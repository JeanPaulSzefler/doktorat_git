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4559694E" w:rsidR="00001D48" w:rsidRDefault="00D907D9" w:rsidP="00001D48">
      <w:pPr>
        <w:spacing w:line="240" w:lineRule="auto"/>
        <w:ind w:firstLine="0"/>
        <w:jc w:val="left"/>
        <w:rPr>
          <w:szCs w:val="20"/>
        </w:rPr>
      </w:pPr>
      <w:ins w:id="0" w:author="Tadeusz Szefler" w:date="2024-06-11T14:58:00Z" w16du:dateUtc="2024-06-11T12:58:00Z">
        <w:r>
          <w:rPr>
            <w:szCs w:val="20"/>
          </w:rPr>
          <w:t xml:space="preserve"> </w:t>
        </w:r>
      </w:ins>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542F4643"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del w:id="1" w:author="Tadeusz Szefler" w:date="2024-06-07T12:31:00Z" w16du:dateUtc="2024-06-07T10:31:00Z">
        <w:r w:rsidDel="0070563E">
          <w:rPr>
            <w:szCs w:val="20"/>
          </w:rPr>
          <w:delText>.</w:delText>
        </w:r>
      </w:del>
    </w:p>
    <w:p w14:paraId="2FF75C1B" w14:textId="77777777" w:rsidR="002F2512" w:rsidRDefault="002F2512" w:rsidP="00001D48">
      <w:pPr>
        <w:rPr>
          <w:szCs w:val="20"/>
        </w:rPr>
      </w:pPr>
    </w:p>
    <w:p w14:paraId="68497375" w14:textId="79CCEAB5"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del w:id="2" w:author="Tadeusz Szefler" w:date="2024-06-07T12:31:00Z" w16du:dateUtc="2024-06-07T10:31:00Z">
        <w:r w:rsidR="002F2512" w:rsidDel="0070563E">
          <w:rPr>
            <w:szCs w:val="20"/>
            <w:lang w:val="en-GB"/>
          </w:rPr>
          <w:delText>.</w:delText>
        </w:r>
      </w:del>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3" w:name="_Toc164800993"/>
      <w:bookmarkStart w:id="4" w:name="_Toc168466223"/>
      <w:r>
        <w:lastRenderedPageBreak/>
        <w:t>Streszczenie</w:t>
      </w:r>
      <w:bookmarkEnd w:id="3"/>
      <w:bookmarkEnd w:id="4"/>
    </w:p>
    <w:p w14:paraId="2CEA875E" w14:textId="104D1860"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w:t>
      </w:r>
      <w:ins w:id="5" w:author="Tadeusz Szefler" w:date="2024-06-07T12:32:00Z" w16du:dateUtc="2024-06-07T10:32:00Z">
        <w:r w:rsidR="0070563E">
          <w:t>,</w:t>
        </w:r>
      </w:ins>
      <w:r w:rsidR="00D07BEB">
        <w:t xml:space="preserve"> jakimi są uniwersytety</w:t>
      </w:r>
      <w:ins w:id="6" w:author="Tadeusz Szefler" w:date="2024-06-07T12:32:00Z" w16du:dateUtc="2024-06-07T10:32:00Z">
        <w:r w:rsidR="0070563E">
          <w:t>,</w:t>
        </w:r>
      </w:ins>
      <w:r w:rsidR="00D07BEB">
        <w:t xml:space="preserve"> pozwolił na opracowanie i zaproponowanie narzędzi, których stosowanie będzie praktycznym przejawem </w:t>
      </w:r>
      <w:proofErr w:type="spellStart"/>
      <w:r w:rsidR="00D07BEB">
        <w:t>inter</w:t>
      </w:r>
      <w:ins w:id="7" w:author="Tadeusz Szefler" w:date="2024-06-07T12:32:00Z" w16du:dateUtc="2024-06-07T10:32:00Z">
        <w:r w:rsidR="0070563E">
          <w:t>e</w:t>
        </w:r>
      </w:ins>
      <w:r w:rsidR="00D07BEB">
        <w:t>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w:t>
      </w:r>
      <w:ins w:id="8" w:author="Tadeusz Szefler" w:date="2024-06-07T12:33:00Z" w16du:dateUtc="2024-06-07T10:33:00Z">
        <w:r w:rsidR="0070563E">
          <w:t> </w:t>
        </w:r>
      </w:ins>
      <w:del w:id="9" w:author="Tadeusz Szefler" w:date="2024-06-07T12:33:00Z" w16du:dateUtc="2024-06-07T10:33:00Z">
        <w:r w:rsidR="0064687E" w:rsidDel="0070563E">
          <w:delText xml:space="preserve"> </w:delText>
        </w:r>
      </w:del>
      <w:r w:rsidR="0064687E">
        <w:t xml:space="preserve">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to</w:t>
      </w:r>
      <w:ins w:id="10" w:author="Tadeusz Szefler" w:date="2024-06-07T12:33:00Z" w16du:dateUtc="2024-06-07T10:33:00Z">
        <w:r w:rsidR="0070563E">
          <w:t>,</w:t>
        </w:r>
      </w:ins>
      <w:r w:rsidR="0064687E">
        <w:t xml:space="preserve"> gdy nie można jednoznacznie określić klienta</w:t>
      </w:r>
      <w:ins w:id="11" w:author="Tadeusz Szefler" w:date="2024-06-07T12:34:00Z" w16du:dateUtc="2024-06-07T10:34:00Z">
        <w:r w:rsidR="0070563E">
          <w:t>,</w:t>
        </w:r>
      </w:ins>
      <w:r w:rsidR="0064687E">
        <w:t xml:space="preserve">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w:t>
      </w:r>
      <w:ins w:id="12" w:author="Tadeusz Szefler" w:date="2024-06-07T12:34:00Z" w16du:dateUtc="2024-06-07T10:34:00Z">
        <w:r w:rsidR="0070563E">
          <w:t>,</w:t>
        </w:r>
      </w:ins>
      <w:r w:rsidR="0064687E">
        <w:t xml:space="preserve"> </w:t>
      </w:r>
      <w:r w:rsidR="00AC50CC">
        <w:t>by u podstaw wszelkich działań doskonalących stała analiza interesariuszy oraz wyniki pomiaru satysfakcji interesariuszy.</w:t>
      </w:r>
    </w:p>
    <w:p w14:paraId="08227D8F" w14:textId="1020BCB6" w:rsidR="00040963" w:rsidRPr="00040963" w:rsidRDefault="00AC50CC" w:rsidP="00DA7FD7">
      <w:r>
        <w:t>P</w:t>
      </w:r>
      <w:r w:rsidR="00040963">
        <w:t>rzeprowadzone badania jakościowe i ilościowe</w:t>
      </w:r>
      <w:r>
        <w:t xml:space="preserve"> pozwoliły na osiągnięcie celu poznawczego pracy</w:t>
      </w:r>
      <w:ins w:id="13" w:author="Tadeusz Szefler" w:date="2024-06-07T12:34:00Z" w16du:dateUtc="2024-06-07T10:34:00Z">
        <w:r w:rsidR="0070563E">
          <w:t>,</w:t>
        </w:r>
      </w:ins>
      <w:r>
        <w:t xml:space="preserve"> jakim była </w:t>
      </w:r>
      <w:r w:rsidRPr="00AC50CC">
        <w:rPr>
          <w:i/>
          <w:iCs/>
        </w:rPr>
        <w:t>identyfikacja skutecznych z perspektywy doskonalenia systemu zarządzania jakością metod pomiaru i analizy poziomu satysfakcji interesariuszy jako miernika jakości</w:t>
      </w:r>
      <w:r>
        <w:t>. Postawiony cel utylitarny</w:t>
      </w:r>
      <w:ins w:id="14" w:author="Tadeusz Szefler" w:date="2024-06-07T12:34:00Z" w16du:dateUtc="2024-06-07T10:34:00Z">
        <w:r w:rsidR="0070563E">
          <w:t>,</w:t>
        </w:r>
      </w:ins>
      <w:r>
        <w:t xml:space="preserve">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ins w:id="15" w:author="Tadeusz Szefler" w:date="2024-06-07T12:35:00Z" w16du:dateUtc="2024-06-07T10:35:00Z">
        <w:r w:rsidR="0070563E">
          <w:t>,</w:t>
        </w:r>
      </w:ins>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del w:id="16" w:author="Tadeusz Szefler" w:date="2024-06-07T12:35:00Z" w16du:dateUtc="2024-06-07T10:35:00Z">
        <w:r w:rsidR="00DA7FD7" w:rsidDel="0070563E">
          <w:delText> </w:delText>
        </w:r>
      </w:del>
      <w:ins w:id="17" w:author="Tadeusz Szefler" w:date="2024-06-07T12:35:00Z" w16du:dateUtc="2024-06-07T10:35:00Z">
        <w:r w:rsidR="0070563E">
          <w:t xml:space="preserve"> </w:t>
        </w:r>
      </w:ins>
      <w:r>
        <w:t>uwzględnieniem możliwości stosowania w</w:t>
      </w:r>
      <w:ins w:id="18" w:author="Tadeusz Szefler" w:date="2024-06-07T12:35:00Z" w16du:dateUtc="2024-06-07T10:35:00Z">
        <w:r w:rsidR="0070563E">
          <w:t> </w:t>
        </w:r>
      </w:ins>
      <w:del w:id="19" w:author="Tadeusz Szefler" w:date="2024-06-07T12:35:00Z" w16du:dateUtc="2024-06-07T10:35:00Z">
        <w:r w:rsidDel="0070563E">
          <w:delText xml:space="preserve"> </w:delText>
        </w:r>
      </w:del>
      <w:r>
        <w:t xml:space="preserve">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0" w:name="_Toc164800994"/>
      <w:bookmarkStart w:id="21" w:name="_Toc168466224"/>
      <w:r w:rsidRPr="003070D3">
        <w:rPr>
          <w:lang w:val="en-GB"/>
        </w:rPr>
        <w:t>Abstract</w:t>
      </w:r>
      <w:bookmarkEnd w:id="20"/>
      <w:bookmarkEnd w:id="21"/>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proofErr w:type="gramStart"/>
      <w:r w:rsidR="00F30C28" w:rsidRPr="00F30C28">
        <w:rPr>
          <w:lang w:val="en-GB"/>
        </w:rPr>
        <w:t>management</w:t>
      </w:r>
      <w:proofErr w:type="gramEnd"/>
      <w:r w:rsidR="00F30C28" w:rsidRPr="00F30C28">
        <w:rPr>
          <w:lang w:val="en-GB"/>
        </w:rPr>
        <w:t xml:space="preserve">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22" w:name="_Toc164800996"/>
      <w:bookmarkStart w:id="23" w:name="_Toc168466226"/>
      <w:r w:rsidRPr="00E21B1E">
        <w:t>Wstęp</w:t>
      </w:r>
      <w:bookmarkEnd w:id="22"/>
      <w:bookmarkEnd w:id="23"/>
    </w:p>
    <w:p w14:paraId="70D61E6C" w14:textId="61725D2A" w:rsidR="00C45564" w:rsidRPr="003077E3" w:rsidRDefault="00C45564" w:rsidP="00C45564">
      <w:r>
        <w:t>Uniwersytety stanowią jedno z kluczowych ogniw nowoczesnej gospodarki</w:t>
      </w:r>
      <w:ins w:id="24" w:author="Tadeusz Szefler" w:date="2024-06-07T12:38:00Z" w16du:dateUtc="2024-06-07T10:38:00Z">
        <w:r w:rsidR="00D72677">
          <w:t>,</w:t>
        </w:r>
      </w:ins>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4079FA25"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ins w:id="25" w:author="Tadeusz Szefler" w:date="2024-06-07T12:42:00Z" w16du:dateUtc="2024-06-07T10:42:00Z">
        <w:r w:rsidR="00D72677">
          <w:t>,</w:t>
        </w:r>
      </w:ins>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bazującego na szczególnej roli różnych grup interesariuszy. W</w:t>
      </w:r>
      <w:ins w:id="26" w:author="Tadeusz Szefler" w:date="2024-06-07T12:42:00Z" w16du:dateUtc="2024-06-07T10:42:00Z">
        <w:r w:rsidR="00D72677">
          <w:t> </w:t>
        </w:r>
      </w:ins>
      <w:del w:id="27" w:author="Tadeusz Szefler" w:date="2024-06-07T12:42:00Z" w16du:dateUtc="2024-06-07T10:42:00Z">
        <w:r w:rsidRPr="00C8593F" w:rsidDel="00D72677">
          <w:delText xml:space="preserve"> </w:delText>
        </w:r>
      </w:del>
      <w:r w:rsidRPr="00C8593F">
        <w:t xml:space="preserve">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ins w:id="28" w:author="Tadeusz Szefler" w:date="2024-06-07T12:43:00Z" w16du:dateUtc="2024-06-07T10:43:00Z">
        <w:r w:rsidR="00D72677">
          <w:t>,</w:t>
        </w:r>
      </w:ins>
      <w:r>
        <w:t xml:space="preserve"> mające ugruntowanie zarówno w teorii interesariuszy</w:t>
      </w:r>
      <w:ins w:id="29" w:author="Tadeusz Szefler" w:date="2024-06-07T12:44:00Z" w16du:dateUtc="2024-06-07T10:44:00Z">
        <w:r w:rsidR="00D72677">
          <w:t>,</w:t>
        </w:r>
      </w:ins>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ins w:id="30" w:author="Tadeusz Szefler" w:date="2024-06-07T12:44:00Z" w16du:dateUtc="2024-06-07T10:44:00Z">
        <w:r w:rsidR="00D72677">
          <w:t>,</w:t>
        </w:r>
      </w:ins>
      <w:r w:rsidRPr="00C8593F">
        <w:t xml:space="preserve"> właściwego do pomiaru poziomu jakości uczelni technicznych</w:t>
      </w:r>
      <w:ins w:id="31" w:author="Tadeusz Szefler" w:date="2024-06-07T12:44:00Z" w16du:dateUtc="2024-06-07T10:44:00Z">
        <w:r w:rsidR="00D72677">
          <w:t>,</w:t>
        </w:r>
      </w:ins>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903C201"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w:t>
      </w:r>
      <w:ins w:id="32" w:author="Tadeusz Szefler" w:date="2024-06-07T12:45:00Z" w16du:dateUtc="2024-06-07T10:45:00Z">
        <w:r w:rsidR="00D72677">
          <w:t>,</w:t>
        </w:r>
      </w:ins>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69EC1461" w:rsidR="00C45564" w:rsidRPr="001E097C" w:rsidRDefault="00E05233" w:rsidP="00C45564">
      <w:pPr>
        <w:ind w:firstLine="0"/>
        <w:rPr>
          <w:bCs/>
        </w:rPr>
      </w:pPr>
      <w:r>
        <w:t xml:space="preserve">Biorąc pod uwagę powyższe </w:t>
      </w:r>
      <w:del w:id="33" w:author="Tadeusz Szefler" w:date="2024-06-07T12:48:00Z" w16du:dateUtc="2024-06-07T10:48:00Z">
        <w:r w:rsidDel="000F2323">
          <w:delText xml:space="preserve">i </w:delText>
        </w:r>
      </w:del>
      <w:r>
        <w:t>refleksje</w:t>
      </w:r>
      <w:ins w:id="34" w:author="Tadeusz Szefler" w:date="2024-06-07T12:48:00Z" w16du:dateUtc="2024-06-07T10:48:00Z">
        <w:r w:rsidR="00D72677">
          <w:t>,</w:t>
        </w:r>
      </w:ins>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2DD800D6" w:rsidR="00C45564" w:rsidRPr="007E62FA" w:rsidRDefault="00C45564" w:rsidP="00C45564">
      <w:pPr>
        <w:ind w:firstLine="0"/>
        <w:rPr>
          <w:bCs/>
        </w:rPr>
      </w:pPr>
      <w:r w:rsidRPr="007E62FA">
        <w:rPr>
          <w:bCs/>
        </w:rPr>
        <w:t>Poza określeniem problemu badawczego cele niniejsze pracy miały zarówno charakter poznawczy</w:t>
      </w:r>
      <w:ins w:id="35" w:author="Tadeusz Szefler" w:date="2024-06-11T20:28:00Z" w16du:dateUtc="2024-06-11T18:28:00Z">
        <w:r w:rsidR="00617D36">
          <w:rPr>
            <w:bCs/>
          </w:rPr>
          <w:t>,</w:t>
        </w:r>
      </w:ins>
      <w:r w:rsidRPr="007E62FA">
        <w:rPr>
          <w:bCs/>
        </w:rPr>
        <w:t xml:space="preserve">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0B59DB0" w:rsidR="009117B6" w:rsidRPr="008F084C" w:rsidRDefault="009117B6" w:rsidP="009117B6">
      <w:pPr>
        <w:rPr>
          <w:bCs/>
        </w:rPr>
      </w:pPr>
      <w:r w:rsidRPr="008F084C">
        <w:rPr>
          <w:bCs/>
        </w:rPr>
        <w:t>Na podstawie zidentyfikowanej</w:t>
      </w:r>
      <w:r>
        <w:rPr>
          <w:bCs/>
        </w:rPr>
        <w:t xml:space="preserve"> przez autora</w:t>
      </w:r>
      <w:del w:id="36" w:author="Tadeusz Szefler" w:date="2024-06-07T12:49:00Z" w16du:dateUtc="2024-06-07T10:49:00Z">
        <w:r w:rsidDel="000F2323">
          <w:rPr>
            <w:bCs/>
          </w:rPr>
          <w:delText>,</w:delText>
        </w:r>
      </w:del>
      <w:ins w:id="37" w:author="Tadeusz Szefler" w:date="2024-06-07T12:49:00Z" w16du:dateUtc="2024-06-07T10:49:00Z">
        <w:r w:rsidR="000F2323">
          <w:rPr>
            <w:bCs/>
          </w:rPr>
          <w:t xml:space="preserve"> –</w:t>
        </w:r>
      </w:ins>
      <w:r>
        <w:rPr>
          <w:bCs/>
        </w:rPr>
        <w:t xml:space="preserve"> w wyniku gruntownego studium literatury</w:t>
      </w:r>
      <w:del w:id="38" w:author="Tadeusz Szefler" w:date="2024-06-07T12:49:00Z" w16du:dateUtc="2024-06-07T10:49:00Z">
        <w:r w:rsidDel="000F2323">
          <w:rPr>
            <w:bCs/>
          </w:rPr>
          <w:delText>,</w:delText>
        </w:r>
      </w:del>
      <w:ins w:id="39" w:author="Tadeusz Szefler" w:date="2024-06-07T12:49:00Z" w16du:dateUtc="2024-06-07T10:49:00Z">
        <w:r w:rsidR="000F2323">
          <w:rPr>
            <w:bCs/>
          </w:rPr>
          <w:t xml:space="preserve"> –</w:t>
        </w:r>
      </w:ins>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43C1DDC6"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w:t>
      </w:r>
      <w:del w:id="40" w:author="Tadeusz Szefler" w:date="2024-06-07T12:51:00Z" w16du:dateUtc="2024-06-07T10:51:00Z">
        <w:r w:rsidRPr="00233788" w:rsidDel="000F2323">
          <w:delText>.</w:delText>
        </w:r>
      </w:del>
      <w:r w:rsidRPr="00233788">
        <w:t xml:space="preserve"> (</w:t>
      </w:r>
      <w:del w:id="41" w:author="Tadeusz Szefler" w:date="2024-06-07T12:51:00Z" w16du:dateUtc="2024-06-07T10:51:00Z">
        <w:r w:rsidRPr="00233788" w:rsidDel="000F2323">
          <w:delText>M</w:delText>
        </w:r>
      </w:del>
      <w:ins w:id="42" w:author="Tadeusz Szefler" w:date="2024-06-07T12:51:00Z" w16du:dateUtc="2024-06-07T10:51:00Z">
        <w:r w:rsidR="000F2323">
          <w:t>m</w:t>
        </w:r>
      </w:ins>
      <w:r w:rsidRPr="00233788">
        <w:t>ożna określić</w:t>
      </w:r>
      <w:r>
        <w:t>,</w:t>
      </w:r>
      <w:r w:rsidRPr="00233788">
        <w:t xml:space="preserve"> jakie wartości wskaźników satysfakcji interesariuszy polskich uczelni technicznych wyróżniają najlepsze spośród tych uczelni).</w:t>
      </w:r>
      <w:del w:id="43" w:author="Tadeusz Szefler" w:date="2024-06-07T12:51:00Z" w16du:dateUtc="2024-06-07T10:51:00Z">
        <w:r w:rsidDel="000F2323">
          <w:delText xml:space="preserve"> </w:delText>
        </w:r>
      </w:del>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1799F47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del w:id="44" w:author="Tadeusz Szefler" w:date="2024-06-07T12:52:00Z" w16du:dateUtc="2024-06-07T10:52:00Z">
        <w:r w:rsidDel="000F2323">
          <w:delText>ę</w:delText>
        </w:r>
      </w:del>
      <w:ins w:id="45" w:author="Tadeusz Szefler" w:date="2024-06-07T12:52:00Z" w16du:dateUtc="2024-06-07T10:52:00Z">
        <w:r w:rsidR="000F2323">
          <w:t>i</w:t>
        </w:r>
      </w:ins>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E73AC8F" w:rsidR="008D38B6" w:rsidRPr="008D38B6" w:rsidRDefault="008D38B6" w:rsidP="008D38B6">
      <w:pPr>
        <w:pStyle w:val="Tytutabeli"/>
      </w:pPr>
      <w:bookmarkStart w:id="46" w:name="_Ref164321912"/>
      <w:bookmarkStart w:id="47" w:name="_Toc168466281"/>
      <w:bookmarkStart w:id="48" w:name="_Ref164321905"/>
      <w:bookmarkStart w:id="49" w:name="_Hlk169077607"/>
      <w:r>
        <w:t xml:space="preserve">Rysunek </w:t>
      </w:r>
      <w:r>
        <w:fldChar w:fldCharType="begin"/>
      </w:r>
      <w:r>
        <w:instrText xml:space="preserve"> SEQ Rysunek \* ARABIC </w:instrText>
      </w:r>
      <w:r>
        <w:fldChar w:fldCharType="separate"/>
      </w:r>
      <w:r w:rsidR="00BF7D63">
        <w:rPr>
          <w:noProof/>
        </w:rPr>
        <w:t>1</w:t>
      </w:r>
      <w:r>
        <w:fldChar w:fldCharType="end"/>
      </w:r>
      <w:bookmarkEnd w:id="46"/>
      <w:ins w:id="50" w:author="Tadeusz Szefler" w:date="2024-06-07T12:53:00Z" w16du:dateUtc="2024-06-07T10:53:00Z">
        <w:r w:rsidR="000F2323">
          <w:t>.</w:t>
        </w:r>
      </w:ins>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47"/>
      <w:r>
        <w:fldChar w:fldCharType="end"/>
      </w:r>
      <w:bookmarkEnd w:id="48"/>
    </w:p>
    <w:bookmarkEnd w:id="49"/>
    <w:p w14:paraId="4783A359" w14:textId="5E34EB11"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ins w:id="51" w:author="Tadeusz Szefler" w:date="2024-06-07T12:54:00Z" w16du:dateUtc="2024-06-07T10:54:00Z">
        <w:r w:rsidR="000F2323">
          <w:t>,</w:t>
        </w:r>
      </w:ins>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ins w:id="52" w:author="Tadeusz Szefler" w:date="2024-06-07T12:55:00Z" w16du:dateUtc="2024-06-07T10:55:00Z">
        <w:r w:rsidR="000F2323">
          <w:t>,</w:t>
        </w:r>
      </w:ins>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w:t>
      </w:r>
      <w:ins w:id="53" w:author="Tadeusz Szefler" w:date="2024-06-07T12:55:00Z" w16du:dateUtc="2024-06-07T10:55:00Z">
        <w:r w:rsidR="000F2323">
          <w:t> </w:t>
        </w:r>
      </w:ins>
      <w:del w:id="54" w:author="Tadeusz Szefler" w:date="2024-06-07T12:55:00Z" w16du:dateUtc="2024-06-07T10:55:00Z">
        <w:r w:rsidR="0095102C" w:rsidDel="000F2323">
          <w:delText xml:space="preserve"> </w:delText>
        </w:r>
      </w:del>
      <w:r w:rsidR="0095102C">
        <w:t>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ins w:id="55" w:author="Tadeusz Szefler" w:date="2024-06-07T12:55:00Z" w16du:dateUtc="2024-06-07T10:55:00Z">
        <w:r w:rsidR="000F2323">
          <w:t>,</w:t>
        </w:r>
      </w:ins>
      <w:r w:rsidR="0004095D" w:rsidRPr="0004095D">
        <w:t xml:space="preserve"> uczelnie </w:t>
      </w:r>
      <w:ins w:id="56" w:author="Tadeusz Szefler" w:date="2024-06-07T12:57:00Z" w16du:dateUtc="2024-06-07T10:57:00Z">
        <w:r w:rsidR="000F2323">
          <w:t>„</w:t>
        </w:r>
      </w:ins>
      <w:del w:id="57" w:author="Tadeusz Szefler" w:date="2024-06-07T12:57:00Z" w16du:dateUtc="2024-06-07T10:57:00Z">
        <w:r w:rsidR="0004095D" w:rsidRPr="0004095D" w:rsidDel="000F2323">
          <w:delText>“</w:delText>
        </w:r>
      </w:del>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ins w:id="58" w:author="Tadeusz Szefler" w:date="2024-06-07T12:57:00Z" w16du:dateUtc="2024-06-07T10:57:00Z">
        <w:r w:rsidR="000F2323">
          <w:t>,</w:t>
        </w:r>
      </w:ins>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59" w:name="_Toc164800997"/>
      <w:bookmarkStart w:id="60" w:name="_Toc168466227"/>
      <w:r w:rsidRPr="00233788">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59"/>
      <w:bookmarkEnd w:id="60"/>
    </w:p>
    <w:p w14:paraId="577BF8A0" w14:textId="7EAC38C2"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del w:id="61" w:author="Tadeusz Szefler" w:date="2024-06-07T12:58:00Z" w16du:dateUtc="2024-06-07T10:58:00Z">
        <w:r w:rsidDel="00437DBA">
          <w:delText>ś</w:delText>
        </w:r>
      </w:del>
      <w:ins w:id="62" w:author="Tadeusz Szefler" w:date="2024-06-07T12:58:00Z" w16du:dateUtc="2024-06-07T10:58:00Z">
        <w:r w:rsidR="00437DBA">
          <w:t>ć</w:t>
        </w:r>
      </w:ins>
      <w:r>
        <w:t xml:space="preserve"> np. system zarządzania organizacją edukacyjną opisany w ramach normy ISO21001:2018. Ma to swoje uzasadnienie w tym, że</w:t>
      </w:r>
      <w:ins w:id="63" w:author="Tadeusz Szefler" w:date="2024-06-07T12:58:00Z" w16du:dateUtc="2024-06-07T10:58:00Z">
        <w:r w:rsidR="00437DBA">
          <w:t>,</w:t>
        </w:r>
      </w:ins>
      <w:r>
        <w:t xml:space="preserve"> dążąc do jak najlepszego spełniania różnorodnych wymagań</w:t>
      </w:r>
      <w:ins w:id="64" w:author="Tadeusz Szefler" w:date="2024-06-07T12:58:00Z" w16du:dateUtc="2024-06-07T10:58:00Z">
        <w:r w:rsidR="00437DBA">
          <w:t>,</w:t>
        </w:r>
      </w:ins>
      <w:r>
        <w:t xml:space="preserve">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ins w:id="65" w:author="Tadeusz Szefler" w:date="2024-06-07T12:59:00Z" w16du:dateUtc="2024-06-07T10:59:00Z">
        <w:r w:rsidR="00437DBA">
          <w:t xml:space="preserve">jest </w:t>
        </w:r>
      </w:ins>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ins w:id="66" w:author="Tadeusz Szefler" w:date="2024-06-07T13:00:00Z" w16du:dateUtc="2024-06-07T11:00:00Z">
        <w:r w:rsidR="00437DBA">
          <w:t>,</w:t>
        </w:r>
      </w:ins>
      <w:r>
        <w:t xml:space="preserve"> w jakim funkcjonują uczelnie, a szczególnie uczelnie publiczne w Polsce. W niniejszym rozdziale zostan</w:t>
      </w:r>
      <w:del w:id="67" w:author="Tadeusz Szefler" w:date="2024-06-07T13:00:00Z" w16du:dateUtc="2024-06-07T11:00:00Z">
        <w:r w:rsidDel="001A59B1">
          <w:delText>ą</w:delText>
        </w:r>
      </w:del>
      <w:ins w:id="68" w:author="Tadeusz Szefler" w:date="2024-06-07T13:00:00Z" w16du:dateUtc="2024-06-07T11:00:00Z">
        <w:r w:rsidR="001A59B1">
          <w:t>ie</w:t>
        </w:r>
      </w:ins>
      <w:r>
        <w:t xml:space="preserve"> więc omówione szerokie spektrum zagadnień pozwalających przybliżyć skalę wyzwań, ale również i szans</w:t>
      </w:r>
      <w:ins w:id="69" w:author="Tadeusz Szefler" w:date="2024-06-07T13:00:00Z" w16du:dateUtc="2024-06-07T11:00:00Z">
        <w:r w:rsidR="001A59B1">
          <w:t>,</w:t>
        </w:r>
      </w:ins>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70" w:name="_Ref164514592"/>
      <w:bookmarkStart w:id="71" w:name="_Toc164800998"/>
      <w:bookmarkStart w:id="72" w:name="_Toc168466228"/>
      <w:r w:rsidRPr="00233788">
        <w:t>Wyzwania zarządzania uczelnią</w:t>
      </w:r>
      <w:bookmarkEnd w:id="70"/>
      <w:bookmarkEnd w:id="71"/>
      <w:bookmarkEnd w:id="72"/>
    </w:p>
    <w:p w14:paraId="6AAF50CD" w14:textId="36D2D224" w:rsidR="002E4E5D" w:rsidRPr="002E4E5D" w:rsidRDefault="00E62FCA" w:rsidP="002E4E5D">
      <w:r>
        <w:t xml:space="preserve">Dla lepszego zobrazowania i zrozumienia istniejących wyzwań w kontekście zarządzania </w:t>
      </w:r>
      <w:r w:rsidR="00973BAA">
        <w:t>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t>
      </w:r>
      <w:del w:id="73" w:author="Tadeusz Szefler" w:date="2024-06-07T13:01:00Z" w16du:dateUtc="2024-06-07T11:01:00Z">
        <w:r w:rsidR="00973BAA" w:rsidDel="001A59B1">
          <w:delText>w</w:delText>
        </w:r>
      </w:del>
      <w:r w:rsidR="00973BAA">
        <w:t xml:space="preserve">. Nie bez znaczenia są też specyficzne konteksty dla polskiej historii </w:t>
      </w:r>
      <w:r w:rsidR="007A4A7C">
        <w:t>i czynników</w:t>
      </w:r>
      <w:ins w:id="74" w:author="Tadeusz Szefler" w:date="2024-06-07T13:02:00Z" w16du:dateUtc="2024-06-07T11:02:00Z">
        <w:r w:rsidR="001A59B1">
          <w:t>,</w:t>
        </w:r>
      </w:ins>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75" w:name="_Ref62845084"/>
      <w:bookmarkStart w:id="76" w:name="_Toc164800999"/>
      <w:bookmarkStart w:id="77" w:name="_Toc168466229"/>
      <w:r w:rsidRPr="007E5540">
        <w:t>Historyczne i współczesne koncepcje zarządzania uczelnią</w:t>
      </w:r>
      <w:bookmarkEnd w:id="75"/>
      <w:bookmarkEnd w:id="76"/>
      <w:bookmarkEnd w:id="77"/>
    </w:p>
    <w:p w14:paraId="416B7953" w14:textId="02199BD5"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ins w:id="78" w:author="Tadeusz Szefler" w:date="2024-06-07T13:08:00Z" w16du:dateUtc="2024-06-07T11:08:00Z">
        <w:r w:rsidR="00053DAD">
          <w:t>,</w:t>
        </w:r>
      </w:ins>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w:t>
      </w:r>
      <w:ins w:id="79" w:author="Tadeusz Szefler" w:date="2024-06-07T13:09:00Z" w16du:dateUtc="2024-06-07T11:09:00Z">
        <w:r w:rsidR="00053DAD">
          <w:t> </w:t>
        </w:r>
      </w:ins>
      <w:del w:id="80" w:author="Tadeusz Szefler" w:date="2024-06-07T13:09:00Z" w16du:dateUtc="2024-06-07T11:09:00Z">
        <w:r w:rsidRPr="00233788" w:rsidDel="00053DAD">
          <w:delText xml:space="preserve"> </w:delText>
        </w:r>
      </w:del>
      <w:r w:rsidRPr="00233788">
        <w:t>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81" w:name="_Ref134899339"/>
      <w:bookmarkStart w:id="82" w:name="_Ref134899353"/>
      <w:bookmarkStart w:id="83" w:name="_Ref134899369"/>
      <w:bookmarkStart w:id="84"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81"/>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82"/>
      <w:bookmarkEnd w:id="83"/>
      <w:bookmarkEnd w:id="84"/>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AF34601"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w:t>
      </w:r>
      <w:ins w:id="85" w:author="Tadeusz Szefler" w:date="2024-06-07T13:11:00Z" w16du:dateUtc="2024-06-07T11:11:00Z">
        <w:r w:rsidR="00053DAD">
          <w:t> </w:t>
        </w:r>
      </w:ins>
      <w:del w:id="86" w:author="Tadeusz Szefler" w:date="2024-06-07T13:11:00Z" w16du:dateUtc="2024-06-07T11:11:00Z">
        <w:r w:rsidR="006C581F" w:rsidRPr="00233788" w:rsidDel="00053DAD">
          <w:delText xml:space="preserve"> </w:delText>
        </w:r>
      </w:del>
      <w:r w:rsidR="006C581F" w:rsidRPr="00233788">
        <w:t xml:space="preserve">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celu uproszczenia analizy kierunków zmian do wieku XIX określano wartości dla okresów stuletnich, natomiast dla wieku XX przedstawiono zmiany z uwzględnieniem okresów 25-letnich. Krótką charakterystykę</w:t>
      </w:r>
      <w:del w:id="87" w:author="Tadeusz Szefler" w:date="2024-06-07T13:11:00Z" w16du:dateUtc="2024-06-07T11:11:00Z">
        <w:r w:rsidR="0027520B" w:rsidRPr="00233788" w:rsidDel="00053DAD">
          <w:delText>,</w:delText>
        </w:r>
      </w:del>
      <w:r w:rsidR="0027520B" w:rsidRPr="00233788">
        <w:t xml:space="preserve">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88" w:name="_Ref134896402"/>
      <w:bookmarkStart w:id="89" w:name="_Ref134896403"/>
      <w:bookmarkStart w:id="90"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88"/>
      <w:r w:rsidRPr="00233788">
        <w:t xml:space="preserve"> Trendy zmian w europejskich uniwersytetach od średniowiecza do współczesności</w:t>
      </w:r>
      <w:bookmarkEnd w:id="89"/>
      <w:bookmarkEnd w:id="90"/>
    </w:p>
    <w:tbl>
      <w:tblPr>
        <w:tblStyle w:val="Tabela-Siatka"/>
        <w:tblW w:w="0" w:type="auto"/>
        <w:tblLook w:val="04A0" w:firstRow="1" w:lastRow="0" w:firstColumn="1" w:lastColumn="0" w:noHBand="0" w:noVBand="1"/>
      </w:tblPr>
      <w:tblGrid>
        <w:gridCol w:w="2623"/>
        <w:gridCol w:w="6439"/>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6E63D9CF"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w:t>
      </w:r>
      <w:ins w:id="91" w:author="Tadeusz Szefler" w:date="2024-06-07T13:16:00Z" w16du:dateUtc="2024-06-07T11:16:00Z">
        <w:r w:rsidR="00053DAD">
          <w:t> </w:t>
        </w:r>
      </w:ins>
      <w:del w:id="92" w:author="Tadeusz Szefler" w:date="2024-06-07T13:16:00Z" w16du:dateUtc="2024-06-07T11:16:00Z">
        <w:r w:rsidRPr="00233788" w:rsidDel="00053DAD">
          <w:delText xml:space="preserve"> </w:delText>
        </w:r>
      </w:del>
      <w:r w:rsidRPr="00233788">
        <w:t>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F3116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ins w:id="93" w:author="Tadeusz Szefler" w:date="2024-06-08T11:55:00Z" w16du:dateUtc="2024-06-08T09:55:00Z">
        <w:r w:rsidR="000E68AB">
          <w:rPr>
            <w:lang w:val="en-GB"/>
          </w:rPr>
          <w:t> </w:t>
        </w:r>
      </w:ins>
      <w:proofErr w:type="spellStart"/>
      <w:del w:id="94" w:author="Tadeusz Szefler" w:date="2024-06-08T11:55:00Z" w16du:dateUtc="2024-06-08T09:55:00Z">
        <w:r w:rsidRPr="00B95DFB" w:rsidDel="000E68AB">
          <w:rPr>
            <w:lang w:val="en-GB"/>
          </w:rPr>
          <w:delText xml:space="preserve"> </w:delText>
        </w:r>
      </w:del>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w:t>
      </w:r>
      <w:ins w:id="95" w:author="Tadeusz Szefler" w:date="2024-06-07T13:18:00Z" w16du:dateUtc="2024-06-07T11:18:00Z">
        <w:r w:rsidR="00053DAD">
          <w:t> </w:t>
        </w:r>
      </w:ins>
      <w:del w:id="96" w:author="Tadeusz Szefler" w:date="2024-06-07T13:18:00Z" w16du:dateUtc="2024-06-07T11:18:00Z">
        <w:r w:rsidRPr="00233788" w:rsidDel="00053DAD">
          <w:delText xml:space="preserve"> </w:delText>
        </w:r>
      </w:del>
      <w:r w:rsidRPr="00233788">
        <w:t>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ins w:id="97" w:author="Tadeusz Szefler" w:date="2024-06-07T13:18:00Z" w16du:dateUtc="2024-06-07T11:18:00Z">
        <w:r w:rsidR="007A4570">
          <w:t> </w:t>
        </w:r>
      </w:ins>
      <w:del w:id="98" w:author="Tadeusz Szefler" w:date="2024-06-07T13:18:00Z" w16du:dateUtc="2024-06-07T11:18:00Z">
        <w:r w:rsidRPr="00233788" w:rsidDel="007A4570">
          <w:delText xml:space="preserve"> </w:delText>
        </w:r>
      </w:del>
      <w:r w:rsidRPr="00233788">
        <w:t>rozwiązań praktycznych. Jednocześnie państwa dysponujące coraz bardziej rozbudowaną i lepiej zorganizowaną administracją dostrzegły potencjał uczelni do kształcenia kadr o profilu zgodnym z</w:t>
      </w:r>
      <w:ins w:id="99" w:author="Tadeusz Szefler" w:date="2024-06-07T13:19:00Z" w16du:dateUtc="2024-06-07T11:19:00Z">
        <w:r w:rsidR="007A4570">
          <w:t> </w:t>
        </w:r>
      </w:ins>
      <w:del w:id="100" w:author="Tadeusz Szefler" w:date="2024-06-07T13:19:00Z" w16du:dateUtc="2024-06-07T11:19:00Z">
        <w:r w:rsidRPr="00233788" w:rsidDel="007A4570">
          <w:delText xml:space="preserve"> </w:delText>
        </w:r>
      </w:del>
      <w:r w:rsidRPr="00233788">
        <w:t xml:space="preserve">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na początku XX w. Według tej koncepcji ograniczenia wolności miały wynikać jedynie z potrzeb wywodzonych z nauki, w</w:t>
      </w:r>
      <w:ins w:id="101" w:author="Tadeusz Szefler" w:date="2024-06-07T13:20:00Z" w16du:dateUtc="2024-06-07T11:20:00Z">
        <w:r w:rsidR="007A4570">
          <w:t> </w:t>
        </w:r>
      </w:ins>
      <w:del w:id="102" w:author="Tadeusz Szefler" w:date="2024-06-07T13:20:00Z" w16du:dateUtc="2024-06-07T11:20:00Z">
        <w:r w:rsidRPr="00233788" w:rsidDel="007A4570">
          <w:delText xml:space="preserve"> </w:delText>
        </w:r>
      </w:del>
      <w:r w:rsidRPr="00233788">
        <w:t xml:space="preserve">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03" w:name="_Ref66113578"/>
      <w:bookmarkStart w:id="104" w:name="_Toc164801000"/>
      <w:bookmarkStart w:id="105" w:name="_Toc168466230"/>
      <w:r w:rsidRPr="00233788">
        <w:t>Zmiany organizacyjne współczesnych uniwersytetów</w:t>
      </w:r>
      <w:bookmarkEnd w:id="103"/>
      <w:bookmarkEnd w:id="104"/>
      <w:bookmarkEnd w:id="105"/>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5584A2C6" w:rsidR="000A51B9" w:rsidRPr="00233788" w:rsidRDefault="000A51B9" w:rsidP="000A51B9">
      <w:pPr>
        <w:pStyle w:val="Tytutabeli"/>
      </w:pPr>
      <w:bookmarkStart w:id="106" w:name="_Ref134896517"/>
      <w:bookmarkStart w:id="107" w:name="_Hlk168659525"/>
      <w:bookmarkStart w:id="108" w:name="_Ref134896498"/>
      <w:bookmarkStart w:id="10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106"/>
      <w:ins w:id="110" w:author="Tadeusz Szefler" w:date="2024-06-07T13:31:00Z" w16du:dateUtc="2024-06-07T11:31:00Z">
        <w:r w:rsidR="00B74456">
          <w:rPr>
            <w:noProof/>
          </w:rPr>
          <w:t>.</w:t>
        </w:r>
      </w:ins>
      <w:r w:rsidRPr="00233788">
        <w:t xml:space="preserve"> Cechy wyróżniające tworzenie </w:t>
      </w:r>
      <w:bookmarkEnd w:id="107"/>
      <w:r w:rsidRPr="00233788">
        <w:t xml:space="preserve">wiedzy </w:t>
      </w:r>
      <w:proofErr w:type="spellStart"/>
      <w:r w:rsidRPr="00233788">
        <w:rPr>
          <w:i/>
          <w:iCs/>
        </w:rPr>
        <w:t>mode</w:t>
      </w:r>
      <w:proofErr w:type="spellEnd"/>
      <w:r w:rsidRPr="00233788">
        <w:rPr>
          <w:i/>
          <w:iCs/>
        </w:rPr>
        <w:t xml:space="preserve"> 2</w:t>
      </w:r>
      <w:bookmarkEnd w:id="108"/>
      <w:bookmarkEnd w:id="109"/>
    </w:p>
    <w:tbl>
      <w:tblPr>
        <w:tblStyle w:val="Tabela-Siatka"/>
        <w:tblW w:w="9067" w:type="dxa"/>
        <w:tblLayout w:type="fixed"/>
        <w:tblLook w:val="04A0" w:firstRow="1" w:lastRow="0" w:firstColumn="1" w:lastColumn="0" w:noHBand="0" w:noVBand="1"/>
        <w:tblPrChange w:id="111" w:author="Tadeusz Szefler" w:date="2024-06-07T13:35:00Z" w16du:dateUtc="2024-06-07T11:35:00Z">
          <w:tblPr>
            <w:tblStyle w:val="Tabela-Siatka"/>
            <w:tblW w:w="9071" w:type="dxa"/>
            <w:tblLayout w:type="fixed"/>
            <w:tblLook w:val="04A0" w:firstRow="1" w:lastRow="0" w:firstColumn="1" w:lastColumn="0" w:noHBand="0" w:noVBand="1"/>
          </w:tblPr>
        </w:tblPrChange>
      </w:tblPr>
      <w:tblGrid>
        <w:gridCol w:w="1984"/>
        <w:gridCol w:w="7083"/>
        <w:tblGridChange w:id="112">
          <w:tblGrid>
            <w:gridCol w:w="1984"/>
            <w:gridCol w:w="7083"/>
            <w:gridCol w:w="4"/>
          </w:tblGrid>
        </w:tblGridChange>
      </w:tblGrid>
      <w:tr w:rsidR="00A45CF0" w:rsidRPr="00233788" w14:paraId="1AAB24E2" w14:textId="77777777" w:rsidTr="00B74456">
        <w:trPr>
          <w:cantSplit/>
          <w:tblHeader/>
          <w:trPrChange w:id="113" w:author="Tadeusz Szefler" w:date="2024-06-07T13:35:00Z" w16du:dateUtc="2024-06-07T11:35:00Z">
            <w:trPr>
              <w:cantSplit/>
              <w:tblHeader/>
            </w:trPr>
          </w:trPrChange>
        </w:trPr>
        <w:tc>
          <w:tcPr>
            <w:tcW w:w="1984" w:type="dxa"/>
            <w:vAlign w:val="center"/>
            <w:tcPrChange w:id="114" w:author="Tadeusz Szefler" w:date="2024-06-07T13:35:00Z" w16du:dateUtc="2024-06-07T11:35:00Z">
              <w:tcPr>
                <w:tcW w:w="1984" w:type="dxa"/>
                <w:vAlign w:val="center"/>
              </w:tcPr>
            </w:tcPrChange>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3" w:type="dxa"/>
            <w:vAlign w:val="center"/>
            <w:tcPrChange w:id="115" w:author="Tadeusz Szefler" w:date="2024-06-07T13:35:00Z" w16du:dateUtc="2024-06-07T11:35:00Z">
              <w:tcPr>
                <w:tcW w:w="7087" w:type="dxa"/>
                <w:gridSpan w:val="2"/>
                <w:vAlign w:val="center"/>
              </w:tcPr>
            </w:tcPrChange>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B74456">
        <w:trPr>
          <w:cantSplit/>
          <w:trPrChange w:id="116" w:author="Tadeusz Szefler" w:date="2024-06-07T13:35:00Z" w16du:dateUtc="2024-06-07T11:35:00Z">
            <w:trPr>
              <w:cantSplit/>
            </w:trPr>
          </w:trPrChange>
        </w:trPr>
        <w:tc>
          <w:tcPr>
            <w:tcW w:w="1984" w:type="dxa"/>
            <w:vAlign w:val="center"/>
            <w:tcPrChange w:id="117" w:author="Tadeusz Szefler" w:date="2024-06-07T13:35:00Z" w16du:dateUtc="2024-06-07T11:35:00Z">
              <w:tcPr>
                <w:tcW w:w="1984" w:type="dxa"/>
                <w:vAlign w:val="center"/>
              </w:tcPr>
            </w:tcPrChange>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3" w:type="dxa"/>
            <w:tcPrChange w:id="118" w:author="Tadeusz Szefler" w:date="2024-06-07T13:35:00Z" w16du:dateUtc="2024-06-07T11:35:00Z">
              <w:tcPr>
                <w:tcW w:w="7087" w:type="dxa"/>
                <w:gridSpan w:val="2"/>
              </w:tcPr>
            </w:tcPrChange>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B74456">
        <w:trPr>
          <w:cantSplit/>
          <w:trPrChange w:id="119" w:author="Tadeusz Szefler" w:date="2024-06-07T13:35:00Z" w16du:dateUtc="2024-06-07T11:35:00Z">
            <w:trPr>
              <w:cantSplit/>
            </w:trPr>
          </w:trPrChange>
        </w:trPr>
        <w:tc>
          <w:tcPr>
            <w:tcW w:w="1984" w:type="dxa"/>
            <w:vAlign w:val="center"/>
            <w:tcPrChange w:id="120" w:author="Tadeusz Szefler" w:date="2024-06-07T13:35:00Z" w16du:dateUtc="2024-06-07T11:35:00Z">
              <w:tcPr>
                <w:tcW w:w="1984" w:type="dxa"/>
                <w:vAlign w:val="center"/>
              </w:tcPr>
            </w:tcPrChange>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3" w:type="dxa"/>
            <w:tcPrChange w:id="121" w:author="Tadeusz Szefler" w:date="2024-06-07T13:35:00Z" w16du:dateUtc="2024-06-07T11:35:00Z">
              <w:tcPr>
                <w:tcW w:w="7087" w:type="dxa"/>
                <w:gridSpan w:val="2"/>
              </w:tcPr>
            </w:tcPrChange>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B74456">
        <w:trPr>
          <w:cantSplit/>
          <w:trPrChange w:id="122" w:author="Tadeusz Szefler" w:date="2024-06-07T13:35:00Z" w16du:dateUtc="2024-06-07T11:35:00Z">
            <w:trPr>
              <w:cantSplit/>
            </w:trPr>
          </w:trPrChange>
        </w:trPr>
        <w:tc>
          <w:tcPr>
            <w:tcW w:w="1984" w:type="dxa"/>
            <w:vAlign w:val="center"/>
            <w:tcPrChange w:id="123" w:author="Tadeusz Szefler" w:date="2024-06-07T13:35:00Z" w16du:dateUtc="2024-06-07T11:35:00Z">
              <w:tcPr>
                <w:tcW w:w="1984" w:type="dxa"/>
                <w:vAlign w:val="center"/>
              </w:tcPr>
            </w:tcPrChange>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3" w:type="dxa"/>
            <w:tcPrChange w:id="124" w:author="Tadeusz Szefler" w:date="2024-06-07T13:35:00Z" w16du:dateUtc="2024-06-07T11:35:00Z">
              <w:tcPr>
                <w:tcW w:w="7087" w:type="dxa"/>
                <w:gridSpan w:val="2"/>
              </w:tcPr>
            </w:tcPrChange>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B74456">
        <w:trPr>
          <w:cantSplit/>
          <w:trPrChange w:id="125" w:author="Tadeusz Szefler" w:date="2024-06-07T13:35:00Z" w16du:dateUtc="2024-06-07T11:35:00Z">
            <w:trPr>
              <w:cantSplit/>
            </w:trPr>
          </w:trPrChange>
        </w:trPr>
        <w:tc>
          <w:tcPr>
            <w:tcW w:w="1984" w:type="dxa"/>
            <w:vAlign w:val="center"/>
            <w:tcPrChange w:id="126" w:author="Tadeusz Szefler" w:date="2024-06-07T13:35:00Z" w16du:dateUtc="2024-06-07T11:35:00Z">
              <w:tcPr>
                <w:tcW w:w="1984" w:type="dxa"/>
                <w:vAlign w:val="center"/>
              </w:tcPr>
            </w:tcPrChange>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3" w:type="dxa"/>
            <w:tcPrChange w:id="127" w:author="Tadeusz Szefler" w:date="2024-06-07T13:35:00Z" w16du:dateUtc="2024-06-07T11:35:00Z">
              <w:tcPr>
                <w:tcW w:w="7087" w:type="dxa"/>
                <w:gridSpan w:val="2"/>
              </w:tcPr>
            </w:tcPrChange>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w:t>
            </w:r>
            <w:proofErr w:type="gramStart"/>
            <w:r w:rsidRPr="00233788">
              <w:rPr>
                <w:sz w:val="18"/>
                <w:szCs w:val="18"/>
                <w:lang w:val="pl-PL"/>
              </w:rPr>
              <w:t>kto?,</w:t>
            </w:r>
            <w:proofErr w:type="gramEnd"/>
            <w:r w:rsidRPr="00233788">
              <w:rPr>
                <w:sz w:val="18"/>
                <w:szCs w:val="18"/>
                <w:lang w:val="pl-PL"/>
              </w:rPr>
              <w:t xml:space="preserve">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B74456">
        <w:trPr>
          <w:cantSplit/>
          <w:trPrChange w:id="128" w:author="Tadeusz Szefler" w:date="2024-06-07T13:35:00Z" w16du:dateUtc="2024-06-07T11:35:00Z">
            <w:trPr>
              <w:cantSplit/>
            </w:trPr>
          </w:trPrChange>
        </w:trPr>
        <w:tc>
          <w:tcPr>
            <w:tcW w:w="1984" w:type="dxa"/>
            <w:vAlign w:val="center"/>
            <w:tcPrChange w:id="129" w:author="Tadeusz Szefler" w:date="2024-06-07T13:35:00Z" w16du:dateUtc="2024-06-07T11:35:00Z">
              <w:tcPr>
                <w:tcW w:w="1984" w:type="dxa"/>
                <w:vAlign w:val="center"/>
              </w:tcPr>
            </w:tcPrChange>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3" w:type="dxa"/>
            <w:tcPrChange w:id="130" w:author="Tadeusz Szefler" w:date="2024-06-07T13:35:00Z" w16du:dateUtc="2024-06-07T11:35:00Z">
              <w:tcPr>
                <w:tcW w:w="7087" w:type="dxa"/>
                <w:gridSpan w:val="2"/>
              </w:tcPr>
            </w:tcPrChange>
          </w:tcPr>
          <w:p w14:paraId="76D56A88" w14:textId="3810449F"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w:t>
            </w:r>
            <w:ins w:id="131" w:author="Tadeusz Szefler" w:date="2024-06-07T13:35:00Z" w16du:dateUtc="2024-06-07T11:35:00Z">
              <w:r w:rsidR="00B74456">
                <w:rPr>
                  <w:sz w:val="18"/>
                  <w:szCs w:val="18"/>
                  <w:lang w:val="pl-PL"/>
                </w:rPr>
                <w:t> </w:t>
              </w:r>
            </w:ins>
            <w:del w:id="132" w:author="Tadeusz Szefler" w:date="2024-06-07T13:35:00Z" w16du:dateUtc="2024-06-07T11:35:00Z">
              <w:r w:rsidRPr="00233788" w:rsidDel="00B74456">
                <w:rPr>
                  <w:sz w:val="18"/>
                  <w:szCs w:val="18"/>
                  <w:lang w:val="pl-PL"/>
                </w:rPr>
                <w:delText xml:space="preserve"> </w:delText>
              </w:r>
            </w:del>
            <w:r w:rsidRPr="00233788">
              <w:rPr>
                <w:sz w:val="18"/>
                <w:szCs w:val="18"/>
                <w:lang w:val="pl-PL"/>
              </w:rPr>
              <w:t>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4D813447" w:rsidR="000A51B9" w:rsidRPr="00233788" w:rsidRDefault="00EE53A4" w:rsidP="000A51B9">
      <w:r>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wspomniane koncepcje rozszerzające ukazują kierunek zmian myślenia o</w:t>
      </w:r>
      <w:ins w:id="133" w:author="Tadeusz Szefler" w:date="2024-06-07T13:37:00Z" w16du:dateUtc="2024-06-07T11:37:00Z">
        <w:r w:rsidR="00B74456">
          <w:t> </w:t>
        </w:r>
      </w:ins>
      <w:del w:id="134" w:author="Tadeusz Szefler" w:date="2024-06-07T13:37:00Z" w16du:dateUtc="2024-06-07T11:37:00Z">
        <w:r w:rsidR="000A51B9" w:rsidRPr="00233788" w:rsidDel="00B74456">
          <w:delText xml:space="preserve"> </w:delText>
        </w:r>
      </w:del>
      <w:r w:rsidR="000A51B9" w:rsidRPr="00233788">
        <w:t xml:space="preserve">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Nieco później dostrzeżono, że „wiele konsekwencji, które nastąpiły po 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w:t>
      </w:r>
      <w:ins w:id="135" w:author="Tadeusz Szefler" w:date="2024-06-07T13:42:00Z" w16du:dateUtc="2024-06-07T11:42:00Z">
        <w:r w:rsidR="001B5EE9">
          <w:t> </w:t>
        </w:r>
      </w:ins>
      <w:del w:id="136" w:author="Tadeusz Szefler" w:date="2024-06-07T13:42:00Z" w16du:dateUtc="2024-06-07T11:42:00Z">
        <w:r w:rsidR="000A51B9" w:rsidRPr="00233788" w:rsidDel="001B5EE9">
          <w:delText xml:space="preserve"> </w:delText>
        </w:r>
      </w:del>
      <w:r w:rsidR="000A51B9" w:rsidRPr="00233788">
        <w:t>ramach potrójnej helisy, a na pewno mogą na nią wpływać w bardzo istotny sposób.</w:t>
      </w:r>
    </w:p>
    <w:p w14:paraId="0BB7A394" w14:textId="41A0C6EE"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ins w:id="137" w:author="Tadeusz Szefler" w:date="2024-06-11T20:28:00Z" w16du:dateUtc="2024-06-11T18:28:00Z">
        <w:r w:rsidR="00CD0502">
          <w:t>,</w:t>
        </w:r>
      </w:ins>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Jednocześnie uczelnie znajdują się w</w:t>
      </w:r>
      <w:ins w:id="138" w:author="Tadeusz Szefler" w:date="2024-06-07T13:43:00Z" w16du:dateUtc="2024-06-07T11:43:00Z">
        <w:r w:rsidR="001B5EE9">
          <w:t> </w:t>
        </w:r>
      </w:ins>
      <w:del w:id="139" w:author="Tadeusz Szefler" w:date="2024-06-07T13:43:00Z" w16du:dateUtc="2024-06-07T11:43:00Z">
        <w:r w:rsidRPr="00233788" w:rsidDel="001B5EE9">
          <w:delText xml:space="preserve"> </w:delText>
        </w:r>
      </w:del>
      <w:r w:rsidRPr="00233788">
        <w:t xml:space="preserve">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140" w:name="_Ref134896641"/>
      <w:bookmarkStart w:id="141" w:name="_Ref134896609"/>
      <w:bookmarkStart w:id="14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140"/>
      <w:r w:rsidRPr="00233788">
        <w:t xml:space="preserve"> Rekomendacje zmian w strategiach uczelni wg </w:t>
      </w:r>
      <w:proofErr w:type="spellStart"/>
      <w:r w:rsidRPr="00233788">
        <w:t>Pucciarellego</w:t>
      </w:r>
      <w:proofErr w:type="spellEnd"/>
      <w:r w:rsidRPr="00233788">
        <w:t xml:space="preserve"> i Kaplana</w:t>
      </w:r>
      <w:bookmarkEnd w:id="141"/>
      <w:bookmarkEnd w:id="14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Tradycyjny proces nauczania, głównie </w:t>
            </w:r>
            <w:proofErr w:type="gramStart"/>
            <w:r w:rsidRPr="00233788">
              <w:rPr>
                <w:sz w:val="18"/>
                <w:szCs w:val="18"/>
                <w:lang w:val="pl-PL"/>
              </w:rPr>
              <w:t>stacjonarny,</w:t>
            </w:r>
            <w:proofErr w:type="gramEnd"/>
            <w:r w:rsidRPr="00233788">
              <w:rPr>
                <w:sz w:val="18"/>
                <w:szCs w:val="18"/>
                <w:lang w:val="pl-PL"/>
              </w:rPr>
              <w:t xml:space="preserve">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E49CD6E"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del w:id="143" w:author="Tadeusz Szefler" w:date="2024-06-07T14:00:00Z" w16du:dateUtc="2024-06-07T12:00:00Z">
        <w:r w:rsidRPr="00233788" w:rsidDel="00A24EC9">
          <w:delText>e</w:delText>
        </w:r>
      </w:del>
      <w:ins w:id="144" w:author="Tadeusz Szefler" w:date="2024-06-07T14:00:00Z" w16du:dateUtc="2024-06-07T12:00:00Z">
        <w:r w:rsidR="00A24EC9">
          <w:t>ą</w:t>
        </w:r>
      </w:ins>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del w:id="145" w:author="Tadeusz Szefler" w:date="2024-06-07T14:02:00Z" w16du:dateUtc="2024-06-07T12:02:00Z">
        <w:r w:rsidR="00345BF3" w:rsidDel="00A24EC9">
          <w:delText> </w:delText>
        </w:r>
      </w:del>
      <w:r w:rsidR="00266B6F">
        <w:t>4</w:t>
      </w:r>
      <w:ins w:id="146" w:author="Tadeusz Szefler" w:date="2024-06-07T14:02:00Z" w16du:dateUtc="2024-06-07T12:02:00Z">
        <w:r w:rsidR="00A24EC9">
          <w:t>,</w:t>
        </w:r>
      </w:ins>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147" w:name="_Ref134896694"/>
      <w:bookmarkStart w:id="148" w:name="_Ref134896667"/>
      <w:bookmarkStart w:id="149" w:name="_Toc168466816"/>
      <w:r w:rsidRPr="00233788">
        <w:t xml:space="preserve">Tabela </w:t>
      </w:r>
      <w:r>
        <w:fldChar w:fldCharType="begin"/>
      </w:r>
      <w:r>
        <w:instrText xml:space="preserve"> SEQ Tabela \* ARABIC </w:instrText>
      </w:r>
      <w:r>
        <w:fldChar w:fldCharType="separate"/>
      </w:r>
      <w:r w:rsidR="00BF7D63">
        <w:rPr>
          <w:noProof/>
        </w:rPr>
        <w:t>4</w:t>
      </w:r>
      <w:r>
        <w:rPr>
          <w:noProof/>
        </w:rPr>
        <w:fldChar w:fldCharType="end"/>
      </w:r>
      <w:bookmarkEnd w:id="147"/>
      <w:r w:rsidRPr="00233788">
        <w:t xml:space="preserve"> Uniwersytet przedsiębiorczy a uniwersytet odpowiedzialny społecznie</w:t>
      </w:r>
      <w:bookmarkEnd w:id="148"/>
      <w:bookmarkEnd w:id="149"/>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41FC5524"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ins w:id="150" w:author="Tadeusz Szefler" w:date="2024-06-07T14:04:00Z" w16du:dateUtc="2024-06-07T12:04:00Z">
              <w:r w:rsidR="00A24EC9">
                <w:rPr>
                  <w:sz w:val="18"/>
                  <w:szCs w:val="18"/>
                  <w:lang w:val="pl-PL"/>
                </w:rPr>
                <w:t xml:space="preserve">i </w:t>
              </w:r>
            </w:ins>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71CCB5FF"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w:t>
      </w:r>
      <w:ins w:id="151" w:author="Tadeusz Szefler" w:date="2024-06-07T14:05:00Z" w16du:dateUtc="2024-06-07T12:05:00Z">
        <w:r w:rsidR="00A24EC9">
          <w:t> </w:t>
        </w:r>
      </w:ins>
      <w:del w:id="152" w:author="Tadeusz Szefler" w:date="2024-06-07T14:05:00Z" w16du:dateUtc="2024-06-07T12:05:00Z">
        <w:r w:rsidR="004C63BF" w:rsidDel="00A24EC9">
          <w:delText xml:space="preserve"> </w:delText>
        </w:r>
      </w:del>
      <w:r w:rsidR="004C63BF">
        <w:t>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3F0AFBD1"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w:t>
      </w:r>
      <w:ins w:id="153" w:author="Tadeusz Szefler" w:date="2024-06-07T14:07:00Z" w16du:dateUtc="2024-06-07T12:07:00Z">
        <w:r w:rsidR="00A24EC9">
          <w:t> </w:t>
        </w:r>
      </w:ins>
      <w:del w:id="154" w:author="Tadeusz Szefler" w:date="2024-06-07T14:07:00Z" w16du:dateUtc="2024-06-07T12:07:00Z">
        <w:r w:rsidRPr="00233788" w:rsidDel="00A24EC9">
          <w:delText xml:space="preserve"> </w:delText>
        </w:r>
      </w:del>
      <w:r w:rsidRPr="00233788">
        <w:t>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044964C0"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państwa, a</w:t>
      </w:r>
      <w:ins w:id="155" w:author="Tadeusz Szefler" w:date="2024-06-07T14:09:00Z" w16du:dateUtc="2024-06-07T12:09:00Z">
        <w:r w:rsidR="00A24EC9">
          <w:t> </w:t>
        </w:r>
      </w:ins>
      <w:del w:id="156" w:author="Tadeusz Szefler" w:date="2024-06-07T14:09:00Z" w16du:dateUtc="2024-06-07T12:09:00Z">
        <w:r w:rsidRPr="00233788" w:rsidDel="00A24EC9">
          <w:delText xml:space="preserve"> </w:delText>
        </w:r>
      </w:del>
      <w:r w:rsidRPr="00233788">
        <w:t xml:space="preserve">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3CDB3ACD"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ins w:id="157" w:author="Tadeusz Szefler" w:date="2024-06-07T14:12:00Z" w16du:dateUtc="2024-06-07T12:12:00Z">
        <w:r w:rsidR="00E44E83">
          <w:t xml:space="preserve"> </w:t>
        </w:r>
      </w:ins>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8817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ins w:id="158" w:author="Tadeusz Szefler" w:date="2024-06-07T14:13:00Z" w16du:dateUtc="2024-06-07T12:13:00Z">
        <w:r w:rsidR="00E44E83">
          <w:t> </w:t>
        </w:r>
      </w:ins>
      <w:del w:id="159" w:author="Tadeusz Szefler" w:date="2024-06-07T14:13:00Z" w16du:dateUtc="2024-06-07T12:13:00Z">
        <w:r w:rsidRPr="00233788" w:rsidDel="00E44E83">
          <w:delText xml:space="preserve"> </w:delText>
        </w:r>
      </w:del>
      <w:r w:rsidRPr="00233788">
        <w:t xml:space="preserve">różnych konfiguracjach przypisanych różnym rodzajom uczelni. Sposób ich przypisania przedstawiono w </w:t>
      </w:r>
      <w:r w:rsidR="00266B6F" w:rsidRPr="00233788">
        <w:t>Tabeli</w:t>
      </w:r>
      <w:r w:rsidR="00345BF3">
        <w:t> </w:t>
      </w:r>
      <w:r w:rsidR="00266B6F">
        <w:t>5</w:t>
      </w:r>
      <w:r w:rsidRPr="00233788">
        <w:t>.</w:t>
      </w:r>
    </w:p>
    <w:p w14:paraId="57692E27" w14:textId="6C5303A9" w:rsidR="000A51B9" w:rsidRPr="00233788" w:rsidRDefault="000A51B9" w:rsidP="000A51B9">
      <w:pPr>
        <w:pStyle w:val="Tytutabeli"/>
      </w:pPr>
      <w:bookmarkStart w:id="160" w:name="_Ref134896738"/>
      <w:bookmarkStart w:id="161" w:name="_Ref134896711"/>
      <w:bookmarkStart w:id="162"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160"/>
      <w:r w:rsidRPr="00233788">
        <w:t xml:space="preserve"> Strumienie finansowania wg Konstytucji dla Nauki</w:t>
      </w:r>
      <w:bookmarkEnd w:id="161"/>
      <w:bookmarkEnd w:id="162"/>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5278E368"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w:t>
      </w:r>
      <w:ins w:id="163" w:author="Tadeusz Szefler" w:date="2024-06-07T14:16:00Z" w16du:dateUtc="2024-06-07T12:16:00Z">
        <w:r w:rsidR="00E44E83">
          <w:t> </w:t>
        </w:r>
      </w:ins>
      <w:del w:id="164" w:author="Tadeusz Szefler" w:date="2024-06-07T14:16:00Z" w16du:dateUtc="2024-06-07T12:16:00Z">
        <w:r w:rsidRPr="00233788" w:rsidDel="00E44E83">
          <w:delText xml:space="preserve"> </w:delText>
        </w:r>
      </w:del>
      <w:r w:rsidRPr="00233788">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del w:id="165" w:author="Tadeusz Szefler" w:date="2024-06-07T14:17:00Z" w16du:dateUtc="2024-06-07T12:17:00Z">
        <w:r w:rsidRPr="00233788" w:rsidDel="00E44E83">
          <w:delText>ę</w:delText>
        </w:r>
      </w:del>
      <w:ins w:id="166" w:author="Tadeusz Szefler" w:date="2024-06-07T14:17:00Z" w16du:dateUtc="2024-06-07T12:17:00Z">
        <w:r w:rsidR="00E44E83">
          <w:t>ą</w:t>
        </w:r>
      </w:ins>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26E50F04" w:rsidR="000A51B9" w:rsidRPr="00233788" w:rsidRDefault="000A51B9" w:rsidP="000A51B9">
      <w:pPr>
        <w:pStyle w:val="Tytutabeli"/>
      </w:pPr>
      <w:bookmarkStart w:id="167" w:name="_Ref134899485"/>
      <w:bookmarkStart w:id="168" w:name="_Hlk168662302"/>
      <w:bookmarkStart w:id="169" w:name="_Ref134899477"/>
      <w:bookmarkStart w:id="170" w:name="_Ref139740940"/>
      <w:bookmarkStart w:id="171"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167"/>
      <w:ins w:id="172" w:author="Tadeusz Szefler" w:date="2024-06-07T14:17:00Z" w16du:dateUtc="2024-06-07T12:17:00Z">
        <w:r w:rsidR="00E44E83">
          <w:rPr>
            <w:noProof/>
          </w:rPr>
          <w:t>.</w:t>
        </w:r>
      </w:ins>
      <w:r w:rsidRPr="00233788">
        <w:t xml:space="preserve"> Wpływ zmiany liczby studentów </w:t>
      </w:r>
      <w:bookmarkEnd w:id="168"/>
      <w:r w:rsidRPr="00233788">
        <w:t>przypadających na jednego nauczyciela akademickiego na zmianę wielkości subwencji</w:t>
      </w:r>
      <w:bookmarkEnd w:id="169"/>
      <w:bookmarkEnd w:id="170"/>
      <w:bookmarkEnd w:id="171"/>
    </w:p>
    <w:p w14:paraId="2AA71439" w14:textId="4E8F0F1A" w:rsidR="000A51B9" w:rsidRPr="00D95B07" w:rsidRDefault="000A51B9" w:rsidP="007770AA">
      <w:pPr>
        <w:pStyle w:val="rdo"/>
        <w:rPr>
          <w:lang w:val="pl-PL"/>
        </w:rPr>
      </w:pPr>
      <w:r w:rsidRPr="00D95B07">
        <w:rPr>
          <w:lang w:val="pl-PL"/>
        </w:rPr>
        <w:t xml:space="preserve">Źródło: </w:t>
      </w:r>
      <w:bookmarkStart w:id="173" w:name="_Hlk168662407"/>
      <w:r w:rsidRPr="00D95B07">
        <w:rPr>
          <w:lang w:val="pl-PL"/>
        </w:rPr>
        <w:t xml:space="preserve">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bookmarkEnd w:id="173"/>
    </w:p>
    <w:p w14:paraId="4C5F77A5" w14:textId="5796B328"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(1,25) i</w:t>
      </w:r>
      <w:ins w:id="174" w:author="Tadeusz Szefler" w:date="2024-06-07T14:21:00Z" w16du:dateUtc="2024-06-07T12:21:00Z">
        <w:r w:rsidR="00E44E83" w:rsidRPr="00E44E83">
          <w:rPr>
            <w:rPrChange w:id="175" w:author="Tadeusz Szefler" w:date="2024-06-07T14:21:00Z" w16du:dateUtc="2024-06-07T12:21:00Z">
              <w:rPr>
                <w:lang w:val="de-DE"/>
              </w:rPr>
            </w:rPrChange>
          </w:rPr>
          <w:t> </w:t>
        </w:r>
      </w:ins>
      <w:del w:id="176" w:author="Tadeusz Szefler" w:date="2024-06-07T14:21:00Z" w16du:dateUtc="2024-06-07T12:21:00Z">
        <w:r w:rsidRPr="00233788" w:rsidDel="00E44E83">
          <w:delText xml:space="preserve"> </w:delText>
        </w:r>
      </w:del>
      <w:r w:rsidRPr="00233788">
        <w:t xml:space="preserve">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del w:id="177" w:author="Tadeusz Szefler" w:date="2024-06-07T14:21:00Z" w16du:dateUtc="2024-06-07T12:21:00Z">
        <w:r w:rsidDel="00E44E83">
          <w:br/>
        </w:r>
      </w:del>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520FE4" w:rsidRPr="00233788">
        <w:t xml:space="preserve">Rysunek </w:t>
      </w:r>
      <w:r w:rsidR="00520FE4">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7AF1E1B6"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w:t>
      </w:r>
      <w:ins w:id="178" w:author="Tadeusz Szefler" w:date="2024-06-07T14:23:00Z" w16du:dateUtc="2024-06-07T12:23:00Z">
        <w:r w:rsidR="00BE0E4B">
          <w:t>,</w:t>
        </w:r>
      </w:ins>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083D4EC0"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del w:id="179" w:author="Tadeusz Szefler" w:date="2024-06-07T14:24:00Z" w16du:dateUtc="2024-06-07T12:24:00Z">
        <w:r w:rsidRPr="00233788" w:rsidDel="00BE0E4B">
          <w:delText>-</w:delText>
        </w:r>
      </w:del>
      <w:ins w:id="180" w:author="Tadeusz Szefler" w:date="2024-06-07T14:35:00Z" w16du:dateUtc="2024-06-07T12:35:00Z">
        <w:r w:rsidR="00F63EE4">
          <w:t>–</w:t>
        </w:r>
      </w:ins>
      <w:r w:rsidRPr="00233788">
        <w:t>2023 zaproponowano</w:t>
      </w:r>
      <w:ins w:id="181" w:author="Tadeusz Szefler" w:date="2024-06-07T14:25:00Z" w16du:dateUtc="2024-06-07T12:25:00Z">
        <w:r w:rsidR="00BE0E4B">
          <w:t>,</w:t>
        </w:r>
      </w:ins>
      <w:r w:rsidRPr="00233788">
        <w:t xml:space="preserve"> by co roku wartości stałej przeniesienia zmniejszały się</w:t>
      </w:r>
      <w:ins w:id="182" w:author="Tadeusz Szefler" w:date="2024-06-07T14:25:00Z" w16du:dateUtc="2024-06-07T12:25:00Z">
        <w:r w:rsidR="00BE0E4B">
          <w:t>,</w:t>
        </w:r>
      </w:ins>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1B93B31" w:rsidR="000A51B9" w:rsidRPr="00233788" w:rsidRDefault="000A51B9" w:rsidP="000A51B9">
      <w:r w:rsidRPr="00233788">
        <w:t>Opisane powyżej zmiany w regułach finansowania zdają się wspierać deklarowany kierunek reformy szkolnictwa wyższego w Polsce</w:t>
      </w:r>
      <w:ins w:id="183" w:author="Tadeusz Szefler" w:date="2024-06-07T14:26:00Z" w16du:dateUtc="2024-06-07T12:26:00Z">
        <w:r w:rsidR="00BE0E4B">
          <w:t>,</w:t>
        </w:r>
      </w:ins>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Załącznik 1 – Lista głównych zmian 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6AE73631" w:rsidR="000A51B9" w:rsidRPr="00233788" w:rsidRDefault="000A51B9" w:rsidP="000A51B9">
      <w:pPr>
        <w:pStyle w:val="Tytutabeli"/>
      </w:pPr>
      <w:bookmarkStart w:id="184" w:name="_Ref134896787"/>
      <w:bookmarkStart w:id="185" w:name="_Ref134896759"/>
      <w:bookmarkStart w:id="186"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184"/>
      <w:r w:rsidRPr="00233788">
        <w:t xml:space="preserve"> Wybrane kierunki zmian pozafinansowych wprowadzanych wraz z Ustawą 2.0</w:t>
      </w:r>
      <w:bookmarkEnd w:id="185"/>
      <w:bookmarkEnd w:id="18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 xml:space="preserve">Otwarcie drogi do awansu dla naukowców posiadających uznany dorobek, ale </w:t>
            </w:r>
            <w:proofErr w:type="gramStart"/>
            <w:r w:rsidRPr="00C65E97">
              <w:rPr>
                <w:i/>
                <w:iCs/>
                <w:lang w:val="pl-PL"/>
              </w:rPr>
              <w:t>nie posiadających</w:t>
            </w:r>
            <w:proofErr w:type="gramEnd"/>
            <w:r w:rsidRPr="00C65E97">
              <w:rPr>
                <w:i/>
                <w:iCs/>
                <w:lang w:val="pl-PL"/>
              </w:rPr>
              <w:t xml:space="preserve">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w:t>
      </w:r>
      <w:bookmarkStart w:id="187" w:name="_Hlk168662962"/>
      <w:r w:rsidRPr="00D95B07">
        <w:rPr>
          <w:lang w:val="pl-PL"/>
        </w:rPr>
        <w:t xml:space="preserve">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bookmarkEnd w:id="187"/>
    </w:p>
    <w:p w14:paraId="76D41D59" w14:textId="37FA88B4" w:rsidR="000A51B9" w:rsidRPr="00233788" w:rsidRDefault="000A51B9" w:rsidP="000A51B9">
      <w:r w:rsidRPr="00233788">
        <w:t>Analizując cele reformy</w:t>
      </w:r>
      <w:ins w:id="188" w:author="Tadeusz Szefler" w:date="2024-06-07T14:29:00Z" w16du:dateUtc="2024-06-07T12:29:00Z">
        <w:r w:rsidR="00BE0E4B">
          <w:t>,</w:t>
        </w:r>
      </w:ins>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83ED264"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przekształcanie się polskich uczelni w kierunku modelu uniwersytetu społecznie odpowiedzialnego. Ponadto zwiększenie swobody w</w:t>
      </w:r>
      <w:ins w:id="189" w:author="Tadeusz Szefler" w:date="2024-06-07T14:30:00Z" w16du:dateUtc="2024-06-07T12:30:00Z">
        <w:r w:rsidR="00BE0E4B">
          <w:t> </w:t>
        </w:r>
      </w:ins>
      <w:del w:id="190" w:author="Tadeusz Szefler" w:date="2024-06-07T14:30:00Z" w16du:dateUtc="2024-06-07T12:30:00Z">
        <w:r w:rsidRPr="00233788" w:rsidDel="00BE0E4B">
          <w:delText xml:space="preserve"> </w:delText>
        </w:r>
      </w:del>
      <w:r w:rsidRPr="00233788">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729208C8" w:rsidR="000E05F1" w:rsidRDefault="000A51B9" w:rsidP="000A51B9">
      <w:r w:rsidRPr="00233788">
        <w:t>Podsumowując zmiany dla uczelni wynikające z Konstytucji dla Nauki</w:t>
      </w:r>
      <w:ins w:id="191" w:author="Tadeusz Szefler" w:date="2024-06-07T14:30:00Z" w16du:dateUtc="2024-06-07T12:30:00Z">
        <w:r w:rsidR="00BE0E4B">
          <w:t>,</w:t>
        </w:r>
      </w:ins>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ins w:id="192" w:author="Tadeusz Szefler" w:date="2024-06-07T14:32:00Z" w16du:dateUtc="2024-06-07T12:32:00Z">
        <w:r w:rsidR="00F63EE4">
          <w:t>,</w:t>
        </w:r>
      </w:ins>
      <w:r w:rsidR="00373A69">
        <w:t xml:space="preserve"> mając</w:t>
      </w:r>
      <w:del w:id="193" w:author="Tadeusz Szefler" w:date="2024-06-07T14:32:00Z" w16du:dateUtc="2024-06-07T12:32:00Z">
        <w:r w:rsidR="00373A69" w:rsidDel="00F63EE4">
          <w:delText>ego</w:delText>
        </w:r>
      </w:del>
      <w:ins w:id="194" w:author="Tadeusz Szefler" w:date="2024-06-07T14:32:00Z" w16du:dateUtc="2024-06-07T12:32:00Z">
        <w:r w:rsidR="00F63EE4">
          <w:t>ych</w:t>
        </w:r>
      </w:ins>
      <w:r w:rsidR="00373A69">
        <w:t xml:space="preserve"> na celu doprowadzenie do elitarności studiowania</w:t>
      </w:r>
      <w:ins w:id="195" w:author="Tadeusz Szefler" w:date="2024-06-07T14:33:00Z" w16du:dateUtc="2024-06-07T12:33:00Z">
        <w:r w:rsidR="00F63EE4">
          <w:t>,</w:t>
        </w:r>
      </w:ins>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ins w:id="196" w:author="Tadeusz Szefler" w:date="2024-06-07T14:34:00Z" w16du:dateUtc="2024-06-07T12:34:00Z">
        <w:r w:rsidR="00F63EE4">
          <w:t>,</w:t>
        </w:r>
      </w:ins>
      <w:r w:rsidR="00F60580">
        <w:t xml:space="preserve"> starając się poprzez nowe regulacje wzmocnić zaangażowanie naukowców w</w:t>
      </w:r>
      <w:r w:rsidR="00755538">
        <w:t> </w:t>
      </w:r>
      <w:r w:rsidR="00F60580">
        <w:t>wartościowe w skali świata badania naukowe</w:t>
      </w:r>
      <w:ins w:id="197" w:author="Tadeusz Szefler" w:date="2024-06-07T14:34:00Z" w16du:dateUtc="2024-06-07T12:34:00Z">
        <w:r w:rsidR="00F63EE4">
          <w:t>,</w:t>
        </w:r>
      </w:ins>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del w:id="198" w:author="Tadeusz Szefler" w:date="2024-06-07T14:34:00Z" w16du:dateUtc="2024-06-07T12:34:00Z">
        <w:r w:rsidR="003B78D1" w:rsidDel="00F63EE4">
          <w:delText>,</w:delText>
        </w:r>
      </w:del>
      <w:ins w:id="199" w:author="Tadeusz Szefler" w:date="2024-06-07T14:35:00Z" w16du:dateUtc="2024-06-07T12:35:00Z">
        <w:r w:rsidR="00F63EE4">
          <w:t xml:space="preserve"> –</w:t>
        </w:r>
      </w:ins>
      <w:r w:rsidR="003B78D1">
        <w:t xml:space="preserv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Wydaje się, że kumulacja tak kluczowych kompetencji dla procesów oceny uczelni i</w:t>
      </w:r>
      <w:ins w:id="200" w:author="Tadeusz Szefler" w:date="2024-06-07T14:36:00Z" w16du:dateUtc="2024-06-07T12:36:00Z">
        <w:r w:rsidR="00F63EE4">
          <w:t> </w:t>
        </w:r>
      </w:ins>
      <w:del w:id="201" w:author="Tadeusz Szefler" w:date="2024-06-07T14:36:00Z" w16du:dateUtc="2024-06-07T12:36:00Z">
        <w:r w:rsidR="00BF7D63" w:rsidDel="00F63EE4">
          <w:delText xml:space="preserve"> </w:delText>
        </w:r>
      </w:del>
      <w:r w:rsidR="00BF7D63">
        <w:t xml:space="preserve">wpływu na </w:t>
      </w:r>
      <w:r w:rsidR="00D92A7F">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ins w:id="202" w:author="Tadeusz Szefler" w:date="2024-06-07T14:37:00Z" w16du:dateUtc="2024-06-07T12:37:00Z">
        <w:r w:rsidR="00F63EE4">
          <w:t>,</w:t>
        </w:r>
      </w:ins>
      <w:r w:rsidR="00D92A7F">
        <w:t xml:space="preserve"> jakie stoją przed polskimi uczelniami oraz uczonymi</w:t>
      </w:r>
      <w:ins w:id="203" w:author="Tadeusz Szefler" w:date="2024-06-07T14:37:00Z" w16du:dateUtc="2024-06-07T12:37:00Z">
        <w:r w:rsidR="00F63EE4">
          <w:t>,</w:t>
        </w:r>
      </w:ins>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204" w:name="_Ref66874449"/>
      <w:bookmarkStart w:id="205" w:name="_Toc164801001"/>
      <w:bookmarkStart w:id="206" w:name="_Toc168466231"/>
      <w:r w:rsidRPr="00233788">
        <w:t>Uwarunkowania funkcjonowania uczelni w Polsce</w:t>
      </w:r>
      <w:bookmarkEnd w:id="204"/>
      <w:bookmarkEnd w:id="205"/>
      <w:bookmarkEnd w:id="206"/>
    </w:p>
    <w:p w14:paraId="0DBFD87F" w14:textId="16EE9E0B"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w:t>
      </w:r>
      <w:ins w:id="207" w:author="Tadeusz Szefler" w:date="2024-06-07T14:38:00Z" w16du:dateUtc="2024-06-07T12:38:00Z">
        <w:r w:rsidR="00F63EE4">
          <w:t> </w:t>
        </w:r>
      </w:ins>
      <w:del w:id="208" w:author="Tadeusz Szefler" w:date="2024-06-07T14:38:00Z" w16du:dateUtc="2024-06-07T12:38:00Z">
        <w:r w:rsidRPr="00233788" w:rsidDel="00F63EE4">
          <w:delText xml:space="preserve"> </w:delText>
        </w:r>
      </w:del>
      <w:r w:rsidRPr="00233788">
        <w:t>może korzystać z edukacji wyższej. W krajach Europ</w:t>
      </w:r>
      <w:del w:id="209" w:author="Tadeusz Szefler" w:date="2024-06-07T14:38:00Z" w16du:dateUtc="2024-06-07T12:38:00Z">
        <w:r w:rsidRPr="00233788" w:rsidDel="00F63EE4">
          <w:delText>u</w:delText>
        </w:r>
      </w:del>
      <w:ins w:id="210" w:author="Tadeusz Szefler" w:date="2024-06-07T14:38:00Z" w16du:dateUtc="2024-06-07T12:38:00Z">
        <w:r w:rsidR="00F63EE4">
          <w:t>y</w:t>
        </w:r>
      </w:ins>
      <w:r w:rsidRPr="00233788">
        <w:t xml:space="preserve"> Środkowej po</w:t>
      </w:r>
      <w:r w:rsidR="00754B63">
        <w:t> </w:t>
      </w:r>
      <w:r w:rsidRPr="00233788">
        <w:t xml:space="preserve">upadku komunizmu popyt na usługi uczelni był niezwykle duży. Jedną z przyczyn tego zjawiska jest wysoka premia płacowa za wykształcenie. </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211" w:name="_Ref134899516"/>
      <w:bookmarkStart w:id="212" w:name="_Ref134899508"/>
      <w:bookmarkStart w:id="213" w:name="_Ref134899531"/>
      <w:bookmarkStart w:id="214" w:name="_Ref139740994"/>
      <w:bookmarkStart w:id="215" w:name="_Ref139741134"/>
      <w:bookmarkStart w:id="216"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211"/>
      <w:r w:rsidRPr="00233788">
        <w:t xml:space="preserve"> Tendencje zmian na rynku edukacji wyższej w Polsce po roku 1989</w:t>
      </w:r>
      <w:bookmarkEnd w:id="212"/>
      <w:bookmarkEnd w:id="213"/>
      <w:bookmarkEnd w:id="214"/>
      <w:bookmarkEnd w:id="215"/>
      <w:bookmarkEnd w:id="21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19A506A1" w:rsidR="00BF2CD2" w:rsidRPr="00233788" w:rsidRDefault="00E36545" w:rsidP="00E36545">
      <w:r w:rsidRPr="00233788">
        <w:t>Zgodnie z badaniami OECD premia płacowa za wyższe wykształcenie w krajach Europy Środkowej jest wysoka i raczej rosnąca, podczas gdy w</w:t>
      </w:r>
      <w:r>
        <w:t> </w:t>
      </w:r>
      <w:r w:rsidRPr="00233788">
        <w:t>krajach, gdzie ekspansja edukacyjna zaczęła się znaczenie wcześniej</w:t>
      </w:r>
      <w:ins w:id="217" w:author="Tadeusz Szefler" w:date="2024-06-07T14:44:00Z" w16du:dateUtc="2024-06-07T12:44:00Z">
        <w:r w:rsidR="009234CF" w:rsidRPr="00233788">
          <w:t xml:space="preserve"> (np. kraje nordyckie)</w:t>
        </w:r>
      </w:ins>
      <w:r>
        <w:t>,</w:t>
      </w:r>
      <w:r w:rsidRPr="00233788">
        <w:t xml:space="preserve"> jest znaczni</w:t>
      </w:r>
      <w:r>
        <w:t>e</w:t>
      </w:r>
      <w:r w:rsidRPr="00233788">
        <w:t xml:space="preserve"> niższa oraz stabilna lub te</w:t>
      </w:r>
      <w:r>
        <w:t>ż</w:t>
      </w:r>
      <w:r w:rsidRPr="00233788">
        <w:t xml:space="preserve"> malejąca</w:t>
      </w:r>
      <w:del w:id="218" w:author="Tadeusz Szefler" w:date="2024-06-07T14:44:00Z" w16du:dateUtc="2024-06-07T12:44:00Z">
        <w:r w:rsidRPr="00233788" w:rsidDel="009234CF">
          <w:delText xml:space="preserve"> (np. kraje nordyckie)</w:delText>
        </w:r>
      </w:del>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del w:id="219" w:author="Tadeusz Szefler" w:date="2024-06-07T14:46:00Z" w16du:dateUtc="2024-06-07T12:46:00Z">
        <w:r w:rsidR="00BF2CD2" w:rsidRPr="00233788" w:rsidDel="00ED34BC">
          <w:delText xml:space="preserve"> </w:delText>
        </w:r>
        <w:r w:rsidDel="00ED34BC">
          <w:delText>(</w:delText>
        </w:r>
        <w:r w:rsidDel="00ED34BC">
          <w:fldChar w:fldCharType="begin"/>
        </w:r>
        <w:r w:rsidDel="00ED34BC">
          <w:delInstrText xml:space="preserve"> REF _Ref134899516 \h </w:delInstrText>
        </w:r>
        <w:r w:rsidDel="00ED34BC">
          <w:fldChar w:fldCharType="separate"/>
        </w:r>
        <w:r w:rsidRPr="00233788" w:rsidDel="00ED34BC">
          <w:delText xml:space="preserve">Rysunek </w:delText>
        </w:r>
        <w:r w:rsidDel="00ED34BC">
          <w:rPr>
            <w:noProof/>
          </w:rPr>
          <w:delText>4</w:delText>
        </w:r>
        <w:r w:rsidDel="00ED34BC">
          <w:fldChar w:fldCharType="end"/>
        </w:r>
        <w:r w:rsidDel="00ED34BC">
          <w:delText>)</w:delText>
        </w:r>
      </w:del>
      <w:r>
        <w:t xml:space="preserve"> </w:t>
      </w:r>
      <w:r w:rsidR="00BF2CD2" w:rsidRPr="00233788">
        <w:t>wartości współczynników skolaryzacji brutto i netto publikowane przez GUS</w:t>
      </w:r>
      <w:ins w:id="220" w:author="Tadeusz Szefler" w:date="2024-06-07T14:46:00Z" w16du:dateUtc="2024-06-07T12:46:00Z">
        <w:r w:rsidR="00ED34BC" w:rsidRPr="00233788">
          <w:t xml:space="preserve"> </w:t>
        </w:r>
        <w:r w:rsidR="00ED34BC">
          <w:t>(</w:t>
        </w:r>
        <w:r w:rsidR="00ED34BC">
          <w:fldChar w:fldCharType="begin"/>
        </w:r>
        <w:r w:rsidR="00ED34BC">
          <w:instrText xml:space="preserve"> REF _Ref134899516 \h </w:instrText>
        </w:r>
      </w:ins>
      <w:ins w:id="221" w:author="Tadeusz Szefler" w:date="2024-06-07T14:46:00Z" w16du:dateUtc="2024-06-07T12:46:00Z">
        <w:r w:rsidR="00ED34BC">
          <w:fldChar w:fldCharType="separate"/>
        </w:r>
        <w:r w:rsidR="00ED34BC" w:rsidRPr="00233788">
          <w:t xml:space="preserve">Rysunek </w:t>
        </w:r>
        <w:r w:rsidR="00ED34BC">
          <w:rPr>
            <w:noProof/>
          </w:rPr>
          <w:t>4</w:t>
        </w:r>
        <w:r w:rsidR="00ED34BC">
          <w:fldChar w:fldCharType="end"/>
        </w:r>
        <w:r w:rsidR="00ED34BC">
          <w:t>)</w:t>
        </w:r>
      </w:ins>
      <w:r w:rsidR="00BF2CD2" w:rsidRPr="00233788">
        <w:t>. Wartość współczynnika skolaryzacji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w:t>
      </w:r>
      <w:ins w:id="222" w:author="Tadeusz Szefler" w:date="2024-06-07T14:47:00Z" w16du:dateUtc="2024-06-07T12:47:00Z">
        <w:r w:rsidR="00E86893">
          <w:t xml:space="preserve">z danych </w:t>
        </w:r>
      </w:ins>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7980462F" w:rsidR="00BF2CD2" w:rsidRPr="00233788" w:rsidRDefault="00BF2CD2" w:rsidP="00BF2CD2">
      <w:r w:rsidRPr="00233788">
        <w:t xml:space="preserve">Analiza wartości współczynnika skolaryzacji brutto pozwala na interpretację przemian postrzegania edukacji wyższej w Polsce. Posługując się koncepcją Martina </w:t>
      </w:r>
      <w:proofErr w:type="spellStart"/>
      <w:r w:rsidRPr="00233788">
        <w:t>Trowa</w:t>
      </w:r>
      <w:proofErr w:type="spellEnd"/>
      <w:ins w:id="223" w:author="Tadeusz Szefler" w:date="2024-06-07T14:49:00Z" w16du:dateUtc="2024-06-07T12:49:00Z">
        <w:r w:rsidR="00E86893">
          <w:t>,</w:t>
        </w:r>
      </w:ins>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w:t>
      </w:r>
      <w:del w:id="224" w:author="Tadeusz Szefler" w:date="2024-06-07T14:50:00Z" w16du:dateUtc="2024-06-07T12:50:00Z">
        <w:r w:rsidRPr="00233788" w:rsidDel="00E86893">
          <w:delText xml:space="preserve">jako prawo </w:delText>
        </w:r>
      </w:del>
      <w:r w:rsidRPr="00233788">
        <w:t xml:space="preserve">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w:t>
      </w:r>
      <w:ins w:id="225" w:author="Tadeusz Szefler" w:date="2024-06-07T14:51:00Z" w16du:dateUtc="2024-06-07T12:51:00Z">
        <w:r w:rsidR="00E86893">
          <w:t> </w:t>
        </w:r>
      </w:ins>
      <w:del w:id="226" w:author="Tadeusz Szefler" w:date="2024-06-07T14:51:00Z" w16du:dateUtc="2024-06-07T12:51:00Z">
        <w:r w:rsidRPr="00233788" w:rsidDel="00E86893">
          <w:delText xml:space="preserve"> </w:delText>
        </w:r>
      </w:del>
      <w:r w:rsidRPr="00233788">
        <w:t xml:space="preserve">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w:t>
      </w:r>
      <w:ins w:id="227" w:author="Tadeusz Szefler" w:date="2024-06-07T14:52:00Z" w16du:dateUtc="2024-06-07T12:52:00Z">
        <w:r w:rsidR="00E86893">
          <w:t> </w:t>
        </w:r>
      </w:ins>
      <w:del w:id="228" w:author="Tadeusz Szefler" w:date="2024-06-07T14:52:00Z" w16du:dateUtc="2024-06-07T12:52:00Z">
        <w:r w:rsidRPr="00233788" w:rsidDel="00E86893">
          <w:delText xml:space="preserve"> </w:delText>
        </w:r>
      </w:del>
      <w:r w:rsidRPr="00233788">
        <w:t>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1355A35E" w:rsidR="00BF2CD2" w:rsidRPr="00233788" w:rsidRDefault="00482E19" w:rsidP="00DB65A4">
      <w:pPr>
        <w:pStyle w:val="Rysunek"/>
        <w:jc w:val="both"/>
      </w:pPr>
      <w:r>
        <w:rPr>
          <w:noProof/>
        </w:rPr>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6970B47C" w:rsidR="00BF2CD2" w:rsidRPr="00233788" w:rsidRDefault="00BF2CD2" w:rsidP="00BF2CD2">
      <w:pPr>
        <w:pStyle w:val="Tytutabeli"/>
      </w:pPr>
      <w:bookmarkStart w:id="229" w:name="_Ref134899557"/>
      <w:bookmarkStart w:id="230" w:name="_Ref134899549"/>
      <w:bookmarkStart w:id="231" w:name="_Ref139741152"/>
      <w:bookmarkStart w:id="232"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229"/>
      <w:r w:rsidRPr="00233788">
        <w:t xml:space="preserve"> Wartości współczynnika skolaryzacji dla edukacji wyższej w latach 2010</w:t>
      </w:r>
      <w:del w:id="233" w:author="Tadeusz Szefler" w:date="2024-06-07T14:52:00Z" w16du:dateUtc="2024-06-07T12:52:00Z">
        <w:r w:rsidRPr="00233788" w:rsidDel="002056A7">
          <w:delText>-</w:delText>
        </w:r>
      </w:del>
      <w:ins w:id="234" w:author="Tadeusz Szefler" w:date="2024-06-07T14:53:00Z" w16du:dateUtc="2024-06-07T12:53:00Z">
        <w:r w:rsidR="002056A7">
          <w:t>–</w:t>
        </w:r>
      </w:ins>
      <w:r w:rsidRPr="00233788">
        <w:t>2019</w:t>
      </w:r>
      <w:bookmarkEnd w:id="230"/>
      <w:bookmarkEnd w:id="231"/>
      <w:bookmarkEnd w:id="232"/>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4CD7C213"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skolaryzacji. Warte zauważenia jest to, że pomimo przekroczenia poziomu 50% dla wartości wskaźnika skolaryzacji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del w:id="235" w:author="Tadeusz Szefler" w:date="2024-06-07T14:54:00Z" w16du:dateUtc="2024-06-07T12:54:00Z">
        <w:r w:rsidR="00BF2CD2" w:rsidRPr="00233788" w:rsidDel="002056A7">
          <w:delText xml:space="preserve">na </w:delText>
        </w:r>
      </w:del>
      <w:ins w:id="236" w:author="Tadeusz Szefler" w:date="2024-06-07T14:54:00Z" w16du:dateUtc="2024-06-07T12:54:00Z">
        <w:r w:rsidR="002056A7">
          <w:t>do</w:t>
        </w:r>
        <w:r w:rsidR="002056A7" w:rsidRPr="00233788">
          <w:t xml:space="preserve"> </w:t>
        </w:r>
      </w:ins>
      <w:r w:rsidR="00BF2CD2" w:rsidRPr="00233788">
        <w:t>postrzegani</w:t>
      </w:r>
      <w:del w:id="237" w:author="Tadeusz Szefler" w:date="2024-06-07T14:54:00Z" w16du:dateUtc="2024-06-07T12:54:00Z">
        <w:r w:rsidR="00BF2CD2" w:rsidRPr="00233788" w:rsidDel="002056A7">
          <w:delText>e</w:delText>
        </w:r>
      </w:del>
      <w:ins w:id="238" w:author="Tadeusz Szefler" w:date="2024-06-07T14:54:00Z" w16du:dateUtc="2024-06-07T12:54:00Z">
        <w:r w:rsidR="002056A7">
          <w:t>a</w:t>
        </w:r>
      </w:ins>
      <w:r w:rsidR="00BF2CD2" w:rsidRPr="00233788">
        <w:t xml:space="preserve"> jej raczej jako obowiązek. Jeśli bowiem taka zmiana postrzegania edukacji rzeczywiście by nastąpiła</w:t>
      </w:r>
      <w:ins w:id="239" w:author="Tadeusz Szefler" w:date="2024-06-07T14:55:00Z" w16du:dateUtc="2024-06-07T12:55:00Z">
        <w:r w:rsidR="002056A7">
          <w:t>,</w:t>
        </w:r>
      </w:ins>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240" w:name="_Ref134899462"/>
      <w:bookmarkStart w:id="241" w:name="_Ref134899451"/>
      <w:bookmarkStart w:id="242" w:name="_Ref134899578"/>
      <w:bookmarkStart w:id="243" w:name="_Ref139741167"/>
      <w:bookmarkStart w:id="244"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240"/>
      <w:r w:rsidRPr="00233788">
        <w:t xml:space="preserve"> Liczba studentów uczelni publicznych na tle liczby studentów ogółem w latach 2002</w:t>
      </w:r>
      <w:r>
        <w:t>–</w:t>
      </w:r>
      <w:r w:rsidRPr="00233788">
        <w:t>2022*</w:t>
      </w:r>
      <w:bookmarkEnd w:id="241"/>
      <w:bookmarkEnd w:id="242"/>
      <w:bookmarkEnd w:id="243"/>
      <w:bookmarkEnd w:id="244"/>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FDC8CA8" w:rsidR="00BF2CD2" w:rsidRPr="00233788" w:rsidRDefault="00233934" w:rsidP="00BF2CD2">
      <w:r>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w:t>
      </w:r>
      <w:ins w:id="245" w:author="Tadeusz Szefler" w:date="2024-06-07T15:00:00Z" w16du:dateUtc="2024-06-07T13:00:00Z">
        <w:r w:rsidR="002056A7">
          <w:t> </w:t>
        </w:r>
      </w:ins>
      <w:del w:id="246" w:author="Tadeusz Szefler" w:date="2024-06-07T15:00:00Z" w16du:dateUtc="2024-06-07T13:00:00Z">
        <w:r w:rsidR="00BF2CD2" w:rsidRPr="00233788" w:rsidDel="002056A7">
          <w:delText xml:space="preserve"> </w:delText>
        </w:r>
      </w:del>
      <w:r w:rsidR="00BF2CD2" w:rsidRPr="00233788">
        <w:t>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w:t>
      </w:r>
      <w:ins w:id="247" w:author="Tadeusz Szefler" w:date="2024-06-07T15:00:00Z" w16du:dateUtc="2024-06-07T13:00:00Z">
        <w:r w:rsidR="002056A7">
          <w:t> </w:t>
        </w:r>
      </w:ins>
      <w:del w:id="248" w:author="Tadeusz Szefler" w:date="2024-06-07T15:00:00Z" w16du:dateUtc="2024-06-07T13:00:00Z">
        <w:r w:rsidR="00BF2CD2" w:rsidRPr="00233788" w:rsidDel="002056A7">
          <w:delText xml:space="preserve"> </w:delText>
        </w:r>
      </w:del>
      <w:r w:rsidR="00BF2CD2" w:rsidRPr="00233788">
        <w:t xml:space="preserve">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połowie tejże dekady tendencja się odwróciła i to uczelnie niepubliczne zaczęły kształcić relatywnie, ale również w</w:t>
      </w:r>
      <w:ins w:id="249" w:author="Tadeusz Szefler" w:date="2024-06-07T15:02:00Z" w16du:dateUtc="2024-06-07T13:02:00Z">
        <w:r w:rsidR="002056A7">
          <w:t> </w:t>
        </w:r>
      </w:ins>
      <w:del w:id="250" w:author="Tadeusz Szefler" w:date="2024-06-07T15:02:00Z" w16du:dateUtc="2024-06-07T13:02:00Z">
        <w:r w:rsidR="00BF2CD2" w:rsidRPr="00233788" w:rsidDel="002056A7">
          <w:delText xml:space="preserve"> </w:delText>
        </w:r>
      </w:del>
      <w:r w:rsidR="00BF2CD2" w:rsidRPr="00233788">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251" w:name="_Ref134899606"/>
      <w:bookmarkStart w:id="252" w:name="_Ref134899597"/>
      <w:bookmarkStart w:id="253" w:name="_Ref139741182"/>
      <w:bookmarkStart w:id="254"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251"/>
      <w:r w:rsidRPr="00233788">
        <w:t xml:space="preserve"> Wydatki na szkolnictwo wyższe w wybranych krajach </w:t>
      </w:r>
      <w:r w:rsidR="00AA75ED">
        <w:t>w roku 201</w:t>
      </w:r>
      <w:r w:rsidR="00F773E4">
        <w:t>9</w:t>
      </w:r>
      <w:r w:rsidR="00AA75ED">
        <w:t xml:space="preserve"> </w:t>
      </w:r>
      <w:r w:rsidRPr="00233788">
        <w:t>europejskich jako procent PKB</w:t>
      </w:r>
      <w:bookmarkEnd w:id="252"/>
      <w:bookmarkEnd w:id="253"/>
      <w:bookmarkEnd w:id="254"/>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639EDF05"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ins w:id="255" w:author="Tadeusz Szefler" w:date="2024-06-07T15:04:00Z" w16du:dateUtc="2024-06-07T13:04:00Z">
        <w:r w:rsidR="00DA4E9A">
          <w:t>,</w:t>
        </w:r>
      </w:ins>
      <w:r w:rsidR="00BF2CD2" w:rsidRPr="00233788">
        <w:t xml:space="preserve"> posortowan</w:t>
      </w:r>
      <w:del w:id="256" w:author="Tadeusz Szefler" w:date="2024-06-07T15:04:00Z" w16du:dateUtc="2024-06-07T13:04:00Z">
        <w:r w:rsidR="00BF2CD2" w:rsidDel="00DA4E9A">
          <w:delText>e</w:delText>
        </w:r>
      </w:del>
      <w:ins w:id="257" w:author="Tadeusz Szefler" w:date="2024-06-07T15:04:00Z" w16du:dateUtc="2024-06-07T13:04:00Z">
        <w:r w:rsidR="00DA4E9A">
          <w:t>ych</w:t>
        </w:r>
      </w:ins>
      <w:r w:rsidR="00BF2CD2" w:rsidRPr="00233788">
        <w:t xml:space="preserve"> malejąco wg wielkości nakładów publicznych</w:t>
      </w:r>
      <w:ins w:id="258" w:author="Tadeusz Szefler" w:date="2024-06-07T15:04:00Z" w16du:dateUtc="2024-06-07T13:04:00Z">
        <w:r w:rsidR="00DA4E9A">
          <w:t>,</w:t>
        </w:r>
      </w:ins>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 xml:space="preserve">krajem o niemal najniższych wydatkach publicznych na system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w:t>
      </w:r>
      <w:ins w:id="259" w:author="Tadeusz Szefler" w:date="2024-06-07T15:05:00Z" w16du:dateUtc="2024-06-07T13:05:00Z">
        <w:r w:rsidR="00DA4E9A">
          <w:t> </w:t>
        </w:r>
      </w:ins>
      <w:del w:id="260" w:author="Tadeusz Szefler" w:date="2024-06-07T15:05:00Z" w16du:dateUtc="2024-06-07T13:05:00Z">
        <w:r w:rsidR="00BF2CD2" w:rsidRPr="00233788" w:rsidDel="00DA4E9A">
          <w:delText xml:space="preserve"> </w:delText>
        </w:r>
      </w:del>
      <w:r w:rsidR="00BF2CD2" w:rsidRPr="00233788">
        <w:t>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261" w:name="_Ref134899630"/>
      <w:bookmarkStart w:id="262" w:name="_Ref134899617"/>
      <w:bookmarkStart w:id="263" w:name="_Ref139741196"/>
      <w:bookmarkStart w:id="264"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261"/>
      <w:r w:rsidRPr="00233788">
        <w:t xml:space="preserve"> Udział wydatków publicznych na szkolnictwo wyższe w PKB Polski</w:t>
      </w:r>
      <w:bookmarkEnd w:id="262"/>
      <w:bookmarkEnd w:id="263"/>
      <w:bookmarkEnd w:id="26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11DFB14A"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2019). Natomiast wzrosty wartości wydatków mają charakter skokowy, etapowy. Wydaje się, że wzrosty wydatków występują wraz 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w:t>
      </w:r>
      <w:proofErr w:type="gramStart"/>
      <w:r w:rsidRPr="00233788">
        <w:t>Jednak</w:t>
      </w:r>
      <w:proofErr w:type="gramEnd"/>
      <w:r w:rsidRPr="00233788">
        <w:t xml:space="preserve">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w:t>
      </w:r>
      <w:ins w:id="265" w:author="Tadeusz Szefler" w:date="2024-06-07T15:07:00Z" w16du:dateUtc="2024-06-07T13:07:00Z">
        <w:r w:rsidR="00DA4E9A">
          <w:t> </w:t>
        </w:r>
      </w:ins>
      <w:del w:id="266" w:author="Tadeusz Szefler" w:date="2024-06-07T15:07:00Z" w16du:dateUtc="2024-06-07T13:07:00Z">
        <w:r w:rsidRPr="00233788" w:rsidDel="00DA4E9A">
          <w:delText xml:space="preserve"> </w:delText>
        </w:r>
      </w:del>
      <w:r w:rsidRPr="00233788">
        <w:t>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267" w:name="_Ref134899652"/>
      <w:bookmarkStart w:id="268" w:name="_Ref134899644"/>
      <w:bookmarkStart w:id="269" w:name="_Ref139741209"/>
      <w:bookmarkStart w:id="270"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267"/>
      <w:r w:rsidRPr="00233788">
        <w:t xml:space="preserve"> Udział wyniku finansowego netto w przychodzie uczelni versus nakłady inwestycyjne uczelni publicznych w Polsce</w:t>
      </w:r>
      <w:bookmarkEnd w:id="268"/>
      <w:bookmarkEnd w:id="269"/>
      <w:bookmarkEnd w:id="270"/>
    </w:p>
    <w:p w14:paraId="033CF9A2" w14:textId="71ED8B8C" w:rsidR="00BF2CD2" w:rsidRPr="00D95B07" w:rsidRDefault="00BF2CD2" w:rsidP="007770AA">
      <w:pPr>
        <w:pStyle w:val="rdo"/>
        <w:rPr>
          <w:lang w:val="pl-PL"/>
        </w:rPr>
      </w:pPr>
      <w:r w:rsidRPr="00D95B07">
        <w:rPr>
          <w:lang w:val="pl-PL"/>
        </w:rPr>
        <w:t xml:space="preserve">Źródło: </w:t>
      </w:r>
      <w:bookmarkStart w:id="271" w:name="_Hlk168665310"/>
      <w:r w:rsidRPr="00D95B07">
        <w:rPr>
          <w:lang w:val="pl-PL"/>
        </w:rPr>
        <w:t xml:space="preserve">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bookmarkEnd w:id="271"/>
    </w:p>
    <w:p w14:paraId="554165BC" w14:textId="6AFAA57A"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wyraźnych wzrostów w ciągu ostatnich 3</w:t>
      </w:r>
      <w:del w:id="272" w:author="Tadeusz Szefler" w:date="2024-06-07T15:09:00Z" w16du:dateUtc="2024-06-07T13:09:00Z">
        <w:r w:rsidDel="00DA4E9A">
          <w:delText>-</w:delText>
        </w:r>
      </w:del>
      <w:ins w:id="273" w:author="Tadeusz Szefler" w:date="2024-06-07T15:09:00Z" w16du:dateUtc="2024-06-07T13:09:00Z">
        <w:r w:rsidR="00DA4E9A">
          <w:t>–</w:t>
        </w:r>
      </w:ins>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del w:id="274" w:author="Tadeusz Szefler" w:date="2024-06-07T15:09:00Z" w16du:dateUtc="2024-06-07T13:09:00Z">
        <w:r w:rsidDel="00DA4E9A">
          <w:delText>e</w:delText>
        </w:r>
      </w:del>
      <w:ins w:id="275" w:author="Tadeusz Szefler" w:date="2024-06-07T15:09:00Z" w16du:dateUtc="2024-06-07T13:09:00Z">
        <w:r w:rsidR="00DA4E9A">
          <w:t>ą</w:t>
        </w:r>
      </w:ins>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ins w:id="276" w:author="Tadeusz Szefler" w:date="2024-06-07T15:10:00Z" w16du:dateUtc="2024-06-07T13:10:00Z">
        <w:r w:rsidR="00DA4E9A">
          <w:t>,</w:t>
        </w:r>
      </w:ins>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del w:id="277" w:author="Tadeusz Szefler" w:date="2024-06-07T15:10:00Z" w16du:dateUtc="2024-06-07T13:10:00Z">
        <w:r w:rsidDel="00DA4E9A">
          <w:delText>-</w:delText>
        </w:r>
      </w:del>
      <w:ins w:id="278" w:author="Tadeusz Szefler" w:date="2024-06-07T15:10:00Z" w16du:dateUtc="2024-06-07T13:10:00Z">
        <w:r w:rsidR="00DA4E9A">
          <w:t>–</w:t>
        </w:r>
      </w:ins>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2018, że również w</w:t>
      </w:r>
      <w:ins w:id="279" w:author="Tadeusz Szefler" w:date="2024-06-07T15:10:00Z" w16du:dateUtc="2024-06-07T13:10:00Z">
        <w:r w:rsidR="00DA4E9A">
          <w:t> </w:t>
        </w:r>
      </w:ins>
      <w:del w:id="280" w:author="Tadeusz Szefler" w:date="2024-06-07T15:10:00Z" w16du:dateUtc="2024-06-07T13:10:00Z">
        <w:r w:rsidR="00BF2CD2" w:rsidRPr="00233788" w:rsidDel="00DA4E9A">
          <w:delText xml:space="preserve"> </w:delText>
        </w:r>
      </w:del>
      <w:r w:rsidR="00CA165A">
        <w:t>latach</w:t>
      </w:r>
      <w:r w:rsidR="00BF2CD2" w:rsidRPr="00233788">
        <w:t xml:space="preserve"> 2019</w:t>
      </w:r>
      <w:del w:id="281" w:author="Tadeusz Szefler" w:date="2024-06-07T15:10:00Z" w16du:dateUtc="2024-06-07T13:10:00Z">
        <w:r w:rsidR="00CA165A" w:rsidDel="00DA4E9A">
          <w:delText>-</w:delText>
        </w:r>
      </w:del>
      <w:ins w:id="282" w:author="Tadeusz Szefler" w:date="2024-06-07T15:10:00Z" w16du:dateUtc="2024-06-07T13:10:00Z">
        <w:r w:rsidR="00DA4E9A">
          <w:t>–</w:t>
        </w:r>
      </w:ins>
      <w:r w:rsidR="00CA165A">
        <w:t>2021</w:t>
      </w:r>
      <w:r w:rsidR="00BF2CD2" w:rsidRPr="00233788">
        <w:t xml:space="preserve"> 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ins w:id="283" w:author="Tadeusz Szefler" w:date="2024-06-07T15:10:00Z" w16du:dateUtc="2024-06-07T13:10:00Z">
        <w:r w:rsidR="00DA4E9A">
          <w:t>,</w:t>
        </w:r>
      </w:ins>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del w:id="284" w:author="Tadeusz Szefler" w:date="2024-06-07T15:11:00Z" w16du:dateUtc="2024-06-07T13:11:00Z">
        <w:r w:rsidR="00CA165A" w:rsidDel="00DA4E9A">
          <w:delText>-</w:delText>
        </w:r>
      </w:del>
      <w:ins w:id="285" w:author="Tadeusz Szefler" w:date="2024-06-07T15:11:00Z" w16du:dateUtc="2024-06-07T13:11:00Z">
        <w:r w:rsidR="00DA4E9A">
          <w:t>–</w:t>
        </w:r>
      </w:ins>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604FF294"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w:t>
      </w:r>
      <w:ins w:id="286" w:author="Tadeusz Szefler" w:date="2024-06-07T17:38:00Z" w16du:dateUtc="2024-06-07T15:38:00Z">
        <w:r w:rsidR="007E306D">
          <w:t> </w:t>
        </w:r>
      </w:ins>
      <w:del w:id="287" w:author="Tadeusz Szefler" w:date="2024-06-07T17:38:00Z" w16du:dateUtc="2024-06-07T15:38:00Z">
        <w:r w:rsidRPr="00233788" w:rsidDel="007E306D">
          <w:delText xml:space="preserve"> </w:delText>
        </w:r>
      </w:del>
      <w:r w:rsidRPr="00233788">
        <w:t xml:space="preserve">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del w:id="288" w:author="Tadeusz Szefler" w:date="2024-06-07T17:39:00Z" w16du:dateUtc="2024-06-07T15:39:00Z">
        <w:r w:rsidRPr="00233788" w:rsidDel="007E306D">
          <w:delText xml:space="preserve">z </w:delText>
        </w:r>
      </w:del>
      <w:ins w:id="289" w:author="Tadeusz Szefler" w:date="2024-06-07T17:39:00Z" w16du:dateUtc="2024-06-07T15:39:00Z">
        <w:r w:rsidR="007E306D">
          <w:t>s</w:t>
        </w:r>
      </w:ins>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w:t>
      </w:r>
      <w:ins w:id="290" w:author="Tadeusz Szefler" w:date="2024-06-07T17:40:00Z" w16du:dateUtc="2024-06-07T15:40:00Z">
        <w:r w:rsidR="007E306D">
          <w:t> </w:t>
        </w:r>
      </w:ins>
      <w:del w:id="291" w:author="Tadeusz Szefler" w:date="2024-06-07T17:40:00Z" w16du:dateUtc="2024-06-07T15:40:00Z">
        <w:r w:rsidRPr="00233788" w:rsidDel="007E306D">
          <w:delText xml:space="preserve"> </w:delText>
        </w:r>
      </w:del>
      <w:r w:rsidRPr="00233788">
        <w:t xml:space="preserve">tego, iż uczelnie techniczne zazwyczaj uzyskują nieco lepsze rezultaty dotyczące pozyskiwania funduszy z rynku prywatnego oraz w zakresie komercjalizacji badań. Niemniej pozycja uczelni technicznych jest na pewno </w:t>
      </w:r>
      <w:del w:id="292" w:author="Tadeusz Szefler" w:date="2024-06-07T17:41:00Z" w16du:dateUtc="2024-06-07T15:41:00Z">
        <w:r w:rsidRPr="00233788" w:rsidDel="007E306D">
          <w:delText xml:space="preserve">jest </w:delText>
        </w:r>
      </w:del>
      <w:r w:rsidRPr="00233788">
        <w:t>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FA41B0"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w:t>
      </w:r>
      <w:ins w:id="293" w:author="Tadeusz Szefler" w:date="2024-06-07T17:41:00Z" w16du:dateUtc="2024-06-07T15:41:00Z">
        <w:r w:rsidR="007E306D">
          <w:t>,</w:t>
        </w:r>
      </w:ins>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294" w:name="_Ref164514974"/>
      <w:bookmarkStart w:id="295" w:name="_Toc164801002"/>
      <w:bookmarkStart w:id="296" w:name="_Toc168466232"/>
      <w:r w:rsidRPr="00233788">
        <w:t>Specyfika zarządzania uczelniami</w:t>
      </w:r>
      <w:bookmarkEnd w:id="294"/>
      <w:bookmarkEnd w:id="295"/>
      <w:bookmarkEnd w:id="296"/>
    </w:p>
    <w:p w14:paraId="62B2FE58" w14:textId="733C6D48"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w:t>
      </w:r>
      <w:ins w:id="297" w:author="Tadeusz Szefler" w:date="2024-06-07T17:43:00Z" w16du:dateUtc="2024-06-07T15:43:00Z">
        <w:r w:rsidR="007E306D">
          <w:t> </w:t>
        </w:r>
      </w:ins>
      <w:del w:id="298" w:author="Tadeusz Szefler" w:date="2024-06-07T17:43:00Z" w16du:dateUtc="2024-06-07T15:43:00Z">
        <w:r w:rsidRPr="00233788" w:rsidDel="007E306D">
          <w:delText xml:space="preserve"> </w:delText>
        </w:r>
      </w:del>
      <w:r w:rsidRPr="00233788">
        <w:t>łatwością zauważyć, że student uczelni publicznej nie płaci bezpośrednio za świadczoną usługę. W</w:t>
      </w:r>
      <w:ins w:id="299" w:author="Tadeusz Szefler" w:date="2024-06-07T17:44:00Z" w16du:dateUtc="2024-06-07T15:44:00Z">
        <w:r w:rsidR="007E306D">
          <w:t> </w:t>
        </w:r>
      </w:ins>
      <w:del w:id="300" w:author="Tadeusz Szefler" w:date="2024-06-07T17:44:00Z" w16du:dateUtc="2024-06-07T15:44:00Z">
        <w:r w:rsidRPr="00233788" w:rsidDel="007E306D">
          <w:delText xml:space="preserve"> </w:delText>
        </w:r>
      </w:del>
      <w:r w:rsidRPr="00233788">
        <w:t xml:space="preserve">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del w:id="301" w:author="Tadeusz Szefler" w:date="2024-06-07T17:44:00Z" w16du:dateUtc="2024-06-07T15:44:00Z">
        <w:r w:rsidRPr="00233788" w:rsidDel="007E306D">
          <w:delText>W</w:delText>
        </w:r>
      </w:del>
      <w:ins w:id="302" w:author="Tadeusz Szefler" w:date="2024-06-07T17:44:00Z" w16du:dateUtc="2024-06-07T15:44:00Z">
        <w:r w:rsidR="007E306D">
          <w:t>Po</w:t>
        </w:r>
      </w:ins>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303" w:name="_Toc164801003"/>
      <w:bookmarkStart w:id="304" w:name="_Toc168466233"/>
      <w:r w:rsidRPr="00233788">
        <w:t>Cele organizacji uniwersyteckiej</w:t>
      </w:r>
      <w:bookmarkEnd w:id="303"/>
      <w:bookmarkEnd w:id="304"/>
    </w:p>
    <w:p w14:paraId="71D4507D" w14:textId="34FB2EBF"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Można zauważyć, że definicja ta ma pewne punkty wspólne z definicją kultury wg Austina (opisane szerzej w</w:t>
      </w:r>
      <w:ins w:id="305" w:author="Tadeusz Szefler" w:date="2024-06-07T17:46:00Z" w16du:dateUtc="2024-06-07T15:46:00Z">
        <w:r w:rsidR="007E306D">
          <w:t> </w:t>
        </w:r>
      </w:ins>
      <w:del w:id="306" w:author="Tadeusz Szefler" w:date="2024-06-07T17:46:00Z" w16du:dateUtc="2024-06-07T15:46:00Z">
        <w:r w:rsidRPr="00233788" w:rsidDel="007E306D">
          <w:delText xml:space="preserve"> </w:delText>
        </w:r>
      </w:del>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307" w:name="_Ref134899676"/>
      <w:bookmarkStart w:id="308" w:name="_Ref134899668"/>
      <w:bookmarkStart w:id="309" w:name="_Ref139741232"/>
      <w:bookmarkStart w:id="310"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307"/>
      <w:r w:rsidRPr="00233788">
        <w:t xml:space="preserve"> Miejsce celów w procesie zarządzania organizacją</w:t>
      </w:r>
      <w:bookmarkEnd w:id="308"/>
      <w:bookmarkEnd w:id="309"/>
      <w:bookmarkEnd w:id="310"/>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C199362"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ins w:id="311" w:author="Tadeusz Szefler" w:date="2024-06-08T09:25:00Z" w16du:dateUtc="2024-06-08T07:25:00Z">
        <w:r w:rsidR="00D31C30">
          <w:t> </w:t>
        </w:r>
      </w:ins>
      <w:del w:id="312" w:author="Tadeusz Szefler" w:date="2024-06-08T09:25:00Z" w16du:dateUtc="2024-06-08T07:25:00Z">
        <w:r w:rsidRPr="00233788" w:rsidDel="00D31C30">
          <w:delText xml:space="preserve"> </w:delText>
        </w:r>
      </w:del>
      <w:r w:rsidRPr="00233788">
        <w:t xml:space="preserve">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szanse i ograniczenia zmieniały się wielokrotnie, to również ich cele ewoluowały. Główne etapy zmian celów uniwersytetów zostały przedstawione w </w:t>
      </w:r>
      <w:r w:rsidR="00345BF3">
        <w:t>Tabeli </w:t>
      </w:r>
      <w:r w:rsidR="008F0489">
        <w:t>7</w:t>
      </w:r>
      <w:r>
        <w:t>.</w:t>
      </w:r>
    </w:p>
    <w:p w14:paraId="22F89B0E" w14:textId="7989E6B2" w:rsidR="00F64C2F" w:rsidRPr="00233788" w:rsidRDefault="00F64C2F" w:rsidP="00F64C2F">
      <w:pPr>
        <w:pStyle w:val="Tytutabeli"/>
      </w:pPr>
      <w:bookmarkStart w:id="313" w:name="_Ref134896845"/>
      <w:bookmarkStart w:id="314" w:name="_Ref134896812"/>
      <w:bookmarkStart w:id="315"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313"/>
      <w:r w:rsidRPr="00233788">
        <w:t xml:space="preserve"> Etapy </w:t>
      </w:r>
      <w:r>
        <w:t>zmian</w:t>
      </w:r>
      <w:r w:rsidRPr="00233788">
        <w:t xml:space="preserve"> celów uniwersytetów</w:t>
      </w:r>
      <w:bookmarkEnd w:id="314"/>
      <w:bookmarkEnd w:id="315"/>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7C1D2D7E"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56D3871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w:t>
      </w:r>
      <w:ins w:id="316" w:author="Tadeusz Szefler" w:date="2024-06-08T09:30:00Z" w16du:dateUtc="2024-06-08T07:30:00Z">
        <w:r w:rsidR="00D31C30">
          <w:t> </w:t>
        </w:r>
      </w:ins>
      <w:del w:id="317" w:author="Tadeusz Szefler" w:date="2024-06-08T09:30:00Z" w16du:dateUtc="2024-06-08T07:30:00Z">
        <w:r w:rsidDel="00D31C30">
          <w:delText xml:space="preserve"> </w:delText>
        </w:r>
      </w:del>
      <w:r>
        <w:t xml:space="preserve">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3E60C91F"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ins w:id="318" w:author="Tadeusz Szefler" w:date="2024-06-08T09:32:00Z" w16du:dateUtc="2024-06-08T07:32:00Z">
        <w:r w:rsidR="00D31C30">
          <w:rPr>
            <w:sz w:val="18"/>
            <w:szCs w:val="20"/>
          </w:rPr>
          <w:t>,</w:t>
        </w:r>
      </w:ins>
      <w:r w:rsidRPr="0011262E">
        <w:rPr>
          <w:sz w:val="18"/>
          <w:szCs w:val="20"/>
        </w:rPr>
        <w:t xml:space="preserve"> by</w:t>
      </w:r>
      <w:del w:id="319" w:author="Tadeusz Szefler" w:date="2024-06-08T09:32:00Z" w16du:dateUtc="2024-06-08T07:32:00Z">
        <w:r w:rsidDel="00D31C30">
          <w:rPr>
            <w:sz w:val="18"/>
            <w:szCs w:val="20"/>
          </w:rPr>
          <w:delText>,</w:delText>
        </w:r>
      </w:del>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3BE3E62D"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ins w:id="320" w:author="Tadeusz Szefler" w:date="2024-06-08T09:40:00Z" w16du:dateUtc="2024-06-08T07:40:00Z">
        <w:r w:rsidR="00FA7427">
          <w:t>,</w:t>
        </w:r>
      </w:ins>
      <w:r>
        <w:t xml:space="preserve"> iż</w:t>
      </w:r>
      <w:del w:id="321" w:author="Tadeusz Szefler" w:date="2024-06-08T09:40:00Z" w16du:dateUtc="2024-06-08T07:40:00Z">
        <w:r w:rsidDel="00FA7427">
          <w:delText>,</w:delText>
        </w:r>
      </w:del>
      <w:r>
        <w:t xml:space="preserve">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28BC952"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del w:id="322" w:author="Tadeusz Szefler" w:date="2024-06-08T09:41:00Z" w16du:dateUtc="2024-06-08T07:41:00Z">
        <w:r w:rsidDel="00FA7427">
          <w:delText>Le</w:delText>
        </w:r>
        <w:r w:rsidR="009C672B" w:rsidDel="00FA7427">
          <w:delText>j</w:delText>
        </w:r>
        <w:r w:rsidDel="00FA7427">
          <w:delText xml:space="preserve">i </w:delText>
        </w:r>
      </w:del>
      <w:ins w:id="323" w:author="Tadeusz Szefler" w:date="2024-06-08T09:41:00Z" w16du:dateUtc="2024-06-08T07:41:00Z">
        <w:r w:rsidR="00FA7427">
          <w:t xml:space="preserve">Lei </w:t>
        </w:r>
      </w:ins>
      <w:r>
        <w:t>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w:t>
      </w:r>
      <w:del w:id="324" w:author="Tadeusz Szefler" w:date="2024-06-08T09:42:00Z" w16du:dateUtc="2024-06-08T07:42:00Z">
        <w:r w:rsidDel="00FA7427">
          <w:delText>,</w:delText>
        </w:r>
      </w:del>
      <w:r>
        <w:t xml:space="preserve"> 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325" w:name="_Ref134899698"/>
      <w:bookmarkStart w:id="326" w:name="_Ref134899690"/>
      <w:bookmarkStart w:id="327" w:name="_Ref134899726"/>
      <w:bookmarkStart w:id="328"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325"/>
      <w:r>
        <w:t xml:space="preserve"> Klasyfikacja zasobów </w:t>
      </w:r>
      <w:r w:rsidRPr="00B21058">
        <w:t>uczelni</w:t>
      </w:r>
      <w:bookmarkEnd w:id="326"/>
      <w:bookmarkEnd w:id="327"/>
      <w:bookmarkEnd w:id="328"/>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329" w:name="_Ref67311339"/>
      <w:bookmarkStart w:id="330" w:name="_Ref67311347"/>
      <w:bookmarkStart w:id="331" w:name="_Ref67757874"/>
      <w:bookmarkStart w:id="332" w:name="_Toc164801004"/>
      <w:bookmarkStart w:id="333" w:name="_Toc168466234"/>
      <w:bookmarkStart w:id="334" w:name="_Ref66114796"/>
      <w:r w:rsidRPr="00233788">
        <w:t>Cechy szczególne uniwersyteckiej kultury organizacji</w:t>
      </w:r>
      <w:bookmarkEnd w:id="329"/>
      <w:bookmarkEnd w:id="330"/>
      <w:bookmarkEnd w:id="331"/>
      <w:bookmarkEnd w:id="332"/>
      <w:bookmarkEnd w:id="333"/>
    </w:p>
    <w:p w14:paraId="157C4FB6" w14:textId="780DC7DF"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w:t>
      </w:r>
      <w:del w:id="335" w:author="Tadeusz Szefler" w:date="2024-06-08T09:46:00Z" w16du:dateUtc="2024-06-08T07:46:00Z">
        <w:r w:rsidRPr="00233788" w:rsidDel="005347EC">
          <w:delText xml:space="preserve">co </w:delText>
        </w:r>
      </w:del>
      <w:r w:rsidRPr="00233788">
        <w:t>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ins w:id="336" w:author="Tadeusz Szefler" w:date="2024-06-08T09:47:00Z" w16du:dateUtc="2024-06-08T07:47:00Z">
        <w:r w:rsidR="005347EC">
          <w:t>,</w:t>
        </w:r>
      </w:ins>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w:t>
      </w:r>
      <w:ins w:id="337" w:author="Tadeusz Szefler" w:date="2024-06-08T09:48:00Z" w16du:dateUtc="2024-06-08T07:48:00Z">
        <w:r w:rsidR="005347EC">
          <w:t> </w:t>
        </w:r>
      </w:ins>
      <w:del w:id="338" w:author="Tadeusz Szefler" w:date="2024-06-08T09:48:00Z" w16du:dateUtc="2024-06-08T07:48:00Z">
        <w:r w:rsidRPr="00233788" w:rsidDel="005347EC">
          <w:delText xml:space="preserve"> </w:delText>
        </w:r>
      </w:del>
      <w:r w:rsidRPr="00233788">
        <w:t>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w:t>
      </w:r>
      <w:ins w:id="339" w:author="Tadeusz Szefler" w:date="2024-06-08T09:48:00Z" w16du:dateUtc="2024-06-08T07:48:00Z">
        <w:r w:rsidR="005347EC">
          <w:rPr>
            <w:noProof/>
          </w:rPr>
          <w:t> </w:t>
        </w:r>
      </w:ins>
      <w:del w:id="340" w:author="Tadeusz Szefler" w:date="2024-06-08T09:48:00Z" w16du:dateUtc="2024-06-08T07:48:00Z">
        <w:r w:rsidR="00921CC1" w:rsidRPr="00921CC1" w:rsidDel="005347EC">
          <w:rPr>
            <w:noProof/>
          </w:rPr>
          <w:delText xml:space="preserve"> </w:delText>
        </w:r>
      </w:del>
      <w:r w:rsidR="00921CC1" w:rsidRPr="00921CC1">
        <w:rPr>
          <w:noProof/>
        </w:rPr>
        <w:t>8)</w:t>
      </w:r>
      <w:r w:rsidRPr="00233788">
        <w:fldChar w:fldCharType="end"/>
      </w:r>
      <w:r w:rsidRPr="00233788">
        <w:t>.</w:t>
      </w:r>
    </w:p>
    <w:p w14:paraId="5D0AB56F" w14:textId="2980A5A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ins w:id="341" w:author="Tadeusz Szefler" w:date="2024-06-08T09:48:00Z" w16du:dateUtc="2024-06-08T07:48:00Z">
        <w:r w:rsidR="005347EC">
          <w:t>,</w:t>
        </w:r>
      </w:ins>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341CDB40" w:rsidR="00F64C2F" w:rsidRPr="00233788" w:rsidRDefault="00F64C2F" w:rsidP="00F64C2F">
      <w:pPr>
        <w:pStyle w:val="Tytutabeli"/>
      </w:pPr>
      <w:bookmarkStart w:id="342" w:name="_Ref134896895"/>
      <w:bookmarkStart w:id="343" w:name="_Ref134896859"/>
      <w:bookmarkStart w:id="344" w:name="_Toc168466820"/>
      <w:r w:rsidRPr="00233788">
        <w:t xml:space="preserve">Tabela </w:t>
      </w:r>
      <w:r>
        <w:fldChar w:fldCharType="begin"/>
      </w:r>
      <w:r>
        <w:instrText xml:space="preserve"> SEQ Tabela \* ARABIC </w:instrText>
      </w:r>
      <w:r>
        <w:fldChar w:fldCharType="separate"/>
      </w:r>
      <w:r w:rsidR="00BF7D63">
        <w:rPr>
          <w:noProof/>
        </w:rPr>
        <w:t>8</w:t>
      </w:r>
      <w:r>
        <w:rPr>
          <w:noProof/>
        </w:rPr>
        <w:fldChar w:fldCharType="end"/>
      </w:r>
      <w:bookmarkEnd w:id="342"/>
      <w:r w:rsidRPr="00233788">
        <w:t xml:space="preserve"> Relacje pomiędzy elementami podstawowych kultur wpływających na pracowników akademickich</w:t>
      </w:r>
      <w:bookmarkEnd w:id="343"/>
      <w:bookmarkEnd w:id="344"/>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78F711E1"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Pr="00233788">
        <w:t>Tabela</w:t>
      </w:r>
      <w:ins w:id="345" w:author="Tadeusz Szefler" w:date="2024-06-08T09:51:00Z" w16du:dateUtc="2024-06-08T07:51:00Z">
        <w:r w:rsidR="005347EC">
          <w:t> </w:t>
        </w:r>
      </w:ins>
      <w:del w:id="346" w:author="Tadeusz Szefler" w:date="2024-06-08T09:51:00Z" w16du:dateUtc="2024-06-08T07:51:00Z">
        <w:r w:rsidRPr="00233788" w:rsidDel="005347EC">
          <w:delText xml:space="preserve"> </w:delText>
        </w:r>
      </w:del>
      <w:r>
        <w:rPr>
          <w:noProof/>
        </w:rPr>
        <w:t>8</w:t>
      </w:r>
      <w:r>
        <w:fldChar w:fldCharType="end"/>
      </w:r>
      <w:r>
        <w:t>)</w:t>
      </w:r>
      <w:r w:rsidR="00F64C2F" w:rsidRPr="00233788">
        <w:t>. Ocena potencjaln</w:t>
      </w:r>
      <w:del w:id="347" w:author="Tadeusz Szefler" w:date="2024-06-08T09:52:00Z" w16du:dateUtc="2024-06-08T07:52:00Z">
        <w:r w:rsidR="00F64C2F" w:rsidRPr="00233788" w:rsidDel="005347EC">
          <w:delText>ego</w:delText>
        </w:r>
      </w:del>
      <w:ins w:id="348" w:author="Tadeusz Szefler" w:date="2024-06-08T09:52:00Z" w16du:dateUtc="2024-06-08T07:52:00Z">
        <w:r w:rsidR="005347EC">
          <w:t>ych //albo brakuje jakiegoś słowa//</w:t>
        </w:r>
      </w:ins>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w:t>
      </w:r>
      <w:ins w:id="349" w:author="Tadeusz Szefler" w:date="2024-06-08T09:53:00Z" w16du:dateUtc="2024-06-08T07:53:00Z">
        <w:r w:rsidR="00CD5D8C">
          <w:t> </w:t>
        </w:r>
      </w:ins>
      <w:del w:id="350" w:author="Tadeusz Szefler" w:date="2024-06-08T09:53:00Z" w16du:dateUtc="2024-06-08T07:53:00Z">
        <w:r w:rsidR="00F64C2F" w:rsidRPr="00233788" w:rsidDel="00CD5D8C">
          <w:delText xml:space="preserve"> </w:delText>
        </w:r>
      </w:del>
      <w:r w:rsidR="00F64C2F" w:rsidRPr="00233788">
        <w:t>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del w:id="351" w:author="Tadeusz Szefler" w:date="2024-06-08T09:53:00Z" w16du:dateUtc="2024-06-08T07:53:00Z">
        <w:r w:rsidR="00F64C2F" w:rsidDel="00BA7B46">
          <w:delText>.</w:delText>
        </w:r>
      </w:del>
      <w:ins w:id="352" w:author="Tadeusz Szefler" w:date="2024-06-08T09:53:00Z" w16du:dateUtc="2024-06-08T07:53:00Z">
        <w:r w:rsidR="00BA7B46">
          <w:t>,</w:t>
        </w:r>
      </w:ins>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jednocześnie stanowi wspólny i odrębny zbiór wartości dotyczących standardów, jakości i</w:t>
      </w:r>
      <w:ins w:id="353" w:author="Tadeusz Szefler" w:date="2024-06-08T09:54:00Z" w16du:dateUtc="2024-06-08T07:54:00Z">
        <w:r w:rsidR="00BA7B46">
          <w:t> </w:t>
        </w:r>
      </w:ins>
      <w:del w:id="354" w:author="Tadeusz Szefler" w:date="2024-06-08T09:54:00Z" w16du:dateUtc="2024-06-08T07:54:00Z">
        <w:r w:rsidR="00F64C2F" w:rsidRPr="00233788" w:rsidDel="00BA7B46">
          <w:delText xml:space="preserve"> </w:delText>
        </w:r>
      </w:del>
      <w:r w:rsidR="00F64C2F" w:rsidRPr="00233788">
        <w:t xml:space="preserve">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0D439912"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w:t>
      </w:r>
      <w:del w:id="355" w:author="Tadeusz Szefler" w:date="2024-06-08T09:56:00Z" w16du:dateUtc="2024-06-08T07:56:00Z">
        <w:r w:rsidRPr="00233788" w:rsidDel="00BA7B46">
          <w:delText xml:space="preserve">kształtowane </w:delText>
        </w:r>
      </w:del>
      <w:ins w:id="356" w:author="Tadeusz Szefler" w:date="2024-06-08T09:56:00Z" w16du:dateUtc="2024-06-08T07:56:00Z">
        <w:r w:rsidR="00BA7B46">
          <w:t>/tworzące się/powstające //żeby uniknąć powtórzenia słowa „</w:t>
        </w:r>
        <w:proofErr w:type="gramStart"/>
        <w:r w:rsidR="00BA7B46">
          <w:t>kształtowane”/</w:t>
        </w:r>
        <w:proofErr w:type="gramEnd"/>
        <w:r w:rsidR="00BA7B46">
          <w:t>/</w:t>
        </w:r>
        <w:r w:rsidR="00BA7B46" w:rsidRPr="00233788">
          <w:t xml:space="preserve"> </w:t>
        </w:r>
      </w:ins>
      <w:r w:rsidRPr="00233788">
        <w:t>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del w:id="358" w:author="Tadeusz Szefler" w:date="2024-06-08T09:58:00Z" w16du:dateUtc="2024-06-08T07:58:00Z">
        <w:r w:rsidRPr="00233788" w:rsidDel="00C433D2">
          <w:delText xml:space="preserve">kształtujących </w:delText>
        </w:r>
      </w:del>
      <w:ins w:id="359" w:author="Tadeusz Szefler" w:date="2024-06-08T09:58:00Z" w16du:dateUtc="2024-06-08T07:58:00Z">
        <w:r w:rsidR="00C433D2">
          <w:t>składających się na</w:t>
        </w:r>
        <w:r w:rsidR="00C433D2" w:rsidRPr="00233788">
          <w:t xml:space="preserve"> </w:t>
        </w:r>
      </w:ins>
      <w:r w:rsidRPr="00233788">
        <w:t>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ins w:id="360" w:author="Tadeusz Szefler" w:date="2024-06-08T09:58:00Z" w16du:dateUtc="2024-06-08T07:58:00Z">
        <w:r w:rsidR="00C433D2">
          <w:t>,</w:t>
        </w:r>
      </w:ins>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wzajemnie wzmacniać postępowanie w</w:t>
      </w:r>
      <w:ins w:id="361" w:author="Tadeusz Szefler" w:date="2024-06-08T09:58:00Z" w16du:dateUtc="2024-06-08T07:58:00Z">
        <w:r w:rsidR="00C433D2">
          <w:t> </w:t>
        </w:r>
      </w:ins>
      <w:del w:id="362" w:author="Tadeusz Szefler" w:date="2024-06-08T09:58:00Z" w16du:dateUtc="2024-06-08T07:58:00Z">
        <w:r w:rsidRPr="00233788" w:rsidDel="00C433D2">
          <w:delText xml:space="preserve"> </w:delText>
        </w:r>
      </w:del>
      <w:r w:rsidRPr="00233788">
        <w:t xml:space="preserve">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w:t>
      </w:r>
      <w:ins w:id="363" w:author="Tadeusz Szefler" w:date="2024-06-08T09:59:00Z" w16du:dateUtc="2024-06-08T07:59:00Z">
        <w:r w:rsidR="00C433D2">
          <w:t> </w:t>
        </w:r>
      </w:ins>
      <w:del w:id="364" w:author="Tadeusz Szefler" w:date="2024-06-08T09:59:00Z" w16du:dateUtc="2024-06-08T07:59:00Z">
        <w:r w:rsidRPr="00233788" w:rsidDel="00C433D2">
          <w:delText xml:space="preserve"> </w:delText>
        </w:r>
      </w:del>
      <w:r w:rsidRPr="00233788">
        <w:t>intencjami kierujących instytucją wzmacniały pożądane zachowania lub minimalizowały siłę konfliktów, pod których wpływem pozostają pracownicy akademiccy.</w:t>
      </w:r>
    </w:p>
    <w:p w14:paraId="2C7B2ED2" w14:textId="209482AA"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w:t>
      </w:r>
      <w:ins w:id="365" w:author="Tadeusz Szefler" w:date="2024-06-08T10:00:00Z" w16du:dateUtc="2024-06-08T08:00:00Z">
        <w:r w:rsidR="00F45B9E">
          <w:rPr>
            <w:noProof/>
          </w:rPr>
          <w:t> </w:t>
        </w:r>
      </w:ins>
      <w:del w:id="366" w:author="Tadeusz Szefler" w:date="2024-06-08T10:00:00Z" w16du:dateUtc="2024-06-08T08:00:00Z">
        <w:r w:rsidR="00921CC1" w:rsidRPr="00921CC1" w:rsidDel="00F45B9E">
          <w:rPr>
            <w:noProof/>
          </w:rPr>
          <w:delText xml:space="preserve"> </w:delText>
        </w:r>
      </w:del>
      <w:r w:rsidR="00921CC1" w:rsidRPr="00921CC1">
        <w:rPr>
          <w:noProof/>
        </w:rPr>
        <w:t>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w:t>
      </w:r>
      <w:ins w:id="367" w:author="Tadeusz Szefler" w:date="2024-06-08T10:01:00Z" w16du:dateUtc="2024-06-08T08:01:00Z">
        <w:r w:rsidR="00F45B9E">
          <w:t> </w:t>
        </w:r>
      </w:ins>
      <w:del w:id="368" w:author="Tadeusz Szefler" w:date="2024-06-08T10:01:00Z" w16du:dateUtc="2024-06-08T08:01:00Z">
        <w:r w:rsidRPr="00233788" w:rsidDel="00F45B9E">
          <w:delText xml:space="preserve"> </w:delText>
        </w:r>
      </w:del>
      <w:r w:rsidRPr="00233788">
        <w:t>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08F2A00A"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w:t>
      </w:r>
      <w:ins w:id="369" w:author="Tadeusz Szefler" w:date="2024-06-08T10:02:00Z" w16du:dateUtc="2024-06-08T08:02:00Z">
        <w:r w:rsidR="00F45B9E">
          <w:t> </w:t>
        </w:r>
      </w:ins>
      <w:del w:id="370" w:author="Tadeusz Szefler" w:date="2024-06-08T10:02:00Z" w16du:dateUtc="2024-06-08T08:02:00Z">
        <w:r w:rsidRPr="00233788" w:rsidDel="00F45B9E">
          <w:delText xml:space="preserve"> </w:delText>
        </w:r>
      </w:del>
      <w:r w:rsidRPr="00233788">
        <w:t xml:space="preserve">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w:t>
      </w:r>
      <w:ins w:id="371" w:author="Tadeusz Szefler" w:date="2024-06-08T10:02:00Z" w16du:dateUtc="2024-06-08T08:02:00Z">
        <w:r w:rsidR="00F45B9E">
          <w:rPr>
            <w:noProof/>
          </w:rPr>
          <w:t> </w:t>
        </w:r>
      </w:ins>
      <w:del w:id="372" w:author="Tadeusz Szefler" w:date="2024-06-08T10:02:00Z" w16du:dateUtc="2024-06-08T08:02:00Z">
        <w:r w:rsidR="00921CC1" w:rsidRPr="00921CC1" w:rsidDel="00F45B9E">
          <w:rPr>
            <w:noProof/>
          </w:rPr>
          <w:delText xml:space="preserve"> </w:delText>
        </w:r>
      </w:del>
      <w:r w:rsidR="00921CC1" w:rsidRPr="00921CC1">
        <w:rPr>
          <w:noProof/>
        </w:rPr>
        <w:t>439)</w:t>
      </w:r>
      <w:r w:rsidRPr="00233788">
        <w:fldChar w:fldCharType="end"/>
      </w:r>
      <w:r w:rsidRPr="00233788">
        <w:t>.</w:t>
      </w:r>
    </w:p>
    <w:p w14:paraId="4EFC8493" w14:textId="75CD5A34" w:rsidR="00F64C2F" w:rsidRPr="00233788" w:rsidRDefault="00F64C2F" w:rsidP="00F64C2F">
      <w:r w:rsidRPr="00233788">
        <w:t>Kolejnym wyzwaniem dla zarządzających uniwersytetem, związanym z kulturą akademicką</w:t>
      </w:r>
      <w:ins w:id="373" w:author="Tadeusz Szefler" w:date="2024-06-08T10:03:00Z" w16du:dateUtc="2024-06-08T08:03:00Z">
        <w:r w:rsidR="00293F78">
          <w:t>,</w:t>
        </w:r>
      </w:ins>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gdyż dla wielu z</w:t>
      </w:r>
      <w:ins w:id="374" w:author="Tadeusz Szefler" w:date="2024-06-08T10:04:00Z" w16du:dateUtc="2024-06-08T08:04:00Z">
        <w:r w:rsidR="00293F78">
          <w:t> </w:t>
        </w:r>
      </w:ins>
      <w:del w:id="375" w:author="Tadeusz Szefler" w:date="2024-06-08T10:04:00Z" w16du:dateUtc="2024-06-08T08:04:00Z">
        <w:r w:rsidDel="00293F78">
          <w:delText xml:space="preserve"> </w:delText>
        </w:r>
      </w:del>
      <w:r>
        <w:t>nich świadome kształtowanie spójnej kultury organizacyjnej jest fundamentem podejmowan</w:t>
      </w:r>
      <w:del w:id="376" w:author="Tadeusz Szefler" w:date="2024-06-08T10:04:00Z" w16du:dateUtc="2024-06-08T08:04:00Z">
        <w:r w:rsidDel="00293F78">
          <w:delText>a</w:delText>
        </w:r>
      </w:del>
      <w:r>
        <w:t xml:space="preserve">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77073F93"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ins w:id="377" w:author="Tadeusz Szefler" w:date="2024-06-08T10:05:00Z" w16du:dateUtc="2024-06-08T08:05:00Z">
        <w:r w:rsidR="00293F78">
          <w:t>a</w:t>
        </w:r>
      </w:ins>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w:t>
      </w:r>
      <w:ins w:id="378" w:author="Tadeusz Szefler" w:date="2024-06-08T10:06:00Z" w16du:dateUtc="2024-06-08T08:06:00Z">
        <w:r w:rsidR="00293F78">
          <w:t> </w:t>
        </w:r>
      </w:ins>
      <w:del w:id="379" w:author="Tadeusz Szefler" w:date="2024-06-08T10:06:00Z" w16du:dateUtc="2024-06-08T08:06:00Z">
        <w:r w:rsidRPr="00233788" w:rsidDel="00293F78">
          <w:delText xml:space="preserve"> </w:delText>
        </w:r>
      </w:del>
      <w:r w:rsidRPr="00233788">
        <w:t>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w:t>
      </w:r>
      <w:ins w:id="380" w:author="Tadeusz Szefler" w:date="2024-06-08T10:07:00Z" w16du:dateUtc="2024-06-08T08:07:00Z">
        <w:r w:rsidR="00293F78">
          <w:t>,</w:t>
        </w:r>
      </w:ins>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ins w:id="381" w:author="Tadeusz Szefler" w:date="2024-06-08T10:07:00Z" w16du:dateUtc="2024-06-08T08:07:00Z">
        <w:r w:rsidR="00293F78">
          <w:t> </w:t>
        </w:r>
      </w:ins>
      <w:del w:id="382" w:author="Tadeusz Szefler" w:date="2024-06-08T10:07:00Z" w16du:dateUtc="2024-06-08T08:07:00Z">
        <w:r w:rsidRPr="00233788" w:rsidDel="00293F78">
          <w:delText xml:space="preserve"> </w:delText>
        </w:r>
      </w:del>
      <w:r w:rsidRPr="00233788">
        <w:t>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383" w:name="_Ref137885104"/>
      <w:bookmarkStart w:id="384" w:name="_Ref138175150"/>
      <w:bookmarkStart w:id="385" w:name="_Toc164801005"/>
      <w:bookmarkStart w:id="386" w:name="_Toc168466235"/>
      <w:r w:rsidRPr="00233788">
        <w:t>Wybrane aspekty roli prestiżu dla zarządzania uczelnią</w:t>
      </w:r>
      <w:bookmarkEnd w:id="334"/>
      <w:bookmarkEnd w:id="383"/>
      <w:bookmarkEnd w:id="384"/>
      <w:bookmarkEnd w:id="385"/>
      <w:bookmarkEnd w:id="386"/>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387" w:name="_Ref134899759"/>
      <w:bookmarkStart w:id="388" w:name="_Ref134899742"/>
      <w:bookmarkStart w:id="389" w:name="_Ref134899750"/>
      <w:bookmarkStart w:id="390"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387"/>
      <w:r>
        <w:t xml:space="preserve"> </w:t>
      </w:r>
      <w:r w:rsidRPr="00233788">
        <w:t>Model motywacji akademickich</w:t>
      </w:r>
      <w:bookmarkEnd w:id="388"/>
      <w:bookmarkEnd w:id="389"/>
      <w:bookmarkEnd w:id="39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87820E"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AE6755">
        <w:t xml:space="preserve">Rysunek </w:t>
      </w:r>
      <w:r w:rsidR="00AE6755">
        <w:rPr>
          <w:noProof/>
        </w:rPr>
        <w:t>12</w:t>
      </w:r>
      <w:r w:rsidR="00AE6755">
        <w:fldChar w:fldCharType="end"/>
      </w:r>
      <w:r w:rsidR="00AE6755" w:rsidRPr="00233788">
        <w:t xml:space="preserve">) </w:t>
      </w:r>
      <w:bookmarkStart w:id="391" w:name="_Hlk168733849"/>
      <w:r>
        <w:t>w</w:t>
      </w:r>
      <w:r w:rsidR="00A443E2" w:rsidRPr="00233788">
        <w:t xml:space="preserve">g koncepcji </w:t>
      </w:r>
      <w:proofErr w:type="spellStart"/>
      <w:r w:rsidR="00A443E2" w:rsidRPr="00233788">
        <w:t>Backmore’a</w:t>
      </w:r>
      <w:bookmarkEnd w:id="391"/>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del w:id="392" w:author="Tadeusz Szefler" w:date="2024-06-08T10:15:00Z" w16du:dateUtc="2024-06-08T08:15:00Z">
        <w:r w:rsidR="00A443E2" w:rsidRPr="00233788" w:rsidDel="004C21B2">
          <w:delText>y</w:delText>
        </w:r>
      </w:del>
      <w:ins w:id="393" w:author="Tadeusz Szefler" w:date="2024-06-08T10:15:00Z" w16du:dateUtc="2024-06-08T08:15:00Z">
        <w:r w:rsidR="004C21B2">
          <w:t>e</w:t>
        </w:r>
      </w:ins>
      <w:r w:rsidR="00A443E2" w:rsidRPr="00233788">
        <w:t xml:space="preserve"> w odmienny sposób. Ponadto w wyniku nakładania się motywacji z różnych obszarów możemy określić zjawiska pomocne w</w:t>
      </w:r>
      <w:ins w:id="394" w:author="Tadeusz Szefler" w:date="2024-06-08T10:15:00Z" w16du:dateUtc="2024-06-08T08:15:00Z">
        <w:r w:rsidR="004C21B2">
          <w:t> </w:t>
        </w:r>
      </w:ins>
      <w:del w:id="395" w:author="Tadeusz Szefler" w:date="2024-06-08T10:15:00Z" w16du:dateUtc="2024-06-08T08:15:00Z">
        <w:r w:rsidR="00A443E2" w:rsidRPr="00233788" w:rsidDel="004C21B2">
          <w:delText xml:space="preserve"> </w:delText>
        </w:r>
      </w:del>
      <w:r w:rsidR="00A443E2" w:rsidRPr="00233788">
        <w:t xml:space="preserve">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2A4BF8E1" w:rsidR="00A443E2" w:rsidRPr="00233788" w:rsidRDefault="00A443E2" w:rsidP="00A443E2">
      <w:r w:rsidRPr="00233788">
        <w:t>Zjawiska reputacji i prestiżu są niezwykle istotne dla uczelni i mają na nie znacz</w:t>
      </w:r>
      <w:del w:id="396" w:author="Tadeusz Szefler" w:date="2024-06-08T10:16:00Z" w16du:dateUtc="2024-06-08T08:16:00Z">
        <w:r w:rsidRPr="00233788" w:rsidDel="004C21B2">
          <w:delText>e</w:delText>
        </w:r>
      </w:del>
      <w:r w:rsidRPr="00233788">
        <w:t xml:space="preserv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w:t>
      </w:r>
      <w:bookmarkStart w:id="397" w:name="_Hlk168740779"/>
      <w:r w:rsidRPr="00233788">
        <w:t>zysków</w:t>
      </w:r>
      <w:del w:id="398" w:author="Tadeusz Szefler" w:date="2024-06-08T10:17:00Z" w16du:dateUtc="2024-06-08T08:17:00Z">
        <w:r w:rsidRPr="00233788" w:rsidDel="004C21B2">
          <w:delText xml:space="preserve"> </w:delText>
        </w:r>
        <w:r w:rsidR="000E70CF" w:rsidDel="004C21B2">
          <w:delText xml:space="preserve"> </w:delText>
        </w:r>
      </w:del>
      <w:r w:rsidRPr="00233788">
        <w:t>. Aby</w:t>
      </w:r>
      <w:bookmarkEnd w:id="397"/>
      <w:r w:rsidRPr="00233788">
        <w:t xml:space="preserve"> lepiej zrozumieć</w:t>
      </w:r>
      <w:r>
        <w:t>,</w:t>
      </w:r>
      <w:r w:rsidRPr="00233788">
        <w:t xml:space="preserve"> czym są prestiż i reputacja dla uniwersytetu</w:t>
      </w:r>
      <w:r>
        <w:t>,</w:t>
      </w:r>
      <w:r w:rsidRPr="00233788">
        <w:t xml:space="preserve"> warto przytoczyć ich definicje. W</w:t>
      </w:r>
      <w:ins w:id="399" w:author="Tadeusz Szefler" w:date="2024-06-08T10:17:00Z" w16du:dateUtc="2024-06-08T08:17:00Z">
        <w:r w:rsidR="004C21B2">
          <w:t> </w:t>
        </w:r>
      </w:ins>
      <w:del w:id="400" w:author="Tadeusz Szefler" w:date="2024-06-08T10:17:00Z" w16du:dateUtc="2024-06-08T08:17:00Z">
        <w:r w:rsidRPr="00233788" w:rsidDel="004C21B2">
          <w:delText xml:space="preserve"> </w:delText>
        </w:r>
      </w:del>
      <w:r w:rsidRPr="00233788">
        <w:t xml:space="preserve">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ins w:id="401" w:author="Tadeusz Szefler" w:date="2024-06-08T10:18:00Z" w16du:dateUtc="2024-06-08T08:18:00Z">
        <w:r w:rsidR="004C21B2">
          <w:t>,</w:t>
        </w:r>
      </w:ins>
      <w:r w:rsidRPr="00233788">
        <w:t xml:space="preserve"> co doświadczają prestiżu</w:t>
      </w:r>
      <w:ins w:id="402" w:author="Tadeusz Szefler" w:date="2024-06-08T10:18:00Z" w16du:dateUtc="2024-06-08T08:18:00Z">
        <w:r w:rsidR="004C21B2">
          <w:t>,</w:t>
        </w:r>
      </w:ins>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ins w:id="403" w:author="Tadeusz Szefler" w:date="2024-06-08T10:19:00Z" w16du:dateUtc="2024-06-08T08:19:00Z">
        <w:r w:rsidR="004C21B2">
          <w:t>,</w:t>
        </w:r>
      </w:ins>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0DBD3367" w:rsidR="00A443E2" w:rsidRPr="00233788" w:rsidRDefault="00A443E2" w:rsidP="00A443E2">
      <w:r w:rsidRPr="00233788">
        <w:t xml:space="preserve">Rola prestiżu dla zarządzania uczelnią wydaje się tym większa, że </w:t>
      </w:r>
      <w:ins w:id="404" w:author="Tadeusz Szefler" w:date="2024-06-08T10:19:00Z" w16du:dateUtc="2024-06-08T08:19:00Z">
        <w:r w:rsidR="004C21B2">
          <w:t xml:space="preserve">– </w:t>
        </w:r>
      </w:ins>
      <w:r w:rsidRPr="00233788">
        <w:t xml:space="preserve">jak wskazują badania </w:t>
      </w:r>
      <w:ins w:id="405" w:author="Tadeusz Szefler" w:date="2024-06-08T10:19:00Z" w16du:dateUtc="2024-06-08T08:19:00Z">
        <w:r w:rsidR="004C21B2">
          <w:t xml:space="preserve">– </w:t>
        </w:r>
      </w:ins>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ins w:id="406" w:author="Tadeusz Szefler" w:date="2024-06-08T10:20:00Z" w16du:dateUtc="2024-06-08T08:20:00Z">
        <w:r w:rsidR="004C21B2">
          <w:t>,</w:t>
        </w:r>
      </w:ins>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Warto jednak zauważyć, że nie tylko prestiż uczelni ma znaczenie, ale także istotna przy ocenie kandydatów jest działalność pozaszkolna i</w:t>
      </w:r>
      <w:ins w:id="407" w:author="Tadeusz Szefler" w:date="2024-06-08T10:21:00Z" w16du:dateUtc="2024-06-08T08:21:00Z">
        <w:r w:rsidR="004C21B2">
          <w:t> </w:t>
        </w:r>
      </w:ins>
      <w:del w:id="408" w:author="Tadeusz Szefler" w:date="2024-06-08T10:21:00Z" w16du:dateUtc="2024-06-08T08:21:00Z">
        <w:r w:rsidRPr="00233788" w:rsidDel="004C21B2">
          <w:delText xml:space="preserve"> </w:delText>
        </w:r>
      </w:del>
      <w:r w:rsidRPr="00233788">
        <w:t xml:space="preserve">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del w:id="409" w:author="Tadeusz Szefler" w:date="2024-06-08T10:22:00Z" w16du:dateUtc="2024-06-08T08:22:00Z">
        <w:r w:rsidRPr="00233788" w:rsidDel="004C21B2">
          <w:delText>.</w:delText>
        </w:r>
      </w:del>
      <w:ins w:id="410" w:author="Tadeusz Szefler" w:date="2024-06-08T10:22:00Z" w16du:dateUtc="2024-06-08T08:22:00Z">
        <w:r w:rsidR="004C21B2">
          <w:t>ni</w:t>
        </w:r>
      </w:ins>
      <w:r>
        <w:t>,</w:t>
      </w:r>
      <w:r w:rsidRPr="00233788">
        <w:t xml:space="preserve"> stwierdzając: </w:t>
      </w:r>
    </w:p>
    <w:p w14:paraId="537C804F" w14:textId="5B4DE8B5"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w:t>
      </w:r>
      <w:ins w:id="411" w:author="Tadeusz Szefler" w:date="2024-06-08T10:23:00Z" w16du:dateUtc="2024-06-08T08:23:00Z">
        <w:r w:rsidR="004C21B2">
          <w:rPr>
            <w:sz w:val="18"/>
            <w:szCs w:val="20"/>
          </w:rPr>
          <w:t> </w:t>
        </w:r>
      </w:ins>
      <w:del w:id="412" w:author="Tadeusz Szefler" w:date="2024-06-08T10:23:00Z" w16du:dateUtc="2024-06-08T08:23:00Z">
        <w:r w:rsidRPr="00233788" w:rsidDel="004C21B2">
          <w:rPr>
            <w:sz w:val="18"/>
            <w:szCs w:val="20"/>
          </w:rPr>
          <w:delText xml:space="preserve"> </w:delText>
        </w:r>
      </w:del>
      <w:r w:rsidRPr="00233788">
        <w:rPr>
          <w:sz w:val="18"/>
          <w:szCs w:val="20"/>
        </w:rPr>
        <w:t>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7BA5037C"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w:t>
      </w:r>
      <w:del w:id="413" w:author="Tadeusz Szefler" w:date="2024-06-08T10:23:00Z" w16du:dateUtc="2024-06-08T08:23:00Z">
        <w:r w:rsidRPr="00233788" w:rsidDel="006E5AED">
          <w:delText>,</w:delText>
        </w:r>
      </w:del>
      <w:r w:rsidRPr="00233788">
        <w:t xml:space="preserve">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9545CA5" w:rsidR="00A443E2" w:rsidRPr="00233788" w:rsidRDefault="00A443E2" w:rsidP="00A443E2">
      <w:r w:rsidRPr="00233788">
        <w:t>W kontekście sytuacji polskich uczelni warto zauważyć, że reputacja może być nie tylko cechą instytucji, ale również cechą grup strategicznych</w:t>
      </w:r>
      <w:ins w:id="414" w:author="Tadeusz Szefler" w:date="2024-06-08T10:25:00Z" w16du:dateUtc="2024-06-08T08:25:00Z">
        <w:r w:rsidR="006E5AED">
          <w:t>,</w:t>
        </w:r>
      </w:ins>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w:t>
      </w:r>
      <w:ins w:id="415" w:author="Tadeusz Szefler" w:date="2024-06-08T10:25:00Z" w16du:dateUtc="2024-06-08T08:25:00Z">
        <w:r w:rsidR="006E5AED">
          <w:rPr>
            <w:noProof/>
          </w:rPr>
          <w:t> </w:t>
        </w:r>
      </w:ins>
      <w:del w:id="416" w:author="Tadeusz Szefler" w:date="2024-06-08T10:25:00Z" w16du:dateUtc="2024-06-08T08:25:00Z">
        <w:r w:rsidR="00921CC1" w:rsidRPr="00921CC1" w:rsidDel="006E5AED">
          <w:rPr>
            <w:noProof/>
          </w:rPr>
          <w:delText xml:space="preserve"> </w:delText>
        </w:r>
      </w:del>
      <w:r w:rsidR="00921CC1" w:rsidRPr="00921CC1">
        <w:rPr>
          <w:noProof/>
        </w:rPr>
        <w:t>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ins w:id="417" w:author="Tadeusz Szefler" w:date="2024-06-08T10:26:00Z" w16du:dateUtc="2024-06-08T08:26:00Z">
        <w:r w:rsidR="006E5AED">
          <w:t>,</w:t>
        </w:r>
      </w:ins>
      <w:r w:rsidRPr="00233788">
        <w:t xml:space="preserve"> </w:t>
      </w:r>
      <w:del w:id="418" w:author="Tadeusz Szefler" w:date="2024-06-08T10:26:00Z" w16du:dateUtc="2024-06-08T08:26:00Z">
        <w:r w:rsidRPr="00233788" w:rsidDel="006E5AED">
          <w:delText xml:space="preserve">można </w:delText>
        </w:r>
      </w:del>
      <w:ins w:id="419" w:author="Tadeusz Szefler" w:date="2024-06-08T10:26:00Z" w16du:dateUtc="2024-06-08T08:26:00Z">
        <w:r w:rsidR="006E5AED">
          <w:t>dają się</w:t>
        </w:r>
        <w:r w:rsidR="006E5AED" w:rsidRPr="00233788">
          <w:t xml:space="preserve"> </w:t>
        </w:r>
      </w:ins>
      <w:r w:rsidRPr="00233788">
        <w:t xml:space="preserve">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AE6755" w:rsidRPr="00233788">
        <w:t xml:space="preserve">Tabela </w:t>
      </w:r>
      <w:r w:rsidR="00AE6755">
        <w:rPr>
          <w:noProof/>
        </w:rPr>
        <w:t>9</w:t>
      </w:r>
      <w:r w:rsidR="00AE6755">
        <w:fldChar w:fldCharType="end"/>
      </w:r>
      <w:r w:rsidR="00AE6755" w:rsidRPr="00233788">
        <w:t>)</w:t>
      </w:r>
      <w:r w:rsidRPr="00233788">
        <w:t>.</w:t>
      </w:r>
    </w:p>
    <w:p w14:paraId="2DE80C2B" w14:textId="4C6CB69E" w:rsidR="00A443E2" w:rsidRPr="00233788" w:rsidRDefault="00A443E2" w:rsidP="00A443E2">
      <w:pPr>
        <w:pStyle w:val="Tytutabeli"/>
      </w:pPr>
      <w:bookmarkStart w:id="420" w:name="_Ref134896993"/>
      <w:bookmarkStart w:id="421" w:name="_Ref134896916"/>
      <w:bookmarkStart w:id="422"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420"/>
      <w:r w:rsidRPr="00233788">
        <w:t xml:space="preserve"> Podział uczelni na 5 segmentów według kategorii prestiżu</w:t>
      </w:r>
      <w:bookmarkEnd w:id="421"/>
      <w:bookmarkEnd w:id="42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5FC3007B"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ins w:id="423" w:author="Tadeusz Szefler" w:date="2024-06-08T10:28:00Z" w16du:dateUtc="2024-06-08T08:28:00Z">
              <w:r w:rsidR="006E5AED">
                <w:rPr>
                  <w:lang w:val="pl-PL"/>
                </w:rPr>
                <w:t xml:space="preserve"> //… prestiż wynika z wysokiego uznania dla ich publikacji …//</w:t>
              </w:r>
            </w:ins>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3276A726"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w:t>
            </w:r>
            <w:ins w:id="424" w:author="Tadeusz Szefler" w:date="2024-06-08T10:29:00Z" w16du:dateUtc="2024-06-08T08:29:00Z">
              <w:r w:rsidR="006E5AED">
                <w:rPr>
                  <w:lang w:val="pl-PL"/>
                </w:rPr>
                <w:t> </w:t>
              </w:r>
            </w:ins>
            <w:del w:id="425" w:author="Tadeusz Szefler" w:date="2024-06-08T10:29:00Z" w16du:dateUtc="2024-06-08T08:29:00Z">
              <w:r w:rsidRPr="000352D6" w:rsidDel="006E5AED">
                <w:rPr>
                  <w:lang w:val="pl-PL"/>
                </w:rPr>
                <w:delText xml:space="preserve"> </w:delText>
              </w:r>
            </w:del>
            <w:r w:rsidRPr="000352D6">
              <w:rPr>
                <w:lang w:val="pl-PL"/>
              </w:rPr>
              <w:t>segmentem 2 (ale nie 1)</w:t>
            </w:r>
            <w:ins w:id="426" w:author="Tadeusz Szefler" w:date="2024-06-08T10:30:00Z" w16du:dateUtc="2024-06-08T08:30:00Z">
              <w:r w:rsidR="006E5AED">
                <w:rPr>
                  <w:lang w:val="pl-PL"/>
                </w:rPr>
                <w:t>,</w:t>
              </w:r>
            </w:ins>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684F3418"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ins w:id="427" w:author="Tadeusz Szefler" w:date="2024-06-08T10:31:00Z" w16du:dateUtc="2024-06-08T08:31:00Z">
        <w:r w:rsidR="006E5AED">
          <w:t> </w:t>
        </w:r>
      </w:ins>
      <w:del w:id="428" w:author="Tadeusz Szefler" w:date="2024-06-08T10:31:00Z" w16du:dateUtc="2024-06-08T08:31:00Z">
        <w:r w:rsidR="00A443E2" w:rsidRPr="00233788" w:rsidDel="006E5AED">
          <w:delText xml:space="preserve"> </w:delText>
        </w:r>
      </w:del>
      <w:r w:rsidR="00A443E2" w:rsidRPr="00233788">
        <w:t>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Z</w:t>
      </w:r>
      <w:ins w:id="429" w:author="Tadeusz Szefler" w:date="2024-06-08T10:31:00Z" w16du:dateUtc="2024-06-08T08:31:00Z">
        <w:r w:rsidR="00381B98">
          <w:t> </w:t>
        </w:r>
      </w:ins>
      <w:del w:id="430" w:author="Tadeusz Szefler" w:date="2024-06-08T10:31:00Z" w16du:dateUtc="2024-06-08T08:31:00Z">
        <w:r w:rsidR="00A443E2" w:rsidRPr="00233788" w:rsidDel="00381B98">
          <w:delText xml:space="preserve"> </w:delText>
        </w:r>
      </w:del>
      <w:r w:rsidR="00A443E2" w:rsidRPr="00233788">
        <w:t xml:space="preserve">opisów segmentów uczelni wyłania się podział na dwa rodzaje strategii działania uczelni, jednej </w:t>
      </w:r>
      <w:r w:rsidR="00A443E2">
        <w:t>kierunkującej</w:t>
      </w:r>
      <w:r w:rsidR="00A443E2" w:rsidRPr="00233788">
        <w:t xml:space="preserve"> uczelnię na badania</w:t>
      </w:r>
      <w:del w:id="431" w:author="Tadeusz Szefler" w:date="2024-06-08T10:32:00Z" w16du:dateUtc="2024-06-08T08:32:00Z">
        <w:r w:rsidR="00A443E2" w:rsidRPr="00233788" w:rsidDel="00381B98">
          <w:delText xml:space="preserve"> </w:delText>
        </w:r>
      </w:del>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90469EB" w:rsidR="00A443E2" w:rsidRPr="00233788" w:rsidRDefault="00A443E2" w:rsidP="00A443E2">
      <w:pPr>
        <w:pStyle w:val="Tytutabeli"/>
      </w:pPr>
      <w:bookmarkStart w:id="432" w:name="_Ref134897016"/>
      <w:bookmarkStart w:id="433" w:name="_Ref134897006"/>
      <w:bookmarkStart w:id="434" w:name="_Toc168466822"/>
      <w:r w:rsidRPr="00233788">
        <w:t xml:space="preserve">Tabela </w:t>
      </w:r>
      <w:r>
        <w:fldChar w:fldCharType="begin"/>
      </w:r>
      <w:r>
        <w:instrText xml:space="preserve"> SEQ Tabela \* ARABIC </w:instrText>
      </w:r>
      <w:r>
        <w:fldChar w:fldCharType="separate"/>
      </w:r>
      <w:r w:rsidR="00BF7D63">
        <w:rPr>
          <w:noProof/>
        </w:rPr>
        <w:t>10</w:t>
      </w:r>
      <w:r>
        <w:rPr>
          <w:noProof/>
        </w:rPr>
        <w:fldChar w:fldCharType="end"/>
      </w:r>
      <w:bookmarkEnd w:id="432"/>
      <w:r w:rsidRPr="00233788">
        <w:t xml:space="preserve"> Udział kryteriów odnoszących się do prestiżu w ocenie rankingów </w:t>
      </w:r>
      <w:bookmarkEnd w:id="433"/>
      <w:r w:rsidR="005D3FA7">
        <w:t>uniwersytetów</w:t>
      </w:r>
      <w:bookmarkEnd w:id="43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0BA557E9"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w:t>
      </w:r>
      <w:ins w:id="438" w:author="Tadeusz Szefler" w:date="2024-06-08T10:35:00Z" w16du:dateUtc="2024-06-08T08:35:00Z">
        <w:r w:rsidR="008C619A">
          <w:rPr>
            <w:i/>
            <w:noProof/>
            <w:lang w:val="pl-PL"/>
          </w:rPr>
          <w:t xml:space="preserve"> </w:t>
        </w:r>
      </w:ins>
      <w:r w:rsidR="00921CC1" w:rsidRPr="00D95B07">
        <w:rPr>
          <w:i/>
          <w:noProof/>
          <w:lang w:val="pl-PL"/>
        </w:rPr>
        <w:t>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C08CE1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009D391E">
        <w:t xml:space="preserve"> </w:t>
      </w:r>
      <w:r w:rsidR="00A443E2" w:rsidRPr="00233788">
        <w:t>zawiera wyniki analizy udziału kryteriów odnoszących się do prestiżu w różnych rankingach globalnych oraz w rankingu Perspektywy 2020. Rankingi te zostały szerzej opisane w</w:t>
      </w:r>
      <w:ins w:id="439" w:author="Tadeusz Szefler" w:date="2024-06-08T10:36:00Z" w16du:dateUtc="2024-06-08T08:36:00Z">
        <w:r w:rsidR="008C619A">
          <w:t> </w:t>
        </w:r>
      </w:ins>
      <w:del w:id="440" w:author="Tadeusz Szefler" w:date="2024-06-08T10:36:00Z" w16du:dateUtc="2024-06-08T08:36:00Z">
        <w:r w:rsidR="00A443E2" w:rsidRPr="00233788" w:rsidDel="008C619A">
          <w:delText xml:space="preserve"> </w:delText>
        </w:r>
      </w:del>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 xml:space="preserve">kolejnych edycjach </w:t>
      </w:r>
      <w:proofErr w:type="gramStart"/>
      <w:r w:rsidR="00A443E2" w:rsidRPr="00233788">
        <w:t>rankingu</w:t>
      </w:r>
      <w:ins w:id="441" w:author="Tadeusz Szefler" w:date="2024-06-08T10:36:00Z" w16du:dateUtc="2024-06-08T08:36:00Z">
        <w:r w:rsidR="008C619A">
          <w:t>,</w:t>
        </w:r>
      </w:ins>
      <w:proofErr w:type="gramEnd"/>
      <w:r w:rsidR="00A443E2" w:rsidRPr="00233788">
        <w:t xml:space="preserve"> i tak np. w roku 2015 wynosił on 24% i</w:t>
      </w:r>
      <w:del w:id="442" w:author="Tadeusz Szefler" w:date="2024-06-08T10:37:00Z" w16du:dateUtc="2024-06-08T08:37:00Z">
        <w:r w:rsidR="00A443E2" w:rsidDel="008C619A">
          <w:delText>,</w:delText>
        </w:r>
      </w:del>
      <w:ins w:id="443" w:author="Tadeusz Szefler" w:date="2024-06-08T10:37:00Z" w16du:dateUtc="2024-06-08T08:37:00Z">
        <w:r w:rsidR="008C619A">
          <w:t xml:space="preserve"> –</w:t>
        </w:r>
      </w:ins>
      <w:r w:rsidR="00A443E2" w:rsidRPr="00233788">
        <w:t xml:space="preserve"> zmieniając swój udział w kolejnych latach</w:t>
      </w:r>
      <w:del w:id="444" w:author="Tadeusz Szefler" w:date="2024-06-08T10:37:00Z" w16du:dateUtc="2024-06-08T08:37:00Z">
        <w:r w:rsidR="00A443E2" w:rsidDel="008C619A">
          <w:delText>,</w:delText>
        </w:r>
      </w:del>
      <w:ins w:id="445" w:author="Tadeusz Szefler" w:date="2024-06-08T10:37:00Z" w16du:dateUtc="2024-06-08T08:37:00Z">
        <w:r w:rsidR="008C619A">
          <w:t xml:space="preserve"> –</w:t>
        </w:r>
      </w:ins>
      <w:r w:rsidR="00A443E2" w:rsidRPr="00233788">
        <w:t xml:space="preserve"> w roku 2019 ponownie osiągnął tę samą wartość. Warto jednak podkreślić, że od roku 2017, gdy dzięki pojawieniu się badania „Ekonomiczne Losy Absolwentów”</w:t>
      </w:r>
      <w:ins w:id="446" w:author="Tadeusz Szefler" w:date="2024-06-10T08:19:00Z" w16du:dateUtc="2024-06-10T06:19:00Z">
        <w:r w:rsidR="006E4726">
          <w:t>,</w:t>
        </w:r>
      </w:ins>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w:t>
      </w:r>
      <w:ins w:id="447" w:author="Tadeusz Szefler" w:date="2024-06-10T08:19:00Z" w16du:dateUtc="2024-06-10T06:19:00Z">
        <w:r w:rsidR="006E4726">
          <w:t>,</w:t>
        </w:r>
      </w:ins>
      <w:r w:rsidR="00A443E2" w:rsidRPr="00233788">
        <w:t xml:space="preserve"> została przeniesiona do nowo utworzonej kategorii dotyczącej szans absolwentów na rynku pracy.</w:t>
      </w:r>
    </w:p>
    <w:p w14:paraId="11DE9C50" w14:textId="66424209"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w:t>
      </w:r>
      <w:bookmarkStart w:id="448" w:name="_Hlk168900215"/>
      <w:r w:rsidRPr="00233788">
        <w:t>Ciekawą inicjatywą, która</w:t>
      </w:r>
      <w:bookmarkEnd w:id="448"/>
      <w:del w:id="449" w:author="Tadeusz Szefler" w:date="2024-06-10T08:22:00Z" w16du:dateUtc="2024-06-10T06:22:00Z">
        <w:r w:rsidDel="006E4726">
          <w:delText>,</w:delText>
        </w:r>
        <w:r w:rsidRPr="00233788" w:rsidDel="006E4726">
          <w:delText xml:space="preserve"> jak się wydaje,</w:delText>
        </w:r>
      </w:del>
      <w:r w:rsidRPr="00233788">
        <w:t xml:space="preserv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 xml:space="preserve">(Nauka w Polsce </w:t>
      </w:r>
      <w:del w:id="450" w:author="Tadeusz Szefler" w:date="2024-06-08T11:01:00Z" w16du:dateUtc="2024-06-08T09:01:00Z">
        <w:r w:rsidR="00921CC1" w:rsidRPr="00921CC1" w:rsidDel="001C5339">
          <w:rPr>
            <w:noProof/>
          </w:rPr>
          <w:delText>-</w:delText>
        </w:r>
      </w:del>
      <w:ins w:id="451" w:author="Tadeusz Szefler" w:date="2024-06-08T11:01:00Z" w16du:dateUtc="2024-06-08T09:01:00Z">
        <w:r w:rsidR="001C5339">
          <w:rPr>
            <w:noProof/>
          </w:rPr>
          <w:t>–</w:t>
        </w:r>
      </w:ins>
      <w:r w:rsidR="00921CC1" w:rsidRPr="00921CC1">
        <w:rPr>
          <w:noProof/>
        </w:rPr>
        <w:t xml:space="preserve"> PAP, 2020)</w:t>
      </w:r>
      <w:r w:rsidRPr="00233788">
        <w:fldChar w:fldCharType="end"/>
      </w:r>
      <w:r w:rsidRPr="00233788">
        <w:t>. Wydaje</w:t>
      </w:r>
      <w:r>
        <w:t xml:space="preserve"> się</w:t>
      </w:r>
      <w:r w:rsidRPr="00233788">
        <w:t>, że sukces takiej inicjatywy będzie zależał nie tylko od sprawności organizacyjnej i</w:t>
      </w:r>
      <w:ins w:id="452" w:author="Tadeusz Szefler" w:date="2024-06-08T11:01:00Z" w16du:dateUtc="2024-06-08T09:01:00Z">
        <w:r w:rsidR="001C5339">
          <w:t> </w:t>
        </w:r>
      </w:ins>
      <w:del w:id="453" w:author="Tadeusz Szefler" w:date="2024-06-08T11:01:00Z" w16du:dateUtc="2024-06-08T09:01:00Z">
        <w:r w:rsidRPr="00233788" w:rsidDel="001C5339">
          <w:delText xml:space="preserve"> </w:delText>
        </w:r>
      </w:del>
      <w:r w:rsidRPr="00233788">
        <w:t>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w:t>
      </w:r>
      <w:ins w:id="454" w:author="Tadeusz Szefler" w:date="2024-06-08T11:01:00Z" w16du:dateUtc="2024-06-08T09:01:00Z">
        <w:r w:rsidR="001C5339">
          <w:t> </w:t>
        </w:r>
      </w:ins>
      <w:del w:id="455" w:author="Tadeusz Szefler" w:date="2024-06-08T11:01:00Z" w16du:dateUtc="2024-06-08T09:01:00Z">
        <w:r w:rsidRPr="00233788" w:rsidDel="001C5339">
          <w:delText xml:space="preserve"> </w:delText>
        </w:r>
      </w:del>
      <w:r w:rsidRPr="00233788">
        <w:t>uczelni.</w:t>
      </w:r>
    </w:p>
    <w:p w14:paraId="0EACD387" w14:textId="5314B8F5" w:rsidR="00584627" w:rsidRDefault="009D669A" w:rsidP="00B65F97">
      <w:pPr>
        <w:rPr>
          <w:ins w:id="456" w:author="Tadeusz Szefler" w:date="2024-06-10T08:33:00Z" w16du:dateUtc="2024-06-10T06:33:00Z"/>
        </w:rPr>
      </w:pPr>
      <w:bookmarkStart w:id="457" w:name="_Hlk168900396"/>
      <w:r>
        <w:t xml:space="preserve">W odniesieniu do uczelni prestiż jest bardzo </w:t>
      </w:r>
      <w:bookmarkEnd w:id="457"/>
      <w:r>
        <w:t xml:space="preserve">istotnym czynnikiem </w:t>
      </w:r>
      <w:del w:id="458" w:author="Tadeusz Szefler" w:date="2024-06-10T08:25:00Z" w16du:dateUtc="2024-06-10T06:25:00Z">
        <w:r w:rsidDel="00584627">
          <w:delText xml:space="preserve">zarówno </w:delText>
        </w:r>
      </w:del>
      <w:r>
        <w:t>świadczącym o</w:t>
      </w:r>
      <w:r w:rsidR="00AA0D80">
        <w:t> </w:t>
      </w:r>
      <w:r>
        <w:t>wysokim poziomie jakości jej usług, ale też niewątpliwie przyczyniającym się do zwiększania potencjału na dalsze podnoszenie jakości. Natomiast s</w:t>
      </w:r>
      <w:r w:rsidR="00A443E2" w:rsidRPr="00233788">
        <w:t xml:space="preserve">koro prestiż instytucji nie jest związany </w:t>
      </w:r>
      <w:ins w:id="459" w:author="Tadeusz Szefler" w:date="2024-06-10T08:27:00Z" w16du:dateUtc="2024-06-10T06:27:00Z">
        <w:r w:rsidR="00584627">
          <w:t xml:space="preserve">z </w:t>
        </w:r>
      </w:ins>
      <w:r w:rsidR="00A443E2" w:rsidRPr="00233788">
        <w:t>dobrym uczeniem</w:t>
      </w:r>
      <w:ins w:id="460" w:author="Tadeusz Szefler" w:date="2024-06-08T11:02:00Z" w16du:dateUtc="2024-06-08T09:02:00Z">
        <w:r w:rsidR="001C5339">
          <w:t>,</w:t>
        </w:r>
      </w:ins>
      <w:r w:rsidR="00A443E2" w:rsidRPr="00233788">
        <w:t xml:space="preserve">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ins w:id="461" w:author="Tadeusz Szefler" w:date="2024-06-08T11:02:00Z" w16du:dateUtc="2024-06-08T09:02:00Z">
        <w:r w:rsidR="001C5339">
          <w:t>,</w:t>
        </w:r>
      </w:ins>
      <w:r>
        <w:t xml:space="preserve"> dla jakiej ludzie podejmują studia</w:t>
      </w:r>
      <w:ins w:id="462" w:author="Tadeusz Szefler" w:date="2024-06-08T11:02:00Z" w16du:dateUtc="2024-06-08T09:02:00Z">
        <w:r w:rsidR="001C5339">
          <w:t>,</w:t>
        </w:r>
      </w:ins>
      <w:r>
        <w:t xml:space="preserve"> jest szansa na zwiększenie wiedzy i umiejętności w procesie studiowania. A zatem to właśnie </w:t>
      </w:r>
      <w:r w:rsidR="00B90A1F">
        <w:t>ta „obietnica” dobrego uczenia jest tym</w:t>
      </w:r>
      <w:ins w:id="463" w:author="Tadeusz Szefler" w:date="2024-06-08T11:03:00Z" w16du:dateUtc="2024-06-08T09:03:00Z">
        <w:r w:rsidR="001C5339">
          <w:t>,</w:t>
        </w:r>
      </w:ins>
      <w:r w:rsidR="00B90A1F">
        <w:t xml:space="preserve"> czego co do zasady oczekują studenci. Natomiast etapów weryfikacji oczekiwań z tym</w:t>
      </w:r>
      <w:ins w:id="464" w:author="Tadeusz Szefler" w:date="2024-06-08T11:03:00Z" w16du:dateUtc="2024-06-08T09:03:00Z">
        <w:r w:rsidR="001C5339">
          <w:t>,</w:t>
        </w:r>
      </w:ins>
      <w:r w:rsidR="00B90A1F">
        <w:t xml:space="preserve"> co otrzymano</w:t>
      </w:r>
      <w:ins w:id="465" w:author="Tadeusz Szefler" w:date="2024-06-08T11:03:00Z" w16du:dateUtc="2024-06-08T09:03:00Z">
        <w:r w:rsidR="001C5339">
          <w:t>,</w:t>
        </w:r>
      </w:ins>
      <w:r w:rsidR="00B90A1F">
        <w:t xml:space="preserve"> może być bardzo wiele i mogą znacznie wykraczać poza okres tych kilku lat studiowania. Samo to zjawisko może powodować pewne sprzeczności w pojmowaniu tego</w:t>
      </w:r>
      <w:ins w:id="466" w:author="Tadeusz Szefler" w:date="2024-06-08T11:03:00Z" w16du:dateUtc="2024-06-08T09:03:00Z">
        <w:r w:rsidR="001C5339">
          <w:t>,</w:t>
        </w:r>
      </w:ins>
      <w:r w:rsidR="00B90A1F">
        <w:t xml:space="preserve"> co stanowi o wysokiej jakości rezultatów procesu studiowania. </w:t>
      </w:r>
      <w:ins w:id="467" w:author="Tadeusz Szefler" w:date="2024-06-10T08:40:00Z" w16du:dateUtc="2024-06-10T06:40:00Z">
        <w:r w:rsidR="009B01C7">
          <w:t>(</w:t>
        </w:r>
      </w:ins>
      <w:r w:rsidR="00B90A1F">
        <w:t>Można bowiem wyobrazić sobie sytuację, w której ta sama osoba ocenia swoje studia i to</w:t>
      </w:r>
      <w:ins w:id="468" w:author="Tadeusz Szefler" w:date="2024-06-08T11:03:00Z" w16du:dateUtc="2024-06-08T09:03:00Z">
        <w:r w:rsidR="001C5339">
          <w:t>,</w:t>
        </w:r>
      </w:ins>
      <w:r w:rsidR="00B90A1F">
        <w:t xml:space="preserve"> co otrzymała od uczelni</w:t>
      </w:r>
      <w:ins w:id="469" w:author="Tadeusz Szefler" w:date="2024-06-08T11:03:00Z" w16du:dateUtc="2024-06-08T09:03:00Z">
        <w:r w:rsidR="001C5339">
          <w:t>,</w:t>
        </w:r>
      </w:ins>
      <w:r w:rsidR="00B90A1F">
        <w:t xml:space="preserve"> w zupełnie różny sposób</w:t>
      </w:r>
      <w:ins w:id="470" w:author="Tadeusz Szefler" w:date="2024-06-08T11:03:00Z" w16du:dateUtc="2024-06-08T09:03:00Z">
        <w:r w:rsidR="001C5339">
          <w:t>,</w:t>
        </w:r>
      </w:ins>
      <w:r w:rsidR="00B90A1F">
        <w:t xml:space="preserve"> gdy była studentem</w:t>
      </w:r>
      <w:ins w:id="471" w:author="Tadeusz Szefler" w:date="2024-06-08T11:04:00Z" w16du:dateUtc="2024-06-08T09:04:00Z">
        <w:r w:rsidR="001C5339">
          <w:t>,</w:t>
        </w:r>
      </w:ins>
      <w:r w:rsidR="00B90A1F">
        <w:t xml:space="preserve"> w porównaniu do tego</w:t>
      </w:r>
      <w:ins w:id="472" w:author="Tadeusz Szefler" w:date="2024-06-08T11:04:00Z" w16du:dateUtc="2024-06-08T09:04:00Z">
        <w:r w:rsidR="001C5339">
          <w:t>,</w:t>
        </w:r>
      </w:ins>
      <w:r w:rsidR="00B90A1F">
        <w:t xml:space="preserve"> gdy jest absolwentem z co najmniej kilkoma latami doświadczeń zawodowych.</w:t>
      </w:r>
      <w:ins w:id="473" w:author="Tadeusz Szefler" w:date="2024-06-10T08:40:00Z" w16du:dateUtc="2024-06-10T06:40:00Z">
        <w:r w:rsidR="009B01C7">
          <w:t>)</w:t>
        </w:r>
      </w:ins>
      <w:r w:rsidR="00B90A1F">
        <w:t xml:space="preserve"> </w:t>
      </w:r>
      <w:ins w:id="474" w:author="Tadeusz Szefler" w:date="2024-06-10T08:33:00Z" w16du:dateUtc="2024-06-10T06:33:00Z">
        <w:r w:rsidR="00584627">
          <w:t xml:space="preserve">//Ta sama osoba może bowiem </w:t>
        </w:r>
      </w:ins>
      <w:ins w:id="475" w:author="Tadeusz Szefler" w:date="2024-06-10T08:40:00Z" w16du:dateUtc="2024-06-10T06:40:00Z">
        <w:r w:rsidR="009B01C7">
          <w:t xml:space="preserve">inaczej </w:t>
        </w:r>
      </w:ins>
      <w:ins w:id="476" w:author="Tadeusz Szefler" w:date="2024-06-10T08:34:00Z" w16du:dateUtc="2024-06-10T06:34:00Z">
        <w:r w:rsidR="00584627">
          <w:t xml:space="preserve">oceniać to, co otrzymała od uczelni, </w:t>
        </w:r>
      </w:ins>
      <w:ins w:id="477" w:author="Tadeusz Szefler" w:date="2024-06-10T08:35:00Z" w16du:dateUtc="2024-06-10T06:35:00Z">
        <w:r w:rsidR="00584627">
          <w:t xml:space="preserve">gdy jest </w:t>
        </w:r>
        <w:r w:rsidR="009B01C7">
          <w:t xml:space="preserve">już absolwentem z kilkuletnim doświadczeniem </w:t>
        </w:r>
        <w:proofErr w:type="gramStart"/>
        <w:r w:rsidR="009B01C7">
          <w:t>zawodowym</w:t>
        </w:r>
        <w:r w:rsidR="00584627">
          <w:t>,</w:t>
        </w:r>
        <w:proofErr w:type="gramEnd"/>
        <w:r w:rsidR="00584627">
          <w:t xml:space="preserve"> </w:t>
        </w:r>
      </w:ins>
      <w:ins w:id="478" w:author="Tadeusz Szefler" w:date="2024-06-10T08:36:00Z" w16du:dateUtc="2024-06-10T06:36:00Z">
        <w:r w:rsidR="009B01C7">
          <w:t>niż wtedy, gdy była studentem.</w:t>
        </w:r>
      </w:ins>
    </w:p>
    <w:p w14:paraId="2501713D" w14:textId="155DCFDC" w:rsidR="00C33786" w:rsidRPr="00233788" w:rsidRDefault="006A14DC" w:rsidP="00B65F97">
      <w:ins w:id="479" w:author="Tadeusz Szefler" w:date="2024-06-10T08:48:00Z" w16du:dateUtc="2024-06-10T06:48:00Z">
        <w:r>
          <w:t>(</w:t>
        </w:r>
      </w:ins>
      <w:r w:rsidR="00B90A1F">
        <w:t>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w:t>
      </w:r>
      <w:del w:id="480" w:author="Tadeusz Szefler" w:date="2024-06-10T08:41:00Z" w16du:dateUtc="2024-06-10T06:41:00Z">
        <w:r w:rsidR="00B2130A" w:rsidDel="009B01C7">
          <w:delText>,</w:delText>
        </w:r>
      </w:del>
      <w:r w:rsidR="00B2130A">
        <w:t xml:space="preserve"> lub artykułują rozbieżne interesy.</w:t>
      </w:r>
      <w:ins w:id="481" w:author="Tadeusz Szefler" w:date="2024-06-10T08:48:00Z" w16du:dateUtc="2024-06-10T06:48:00Z">
        <w:r>
          <w:t xml:space="preserve">) //Zarządzanie uczelnią wymaga </w:t>
        </w:r>
      </w:ins>
      <w:ins w:id="482" w:author="Tadeusz Szefler" w:date="2024-06-10T08:51:00Z" w16du:dateUtc="2024-06-10T06:51:00Z">
        <w:r>
          <w:t>rozwiązywania</w:t>
        </w:r>
      </w:ins>
      <w:ins w:id="483" w:author="Tadeusz Szefler" w:date="2024-06-10T08:48:00Z" w16du:dateUtc="2024-06-10T06:48:00Z">
        <w:r>
          <w:t xml:space="preserve"> pozornych sprzeczności wynikających </w:t>
        </w:r>
      </w:ins>
      <w:ins w:id="484" w:author="Tadeusz Szefler" w:date="2024-06-10T08:51:00Z" w16du:dateUtc="2024-06-10T06:51:00Z">
        <w:r>
          <w:t xml:space="preserve">z godzenia różnych grup </w:t>
        </w:r>
      </w:ins>
      <w:ins w:id="485" w:author="Tadeusz Szefler" w:date="2024-06-10T08:52:00Z" w16du:dateUtc="2024-06-10T06:52:00Z">
        <w:r>
          <w:t>interesów</w:t>
        </w:r>
      </w:ins>
      <w:ins w:id="486" w:author="Tadeusz Szefler" w:date="2024-06-10T08:55:00Z" w16du:dateUtc="2024-06-10T06:55:00Z">
        <w:r>
          <w:t>, wyrażających oczekiw</w:t>
        </w:r>
        <w:r w:rsidR="00C05B2A">
          <w:t>a</w:t>
        </w:r>
        <w:r>
          <w:t xml:space="preserve">nia wobec </w:t>
        </w:r>
        <w:proofErr w:type="gramStart"/>
        <w:r>
          <w:t>uczelni.</w:t>
        </w:r>
      </w:ins>
      <w:ins w:id="487" w:author="Tadeusz Szefler" w:date="2024-06-10T08:48:00Z" w16du:dateUtc="2024-06-10T06:48:00Z">
        <w:r>
          <w:t>.</w:t>
        </w:r>
        <w:proofErr w:type="gramEnd"/>
        <w:r>
          <w:t>//</w:t>
        </w:r>
      </w:ins>
      <w:r w:rsidR="00B2130A">
        <w:t xml:space="preserve">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488" w:name="_Ref164494639"/>
      <w:bookmarkStart w:id="489" w:name="_Toc164801006"/>
      <w:bookmarkStart w:id="490" w:name="_Toc168466236"/>
      <w:r w:rsidRPr="00233788">
        <w:t>Środowisko wielu sprzecznych interesów</w:t>
      </w:r>
      <w:bookmarkEnd w:id="488"/>
      <w:bookmarkEnd w:id="489"/>
      <w:bookmarkEnd w:id="490"/>
    </w:p>
    <w:p w14:paraId="28EF56AE" w14:textId="550D99AF"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ma niewątpliwy wpływ na to</w:t>
      </w:r>
      <w:ins w:id="491" w:author="Tadeusz Szefler" w:date="2024-06-08T11:04:00Z" w16du:dateUtc="2024-06-08T09:04:00Z">
        <w:r w:rsidR="001C5339">
          <w:t>,</w:t>
        </w:r>
      </w:ins>
      <w:r>
        <w:t xml:space="preserve"> jak jest postrzegana rola uczelni współcześnie. Ponieważ na przestrzeni wieków rola uniwersytetów się zmieniała</w:t>
      </w:r>
      <w:ins w:id="492" w:author="Tadeusz Szefler" w:date="2024-06-08T11:04:00Z" w16du:dateUtc="2024-06-08T09:04:00Z">
        <w:r w:rsidR="001C5339">
          <w:t>,</w:t>
        </w:r>
      </w:ins>
      <w:r>
        <w:t xml:space="preserve"> to i dziś można dostrzec różnice w </w:t>
      </w:r>
      <w:del w:id="493" w:author="Tadeusz Szefler" w:date="2024-06-10T08:56:00Z" w16du:dateUtc="2024-06-10T06:56:00Z">
        <w:r w:rsidDel="00C05B2A">
          <w:delText xml:space="preserve">tym </w:delText>
        </w:r>
      </w:del>
      <w:r>
        <w:t>pojmowaniu tego</w:t>
      </w:r>
      <w:ins w:id="494" w:author="Tadeusz Szefler" w:date="2024-06-08T11:05:00Z" w16du:dateUtc="2024-06-08T09:05:00Z">
        <w:r w:rsidR="001C5339">
          <w:t>,</w:t>
        </w:r>
      </w:ins>
      <w:r>
        <w:t xml:space="preserve"> co jest celem istnienia uczelni. Ponadto w wielu państwach proces rozwoju uczelni</w:t>
      </w:r>
      <w:del w:id="495" w:author="Tadeusz Szefler" w:date="2024-06-10T08:59:00Z" w16du:dateUtc="2024-06-10T06:59:00Z">
        <w:r w:rsidDel="00C05B2A">
          <w:delText xml:space="preserve"> postępował odmiennie</w:delText>
        </w:r>
      </w:del>
      <w:ins w:id="496" w:author="Tadeusz Szefler" w:date="2024-06-08T11:05:00Z" w16du:dateUtc="2024-06-08T09:05:00Z">
        <w:r w:rsidR="001C5339">
          <w:t>,</w:t>
        </w:r>
      </w:ins>
      <w:r>
        <w:t xml:space="preserve"> </w:t>
      </w:r>
      <w:del w:id="497" w:author="Tadeusz Szefler" w:date="2024-06-10T08:57:00Z" w16du:dateUtc="2024-06-10T06:57:00Z">
        <w:r w:rsidDel="00C05B2A">
          <w:delText xml:space="preserve">będąc </w:delText>
        </w:r>
      </w:del>
      <w:r>
        <w:t>kształtowany</w:t>
      </w:r>
      <w:del w:id="498" w:author="Tadeusz Szefler" w:date="2024-06-10T08:57:00Z" w16du:dateUtc="2024-06-10T06:57:00Z">
        <w:r w:rsidDel="00C05B2A">
          <w:delText>m</w:delText>
        </w:r>
      </w:del>
      <w:r>
        <w:t xml:space="preserve"> przez </w:t>
      </w:r>
      <w:r w:rsidR="007E3E3A">
        <w:t>odmienne</w:t>
      </w:r>
      <w:r>
        <w:t xml:space="preserve"> czynniki społeczno-gospodarczo</w:t>
      </w:r>
      <w:r w:rsidR="007E3E3A">
        <w:t xml:space="preserve">-kulturowe, </w:t>
      </w:r>
      <w:ins w:id="499" w:author="Tadeusz Szefler" w:date="2024-06-10T08:59:00Z" w16du:dateUtc="2024-06-10T06:59:00Z">
        <w:r w:rsidR="00C05B2A">
          <w:t>toczył się różnymi drogami</w:t>
        </w:r>
      </w:ins>
      <w:ins w:id="500" w:author="Tadeusz Szefler" w:date="2024-06-10T09:00:00Z" w16du:dateUtc="2024-06-10T07:00:00Z">
        <w:r w:rsidR="00C05B2A">
          <w:t xml:space="preserve">. </w:t>
        </w:r>
      </w:ins>
      <w:del w:id="501" w:author="Tadeusz Szefler" w:date="2024-06-10T09:01:00Z" w16du:dateUtc="2024-06-10T07:01:00Z">
        <w:r w:rsidR="007E3E3A" w:rsidDel="00C05B2A">
          <w:delText>ale j</w:delText>
        </w:r>
      </w:del>
      <w:ins w:id="502" w:author="Tadeusz Szefler" w:date="2024-06-10T09:01:00Z" w16du:dateUtc="2024-06-10T07:01:00Z">
        <w:r w:rsidR="00C05B2A">
          <w:t>J</w:t>
        </w:r>
      </w:ins>
      <w:r w:rsidR="007E3E3A">
        <w:t>ednak w epoce silnej globalizacji pewne koncepcje i cechy uczelni przenikają pomiędzy różnymi krajami.</w:t>
      </w:r>
      <w:r>
        <w:t xml:space="preserve"> Ze względu na to</w:t>
      </w:r>
      <w:ins w:id="503" w:author="Tadeusz Szefler" w:date="2024-06-08T11:05:00Z" w16du:dateUtc="2024-06-08T09:05:00Z">
        <w:r w:rsidR="001C5339">
          <w:t>,</w:t>
        </w:r>
      </w:ins>
      <w:r>
        <w:t xml:space="preserve"> iż uniwersytety dziś stanowią </w:t>
      </w:r>
      <w:r w:rsidR="007E3E3A">
        <w:t>często</w:t>
      </w:r>
      <w:r>
        <w:t xml:space="preserve"> centrum ogniskujące wiele szans i możliwości</w:t>
      </w:r>
      <w:ins w:id="504" w:author="Tadeusz Szefler" w:date="2024-06-10T09:01:00Z" w16du:dateUtc="2024-06-10T07:01:00Z">
        <w:r w:rsidR="00C05B2A">
          <w:t>,</w:t>
        </w:r>
      </w:ins>
      <w:r>
        <w:t xml:space="preserve"> zarówno dla studentów, naukowców</w:t>
      </w:r>
      <w:ins w:id="505" w:author="Tadeusz Szefler" w:date="2024-06-10T09:01:00Z" w16du:dateUtc="2024-06-10T07:01:00Z">
        <w:r w:rsidR="00C05B2A">
          <w:t>,</w:t>
        </w:r>
      </w:ins>
      <w:r>
        <w:t xml:space="preserve"> jak i biznesu, a także w szerszej perspektywie </w:t>
      </w:r>
      <w:ins w:id="506" w:author="Tadeusz Szefler" w:date="2024-06-10T09:01:00Z" w16du:dateUtc="2024-06-10T07:01:00Z">
        <w:r w:rsidR="00C05B2A">
          <w:t xml:space="preserve">dla </w:t>
        </w:r>
      </w:ins>
      <w:r>
        <w:t>społeczeństwa i państwa</w:t>
      </w:r>
      <w:ins w:id="507" w:author="Tadeusz Szefler" w:date="2024-06-08T11:05:00Z" w16du:dateUtc="2024-06-08T09:05:00Z">
        <w:r w:rsidR="001C5339">
          <w:t>,</w:t>
        </w:r>
      </w:ins>
      <w:r>
        <w:t xml:space="preserve"> </w:t>
      </w:r>
      <w:del w:id="508" w:author="Tadeusz Szefler" w:date="2024-06-10T09:02:00Z" w16du:dateUtc="2024-06-10T07:02:00Z">
        <w:r w:rsidR="007E3E3A" w:rsidDel="00C05B2A">
          <w:delText xml:space="preserve">w tak skomplikowanym systemie </w:delText>
        </w:r>
      </w:del>
      <w:r w:rsidR="007E3E3A">
        <w:t>trudno jest wyznaczyć właściwe kierunki dla zarządzania uczelniami</w:t>
      </w:r>
      <w:ins w:id="509" w:author="Tadeusz Szefler" w:date="2024-06-10T09:02:00Z" w16du:dateUtc="2024-06-10T07:02:00Z">
        <w:r w:rsidR="00C05B2A" w:rsidRPr="00C05B2A">
          <w:t xml:space="preserve"> </w:t>
        </w:r>
        <w:r w:rsidR="00C05B2A">
          <w:t>w tak skomplikowanym systemie</w:t>
        </w:r>
      </w:ins>
      <w:r w:rsidR="007E3E3A">
        <w:t>. Warto jednak przeanalizować</w:t>
      </w:r>
      <w:ins w:id="510" w:author="Tadeusz Szefler" w:date="2024-06-08T11:05:00Z" w16du:dateUtc="2024-06-08T09:05:00Z">
        <w:r w:rsidR="001C5339">
          <w:t>,</w:t>
        </w:r>
      </w:ins>
      <w:r w:rsidR="007E3E3A">
        <w:t xml:space="preserve"> w jakich obszarach istnieje </w:t>
      </w:r>
      <w:r w:rsidR="007E3E3A" w:rsidRPr="007E3E3A">
        <w:t>możliwość korzystania z geniusza „i”</w:t>
      </w:r>
      <w:ins w:id="511" w:author="Tadeusz Szefler" w:date="2024-06-08T11:06:00Z" w16du:dateUtc="2024-06-08T09:06:00Z">
        <w:r w:rsidR="001C5339">
          <w:t>,</w:t>
        </w:r>
      </w:ins>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ins w:id="512" w:author="Tadeusz Szefler" w:date="2024-06-08T11:06:00Z" w16du:dateUtc="2024-06-08T09:06:00Z">
        <w:r w:rsidR="001C5339">
          <w:t>,</w:t>
        </w:r>
      </w:ins>
      <w:r w:rsidR="007E3E3A">
        <w:t xml:space="preserve"> by pogodzić pozornie wykluczające się interesy różnych stron.</w:t>
      </w:r>
    </w:p>
    <w:p w14:paraId="59EE98E7" w14:textId="7506F1D1" w:rsidR="008D6101" w:rsidRDefault="008D6101" w:rsidP="008216F8">
      <w:pPr>
        <w:rPr>
          <w:ins w:id="513" w:author="Tadeusz Szefler" w:date="2024-06-10T09:08:00Z" w16du:dateUtc="2024-06-10T07:08:00Z"/>
        </w:rPr>
      </w:pPr>
      <w:ins w:id="514" w:author="Tadeusz Szefler" w:date="2024-06-10T09:07:00Z" w16du:dateUtc="2024-06-10T07:07:00Z">
        <w:r>
          <w:t>(</w:t>
        </w:r>
      </w:ins>
      <w:r w:rsidR="005D1ABF">
        <w:t>Poza specyficzną kulturą akademicką i specyficznymi celami uniwersytetów kolejną wyróżniającą cechą</w:t>
      </w:r>
      <w:r w:rsidR="00D86769">
        <w:t>,</w:t>
      </w:r>
      <w:r w:rsidR="005D1ABF">
        <w:t xml:space="preserve"> z perspektywy zarządzania tymi instytucjami</w:t>
      </w:r>
      <w:r w:rsidR="00D86769">
        <w:t>,</w:t>
      </w:r>
      <w:r w:rsidR="005D1ABF">
        <w:t xml:space="preserve"> jest szczególn</w:t>
      </w:r>
      <w:r w:rsidR="0072768D">
        <w:t>e</w:t>
      </w:r>
      <w:r w:rsidR="005D1ABF">
        <w:t xml:space="preserve"> ukształtowanie </w:t>
      </w:r>
      <w:r w:rsidR="00EE1AE8">
        <w:t>odmienności</w:t>
      </w:r>
      <w:r w:rsidR="005D1ABF">
        <w:t xml:space="preserve"> interesów różnych stron</w:t>
      </w:r>
      <w:r w:rsidR="00D86769">
        <w:t>.</w:t>
      </w:r>
      <w:ins w:id="515" w:author="Tadeusz Szefler" w:date="2024-06-10T09:07:00Z" w16du:dateUtc="2024-06-10T07:07:00Z">
        <w:r>
          <w:t xml:space="preserve">) </w:t>
        </w:r>
      </w:ins>
      <w:ins w:id="516" w:author="Tadeusz Szefler" w:date="2024-06-10T09:08:00Z" w16du:dateUtc="2024-06-10T07:08:00Z">
        <w:r>
          <w:t>//Obok specyficznej kultury akademickiej poszczególnych uniwersytetów i ich odrębnych celów</w:t>
        </w:r>
      </w:ins>
      <w:ins w:id="517" w:author="Tadeusz Szefler" w:date="2024-06-10T09:11:00Z" w16du:dateUtc="2024-06-10T07:11:00Z">
        <w:r>
          <w:t xml:space="preserve"> </w:t>
        </w:r>
      </w:ins>
      <w:ins w:id="518" w:author="Tadeusz Szefler" w:date="2024-06-10T09:09:00Z" w16du:dateUtc="2024-06-10T07:09:00Z">
        <w:r>
          <w:t xml:space="preserve">kolejną cechą </w:t>
        </w:r>
      </w:ins>
      <w:ins w:id="519" w:author="Tadeusz Szefler" w:date="2024-06-10T09:10:00Z" w16du:dateUtc="2024-06-10T07:10:00Z">
        <w:r>
          <w:t xml:space="preserve">zarządzania </w:t>
        </w:r>
      </w:ins>
      <w:ins w:id="520" w:author="Tadeusz Szefler" w:date="2024-06-10T09:11:00Z" w16du:dateUtc="2024-06-10T07:11:00Z">
        <w:r>
          <w:t xml:space="preserve">jawi się </w:t>
        </w:r>
      </w:ins>
      <w:ins w:id="521" w:author="Tadeusz Szefler" w:date="2024-06-10T09:12:00Z" w16du:dateUtc="2024-06-10T07:12:00Z">
        <w:r>
          <w:t xml:space="preserve">istotna odmienność interesów różnych </w:t>
        </w:r>
        <w:proofErr w:type="gramStart"/>
        <w:r>
          <w:t>stron./</w:t>
        </w:r>
        <w:proofErr w:type="gramEnd"/>
        <w:r>
          <w:t>/</w:t>
        </w:r>
      </w:ins>
    </w:p>
    <w:p w14:paraId="0D70CE58" w14:textId="00FA60E6" w:rsidR="005D1ABF" w:rsidRDefault="00D86769" w:rsidP="008216F8">
      <w:r>
        <w:t>S</w:t>
      </w:r>
      <w:r w:rsidR="005D1ABF">
        <w:t xml:space="preserve">tanowi </w:t>
      </w:r>
      <w:r>
        <w:t xml:space="preserve">to </w:t>
      </w:r>
      <w:r w:rsidR="005D1ABF">
        <w:t xml:space="preserve">wyzwanie dla </w:t>
      </w:r>
      <w:del w:id="522" w:author="Tadeusz Szefler" w:date="2024-06-10T09:13:00Z" w16du:dateUtc="2024-06-10T07:13:00Z">
        <w:r w:rsidR="005D1ABF" w:rsidDel="008D6101">
          <w:delText xml:space="preserve">osób </w:delText>
        </w:r>
      </w:del>
      <w:r w:rsidR="005D1ABF">
        <w:t>kierujących ucze</w:t>
      </w:r>
      <w:r w:rsidR="00F82C17">
        <w:t>l</w:t>
      </w:r>
      <w:r w:rsidR="005D1ABF">
        <w:t>niami.</w:t>
      </w:r>
      <w:r w:rsidR="007E3CD3">
        <w:t xml:space="preserve"> </w:t>
      </w:r>
      <w:r w:rsidR="00575B2B" w:rsidRPr="008216F8">
        <w:t xml:space="preserve">Uniwersytet </w:t>
      </w:r>
      <w:del w:id="523" w:author="Tadeusz Szefler" w:date="2024-06-10T09:14:00Z" w16du:dateUtc="2024-06-10T07:14:00Z">
        <w:r w:rsidR="00575B2B" w:rsidRPr="008216F8" w:rsidDel="008D6101">
          <w:delText xml:space="preserve">jest </w:delText>
        </w:r>
      </w:del>
      <w:ins w:id="524" w:author="Tadeusz Szefler" w:date="2024-06-10T09:14:00Z" w16du:dateUtc="2024-06-10T07:14:00Z">
        <w:r w:rsidR="008D6101">
          <w:t>znajduje się</w:t>
        </w:r>
        <w:r w:rsidR="008D6101" w:rsidRPr="008216F8">
          <w:t xml:space="preserve"> </w:t>
        </w:r>
      </w:ins>
      <w:r w:rsidR="00575B2B" w:rsidRPr="008216F8">
        <w:t>stale pod wpływem wielu grup interesów</w:t>
      </w:r>
      <w:r w:rsidR="008216F8" w:rsidRPr="008216F8">
        <w:t xml:space="preserve">, </w:t>
      </w:r>
      <w:del w:id="525" w:author="Tadeusz Szefler" w:date="2024-06-10T09:14:00Z" w16du:dateUtc="2024-06-10T07:14:00Z">
        <w:r w:rsidR="008216F8" w:rsidRPr="008216F8" w:rsidDel="008D6101">
          <w:delText>znajdując się</w:delText>
        </w:r>
        <w:r w:rsidR="008216F8" w:rsidDel="008D6101">
          <w:delText xml:space="preserve"> </w:delText>
        </w:r>
      </w:del>
      <w:r w:rsidR="008216F8">
        <w:t>w skomplikowa</w:t>
      </w:r>
      <w:del w:id="526" w:author="Tadeusz Szefler" w:date="2024-06-08T11:06:00Z" w16du:dateUtc="2024-06-08T09:06:00Z">
        <w:r w:rsidR="008216F8" w:rsidDel="001C5339">
          <w:delText>je</w:delText>
        </w:r>
      </w:del>
      <w:ins w:id="527" w:author="Tadeusz Szefler" w:date="2024-06-08T11:06:00Z" w16du:dateUtc="2024-06-08T09:06:00Z">
        <w:r w:rsidR="001C5339">
          <w:t>nej</w:t>
        </w:r>
      </w:ins>
      <w:r w:rsidR="008216F8">
        <w:t xml:space="preserve"> strukturze wzajemnie powiązanych środowisk i </w:t>
      </w:r>
      <w:del w:id="528" w:author="Tadeusz Szefler" w:date="2024-06-08T11:08:00Z" w16du:dateUtc="2024-06-08T09:08:00Z">
        <w:r w:rsidR="008216F8" w:rsidDel="001C5339">
          <w:delText>różnych</w:delText>
        </w:r>
      </w:del>
      <w:ins w:id="529" w:author="Tadeusz Szefler" w:date="2024-06-08T11:08:00Z" w16du:dateUtc="2024-06-08T09:08:00Z">
        <w:r w:rsidR="001C5339">
          <w:t>rozmaitych</w:t>
        </w:r>
      </w:ins>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w:t>
      </w:r>
      <w:ins w:id="530" w:author="Tadeusz Szefler" w:date="2024-06-08T11:08:00Z" w16du:dateUtc="2024-06-08T09:08:00Z">
        <w:r w:rsidR="001C5339">
          <w:t> </w:t>
        </w:r>
      </w:ins>
      <w:del w:id="531" w:author="Tadeusz Szefler" w:date="2024-06-08T11:08:00Z" w16du:dateUtc="2024-06-08T09:08:00Z">
        <w:r w:rsidR="00575B2B" w:rsidDel="001C5339">
          <w:delText xml:space="preserve"> </w:delText>
        </w:r>
      </w:del>
      <w:r w:rsidR="00575B2B">
        <w:t>wieloma z nich tworzy relacje, które mogą lub powinny być obustronnie korzystne. Szczególnie dotyczy to uczelni publicznych</w:t>
      </w:r>
      <w:del w:id="532" w:author="Tadeusz Szefler" w:date="2024-06-08T11:09:00Z" w16du:dateUtc="2024-06-08T09:09:00Z">
        <w:r w:rsidR="00EE1AE8" w:rsidDel="001C5339">
          <w:delText>,</w:delText>
        </w:r>
      </w:del>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t xml:space="preserve">. Ponadto </w:t>
      </w:r>
      <w:r w:rsidR="00575B2B">
        <w:t xml:space="preserve">znacznie </w:t>
      </w:r>
      <w:r>
        <w:t>bardziej istotne dla nich</w:t>
      </w:r>
      <w:r w:rsidR="00575B2B">
        <w:t xml:space="preserve"> niż </w:t>
      </w:r>
      <w:r>
        <w:t xml:space="preserve">dla </w:t>
      </w:r>
      <w:r w:rsidR="00575B2B">
        <w:t>uczelni prywatn</w:t>
      </w:r>
      <w:r>
        <w:t>ych</w:t>
      </w:r>
      <w:r w:rsidR="00575B2B">
        <w:t xml:space="preserve"> </w:t>
      </w:r>
      <w:r>
        <w:t>jest</w:t>
      </w:r>
      <w:r w:rsidR="00575B2B">
        <w:t xml:space="preserve"> uwzględnia</w:t>
      </w:r>
      <w:r>
        <w:t>nie</w:t>
      </w:r>
      <w:r w:rsidR="00575B2B">
        <w:t xml:space="preserve"> wymaga</w:t>
      </w:r>
      <w:r>
        <w:t>ń</w:t>
      </w:r>
      <w:r w:rsidR="00575B2B">
        <w:t xml:space="preserve"> stawian</w:t>
      </w:r>
      <w:r>
        <w:t>ych</w:t>
      </w:r>
      <w:r w:rsidR="00575B2B">
        <w:t xml:space="preserve"> przez regulatora oraz przedstawicieli społeczeństwa (parlament, rząd), którzy ponoszą odpowiedzialność za jakość funkcjonowania całego krajowego systemy edukacji wyższej. </w:t>
      </w:r>
      <w:r>
        <w:t>Stanowiąc część sektora publicznego</w:t>
      </w:r>
      <w:ins w:id="533" w:author="Tadeusz Szefler" w:date="2024-06-08T11:10:00Z" w16du:dateUtc="2024-06-08T09:10:00Z">
        <w:r w:rsidR="001C5339">
          <w:t>,</w:t>
        </w:r>
      </w:ins>
      <w:r>
        <w:t xml:space="preserve"> uczelnie publiczne znajdują się pod wpływem czynników charakterystycznych dla tego sektora</w:t>
      </w:r>
      <w:ins w:id="534" w:author="Tadeusz Szefler" w:date="2024-06-08T11:10:00Z" w16du:dateUtc="2024-06-08T09:10:00Z">
        <w:r w:rsidR="001C5339">
          <w:t>,</w:t>
        </w:r>
      </w:ins>
      <w:r>
        <w:t xml:space="preserve"> takich jak</w:t>
      </w:r>
      <w:del w:id="535" w:author="Tadeusz Szefler" w:date="2024-06-10T09:16:00Z" w16du:dateUtc="2024-06-10T07:16:00Z">
        <w:r w:rsidDel="00AF2DF6">
          <w:delText>:</w:delText>
        </w:r>
      </w:del>
      <w:r>
        <w:t xml:space="preserve">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ins w:id="536" w:author="Tadeusz Szefler" w:date="2024-06-08T11:10:00Z" w16du:dateUtc="2024-06-08T09:10:00Z">
        <w:r w:rsidR="001C5339">
          <w:t>,</w:t>
        </w:r>
      </w:ins>
      <w:r w:rsidR="002F362E">
        <w:t xml:space="preserve"> takie jak</w:t>
      </w:r>
      <w:del w:id="537" w:author="Tadeusz Szefler" w:date="2024-06-10T09:16:00Z" w16du:dateUtc="2024-06-10T07:16:00Z">
        <w:r w:rsidR="002F362E" w:rsidDel="00AF2DF6">
          <w:delText>:</w:delText>
        </w:r>
      </w:del>
      <w:r w:rsidR="002F362E">
        <w:t xml:space="preserve"> ograniczoność środków finansowych, które jednocześnie podlegają szczegółowym</w:t>
      </w:r>
      <w:del w:id="538" w:author="Tadeusz Szefler" w:date="2024-06-08T11:10:00Z" w16du:dateUtc="2024-06-08T09:10:00Z">
        <w:r w:rsidR="00EE1AE8" w:rsidDel="001C5339">
          <w:delText>,</w:delText>
        </w:r>
      </w:del>
      <w:r w:rsidR="002F362E">
        <w:t xml:space="preserve"> i nieraz skomplikowanym</w:t>
      </w:r>
      <w:del w:id="539" w:author="Tadeusz Szefler" w:date="2024-06-08T11:10:00Z" w16du:dateUtc="2024-06-08T09:10:00Z">
        <w:r w:rsidR="00EE1AE8" w:rsidDel="001C5339">
          <w:delText>,</w:delText>
        </w:r>
      </w:del>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del w:id="540" w:author="Tadeusz Szefler" w:date="2024-06-08T11:11:00Z" w16du:dateUtc="2024-06-08T09:11:00Z">
        <w:r w:rsidR="002F362E" w:rsidDel="001C5339">
          <w:delText xml:space="preserve">znaczenie </w:delText>
        </w:r>
      </w:del>
      <w:r w:rsidR="002F362E">
        <w:t>niż dla innych rodzajów działalności sektora publicznego. Szczególnie w kontekście zmian wprowadzonych najnowszą reformą szkolnictwa wyższego (</w:t>
      </w:r>
      <w:r w:rsidR="00EF0331" w:rsidRPr="00EF0331">
        <w:rPr>
          <w:i/>
          <w:iCs/>
        </w:rPr>
        <w:t xml:space="preserve">Konstytucja dla </w:t>
      </w:r>
      <w:del w:id="541" w:author="Tadeusz Szefler" w:date="2024-06-08T11:11:00Z" w16du:dateUtc="2024-06-08T09:11:00Z">
        <w:r w:rsidR="00EF0331" w:rsidRPr="00EF0331" w:rsidDel="00984343">
          <w:rPr>
            <w:i/>
            <w:iCs/>
          </w:rPr>
          <w:delText>n</w:delText>
        </w:r>
      </w:del>
      <w:ins w:id="542" w:author="Tadeusz Szefler" w:date="2024-06-08T11:11:00Z" w16du:dateUtc="2024-06-08T09:11:00Z">
        <w:r w:rsidR="00984343">
          <w:rPr>
            <w:i/>
            <w:iCs/>
          </w:rPr>
          <w:t>N</w:t>
        </w:r>
      </w:ins>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ins w:id="543" w:author="Tadeusz Szefler" w:date="2024-06-08T11:12:00Z" w16du:dateUtc="2024-06-08T09:12:00Z">
        <w:r w:rsidR="00984343">
          <w:t>,</w:t>
        </w:r>
      </w:ins>
      <w:r w:rsidR="00EF0331">
        <w:t xml:space="preserve"> zarówno </w:t>
      </w:r>
      <w:r w:rsidR="00310CFC">
        <w:t xml:space="preserve">niektórych </w:t>
      </w:r>
      <w:r w:rsidR="00E778EB">
        <w:t>cech charakterystycznych dla sektora publicznego</w:t>
      </w:r>
      <w:ins w:id="544" w:author="Tadeusz Szefler" w:date="2024-06-08T11:12:00Z" w16du:dateUtc="2024-06-08T09:12:00Z">
        <w:r w:rsidR="00984343">
          <w:t>,</w:t>
        </w:r>
      </w:ins>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ins w:id="545" w:author="Tadeusz Szefler" w:date="2024-06-08T11:12:00Z" w16du:dateUtc="2024-06-08T09:12:00Z">
        <w:r w:rsidR="00984343">
          <w:t>,</w:t>
        </w:r>
      </w:ins>
      <w:r w:rsidR="00E778EB">
        <w:t xml:space="preserve"> w jakich znajdują się uczelnie</w:t>
      </w:r>
      <w:ins w:id="546" w:author="Tadeusz Szefler" w:date="2024-06-08T11:12:00Z" w16du:dateUtc="2024-06-08T09:12:00Z">
        <w:r w:rsidR="00984343">
          <w:t>,</w:t>
        </w:r>
      </w:ins>
      <w:r w:rsidR="00E778EB">
        <w:t xml:space="preserve"> jest niezwykle złożony. </w:t>
      </w:r>
      <w:r w:rsidR="007E3CD3">
        <w:t xml:space="preserve">Uproszczony </w:t>
      </w:r>
      <w:r w:rsidR="00B23FF3">
        <w:t>obraz</w:t>
      </w:r>
      <w:r w:rsidR="007E3CD3">
        <w:t xml:space="preserve"> </w:t>
      </w:r>
      <w:r w:rsidR="00575B2B">
        <w:t>środowiska relacji</w:t>
      </w:r>
      <w:ins w:id="547" w:author="Tadeusz Szefler" w:date="2024-06-10T09:18:00Z" w16du:dateUtc="2024-06-10T07:18:00Z">
        <w:r w:rsidR="00AF2DF6">
          <w:t>,</w:t>
        </w:r>
      </w:ins>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548" w:name="_Ref134899916"/>
      <w:bookmarkStart w:id="549" w:name="_Ref73208374"/>
      <w:bookmarkStart w:id="55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548"/>
      <w:r w:rsidR="00BA56DD">
        <w:t xml:space="preserve"> Środowisko relacji uniwersytetu</w:t>
      </w:r>
      <w:bookmarkEnd w:id="549"/>
      <w:bookmarkEnd w:id="55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23EABD4D" w:rsidR="005D1ABF" w:rsidRDefault="00892015" w:rsidP="00892015">
      <w:r>
        <w:t>W potocznym rozumieniu tym</w:t>
      </w:r>
      <w:ins w:id="551" w:author="Tadeusz Szefler" w:date="2024-06-08T11:13:00Z" w16du:dateUtc="2024-06-08T09:13:00Z">
        <w:r w:rsidR="00984343">
          <w:t>,</w:t>
        </w:r>
      </w:ins>
      <w:r>
        <w:t xml:space="preserve"> co stanowi uniwersytet</w:t>
      </w:r>
      <w:ins w:id="552" w:author="Tadeusz Szefler" w:date="2024-06-08T11:13:00Z" w16du:dateUtc="2024-06-08T09:13:00Z">
        <w:r w:rsidR="00984343">
          <w:t>,</w:t>
        </w:r>
      </w:ins>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ins w:id="553" w:author="Tadeusz Szefler" w:date="2024-06-08T11:14:00Z" w16du:dateUtc="2024-06-08T09:14:00Z">
        <w:r w:rsidR="00984343">
          <w:t>,</w:t>
        </w:r>
      </w:ins>
      <w:r w:rsidR="00A862FC">
        <w:t xml:space="preserve"> jak i</w:t>
      </w:r>
      <w:r w:rsidR="00AA0D80">
        <w:t> </w:t>
      </w:r>
      <w:r w:rsidR="00A862FC">
        <w:t>studenci</w:t>
      </w:r>
      <w:del w:id="554" w:author="Tadeusz Szefler" w:date="2024-06-08T11:14:00Z" w16du:dateUtc="2024-06-08T09:14:00Z">
        <w:r w:rsidR="00032F4C" w:rsidDel="00984343">
          <w:delText>,</w:delText>
        </w:r>
      </w:del>
      <w:r w:rsidR="00032F4C">
        <w:t xml:space="preserve"> tworzący uniwersytet, mają wpływ na organizację zarówno od strony własnego wkładu</w:t>
      </w:r>
      <w:ins w:id="555" w:author="Tadeusz Szefler" w:date="2024-06-08T11:14:00Z" w16du:dateUtc="2024-06-08T09:14:00Z">
        <w:r w:rsidR="00984343">
          <w:t>,</w:t>
        </w:r>
      </w:ins>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ins w:id="556" w:author="Tadeusz Szefler" w:date="2024-06-08T11:14:00Z" w16du:dateUtc="2024-06-08T09:14:00Z">
        <w:r w:rsidR="00984343">
          <w:t>,</w:t>
        </w:r>
      </w:ins>
      <w:r w:rsidR="00032F4C">
        <w:t xml:space="preserve"> jak również indywidualnego zaangażowania w jej kształtowanie pomiędzy uczestnikami każdej ze wspomnianych grup. Różnice te mogą wynikać z </w:t>
      </w:r>
      <w:del w:id="557" w:author="Tadeusz Szefler" w:date="2024-06-10T09:20:00Z" w16du:dateUtc="2024-06-10T07:20:00Z">
        <w:r w:rsidR="00032F4C" w:rsidDel="00AF2DF6">
          <w:delText>różnic w indywidualnych motywacjach i celach</w:delText>
        </w:r>
      </w:del>
      <w:ins w:id="558" w:author="Tadeusz Szefler" w:date="2024-06-10T09:20:00Z" w16du:dateUtc="2024-06-10T07:20:00Z">
        <w:r w:rsidR="00AF2DF6">
          <w:t>odmiennych celów i motywacji indywidualnych</w:t>
        </w:r>
      </w:ins>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ins w:id="559" w:author="Tadeusz Szefler" w:date="2024-06-08T11:15:00Z" w16du:dateUtc="2024-06-08T09:15:00Z">
        <w:r w:rsidR="00984343">
          <w:t>,</w:t>
        </w:r>
      </w:ins>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w:t>
      </w:r>
      <w:ins w:id="560" w:author="Tadeusz Szefler" w:date="2024-06-08T11:15:00Z" w16du:dateUtc="2024-06-08T09:15:00Z">
        <w:r w:rsidR="00984343">
          <w:t>,</w:t>
        </w:r>
      </w:ins>
      <w:r w:rsidR="000D4EB8">
        <w:t xml:space="preserve"> tak</w:t>
      </w:r>
      <w:del w:id="561" w:author="Tadeusz Szefler" w:date="2024-06-08T11:15:00Z" w16du:dateUtc="2024-06-08T09:15:00Z">
        <w:r w:rsidR="000D4EB8" w:rsidDel="00984343">
          <w:delText>,</w:delText>
        </w:r>
      </w:del>
      <w:r w:rsidR="000D4EB8">
        <w:t xml:space="preserve"> </w:t>
      </w:r>
      <w:ins w:id="562" w:author="Tadeusz Szefler" w:date="2024-06-08T11:44:00Z" w16du:dateUtc="2024-06-08T09:44:00Z">
        <w:r w:rsidR="001A34B5">
          <w:t>a</w:t>
        </w:r>
      </w:ins>
      <w:r w:rsidR="000D4EB8">
        <w:t>by szczegółowy zakres wiedzy zdobywanej w</w:t>
      </w:r>
      <w:ins w:id="563" w:author="Tadeusz Szefler" w:date="2024-06-10T09:21:00Z" w16du:dateUtc="2024-06-10T07:21:00Z">
        <w:r w:rsidR="00AF2DF6">
          <w:t> </w:t>
        </w:r>
      </w:ins>
      <w:del w:id="564" w:author="Tadeusz Szefler" w:date="2024-06-10T09:21:00Z" w16du:dateUtc="2024-06-10T07:21:00Z">
        <w:r w:rsidR="000D4EB8" w:rsidDel="00AF2DF6">
          <w:delText xml:space="preserve"> </w:delText>
        </w:r>
      </w:del>
      <w:r w:rsidR="000D4EB8">
        <w:t>trakcie edukacji był lepiej dopasowany do indywidualnych oczekiwań i celów.</w:t>
      </w:r>
    </w:p>
    <w:p w14:paraId="48A7915B" w14:textId="430CB79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ins w:id="565" w:author="Tadeusz Szefler" w:date="2024-06-10T09:22:00Z" w16du:dateUtc="2024-06-10T07:22:00Z">
        <w:r w:rsidR="00AF2DF6">
          <w:t>,</w:t>
        </w:r>
      </w:ins>
      <w:r w:rsidR="00D341F6">
        <w:t xml:space="preserve"> wystąpienie sprzeczności interesów jest niemal nieunik</w:t>
      </w:r>
      <w:r w:rsidR="007E0801">
        <w:t>nio</w:t>
      </w:r>
      <w:r w:rsidR="00D341F6">
        <w:t>ne.</w:t>
      </w:r>
    </w:p>
    <w:p w14:paraId="03BC995B" w14:textId="37E5E48A"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w:t>
      </w:r>
      <w:ins w:id="566" w:author="Tadeusz Szefler" w:date="2024-06-10T09:23:00Z" w16du:dateUtc="2024-06-10T07:23:00Z">
        <w:r w:rsidR="00AF2DF6">
          <w:t> </w:t>
        </w:r>
      </w:ins>
      <w:del w:id="567" w:author="Tadeusz Szefler" w:date="2024-06-10T09:23:00Z" w16du:dateUtc="2024-06-10T07:23:00Z">
        <w:r w:rsidR="00861EB9" w:rsidDel="00AF2DF6">
          <w:delText xml:space="preserve"> </w:delText>
        </w:r>
      </w:del>
      <w:r w:rsidR="00861EB9">
        <w:t>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ins w:id="568" w:author="Tadeusz Szefler" w:date="2024-06-10T09:23:00Z" w16du:dateUtc="2024-06-10T07:23:00Z">
        <w:r w:rsidR="00AF2DF6">
          <w:t xml:space="preserve"> //??//</w:t>
        </w:r>
      </w:ins>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w:t>
      </w:r>
      <w:ins w:id="569" w:author="Tadeusz Szefler" w:date="2024-06-10T09:24:00Z" w16du:dateUtc="2024-06-10T07:24:00Z">
        <w:r w:rsidR="00AF2DF6">
          <w:t>,</w:t>
        </w:r>
      </w:ins>
      <w:r w:rsidR="00046EDE">
        <w:t xml:space="preserve"> czy to usług edukacyjnych</w:t>
      </w:r>
      <w:r w:rsidR="00556264">
        <w:t>,</w:t>
      </w:r>
      <w:r w:rsidR="00046EDE">
        <w:t xml:space="preserve"> badań naukowych</w:t>
      </w:r>
      <w:r w:rsidR="00556264">
        <w:t>, czy też na obszarze</w:t>
      </w:r>
      <w:r w:rsidR="00046EDE">
        <w:t xml:space="preserve"> pozyskiwania funduszy na badania. Ten obszar konkurowania jest tym mniejszy</w:t>
      </w:r>
      <w:ins w:id="570" w:author="Tadeusz Szefler" w:date="2024-06-10T09:26:00Z" w16du:dateUtc="2024-06-10T07:26:00Z">
        <w:r w:rsidR="00DC5B72">
          <w:t>,</w:t>
        </w:r>
      </w:ins>
      <w:r w:rsidR="00046EDE">
        <w:t xml:space="preserve"> im bardziej zróżnicowane </w:t>
      </w:r>
      <w:r w:rsidR="004E3FCF">
        <w:t>są</w:t>
      </w:r>
      <w:r w:rsidR="00046EDE">
        <w:t xml:space="preserve"> współpracujące uczelnie, a szczególnie widoczne jest to w przypadku współpracy międzynarodowej. W </w:t>
      </w:r>
      <w:del w:id="571" w:author="Tadeusz Szefler" w:date="2024-06-10T09:26:00Z" w16du:dateUtc="2024-06-10T07:26:00Z">
        <w:r w:rsidR="00046EDE" w:rsidDel="00DC5B72">
          <w:delText xml:space="preserve">przypadku </w:delText>
        </w:r>
      </w:del>
      <w:ins w:id="572" w:author="Tadeusz Szefler" w:date="2024-06-10T09:26:00Z" w16du:dateUtc="2024-06-10T07:26:00Z">
        <w:r w:rsidR="00DC5B72">
          <w:t xml:space="preserve">zakresie </w:t>
        </w:r>
      </w:ins>
      <w:r w:rsidR="00046EDE">
        <w:t>współpracy z instytucjami naukowo-badawczymi sfer do konkurowania jest znacznie mniej</w:t>
      </w:r>
      <w:ins w:id="573" w:author="Tadeusz Szefler" w:date="2024-06-10T09:26:00Z" w16du:dateUtc="2024-06-10T07:26:00Z">
        <w:r w:rsidR="00DC5B72">
          <w:t>,</w:t>
        </w:r>
      </w:ins>
      <w:r w:rsidR="00046EDE">
        <w:t xml:space="preserve">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ins w:id="574" w:author="Tadeusz Szefler" w:date="2024-06-10T09:27:00Z" w16du:dateUtc="2024-06-10T07:27:00Z">
        <w:r w:rsidR="00DC5B72" w:rsidRPr="001A4E26">
          <w:t xml:space="preserve">się </w:t>
        </w:r>
      </w:ins>
      <w:r w:rsidR="001A4E26" w:rsidRPr="001A4E26">
        <w:t xml:space="preserve">wiązać </w:t>
      </w:r>
      <w:del w:id="575" w:author="Tadeusz Szefler" w:date="2024-06-10T09:27:00Z" w16du:dateUtc="2024-06-10T07:27:00Z">
        <w:r w:rsidR="001A4E26" w:rsidRPr="001A4E26" w:rsidDel="00DC5B72">
          <w:delText xml:space="preserve">się </w:delText>
        </w:r>
      </w:del>
      <w:r w:rsidR="001A4E26" w:rsidRPr="001A4E26">
        <w:t>z</w:t>
      </w:r>
      <w:ins w:id="576" w:author="Tadeusz Szefler" w:date="2024-06-10T09:27:00Z" w16du:dateUtc="2024-06-10T07:27:00Z">
        <w:r w:rsidR="00DC5B72">
          <w:t> </w:t>
        </w:r>
      </w:ins>
      <w:del w:id="577" w:author="Tadeusz Szefler" w:date="2024-06-10T09:27:00Z" w16du:dateUtc="2024-06-10T07:27:00Z">
        <w:r w:rsidR="001A4E26" w:rsidRPr="001A4E26" w:rsidDel="00DC5B72">
          <w:delText xml:space="preserve"> </w:delText>
        </w:r>
      </w:del>
      <w:r w:rsidR="001A4E26" w:rsidRPr="001A4E26">
        <w:t>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ins w:id="578" w:author="Tadeusz Szefler" w:date="2024-06-10T09:27:00Z" w16du:dateUtc="2024-06-10T07:27:00Z">
        <w:r w:rsidR="00DC5B72">
          <w:t>,</w:t>
        </w:r>
      </w:ins>
      <w:r w:rsidR="001A4E26" w:rsidRPr="001A4E26">
        <w:t xml:space="preserve"> jakim jest </w:t>
      </w:r>
      <w:r w:rsidR="008F235D">
        <w:t>współpraca z biznesem</w:t>
      </w:r>
      <w:ins w:id="579" w:author="Tadeusz Szefler" w:date="2024-06-10T09:27:00Z" w16du:dateUtc="2024-06-10T07:27:00Z">
        <w:r w:rsidR="00DC5B72">
          <w:t>,</w:t>
        </w:r>
      </w:ins>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ins w:id="580" w:author="Tadeusz Szefler" w:date="2024-06-10T09:27:00Z" w16du:dateUtc="2024-06-10T07:27:00Z">
        <w:r w:rsidR="00DC5B72">
          <w:t>,</w:t>
        </w:r>
      </w:ins>
      <w:r w:rsidR="00994385" w:rsidRPr="00994385">
        <w:t xml:space="preserve"> </w:t>
      </w:r>
      <w:r w:rsidR="00750B18">
        <w:t>„</w:t>
      </w:r>
      <w:r w:rsidR="00994385" w:rsidRPr="00994385">
        <w:t>uczelnie finansowane z</w:t>
      </w:r>
      <w:ins w:id="581" w:author="Tadeusz Szefler" w:date="2024-06-10T09:27:00Z" w16du:dateUtc="2024-06-10T07:27:00Z">
        <w:r w:rsidR="00DC5B72">
          <w:t> </w:t>
        </w:r>
      </w:ins>
      <w:del w:id="582" w:author="Tadeusz Szefler" w:date="2024-06-10T09:27:00Z" w16du:dateUtc="2024-06-10T07:27:00Z">
        <w:r w:rsidR="00994385" w:rsidRPr="00994385" w:rsidDel="00DC5B72">
          <w:delText xml:space="preserve"> </w:delText>
        </w:r>
      </w:del>
      <w:r w:rsidR="00994385" w:rsidRPr="00994385">
        <w:t>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ins w:id="583" w:author="Tadeusz Szefler" w:date="2024-06-10T09:38:00Z" w16du:dateUtc="2024-06-10T07:38:00Z">
        <w:r w:rsidR="00CF10C4">
          <w:t>,</w:t>
        </w:r>
      </w:ins>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ins w:id="584" w:author="Tadeusz Szefler" w:date="2024-06-10T09:39:00Z" w16du:dateUtc="2024-06-10T07:39:00Z">
        <w:r w:rsidR="00CF10C4">
          <w:t>,</w:t>
        </w:r>
      </w:ins>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ins w:id="585" w:author="Tadeusz Szefler" w:date="2024-06-10T09:39:00Z" w16du:dateUtc="2024-06-10T07:39:00Z">
        <w:r w:rsidR="00CF10C4">
          <w:t>,</w:t>
        </w:r>
      </w:ins>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t>
      </w:r>
      <w:del w:id="586" w:author="Tadeusz Szefler" w:date="2024-06-10T09:39:00Z" w16du:dateUtc="2024-06-10T07:39:00Z">
        <w:r w:rsidR="00067EBE" w:rsidDel="00CF10C4">
          <w:delText xml:space="preserve">w </w:delText>
        </w:r>
      </w:del>
      <w:r w:rsidR="00067EBE">
        <w:t xml:space="preserve">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del w:id="587" w:author="Tadeusz Szefler" w:date="2024-06-10T09:41:00Z" w16du:dateUtc="2024-06-10T07:41:00Z">
        <w:r w:rsidR="00963228" w:rsidDel="00CF10C4">
          <w:delText>Niemniej można</w:delText>
        </w:r>
      </w:del>
      <w:ins w:id="588" w:author="Tadeusz Szefler" w:date="2024-06-10T09:41:00Z" w16du:dateUtc="2024-06-10T07:41:00Z">
        <w:r w:rsidR="00CF10C4">
          <w:t>Można</w:t>
        </w:r>
      </w:ins>
      <w:r w:rsidR="00963228">
        <w:t xml:space="preserve">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4D4ABACA" w:rsidR="009F3BE8" w:rsidRDefault="009F3BE8">
      <w:pPr>
        <w:pStyle w:val="Akapitzlist"/>
        <w:numPr>
          <w:ilvl w:val="0"/>
          <w:numId w:val="21"/>
        </w:numPr>
        <w:spacing w:before="60" w:line="300" w:lineRule="auto"/>
        <w:ind w:left="1066" w:hanging="357"/>
      </w:pPr>
      <w:del w:id="589" w:author="Tadeusz Szefler" w:date="2024-06-10T09:42:00Z" w16du:dateUtc="2024-06-10T07:42:00Z">
        <w:r w:rsidDel="00CF10C4">
          <w:delText>P</w:delText>
        </w:r>
      </w:del>
      <w:ins w:id="590" w:author="Tadeusz Szefler" w:date="2024-06-10T09:42:00Z" w16du:dateUtc="2024-06-10T07:42:00Z">
        <w:r w:rsidR="00CF10C4">
          <w:t>p</w:t>
        </w:r>
      </w:ins>
      <w:r>
        <w:t>raktyki studenckie – studenci pracujący na rzecz pracodawców w zamian za możliwość zdobycia doświadczenia</w:t>
      </w:r>
      <w:r w:rsidR="00751E09">
        <w:t>;</w:t>
      </w:r>
    </w:p>
    <w:p w14:paraId="2F0EBD84" w14:textId="494E487B" w:rsidR="009F3BE8" w:rsidRDefault="009F3BE8">
      <w:pPr>
        <w:pStyle w:val="Akapitzlist"/>
        <w:numPr>
          <w:ilvl w:val="0"/>
          <w:numId w:val="21"/>
        </w:numPr>
        <w:spacing w:before="0" w:line="300" w:lineRule="auto"/>
        <w:ind w:left="1066" w:hanging="357"/>
      </w:pPr>
      <w:del w:id="591" w:author="Tadeusz Szefler" w:date="2024-06-10T09:42:00Z" w16du:dateUtc="2024-06-10T07:42:00Z">
        <w:r w:rsidDel="00CF10C4">
          <w:delText>Ś</w:delText>
        </w:r>
      </w:del>
      <w:ins w:id="592" w:author="Tadeusz Szefler" w:date="2024-06-10T09:43:00Z" w16du:dateUtc="2024-06-10T07:43:00Z">
        <w:r w:rsidR="00CF10C4">
          <w:t>ś</w:t>
        </w:r>
      </w:ins>
      <w:r>
        <w:t>rodki publiczne przekazywane na badania stosowanie w celu osią</w:t>
      </w:r>
      <w:r w:rsidR="00751E09">
        <w:t>gania prywatnych zysków;</w:t>
      </w:r>
    </w:p>
    <w:p w14:paraId="33EE40E3" w14:textId="5FAE92D7" w:rsidR="00751E09" w:rsidRDefault="00751E09">
      <w:pPr>
        <w:pStyle w:val="Akapitzlist"/>
        <w:numPr>
          <w:ilvl w:val="0"/>
          <w:numId w:val="21"/>
        </w:numPr>
        <w:spacing w:before="0" w:line="300" w:lineRule="auto"/>
        <w:ind w:left="1066" w:hanging="357"/>
      </w:pPr>
      <w:del w:id="593" w:author="Tadeusz Szefler" w:date="2024-06-10T09:43:00Z" w16du:dateUtc="2024-06-10T07:43:00Z">
        <w:r w:rsidDel="00CF10C4">
          <w:delText>O</w:delText>
        </w:r>
      </w:del>
      <w:ins w:id="594" w:author="Tadeusz Szefler" w:date="2024-06-10T09:43:00Z" w16du:dateUtc="2024-06-10T07:43:00Z">
        <w:r w:rsidR="00CF10C4">
          <w:t>o</w:t>
        </w:r>
      </w:ins>
      <w:r>
        <w:t>sobiste zarobki wynikające z badań finansowanych ze środków publicznych;</w:t>
      </w:r>
    </w:p>
    <w:p w14:paraId="59DBE7DE" w14:textId="23B7D7FE" w:rsidR="00751E09" w:rsidRDefault="00751E09">
      <w:pPr>
        <w:pStyle w:val="Akapitzlist"/>
        <w:numPr>
          <w:ilvl w:val="0"/>
          <w:numId w:val="21"/>
        </w:numPr>
        <w:spacing w:before="0" w:line="300" w:lineRule="auto"/>
        <w:ind w:left="1066" w:hanging="357"/>
      </w:pPr>
      <w:del w:id="595" w:author="Tadeusz Szefler" w:date="2024-06-10T09:43:00Z" w16du:dateUtc="2024-06-10T07:43:00Z">
        <w:r w:rsidDel="00CF10C4">
          <w:delText>Uczelnie nie dostają</w:delText>
        </w:r>
      </w:del>
      <w:ins w:id="596" w:author="Tadeusz Szefler" w:date="2024-06-10T09:43:00Z" w16du:dateUtc="2024-06-10T07:43:00Z">
        <w:r w:rsidR="00CF10C4">
          <w:t>brak</w:t>
        </w:r>
      </w:ins>
      <w:r>
        <w:t xml:space="preserve"> rekompensat </w:t>
      </w:r>
      <w:ins w:id="597" w:author="Tadeusz Szefler" w:date="2024-06-10T09:43:00Z" w16du:dateUtc="2024-06-10T07:43:00Z">
        <w:r w:rsidR="00CF10C4">
          <w:t xml:space="preserve">dla uczelni </w:t>
        </w:r>
      </w:ins>
      <w:del w:id="598" w:author="Tadeusz Szefler" w:date="2024-06-10T09:43:00Z" w16du:dateUtc="2024-06-10T07:43:00Z">
        <w:r w:rsidDel="00CF10C4">
          <w:delText xml:space="preserve">w zamian </w:delText>
        </w:r>
      </w:del>
      <w:r>
        <w:t xml:space="preserve">za </w:t>
      </w:r>
      <w:r w:rsidR="007E3687">
        <w:t>komercyjne</w:t>
      </w:r>
      <w:r>
        <w:t xml:space="preserve"> wykorzystanie wyników ich badań;</w:t>
      </w:r>
    </w:p>
    <w:p w14:paraId="542BF223" w14:textId="4CD7761A" w:rsidR="00751E09" w:rsidRDefault="00751E09">
      <w:pPr>
        <w:pStyle w:val="Akapitzlist"/>
        <w:numPr>
          <w:ilvl w:val="0"/>
          <w:numId w:val="21"/>
        </w:numPr>
        <w:spacing w:before="0" w:line="300" w:lineRule="auto"/>
        <w:ind w:left="1066" w:hanging="357"/>
      </w:pPr>
      <w:del w:id="599" w:author="Tadeusz Szefler" w:date="2024-06-10T09:44:00Z" w16du:dateUtc="2024-06-10T07:44:00Z">
        <w:r w:rsidDel="00CF10C4">
          <w:delText>N</w:delText>
        </w:r>
      </w:del>
      <w:ins w:id="600" w:author="Tadeusz Szefler" w:date="2024-06-10T09:44:00Z" w16du:dateUtc="2024-06-10T07:44:00Z">
        <w:r w:rsidR="00CF10C4">
          <w:t>n</w:t>
        </w:r>
      </w:ins>
      <w:r>
        <w:t>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22FD6A19"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w:t>
      </w:r>
      <w:del w:id="601" w:author="Tadeusz Szefler" w:date="2024-06-10T09:45:00Z" w16du:dateUtc="2024-06-10T07:45:00Z">
        <w:r w:rsidR="007E3687" w:rsidRPr="00280BD1" w:rsidDel="00CF10C4">
          <w:delText>’</w:delText>
        </w:r>
      </w:del>
      <w:r w:rsidR="007E3687" w:rsidRPr="00280BD1">
        <w:t>a</w:t>
      </w:r>
      <w:proofErr w:type="spellEnd"/>
      <w:r w:rsidR="007E3687" w:rsidRPr="00280BD1">
        <w:t xml:space="preserve"> i in</w:t>
      </w:r>
      <w:del w:id="602" w:author="Tadeusz Szefler" w:date="2024-06-10T09:46:00Z" w16du:dateUtc="2024-06-10T07:46:00Z">
        <w:r w:rsidR="007E3687" w:rsidRPr="00280BD1" w:rsidDel="00546535">
          <w:delText>.</w:delText>
        </w:r>
      </w:del>
      <w:ins w:id="603" w:author="Tadeusz Szefler" w:date="2024-06-10T09:46:00Z" w16du:dateUtc="2024-06-10T07:46:00Z">
        <w:r w:rsidR="00546535">
          <w:t>nych</w:t>
        </w:r>
      </w:ins>
      <w:r w:rsidR="007E3687" w:rsidRPr="00280BD1">
        <w:t xml:space="preserve"> </w:t>
      </w:r>
      <w:ins w:id="604" w:author="Tadeusz Szefler" w:date="2024-06-10T09:45:00Z" w16du:dateUtc="2024-06-10T07:45:00Z">
        <w:r w:rsidR="00546535">
          <w:t>„</w:t>
        </w:r>
      </w:ins>
      <w:del w:id="605" w:author="Tadeusz Szefler" w:date="2024-06-10T09:45:00Z" w16du:dateUtc="2024-06-10T07:45:00Z">
        <w:r w:rsidR="00280BD1" w:rsidRPr="00280BD1" w:rsidDel="00546535">
          <w:delText>“</w:delText>
        </w:r>
      </w:del>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546535">
        <w:rPr>
          <w:i/>
          <w:iCs/>
          <w:rPrChange w:id="606" w:author="Tadeusz Szefler" w:date="2024-06-10T09:47:00Z" w16du:dateUtc="2024-06-10T07:47:00Z">
            <w:rPr/>
          </w:rPrChange>
        </w:rPr>
        <w:t>spin</w:t>
      </w:r>
      <w:proofErr w:type="spellEnd"/>
      <w:r w:rsidR="003C5F36" w:rsidRPr="00546535">
        <w:rPr>
          <w:i/>
          <w:iCs/>
          <w:rPrChange w:id="607" w:author="Tadeusz Szefler" w:date="2024-06-10T09:47:00Z" w16du:dateUtc="2024-06-10T07:47:00Z">
            <w:rPr/>
          </w:rPrChange>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del w:id="608" w:author="Tadeusz Szefler" w:date="2024-06-10T09:47:00Z" w16du:dateUtc="2024-06-10T07:47:00Z">
        <w:r w:rsidR="006D318F" w:rsidDel="00546535">
          <w:delText>,</w:delText>
        </w:r>
      </w:del>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ins w:id="609" w:author="Tadeusz Szefler" w:date="2024-06-10T09:47:00Z" w16du:dateUtc="2024-06-10T07:47:00Z">
        <w:r w:rsidR="00546535">
          <w:rPr>
            <w:lang w:val="en-US"/>
          </w:rPr>
          <w:t>.</w:t>
        </w:r>
      </w:ins>
    </w:p>
    <w:p w14:paraId="6D55024C" w14:textId="0CA396BD" w:rsidR="00857D64" w:rsidRPr="00857D64" w:rsidRDefault="00857D64" w:rsidP="00857D64">
      <w:r>
        <w:t>Przejawem różnic interesów jest zjawisko feudalizmu akademickiego. Jest ono nieco inaczej rozumiane w literaturze zachodniej niż w artykułach odnoszących się do realiów polskich uczelni i</w:t>
      </w:r>
      <w:r w:rsidR="00AA0D80">
        <w:t> </w:t>
      </w:r>
      <w:r>
        <w:t>jednostek badawczych. Zachodni autorzy</w:t>
      </w:r>
      <w:ins w:id="610" w:author="Tadeusz Szefler" w:date="2024-06-10T09:48:00Z" w16du:dateUtc="2024-06-10T07:48:00Z">
        <w:r w:rsidR="008F23C3">
          <w:t>,</w:t>
        </w:r>
      </w:ins>
      <w:r>
        <w:t xml:space="preserve"> badając zjawisko feudalizmu akademickiego</w:t>
      </w:r>
      <w:ins w:id="611" w:author="Tadeusz Szefler" w:date="2024-06-10T09:48:00Z" w16du:dateUtc="2024-06-10T07:48:00Z">
        <w:r w:rsidR="008F23C3">
          <w:t>,</w:t>
        </w:r>
      </w:ins>
      <w:r>
        <w:t xml:space="preserve"> bardziej skupiają się na relacji badacz – instytucja, natomiast </w:t>
      </w:r>
      <w:r w:rsidR="009037CF">
        <w:t xml:space="preserve">w </w:t>
      </w:r>
      <w:r>
        <w:t>kontekście Polski raczej odnosimy się do różnic międzypokoleniowych, a ściślej rzecz biorąc</w:t>
      </w:r>
      <w:ins w:id="612" w:author="Tadeusz Szefler" w:date="2024-06-10T09:49:00Z" w16du:dateUtc="2024-06-10T07:49:00Z">
        <w:r w:rsidR="008F23C3">
          <w:t>,</w:t>
        </w:r>
      </w:ins>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ins w:id="613" w:author="Tadeusz Szefler" w:date="2024-06-10T09:49:00Z" w16du:dateUtc="2024-06-10T07:49:00Z">
        <w:r w:rsidR="008F23C3">
          <w:t>,</w:t>
        </w:r>
      </w:ins>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ins w:id="614" w:author="Tadeusz Szefler" w:date="2024-06-10T09:49:00Z" w16du:dateUtc="2024-06-10T07:49:00Z">
        <w:r w:rsidR="008F23C3">
          <w:t>,</w:t>
        </w:r>
      </w:ins>
      <w:r w:rsidR="00BC2AFF">
        <w:t xml:space="preserve"> opisując różnice w relacjach pomiędzy kierownictwem</w:t>
      </w:r>
      <w:del w:id="615" w:author="Tadeusz Szefler" w:date="2024-06-10T09:49:00Z" w16du:dateUtc="2024-06-10T07:49:00Z">
        <w:r w:rsidR="00BC2AFF" w:rsidDel="008F23C3">
          <w:delText>,</w:delText>
        </w:r>
      </w:del>
      <w:r w:rsidR="00BC2AFF">
        <w:t xml:space="preserve"> a pracownikami</w:t>
      </w:r>
      <w:ins w:id="616" w:author="Tadeusz Szefler" w:date="2024-06-10T09:49:00Z" w16du:dateUtc="2024-06-10T07:49:00Z">
        <w:r w:rsidR="008F23C3">
          <w:t>,</w:t>
        </w:r>
      </w:ins>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ins w:id="617" w:author="Tadeusz Szefler" w:date="2024-06-10T09:50:00Z" w16du:dateUtc="2024-06-10T07:50:00Z">
        <w:r w:rsidR="008F23C3">
          <w:t>,</w:t>
        </w:r>
      </w:ins>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ins w:id="618" w:author="Tadeusz Szefler" w:date="2024-06-10T09:50:00Z" w16du:dateUtc="2024-06-10T07:50:00Z">
        <w:r w:rsidR="008F23C3">
          <w:t>,</w:t>
        </w:r>
      </w:ins>
      <w:r w:rsidR="005E4774">
        <w:t xml:space="preserve"> by to zjawisko dało się wyraźnie zaobserwować.</w:t>
      </w:r>
      <w:r w:rsidR="00BE12B4">
        <w:t xml:space="preserve"> W wyniku swych badań Wieczorek i in</w:t>
      </w:r>
      <w:del w:id="619" w:author="Tadeusz Szefler" w:date="2024-06-10T09:51:00Z" w16du:dateUtc="2024-06-10T07:51:00Z">
        <w:r w:rsidR="00BE12B4" w:rsidDel="008F23C3">
          <w:delText>.</w:delText>
        </w:r>
      </w:del>
      <w:ins w:id="620" w:author="Tadeusz Szefler" w:date="2024-06-10T09:51:00Z" w16du:dateUtc="2024-06-10T07:51:00Z">
        <w:r w:rsidR="008F23C3">
          <w:t>ni</w:t>
        </w:r>
      </w:ins>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ins w:id="621" w:author="Tadeusz Szefler" w:date="2024-06-10T09:51:00Z" w16du:dateUtc="2024-06-10T07:51:00Z">
        <w:r w:rsidR="008F23C3">
          <w:t>,</w:t>
        </w:r>
      </w:ins>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34D3156D"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a wśród przejawów tego zjawiska wymienia</w:t>
      </w:r>
      <w:del w:id="622" w:author="Tadeusz Szefler" w:date="2024-06-10T09:53:00Z" w16du:dateUtc="2024-06-10T07:53:00Z">
        <w:r w:rsidDel="008F23C3">
          <w:delText>:</w:delText>
        </w:r>
      </w:del>
      <w:r>
        <w:t xml:space="preserve">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ins w:id="623" w:author="Tadeusz Szefler" w:date="2024-06-10T09:53:00Z" w16du:dateUtc="2024-06-10T07:53:00Z">
        <w:r w:rsidR="008F23C3">
          <w:t>,</w:t>
        </w:r>
      </w:ins>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 xml:space="preserve">dla doktorów do formalnych stanowisk na uczelniach. Na przykład zwiększono autonomię uczelni do zatrudniania na stanowisku profesora osób z doktoratem (bez habilitacji), co </w:t>
      </w:r>
      <w:del w:id="624" w:author="Tadeusz Szefler" w:date="2024-06-10T09:56:00Z" w16du:dateUtc="2024-06-10T07:56:00Z">
        <w:r w:rsidR="00353EE7" w:rsidDel="00592DDA">
          <w:delText xml:space="preserve">nieco </w:delText>
        </w:r>
      </w:del>
      <w:ins w:id="625" w:author="Tadeusz Szefler" w:date="2024-06-10T09:56:00Z" w16du:dateUtc="2024-06-10T07:56:00Z">
        <w:r w:rsidR="00592DDA">
          <w:t xml:space="preserve">niejako </w:t>
        </w:r>
      </w:ins>
      <w:r w:rsidR="00353EE7">
        <w:t>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w</w:t>
      </w:r>
      <w:ins w:id="626" w:author="Tadeusz Szefler" w:date="2024-06-10T09:56:00Z" w16du:dateUtc="2024-06-10T07:56:00Z">
        <w:r w:rsidR="00592DDA">
          <w:t> </w:t>
        </w:r>
      </w:ins>
      <w:del w:id="627" w:author="Tadeusz Szefler" w:date="2024-06-10T09:56:00Z" w16du:dateUtc="2024-06-10T07:56:00Z">
        <w:r w:rsidR="00353EE7" w:rsidDel="00592DDA">
          <w:delText xml:space="preserve"> </w:delText>
        </w:r>
      </w:del>
      <w:r w:rsidR="00353EE7">
        <w:t xml:space="preserve">sposób istotny </w:t>
      </w:r>
      <w:r w:rsidR="00533DD8">
        <w:t xml:space="preserve">do </w:t>
      </w:r>
      <w:del w:id="628" w:author="Tadeusz Szefler" w:date="2024-06-10T09:58:00Z" w16du:dateUtc="2024-06-10T07:58:00Z">
        <w:r w:rsidR="00533DD8" w:rsidDel="00592DDA">
          <w:delText xml:space="preserve">osłabienia </w:delText>
        </w:r>
      </w:del>
      <w:ins w:id="629" w:author="Tadeusz Szefler" w:date="2024-06-10T09:58:00Z" w16du:dateUtc="2024-06-10T07:58:00Z">
        <w:r w:rsidR="00592DDA">
          <w:t xml:space="preserve">ustępowania </w:t>
        </w:r>
      </w:ins>
      <w:r w:rsidR="00353EE7">
        <w:t xml:space="preserve">zjawiska feudalizmu naukowego. </w:t>
      </w:r>
      <w:ins w:id="630" w:author="Tadeusz Szefler" w:date="2024-06-10T09:59:00Z" w16du:dateUtc="2024-06-10T07:59:00Z">
        <w:r w:rsidR="00592DDA">
          <w:t>//</w:t>
        </w:r>
      </w:ins>
      <w:ins w:id="631" w:author="Tadeusz Szefler" w:date="2024-06-10T10:00:00Z" w16du:dateUtc="2024-06-10T08:00:00Z">
        <w:r w:rsidR="00592DDA">
          <w:t>??</w:t>
        </w:r>
      </w:ins>
      <w:ins w:id="632" w:author="Tadeusz Szefler" w:date="2024-06-10T09:59:00Z" w16du:dateUtc="2024-06-10T07:59:00Z">
        <w:r w:rsidR="00592DDA">
          <w:t>skoro łatwiej zost</w:t>
        </w:r>
      </w:ins>
      <w:ins w:id="633" w:author="Tadeusz Szefler" w:date="2024-06-10T10:00:00Z" w16du:dateUtc="2024-06-10T08:00:00Z">
        <w:r w:rsidR="00592DDA">
          <w:t xml:space="preserve">ać profesorem, to dlaczego feudalizm ma się utrzymywać??// </w:t>
        </w:r>
      </w:ins>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ins w:id="634" w:author="Tadeusz Szefler" w:date="2024-06-10T10:01:00Z" w16du:dateUtc="2024-06-10T08:01:00Z">
        <w:r w:rsidR="00592DDA">
          <w:t>//??Dlaczego cudzysłowy ostro</w:t>
        </w:r>
      </w:ins>
      <w:ins w:id="635" w:author="Tadeusz Szefler" w:date="2024-06-10T10:02:00Z" w16du:dateUtc="2024-06-10T08:02:00Z">
        <w:r w:rsidR="00592DDA">
          <w:t>kątne? Chyba powinno być kursywą.//</w:t>
        </w:r>
      </w:ins>
      <w:ins w:id="636" w:author="Tadeusz Szefler" w:date="2024-06-10T10:01:00Z" w16du:dateUtc="2024-06-10T08:01:00Z">
        <w:r w:rsidR="00592DDA">
          <w:t xml:space="preserve"> </w:t>
        </w:r>
      </w:ins>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ins w:id="637" w:author="Tadeusz Szefler" w:date="2024-06-10T10:02:00Z" w16du:dateUtc="2024-06-10T08:02:00Z">
        <w:r w:rsidR="00592DDA">
          <w:t>,</w:t>
        </w:r>
      </w:ins>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9BF9C2"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del w:id="638" w:author="Tadeusz Szefler" w:date="2024-06-10T10:03:00Z" w16du:dateUtc="2024-06-10T08:03:00Z">
        <w:r w:rsidRPr="00233788" w:rsidDel="00592DDA">
          <w:delText>-</w:delText>
        </w:r>
      </w:del>
      <w:ins w:id="639" w:author="Tadeusz Szefler" w:date="2024-06-10T10:03:00Z" w16du:dateUtc="2024-06-10T08:03:00Z">
        <w:r w:rsidR="00592DDA">
          <w:t>–</w:t>
        </w:r>
      </w:ins>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ins w:id="640" w:author="Tadeusz Szefler" w:date="2024-06-10T10:03:00Z" w16du:dateUtc="2024-06-10T08:03:00Z">
        <w:r w:rsidR="00592DDA">
          <w:t> </w:t>
        </w:r>
      </w:ins>
      <w:del w:id="641" w:author="Tadeusz Szefler" w:date="2024-06-10T10:03:00Z" w16du:dateUtc="2024-06-10T08:03:00Z">
        <w:r w:rsidRPr="00233788" w:rsidDel="00592DDA">
          <w:delText xml:space="preserve"> </w:delText>
        </w:r>
      </w:del>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del w:id="642" w:author="Tadeusz Szefler" w:date="2024-06-10T10:10:00Z" w16du:dateUtc="2024-06-10T08:10:00Z">
        <w:r w:rsidRPr="00233788" w:rsidDel="00D04340">
          <w:delText xml:space="preserve">And </w:delText>
        </w:r>
      </w:del>
      <w:ins w:id="643" w:author="Tadeusz Szefler" w:date="2024-06-10T10:10:00Z" w16du:dateUtc="2024-06-10T08:10:00Z">
        <w:r w:rsidR="00D04340">
          <w:t xml:space="preserve">&amp; </w:t>
        </w:r>
      </w:ins>
      <w:r w:rsidRPr="00233788">
        <w:t xml:space="preserve">Young (EY) i znanego liberalnego </w:t>
      </w:r>
      <w:proofErr w:type="spellStart"/>
      <w:r w:rsidRPr="00E01015">
        <w:rPr>
          <w:i/>
          <w:iCs/>
          <w:rPrChange w:id="644" w:author="Tadeusz Szefler" w:date="2024-06-10T10:48:00Z" w16du:dateUtc="2024-06-10T08:48:00Z">
            <w:rPr/>
          </w:rPrChange>
        </w:rPr>
        <w:t>think</w:t>
      </w:r>
      <w:proofErr w:type="spellEnd"/>
      <w:r w:rsidRPr="00E01015">
        <w:rPr>
          <w:i/>
          <w:iCs/>
          <w:rPrChange w:id="645" w:author="Tadeusz Szefler" w:date="2024-06-10T10:48:00Z" w16du:dateUtc="2024-06-10T08:48:00Z">
            <w:rPr/>
          </w:rPrChange>
        </w:rPr>
        <w:t xml:space="preserve"> tanku</w:t>
      </w:r>
      <w:r w:rsidRPr="00233788">
        <w:t>, Instytutu Badań nad Gospodarką Rynkową (IBNGR)”</w:t>
      </w:r>
      <w:ins w:id="646" w:author="Tadeusz Szefler" w:date="2024-06-10T10:10:00Z" w16du:dateUtc="2024-06-10T08:10:00Z">
        <w:r w:rsidR="00D04340">
          <w:t xml:space="preserve"> </w:t>
        </w:r>
      </w:ins>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del w:id="647" w:author="Tadeusz Szefler" w:date="2024-06-10T10:11:00Z" w16du:dateUtc="2024-06-10T08:11:00Z">
        <w:r w:rsidR="00B0656F" w:rsidDel="00D04340">
          <w:delText>Nieraz t</w:delText>
        </w:r>
      </w:del>
      <w:ins w:id="648" w:author="Tadeusz Szefler" w:date="2024-06-10T10:11:00Z" w16du:dateUtc="2024-06-10T08:11:00Z">
        <w:r w:rsidR="00D04340">
          <w:t>T</w:t>
        </w:r>
      </w:ins>
      <w:r w:rsidR="00B0656F">
        <w:t xml:space="preserve">akie cechy środowiska akademickiego wiąże się </w:t>
      </w:r>
      <w:ins w:id="649" w:author="Tadeusz Szefler" w:date="2024-06-10T10:12:00Z" w16du:dateUtc="2024-06-10T08:12:00Z">
        <w:r w:rsidR="00D04340">
          <w:t xml:space="preserve">nieraz </w:t>
        </w:r>
      </w:ins>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w:t>
      </w:r>
      <w:ins w:id="650" w:author="Tadeusz Szefler" w:date="2024-06-11T20:29:00Z" w16du:dateUtc="2024-06-11T18:29:00Z">
        <w:r w:rsidR="00CD0502">
          <w:t>,</w:t>
        </w:r>
      </w:ins>
      <w:r w:rsidR="00042B67">
        <w:t xml:space="preserve">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ins w:id="651" w:author="Tadeusz Szefler" w:date="2024-06-10T10:21:00Z" w16du:dateUtc="2024-06-10T08:21:00Z">
        <w:r w:rsidR="00B83D72">
          <w:t>,</w:t>
        </w:r>
      </w:ins>
      <w:r w:rsidR="0070661E">
        <w:t xml:space="preserve"> zarówno na poziomie lokalnym</w:t>
      </w:r>
      <w:ins w:id="652" w:author="Tadeusz Szefler" w:date="2024-06-10T10:21:00Z" w16du:dateUtc="2024-06-10T08:21:00Z">
        <w:r w:rsidR="00B83D72">
          <w:t>,</w:t>
        </w:r>
      </w:ins>
      <w:r w:rsidR="0070661E">
        <w:t xml:space="preserve"> jak</w:t>
      </w:r>
      <w:del w:id="653" w:author="Tadeusz Szefler" w:date="2024-06-10T10:21:00Z" w16du:dateUtc="2024-06-10T08:21:00Z">
        <w:r w:rsidR="0070661E" w:rsidDel="00B83D72">
          <w:delText>i</w:delText>
        </w:r>
      </w:del>
      <w:r w:rsidR="0070661E">
        <w:t xml:space="preserve"> i międzyuczelnianym lub systemowym</w:t>
      </w:r>
      <w:ins w:id="654" w:author="Tadeusz Szefler" w:date="2024-06-10T10:21:00Z" w16du:dateUtc="2024-06-10T08:21:00Z">
        <w:r w:rsidR="00B83D72">
          <w:t>,</w:t>
        </w:r>
      </w:ins>
      <w:r w:rsidR="0070661E">
        <w:t xml:space="preserve"> należałoby uwzględniać wszystkie trzy poziomu oporu wobec zmian</w:t>
      </w:r>
      <w:ins w:id="655" w:author="Tadeusz Szefler" w:date="2024-06-10T10:22:00Z" w16du:dateUtc="2024-06-10T08:22:00Z">
        <w:r w:rsidR="00B83D72">
          <w:t>,</w:t>
        </w:r>
      </w:ins>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ins w:id="656" w:author="Tadeusz Szefler" w:date="2024-06-10T10:22:00Z" w16du:dateUtc="2024-06-10T08:22:00Z">
        <w:r w:rsidR="00B83D72">
          <w:t>,</w:t>
        </w:r>
      </w:ins>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247B5FE5" w:rsidR="005C38C8" w:rsidRDefault="005C38C8" w:rsidP="005C38C8">
      <w:pPr>
        <w:pStyle w:val="Tytutabeli"/>
      </w:pPr>
      <w:bookmarkStart w:id="657" w:name="_Ref85278252"/>
      <w:bookmarkStart w:id="658" w:name="_Ref85278236"/>
      <w:bookmarkStart w:id="659"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657"/>
      <w:r w:rsidR="000F0BD2">
        <w:t xml:space="preserve"> Trzy rodzaj</w:t>
      </w:r>
      <w:ins w:id="660" w:author="Tadeusz Szefler" w:date="2024-06-10T10:22:00Z" w16du:dateUtc="2024-06-10T08:22:00Z">
        <w:r w:rsidR="00B83D72">
          <w:t>e</w:t>
        </w:r>
      </w:ins>
      <w:r w:rsidR="000F0BD2">
        <w:t xml:space="preserve"> poziomów oporu wobec zmian wg </w:t>
      </w:r>
      <w:r w:rsidR="00153C9E">
        <w:t>Lozano</w:t>
      </w:r>
      <w:bookmarkEnd w:id="658"/>
      <w:bookmarkEnd w:id="659"/>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76046B2"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ins w:id="661" w:author="Tadeusz Szefler" w:date="2024-06-10T10:23:00Z" w16du:dateUtc="2024-06-10T08:23:00Z">
              <w:r w:rsidR="00B83D72">
                <w:rPr>
                  <w:lang w:val="pl-PL"/>
                </w:rPr>
                <w:t>,</w:t>
              </w:r>
            </w:ins>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67A6FA11" w:rsidR="0070661E" w:rsidRPr="008F6A66" w:rsidRDefault="008B5167" w:rsidP="002E223E">
      <w:r>
        <w:t xml:space="preserve">Warto podkreślić, że </w:t>
      </w:r>
      <w:del w:id="662" w:author="Tadeusz Szefler" w:date="2024-06-10T10:23:00Z" w16du:dateUtc="2024-06-10T08:23:00Z">
        <w:r w:rsidDel="00B83D72">
          <w:delText xml:space="preserve">różni </w:delText>
        </w:r>
      </w:del>
      <w:r w:rsidR="00B30E1A">
        <w:t>przedstawiciele różnych grup</w:t>
      </w:r>
      <w:ins w:id="663" w:author="Tadeusz Szefler" w:date="2024-06-10T10:25:00Z" w16du:dateUtc="2024-06-10T08:25:00Z">
        <w:r w:rsidR="00B83D72">
          <w:t>, jak i</w:t>
        </w:r>
      </w:ins>
      <w:r>
        <w:t xml:space="preserve"> </w:t>
      </w:r>
      <w:del w:id="664" w:author="Tadeusz Szefler" w:date="2024-06-10T10:25:00Z" w16du:dateUtc="2024-06-10T08:25:00Z">
        <w:r w:rsidDel="00B83D72">
          <w:delText xml:space="preserve">(również ci </w:delText>
        </w:r>
      </w:del>
      <w:r>
        <w:t>należący do tej samej</w:t>
      </w:r>
      <w:r w:rsidR="00B30E1A">
        <w:t xml:space="preserve"> grupy</w:t>
      </w:r>
      <w:del w:id="665" w:author="Tadeusz Szefler" w:date="2024-06-10T10:25:00Z" w16du:dateUtc="2024-06-10T08:25:00Z">
        <w:r w:rsidDel="00B83D72">
          <w:delText>)</w:delText>
        </w:r>
      </w:del>
      <w:ins w:id="666" w:author="Tadeusz Szefler" w:date="2024-06-10T10:25:00Z" w16du:dateUtc="2024-06-10T08:25:00Z">
        <w:r w:rsidR="00B83D72">
          <w:t>,</w:t>
        </w:r>
      </w:ins>
      <w:r>
        <w:t xml:space="preserve"> mogą do </w:t>
      </w:r>
      <w:del w:id="667" w:author="Tadeusz Szefler" w:date="2024-06-10T10:25:00Z" w16du:dateUtc="2024-06-10T08:25:00Z">
        <w:r w:rsidDel="00B83D72">
          <w:delText xml:space="preserve">tych </w:delText>
        </w:r>
      </w:del>
      <w:ins w:id="668" w:author="Tadeusz Szefler" w:date="2024-06-10T10:25:00Z" w16du:dateUtc="2024-06-10T08:25:00Z">
        <w:r w:rsidR="00B83D72">
          <w:t xml:space="preserve">takich </w:t>
        </w:r>
      </w:ins>
      <w:r>
        <w:t xml:space="preserve">samych zmian odnosić się w </w:t>
      </w:r>
      <w:del w:id="669" w:author="Tadeusz Szefler" w:date="2024-06-10T10:26:00Z" w16du:dateUtc="2024-06-10T08:26:00Z">
        <w:r w:rsidDel="00B83D72">
          <w:delText xml:space="preserve">różny </w:delText>
        </w:r>
      </w:del>
      <w:ins w:id="670" w:author="Tadeusz Szefler" w:date="2024-06-10T10:26:00Z" w16du:dateUtc="2024-06-10T08:26:00Z">
        <w:r w:rsidR="00B83D72">
          <w:t xml:space="preserve">odmienny </w:t>
        </w:r>
      </w:ins>
      <w:r>
        <w:t xml:space="preserve">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w:t>
      </w:r>
      <w:proofErr w:type="spellStart"/>
      <w:r w:rsidR="00914B41">
        <w:t>jakością</w:t>
      </w:r>
      <w:del w:id="671" w:author="Tadeusz Szefler" w:date="2024-06-10T10:29:00Z" w16du:dateUtc="2024-06-10T08:29:00Z">
        <w:r w:rsidR="00914B41" w:rsidDel="002E223E">
          <w:delText xml:space="preserve"> </w:delText>
        </w:r>
        <w:r w:rsidR="007B0D4A" w:rsidDel="002E223E">
          <w:delText>uczuleni</w:delText>
        </w:r>
      </w:del>
      <w:ins w:id="672" w:author="Tadeusz Szefler" w:date="2024-06-10T10:29:00Z" w16du:dateUtc="2024-06-10T08:29:00Z">
        <w:r w:rsidR="002E223E">
          <w:t>uczelni</w:t>
        </w:r>
        <w:proofErr w:type="spellEnd"/>
        <w:r w:rsidR="002E223E">
          <w:t xml:space="preserve"> //</w:t>
        </w:r>
      </w:ins>
      <w:ins w:id="673" w:author="Tadeusz Szefler" w:date="2024-06-10T10:34:00Z" w16du:dateUtc="2024-06-10T08:34:00Z">
        <w:r w:rsidR="002E223E">
          <w:t xml:space="preserve">Rozeznanie w </w:t>
        </w:r>
      </w:ins>
      <w:ins w:id="674" w:author="Tadeusz Szefler" w:date="2024-06-10T10:32:00Z" w16du:dateUtc="2024-06-10T08:32:00Z">
        <w:r w:rsidR="002E223E">
          <w:t>poszczególnych</w:t>
        </w:r>
      </w:ins>
      <w:ins w:id="675" w:author="Tadeusz Szefler" w:date="2024-06-10T10:31:00Z" w16du:dateUtc="2024-06-10T08:31:00Z">
        <w:r w:rsidR="002E223E">
          <w:t xml:space="preserve"> poziom</w:t>
        </w:r>
      </w:ins>
      <w:ins w:id="676" w:author="Tadeusz Szefler" w:date="2024-06-10T10:34:00Z" w16du:dateUtc="2024-06-10T08:34:00Z">
        <w:r w:rsidR="002E223E">
          <w:t>ach</w:t>
        </w:r>
      </w:ins>
      <w:ins w:id="677" w:author="Tadeusz Szefler" w:date="2024-06-10T10:31:00Z" w16du:dateUtc="2024-06-10T08:31:00Z">
        <w:r w:rsidR="002E223E">
          <w:t xml:space="preserve"> </w:t>
        </w:r>
      </w:ins>
      <w:ins w:id="678" w:author="Tadeusz Szefler" w:date="2024-06-10T10:32:00Z" w16du:dateUtc="2024-06-10T08:32:00Z">
        <w:r w:rsidR="002E223E">
          <w:t>oporu wobec zmian może być kluczow</w:t>
        </w:r>
      </w:ins>
      <w:ins w:id="679" w:author="Tadeusz Szefler" w:date="2024-06-10T10:34:00Z" w16du:dateUtc="2024-06-10T08:34:00Z">
        <w:r w:rsidR="002E223E">
          <w:t>e</w:t>
        </w:r>
      </w:ins>
      <w:ins w:id="680" w:author="Tadeusz Szefler" w:date="2024-06-10T10:32:00Z" w16du:dateUtc="2024-06-10T08:32:00Z">
        <w:r w:rsidR="002E223E">
          <w:t xml:space="preserve"> dla skutecz</w:t>
        </w:r>
      </w:ins>
      <w:ins w:id="681" w:author="Tadeusz Szefler" w:date="2024-06-10T10:33:00Z" w16du:dateUtc="2024-06-10T08:33:00Z">
        <w:r w:rsidR="002E223E">
          <w:t xml:space="preserve">ności uprawnień i systemów zarządzania </w:t>
        </w:r>
        <w:proofErr w:type="gramStart"/>
        <w:r w:rsidR="002E223E">
          <w:t>jakością</w:t>
        </w:r>
      </w:ins>
      <w:ins w:id="682" w:author="Tadeusz Szefler" w:date="2024-06-10T10:35:00Z" w16du:dateUtc="2024-06-10T08:35:00Z">
        <w:r w:rsidR="002E223E">
          <w:t>./</w:t>
        </w:r>
        <w:proofErr w:type="gramEnd"/>
        <w:r w:rsidR="002E223E">
          <w:t>/</w:t>
        </w:r>
      </w:ins>
      <w:r w:rsidR="00914B41">
        <w:t>. Jest to szczególnie istotne współcześnie, gdy</w:t>
      </w:r>
      <w:del w:id="683" w:author="Tadeusz Szefler" w:date="2024-06-10T10:37:00Z" w16du:dateUtc="2024-06-10T08:37:00Z">
        <w:r w:rsidR="00914B41" w:rsidDel="000873E5">
          <w:delText>ż</w:delText>
        </w:r>
      </w:del>
      <w:r w:rsidR="00914B41">
        <w:t xml:space="preserve"> </w:t>
      </w:r>
      <w:r w:rsidR="0070661E">
        <w:t xml:space="preserve">uczelnie nie </w:t>
      </w:r>
      <w:r w:rsidR="00914B41">
        <w:t xml:space="preserve">pełnią już jedynie </w:t>
      </w:r>
      <w:r w:rsidR="0070661E">
        <w:t xml:space="preserve">roli </w:t>
      </w:r>
      <w:ins w:id="684" w:author="Tadeusz Szefler" w:date="2024-06-10T10:28:00Z" w16du:dateUtc="2024-06-10T08:28:00Z">
        <w:r w:rsidR="002E223E">
          <w:t>„</w:t>
        </w:r>
      </w:ins>
      <w:del w:id="685" w:author="Tadeusz Szefler" w:date="2024-06-10T10:28:00Z" w16du:dateUtc="2024-06-10T08:28:00Z">
        <w:r w:rsidR="0070661E" w:rsidDel="002E223E">
          <w:delText>"</w:delText>
        </w:r>
      </w:del>
      <w:r w:rsidR="0070661E">
        <w:t>krytycznego uświadamiania społeczeństwa</w:t>
      </w:r>
      <w:del w:id="686" w:author="Tadeusz Szefler" w:date="2024-06-10T10:28:00Z" w16du:dateUtc="2024-06-10T08:28:00Z">
        <w:r w:rsidR="0070661E" w:rsidDel="002E223E">
          <w:delText>"</w:delText>
        </w:r>
      </w:del>
      <w:ins w:id="687" w:author="Tadeusz Szefler" w:date="2024-06-10T10:28:00Z" w16du:dateUtc="2024-06-10T08:28:00Z">
        <w:r w:rsidR="002E223E">
          <w:t>”</w:t>
        </w:r>
      </w:ins>
      <w:r w:rsidR="0070661E">
        <w:t xml:space="preserve">, </w:t>
      </w:r>
      <w:del w:id="688" w:author="Tadeusz Szefler" w:date="2024-06-10T10:28:00Z" w16du:dateUtc="2024-06-10T08:28:00Z">
        <w:r w:rsidR="0070661E" w:rsidDel="002E223E">
          <w:delText xml:space="preserve">a </w:delText>
        </w:r>
      </w:del>
      <w:ins w:id="689" w:author="Tadeusz Szefler" w:date="2024-06-10T10:28:00Z" w16du:dateUtc="2024-06-10T08:28:00Z">
        <w:r w:rsidR="002E223E">
          <w:t xml:space="preserve">lecz </w:t>
        </w:r>
      </w:ins>
      <w:r w:rsidR="0070661E">
        <w:t xml:space="preserve">zostały przekształcone w </w:t>
      </w:r>
      <w:ins w:id="690" w:author="Tadeusz Szefler" w:date="2024-06-10T10:29:00Z" w16du:dateUtc="2024-06-10T08:29:00Z">
        <w:r w:rsidR="002E223E">
          <w:t>„</w:t>
        </w:r>
      </w:ins>
      <w:del w:id="691" w:author="Tadeusz Szefler" w:date="2024-06-10T10:29:00Z" w16du:dateUtc="2024-06-10T08:29:00Z">
        <w:r w:rsidR="0070661E" w:rsidDel="002E223E">
          <w:delText>"</w:delText>
        </w:r>
      </w:del>
      <w:r w:rsidR="0070661E">
        <w:t>koła zębate</w:t>
      </w:r>
      <w:del w:id="692" w:author="Tadeusz Szefler" w:date="2024-06-10T10:29:00Z" w16du:dateUtc="2024-06-10T08:29:00Z">
        <w:r w:rsidR="0070661E" w:rsidDel="002E223E">
          <w:delText>"</w:delText>
        </w:r>
      </w:del>
      <w:ins w:id="693" w:author="Tadeusz Szefler" w:date="2024-06-10T10:29:00Z" w16du:dateUtc="2024-06-10T08:29:00Z">
        <w:r w:rsidR="002E223E">
          <w:t>”</w:t>
        </w:r>
      </w:ins>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665DF52B" w:rsidR="0070661E" w:rsidRDefault="007B0D4A" w:rsidP="00F82C17">
      <w:r>
        <w:t>Opór wobec zmian jest istotnym czynnikiem</w:t>
      </w:r>
      <w:ins w:id="694" w:author="Tadeusz Szefler" w:date="2024-06-10T10:37:00Z" w16du:dateUtc="2024-06-10T08:37:00Z">
        <w:r w:rsidR="008337BC">
          <w:t>,</w:t>
        </w:r>
      </w:ins>
      <w:r>
        <w:t xml:space="preserve"> jaki kierownictwo uczelni musi uwzględnić przy podejmowaniu decyzji. Natomiast środowisko potencjalnych sprzecznych interesów może być bardzo złożone i skomplikowane w zależności od specyfiki danej uczelni. Warto jednak</w:t>
      </w:r>
      <w:ins w:id="695" w:author="Tadeusz Szefler" w:date="2024-06-10T10:37:00Z" w16du:dateUtc="2024-06-10T08:37:00Z">
        <w:r w:rsidR="008337BC">
          <w:t>,</w:t>
        </w:r>
      </w:ins>
      <w:r>
        <w:t xml:space="preserve"> by świadomość potencjalnych sprzeczności towarzyszyła procesowi podejmowanych decyzji i wspierała ten proces poprzez stworzenie możliwości </w:t>
      </w:r>
      <w:del w:id="696" w:author="Tadeusz Szefler" w:date="2024-06-10T10:38:00Z" w16du:dateUtc="2024-06-10T08:38:00Z">
        <w:r w:rsidDel="008337BC">
          <w:delText xml:space="preserve">na </w:delText>
        </w:r>
      </w:del>
      <w:r>
        <w:t>uniknięci</w:t>
      </w:r>
      <w:del w:id="697" w:author="Tadeusz Szefler" w:date="2024-06-10T10:38:00Z" w16du:dateUtc="2024-06-10T08:38:00Z">
        <w:r w:rsidDel="008337BC">
          <w:delText>e</w:delText>
        </w:r>
      </w:del>
      <w:ins w:id="698" w:author="Tadeusz Szefler" w:date="2024-06-10T10:38:00Z" w16du:dateUtc="2024-06-10T08:38:00Z">
        <w:r w:rsidR="008337BC">
          <w:t>a</w:t>
        </w:r>
      </w:ins>
      <w:r>
        <w:t xml:space="preserve"> lub minimalizacj</w:t>
      </w:r>
      <w:del w:id="699" w:author="Tadeusz Szefler" w:date="2024-06-10T10:38:00Z" w16du:dateUtc="2024-06-10T08:38:00Z">
        <w:r w:rsidDel="008337BC">
          <w:delText>ę</w:delText>
        </w:r>
      </w:del>
      <w:ins w:id="700" w:author="Tadeusz Szefler" w:date="2024-06-10T10:38:00Z" w16du:dateUtc="2024-06-10T08:38:00Z">
        <w:r w:rsidR="008337BC">
          <w:t>i</w:t>
        </w:r>
      </w:ins>
      <w:r>
        <w:t xml:space="preserve"> negatywnych skutków ryzyka wystąpienia </w:t>
      </w:r>
      <w:del w:id="701" w:author="Tadeusz Szefler" w:date="2024-06-10T10:38:00Z" w16du:dateUtc="2024-06-10T08:38:00Z">
        <w:r w:rsidDel="008337BC">
          <w:delText xml:space="preserve">lub </w:delText>
        </w:r>
      </w:del>
      <w:ins w:id="702" w:author="Tadeusz Szefler" w:date="2024-06-10T10:38:00Z" w16du:dateUtc="2024-06-10T08:38:00Z">
        <w:r w:rsidR="008337BC">
          <w:t xml:space="preserve">czy </w:t>
        </w:r>
      </w:ins>
      <w:r>
        <w:t xml:space="preserve">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 xml:space="preserve">może </w:t>
      </w:r>
      <w:ins w:id="703" w:author="Tadeusz Szefler" w:date="2024-06-10T10:39:00Z" w16du:dateUtc="2024-06-10T08:39:00Z">
        <w:r w:rsidR="008337BC">
          <w:t xml:space="preserve">ewent. </w:t>
        </w:r>
      </w:ins>
      <w:r w:rsidR="00246C09">
        <w:t xml:space="preserve">stanowić </w:t>
      </w:r>
      <w:del w:id="704" w:author="Tadeusz Szefler" w:date="2024-06-10T10:39:00Z" w16du:dateUtc="2024-06-10T08:39:00Z">
        <w:r w:rsidR="00246C09" w:rsidDel="008337BC">
          <w:delText xml:space="preserve">przykład i </w:delText>
        </w:r>
      </w:del>
      <w:r w:rsidR="00246C09">
        <w:t>pomoc w przeprowadzaniu podobnych analiz</w:t>
      </w:r>
      <w:del w:id="705" w:author="Tadeusz Szefler" w:date="2024-06-10T10:39:00Z" w16du:dateUtc="2024-06-10T08:39:00Z">
        <w:r w:rsidR="00246C09" w:rsidDel="008337BC">
          <w:delText xml:space="preserve"> dla konkretnych uczelni</w:delText>
        </w:r>
      </w:del>
      <w:r w:rsidR="00246C09">
        <w:t>.</w:t>
      </w:r>
    </w:p>
    <w:p w14:paraId="11222E4C" w14:textId="3BBA1B37" w:rsidR="00246C09" w:rsidRDefault="00246C09" w:rsidP="00246C09">
      <w:pPr>
        <w:pStyle w:val="Tytutabeli"/>
      </w:pPr>
      <w:bookmarkStart w:id="706" w:name="_Ref140344492"/>
      <w:bookmarkStart w:id="707" w:name="_Ref140344484"/>
      <w:bookmarkStart w:id="708" w:name="_Toc168466824"/>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706"/>
      <w:r>
        <w:t xml:space="preserve"> Analiza przykładowych sprzeczności interesów między różnymi grupami istotnymi dla uczelni</w:t>
      </w:r>
      <w:bookmarkEnd w:id="707"/>
      <w:bookmarkEnd w:id="708"/>
    </w:p>
    <w:tbl>
      <w:tblPr>
        <w:tblStyle w:val="Tabela-Siatka"/>
        <w:tblW w:w="0" w:type="auto"/>
        <w:tblLook w:val="04A0" w:firstRow="1" w:lastRow="0" w:firstColumn="1" w:lastColumn="0" w:noHBand="0" w:noVBand="1"/>
      </w:tblPr>
      <w:tblGrid>
        <w:gridCol w:w="510"/>
        <w:gridCol w:w="2379"/>
        <w:gridCol w:w="6173"/>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674670C7" w:rsidR="00E8137F" w:rsidRPr="00FA0BFC" w:rsidRDefault="00E8137F" w:rsidP="00E8137F">
            <w:pPr>
              <w:pStyle w:val="TekstTabeli"/>
              <w:rPr>
                <w:lang w:val="pl-PL"/>
              </w:rPr>
            </w:pPr>
            <w:r w:rsidRPr="00FA0BFC">
              <w:rPr>
                <w:lang w:val="pl-PL"/>
              </w:rPr>
              <w:t xml:space="preserve">Kadra naukowa może domagać się większej autonomii. </w:t>
            </w:r>
            <w:ins w:id="709" w:author="Tadeusz Szefler" w:date="2024-06-10T10:44:00Z" w16du:dateUtc="2024-06-10T08:44:00Z">
              <w:r w:rsidR="008337BC">
                <w:rPr>
                  <w:lang w:val="pl-PL"/>
                </w:rPr>
                <w:br/>
              </w:r>
            </w:ins>
            <w:r w:rsidRPr="00FA0BFC">
              <w:rPr>
                <w:lang w:val="pl-PL"/>
              </w:rPr>
              <w:t xml:space="preserve">Administracja może </w:t>
            </w:r>
            <w:del w:id="710" w:author="Tadeusz Szefler" w:date="2024-06-10T10:45:00Z" w16du:dateUtc="2024-06-10T08:45:00Z">
              <w:r w:rsidRPr="00FA0BFC" w:rsidDel="008337BC">
                <w:rPr>
                  <w:lang w:val="pl-PL"/>
                </w:rPr>
                <w:delText xml:space="preserve">potrzebować wprowadzić </w:delText>
              </w:r>
            </w:del>
            <w:ins w:id="711" w:author="Tadeusz Szefler" w:date="2024-06-10T10:45:00Z" w16du:dateUtc="2024-06-10T08:45:00Z">
              <w:r w:rsidR="008337BC">
                <w:rPr>
                  <w:lang w:val="pl-PL"/>
                </w:rPr>
                <w:t xml:space="preserve">dążyć do </w:t>
              </w:r>
            </w:ins>
            <w:ins w:id="712" w:author="Tadeusz Szefler" w:date="2024-06-10T10:46:00Z" w16du:dateUtc="2024-06-10T08:46:00Z">
              <w:r w:rsidR="008337BC">
                <w:rPr>
                  <w:lang w:val="pl-PL"/>
                </w:rPr>
                <w:t>mnożenia</w:t>
              </w:r>
            </w:ins>
            <w:ins w:id="713" w:author="Tadeusz Szefler" w:date="2024-06-10T10:45:00Z" w16du:dateUtc="2024-06-10T08:45:00Z">
              <w:r w:rsidR="008337BC">
                <w:rPr>
                  <w:lang w:val="pl-PL"/>
                </w:rPr>
                <w:t xml:space="preserve"> </w:t>
              </w:r>
            </w:ins>
            <w:r w:rsidRPr="00FA0BFC">
              <w:rPr>
                <w:lang w:val="pl-PL"/>
              </w:rPr>
              <w:t>standard</w:t>
            </w:r>
            <w:del w:id="714" w:author="Tadeusz Szefler" w:date="2024-06-10T10:46:00Z" w16du:dateUtc="2024-06-10T08:46:00Z">
              <w:r w:rsidRPr="00FA0BFC" w:rsidDel="008337BC">
                <w:rPr>
                  <w:lang w:val="pl-PL"/>
                </w:rPr>
                <w:delText>y</w:delText>
              </w:r>
            </w:del>
            <w:ins w:id="715" w:author="Tadeusz Szefler" w:date="2024-06-10T10:46:00Z" w16du:dateUtc="2024-06-10T08:46:00Z">
              <w:r w:rsidR="008337BC">
                <w:rPr>
                  <w:lang w:val="pl-PL"/>
                </w:rPr>
                <w:t>ów</w:t>
              </w:r>
            </w:ins>
            <w:r w:rsidRPr="00FA0BFC">
              <w:rPr>
                <w:lang w:val="pl-PL"/>
              </w:rPr>
              <w:t xml:space="preserve"> i procedur</w:t>
            </w:r>
            <w:del w:id="716" w:author="Tadeusz Szefler" w:date="2024-06-10T10:46:00Z" w16du:dateUtc="2024-06-10T08:46:00Z">
              <w:r w:rsidRPr="00FA0BFC" w:rsidDel="008337BC">
                <w:rPr>
                  <w:lang w:val="pl-PL"/>
                </w:rPr>
                <w:delText>y</w:delText>
              </w:r>
            </w:del>
            <w:r w:rsidRPr="00FA0BFC">
              <w:rPr>
                <w:lang w:val="pl-PL"/>
              </w:rPr>
              <w:t>,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E01015">
              <w:rPr>
                <w:i/>
                <w:iCs/>
                <w:rPrChange w:id="717" w:author="Tadeusz Szefler" w:date="2024-06-10T10:47:00Z" w16du:dateUtc="2024-06-10T08:47:00Z">
                  <w:rPr/>
                </w:rPrChange>
              </w:rPr>
              <w:t>alma mater</w:t>
            </w:r>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E01015">
              <w:rPr>
                <w:i/>
                <w:iCs/>
                <w:rPrChange w:id="718" w:author="Tadeusz Szefler" w:date="2024-06-10T10:51:00Z" w16du:dateUtc="2024-06-10T08:51:00Z">
                  <w:rPr/>
                </w:rPrChange>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28ADC27D" w:rsidR="00E8137F" w:rsidRPr="00FA0BFC" w:rsidRDefault="00E8137F" w:rsidP="00E8137F">
            <w:pPr>
              <w:pStyle w:val="TekstTabeli"/>
              <w:rPr>
                <w:lang w:val="pl-PL"/>
              </w:rPr>
            </w:pPr>
            <w:del w:id="719" w:author="Tadeusz Szefler" w:date="2024-06-10T10:52:00Z" w16du:dateUtc="2024-06-10T08:52:00Z">
              <w:r w:rsidRPr="00FA0BFC" w:rsidDel="00E01015">
                <w:rPr>
                  <w:lang w:val="pl-PL"/>
                </w:rPr>
                <w:delText xml:space="preserve">Na przykład, </w:delText>
              </w:r>
            </w:del>
            <w:ins w:id="720" w:author="Tadeusz Szefler" w:date="2024-06-10T10:52:00Z" w16du:dateUtc="2024-06-10T08:52:00Z">
              <w:r w:rsidR="00E01015">
                <w:rPr>
                  <w:lang w:val="pl-PL"/>
                </w:rPr>
                <w:t xml:space="preserve">Np. </w:t>
              </w:r>
            </w:ins>
            <w:r w:rsidRPr="00FA0BFC">
              <w:rPr>
                <w:lang w:val="pl-PL"/>
              </w:rPr>
              <w:t>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5EE414DD" w:rsidR="00387B4E" w:rsidRDefault="00DD342E" w:rsidP="00914B41">
      <w:r>
        <w:t xml:space="preserve">Zawarte w </w:t>
      </w:r>
      <w:r w:rsidR="00345BF3">
        <w:t>Tabeli 12</w:t>
      </w:r>
      <w:r>
        <w:t xml:space="preserve"> przykłady sprzeczności, które mogą być dostrzegalne dla zarządzających uczelniami</w:t>
      </w:r>
      <w:ins w:id="721" w:author="Tadeusz Szefler" w:date="2024-06-10T10:55:00Z" w16du:dateUtc="2024-06-10T08:55:00Z">
        <w:r w:rsidR="00E01015">
          <w:t>,</w:t>
        </w:r>
      </w:ins>
      <w:r>
        <w:t xml:space="preserve"> obejmują zarówno potencjalne konflikty interesów pomiędzy różnymi grupami zainteresowanymi jak najlepszymi efektami działań uczelni, jak</w:t>
      </w:r>
      <w:ins w:id="722" w:author="Tadeusz Szefler" w:date="2024-06-10T10:55:00Z" w16du:dateUtc="2024-06-10T08:55:00Z">
        <w:r w:rsidR="00E01015">
          <w:t xml:space="preserve"> </w:t>
        </w:r>
      </w:ins>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w:t>
      </w:r>
      <w:del w:id="723" w:author="Tadeusz Szefler" w:date="2024-06-10T10:56:00Z" w16du:dateUtc="2024-06-10T08:56:00Z">
        <w:r w:rsidR="00F068C8" w:rsidDel="00E01015">
          <w:delText>,</w:delText>
        </w:r>
      </w:del>
      <w:r w:rsidR="00F068C8">
        <w:t xml:space="preserve"> że jest to lista przykładowych sprzeczności</w:t>
      </w:r>
      <w:ins w:id="724" w:author="Tadeusz Szefler" w:date="2024-06-10T10:56:00Z" w16du:dateUtc="2024-06-10T08:56:00Z">
        <w:r w:rsidR="00E01015">
          <w:t>,</w:t>
        </w:r>
      </w:ins>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063579B1" w:rsidR="008772C8" w:rsidDel="008D0DBB" w:rsidRDefault="008772C8" w:rsidP="008772C8">
      <w:pPr>
        <w:rPr>
          <w:del w:id="725" w:author="Tadeusz Szefler" w:date="2024-06-10T10:58:00Z" w16du:dateUtc="2024-06-10T08:58:00Z"/>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del w:id="726" w:author="Tadeusz Szefler" w:date="2024-06-10T10:57:00Z" w16du:dateUtc="2024-06-10T08:57:00Z">
        <w:r w:rsidDel="008D0DBB">
          <w:delText>.</w:delText>
        </w:r>
      </w:del>
      <w:ins w:id="727" w:author="Tadeusz Szefler" w:date="2024-06-10T10:57:00Z" w16du:dateUtc="2024-06-10T08:57:00Z">
        <w:r w:rsidR="008D0DBB">
          <w:t>ni,</w:t>
        </w:r>
      </w:ins>
      <w:r>
        <w:t xml:space="preserve"> zarówno intuicja</w:t>
      </w:r>
      <w:ins w:id="728" w:author="Tadeusz Szefler" w:date="2024-06-11T20:29:00Z" w16du:dateUtc="2024-06-11T18:29:00Z">
        <w:r w:rsidR="00CD0502">
          <w:t>,</w:t>
        </w:r>
      </w:ins>
      <w:r>
        <w:t xml:space="preserve">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952EA14" w:rsidR="00581D34" w:rsidRPr="00581D34" w:rsidRDefault="00581D34" w:rsidP="008772C8">
      <w:pPr>
        <w:rPr>
          <w:sz w:val="22"/>
          <w:szCs w:val="24"/>
        </w:rPr>
      </w:pPr>
      <w:del w:id="729" w:author="Tadeusz Szefler" w:date="2024-06-10T10:58:00Z" w16du:dateUtc="2024-06-10T08:58:00Z">
        <w:r w:rsidRPr="00581D34" w:rsidDel="008D0DBB">
          <w:delText>W</w:delText>
        </w:r>
      </w:del>
      <w:ins w:id="730" w:author="Tadeusz Szefler" w:date="2024-06-10T10:58:00Z" w16du:dateUtc="2024-06-10T08:58:00Z">
        <w:r w:rsidR="008D0DBB">
          <w:t>w</w:t>
        </w:r>
      </w:ins>
      <w:r w:rsidRPr="00581D34">
        <w:t xml:space="preserve"> opinii wielu badaczy paradoksy kreują innowacyjność</w:t>
      </w:r>
      <w:del w:id="731" w:author="Tadeusz Szefler" w:date="2024-06-10T10:58:00Z" w16du:dateUtc="2024-06-10T08:58:00Z">
        <w:r w:rsidRPr="00581D34" w:rsidDel="008D0DBB">
          <w:delText>,</w:delText>
        </w:r>
      </w:del>
      <w:r w:rsidRPr="00581D34">
        <w:t xml:space="preserve">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4D640313"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w:t>
      </w:r>
      <w:del w:id="732" w:author="Tadeusz Szefler" w:date="2024-06-10T10:59:00Z" w16du:dateUtc="2024-06-10T08:59:00Z">
        <w:r w:rsidDel="008D0DBB">
          <w:delText>,</w:delText>
        </w:r>
      </w:del>
      <w:r>
        <w:t xml:space="preserve">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w:t>
      </w:r>
      <w:del w:id="733" w:author="Tadeusz Szefler" w:date="2024-06-10T11:00:00Z" w16du:dateUtc="2024-06-10T09:00:00Z">
        <w:r w:rsidR="00B30E1A" w:rsidDel="008D0DBB">
          <w:delText>e</w:delText>
        </w:r>
      </w:del>
      <w:r w:rsidR="00B30E1A">
        <w:t>rederic</w:t>
      </w:r>
      <w:proofErr w:type="spellEnd"/>
      <w:r w:rsidR="00B30E1A">
        <w:t xml:space="preserve"> </w:t>
      </w:r>
      <w:proofErr w:type="spellStart"/>
      <w:r w:rsidR="00B30E1A">
        <w:t>Laloux</w:t>
      </w:r>
      <w:proofErr w:type="spellEnd"/>
      <w:r w:rsidR="00B30E1A">
        <w:t xml:space="preserve"> w swojej książce „Pracować </w:t>
      </w:r>
      <w:del w:id="734" w:author="Tadeusz Szefler" w:date="2024-06-10T11:01:00Z" w16du:dateUtc="2024-06-10T09:01:00Z">
        <w:r w:rsidR="00B30E1A" w:rsidDel="008D0DBB">
          <w:delText>I</w:delText>
        </w:r>
      </w:del>
      <w:ins w:id="735" w:author="Tadeusz Szefler" w:date="2024-06-10T11:01:00Z" w16du:dateUtc="2024-06-10T09:01:00Z">
        <w:r w:rsidR="008D0DBB">
          <w:t>i</w:t>
        </w:r>
      </w:ins>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ins w:id="736" w:author="Tadeusz Szefler" w:date="2024-06-10T11:01:00Z" w16du:dateUtc="2024-06-10T09:01:00Z">
        <w:r w:rsidR="008D0DBB">
          <w:t>,</w:t>
        </w:r>
      </w:ins>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ins w:id="737" w:author="Tadeusz Szefler" w:date="2024-06-10T11:01:00Z" w16du:dateUtc="2024-06-10T09:01:00Z">
        <w:r w:rsidR="008D0DBB">
          <w:t>,</w:t>
        </w:r>
      </w:ins>
      <w:r w:rsidR="00F932B7">
        <w:t xml:space="preserve"> są te związane z</w:t>
      </w:r>
      <w:r w:rsidR="00E52A8C">
        <w:t xml:space="preserve"> koncepcjami</w:t>
      </w:r>
      <w:r w:rsidR="00F932B7">
        <w:t xml:space="preserve"> </w:t>
      </w:r>
      <w:proofErr w:type="spellStart"/>
      <w:r w:rsidR="00F932B7">
        <w:t>Agile</w:t>
      </w:r>
      <w:ins w:id="738" w:author="Tadeusz Szefler" w:date="2024-06-10T11:02:00Z" w16du:dateUtc="2024-06-10T09:02:00Z">
        <w:r w:rsidR="008D0DBB">
          <w:t>’a</w:t>
        </w:r>
      </w:ins>
      <w:proofErr w:type="spellEnd"/>
      <w:r w:rsidR="00F932B7">
        <w:t xml:space="preserve"> i </w:t>
      </w:r>
      <w:proofErr w:type="spellStart"/>
      <w:r w:rsidR="00F932B7">
        <w:t>Scrum</w:t>
      </w:r>
      <w:ins w:id="739" w:author="Tadeusz Szefler" w:date="2024-06-10T11:02:00Z" w16du:dateUtc="2024-06-10T09:02:00Z">
        <w:r w:rsidR="008D0DBB">
          <w:t>a</w:t>
        </w:r>
      </w:ins>
      <w:proofErr w:type="spellEnd"/>
      <w:r w:rsidR="00F932B7">
        <w:t>. Na przykład w SAF</w:t>
      </w:r>
      <w:del w:id="740" w:author="Tadeusz Szefler" w:date="2024-06-10T11:02:00Z" w16du:dateUtc="2024-06-10T09:02:00Z">
        <w:r w:rsidR="00F932B7" w:rsidDel="008D0DBB">
          <w:delText>e</w:delText>
        </w:r>
      </w:del>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ins w:id="741" w:author="Tadeusz Szefler" w:date="2024-06-10T11:03:00Z" w16du:dateUtc="2024-06-10T09:03:00Z">
        <w:r w:rsidR="008D0DBB">
          <w:t>,</w:t>
        </w:r>
      </w:ins>
      <w:r w:rsidR="00B73F48">
        <w:t xml:space="preserve"> by </w:t>
      </w:r>
      <w:r w:rsidR="00427C0A">
        <w:t>przekroczyć proste</w:t>
      </w:r>
      <w:r w:rsidR="00B73F48">
        <w:t xml:space="preserve"> rozumowani</w:t>
      </w:r>
      <w:r w:rsidR="00427C0A">
        <w:t>e</w:t>
      </w:r>
      <w:r w:rsidR="00B73F48">
        <w:t xml:space="preserve"> w kategoriach „albo-albo”</w:t>
      </w:r>
      <w:ins w:id="742" w:author="Tadeusz Szefler" w:date="2024-06-10T11:03:00Z" w16du:dateUtc="2024-06-10T09:03:00Z">
        <w:r w:rsidR="008D0DBB">
          <w:t>,</w:t>
        </w:r>
      </w:ins>
      <w:r w:rsidR="00B73F48">
        <w:t xml:space="preserve">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w:t>
      </w:r>
      <w:del w:id="743" w:author="Tadeusz Szefler" w:date="2024-06-10T11:03:00Z" w16du:dateUtc="2024-06-10T09:03:00Z">
        <w:r w:rsidR="00427C0A" w:rsidDel="008D0DBB">
          <w:delText>j</w:delText>
        </w:r>
      </w:del>
      <w:proofErr w:type="gramStart"/>
      <w:r w:rsidR="00427C0A">
        <w:t>i</w:t>
      </w:r>
      <w:ins w:id="744" w:author="Tadeusz Szefler" w:date="2024-06-10T11:03:00Z" w16du:dateUtc="2024-06-10T09:03:00Z">
        <w:r w:rsidR="008D0DBB">
          <w:t>,</w:t>
        </w:r>
      </w:ins>
      <w:proofErr w:type="gramEnd"/>
      <w:r w:rsidR="00427C0A">
        <w:t xml:space="preserve"> by zastąpić poddawanie się tyranii „albo” i korzystać z geniusz</w:t>
      </w:r>
      <w:del w:id="745" w:author="Tadeusz Szefler" w:date="2024-06-10T11:03:00Z" w16du:dateUtc="2024-06-10T09:03:00Z">
        <w:r w:rsidR="00427C0A" w:rsidDel="008D0DBB">
          <w:delText>em</w:delText>
        </w:r>
      </w:del>
      <w:ins w:id="746" w:author="Tadeusz Szefler" w:date="2024-06-10T11:03:00Z" w16du:dateUtc="2024-06-10T09:03:00Z">
        <w:r w:rsidR="008D0DBB">
          <w:t>a</w:t>
        </w:r>
      </w:ins>
      <w:r w:rsidR="00427C0A">
        <w:t xml:space="preserve"> „i”.</w:t>
      </w:r>
      <w:r w:rsidR="008068F4">
        <w:t xml:space="preserve"> Tym</w:t>
      </w:r>
      <w:ins w:id="747" w:author="Tadeusz Szefler" w:date="2024-06-10T11:04:00Z" w16du:dateUtc="2024-06-10T09:04:00Z">
        <w:r w:rsidR="008D0DBB">
          <w:t>,</w:t>
        </w:r>
      </w:ins>
      <w:r w:rsidR="008068F4">
        <w:t xml:space="preserve"> co wspiera skuteczność znajdowania rozwiązań innowacyjnych, które będą niejako godzić sprzeczności</w:t>
      </w:r>
      <w:ins w:id="748" w:author="Tadeusz Szefler" w:date="2024-06-10T11:04:00Z" w16du:dateUtc="2024-06-10T09:04:00Z">
        <w:r w:rsidR="008D0DBB">
          <w:t>,</w:t>
        </w:r>
      </w:ins>
      <w:r w:rsidR="008068F4">
        <w:t xml:space="preserve"> jest elastyczność i duża swoboda podejmowania decyzji</w:t>
      </w:r>
      <w:ins w:id="749" w:author="Tadeusz Szefler" w:date="2024-06-10T11:04:00Z" w16du:dateUtc="2024-06-10T09:04:00Z">
        <w:r w:rsidR="008D0DBB">
          <w:t>,</w:t>
        </w:r>
      </w:ins>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del w:id="750" w:author="Tadeusz Szefler" w:date="2024-06-10T11:05:00Z" w16du:dateUtc="2024-06-10T09:05:00Z">
        <w:r w:rsidR="00E52A8C" w:rsidDel="008D0DBB">
          <w:delText xml:space="preserve">to </w:delText>
        </w:r>
      </w:del>
      <w:ins w:id="751" w:author="Tadeusz Szefler" w:date="2024-06-10T11:05:00Z" w16du:dateUtc="2024-06-10T09:05:00Z">
        <w:r w:rsidR="008D0DBB">
          <w:t xml:space="preserve">do </w:t>
        </w:r>
      </w:ins>
      <w:r w:rsidR="00E52A8C">
        <w:t xml:space="preserve">mediacji, wspierania procesu tworzenia innowacyjnych rozwiązań typu </w:t>
      </w:r>
      <w:proofErr w:type="spellStart"/>
      <w:r w:rsidR="00E52A8C">
        <w:t>wygrany-wygrany</w:t>
      </w:r>
      <w:proofErr w:type="spellEnd"/>
      <w:ins w:id="752" w:author="Tadeusz Szefler" w:date="2024-06-10T11:06:00Z" w16du:dateUtc="2024-06-10T09:06:00Z">
        <w:r w:rsidR="008D0DBB">
          <w:t>//??</w:t>
        </w:r>
        <w:r w:rsidR="008D0DBB" w:rsidRPr="008D0DBB">
          <w:rPr>
            <w:i/>
            <w:iCs/>
          </w:rPr>
          <w:t>win-</w:t>
        </w:r>
        <w:proofErr w:type="gramStart"/>
        <w:r w:rsidR="008D0DBB" w:rsidRPr="008D0DBB">
          <w:rPr>
            <w:i/>
            <w:iCs/>
          </w:rPr>
          <w:t>win</w:t>
        </w:r>
        <w:r w:rsidR="008D0DBB">
          <w:t>?/</w:t>
        </w:r>
        <w:proofErr w:type="gramEnd"/>
        <w:r w:rsidR="008D0DBB">
          <w:t>/</w:t>
        </w:r>
      </w:ins>
      <w:r w:rsidR="00E52A8C">
        <w:t xml:space="preserve"> </w:t>
      </w:r>
      <w:r w:rsidR="00E52A8C" w:rsidRPr="008D0DBB">
        <w:t>i</w:t>
      </w:r>
      <w:r w:rsidR="00E52A8C">
        <w:t xml:space="preserve"> przewodzeni</w:t>
      </w:r>
      <w:del w:id="753" w:author="Tadeusz Szefler" w:date="2024-06-10T11:06:00Z" w16du:dateUtc="2024-06-10T09:06:00Z">
        <w:r w:rsidR="00E52A8C" w:rsidDel="008D0DBB">
          <w:delText>u</w:delText>
        </w:r>
      </w:del>
      <w:ins w:id="754" w:author="Tadeusz Szefler" w:date="2024-06-10T11:06:00Z" w16du:dateUtc="2024-06-10T09:06:00Z">
        <w:r w:rsidR="008D0DBB">
          <w:t>a</w:t>
        </w:r>
      </w:ins>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ins w:id="755" w:author="Tadeusz Szefler" w:date="2024-06-10T11:07:00Z" w16du:dateUtc="2024-06-10T09:07:00Z">
        <w:r w:rsidR="00C317B1">
          <w:t>.</w:t>
        </w:r>
      </w:ins>
      <w:r w:rsidR="00A1761A">
        <w:t xml:space="preserve"> </w:t>
      </w:r>
      <w:del w:id="756" w:author="Tadeusz Szefler" w:date="2024-06-10T11:07:00Z" w16du:dateUtc="2024-06-10T09:07:00Z">
        <w:r w:rsidR="00804FB3" w:rsidDel="00C317B1">
          <w:delText>pod</w:delText>
        </w:r>
        <w:r w:rsidR="00A1761A" w:rsidDel="00C317B1">
          <w:delText xml:space="preserve">rozdz. </w:delText>
        </w:r>
      </w:del>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ins w:id="757" w:author="Tadeusz Szefler" w:date="2024-06-10T11:07:00Z" w16du:dateUtc="2024-06-10T09:07:00Z">
        <w:r w:rsidR="00C317B1">
          <w:t>,</w:t>
        </w:r>
      </w:ins>
      <w:r w:rsidR="00E52A8C">
        <w:t xml:space="preserve"> wspierających tworzenie zespołów samozarządzających</w:t>
      </w:r>
      <w:ins w:id="758" w:author="Tadeusz Szefler" w:date="2024-06-10T11:07:00Z" w16du:dateUtc="2024-06-10T09:07:00Z">
        <w:r w:rsidR="00C317B1">
          <w:t>,</w:t>
        </w:r>
      </w:ins>
      <w:r w:rsidR="00E52A8C">
        <w:t xml:space="preserve"> takich jak </w:t>
      </w:r>
      <w:ins w:id="759" w:author="Tadeusz Szefler" w:date="2024-06-10T11:08:00Z" w16du:dateUtc="2024-06-10T09:08:00Z">
        <w:r w:rsidR="00C317B1">
          <w:t>„</w:t>
        </w:r>
      </w:ins>
      <w:r w:rsidR="00E52A8C">
        <w:t>turkus</w:t>
      </w:r>
      <w:ins w:id="760" w:author="Tadeusz Szefler" w:date="2024-06-10T11:08:00Z" w16du:dateUtc="2024-06-10T09:08:00Z">
        <w:r w:rsidR="00C317B1">
          <w:t>”</w:t>
        </w:r>
      </w:ins>
      <w:r w:rsidR="00E52A8C">
        <w:t xml:space="preserve"> czy </w:t>
      </w:r>
      <w:ins w:id="761" w:author="Tadeusz Szefler" w:date="2024-06-10T11:08:00Z" w16du:dateUtc="2024-06-10T09:08:00Z">
        <w:r w:rsidR="00C317B1">
          <w:t>„</w:t>
        </w:r>
      </w:ins>
      <w:r w:rsidR="00E52A8C">
        <w:t>metodyki zwinne</w:t>
      </w:r>
      <w:ins w:id="762" w:author="Tadeusz Szefler" w:date="2024-06-10T11:08:00Z" w16du:dateUtc="2024-06-10T09:08:00Z">
        <w:r w:rsidR="00C317B1">
          <w:t>”</w:t>
        </w:r>
      </w:ins>
      <w:r w:rsidR="00E52A8C">
        <w:t>.</w:t>
      </w:r>
    </w:p>
    <w:p w14:paraId="3B50D945" w14:textId="175B8E27" w:rsidR="00211F63" w:rsidRPr="00A1761A" w:rsidRDefault="00A1761A" w:rsidP="00A1761A">
      <w:r>
        <w:t>Niezależnie od przyjętych rozwiązań w celu odpowiedniego zarządzania sprzecznościami</w:t>
      </w:r>
      <w:ins w:id="763" w:author="Tadeusz Szefler" w:date="2024-06-10T11:08:00Z" w16du:dateUtc="2024-06-10T09:08:00Z">
        <w:r w:rsidR="00C317B1">
          <w:t>,</w:t>
        </w:r>
      </w:ins>
      <w:r>
        <w:t xml:space="preserve"> jakie dotyczą środowiska usług uczelni</w:t>
      </w:r>
      <w:ins w:id="764" w:author="Tadeusz Szefler" w:date="2024-06-10T11:08:00Z" w16du:dateUtc="2024-06-10T09:08:00Z">
        <w:r w:rsidR="00C317B1">
          <w:t>,</w:t>
        </w:r>
      </w:ins>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ins w:id="765" w:author="Tadeusz Szefler" w:date="2024-06-10T11:08:00Z" w16du:dateUtc="2024-06-10T09:08:00Z">
        <w:r w:rsidR="00C317B1">
          <w:t>,</w:t>
        </w:r>
      </w:ins>
      <w:r w:rsidRPr="00A1761A">
        <w:t xml:space="preserve"> właściwe podejście do badania jakości własnych usług jest kluczowe nie tylko dla sukcesu danej instytucji</w:t>
      </w:r>
      <w:ins w:id="766" w:author="Tadeusz Szefler" w:date="2024-06-10T11:09:00Z" w16du:dateUtc="2024-06-10T09:09:00Z">
        <w:r w:rsidR="00C317B1">
          <w:t>,</w:t>
        </w:r>
      </w:ins>
      <w:r w:rsidRPr="00A1761A">
        <w:t xml:space="preserve"> ale też całej gospodarki i społeczeństwa, w którym konkretna </w:t>
      </w:r>
      <w:ins w:id="767" w:author="Tadeusz Szefler" w:date="2024-06-10T11:09:00Z" w16du:dateUtc="2024-06-10T09:09:00Z">
        <w:r w:rsidR="00C317B1">
          <w:t xml:space="preserve">uczelnia </w:t>
        </w:r>
      </w:ins>
      <w:r w:rsidRPr="00A1761A">
        <w:t>funkcjonuje.</w:t>
      </w:r>
      <w:r w:rsidR="00750DBA">
        <w:t xml:space="preserve"> To</w:t>
      </w:r>
      <w:ins w:id="768" w:author="Tadeusz Szefler" w:date="2024-06-10T11:09:00Z" w16du:dateUtc="2024-06-10T09:09:00Z">
        <w:r w:rsidR="00C317B1">
          <w:t>,</w:t>
        </w:r>
      </w:ins>
      <w:r w:rsidR="00750DBA">
        <w:t xml:space="preserve"> czym jest jakość w odniesieniu do uczelni oraz jakie metody służą do pomiaru jakości usług edukacyjnych</w:t>
      </w:r>
      <w:ins w:id="769" w:author="Tadeusz Szefler" w:date="2024-06-10T11:09:00Z" w16du:dateUtc="2024-06-10T09:09:00Z">
        <w:r w:rsidR="00C317B1">
          <w:t>,</w:t>
        </w:r>
      </w:ins>
      <w:r w:rsidR="00750DBA">
        <w:t xml:space="preserve"> zostanie omówione w kolejnych </w:t>
      </w:r>
      <w:r w:rsidR="000601A0">
        <w:t>pod</w:t>
      </w:r>
      <w:r w:rsidR="00750DBA">
        <w:t>rozdziałach</w:t>
      </w:r>
      <w:ins w:id="770" w:author="Tadeusz Szefler" w:date="2024-06-10T11:09:00Z" w16du:dateUtc="2024-06-10T09:09:00Z">
        <w:r w:rsidR="00C317B1">
          <w:t>.</w:t>
        </w:r>
      </w:ins>
    </w:p>
    <w:p w14:paraId="04ABEBC2" w14:textId="324A328C" w:rsidR="00A26BFA" w:rsidRDefault="00A26BFA" w:rsidP="004E7B54">
      <w:pPr>
        <w:pStyle w:val="Nagwek2"/>
      </w:pPr>
      <w:bookmarkStart w:id="771" w:name="_Ref153646064"/>
      <w:bookmarkStart w:id="772" w:name="_Toc164801007"/>
      <w:bookmarkStart w:id="773" w:name="_Toc168466237"/>
      <w:r w:rsidRPr="00233788">
        <w:t xml:space="preserve">Wybrane aspekty pomiaru jakości w kontekście </w:t>
      </w:r>
      <w:r w:rsidR="00042DAF" w:rsidRPr="00233788">
        <w:t xml:space="preserve">usług </w:t>
      </w:r>
      <w:r w:rsidRPr="00233788">
        <w:t>uczelni</w:t>
      </w:r>
      <w:bookmarkEnd w:id="771"/>
      <w:bookmarkEnd w:id="772"/>
      <w:bookmarkEnd w:id="773"/>
    </w:p>
    <w:p w14:paraId="5FCA7449" w14:textId="1151C946"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del w:id="774" w:author="Tadeusz Szefler" w:date="2024-06-10T11:13:00Z" w16du:dateUtc="2024-06-10T09:13:00Z">
        <w:r w:rsidDel="00AA6754">
          <w:delText>ce</w:delText>
        </w:r>
      </w:del>
      <w:ins w:id="775" w:author="Tadeusz Szefler" w:date="2024-06-10T11:13:00Z" w16du:dateUtc="2024-06-10T09:13:00Z">
        <w:r w:rsidR="00AA6754">
          <w:t>ki</w:t>
        </w:r>
      </w:ins>
      <w:r>
        <w:t xml:space="preserve"> danego kraju. W sytuacji, gdy edukacja jest finansowana z budżetu państwa</w:t>
      </w:r>
      <w:ins w:id="776" w:author="Tadeusz Szefler" w:date="2024-06-10T11:14:00Z" w16du:dateUtc="2024-06-10T09:14:00Z">
        <w:r w:rsidR="00AA6754">
          <w:t>,</w:t>
        </w:r>
      </w:ins>
      <w:r>
        <w:t xml:space="preserve"> </w:t>
      </w:r>
      <w:del w:id="777" w:author="Tadeusz Szefler" w:date="2024-06-10T11:15:00Z" w16du:dateUtc="2024-06-10T09:15:00Z">
        <w:r w:rsidDel="00AA6754">
          <w:delText xml:space="preserve">problem </w:delText>
        </w:r>
      </w:del>
      <w:ins w:id="778" w:author="Tadeusz Szefler" w:date="2024-06-10T11:15:00Z" w16du:dateUtc="2024-06-10T09:15:00Z">
        <w:r w:rsidR="00AA6754">
          <w:t xml:space="preserve">kwestia </w:t>
        </w:r>
      </w:ins>
      <w:r>
        <w:t>osiągania wysokiej jakości kształcenia staje się istotn</w:t>
      </w:r>
      <w:del w:id="779" w:author="Tadeusz Szefler" w:date="2024-06-10T11:15:00Z" w16du:dateUtc="2024-06-10T09:15:00Z">
        <w:r w:rsidDel="00AA6754">
          <w:delText>y</w:delText>
        </w:r>
      </w:del>
      <w:ins w:id="780" w:author="Tadeusz Szefler" w:date="2024-06-10T11:15:00Z" w16du:dateUtc="2024-06-10T09:15:00Z">
        <w:r w:rsidR="00AA6754">
          <w:t>a</w:t>
        </w:r>
      </w:ins>
      <w:r>
        <w:t xml:space="preserve"> dla </w:t>
      </w:r>
      <w:del w:id="781" w:author="Tadeusz Szefler" w:date="2024-06-10T11:14:00Z" w16du:dateUtc="2024-06-10T09:14:00Z">
        <w:r w:rsidDel="00AA6754">
          <w:delText xml:space="preserve">bardzo </w:delText>
        </w:r>
      </w:del>
      <w:r>
        <w:t>szerokiego grona ludzi</w:t>
      </w:r>
      <w:r w:rsidR="00B2787D">
        <w:t xml:space="preserve">, </w:t>
      </w:r>
      <w:del w:id="782" w:author="Tadeusz Szefler" w:date="2024-06-10T11:15:00Z" w16du:dateUtc="2024-06-10T09:15:00Z">
        <w:r w:rsidR="00B2787D" w:rsidDel="00AA6754">
          <w:delText>co także czyni go problemem istotnym</w:delText>
        </w:r>
      </w:del>
      <w:ins w:id="783" w:author="Tadeusz Szefler" w:date="2024-06-10T11:15:00Z" w16du:dateUtc="2024-06-10T09:15:00Z">
        <w:r w:rsidR="00AA6754">
          <w:t>także</w:t>
        </w:r>
      </w:ins>
      <w:r w:rsidR="00B2787D">
        <w:t xml:space="preserve"> dla polityków, zarówno </w:t>
      </w:r>
      <w:del w:id="784" w:author="Tadeusz Szefler" w:date="2024-06-10T11:16:00Z" w16du:dateUtc="2024-06-10T09:16:00Z">
        <w:r w:rsidR="00B2787D" w:rsidDel="00AA6754">
          <w:delText xml:space="preserve">tych </w:delText>
        </w:r>
      </w:del>
      <w:r w:rsidR="00B2787D">
        <w:t>rządzących</w:t>
      </w:r>
      <w:ins w:id="785" w:author="Tadeusz Szefler" w:date="2024-06-10T11:14:00Z" w16du:dateUtc="2024-06-10T09:14:00Z">
        <w:r w:rsidR="00AA6754">
          <w:t>,</w:t>
        </w:r>
      </w:ins>
      <w:r w:rsidR="00B2787D">
        <w:t xml:space="preserve"> jak i </w:t>
      </w:r>
      <w:del w:id="786" w:author="Tadeusz Szefler" w:date="2024-06-10T11:16:00Z" w16du:dateUtc="2024-06-10T09:16:00Z">
        <w:r w:rsidR="00B2787D" w:rsidDel="00AA6754">
          <w:delText xml:space="preserve">tych </w:delText>
        </w:r>
      </w:del>
      <w:r w:rsidR="00B2787D">
        <w:t xml:space="preserve">aspirujących do rządzenia. Jednak czym </w:t>
      </w:r>
      <w:ins w:id="787" w:author="Tadeusz Szefler" w:date="2024-06-10T11:17:00Z" w16du:dateUtc="2024-06-10T09:17:00Z">
        <w:r w:rsidR="00473FD3">
          <w:t xml:space="preserve">jest </w:t>
        </w:r>
      </w:ins>
      <w:r w:rsidR="00B2787D">
        <w:t>owa jakość</w:t>
      </w:r>
      <w:ins w:id="788" w:author="Tadeusz Szefler" w:date="2024-06-10T11:17:00Z" w16du:dateUtc="2024-06-10T09:17:00Z">
        <w:r w:rsidR="00473FD3">
          <w:t xml:space="preserve"> kształcenia</w:t>
        </w:r>
      </w:ins>
      <w:del w:id="789" w:author="Tadeusz Szefler" w:date="2024-06-10T11:17:00Z" w16du:dateUtc="2024-06-10T09:17:00Z">
        <w:r w:rsidR="00B2787D" w:rsidDel="00473FD3">
          <w:delText xml:space="preserve"> jest</w:delText>
        </w:r>
      </w:del>
      <w:r w:rsidR="00B2787D">
        <w:t xml:space="preserve">? </w:t>
      </w:r>
      <w:del w:id="790" w:author="Tadeusz Szefler" w:date="2024-06-10T11:17:00Z" w16du:dateUtc="2024-06-10T09:17:00Z">
        <w:r w:rsidR="00B2787D" w:rsidDel="00473FD3">
          <w:delText>Rozważań na temat</w:delText>
        </w:r>
      </w:del>
      <w:ins w:id="791" w:author="Tadeusz Szefler" w:date="2024-06-10T11:17:00Z" w16du:dateUtc="2024-06-10T09:17:00Z">
        <w:r w:rsidR="00473FD3">
          <w:t>Odnośnych rozważań</w:t>
        </w:r>
      </w:ins>
      <w:r w:rsidR="00B2787D">
        <w:t xml:space="preserve"> jest </w:t>
      </w:r>
      <w:del w:id="792" w:author="Tadeusz Szefler" w:date="2024-06-10T11:17:00Z" w16du:dateUtc="2024-06-10T09:17:00Z">
        <w:r w:rsidR="00B2787D" w:rsidDel="00473FD3">
          <w:delText xml:space="preserve">bardzo </w:delText>
        </w:r>
      </w:del>
      <w:r w:rsidR="00B2787D">
        <w:t>wiele. Co ciekawe</w:t>
      </w:r>
      <w:ins w:id="793" w:author="Tadeusz Szefler" w:date="2024-06-10T11:18:00Z" w16du:dateUtc="2024-06-10T09:18:00Z">
        <w:r w:rsidR="00473FD3">
          <w:t>,</w:t>
        </w:r>
      </w:ins>
      <w:r w:rsidR="00B2787D">
        <w:t xml:space="preserve"> znajdują one </w:t>
      </w:r>
      <w:del w:id="794" w:author="Tadeusz Szefler" w:date="2024-06-10T11:18:00Z" w16du:dateUtc="2024-06-10T09:18:00Z">
        <w:r w:rsidR="00B2787D" w:rsidDel="00473FD3">
          <w:delText xml:space="preserve">swoje </w:delText>
        </w:r>
      </w:del>
      <w:r w:rsidR="00B2787D">
        <w:t xml:space="preserve">odzwierciedlenie nie tylko w literaturze naukowej. Przykładem tego są rozważania bohatera książki Roberta </w:t>
      </w:r>
      <w:proofErr w:type="spellStart"/>
      <w:r w:rsidR="00B2787D">
        <w:t>Pirsiga</w:t>
      </w:r>
      <w:proofErr w:type="spellEnd"/>
      <w:r w:rsidR="00B2787D">
        <w:t>, który stwierdza</w:t>
      </w:r>
      <w:del w:id="795" w:author="Tadeusz Szefler" w:date="2024-06-10T11:18:00Z" w16du:dateUtc="2024-06-10T09:18:00Z">
        <w:r w:rsidR="00B2787D" w:rsidDel="00473FD3">
          <w:delText xml:space="preserve"> tak</w:delText>
        </w:r>
      </w:del>
      <w:r w:rsidR="00B2787D">
        <w:t>: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del w:id="796" w:author="Tadeusz Szefler" w:date="2024-06-10T11:23:00Z" w16du:dateUtc="2024-06-10T09:23:00Z">
        <w:r w:rsidR="003A664B" w:rsidDel="00473FD3">
          <w:delText>znajdziemy bardzo</w:delText>
        </w:r>
      </w:del>
      <w:ins w:id="797" w:author="Tadeusz Szefler" w:date="2024-06-10T11:23:00Z" w16du:dateUtc="2024-06-10T09:23:00Z">
        <w:r w:rsidR="00473FD3">
          <w:t>znajduje się</w:t>
        </w:r>
      </w:ins>
      <w:r w:rsidR="003A664B">
        <w:t xml:space="preserve"> wiele, co </w:t>
      </w:r>
      <w:del w:id="798" w:author="Tadeusz Szefler" w:date="2024-06-10T11:23:00Z" w16du:dateUtc="2024-06-10T09:23:00Z">
        <w:r w:rsidR="003A664B" w:rsidDel="00473FD3">
          <w:delText>może w oczywisty sposób skłaniać do refleksji</w:delText>
        </w:r>
      </w:del>
      <w:ins w:id="799" w:author="Tadeusz Szefler" w:date="2024-06-10T11:23:00Z" w16du:dateUtc="2024-06-10T09:23:00Z">
        <w:r w:rsidR="00473FD3">
          <w:t>wskazuje</w:t>
        </w:r>
      </w:ins>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w:t>
      </w:r>
      <w:ins w:id="800" w:author="Tadeusz Szefler" w:date="2024-06-10T11:24:00Z" w16du:dateUtc="2024-06-10T09:24:00Z">
        <w:r w:rsidR="00473FD3">
          <w:t>, które są</w:t>
        </w:r>
      </w:ins>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801" w:name="_Ref135920762"/>
      <w:bookmarkStart w:id="802" w:name="_Ref137068131"/>
      <w:bookmarkStart w:id="803" w:name="_Ref137068196"/>
      <w:bookmarkStart w:id="804" w:name="_Toc164801008"/>
      <w:bookmarkStart w:id="805" w:name="_Toc168466238"/>
      <w:r w:rsidRPr="00233788">
        <w:t xml:space="preserve">Wybrane definicje </w:t>
      </w:r>
      <w:r w:rsidR="004C2A7C">
        <w:t xml:space="preserve">i modele </w:t>
      </w:r>
      <w:r w:rsidRPr="00233788">
        <w:t>jakości</w:t>
      </w:r>
      <w:bookmarkEnd w:id="801"/>
      <w:bookmarkEnd w:id="802"/>
      <w:bookmarkEnd w:id="803"/>
      <w:bookmarkEnd w:id="804"/>
      <w:bookmarkEnd w:id="805"/>
    </w:p>
    <w:p w14:paraId="3947C429" w14:textId="624D59BA"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Przy czym inherentne właściwości mogą być rozumiane jako cechy wyróżniające, a obiekt</w:t>
      </w:r>
      <w:del w:id="806" w:author="Tadeusz Szefler" w:date="2024-06-10T12:36:00Z" w16du:dateUtc="2024-06-10T10:36:00Z">
        <w:r w:rsidR="00775813" w:rsidDel="00D43083">
          <w:delText>em</w:delText>
        </w:r>
      </w:del>
      <w:r w:rsidR="00775813">
        <w:t xml:space="preserve"> jest rozumiany jako cokolwiek</w:t>
      </w:r>
      <w:ins w:id="807" w:author="Tadeusz Szefler" w:date="2024-06-10T12:35:00Z" w16du:dateUtc="2024-06-10T10:35:00Z">
        <w:r w:rsidR="00D43083">
          <w:t xml:space="preserve"> //??niejasne; obiektem jest rozumiane cokolwiek?</w:t>
        </w:r>
      </w:ins>
      <w:ins w:id="808" w:author="Tadeusz Szefler" w:date="2024-06-10T12:36:00Z" w16du:dateUtc="2024-06-10T10:36:00Z">
        <w:r w:rsidR="00D43083">
          <w:t>//</w:t>
        </w:r>
      </w:ins>
      <w:ins w:id="809" w:author="Tadeusz Szefler" w:date="2024-06-10T12:34:00Z" w16du:dateUtc="2024-06-10T10:34:00Z">
        <w:r w:rsidR="00D43083">
          <w:t>,</w:t>
        </w:r>
      </w:ins>
      <w:r w:rsidR="00775813">
        <w:t xml:space="preserve">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ins w:id="810" w:author="Tadeusz Szefler" w:date="2024-06-10T12:36:00Z" w16du:dateUtc="2024-06-10T10:36:00Z">
        <w:r w:rsidR="00D43083">
          <w:t>,</w:t>
        </w:r>
      </w:ins>
      <w:r w:rsidR="00760291">
        <w:t xml:space="preserve"> przytoczonej powyżej. Niemniej można zauważyć, że ta definicja </w:t>
      </w:r>
      <w:ins w:id="811" w:author="Tadeusz Szefler" w:date="2024-06-10T12:38:00Z" w16du:dateUtc="2024-06-10T10:38:00Z">
        <w:r w:rsidR="00D43083">
          <w:t xml:space="preserve">//Można zatem zauważyć, że definicja ta// </w:t>
        </w:r>
      </w:ins>
      <w:r w:rsidR="00760291">
        <w:t>nie odzwierciedla całego spektrum możliwego postrzegania pojęcia jakości, a jedynie jest narzędziem pomocnym do doprecyzowania</w:t>
      </w:r>
      <w:ins w:id="812" w:author="Tadeusz Szefler" w:date="2024-06-10T12:37:00Z" w16du:dateUtc="2024-06-10T10:37:00Z">
        <w:r w:rsidR="00D43083">
          <w:t>,</w:t>
        </w:r>
      </w:ins>
      <w:r w:rsidR="00760291">
        <w:t xml:space="preserve"> czego tak naprawdę dotyczy norma i jak</w:t>
      </w:r>
      <w:del w:id="813" w:author="Tadeusz Szefler" w:date="2024-06-10T12:37:00Z" w16du:dateUtc="2024-06-10T10:37:00Z">
        <w:r w:rsidR="00760291" w:rsidDel="00D43083">
          <w:delText>o</w:delText>
        </w:r>
      </w:del>
      <w:r w:rsidR="00760291">
        <w:t xml:space="preserve"> należy rozumieć jakość w kontekście jej zapisów.</w:t>
      </w:r>
    </w:p>
    <w:p w14:paraId="7E043170" w14:textId="7FBF84A3" w:rsidR="00D31847" w:rsidRDefault="004D4F68" w:rsidP="003A466E">
      <w:r w:rsidRPr="004D4F68">
        <w:t>Podobnie jak samo pojęcie jakości jest trudne do jednoznacznego zdefiniowania</w:t>
      </w:r>
      <w:ins w:id="814" w:author="Tadeusz Szefler" w:date="2024-06-10T12:39:00Z" w16du:dateUtc="2024-06-10T10:39:00Z">
        <w:r w:rsidR="00D43083">
          <w:t>,</w:t>
        </w:r>
      </w:ins>
      <w:r w:rsidRPr="004D4F68">
        <w:t xml:space="preserve"> tak w odniesieniu do usług edukacyjnych wydaje się to jeszcze trudniejsze. „Na pytanie</w:t>
      </w:r>
      <w:r w:rsidRPr="00233788">
        <w:t>, co należy rozumieć przez jakość kształcenia w szkole wyższej</w:t>
      </w:r>
      <w:ins w:id="815" w:author="Tadeusz Szefler" w:date="2024-06-10T12:39:00Z" w16du:dateUtc="2024-06-10T10:39:00Z">
        <w:r w:rsidR="00D43083">
          <w:t>,</w:t>
        </w:r>
      </w:ins>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del w:id="816" w:author="Tadeusz Szefler" w:date="2024-06-10T12:40:00Z" w16du:dateUtc="2024-06-10T10:40:00Z">
        <w:r w:rsidR="00914B41" w:rsidDel="00D43083">
          <w:delText>Podobnie r</w:delText>
        </w:r>
      </w:del>
      <w:ins w:id="817" w:author="Tadeusz Szefler" w:date="2024-06-10T12:40:00Z" w16du:dateUtc="2024-06-10T10:40:00Z">
        <w:r w:rsidR="00D43083">
          <w:t>R</w:t>
        </w:r>
      </w:ins>
      <w:r w:rsidR="00914B41">
        <w:t>ównież zagraniczni badacze wskazują</w:t>
      </w:r>
      <w:ins w:id="818" w:author="Tadeusz Szefler" w:date="2024-06-10T12:40:00Z" w16du:dateUtc="2024-06-10T10:40:00Z">
        <w:r w:rsidR="00D43083">
          <w:t>,</w:t>
        </w:r>
      </w:ins>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ins w:id="820" w:author="Tadeusz Szefler" w:date="2024-06-10T12:55:00Z" w16du:dateUtc="2024-06-10T10:55:00Z">
        <w:r w:rsidR="00A90A09">
          <w:t>„</w:t>
        </w:r>
      </w:ins>
      <w:r>
        <w:t>jakość</w:t>
      </w:r>
      <w:ins w:id="821" w:author="Tadeusz Szefler" w:date="2024-06-10T12:55:00Z" w16du:dateUtc="2024-06-10T10:55:00Z">
        <w:r w:rsidR="00A90A09">
          <w:t>”</w:t>
        </w:r>
      </w:ins>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del w:id="822" w:author="Tadeusz Szefler" w:date="2024-06-10T12:56:00Z" w16du:dateUtc="2024-06-10T10:56:00Z">
        <w:r w:rsidR="00804FB3" w:rsidDel="00B20AFB">
          <w:delText>pod</w:delText>
        </w:r>
        <w:r w:rsidDel="00B20AFB">
          <w:delText xml:space="preserve">rozdz. </w:delText>
        </w:r>
      </w:del>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del w:id="823" w:author="Tadeusz Szefler" w:date="2024-06-10T12:57:00Z" w16du:dateUtc="2024-06-10T10:57:00Z">
        <w:r w:rsidDel="00B20AFB">
          <w:delText>i</w:delText>
        </w:r>
      </w:del>
      <w:ins w:id="824" w:author="Tadeusz Szefler" w:date="2024-06-10T12:57:00Z" w16du:dateUtc="2024-06-10T10:57:00Z">
        <w:r w:rsidR="00B20AFB">
          <w:t>oraz</w:t>
        </w:r>
      </w:ins>
      <w:r>
        <w:t xml:space="preserve"> pomiar efektów podejmowanych działań, tak </w:t>
      </w:r>
      <w:ins w:id="825" w:author="Tadeusz Szefler" w:date="2024-06-10T12:57:00Z" w16du:dateUtc="2024-06-10T10:57:00Z">
        <w:r w:rsidR="00B20AFB">
          <w:t>a</w:t>
        </w:r>
      </w:ins>
      <w:r>
        <w:t xml:space="preserve">by stwierdzić w jakim stopniu </w:t>
      </w:r>
      <w:r w:rsidR="00D31847">
        <w:t>wymagania zostały spełnione</w:t>
      </w:r>
      <w:ins w:id="826" w:author="Tadeusz Szefler" w:date="2024-06-10T12:57:00Z" w16du:dateUtc="2024-06-10T10:57:00Z">
        <w:r w:rsidR="00B20AFB">
          <w:t>,</w:t>
        </w:r>
      </w:ins>
      <w:r w:rsidR="00D31847">
        <w:t xml:space="preserve"> skutkując odpowiednim poziomem zadowolenia lub satysfakcji. Doceniając czynnik ludzki w procesie usługowym</w:t>
      </w:r>
      <w:ins w:id="827" w:author="Tadeusz Szefler" w:date="2024-06-10T12:57:00Z" w16du:dateUtc="2024-06-10T10:57:00Z">
        <w:r w:rsidR="00B20AFB">
          <w:t>,</w:t>
        </w:r>
      </w:ins>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ins w:id="828" w:author="Tadeusz Szefler" w:date="2024-06-10T12:57:00Z" w16du:dateUtc="2024-06-10T10:57:00Z">
        <w:r w:rsidR="00B20AFB">
          <w:t>,</w:t>
        </w:r>
      </w:ins>
      <w:r w:rsidR="00D31847" w:rsidRPr="00233788">
        <w:t xml:space="preserve"> będziemy mogli wnioskować o poziomie jakości jej usług</w:t>
      </w:r>
      <w:r w:rsidR="00D31847">
        <w:t>.</w:t>
      </w:r>
    </w:p>
    <w:p w14:paraId="590B152E" w14:textId="6EEF6861" w:rsidR="00D31847" w:rsidRPr="00233788" w:rsidRDefault="00D31847" w:rsidP="00D31847">
      <w:r>
        <w:t xml:space="preserve">Inną ciekawą koncepcją w odniesieniu do uczelni </w:t>
      </w:r>
      <w:ins w:id="829" w:author="Tadeusz Szefler" w:date="2024-06-10T12:59:00Z" w16du:dateUtc="2024-06-10T10:59:00Z">
        <w:r w:rsidR="00921250">
          <w:t xml:space="preserve">jest </w:t>
        </w:r>
      </w:ins>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21372383" w:rsidR="009A15F1" w:rsidRPr="005A0DE0" w:rsidRDefault="009A15F1" w:rsidP="009A15F1">
      <w:r w:rsidRPr="00BC4F46">
        <w:t xml:space="preserve">Nawiązując do klasycznej definicji </w:t>
      </w:r>
      <w:proofErr w:type="spellStart"/>
      <w:r w:rsidRPr="00BC4F46">
        <w:t>Kolmana</w:t>
      </w:r>
      <w:proofErr w:type="spellEnd"/>
      <w:ins w:id="830" w:author="Tadeusz Szefler" w:date="2024-06-10T12:59:00Z" w16du:dateUtc="2024-06-10T10:59:00Z">
        <w:r w:rsidR="00921250">
          <w:t>,</w:t>
        </w:r>
      </w:ins>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ins w:id="831" w:author="Tadeusz Szefler" w:date="2024-06-10T13:00:00Z" w16du:dateUtc="2024-06-10T11:00:00Z">
        <w:r w:rsidR="00921250">
          <w:t>,</w:t>
        </w:r>
      </w:ins>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ins w:id="832" w:author="Tadeusz Szefler" w:date="2024-06-10T13:00:00Z" w16du:dateUtc="2024-06-10T11:00:00Z">
        <w:r w:rsidR="00921250">
          <w:t>,</w:t>
        </w:r>
      </w:ins>
      <w:r w:rsidR="002913A0">
        <w:t xml:space="preserve"> </w:t>
      </w:r>
      <w:ins w:id="833" w:author="Tadeusz Szefler" w:date="2024-06-10T13:01:00Z" w16du:dateUtc="2024-06-10T11:01:00Z">
        <w:r w:rsidR="00921250">
          <w:t>że</w:t>
        </w:r>
      </w:ins>
      <w:r w:rsidR="002913A0">
        <w:t xml:space="preserve">by lepiej zidentyfikować </w:t>
      </w:r>
      <w:ins w:id="834" w:author="Tadeusz Szefler" w:date="2024-06-10T13:00:00Z" w16du:dateUtc="2024-06-10T11:00:00Z">
        <w:r w:rsidR="00921250">
          <w:t xml:space="preserve">cechy </w:t>
        </w:r>
      </w:ins>
      <w:r w:rsidR="002913A0">
        <w:t xml:space="preserve">charakterystyczne </w:t>
      </w:r>
      <w:del w:id="835" w:author="Tadeusz Szefler" w:date="2024-06-10T13:00:00Z" w16du:dateUtc="2024-06-10T11:00:00Z">
        <w:r w:rsidR="002913A0" w:rsidDel="00921250">
          <w:delText xml:space="preserve">cechy </w:delText>
        </w:r>
      </w:del>
      <w:r w:rsidR="002913A0">
        <w:t>usług edukacyjnych</w:t>
      </w:r>
      <w:ins w:id="836" w:author="Tadeusz Szefler" w:date="2024-06-10T13:01:00Z" w16du:dateUtc="2024-06-10T11:01:00Z">
        <w:r w:rsidR="00921250">
          <w:t>,</w:t>
        </w:r>
      </w:ins>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7C405AFE" w:rsidR="009A15F1" w:rsidRPr="005A0DE0" w:rsidRDefault="009A15F1">
      <w:pPr>
        <w:pStyle w:val="Akapitzlist"/>
        <w:numPr>
          <w:ilvl w:val="0"/>
          <w:numId w:val="6"/>
        </w:numPr>
        <w:spacing w:before="60" w:line="300" w:lineRule="auto"/>
        <w:ind w:left="1066" w:hanging="357"/>
      </w:pPr>
      <w:del w:id="837" w:author="Tadeusz Szefler" w:date="2024-06-10T13:01:00Z" w16du:dateUtc="2024-06-10T11:01:00Z">
        <w:r w:rsidRPr="005A0DE0" w:rsidDel="00921250">
          <w:delText>U</w:delText>
        </w:r>
      </w:del>
      <w:ins w:id="838" w:author="Tadeusz Szefler" w:date="2024-06-10T13:01:00Z" w16du:dateUtc="2024-06-10T11:01:00Z">
        <w:r w:rsidR="00921250">
          <w:t>u</w:t>
        </w:r>
      </w:ins>
      <w:r w:rsidRPr="005A0DE0">
        <w:t xml:space="preserve">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6C8380" w:rsidR="009A15F1" w:rsidRPr="005A0DE0" w:rsidRDefault="009A15F1">
      <w:pPr>
        <w:pStyle w:val="Akapitzlist"/>
        <w:numPr>
          <w:ilvl w:val="0"/>
          <w:numId w:val="6"/>
        </w:numPr>
        <w:spacing w:before="60" w:line="300" w:lineRule="auto"/>
        <w:ind w:left="1066" w:hanging="357"/>
      </w:pPr>
      <w:del w:id="839" w:author="Tadeusz Szefler" w:date="2024-06-10T13:01:00Z" w16du:dateUtc="2024-06-10T11:01:00Z">
        <w:r w:rsidRPr="005A0DE0" w:rsidDel="00921250">
          <w:delText>U</w:delText>
        </w:r>
      </w:del>
      <w:ins w:id="840" w:author="Tadeusz Szefler" w:date="2024-06-10T13:01:00Z" w16du:dateUtc="2024-06-10T11:01:00Z">
        <w:r w:rsidR="00921250">
          <w:t>u</w:t>
        </w:r>
      </w:ins>
      <w:r w:rsidRPr="005A0DE0">
        <w:t xml:space="preserve">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5EE0E53E" w:rsidR="009A15F1" w:rsidRDefault="009A15F1">
      <w:pPr>
        <w:pStyle w:val="Akapitzlist"/>
        <w:numPr>
          <w:ilvl w:val="0"/>
          <w:numId w:val="6"/>
        </w:numPr>
        <w:spacing w:before="60" w:line="300" w:lineRule="auto"/>
        <w:ind w:left="1066" w:hanging="357"/>
      </w:pPr>
      <w:del w:id="841" w:author="Tadeusz Szefler" w:date="2024-06-10T13:01:00Z" w16du:dateUtc="2024-06-10T11:01:00Z">
        <w:r w:rsidRPr="005A0DE0" w:rsidDel="00921250">
          <w:delText>U</w:delText>
        </w:r>
      </w:del>
      <w:ins w:id="842" w:author="Tadeusz Szefler" w:date="2024-06-10T13:01:00Z" w16du:dateUtc="2024-06-10T11:01:00Z">
        <w:r w:rsidR="00921250">
          <w:t>u</w:t>
        </w:r>
      </w:ins>
      <w:r w:rsidRPr="005A0DE0">
        <w:t xml:space="preserve">sługi związane ze spersonalizowanymi relacjami międzyludzkimi </w:t>
      </w:r>
      <w:r w:rsidR="000E4FEB">
        <w:t>(</w:t>
      </w:r>
      <w:r w:rsidRPr="005A0DE0">
        <w:t>usługi</w:t>
      </w:r>
      <w:r w:rsidR="000E4FEB">
        <w:t>, których podstaw</w:t>
      </w:r>
      <w:del w:id="843" w:author="Tadeusz Szefler" w:date="2024-06-10T13:01:00Z" w16du:dateUtc="2024-06-10T11:01:00Z">
        <w:r w:rsidR="000E4FEB" w:rsidDel="00921250">
          <w:delText>i</w:delText>
        </w:r>
      </w:del>
      <w:r w:rsidR="000E4FEB">
        <w:t>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03908EE0" w:rsidR="000E4FEB" w:rsidRDefault="000E4FEB" w:rsidP="000E4FEB">
      <w:del w:id="844" w:author="Tadeusz Szefler" w:date="2024-06-10T13:02:00Z" w16du:dateUtc="2024-06-10T11:02:00Z">
        <w:r w:rsidDel="00921250">
          <w:delText>Na podstawie</w:delText>
        </w:r>
      </w:del>
      <w:ins w:id="845" w:author="Tadeusz Szefler" w:date="2024-06-10T13:02:00Z" w16du:dateUtc="2024-06-10T11:02:00Z">
        <w:r w:rsidR="00921250">
          <w:t>Według</w:t>
        </w:r>
      </w:ins>
      <w:r>
        <w:t xml:space="preserve"> powyższej klasyfikacji można niewątpliwie usługi edukacyjne przypisać do trzeciej kategorii usług związanych ze spersonalizowanymi relacjami między</w:t>
      </w:r>
      <w:del w:id="846" w:author="Tadeusz Szefler" w:date="2024-06-10T13:02:00Z" w16du:dateUtc="2024-06-10T11:02:00Z">
        <w:r w:rsidDel="00921250">
          <w:delText xml:space="preserve"> </w:delText>
        </w:r>
      </w:del>
      <w:r>
        <w:t>ludzkimi. Biorąc pod uwagę znaczny udział technologii informatycznych we wspomaganiu wielu współczesnych form procesu kształcenia</w:t>
      </w:r>
      <w:ins w:id="847" w:author="Tadeusz Szefler" w:date="2024-06-10T13:03:00Z" w16du:dateUtc="2024-06-10T11:03:00Z">
        <w:r w:rsidR="00921250">
          <w:t>,</w:t>
        </w:r>
      </w:ins>
      <w: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F0E110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848" w:name="_Ref92233410"/>
      <w:bookmarkStart w:id="849" w:name="_Ref134947620"/>
      <w:bookmarkStart w:id="850"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848"/>
      <w:r>
        <w:t xml:space="preserve"> </w:t>
      </w:r>
      <w:r w:rsidRPr="00233788">
        <w:t xml:space="preserve">Schemat modelu jakości usług </w:t>
      </w:r>
      <w:r w:rsidRPr="00E24170">
        <w:t>SERVQUAL</w:t>
      </w:r>
      <w:bookmarkEnd w:id="849"/>
      <w:bookmarkEnd w:id="850"/>
    </w:p>
    <w:p w14:paraId="67ED412E" w14:textId="6EB2E221" w:rsidR="009A15F1" w:rsidRPr="00D95B07" w:rsidRDefault="009A15F1" w:rsidP="00266801">
      <w:pPr>
        <w:pStyle w:val="rdo"/>
        <w:rPr>
          <w:lang w:val="pl-PL"/>
        </w:rPr>
      </w:pPr>
      <w:bookmarkStart w:id="85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851"/>
    <w:p w14:paraId="1845B70F" w14:textId="73E94F6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ins w:id="852" w:author="Tadeusz Szefler" w:date="2024-06-10T13:08:00Z" w16du:dateUtc="2024-06-10T11:08:00Z">
        <w:r w:rsidR="005F3670">
          <w:t>,</w:t>
        </w:r>
      </w:ins>
      <w:r w:rsidR="00DD50DE">
        <w:t xml:space="preserve"> </w:t>
      </w:r>
      <w:del w:id="853" w:author="Tadeusz Szefler" w:date="2024-06-10T13:08:00Z" w16du:dateUtc="2024-06-10T11:08:00Z">
        <w:r w:rsidR="00DD50DE" w:rsidDel="005F3670">
          <w:delText>iż 3</w:delText>
        </w:r>
        <w:r w:rsidR="00AA0D80" w:rsidDel="005F3670">
          <w:delText> </w:delText>
        </w:r>
        <w:r w:rsidR="00DD50DE" w:rsidDel="005F3670">
          <w:delText>z</w:delText>
        </w:r>
        <w:r w:rsidR="00AA0D80" w:rsidDel="005F3670">
          <w:delText> </w:delText>
        </w:r>
        <w:r w:rsidR="00DD50DE" w:rsidDel="005F3670">
          <w:delText>pięciu</w:delText>
        </w:r>
      </w:del>
      <w:ins w:id="854" w:author="Tadeusz Szefler" w:date="2024-06-10T13:08:00Z" w16du:dateUtc="2024-06-10T11:08:00Z">
        <w:r w:rsidR="005F3670">
          <w:t>że trzy z pięciu</w:t>
        </w:r>
      </w:ins>
      <w:r w:rsidR="00DD50DE">
        <w:t xml:space="preserve"> luk zostały zidentyfikowane w obszarze usługodawcy, co może oznaczać, że ich występowanie nie jest bezpośrednio dostrzegalne dla klienta</w:t>
      </w:r>
      <w:ins w:id="855" w:author="Tadeusz Szefler" w:date="2024-06-10T13:08:00Z" w16du:dateUtc="2024-06-10T11:08:00Z">
        <w:r w:rsidR="005F3670">
          <w:t>,</w:t>
        </w:r>
      </w:ins>
      <w:r w:rsidR="00E205BF">
        <w:t xml:space="preserve"> natomiast świadomość tych luk może być korzystna z punktu widzenia skuteczności analiz przyczyn problemów w trakcie procesów doskonalenia. Jedna luka występuje pomiędzy obszarami klienta i usługodawcy</w:t>
      </w:r>
      <w:ins w:id="856" w:author="Tadeusz Szefler" w:date="2024-06-10T13:09:00Z" w16du:dateUtc="2024-06-10T11:09:00Z">
        <w:r w:rsidR="005F3670">
          <w:t>,</w:t>
        </w:r>
      </w:ins>
      <w:r w:rsidR="00E205BF">
        <w:t xml:space="preserve">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zakresie tej luki. Niemniej jest to również luka bardzo silnie powiązana z pozostałymi</w:t>
      </w:r>
      <w:ins w:id="857" w:author="Tadeusz Szefler" w:date="2024-06-10T13:09:00Z" w16du:dateUtc="2024-06-10T11:09:00Z">
        <w:r w:rsidR="005F3670">
          <w:t>,</w:t>
        </w:r>
      </w:ins>
      <w:r w:rsidR="00E205BF">
        <w:t xml:space="preserve"> co zostanie szerzej opisane w </w:t>
      </w:r>
      <w:r w:rsidR="00E8137F">
        <w:t>Tabeli</w:t>
      </w:r>
      <w:r w:rsidR="00345BF3">
        <w:t> </w:t>
      </w:r>
      <w:r w:rsidR="00E8137F">
        <w:t>13</w:t>
      </w:r>
      <w:r w:rsidR="00E205BF">
        <w:t>.</w:t>
      </w:r>
    </w:p>
    <w:p w14:paraId="1EE4C7B5" w14:textId="196876C3" w:rsidR="009A15F1" w:rsidRPr="004430F0" w:rsidRDefault="009A15F1" w:rsidP="009A15F1">
      <w:pPr>
        <w:pStyle w:val="Tytutabeli"/>
      </w:pPr>
      <w:bookmarkStart w:id="858" w:name="_Ref437181610"/>
      <w:bookmarkStart w:id="859" w:name="_Ref437181606"/>
      <w:bookmarkStart w:id="860"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858"/>
      <w:r w:rsidRPr="004430F0">
        <w:t xml:space="preserve"> Charakterystyka luk modelu SERVQUAL</w:t>
      </w:r>
      <w:bookmarkEnd w:id="859"/>
      <w:bookmarkEnd w:id="860"/>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42A0014A"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ins w:id="861" w:author="Tadeusz Szefler" w:date="2024-06-10T15:07:00Z" w16du:dateUtc="2024-06-10T13:07:00Z">
              <w:r w:rsidR="005A745F">
                <w:rPr>
                  <w:sz w:val="18"/>
                  <w:szCs w:val="20"/>
                  <w:lang w:val="pl-PL" w:bidi="ar-SA"/>
                </w:rPr>
                <w:t>,</w:t>
              </w:r>
            </w:ins>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5BD981"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EE53A4" w:rsidRPr="004430F0">
        <w:t xml:space="preserve">Tabela </w:t>
      </w:r>
      <w:r w:rsidR="00EE53A4">
        <w:rPr>
          <w:noProof/>
        </w:rPr>
        <w:t>13</w:t>
      </w:r>
      <w:r w:rsidR="00EE53A4">
        <w:fldChar w:fldCharType="end"/>
      </w:r>
      <w:r w:rsidR="00EE53A4">
        <w:t>)</w:t>
      </w:r>
      <w:r w:rsidRPr="00250B30">
        <w:t xml:space="preserve">, dostarcza wartościowego narzędzia do analizy usług – również usług edukacyjnych na uczelniach. Szczególnie istotna jest luka wiedzy, spowodowana zróżnicowanymi oczekiwaniami </w:t>
      </w:r>
      <w:proofErr w:type="gramStart"/>
      <w:r w:rsidRPr="00250B30">
        <w:t>studentów,</w:t>
      </w:r>
      <w:proofErr w:type="gramEnd"/>
      <w:r w:rsidRPr="00250B30">
        <w:t xml:space="preserve">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535DF645"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ins w:id="862" w:author="Tadeusz Szefler" w:date="2024-06-10T15:08:00Z" w16du:dateUtc="2024-06-10T13:08:00Z">
        <w:r w:rsidR="005A745F">
          <w:t>,</w:t>
        </w:r>
      </w:ins>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36F24BDD" w:rsidR="009A15F1" w:rsidRPr="00AE0295" w:rsidRDefault="009A15F1" w:rsidP="009A15F1">
      <w:r w:rsidRPr="00AE0295">
        <w:t>Kolejnym modelem, którego autorzy proponują do pomiaru jakości zestaw obszarów</w:t>
      </w:r>
      <w:ins w:id="863" w:author="Tadeusz Szefler" w:date="2024-06-10T15:09:00Z" w16du:dateUtc="2024-06-10T13:09:00Z">
        <w:r w:rsidR="005A745F">
          <w:t>,</w:t>
        </w:r>
      </w:ins>
      <w:r w:rsidRPr="00AE0295">
        <w:t xml:space="preserve"> dla których są przypisywane odpowiednie pytania</w:t>
      </w:r>
      <w:ins w:id="864" w:author="Tadeusz Szefler" w:date="2024-06-10T15:10:00Z" w16du:dateUtc="2024-06-10T13:10:00Z">
        <w:r w:rsidR="005A745F">
          <w:t>,</w:t>
        </w:r>
      </w:ins>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w:t>
      </w:r>
      <w:del w:id="865" w:author="Tadeusz Szefler" w:date="2024-06-10T15:09:00Z" w16du:dateUtc="2024-06-10T13:09:00Z">
        <w:r w:rsidRPr="00AE0295" w:rsidDel="005A745F">
          <w:delText>’</w:delText>
        </w:r>
      </w:del>
      <w:r w:rsidRPr="00AE0295">
        <w:t>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B23FF3" w:rsidRPr="005324A3">
        <w:t xml:space="preserve">Rysunek </w:t>
      </w:r>
      <w:r w:rsidR="00B23FF3">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5A39794A" w:rsidR="00AE0295" w:rsidRPr="005324A3" w:rsidRDefault="009A15F1" w:rsidP="00AE0295">
      <w:pPr>
        <w:pStyle w:val="Rysunek"/>
      </w:pPr>
      <w:bookmarkStart w:id="866" w:name="_Ref134899982"/>
      <w:bookmarkStart w:id="867" w:name="_Ref92566503"/>
      <w:bookmarkStart w:id="868"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866"/>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w:t>
      </w:r>
      <w:del w:id="869" w:author="Tadeusz Szefler" w:date="2024-06-10T15:10:00Z" w16du:dateUtc="2024-06-10T13:10:00Z">
        <w:r w:rsidRPr="005324A3" w:rsidDel="005A745F">
          <w:delText>’</w:delText>
        </w:r>
      </w:del>
      <w:r w:rsidRPr="005324A3">
        <w:t>a</w:t>
      </w:r>
      <w:bookmarkEnd w:id="867"/>
      <w:bookmarkEnd w:id="868"/>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0920DB80" w:rsidR="009A15F1" w:rsidRPr="00AE0295" w:rsidRDefault="009A15F1" w:rsidP="009A15F1">
      <w:r w:rsidRPr="005324A3">
        <w:t>Usługi uczelni są bardzo specyficznym produktem. Jako usługi edukacyjne są w swo</w:t>
      </w:r>
      <w:r w:rsidRPr="00AE0295">
        <w:t xml:space="preserve">jej istocie produktem niematerialnym. Ponadto </w:t>
      </w:r>
      <w:del w:id="870" w:author="Tadeusz Szefler" w:date="2024-06-10T15:11:00Z" w16du:dateUtc="2024-06-10T13:11:00Z">
        <w:r w:rsidRPr="00AE0295" w:rsidDel="005A745F">
          <w:delText>są związane</w:delText>
        </w:r>
      </w:del>
      <w:ins w:id="871" w:author="Tadeusz Szefler" w:date="2024-06-10T15:11:00Z" w16du:dateUtc="2024-06-10T13:11:00Z">
        <w:r w:rsidR="005A745F">
          <w:t>wiążą się</w:t>
        </w:r>
      </w:ins>
      <w:r w:rsidRPr="00AE0295">
        <w:t xml:space="preserve"> z występowaniem co najmniej kilku różnych grup</w:t>
      </w:r>
      <w:del w:id="872" w:author="Tadeusz Szefler" w:date="2024-06-10T15:10:00Z" w16du:dateUtc="2024-06-10T13:10:00Z">
        <w:r w:rsidRPr="00AE0295" w:rsidDel="005A745F">
          <w:delText>a</w:delText>
        </w:r>
      </w:del>
      <w:r w:rsidRPr="00AE0295">
        <w:t xml:space="preserve"> podmiotów, które są zależne od poziomu jakości tych usług, ale również </w:t>
      </w:r>
      <w:del w:id="873" w:author="Tadeusz Szefler" w:date="2024-06-10T15:12:00Z" w16du:dateUtc="2024-06-10T13:12:00Z">
        <w:r w:rsidRPr="00AE0295" w:rsidDel="005A745F">
          <w:delText xml:space="preserve">jest </w:delText>
        </w:r>
      </w:del>
      <w:ins w:id="874" w:author="Tadeusz Szefler" w:date="2024-06-10T15:12:00Z" w16du:dateUtc="2024-06-10T13:12:00Z">
        <w:r w:rsidR="005A745F">
          <w:t>występuje</w:t>
        </w:r>
        <w:r w:rsidR="005A745F" w:rsidRPr="00AE0295">
          <w:t xml:space="preserve"> </w:t>
        </w:r>
      </w:ins>
      <w:r w:rsidRPr="00AE0295">
        <w:t>co najmniej kilka grup, które w dużym stopniu wpływają na poziom tej jakości. Aby móc skutecznie zarządzać jakością usług uczelni</w:t>
      </w:r>
      <w:ins w:id="875" w:author="Tadeusz Szefler" w:date="2024-06-10T15:12:00Z" w16du:dateUtc="2024-06-10T13:12:00Z">
        <w:r w:rsidR="005A745F">
          <w:t>,</w:t>
        </w:r>
      </w:ins>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876" w:name="_Ref408740081"/>
      <w:bookmarkStart w:id="877" w:name="_Ref408740101"/>
      <w:bookmarkStart w:id="878"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879" w:name="_Ref92568677"/>
      <w:bookmarkStart w:id="880" w:name="_Ref92568694"/>
      <w:bookmarkStart w:id="881"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876"/>
      <w:bookmarkEnd w:id="879"/>
      <w:r w:rsidRPr="00233788">
        <w:t>. Model postrzeganej jakości usług</w:t>
      </w:r>
      <w:bookmarkEnd w:id="877"/>
      <w:bookmarkEnd w:id="878"/>
      <w:bookmarkEnd w:id="880"/>
      <w:bookmarkEnd w:id="881"/>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E221E2B" w:rsidR="009A15F1" w:rsidRPr="00233788" w:rsidRDefault="007E6EC8" w:rsidP="0006014D">
      <w:r w:rsidRPr="007B24B9">
        <w:t>Usługi różnią się od wyrobów materialnych szeregiem cech, spośród których szczególnie istotny jest ich niematerialny charakter. Znajduje to swoje odzwierciedlenie w literaturze przedmiotu, zarówno w definicjach</w:t>
      </w:r>
      <w:ins w:id="882" w:author="Tadeusz Szefler" w:date="2024-06-11T20:30:00Z" w16du:dateUtc="2024-06-11T18:30:00Z">
        <w:r w:rsidR="00CD0502">
          <w:t>,</w:t>
        </w:r>
      </w:ins>
      <w:r w:rsidRPr="007B24B9">
        <w:t xml:space="preserve">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ins w:id="883" w:author="Tadeusz Szefler" w:date="2024-06-10T18:55:00Z" w16du:dateUtc="2024-06-10T16:55:00Z">
        <w:r w:rsidR="000A4CA0">
          <w:t>,</w:t>
        </w:r>
      </w:ins>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B23FF3" w:rsidRPr="00233788">
        <w:t xml:space="preserve">Rysunek </w:t>
      </w:r>
      <w:r w:rsidR="00B23FF3">
        <w:rPr>
          <w:noProof/>
        </w:rPr>
        <w:t>16</w:t>
      </w:r>
      <w:r w:rsidR="00B23FF3">
        <w:fldChar w:fldCharType="end"/>
      </w:r>
      <w:r w:rsidR="00B23FF3" w:rsidRPr="00233788">
        <w:t xml:space="preserve">) </w:t>
      </w:r>
      <w:del w:id="884" w:author="Tadeusz Szefler" w:date="2024-06-10T18:55:00Z" w16du:dateUtc="2024-06-10T16:55:00Z">
        <w:r w:rsidR="009A15F1" w:rsidRPr="00233788" w:rsidDel="000A4CA0">
          <w:delText xml:space="preserve"> </w:delText>
        </w:r>
      </w:del>
      <w:r w:rsidR="009A15F1" w:rsidRPr="00233788">
        <w:t>obrazuje koncepcję, w której wpływ na postrzegan</w:t>
      </w:r>
      <w:del w:id="885" w:author="Tadeusz Szefler" w:date="2024-06-10T18:55:00Z" w16du:dateUtc="2024-06-10T16:55:00Z">
        <w:r w:rsidR="009A15F1" w:rsidRPr="00233788" w:rsidDel="000A4CA0">
          <w:delText>a</w:delText>
        </w:r>
      </w:del>
      <w:ins w:id="886" w:author="Tadeusz Szefler" w:date="2024-06-10T18:55:00Z" w16du:dateUtc="2024-06-10T16:55:00Z">
        <w:r w:rsidR="000A4CA0">
          <w:t>ą</w:t>
        </w:r>
      </w:ins>
      <w:r w:rsidR="009A15F1" w:rsidRPr="00233788">
        <w:t xml:space="preserve"> jakość usługi ma jej image, który jest budowany przez jakość techniczną oraz jakość funkcjonalną. Jakość techniczna określa poziom jakości tego</w:t>
      </w:r>
      <w:ins w:id="887" w:author="Tadeusz Szefler" w:date="2024-06-10T18:56:00Z" w16du:dateUtc="2024-06-10T16:56:00Z">
        <w:r w:rsidR="000A4CA0">
          <w:t>,</w:t>
        </w:r>
      </w:ins>
      <w:r w:rsidR="009A15F1" w:rsidRPr="00233788">
        <w:t xml:space="preserve"> co odbiorca otrzymuje podczas świadczenia usługi, a jakość funkcjonalna odnosi się do sposobu</w:t>
      </w:r>
      <w:ins w:id="888" w:author="Tadeusz Szefler" w:date="2024-06-10T18:56:00Z" w16du:dateUtc="2024-06-10T16:56:00Z">
        <w:r w:rsidR="000A4CA0">
          <w:t>,</w:t>
        </w:r>
      </w:ins>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w:t>
      </w:r>
      <w:del w:id="889" w:author="Tadeusz Szefler" w:date="2024-06-10T18:56:00Z" w16du:dateUtc="2024-06-10T16:56:00Z">
        <w:r w:rsidR="0006014D" w:rsidRPr="00CB7961" w:rsidDel="00A33FF3">
          <w:delText>,</w:delText>
        </w:r>
      </w:del>
      <w:r w:rsidR="0006014D" w:rsidRPr="00CB7961">
        <w:t xml:space="preserve"> itp.</w:t>
      </w:r>
    </w:p>
    <w:p w14:paraId="1B09FC9F" w14:textId="2FF71F37"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del w:id="890" w:author="Tadeusz Szefler" w:date="2024-06-10T18:57:00Z" w16du:dateUtc="2024-06-10T16:57:00Z">
        <w:r w:rsidRPr="009D5392" w:rsidDel="00A33FF3">
          <w:delText>, et al.</w:delText>
        </w:r>
      </w:del>
      <w:ins w:id="891" w:author="Tadeusz Szefler" w:date="2024-06-10T18:57:00Z" w16du:dateUtc="2024-06-10T16:57:00Z">
        <w:r w:rsidR="00A33FF3">
          <w:t>i</w:t>
        </w:r>
        <w:proofErr w:type="spellEnd"/>
        <w:r w:rsidR="00A33FF3">
          <w:t xml:space="preserve"> inni</w:t>
        </w:r>
      </w:ins>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ins w:id="892" w:author="Tadeusz Szefler" w:date="2024-06-10T18:58:00Z" w16du:dateUtc="2024-06-10T16:58:00Z">
        <w:r w:rsidR="00A33FF3">
          <w:t>,</w:t>
        </w:r>
      </w:ins>
      <w:r w:rsidRPr="009D5392">
        <w:t xml:space="preserve"> co zostanie odbiorcy dostarczone, czyli wynik procesu produkcji usługi. Innymi istotnymi czynnikami są: dla poziomu satysfakcji – oczekiwania, a dla poziomu postrzeganej jakości – pragnienia</w:t>
      </w:r>
      <w:del w:id="893" w:author="Tadeusz Szefler" w:date="2024-06-10T18:58:00Z" w16du:dateUtc="2024-06-10T16:58:00Z">
        <w:r w:rsidRPr="009D5392" w:rsidDel="00A33FF3">
          <w:delText xml:space="preserve"> </w:delText>
        </w:r>
      </w:del>
      <w:r w:rsidRPr="009D5392">
        <w:t>/</w:t>
      </w:r>
      <w:del w:id="894" w:author="Tadeusz Szefler" w:date="2024-06-10T18:58:00Z" w16du:dateUtc="2024-06-10T16:58:00Z">
        <w:r w:rsidRPr="009D5392" w:rsidDel="00A33FF3">
          <w:delText xml:space="preserve"> </w:delText>
        </w:r>
      </w:del>
      <w:r w:rsidRPr="009D5392">
        <w:t>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16BDD7D"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w:t>
      </w:r>
      <w:del w:id="895" w:author="Tadeusz Szefler" w:date="2024-06-10T18:58:00Z" w16du:dateUtc="2024-06-10T16:58:00Z">
        <w:r w:rsidRPr="00AF2DE9" w:rsidDel="00A33FF3">
          <w:delText>,</w:delText>
        </w:r>
      </w:del>
      <w:r w:rsidRPr="00AF2DE9">
        <w:t xml:space="preserve">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52D8FEFD" w:rsidR="009A15F1" w:rsidRPr="00AF2DE9" w:rsidRDefault="009A15F1" w:rsidP="009A15F1">
      <w:pPr>
        <w:pStyle w:val="Tytutabeli"/>
      </w:pPr>
      <w:bookmarkStart w:id="896" w:name="_Ref135814398"/>
      <w:bookmarkStart w:id="897" w:name="_Ref134897167"/>
      <w:bookmarkStart w:id="898"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896"/>
      <w:r w:rsidRPr="00AF2DE9">
        <w:t xml:space="preserve"> Model jakości usług </w:t>
      </w:r>
      <w:proofErr w:type="spellStart"/>
      <w:r w:rsidRPr="00AF2DE9">
        <w:t>Gummes</w:t>
      </w:r>
      <w:r w:rsidR="00A16C7B">
        <w:t>s</w:t>
      </w:r>
      <w:r w:rsidRPr="00AF2DE9">
        <w:t>ona</w:t>
      </w:r>
      <w:proofErr w:type="spellEnd"/>
      <w:r w:rsidRPr="00AF2DE9">
        <w:t xml:space="preserve"> (4Q)</w:t>
      </w:r>
      <w:bookmarkEnd w:id="897"/>
      <w:bookmarkEnd w:id="898"/>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70856A48" w:rsidR="009A15F1" w:rsidRPr="00A61195" w:rsidRDefault="00A33FF3" w:rsidP="00B95DFB">
            <w:pPr>
              <w:pStyle w:val="TekstTabeli"/>
              <w:rPr>
                <w:lang w:val="pl-PL"/>
              </w:rPr>
            </w:pPr>
            <w:ins w:id="899" w:author="Tadeusz Szefler" w:date="2024-06-10T19:02:00Z" w16du:dateUtc="2024-06-10T17:02:00Z">
              <w:r>
                <w:rPr>
                  <w:lang w:val="pl-PL"/>
                </w:rPr>
                <w:t xml:space="preserve">Jakość projektu </w:t>
              </w:r>
            </w:ins>
            <w:del w:id="900" w:author="Tadeusz Szefler" w:date="2024-06-10T19:02:00Z" w16du:dateUtc="2024-06-10T17:02:00Z">
              <w:r w:rsidR="00A61195" w:rsidRPr="00A61195" w:rsidDel="00A33FF3">
                <w:rPr>
                  <w:lang w:val="pl-PL"/>
                </w:rPr>
                <w:delText>R</w:delText>
              </w:r>
            </w:del>
            <w:ins w:id="901" w:author="Tadeusz Szefler" w:date="2024-06-10T19:02:00Z" w16du:dateUtc="2024-06-10T17:02:00Z">
              <w:r>
                <w:rPr>
                  <w:lang w:val="pl-PL"/>
                </w:rPr>
                <w:t>r</w:t>
              </w:r>
            </w:ins>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ins w:id="902" w:author="Tadeusz Szefler" w:date="2024-06-10T19:00:00Z" w16du:dateUtc="2024-06-10T17:00:00Z">
              <w:r>
                <w:rPr>
                  <w:lang w:val="pl-PL"/>
                </w:rPr>
                <w:t>,</w:t>
              </w:r>
            </w:ins>
            <w:r w:rsidR="009A15F1" w:rsidRPr="00A61195">
              <w:rPr>
                <w:lang w:val="pl-PL"/>
              </w:rPr>
              <w:t xml:space="preserve"> wykorzystując projekt uniwersalny</w:t>
            </w:r>
            <w:ins w:id="903" w:author="Tadeusz Szefler" w:date="2024-06-10T19:00:00Z" w16du:dateUtc="2024-06-10T17:00:00Z">
              <w:r>
                <w:rPr>
                  <w:lang w:val="pl-PL"/>
                </w:rPr>
                <w:t>,</w:t>
              </w:r>
            </w:ins>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02136796" w:rsidR="009A15F1" w:rsidRPr="00A61195" w:rsidRDefault="009A15F1" w:rsidP="00B95DFB">
            <w:pPr>
              <w:pStyle w:val="TekstTabeli"/>
              <w:rPr>
                <w:lang w:val="pl-PL"/>
              </w:rPr>
            </w:pPr>
            <w:r w:rsidRPr="00A61195">
              <w:rPr>
                <w:lang w:val="pl-PL"/>
              </w:rPr>
              <w:t xml:space="preserve">Jakość wykonania </w:t>
            </w:r>
            <w:del w:id="904" w:author="Tadeusz Szefler" w:date="2024-06-10T19:01:00Z" w16du:dateUtc="2024-06-10T17:01:00Z">
              <w:r w:rsidRPr="00A61195" w:rsidDel="00A33FF3">
                <w:rPr>
                  <w:lang w:val="pl-PL"/>
                </w:rPr>
                <w:delText>(</w:delText>
              </w:r>
              <w:r w:rsidRPr="00A61195" w:rsidDel="00A33FF3">
                <w:rPr>
                  <w:i/>
                  <w:iCs/>
                  <w:lang w:val="pl-PL"/>
                </w:rPr>
                <w:delText>production quality</w:delText>
              </w:r>
              <w:r w:rsidRPr="00A61195" w:rsidDel="00A33FF3">
                <w:rPr>
                  <w:lang w:val="pl-PL"/>
                </w:rPr>
                <w:delText xml:space="preserve">) </w:delText>
              </w:r>
            </w:del>
            <w:r w:rsidRPr="00A61195">
              <w:rPr>
                <w:lang w:val="pl-PL"/>
              </w:rPr>
              <w:t>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527208F3" w:rsidR="009A15F1" w:rsidRPr="00A61195" w:rsidRDefault="009A15F1" w:rsidP="00B95DFB">
            <w:pPr>
              <w:pStyle w:val="TekstTabeli"/>
              <w:rPr>
                <w:lang w:val="pl-PL"/>
              </w:rPr>
            </w:pPr>
            <w:r w:rsidRPr="00A61195">
              <w:rPr>
                <w:lang w:val="pl-PL"/>
              </w:rPr>
              <w:t xml:space="preserve">Jakość dostaw </w:t>
            </w:r>
            <w:del w:id="905" w:author="Tadeusz Szefler" w:date="2024-06-10T19:02:00Z" w16du:dateUtc="2024-06-10T17:02:00Z">
              <w:r w:rsidRPr="00A61195" w:rsidDel="00A33FF3">
                <w:rPr>
                  <w:lang w:val="pl-PL"/>
                </w:rPr>
                <w:delText xml:space="preserve">(delivery quality) </w:delText>
              </w:r>
            </w:del>
            <w:r w:rsidRPr="00A61195">
              <w:rPr>
                <w:lang w:val="pl-PL"/>
              </w:rPr>
              <w:t xml:space="preserve">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del w:id="906" w:author="Tadeusz Szefler" w:date="2024-06-10T19:02:00Z" w16du:dateUtc="2024-06-10T17:02:00Z">
              <w:r w:rsidRPr="00A61195" w:rsidDel="00A33FF3">
                <w:rPr>
                  <w:lang w:val="pl-PL"/>
                </w:rPr>
                <w:delText>ą</w:delText>
              </w:r>
            </w:del>
            <w:ins w:id="907" w:author="Tadeusz Szefler" w:date="2024-06-10T19:02:00Z" w16du:dateUtc="2024-06-10T17:02:00Z">
              <w:r w:rsidR="00A33FF3">
                <w:rPr>
                  <w:lang w:val="pl-PL"/>
                </w:rPr>
                <w:t>a</w:t>
              </w:r>
            </w:ins>
            <w:r w:rsidRPr="00A61195">
              <w:rPr>
                <w:lang w:val="pl-PL"/>
              </w:rPr>
              <w:t xml:space="preserve"> form</w:t>
            </w:r>
            <w:del w:id="908" w:author="Tadeusz Szefler" w:date="2024-06-10T19:02:00Z" w16du:dateUtc="2024-06-10T17:02:00Z">
              <w:r w:rsidRPr="00A61195" w:rsidDel="00A33FF3">
                <w:rPr>
                  <w:lang w:val="pl-PL"/>
                </w:rPr>
                <w:delText>ę</w:delText>
              </w:r>
            </w:del>
            <w:ins w:id="909" w:author="Tadeusz Szefler" w:date="2024-06-10T19:02:00Z" w16du:dateUtc="2024-06-10T17:02:00Z">
              <w:r w:rsidR="00A33FF3">
                <w:rPr>
                  <w:lang w:val="pl-PL"/>
                </w:rPr>
                <w:t>a</w:t>
              </w:r>
            </w:ins>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47F51A31" w:rsidR="009A15F1" w:rsidRPr="00A61195" w:rsidRDefault="009A15F1" w:rsidP="00B95DFB">
            <w:pPr>
              <w:pStyle w:val="TekstTabeli"/>
              <w:rPr>
                <w:lang w:val="pl-PL"/>
              </w:rPr>
            </w:pPr>
            <w:r w:rsidRPr="00A61195">
              <w:rPr>
                <w:lang w:val="pl-PL"/>
              </w:rPr>
              <w:t xml:space="preserve">Jakość relacji </w:t>
            </w:r>
            <w:del w:id="910" w:author="Tadeusz Szefler" w:date="2024-06-10T19:03:00Z" w16du:dateUtc="2024-06-10T17:03:00Z">
              <w:r w:rsidRPr="00A61195" w:rsidDel="00A33FF3">
                <w:rPr>
                  <w:lang w:val="pl-PL"/>
                </w:rPr>
                <w:delText xml:space="preserve">jest </w:delText>
              </w:r>
            </w:del>
            <w:r w:rsidRPr="00A61195">
              <w:rPr>
                <w:lang w:val="pl-PL"/>
              </w:rPr>
              <w:t>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6A5F3EEE"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EE53A4" w:rsidRPr="00AF2DE9">
        <w:t xml:space="preserve">Tabela </w:t>
      </w:r>
      <w:r w:rsidR="00EE53A4">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ins w:id="911" w:author="Tadeusz Szefler" w:date="2024-06-10T19:04:00Z" w16du:dateUtc="2024-06-10T17:04:00Z">
        <w:r w:rsidR="00174A9C">
          <w:t>,</w:t>
        </w:r>
      </w:ins>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del w:id="912" w:author="Tadeusz Szefler" w:date="2024-06-10T19:04:00Z" w16du:dateUtc="2024-06-10T17:04:00Z">
        <w:r w:rsidR="00254FDE" w:rsidDel="00174A9C">
          <w:delText>,</w:delText>
        </w:r>
      </w:del>
      <w:ins w:id="913" w:author="Tadeusz Szefler" w:date="2024-06-10T19:04:00Z" w16du:dateUtc="2024-06-10T17:04:00Z">
        <w:r w:rsidR="00174A9C">
          <w:t xml:space="preserve"> –</w:t>
        </w:r>
      </w:ins>
      <w:r w:rsidR="00254FDE">
        <w:t xml:space="preserve"> a na pewno dotyczy to usług uniwersyteckich</w:t>
      </w:r>
      <w:del w:id="914" w:author="Tadeusz Szefler" w:date="2024-06-10T19:04:00Z" w16du:dateUtc="2024-06-10T17:04:00Z">
        <w:r w:rsidR="00254FDE" w:rsidDel="00174A9C">
          <w:delText>,</w:delText>
        </w:r>
      </w:del>
      <w:ins w:id="915" w:author="Tadeusz Szefler" w:date="2024-06-10T19:04:00Z" w16du:dateUtc="2024-06-10T17:04:00Z">
        <w:r w:rsidR="00174A9C">
          <w:t xml:space="preserve"> –</w:t>
        </w:r>
      </w:ins>
      <w:r w:rsidR="00254FDE">
        <w:t xml:space="preserve"> odnosi się do relacji z odbiorcami usługi. Tak</w:t>
      </w:r>
      <w:ins w:id="916" w:author="Tadeusz Szefler" w:date="2024-06-10T19:08:00Z" w16du:dateUtc="2024-06-10T17:08:00Z">
        <w:r w:rsidR="00B023FF">
          <w:t xml:space="preserve"> </w:t>
        </w:r>
      </w:ins>
      <w:r w:rsidR="00254FDE">
        <w:t xml:space="preserve">że </w:t>
      </w:r>
      <w:ins w:id="917" w:author="Tadeusz Szefler" w:date="2024-06-10T19:08:00Z" w16du:dateUtc="2024-06-10T17:08:00Z">
        <w:r w:rsidR="00B023FF">
          <w:t xml:space="preserve">//lepiej: A zatem/Tak więc// </w:t>
        </w:r>
      </w:ins>
      <w:r w:rsidR="00254FDE">
        <w:t xml:space="preserve">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918" w:name="_Ref134900076"/>
      <w:bookmarkStart w:id="919" w:name="_Ref92635501"/>
      <w:bookmarkStart w:id="920" w:name="_Toc168466297"/>
      <w:bookmarkStart w:id="921" w:name="_Hlk168939002"/>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918"/>
      <w:r w:rsidRPr="0050671B">
        <w:t xml:space="preserve"> Zintegrowany model jakości usług 4Q</w:t>
      </w:r>
      <w:bookmarkEnd w:id="919"/>
      <w:bookmarkEnd w:id="920"/>
    </w:p>
    <w:bookmarkEnd w:id="921"/>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53E9952A"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ins w:id="922" w:author="Tadeusz Szefler" w:date="2024-06-10T19:14:00Z" w16du:dateUtc="2024-06-10T17:14:00Z">
        <w:r w:rsidR="00B023FF">
          <w:t>,</w:t>
        </w:r>
      </w:ins>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3E276E5D" w:rsidR="009A15F1" w:rsidRPr="00BD17A9" w:rsidRDefault="009A15F1" w:rsidP="00BD17A9">
      <w:pPr>
        <w:pStyle w:val="Tytutabeli"/>
      </w:pPr>
      <w:bookmarkStart w:id="923" w:name="_Ref168592302"/>
      <w:bookmarkStart w:id="924" w:name="_Ref134897207"/>
      <w:bookmarkStart w:id="925"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bookmarkEnd w:id="923"/>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924"/>
      <w:bookmarkEnd w:id="925"/>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E6FFDDA"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E8137F" w:rsidRPr="00BD17A9">
        <w:t xml:space="preserve">Tabela </w:t>
      </w:r>
      <w:r w:rsidR="00E8137F">
        <w:rPr>
          <w:noProof/>
        </w:rPr>
        <w:t>15</w:t>
      </w:r>
      <w:r w:rsidR="00E8137F">
        <w:fldChar w:fldCharType="end"/>
      </w:r>
      <w:r w:rsidR="00E8137F">
        <w:t xml:space="preserve">) </w:t>
      </w:r>
      <w:r w:rsidRPr="00584E00">
        <w:t xml:space="preserve">przedstawiają trzy aspekty jakości usług. Jakość zewnętrzna, </w:t>
      </w:r>
      <w:del w:id="926" w:author="Tadeusz Szefler" w:date="2024-06-10T19:17:00Z" w16du:dateUtc="2024-06-10T17:17:00Z">
        <w:r w:rsidRPr="00584E00" w:rsidDel="001304BC">
          <w:delText xml:space="preserve">inaczej </w:delText>
        </w:r>
      </w:del>
      <w:ins w:id="927" w:author="Tadeusz Szefler" w:date="2024-06-10T19:17:00Z" w16du:dateUtc="2024-06-10T17:17:00Z">
        <w:r w:rsidR="001304BC">
          <w:t xml:space="preserve">tzn. </w:t>
        </w:r>
      </w:ins>
      <w:r w:rsidRPr="00584E00">
        <w:t xml:space="preserve">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w:t>
      </w:r>
      <w:del w:id="928" w:author="Tadeusz Szefler" w:date="2024-06-10T19:17:00Z" w16du:dateUtc="2024-06-10T17:17:00Z">
        <w:r w:rsidRPr="00584E00" w:rsidDel="001304BC">
          <w:delText>-</w:delText>
        </w:r>
      </w:del>
      <w:ins w:id="929" w:author="Tadeusz Szefler" w:date="2024-06-10T19:17:00Z" w16du:dateUtc="2024-06-10T17:17:00Z">
        <w:r w:rsidR="001304BC">
          <w:t>–</w:t>
        </w:r>
      </w:ins>
      <w:r w:rsidRPr="00584E00">
        <w:t xml:space="preserve"> w przypadku edukacji mogą to być na przykład wskaźniki efektywności nauczania czy stopa zatrudnienia absolwentów. Wreszcie</w:t>
      </w:r>
      <w:del w:id="930" w:author="Tadeusz Szefler" w:date="2024-06-10T19:18:00Z" w16du:dateUtc="2024-06-10T17:18:00Z">
        <w:r w:rsidRPr="00584E00" w:rsidDel="001304BC">
          <w:delText>,</w:delText>
        </w:r>
      </w:del>
      <w:r w:rsidRPr="00584E00">
        <w:t xml:space="preserv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2036DFE5"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w:t>
      </w:r>
      <w:del w:id="931" w:author="Tadeusz Szefler" w:date="2024-06-10T19:18:00Z" w16du:dateUtc="2024-06-10T17:18:00Z">
        <w:r w:rsidRPr="00EA32EC" w:rsidDel="001304BC">
          <w:delText xml:space="preserve">na </w:delText>
        </w:r>
      </w:del>
      <w:r w:rsidRPr="00EA32EC">
        <w:t>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54887C3A" w:rsidR="009A15F1" w:rsidRPr="00EA32EC" w:rsidRDefault="009A15F1">
      <w:pPr>
        <w:pStyle w:val="Akapitzlist"/>
        <w:numPr>
          <w:ilvl w:val="0"/>
          <w:numId w:val="7"/>
        </w:numPr>
        <w:spacing w:before="60" w:line="300" w:lineRule="auto"/>
        <w:ind w:hanging="357"/>
      </w:pPr>
      <w:r w:rsidRPr="00EA32EC">
        <w:t>jakość fizycznego otoczenia</w:t>
      </w:r>
      <w:ins w:id="932" w:author="Tadeusz Szefler" w:date="2024-06-10T19:18:00Z" w16du:dateUtc="2024-06-10T17:18:00Z">
        <w:r w:rsidR="001304BC">
          <w:t>,</w:t>
        </w:r>
      </w:ins>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63BABC07"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ins w:id="933" w:author="Tadeusz Szefler" w:date="2024-06-10T19:19:00Z" w16du:dateUtc="2024-06-10T17:19:00Z">
        <w:r w:rsidR="001304BC">
          <w:t>,</w:t>
        </w:r>
      </w:ins>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del w:id="934" w:author="Tadeusz Szefler" w:date="2024-06-10T19:19:00Z" w16du:dateUtc="2024-06-10T17:19:00Z">
        <w:r w:rsidR="001B6905" w:rsidDel="001304BC">
          <w:delText xml:space="preserve">/ </w:delText>
        </w:r>
      </w:del>
      <w:ins w:id="935" w:author="Tadeusz Szefler" w:date="2024-06-10T19:19:00Z" w16du:dateUtc="2024-06-10T17:19:00Z">
        <w:r w:rsidR="001304BC">
          <w:t>(</w:t>
        </w:r>
      </w:ins>
      <w:r w:rsidR="001B6905">
        <w:t>środowiska</w:t>
      </w:r>
      <w:ins w:id="936" w:author="Tadeusz Szefler" w:date="2024-06-10T19:19:00Z" w16du:dateUtc="2024-06-10T17:19:00Z">
        <w:r w:rsidR="001304BC">
          <w:t>)</w:t>
        </w:r>
      </w:ins>
      <w:r w:rsidR="001B6905">
        <w:t xml:space="preserve"> </w:t>
      </w:r>
      <w:ins w:id="937" w:author="Tadeusz Szefler" w:date="2024-06-10T19:19:00Z" w16du:dateUtc="2024-06-10T17:19:00Z">
        <w:r w:rsidR="001304BC">
          <w:t xml:space="preserve">//albo: </w:t>
        </w:r>
      </w:ins>
      <w:ins w:id="938" w:author="Tadeusz Szefler" w:date="2024-06-10T19:20:00Z" w16du:dateUtc="2024-06-10T17:20:00Z">
        <w:r w:rsidR="001304BC">
          <w:t>otoczenia/środowiska, ale to jest mniej czytelne dla narracji//</w:t>
        </w:r>
      </w:ins>
      <w:ins w:id="939" w:author="Tadeusz Szefler" w:date="2024-06-10T19:19:00Z" w16du:dateUtc="2024-06-10T17:19:00Z">
        <w:r w:rsidR="001304BC">
          <w:t xml:space="preserve"> </w:t>
        </w:r>
      </w:ins>
      <w:r w:rsidR="001B6905">
        <w:t>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1304BC">
        <w:rPr>
          <w:i/>
          <w:iCs/>
          <w:rPrChange w:id="940" w:author="Tadeusz Szefler" w:date="2024-06-10T19:21:00Z" w16du:dateUtc="2024-06-10T17:21:00Z">
            <w:rPr/>
          </w:rPrChange>
        </w:rPr>
        <w:t>social</w:t>
      </w:r>
      <w:proofErr w:type="spellEnd"/>
      <w:r w:rsidR="001B6905" w:rsidRPr="001304BC">
        <w:rPr>
          <w:i/>
          <w:iCs/>
          <w:rPrChange w:id="941" w:author="Tadeusz Szefler" w:date="2024-06-10T19:21:00Z" w16du:dateUtc="2024-06-10T17:21:00Z">
            <w:rPr/>
          </w:rPrChange>
        </w:rPr>
        <w:t xml:space="preserve"> </w:t>
      </w:r>
      <w:proofErr w:type="spellStart"/>
      <w:r w:rsidR="001B6905" w:rsidRPr="001304BC">
        <w:rPr>
          <w:i/>
          <w:iCs/>
          <w:rPrChange w:id="942" w:author="Tadeusz Szefler" w:date="2024-06-10T19:21:00Z" w16du:dateUtc="2024-06-10T17:21:00Z">
            <w:rPr/>
          </w:rPrChange>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del w:id="943" w:author="Tadeusz Szefler" w:date="2024-06-10T19:21:00Z" w16du:dateUtc="2024-06-10T17:21:00Z">
        <w:r w:rsidR="0073511A" w:rsidDel="001304BC">
          <w:delText>a</w:delText>
        </w:r>
      </w:del>
      <w:ins w:id="944" w:author="Tadeusz Szefler" w:date="2024-06-10T19:21:00Z" w16du:dateUtc="2024-06-10T17:21:00Z">
        <w:r w:rsidR="001304BC">
          <w:t>ą</w:t>
        </w:r>
      </w:ins>
      <w:r w:rsidR="001B6905">
        <w:t xml:space="preserve"> (</w:t>
      </w:r>
      <w:proofErr w:type="spellStart"/>
      <w:r w:rsidR="001B6905" w:rsidRPr="0073511A">
        <w:rPr>
          <w:i/>
          <w:iCs/>
        </w:rPr>
        <w:t>tangibles</w:t>
      </w:r>
      <w:proofErr w:type="spellEnd"/>
      <w:r w:rsidR="001B6905">
        <w:t>)</w:t>
      </w:r>
      <w:del w:id="945" w:author="Tadeusz Szefler" w:date="2024-06-10T19:21:00Z" w16du:dateUtc="2024-06-10T17:21:00Z">
        <w:r w:rsidR="001B6905" w:rsidDel="001304BC">
          <w:delText>;</w:delText>
        </w:r>
      </w:del>
      <w:ins w:id="946" w:author="Tadeusz Szefler" w:date="2024-06-10T19:21:00Z" w16du:dateUtc="2024-06-10T17:21:00Z">
        <w:r w:rsidR="001304BC">
          <w:t xml:space="preserve"> i</w:t>
        </w:r>
      </w:ins>
      <w:r w:rsidR="001B6905">
        <w:t xml:space="preserve"> </w:t>
      </w:r>
      <w:r w:rsidR="0073511A">
        <w:t>ogóln</w:t>
      </w:r>
      <w:del w:id="947" w:author="Tadeusz Szefler" w:date="2024-06-10T19:21:00Z" w16du:dateUtc="2024-06-10T17:21:00Z">
        <w:r w:rsidR="0073511A" w:rsidDel="001304BC">
          <w:delText>a</w:delText>
        </w:r>
      </w:del>
      <w:ins w:id="948" w:author="Tadeusz Szefler" w:date="2024-06-10T19:21:00Z" w16du:dateUtc="2024-06-10T17:21:00Z">
        <w:r w:rsidR="001304BC">
          <w:t>ą</w:t>
        </w:r>
      </w:ins>
      <w:r w:rsidR="0073511A">
        <w:t xml:space="preserve"> ocen</w:t>
      </w:r>
      <w:del w:id="949" w:author="Tadeusz Szefler" w:date="2024-06-10T19:21:00Z" w16du:dateUtc="2024-06-10T17:21:00Z">
        <w:r w:rsidR="0073511A" w:rsidDel="001304BC">
          <w:delText>a</w:delText>
        </w:r>
      </w:del>
      <w:ins w:id="950" w:author="Tadeusz Szefler" w:date="2024-06-10T19:21:00Z" w16du:dateUtc="2024-06-10T17:21:00Z">
        <w:r w:rsidR="001304BC">
          <w:t>ę</w:t>
        </w:r>
      </w:ins>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w:t>
      </w:r>
      <w:del w:id="951" w:author="Tadeusz Szefler" w:date="2024-06-10T19:21:00Z" w16du:dateUtc="2024-06-10T17:21:00Z">
        <w:r w:rsidR="0073511A" w:rsidDel="001304BC">
          <w:delText xml:space="preserve">to </w:delText>
        </w:r>
      </w:del>
      <w:r w:rsidR="0073511A">
        <w:t>zauważyć, że usługi edukacyjne na poziomie uniwersyteckim mogą być trudne do oceny w tak ujętych kategoriach</w:t>
      </w:r>
      <w:ins w:id="952" w:author="Tadeusz Szefler" w:date="2024-06-10T19:22:00Z" w16du:dateUtc="2024-06-10T17:22:00Z">
        <w:r w:rsidR="001304BC">
          <w:t>,</w:t>
        </w:r>
      </w:ins>
      <w:r w:rsidR="0073511A">
        <w:t xml:space="preserve"> gdyż ze względu na długi czas trwania usługi wiele z tych czynników może się zmieniać w czasie. W</w:t>
      </w:r>
      <w:r w:rsidR="00661DDA">
        <w:t> </w:t>
      </w:r>
      <w:r w:rsidR="0073511A">
        <w:t xml:space="preserve">związku z tym </w:t>
      </w:r>
      <w:r w:rsidR="0073511A" w:rsidRPr="001304BC">
        <w:rPr>
          <w:u w:val="single"/>
          <w:rPrChange w:id="953" w:author="Tadeusz Szefler" w:date="2024-06-10T19:23:00Z" w16du:dateUtc="2024-06-10T17:23:00Z">
            <w:rPr/>
          </w:rPrChange>
        </w:rPr>
        <w:t>tego rodzaju</w:t>
      </w:r>
      <w:r w:rsidR="0073511A">
        <w:t xml:space="preserve"> </w:t>
      </w:r>
      <w:ins w:id="954" w:author="Tadeusz Szefler" w:date="2024-06-10T19:23:00Z" w16du:dateUtc="2024-06-10T17:23:00Z">
        <w:r w:rsidR="001304BC">
          <w:t xml:space="preserve">//powyższa ocena (żeby uniknąć </w:t>
        </w:r>
      </w:ins>
      <w:ins w:id="955" w:author="Tadeusz Szefler" w:date="2024-06-10T19:24:00Z" w16du:dateUtc="2024-06-10T17:24:00Z">
        <w:r w:rsidR="001304BC">
          <w:t>„tym tego</w:t>
        </w:r>
        <w:proofErr w:type="gramStart"/>
        <w:r w:rsidR="001304BC">
          <w:t>”)/</w:t>
        </w:r>
        <w:proofErr w:type="gramEnd"/>
        <w:r w:rsidR="001304BC">
          <w:t xml:space="preserve">/ </w:t>
        </w:r>
      </w:ins>
      <w:r w:rsidR="0073511A">
        <w:t>ocena mogłaby być obciążona różnymi błędami poznawczymi</w:t>
      </w:r>
      <w:ins w:id="956" w:author="Tadeusz Szefler" w:date="2024-06-10T19:22:00Z" w16du:dateUtc="2024-06-10T17:22:00Z">
        <w:r w:rsidR="001304BC">
          <w:t>,</w:t>
        </w:r>
      </w:ins>
      <w:r w:rsidR="0073511A">
        <w:t xml:space="preserve"> takimi jak wpływ pierwszego wrażenia lub wpływ skrajnych doświadczeń na późniejszą ocenę usługi. Niemniej </w:t>
      </w:r>
      <w:ins w:id="957" w:author="Tadeusz Szefler" w:date="2024-06-10T19:25:00Z" w16du:dateUtc="2024-06-10T17:25:00Z">
        <w:r w:rsidR="001304BC">
          <w:t xml:space="preserve">//Ale/Jednak/Tymczasem// </w:t>
        </w:r>
      </w:ins>
      <w:r w:rsidR="0073511A">
        <w:t>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w:t>
      </w:r>
      <w:del w:id="958" w:author="Tadeusz Szefler" w:date="2024-06-10T19:25:00Z" w16du:dateUtc="2024-06-10T17:25:00Z">
        <w:r w:rsidR="0073511A" w:rsidDel="001304BC">
          <w:delText xml:space="preserve">swoich </w:delText>
        </w:r>
      </w:del>
      <w:r w:rsidR="0073511A">
        <w:t xml:space="preserve">badaniach </w:t>
      </w:r>
      <w:del w:id="959" w:author="Tadeusz Szefler" w:date="2024-06-10T19:25:00Z" w16du:dateUtc="2024-06-10T17:25:00Z">
        <w:r w:rsidR="0073511A" w:rsidDel="001304BC">
          <w:delText xml:space="preserve">przez </w:delText>
        </w:r>
      </w:del>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7E43E16D" w:rsidR="005A5020" w:rsidRPr="005A5020" w:rsidRDefault="009A15F1" w:rsidP="005A5020">
      <w:pPr>
        <w:pStyle w:val="Rysunek"/>
      </w:pPr>
      <w:bookmarkStart w:id="960" w:name="_Ref134900104"/>
      <w:bookmarkStart w:id="961" w:name="_Ref92656504"/>
      <w:bookmarkStart w:id="962" w:name="_Ref92656512"/>
      <w:bookmarkStart w:id="963"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960"/>
      <w:r w:rsidRPr="005A5020">
        <w:t xml:space="preserve"> Model jakości usług i satysfakcji klienta</w:t>
      </w:r>
      <w:bookmarkEnd w:id="961"/>
      <w:bookmarkEnd w:id="962"/>
      <w:bookmarkEnd w:id="963"/>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416A3F0"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ins w:id="964" w:author="Tadeusz Szefler" w:date="2024-06-10T19:26:00Z" w16du:dateUtc="2024-06-10T17:26:00Z">
        <w:r w:rsidR="0099717E">
          <w:t>pływ</w:t>
        </w:r>
      </w:ins>
      <w:r w:rsidRPr="005A5020">
        <w:t xml:space="preserve"> ogólnej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ins w:id="965" w:author="Tadeusz Szefler" w:date="2024-06-10T19:27:00Z" w16du:dateUtc="2024-06-10T17:27:00Z">
        <w:r w:rsidR="0099717E">
          <w:t>,</w:t>
        </w:r>
      </w:ins>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7240BD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w:t>
      </w:r>
      <w:del w:id="966" w:author="Tadeusz Szefler" w:date="2024-06-10T19:28:00Z" w16du:dateUtc="2024-06-10T17:28:00Z">
        <w:r w:rsidR="005B4023" w:rsidDel="0099717E">
          <w:delText xml:space="preserve">- </w:delText>
        </w:r>
      </w:del>
      <w:ins w:id="967" w:author="Tadeusz Szefler" w:date="2024-06-10T19:28:00Z" w16du:dateUtc="2024-06-10T17:28:00Z">
        <w:r w:rsidR="0099717E">
          <w:t xml:space="preserve">-– </w:t>
        </w:r>
      </w:ins>
      <w:proofErr w:type="spellStart"/>
      <w:r w:rsidR="005B4023" w:rsidRPr="005B4023">
        <w:rPr>
          <w:i/>
          <w:iCs/>
        </w:rPr>
        <w:t>get</w:t>
      </w:r>
      <w:proofErr w:type="spellEnd"/>
      <w:r w:rsidR="005B4023">
        <w:t>)</w:t>
      </w:r>
      <w:r w:rsidR="008C1069">
        <w:t xml:space="preserve"> istotna jest też ocena poświęceń </w:t>
      </w:r>
      <w:r w:rsidR="005B4023">
        <w:t xml:space="preserve">(dano </w:t>
      </w:r>
      <w:del w:id="968" w:author="Tadeusz Szefler" w:date="2024-06-10T19:28:00Z" w16du:dateUtc="2024-06-10T17:28:00Z">
        <w:r w:rsidR="005B4023" w:rsidDel="0099717E">
          <w:delText>-</w:delText>
        </w:r>
      </w:del>
      <w:ins w:id="969" w:author="Tadeusz Szefler" w:date="2024-06-10T19:28:00Z" w16du:dateUtc="2024-06-10T17:28:00Z">
        <w:r w:rsidR="0099717E">
          <w:t>–</w:t>
        </w:r>
      </w:ins>
      <w:r w:rsidR="005B4023">
        <w:t xml:space="preserve">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970" w:name="_Ref135904401"/>
      <w:bookmarkStart w:id="971" w:name="_Ref135904397"/>
      <w:bookmarkStart w:id="972" w:name="_Toc168466299"/>
      <w:bookmarkStart w:id="973" w:name="_Hlk16894014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970"/>
      <w:r w:rsidRPr="00DA3920">
        <w:t xml:space="preserve"> Model jakości usług z wartością dodaną</w:t>
      </w:r>
      <w:bookmarkEnd w:id="971"/>
      <w:bookmarkEnd w:id="972"/>
    </w:p>
    <w:bookmarkEnd w:id="973"/>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76A87648" w:rsidR="00E56621" w:rsidRDefault="008C1069" w:rsidP="00387345">
      <w:r>
        <w:t>Z</w:t>
      </w:r>
      <w:r w:rsidR="00E47F12">
        <w:t xml:space="preserve"> zagadnieniem </w:t>
      </w:r>
      <w:r>
        <w:t xml:space="preserve">postrzeganej wartości </w:t>
      </w:r>
      <w:r w:rsidR="00E47F12">
        <w:t>wiąże się też koncepcja strefy tolerancji</w:t>
      </w:r>
      <w:ins w:id="974" w:author="Tadeusz Szefler" w:date="2024-06-10T19:29:00Z" w16du:dateUtc="2024-06-10T17:29:00Z">
        <w:r w:rsidR="0099717E">
          <w:t>,</w:t>
        </w:r>
      </w:ins>
      <w:r w:rsidR="00E47F12">
        <w:t xml:space="preserve"> </w:t>
      </w:r>
      <w:r w:rsidR="00E47F12" w:rsidRPr="00E47F12">
        <w:t>zidentyfikowan</w:t>
      </w:r>
      <w:r w:rsidR="00E47F12">
        <w:t>a</w:t>
      </w:r>
      <w:r w:rsidR="00E47F12" w:rsidRPr="00E47F12">
        <w:t xml:space="preserve"> przez </w:t>
      </w:r>
      <w:proofErr w:type="spellStart"/>
      <w:r w:rsidR="00E47F12" w:rsidRPr="00E47F12">
        <w:t>Zeithaml</w:t>
      </w:r>
      <w:ins w:id="975" w:author="Tadeusz Szefler" w:date="2024-06-10T19:30:00Z" w16du:dateUtc="2024-06-10T17:30:00Z">
        <w:r w:rsidR="0099717E">
          <w:t>a</w:t>
        </w:r>
      </w:ins>
      <w:proofErr w:type="spellEnd"/>
      <w:r w:rsidR="00E47F12" w:rsidRPr="00E47F12">
        <w:t xml:space="preserve"> i </w:t>
      </w:r>
      <w:proofErr w:type="spellStart"/>
      <w:r w:rsidR="00E47F12" w:rsidRPr="00E47F12">
        <w:t>in</w:t>
      </w:r>
      <w:del w:id="976" w:author="Tadeusz Szefler" w:date="2024-06-10T19:30:00Z" w16du:dateUtc="2024-06-10T17:30:00Z">
        <w:r w:rsidR="00E47F12" w:rsidRPr="00E47F12" w:rsidDel="0099717E">
          <w:delText>.</w:delText>
        </w:r>
      </w:del>
      <w:ins w:id="977" w:author="Tadeusz Szefler" w:date="2024-06-10T19:30:00Z" w16du:dateUtc="2024-06-10T17:30:00Z">
        <w:r w:rsidR="0099717E">
          <w:t>ych</w:t>
        </w:r>
      </w:ins>
      <w:proofErr w:type="spellEnd"/>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w:t>
      </w:r>
      <w:del w:id="978" w:author="Tadeusz Szefler" w:date="2024-06-10T19:30:00Z" w16du:dateUtc="2024-06-10T17:30:00Z">
        <w:r w:rsidR="00190B46" w:rsidDel="0099717E">
          <w:delText>,</w:delText>
        </w:r>
      </w:del>
      <w:r w:rsidR="00190B46">
        <w:t xml:space="preserve"> a idealnym</w:t>
      </w:r>
      <w:ins w:id="979" w:author="Tadeusz Szefler" w:date="2024-06-10T19:30:00Z" w16du:dateUtc="2024-06-10T17:30:00Z">
        <w:r w:rsidR="0099717E">
          <w:t>,</w:t>
        </w:r>
      </w:ins>
      <w:r w:rsidR="00190B46">
        <w:t xml:space="preserve"> dla którego zamiary wyrażania opinii o</w:t>
      </w:r>
      <w:r w:rsidR="00661DDA">
        <w:t> </w:t>
      </w:r>
      <w:r w:rsidR="00190B46">
        <w:t>produkcie są znacznie słabsze niż w sytuacji</w:t>
      </w:r>
      <w:ins w:id="980" w:author="Tadeusz Szefler" w:date="2024-06-10T19:30:00Z" w16du:dateUtc="2024-06-10T17:30:00Z">
        <w:r w:rsidR="0099717E">
          <w:t>,</w:t>
        </w:r>
      </w:ins>
      <w:r w:rsidR="00190B46">
        <w:t xml:space="preserve"> gdy poziom postrzeganej jakości znajdzie </w:t>
      </w:r>
      <w:proofErr w:type="gramStart"/>
      <w:r w:rsidR="00190B46">
        <w:t>się</w:t>
      </w:r>
      <w:proofErr w:type="gramEnd"/>
      <w:r w:rsidR="00190B46">
        <w:t xml:space="preserve"> poza tym zakresem. Tak</w:t>
      </w:r>
      <w:del w:id="981" w:author="Tadeusz Szefler" w:date="2024-06-10T19:30:00Z" w16du:dateUtc="2024-06-10T17:30:00Z">
        <w:r w:rsidR="00190B46" w:rsidDel="0099717E">
          <w:delText>,</w:delText>
        </w:r>
      </w:del>
      <w:r w:rsidR="00190B46">
        <w:t xml:space="preserve">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w:t>
      </w:r>
      <w:ins w:id="982" w:author="Tadeusz Szefler" w:date="2024-06-11T20:30:00Z" w16du:dateUtc="2024-06-11T18:30:00Z">
        <w:r w:rsidR="00CD0502">
          <w:t>,</w:t>
        </w:r>
      </w:ins>
      <w:r w:rsidR="00190B46">
        <w:t xml:space="preserve">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ins w:id="983" w:author="Tadeusz Szefler" w:date="2024-06-10T19:31:00Z" w16du:dateUtc="2024-06-10T17:31:00Z">
        <w:r w:rsidR="0099717E">
          <w:t>.</w:t>
        </w:r>
      </w:ins>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FC5C5C2" w:rsidR="00DA3920" w:rsidRPr="00233788" w:rsidRDefault="00DA3920" w:rsidP="00387345">
      <w:r>
        <w:t xml:space="preserve">Koncepcja ta bardzo dobrze </w:t>
      </w:r>
      <w:del w:id="984" w:author="Tadeusz Szefler" w:date="2024-06-10T19:33:00Z" w16du:dateUtc="2024-06-10T17:33:00Z">
        <w:r w:rsidDel="0099717E">
          <w:delText xml:space="preserve">pasuje </w:delText>
        </w:r>
      </w:del>
      <w:ins w:id="985" w:author="Tadeusz Szefler" w:date="2024-06-10T19:33:00Z" w16du:dateUtc="2024-06-10T17:33:00Z">
        <w:r w:rsidR="0099717E">
          <w:t xml:space="preserve">nadaje się </w:t>
        </w:r>
      </w:ins>
      <w:r>
        <w:t>do opisu jakości usług edukacyjnych uczelni, gdyż zarówno poświęcenia</w:t>
      </w:r>
      <w:ins w:id="986" w:author="Tadeusz Szefler" w:date="2024-06-10T19:33:00Z" w16du:dateUtc="2024-06-10T17:33:00Z">
        <w:r w:rsidR="0099717E">
          <w:t>,</w:t>
        </w:r>
      </w:ins>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ins w:id="987" w:author="Tadeusz Szefler" w:date="2024-06-10T19:33:00Z" w16du:dateUtc="2024-06-10T17:33:00Z">
        <w:r w:rsidR="0099717E">
          <w:t>,</w:t>
        </w:r>
      </w:ins>
      <w:r>
        <w:t xml:space="preserve"> jak i postrzeganych korzyści z uwzględnieniem stref tolerancji</w:t>
      </w:r>
      <w:ins w:id="988" w:author="Tadeusz Szefler" w:date="2024-06-10T19:34:00Z" w16du:dateUtc="2024-06-10T17:34:00Z">
        <w:r w:rsidR="0099717E">
          <w:t>,</w:t>
        </w:r>
      </w:ins>
      <w:r>
        <w:t xml:space="preserve"> może w istotny sposób przyczynić się do podejmowania właściwych decyzji.</w:t>
      </w:r>
    </w:p>
    <w:p w14:paraId="272BD694" w14:textId="746BAEE8" w:rsidR="00387345" w:rsidRPr="00233788" w:rsidRDefault="003F7190" w:rsidP="00020C6F">
      <w:r w:rsidRPr="00B004C5">
        <w:t>Podsumowując</w:t>
      </w:r>
      <w:ins w:id="989" w:author="Tadeusz Szefler" w:date="2024-06-10T19:34:00Z" w16du:dateUtc="2024-06-10T17:34:00Z">
        <w:r w:rsidR="0099717E">
          <w:t>,</w:t>
        </w:r>
      </w:ins>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del w:id="990" w:author="Tadeusz Szefler" w:date="2024-06-10T19:34:00Z" w16du:dateUtc="2024-06-10T17:34:00Z">
        <w:r w:rsidRPr="00B004C5" w:rsidDel="0099717E">
          <w:delText>ą</w:delText>
        </w:r>
      </w:del>
      <w:ins w:id="991" w:author="Tadeusz Szefler" w:date="2024-06-10T19:34:00Z" w16du:dateUtc="2024-06-10T17:34:00Z">
        <w:r w:rsidR="0099717E">
          <w:t>e</w:t>
        </w:r>
      </w:ins>
      <w:r>
        <w:t xml:space="preserve"> przez </w:t>
      </w:r>
      <w:proofErr w:type="spellStart"/>
      <w:r>
        <w:t>Belash</w:t>
      </w:r>
      <w:ins w:id="992" w:author="Tadeusz Szefler" w:date="2024-06-10T19:34:00Z" w16du:dateUtc="2024-06-10T17:34:00Z">
        <w:r w:rsidR="0099717E">
          <w:t>a</w:t>
        </w:r>
      </w:ins>
      <w:proofErr w:type="spellEnd"/>
      <w:r>
        <w:t xml:space="preserve"> i </w:t>
      </w:r>
      <w:proofErr w:type="spellStart"/>
      <w:r>
        <w:t>in</w:t>
      </w:r>
      <w:del w:id="993" w:author="Tadeusz Szefler" w:date="2024-06-10T19:34:00Z" w16du:dateUtc="2024-06-10T17:34:00Z">
        <w:r w:rsidDel="0099717E">
          <w:delText>.</w:delText>
        </w:r>
      </w:del>
      <w:ins w:id="994" w:author="Tadeusz Szefler" w:date="2024-06-10T19:34:00Z" w16du:dateUtc="2024-06-10T17:34:00Z">
        <w:r w:rsidR="0099717E">
          <w:t>ych</w:t>
        </w:r>
      </w:ins>
      <w:proofErr w:type="spellEnd"/>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del w:id="995" w:author="Tadeusz Szefler" w:date="2024-06-10T19:39:00Z" w16du:dateUtc="2024-06-10T17:39:00Z">
        <w:r w:rsidR="00B004C5" w:rsidDel="007E1810">
          <w:delText>a</w:delText>
        </w:r>
      </w:del>
      <w:ins w:id="996" w:author="Tadeusz Szefler" w:date="2024-06-10T19:39:00Z" w16du:dateUtc="2024-06-10T17:39:00Z">
        <w:r w:rsidR="007E1810">
          <w:t>e</w:t>
        </w:r>
      </w:ins>
      <w:r w:rsidR="00B004C5">
        <w:t xml:space="preserve"> wiele cech charakterystycznych dla usług edukacyjnych. Można zauważyć, że </w:t>
      </w:r>
      <w:del w:id="997" w:author="Tadeusz Szefler" w:date="2024-06-10T19:40:00Z" w16du:dateUtc="2024-06-10T17:40:00Z">
        <w:r w:rsidR="00D9377C" w:rsidDel="007E1810">
          <w:delText>w określeniu tym</w:delText>
        </w:r>
      </w:del>
      <w:ins w:id="998" w:author="Tadeusz Szefler" w:date="2024-06-10T19:40:00Z" w16du:dateUtc="2024-06-10T17:40:00Z">
        <w:r w:rsidR="007E1810">
          <w:t>w tym określeniu jakości</w:t>
        </w:r>
      </w:ins>
      <w:r w:rsidR="00D9377C">
        <w:t xml:space="preserve"> </w:t>
      </w:r>
      <w:r w:rsidR="00B004C5">
        <w:t xml:space="preserve">brakuje </w:t>
      </w:r>
      <w:del w:id="999" w:author="Tadeusz Szefler" w:date="2024-06-10T19:40:00Z" w16du:dateUtc="2024-06-10T17:40:00Z">
        <w:r w:rsidR="00B004C5" w:rsidDel="007E1810">
          <w:delText xml:space="preserve">w niej </w:delText>
        </w:r>
      </w:del>
      <w:r w:rsidR="00B004C5">
        <w:t xml:space="preserve">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ins w:id="1000" w:author="Tadeusz Szefler" w:date="2024-06-10T19:40:00Z" w16du:dateUtc="2024-06-10T17:40:00Z">
        <w:r w:rsidR="007E1810">
          <w:t>,</w:t>
        </w:r>
      </w:ins>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ins w:id="1001" w:author="Tadeusz Szefler" w:date="2024-06-10T19:41:00Z" w16du:dateUtc="2024-06-10T17:41:00Z">
        <w:r w:rsidR="007E1810">
          <w:t>,</w:t>
        </w:r>
      </w:ins>
      <w:r w:rsidR="00D9377C">
        <w:t xml:space="preserve"> odnoszące się do stopnia spełniania wymagań. Natomiast pojęcie wymagań w tym kontekście będzie odnoszone do szerokiego spektrum kryteriów</w:t>
      </w:r>
      <w:r w:rsidR="00BC74E1">
        <w:t xml:space="preserve"> wynikających analogicznie </w:t>
      </w:r>
      <w:del w:id="1002" w:author="Tadeusz Szefler" w:date="2024-06-10T19:41:00Z" w16du:dateUtc="2024-06-10T17:41:00Z">
        <w:r w:rsidR="00BC74E1" w:rsidDel="007E1810">
          <w:delText xml:space="preserve">do </w:delText>
        </w:r>
      </w:del>
      <w:ins w:id="1003" w:author="Tadeusz Szefler" w:date="2024-06-10T19:41:00Z" w16du:dateUtc="2024-06-10T17:41:00Z">
        <w:r w:rsidR="007E1810">
          <w:t xml:space="preserve">z </w:t>
        </w:r>
      </w:ins>
      <w:r w:rsidR="00BC74E1">
        <w:t xml:space="preserve">wyżej wspomnianej definicji jakości edukacji. W związku z tym </w:t>
      </w:r>
      <w:ins w:id="1004" w:author="Tadeusz Szefler" w:date="2024-06-10T19:42:00Z" w16du:dateUtc="2024-06-10T17:42:00Z">
        <w:r w:rsidR="007E1810">
          <w:t xml:space="preserve">owe </w:t>
        </w:r>
      </w:ins>
      <w:r w:rsidR="00BC74E1">
        <w:t xml:space="preserve">wymagania </w:t>
      </w:r>
      <w:del w:id="1005" w:author="Tadeusz Szefler" w:date="2024-06-10T19:42:00Z" w16du:dateUtc="2024-06-10T17:42:00Z">
        <w:r w:rsidR="00BC74E1" w:rsidDel="007E1810">
          <w:delText xml:space="preserve">te </w:delText>
        </w:r>
      </w:del>
      <w:r w:rsidR="00BC74E1">
        <w:t>to wszystko</w:t>
      </w:r>
      <w:ins w:id="1006" w:author="Tadeusz Szefler" w:date="2024-06-10T19:43:00Z" w16du:dateUtc="2024-06-10T17:43:00Z">
        <w:r w:rsidR="007E1810">
          <w:t>,</w:t>
        </w:r>
      </w:ins>
      <w:del w:id="1007" w:author="Tadeusz Szefler" w:date="2024-06-10T19:43:00Z" w16du:dateUtc="2024-06-10T17:43:00Z">
        <w:r w:rsidR="00BC74E1" w:rsidDel="007E1810">
          <w:delText xml:space="preserve"> to</w:delText>
        </w:r>
      </w:del>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ins w:id="1008" w:author="Tadeusz Szefler" w:date="2024-06-10T19:43:00Z" w16du:dateUtc="2024-06-10T17:43:00Z">
        <w:r w:rsidR="007E1810">
          <w:t>,</w:t>
        </w:r>
      </w:ins>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BC74E1" w:rsidRPr="007E1810">
        <w:rPr>
          <w:u w:val="single"/>
          <w:rPrChange w:id="1009" w:author="Tadeusz Szefler" w:date="2024-06-10T19:44:00Z" w16du:dateUtc="2024-06-10T17:44:00Z">
            <w:rPr/>
          </w:rPrChange>
        </w:rPr>
        <w:t>odnośnie do</w:t>
      </w:r>
      <w:ins w:id="1010" w:author="Tadeusz Szefler" w:date="2024-06-10T19:44:00Z" w16du:dateUtc="2024-06-10T17:44:00Z">
        <w:r w:rsidR="007E1810">
          <w:rPr>
            <w:u w:val="single"/>
          </w:rPr>
          <w:t>//na temat//</w:t>
        </w:r>
      </w:ins>
      <w:r w:rsidR="00BC74E1">
        <w:t xml:space="preserve"> potrzeb). </w:t>
      </w:r>
      <w:r w:rsidR="00DD771C">
        <w:t xml:space="preserve">Wnioski z analiz przedstawionych w niniejszym </w:t>
      </w:r>
      <w:r w:rsidR="0049362A">
        <w:t>pod</w:t>
      </w:r>
      <w:r w:rsidR="00DD771C">
        <w:t xml:space="preserve">rozdziale posłużą za podstawę do omówienia </w:t>
      </w:r>
      <w:ins w:id="1011" w:author="Tadeusz Szefler" w:date="2024-06-10T19:45:00Z" w16du:dateUtc="2024-06-10T17:45:00Z">
        <w:r w:rsidR="007E1810">
          <w:t xml:space="preserve">w kolejnym podrozdziale </w:t>
        </w:r>
      </w:ins>
      <w:r w:rsidR="00DD771C">
        <w:t xml:space="preserve">metod </w:t>
      </w:r>
      <w:r w:rsidR="00B004C5">
        <w:t xml:space="preserve">pomiaru jakości </w:t>
      </w:r>
      <w:ins w:id="1012" w:author="Tadeusz Szefler" w:date="2024-06-10T19:44:00Z" w16du:dateUtc="2024-06-10T17:44:00Z">
        <w:r w:rsidR="007E1810">
          <w:t xml:space="preserve">– </w:t>
        </w:r>
      </w:ins>
      <w:r w:rsidR="00B004C5">
        <w:t>wart</w:t>
      </w:r>
      <w:r w:rsidR="00DD771C">
        <w:t>ych</w:t>
      </w:r>
      <w:r w:rsidR="00B004C5">
        <w:t xml:space="preserve"> uwagi w kontekście usług edukacyjnych</w:t>
      </w:r>
      <w:del w:id="1013" w:author="Tadeusz Szefler" w:date="2024-06-10T19:45:00Z" w16du:dateUtc="2024-06-10T17:45:00Z">
        <w:r w:rsidR="00B004C5" w:rsidDel="007E1810">
          <w:delText xml:space="preserve"> w kolejnym </w:delText>
        </w:r>
        <w:r w:rsidR="0049362A" w:rsidDel="007E1810">
          <w:delText>pod</w:delText>
        </w:r>
        <w:r w:rsidR="00B004C5" w:rsidDel="007E1810">
          <w:delText>rozdziale</w:delText>
        </w:r>
      </w:del>
      <w:r w:rsidR="00B004C5">
        <w:t>.</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del w:id="1014" w:author="Tadeusz Szefler" w:date="2024-06-10T19:45:00Z" w16du:dateUtc="2024-06-10T17:45:00Z">
        <w:r w:rsidR="00DD771C" w:rsidDel="007E1810">
          <w:delText>a także</w:delText>
        </w:r>
      </w:del>
      <w:ins w:id="1015" w:author="Tadeusz Szefler" w:date="2024-06-10T19:45:00Z" w16du:dateUtc="2024-06-10T17:45:00Z">
        <w:r w:rsidR="007E1810">
          <w:t>jak i</w:t>
        </w:r>
      </w:ins>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w:t>
      </w:r>
      <w:proofErr w:type="spellStart"/>
      <w:r w:rsidR="00721B1E">
        <w:t>uniwersytetu</w:t>
      </w:r>
      <w:del w:id="1016" w:author="Tadeusz Szefler" w:date="2024-06-10T19:46:00Z" w16du:dateUtc="2024-06-10T17:46:00Z">
        <w:r w:rsidR="00721B1E" w:rsidDel="007E1810">
          <w:delText xml:space="preserve">, a także </w:delText>
        </w:r>
      </w:del>
      <w:ins w:id="1017" w:author="Tadeusz Szefler" w:date="2024-06-10T19:46:00Z" w16du:dateUtc="2024-06-10T17:46:00Z">
        <w:r w:rsidR="007E1810">
          <w:t>i</w:t>
        </w:r>
        <w:proofErr w:type="spellEnd"/>
        <w:r w:rsidR="007E1810">
          <w:t xml:space="preserve"> </w:t>
        </w:r>
      </w:ins>
      <w:r w:rsidR="00721B1E">
        <w:t>ze środowiskiem zewnętrznym.</w:t>
      </w:r>
    </w:p>
    <w:p w14:paraId="16461CE9" w14:textId="7D0F62AC" w:rsidR="00AE2BC1" w:rsidRPr="00233788" w:rsidRDefault="00AE2BC1" w:rsidP="00107ECD">
      <w:pPr>
        <w:pStyle w:val="Nagwek3"/>
      </w:pPr>
      <w:bookmarkStart w:id="1018" w:name="_Ref135857644"/>
      <w:bookmarkStart w:id="1019" w:name="_Ref137319715"/>
      <w:bookmarkStart w:id="1020" w:name="_Toc164801009"/>
      <w:bookmarkStart w:id="1021" w:name="_Toc168466239"/>
      <w:r w:rsidRPr="00233788">
        <w:t>Wybrane metody pomiaru jakości</w:t>
      </w:r>
      <w:bookmarkEnd w:id="1018"/>
      <w:r w:rsidR="003B61B1">
        <w:t xml:space="preserve"> w kontekście usług edukacyjnych uczelni</w:t>
      </w:r>
      <w:bookmarkEnd w:id="1019"/>
      <w:bookmarkEnd w:id="1020"/>
      <w:bookmarkEnd w:id="1021"/>
    </w:p>
    <w:p w14:paraId="13639611" w14:textId="043F306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ins w:id="1022" w:author="Tadeusz Szefler" w:date="2024-06-10T20:37:00Z" w16du:dateUtc="2024-06-10T18:37:00Z">
        <w:r w:rsidR="00A273E5">
          <w:t>,</w:t>
        </w:r>
      </w:ins>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xml:space="preserve">. </w:t>
      </w:r>
      <w:del w:id="1023" w:author="Tadeusz Szefler" w:date="2024-06-10T20:37:00Z" w16du:dateUtc="2024-06-10T18:37:00Z">
        <w:r w:rsidR="00405C13" w:rsidDel="00A273E5">
          <w:delText>Takie skomplikowane</w:delText>
        </w:r>
      </w:del>
      <w:ins w:id="1024" w:author="Tadeusz Szefler" w:date="2024-06-10T20:37:00Z" w16du:dateUtc="2024-06-10T18:37:00Z">
        <w:r w:rsidR="00A273E5">
          <w:t>Tak złożone</w:t>
        </w:r>
      </w:ins>
      <w:r w:rsidR="00405C13">
        <w:t xml:space="preserv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del w:id="1025" w:author="Tadeusz Szefler" w:date="2024-06-10T20:38:00Z" w16du:dateUtc="2024-06-10T18:38:00Z">
        <w:r w:rsidRPr="00841616" w:rsidDel="00A273E5">
          <w:delText>możliwoś</w:delText>
        </w:r>
        <w:r w:rsidR="00405C13" w:rsidDel="00A273E5">
          <w:delText xml:space="preserve">ci </w:delText>
        </w:r>
      </w:del>
      <w:r w:rsidR="00405C13">
        <w:t>stopień złożoności procesu</w:t>
      </w:r>
      <w:r w:rsidRPr="00841616">
        <w:t xml:space="preserve"> jej pomiaru. </w:t>
      </w:r>
      <w:r w:rsidR="009C33D2">
        <w:t>Niewątpliwą zaletą takiego podejścia jest możliwość uzyskania jednej miary, która określi wartość stopnia</w:t>
      </w:r>
      <w:ins w:id="1026" w:author="Tadeusz Szefler" w:date="2024-06-10T20:38:00Z" w16du:dateUtc="2024-06-10T18:38:00Z">
        <w:r w:rsidR="00A273E5">
          <w:t>,</w:t>
        </w:r>
      </w:ins>
      <w:r w:rsidR="009C33D2">
        <w:t xml:space="preserve"> w jakim dany produkt spełnia lub spełnił odpowiednie wymagania. Taką miarę zazwyczaj można wyrazić w procentach i dzięki temu możliwe jest porównywanie </w:t>
      </w:r>
      <w:del w:id="1027" w:author="Tadeusz Szefler" w:date="2024-06-10T20:38:00Z" w16du:dateUtc="2024-06-10T18:38:00Z">
        <w:r w:rsidR="009C33D2" w:rsidDel="00A273E5">
          <w:delText xml:space="preserve">ze </w:delText>
        </w:r>
      </w:del>
      <w:r w:rsidR="009C33D2">
        <w:t xml:space="preserve">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del w:id="1028" w:author="Tadeusz Szefler" w:date="2024-06-10T20:39:00Z" w16du:dateUtc="2024-06-10T18:39:00Z">
        <w:r w:rsidR="00405C13" w:rsidDel="00A273E5">
          <w:delText>m</w:delText>
        </w:r>
      </w:del>
      <w:ins w:id="1029" w:author="Tadeusz Szefler" w:date="2024-06-10T20:39:00Z" w16du:dateUtc="2024-06-10T18:39:00Z">
        <w:r w:rsidR="00A273E5">
          <w:t>ch,</w:t>
        </w:r>
      </w:ins>
      <w:r w:rsidR="009C33D2">
        <w:t xml:space="preserve"> jakimi są w zazwyczaj usługi, a w szczególności usługi edukacyjne.</w:t>
      </w:r>
    </w:p>
    <w:p w14:paraId="44979664" w14:textId="574AC37A"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EE53A4">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ins w:id="1030" w:author="Tadeusz Szefler" w:date="2024-06-10T20:40:00Z" w16du:dateUtc="2024-06-10T18:40:00Z">
        <w:r w:rsidR="00A273E5">
          <w:t>a</w:t>
        </w:r>
      </w:ins>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282B0A5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ins w:id="1031" w:author="Tadeusz Szefler" w:date="2024-06-10T20:40:00Z" w16du:dateUtc="2024-06-10T18:40:00Z">
        <w:r w:rsidR="00A273E5">
          <w:t>,</w:t>
        </w:r>
      </w:ins>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w:t>
      </w:r>
      <w:del w:id="1032" w:author="Tadeusz Szefler" w:date="2024-06-10T20:42:00Z" w16du:dateUtc="2024-06-10T18:42:00Z">
        <w:r w:rsidRPr="009C33D2" w:rsidDel="00A273E5">
          <w:delText xml:space="preserve">stwierdzeń na bazie, </w:delText>
        </w:r>
      </w:del>
      <w:ins w:id="1033" w:author="Tadeusz Szefler" w:date="2024-06-10T20:41:00Z" w16du:dateUtc="2024-06-10T18:41:00Z">
        <w:r w:rsidR="00A273E5">
          <w:t>st</w:t>
        </w:r>
      </w:ins>
      <w:ins w:id="1034" w:author="Tadeusz Szefler" w:date="2024-06-10T20:42:00Z" w16du:dateUtc="2024-06-10T18:42:00Z">
        <w:r w:rsidR="00A273E5">
          <w:t xml:space="preserve">wierdzeń, na podstawie </w:t>
        </w:r>
      </w:ins>
      <w:r w:rsidRPr="009C33D2">
        <w:t xml:space="preserve">których tworzy się kwestionariusze </w:t>
      </w:r>
      <w:r w:rsidR="00A633F6" w:rsidRPr="009C33D2">
        <w:t>do badania jakości usługi wg metody SERVQUAL</w:t>
      </w:r>
      <w:ins w:id="1035" w:author="Tadeusz Szefler" w:date="2024-06-10T20:42:00Z" w16du:dateUtc="2024-06-10T18:42:00Z">
        <w:r w:rsidR="00A273E5">
          <w:t>,</w:t>
        </w:r>
      </w:ins>
      <w:r w:rsidR="00A633F6" w:rsidRPr="009C33D2">
        <w:t xml:space="preserve"> </w:t>
      </w:r>
      <w:r w:rsidRPr="009C33D2">
        <w:t xml:space="preserve">przedstawiono w </w:t>
      </w:r>
      <w:r w:rsidR="00A633F6" w:rsidRPr="009C33D2">
        <w:t>Tabeli</w:t>
      </w:r>
      <w:r w:rsidR="00661DDA">
        <w:t> </w:t>
      </w:r>
      <w:r w:rsidR="00A633F6">
        <w:t>16.</w:t>
      </w:r>
    </w:p>
    <w:p w14:paraId="2C82E7E0" w14:textId="3CDDC472" w:rsidR="00666099" w:rsidRPr="009C33D2" w:rsidRDefault="00666099" w:rsidP="00666099">
      <w:pPr>
        <w:pStyle w:val="Tytutabeli"/>
      </w:pPr>
      <w:bookmarkStart w:id="1036" w:name="_Ref437191499"/>
      <w:bookmarkStart w:id="1037" w:name="_Ref134898790"/>
      <w:bookmarkStart w:id="1038" w:name="_Ref134898827"/>
      <w:bookmarkStart w:id="1039"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036"/>
      <w:r w:rsidRPr="009C33D2">
        <w:t xml:space="preserve"> Twierdzenia do budowy kwestionariusza badania jakości usług SERVQUAL</w:t>
      </w:r>
      <w:bookmarkEnd w:id="1037"/>
      <w:bookmarkEnd w:id="1038"/>
      <w:bookmarkEnd w:id="1039"/>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46570CB5" w:rsidR="00666099" w:rsidRPr="009C33D2" w:rsidRDefault="00666099">
            <w:pPr>
              <w:pStyle w:val="Akapitzlist"/>
              <w:numPr>
                <w:ilvl w:val="0"/>
                <w:numId w:val="12"/>
              </w:numPr>
              <w:spacing w:before="60" w:after="60" w:line="276" w:lineRule="auto"/>
              <w:ind w:left="357" w:hanging="357"/>
              <w:jc w:val="left"/>
              <w:rPr>
                <w:sz w:val="18"/>
                <w:szCs w:val="20"/>
                <w:lang w:val="pl-PL"/>
              </w:rPr>
            </w:pPr>
            <w:del w:id="1040" w:author="Tadeusz Szefler" w:date="2024-06-10T20:42:00Z" w16du:dateUtc="2024-06-10T18:42:00Z">
              <w:r w:rsidRPr="009C33D2" w:rsidDel="00A273E5">
                <w:rPr>
                  <w:sz w:val="18"/>
                  <w:szCs w:val="20"/>
                  <w:lang w:val="pl-PL"/>
                </w:rPr>
                <w:delText>N</w:delText>
              </w:r>
            </w:del>
            <w:ins w:id="1041" w:author="Tadeusz Szefler" w:date="2024-06-10T20:42:00Z" w16du:dateUtc="2024-06-10T18:42:00Z">
              <w:r w:rsidR="00A273E5">
                <w:rPr>
                  <w:sz w:val="18"/>
                  <w:szCs w:val="20"/>
                  <w:lang w:val="pl-PL"/>
                </w:rPr>
                <w:t>n</w:t>
              </w:r>
            </w:ins>
            <w:r w:rsidRPr="009C33D2">
              <w:rPr>
                <w:sz w:val="18"/>
                <w:szCs w:val="20"/>
                <w:lang w:val="pl-PL"/>
              </w:rPr>
              <w:t>owoczesne wyposażenie</w:t>
            </w:r>
          </w:p>
          <w:p w14:paraId="78CAB5E5" w14:textId="279B4AD9" w:rsidR="00666099" w:rsidRPr="009C33D2" w:rsidRDefault="00666099">
            <w:pPr>
              <w:pStyle w:val="Akapitzlist"/>
              <w:numPr>
                <w:ilvl w:val="0"/>
                <w:numId w:val="12"/>
              </w:numPr>
              <w:spacing w:before="60" w:after="60" w:line="276" w:lineRule="auto"/>
              <w:ind w:left="357" w:hanging="357"/>
              <w:jc w:val="left"/>
              <w:rPr>
                <w:sz w:val="18"/>
                <w:szCs w:val="20"/>
                <w:lang w:val="pl-PL"/>
              </w:rPr>
            </w:pPr>
            <w:del w:id="1042" w:author="Tadeusz Szefler" w:date="2024-06-10T20:43:00Z" w16du:dateUtc="2024-06-10T18:43:00Z">
              <w:r w:rsidRPr="009C33D2" w:rsidDel="00A273E5">
                <w:rPr>
                  <w:sz w:val="18"/>
                  <w:szCs w:val="20"/>
                  <w:lang w:val="pl-PL"/>
                </w:rPr>
                <w:delText>A</w:delText>
              </w:r>
            </w:del>
            <w:ins w:id="1043" w:author="Tadeusz Szefler" w:date="2024-06-10T20:43:00Z" w16du:dateUtc="2024-06-10T18:43:00Z">
              <w:r w:rsidR="00A273E5">
                <w:rPr>
                  <w:sz w:val="18"/>
                  <w:szCs w:val="20"/>
                  <w:lang w:val="pl-PL"/>
                </w:rPr>
                <w:t>a</w:t>
              </w:r>
            </w:ins>
            <w:r w:rsidRPr="009C33D2">
              <w:rPr>
                <w:sz w:val="18"/>
                <w:szCs w:val="20"/>
                <w:lang w:val="pl-PL"/>
              </w:rPr>
              <w:t>trakcyjne otoczenie fizyczne</w:t>
            </w:r>
          </w:p>
          <w:p w14:paraId="13B10FD9" w14:textId="3D22BBC3" w:rsidR="00666099" w:rsidRPr="009C33D2" w:rsidRDefault="00666099">
            <w:pPr>
              <w:pStyle w:val="Akapitzlist"/>
              <w:numPr>
                <w:ilvl w:val="0"/>
                <w:numId w:val="12"/>
              </w:numPr>
              <w:spacing w:before="60" w:after="60" w:line="276" w:lineRule="auto"/>
              <w:ind w:left="357" w:hanging="357"/>
              <w:jc w:val="left"/>
              <w:rPr>
                <w:sz w:val="18"/>
                <w:szCs w:val="20"/>
                <w:lang w:val="pl-PL"/>
              </w:rPr>
            </w:pPr>
            <w:del w:id="1044" w:author="Tadeusz Szefler" w:date="2024-06-10T20:43:00Z" w16du:dateUtc="2024-06-10T18:43:00Z">
              <w:r w:rsidRPr="009C33D2" w:rsidDel="00A273E5">
                <w:rPr>
                  <w:sz w:val="18"/>
                  <w:szCs w:val="20"/>
                  <w:lang w:val="pl-PL"/>
                </w:rPr>
                <w:delText>S</w:delText>
              </w:r>
            </w:del>
            <w:ins w:id="1045" w:author="Tadeusz Szefler" w:date="2024-06-10T20:43:00Z" w16du:dateUtc="2024-06-10T18:43:00Z">
              <w:r w:rsidR="00A273E5">
                <w:rPr>
                  <w:sz w:val="18"/>
                  <w:szCs w:val="20"/>
                  <w:lang w:val="pl-PL"/>
                </w:rPr>
                <w:t>s</w:t>
              </w:r>
            </w:ins>
            <w:r w:rsidRPr="009C33D2">
              <w:rPr>
                <w:sz w:val="18"/>
                <w:szCs w:val="20"/>
                <w:lang w:val="pl-PL"/>
              </w:rPr>
              <w:t>chludny, profesjonalny personel</w:t>
            </w:r>
          </w:p>
          <w:p w14:paraId="0AB9C2D7" w14:textId="6B7F5497" w:rsidR="00666099" w:rsidRPr="009C33D2" w:rsidRDefault="00666099">
            <w:pPr>
              <w:pStyle w:val="Akapitzlist"/>
              <w:numPr>
                <w:ilvl w:val="0"/>
                <w:numId w:val="12"/>
              </w:numPr>
              <w:spacing w:before="60" w:after="60" w:line="276" w:lineRule="auto"/>
              <w:ind w:left="357" w:hanging="357"/>
              <w:jc w:val="left"/>
              <w:rPr>
                <w:sz w:val="18"/>
                <w:szCs w:val="20"/>
                <w:lang w:val="pl-PL"/>
              </w:rPr>
            </w:pPr>
            <w:del w:id="1046" w:author="Tadeusz Szefler" w:date="2024-06-10T20:43:00Z" w16du:dateUtc="2024-06-10T18:43:00Z">
              <w:r w:rsidRPr="009C33D2" w:rsidDel="00A273E5">
                <w:rPr>
                  <w:sz w:val="18"/>
                  <w:szCs w:val="20"/>
                  <w:lang w:val="pl-PL"/>
                </w:rPr>
                <w:delText>A</w:delText>
              </w:r>
            </w:del>
            <w:ins w:id="1047" w:author="Tadeusz Szefler" w:date="2024-06-10T20:43:00Z" w16du:dateUtc="2024-06-10T18:43:00Z">
              <w:r w:rsidR="00A273E5">
                <w:rPr>
                  <w:sz w:val="18"/>
                  <w:szCs w:val="20"/>
                  <w:lang w:val="pl-PL"/>
                </w:rPr>
                <w:t>a</w:t>
              </w:r>
            </w:ins>
            <w:r w:rsidRPr="009C33D2">
              <w:rPr>
                <w:sz w:val="18"/>
                <w:szCs w:val="20"/>
                <w:lang w:val="pl-PL"/>
              </w:rPr>
              <w:t>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040388AF" w:rsidR="00666099" w:rsidRPr="009C33D2" w:rsidRDefault="00666099">
            <w:pPr>
              <w:pStyle w:val="Akapitzlist"/>
              <w:numPr>
                <w:ilvl w:val="0"/>
                <w:numId w:val="12"/>
              </w:numPr>
              <w:spacing w:before="60" w:after="60" w:line="276" w:lineRule="auto"/>
              <w:ind w:left="357" w:hanging="357"/>
              <w:jc w:val="left"/>
              <w:rPr>
                <w:sz w:val="18"/>
                <w:szCs w:val="20"/>
                <w:lang w:val="pl-PL"/>
              </w:rPr>
            </w:pPr>
            <w:del w:id="1048" w:author="Tadeusz Szefler" w:date="2024-06-10T20:43:00Z" w16du:dateUtc="2024-06-10T18:43:00Z">
              <w:r w:rsidRPr="009C33D2" w:rsidDel="00A273E5">
                <w:rPr>
                  <w:sz w:val="18"/>
                  <w:szCs w:val="20"/>
                  <w:lang w:val="pl-PL"/>
                </w:rPr>
                <w:delText>D</w:delText>
              </w:r>
            </w:del>
            <w:ins w:id="1049" w:author="Tadeusz Szefler" w:date="2024-06-10T20:43:00Z" w16du:dateUtc="2024-06-10T18:43:00Z">
              <w:r w:rsidR="00A273E5">
                <w:rPr>
                  <w:sz w:val="18"/>
                  <w:szCs w:val="20"/>
                  <w:lang w:val="pl-PL"/>
                </w:rPr>
                <w:t>d</w:t>
              </w:r>
            </w:ins>
            <w:r w:rsidRPr="009C33D2">
              <w:rPr>
                <w:sz w:val="18"/>
                <w:szCs w:val="20"/>
                <w:lang w:val="pl-PL"/>
              </w:rPr>
              <w:t>ostarczanie usługi zgodnie z obietnicą</w:t>
            </w:r>
          </w:p>
          <w:p w14:paraId="307E1D36" w14:textId="32B837C9" w:rsidR="00666099" w:rsidRPr="009C33D2" w:rsidRDefault="00666099">
            <w:pPr>
              <w:pStyle w:val="Akapitzlist"/>
              <w:numPr>
                <w:ilvl w:val="0"/>
                <w:numId w:val="12"/>
              </w:numPr>
              <w:spacing w:before="60" w:after="60" w:line="276" w:lineRule="auto"/>
              <w:ind w:left="357" w:hanging="357"/>
              <w:jc w:val="left"/>
              <w:rPr>
                <w:sz w:val="18"/>
                <w:szCs w:val="20"/>
                <w:lang w:val="pl-PL"/>
              </w:rPr>
            </w:pPr>
            <w:del w:id="1050" w:author="Tadeusz Szefler" w:date="2024-06-10T20:43:00Z" w16du:dateUtc="2024-06-10T18:43:00Z">
              <w:r w:rsidRPr="009C33D2" w:rsidDel="00A273E5">
                <w:rPr>
                  <w:sz w:val="18"/>
                  <w:szCs w:val="20"/>
                  <w:lang w:val="pl-PL"/>
                </w:rPr>
                <w:delText>G</w:delText>
              </w:r>
            </w:del>
            <w:ins w:id="1051" w:author="Tadeusz Szefler" w:date="2024-06-10T20:43:00Z" w16du:dateUtc="2024-06-10T18:43:00Z">
              <w:r w:rsidR="00A273E5">
                <w:rPr>
                  <w:sz w:val="18"/>
                  <w:szCs w:val="20"/>
                  <w:lang w:val="pl-PL"/>
                </w:rPr>
                <w:t>g</w:t>
              </w:r>
            </w:ins>
            <w:r w:rsidRPr="009C33D2">
              <w:rPr>
                <w:sz w:val="18"/>
                <w:szCs w:val="20"/>
                <w:lang w:val="pl-PL"/>
              </w:rPr>
              <w:t>otowość i umiejętność rozwiązania problemu klienta</w:t>
            </w:r>
          </w:p>
          <w:p w14:paraId="71336181" w14:textId="2BFB35A5" w:rsidR="00666099" w:rsidRPr="009C33D2" w:rsidRDefault="00666099">
            <w:pPr>
              <w:pStyle w:val="Akapitzlist"/>
              <w:numPr>
                <w:ilvl w:val="0"/>
                <w:numId w:val="12"/>
              </w:numPr>
              <w:spacing w:before="60" w:after="60" w:line="276" w:lineRule="auto"/>
              <w:ind w:left="357" w:hanging="357"/>
              <w:jc w:val="left"/>
              <w:rPr>
                <w:sz w:val="18"/>
                <w:szCs w:val="20"/>
                <w:lang w:val="pl-PL"/>
              </w:rPr>
            </w:pPr>
            <w:del w:id="1052" w:author="Tadeusz Szefler" w:date="2024-06-10T20:43:00Z" w16du:dateUtc="2024-06-10T18:43:00Z">
              <w:r w:rsidRPr="009C33D2" w:rsidDel="00A273E5">
                <w:rPr>
                  <w:sz w:val="18"/>
                  <w:szCs w:val="20"/>
                  <w:lang w:val="pl-PL"/>
                </w:rPr>
                <w:delText>D</w:delText>
              </w:r>
            </w:del>
            <w:ins w:id="1053" w:author="Tadeusz Szefler" w:date="2024-06-10T20:43:00Z" w16du:dateUtc="2024-06-10T18:43:00Z">
              <w:r w:rsidR="00A273E5">
                <w:rPr>
                  <w:sz w:val="18"/>
                  <w:szCs w:val="20"/>
                  <w:lang w:val="pl-PL"/>
                </w:rPr>
                <w:t>d</w:t>
              </w:r>
            </w:ins>
            <w:r w:rsidRPr="009C33D2">
              <w:rPr>
                <w:sz w:val="18"/>
                <w:szCs w:val="20"/>
                <w:lang w:val="pl-PL"/>
              </w:rPr>
              <w:t>ostarczenie usługi właściwej (poprawnej) za pierwszym razem</w:t>
            </w:r>
          </w:p>
          <w:p w14:paraId="5B30773D" w14:textId="2CDD09FF" w:rsidR="00666099" w:rsidRPr="009C33D2" w:rsidRDefault="00666099">
            <w:pPr>
              <w:pStyle w:val="Akapitzlist"/>
              <w:numPr>
                <w:ilvl w:val="0"/>
                <w:numId w:val="12"/>
              </w:numPr>
              <w:spacing w:before="60" w:after="60" w:line="276" w:lineRule="auto"/>
              <w:ind w:left="357" w:hanging="357"/>
              <w:jc w:val="left"/>
              <w:rPr>
                <w:sz w:val="18"/>
                <w:szCs w:val="20"/>
                <w:lang w:val="pl-PL"/>
              </w:rPr>
            </w:pPr>
            <w:del w:id="1054" w:author="Tadeusz Szefler" w:date="2024-06-10T20:43:00Z" w16du:dateUtc="2024-06-10T18:43:00Z">
              <w:r w:rsidRPr="009C33D2" w:rsidDel="00A273E5">
                <w:rPr>
                  <w:sz w:val="18"/>
                  <w:szCs w:val="20"/>
                  <w:lang w:val="pl-PL"/>
                </w:rPr>
                <w:delText>D</w:delText>
              </w:r>
            </w:del>
            <w:ins w:id="1055" w:author="Tadeusz Szefler" w:date="2024-06-10T20:43:00Z" w16du:dateUtc="2024-06-10T18:43:00Z">
              <w:r w:rsidR="00A273E5">
                <w:rPr>
                  <w:sz w:val="18"/>
                  <w:szCs w:val="20"/>
                  <w:lang w:val="pl-PL"/>
                </w:rPr>
                <w:t>d</w:t>
              </w:r>
            </w:ins>
            <w:r w:rsidRPr="009C33D2">
              <w:rPr>
                <w:sz w:val="18"/>
                <w:szCs w:val="20"/>
                <w:lang w:val="pl-PL"/>
              </w:rPr>
              <w:t>ostarczenie usługi w obiecanym czasie</w:t>
            </w:r>
          </w:p>
          <w:p w14:paraId="6D5B5638" w14:textId="2FA55FBD" w:rsidR="00666099" w:rsidRPr="009C33D2" w:rsidRDefault="00666099">
            <w:pPr>
              <w:pStyle w:val="Akapitzlist"/>
              <w:numPr>
                <w:ilvl w:val="0"/>
                <w:numId w:val="12"/>
              </w:numPr>
              <w:spacing w:before="60" w:after="60" w:line="276" w:lineRule="auto"/>
              <w:ind w:left="357" w:hanging="357"/>
              <w:jc w:val="left"/>
              <w:rPr>
                <w:sz w:val="18"/>
                <w:szCs w:val="20"/>
                <w:lang w:val="pl-PL"/>
              </w:rPr>
            </w:pPr>
            <w:del w:id="1056" w:author="Tadeusz Szefler" w:date="2024-06-10T20:43:00Z" w16du:dateUtc="2024-06-10T18:43:00Z">
              <w:r w:rsidRPr="009C33D2" w:rsidDel="00A273E5">
                <w:rPr>
                  <w:sz w:val="18"/>
                  <w:szCs w:val="20"/>
                  <w:lang w:val="pl-PL"/>
                </w:rPr>
                <w:delText>U</w:delText>
              </w:r>
            </w:del>
            <w:ins w:id="1057" w:author="Tadeusz Szefler" w:date="2024-06-10T20:43:00Z" w16du:dateUtc="2024-06-10T18:43:00Z">
              <w:r w:rsidR="00A273E5">
                <w:rPr>
                  <w:sz w:val="18"/>
                  <w:szCs w:val="20"/>
                  <w:lang w:val="pl-PL"/>
                </w:rPr>
                <w:t>u</w:t>
              </w:r>
            </w:ins>
            <w:r w:rsidRPr="009C33D2">
              <w:rPr>
                <w:sz w:val="18"/>
                <w:szCs w:val="20"/>
                <w:lang w:val="pl-PL"/>
              </w:rPr>
              <w:t>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479209A" w:rsidR="00666099" w:rsidRPr="009C33D2" w:rsidRDefault="00666099">
            <w:pPr>
              <w:pStyle w:val="Akapitzlist"/>
              <w:numPr>
                <w:ilvl w:val="0"/>
                <w:numId w:val="12"/>
              </w:numPr>
              <w:spacing w:before="60" w:after="60" w:line="276" w:lineRule="auto"/>
              <w:ind w:left="357" w:hanging="357"/>
              <w:jc w:val="left"/>
              <w:rPr>
                <w:sz w:val="18"/>
                <w:szCs w:val="20"/>
                <w:lang w:val="pl-PL"/>
              </w:rPr>
            </w:pPr>
            <w:del w:id="1058" w:author="Tadeusz Szefler" w:date="2024-06-10T20:43:00Z" w16du:dateUtc="2024-06-10T18:43:00Z">
              <w:r w:rsidRPr="009C33D2" w:rsidDel="00A273E5">
                <w:rPr>
                  <w:sz w:val="18"/>
                  <w:szCs w:val="20"/>
                  <w:lang w:val="pl-PL"/>
                </w:rPr>
                <w:delText>D</w:delText>
              </w:r>
            </w:del>
            <w:ins w:id="1059" w:author="Tadeusz Szefler" w:date="2024-06-10T20:43:00Z" w16du:dateUtc="2024-06-10T18:43:00Z">
              <w:r w:rsidR="00A273E5">
                <w:rPr>
                  <w:sz w:val="18"/>
                  <w:szCs w:val="20"/>
                  <w:lang w:val="pl-PL"/>
                </w:rPr>
                <w:t>d</w:t>
              </w:r>
            </w:ins>
            <w:r w:rsidRPr="009C33D2">
              <w:rPr>
                <w:sz w:val="18"/>
                <w:szCs w:val="20"/>
                <w:lang w:val="pl-PL"/>
              </w:rPr>
              <w:t>okładne informowanie o terminie wykonania usługi</w:t>
            </w:r>
          </w:p>
          <w:p w14:paraId="54C4F19B" w14:textId="103E1958" w:rsidR="00666099" w:rsidRPr="009C33D2" w:rsidRDefault="00666099">
            <w:pPr>
              <w:pStyle w:val="Akapitzlist"/>
              <w:numPr>
                <w:ilvl w:val="0"/>
                <w:numId w:val="12"/>
              </w:numPr>
              <w:spacing w:before="60" w:after="60" w:line="276" w:lineRule="auto"/>
              <w:ind w:left="357" w:hanging="357"/>
              <w:jc w:val="left"/>
              <w:rPr>
                <w:sz w:val="18"/>
                <w:szCs w:val="20"/>
                <w:lang w:val="pl-PL"/>
              </w:rPr>
            </w:pPr>
            <w:del w:id="1060" w:author="Tadeusz Szefler" w:date="2024-06-10T20:43:00Z" w16du:dateUtc="2024-06-10T18:43:00Z">
              <w:r w:rsidRPr="009C33D2" w:rsidDel="00A273E5">
                <w:rPr>
                  <w:sz w:val="18"/>
                  <w:szCs w:val="20"/>
                  <w:lang w:val="pl-PL"/>
                </w:rPr>
                <w:delText>S</w:delText>
              </w:r>
            </w:del>
            <w:ins w:id="1061" w:author="Tadeusz Szefler" w:date="2024-06-10T20:43:00Z" w16du:dateUtc="2024-06-10T18:43:00Z">
              <w:r w:rsidR="00A273E5">
                <w:rPr>
                  <w:sz w:val="18"/>
                  <w:szCs w:val="20"/>
                  <w:lang w:val="pl-PL"/>
                </w:rPr>
                <w:t>s</w:t>
              </w:r>
            </w:ins>
            <w:r w:rsidRPr="009C33D2">
              <w:rPr>
                <w:sz w:val="18"/>
                <w:szCs w:val="20"/>
                <w:lang w:val="pl-PL"/>
              </w:rPr>
              <w:t>zybka i sprawna obsługa</w:t>
            </w:r>
          </w:p>
          <w:p w14:paraId="2275A785" w14:textId="04E52550" w:rsidR="00666099" w:rsidRPr="009C33D2" w:rsidRDefault="00666099">
            <w:pPr>
              <w:pStyle w:val="Akapitzlist"/>
              <w:numPr>
                <w:ilvl w:val="0"/>
                <w:numId w:val="12"/>
              </w:numPr>
              <w:spacing w:before="60" w:after="60" w:line="276" w:lineRule="auto"/>
              <w:ind w:left="357" w:hanging="357"/>
              <w:jc w:val="left"/>
              <w:rPr>
                <w:sz w:val="18"/>
                <w:szCs w:val="20"/>
                <w:lang w:val="pl-PL"/>
              </w:rPr>
            </w:pPr>
            <w:del w:id="1062" w:author="Tadeusz Szefler" w:date="2024-06-10T20:43:00Z" w16du:dateUtc="2024-06-10T18:43:00Z">
              <w:r w:rsidRPr="009C33D2" w:rsidDel="00A273E5">
                <w:rPr>
                  <w:sz w:val="18"/>
                  <w:szCs w:val="20"/>
                  <w:lang w:val="pl-PL"/>
                </w:rPr>
                <w:delText>G</w:delText>
              </w:r>
            </w:del>
            <w:ins w:id="1063" w:author="Tadeusz Szefler" w:date="2024-06-10T20:43:00Z" w16du:dateUtc="2024-06-10T18:43:00Z">
              <w:r w:rsidR="00A273E5">
                <w:rPr>
                  <w:sz w:val="18"/>
                  <w:szCs w:val="20"/>
                  <w:lang w:val="pl-PL"/>
                </w:rPr>
                <w:t>g</w:t>
              </w:r>
            </w:ins>
            <w:r w:rsidRPr="009C33D2">
              <w:rPr>
                <w:sz w:val="18"/>
                <w:szCs w:val="20"/>
                <w:lang w:val="pl-PL"/>
              </w:rPr>
              <w:t>otowość i chęć do służenia klientowi pomocą</w:t>
            </w:r>
          </w:p>
          <w:p w14:paraId="16A8557D" w14:textId="6A982C92" w:rsidR="00666099" w:rsidRPr="009C33D2" w:rsidRDefault="00666099">
            <w:pPr>
              <w:pStyle w:val="Akapitzlist"/>
              <w:numPr>
                <w:ilvl w:val="0"/>
                <w:numId w:val="12"/>
              </w:numPr>
              <w:spacing w:before="60" w:after="60" w:line="276" w:lineRule="auto"/>
              <w:ind w:left="357" w:hanging="357"/>
              <w:jc w:val="left"/>
              <w:rPr>
                <w:sz w:val="18"/>
                <w:szCs w:val="20"/>
                <w:lang w:val="pl-PL"/>
              </w:rPr>
            </w:pPr>
            <w:del w:id="1064" w:author="Tadeusz Szefler" w:date="2024-06-10T20:43:00Z" w16du:dateUtc="2024-06-10T18:43:00Z">
              <w:r w:rsidRPr="009C33D2" w:rsidDel="00A273E5">
                <w:rPr>
                  <w:sz w:val="18"/>
                  <w:szCs w:val="20"/>
                  <w:lang w:val="pl-PL"/>
                </w:rPr>
                <w:delText>G</w:delText>
              </w:r>
            </w:del>
            <w:ins w:id="1065" w:author="Tadeusz Szefler" w:date="2024-06-10T20:43:00Z" w16du:dateUtc="2024-06-10T18:43:00Z">
              <w:r w:rsidR="00A273E5">
                <w:rPr>
                  <w:sz w:val="18"/>
                  <w:szCs w:val="20"/>
                  <w:lang w:val="pl-PL"/>
                </w:rPr>
                <w:t>g</w:t>
              </w:r>
            </w:ins>
            <w:r w:rsidRPr="009C33D2">
              <w:rPr>
                <w:sz w:val="18"/>
                <w:szCs w:val="20"/>
                <w:lang w:val="pl-PL"/>
              </w:rPr>
              <w:t>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201FAAD8" w:rsidR="00666099" w:rsidRPr="009C33D2" w:rsidRDefault="00666099">
            <w:pPr>
              <w:pStyle w:val="Akapitzlist"/>
              <w:numPr>
                <w:ilvl w:val="0"/>
                <w:numId w:val="12"/>
              </w:numPr>
              <w:spacing w:before="60" w:after="60" w:line="276" w:lineRule="auto"/>
              <w:ind w:left="357" w:hanging="357"/>
              <w:jc w:val="left"/>
              <w:rPr>
                <w:sz w:val="18"/>
                <w:szCs w:val="20"/>
                <w:lang w:val="pl-PL"/>
              </w:rPr>
            </w:pPr>
            <w:del w:id="1066" w:author="Tadeusz Szefler" w:date="2024-06-10T20:43:00Z" w16du:dateUtc="2024-06-10T18:43:00Z">
              <w:r w:rsidRPr="009C33D2" w:rsidDel="00A273E5">
                <w:rPr>
                  <w:sz w:val="18"/>
                  <w:szCs w:val="20"/>
                  <w:lang w:val="pl-PL"/>
                </w:rPr>
                <w:delText>P</w:delText>
              </w:r>
            </w:del>
            <w:ins w:id="1067" w:author="Tadeusz Szefler" w:date="2024-06-10T20:43:00Z" w16du:dateUtc="2024-06-10T18:43:00Z">
              <w:r w:rsidR="00A273E5">
                <w:rPr>
                  <w:sz w:val="18"/>
                  <w:szCs w:val="20"/>
                  <w:lang w:val="pl-PL"/>
                </w:rPr>
                <w:t>p</w:t>
              </w:r>
            </w:ins>
            <w:r w:rsidRPr="009C33D2">
              <w:rPr>
                <w:sz w:val="18"/>
                <w:szCs w:val="20"/>
                <w:lang w:val="pl-PL"/>
              </w:rPr>
              <w:t>racownicy wzbudzają</w:t>
            </w:r>
            <w:ins w:id="1068" w:author="Tadeusz Szefler" w:date="2024-06-10T20:44:00Z" w16du:dateUtc="2024-06-10T18:44:00Z">
              <w:r w:rsidR="00A273E5">
                <w:rPr>
                  <w:sz w:val="18"/>
                  <w:szCs w:val="20"/>
                  <w:lang w:val="pl-PL"/>
                </w:rPr>
                <w:t>cy</w:t>
              </w:r>
            </w:ins>
            <w:r w:rsidRPr="009C33D2">
              <w:rPr>
                <w:sz w:val="18"/>
                <w:szCs w:val="20"/>
                <w:lang w:val="pl-PL"/>
              </w:rPr>
              <w:t xml:space="preserve"> zaufanie</w:t>
            </w:r>
          </w:p>
          <w:p w14:paraId="5E62443B" w14:textId="36CD1AD2" w:rsidR="00666099" w:rsidRPr="009C33D2" w:rsidRDefault="00666099">
            <w:pPr>
              <w:pStyle w:val="Akapitzlist"/>
              <w:numPr>
                <w:ilvl w:val="0"/>
                <w:numId w:val="12"/>
              </w:numPr>
              <w:spacing w:before="60" w:after="60" w:line="276" w:lineRule="auto"/>
              <w:ind w:left="357" w:hanging="357"/>
              <w:jc w:val="left"/>
              <w:rPr>
                <w:sz w:val="18"/>
                <w:szCs w:val="20"/>
                <w:lang w:val="pl-PL"/>
              </w:rPr>
            </w:pPr>
            <w:del w:id="1069" w:author="Tadeusz Szefler" w:date="2024-06-10T20:44:00Z" w16du:dateUtc="2024-06-10T18:44:00Z">
              <w:r w:rsidRPr="009C33D2" w:rsidDel="00A273E5">
                <w:rPr>
                  <w:sz w:val="18"/>
                  <w:szCs w:val="20"/>
                  <w:lang w:val="pl-PL"/>
                </w:rPr>
                <w:delText>P</w:delText>
              </w:r>
            </w:del>
            <w:ins w:id="1070" w:author="Tadeusz Szefler" w:date="2024-06-10T20:44:00Z" w16du:dateUtc="2024-06-10T18:44:00Z">
              <w:r w:rsidR="00A273E5">
                <w:rPr>
                  <w:sz w:val="18"/>
                  <w:szCs w:val="20"/>
                  <w:lang w:val="pl-PL"/>
                </w:rPr>
                <w:t>p</w:t>
              </w:r>
            </w:ins>
            <w:r w:rsidRPr="009C33D2">
              <w:rPr>
                <w:sz w:val="18"/>
                <w:szCs w:val="20"/>
                <w:lang w:val="pl-PL"/>
              </w:rPr>
              <w:t>oczucie bezpieczeństwa przeprowadzanej transakcji</w:t>
            </w:r>
          </w:p>
          <w:p w14:paraId="7AE07215" w14:textId="6CF205B4" w:rsidR="00666099" w:rsidRPr="009C33D2" w:rsidRDefault="00666099">
            <w:pPr>
              <w:pStyle w:val="Akapitzlist"/>
              <w:numPr>
                <w:ilvl w:val="0"/>
                <w:numId w:val="12"/>
              </w:numPr>
              <w:spacing w:before="60" w:after="60" w:line="276" w:lineRule="auto"/>
              <w:ind w:left="357" w:hanging="357"/>
              <w:jc w:val="left"/>
              <w:rPr>
                <w:sz w:val="18"/>
                <w:szCs w:val="20"/>
                <w:lang w:val="pl-PL"/>
              </w:rPr>
            </w:pPr>
            <w:del w:id="1071" w:author="Tadeusz Szefler" w:date="2024-06-10T20:44:00Z" w16du:dateUtc="2024-06-10T18:44:00Z">
              <w:r w:rsidRPr="009C33D2" w:rsidDel="00A273E5">
                <w:rPr>
                  <w:sz w:val="18"/>
                  <w:szCs w:val="20"/>
                  <w:lang w:val="pl-PL"/>
                </w:rPr>
                <w:delText>Z</w:delText>
              </w:r>
            </w:del>
            <w:ins w:id="1072" w:author="Tadeusz Szefler" w:date="2024-06-10T20:44:00Z" w16du:dateUtc="2024-06-10T18:44:00Z">
              <w:r w:rsidR="00A273E5">
                <w:rPr>
                  <w:sz w:val="18"/>
                  <w:szCs w:val="20"/>
                  <w:lang w:val="pl-PL"/>
                </w:rPr>
                <w:t>z</w:t>
              </w:r>
            </w:ins>
            <w:r w:rsidRPr="009C33D2">
              <w:rPr>
                <w:sz w:val="18"/>
                <w:szCs w:val="20"/>
                <w:lang w:val="pl-PL"/>
              </w:rPr>
              <w:t>awsze uprzejmi pracownicy</w:t>
            </w:r>
          </w:p>
          <w:p w14:paraId="0F8589FD" w14:textId="4C3895D7" w:rsidR="00666099" w:rsidRPr="009C33D2" w:rsidRDefault="00666099">
            <w:pPr>
              <w:pStyle w:val="Akapitzlist"/>
              <w:numPr>
                <w:ilvl w:val="0"/>
                <w:numId w:val="12"/>
              </w:numPr>
              <w:spacing w:before="60" w:after="60" w:line="276" w:lineRule="auto"/>
              <w:ind w:left="357" w:hanging="357"/>
              <w:jc w:val="left"/>
              <w:rPr>
                <w:sz w:val="18"/>
                <w:szCs w:val="20"/>
                <w:lang w:val="pl-PL"/>
              </w:rPr>
            </w:pPr>
            <w:del w:id="1073" w:author="Tadeusz Szefler" w:date="2024-06-10T20:44:00Z" w16du:dateUtc="2024-06-10T18:44:00Z">
              <w:r w:rsidRPr="009C33D2" w:rsidDel="00A273E5">
                <w:rPr>
                  <w:sz w:val="18"/>
                  <w:szCs w:val="20"/>
                  <w:lang w:val="pl-PL"/>
                </w:rPr>
                <w:delText>P</w:delText>
              </w:r>
            </w:del>
            <w:ins w:id="1074" w:author="Tadeusz Szefler" w:date="2024-06-10T20:44:00Z" w16du:dateUtc="2024-06-10T18:44:00Z">
              <w:r w:rsidR="00A273E5">
                <w:rPr>
                  <w:sz w:val="18"/>
                  <w:szCs w:val="20"/>
                  <w:lang w:val="pl-PL"/>
                </w:rPr>
                <w:t>p</w:t>
              </w:r>
            </w:ins>
            <w:r w:rsidRPr="009C33D2">
              <w:rPr>
                <w:sz w:val="18"/>
                <w:szCs w:val="20"/>
                <w:lang w:val="pl-PL"/>
              </w:rPr>
              <w:t>racownicy z odpowiednimi kompetencjami</w:t>
            </w:r>
            <w:ins w:id="1075" w:author="Tadeusz Szefler" w:date="2024-06-10T20:44:00Z" w16du:dateUtc="2024-06-10T18:44:00Z">
              <w:r w:rsidR="00A273E5">
                <w:rPr>
                  <w:sz w:val="18"/>
                  <w:szCs w:val="20"/>
                  <w:lang w:val="pl-PL"/>
                </w:rPr>
                <w:t>,</w:t>
              </w:r>
            </w:ins>
            <w:r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2A1A124F"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del w:id="1076" w:author="Tadeusz Szefler" w:date="2024-06-10T20:44:00Z" w16du:dateUtc="2024-06-10T18:44:00Z">
              <w:r w:rsidRPr="009C33D2" w:rsidDel="00A273E5">
                <w:rPr>
                  <w:sz w:val="18"/>
                  <w:szCs w:val="20"/>
                  <w:lang w:val="pl-PL"/>
                </w:rPr>
                <w:delText>I</w:delText>
              </w:r>
            </w:del>
            <w:ins w:id="1077" w:author="Tadeusz Szefler" w:date="2024-06-10T20:44:00Z" w16du:dateUtc="2024-06-10T18:44:00Z">
              <w:r w:rsidR="00A273E5">
                <w:rPr>
                  <w:sz w:val="18"/>
                  <w:szCs w:val="20"/>
                  <w:lang w:val="pl-PL"/>
                </w:rPr>
                <w:t>i</w:t>
              </w:r>
            </w:ins>
            <w:r w:rsidRPr="009C33D2">
              <w:rPr>
                <w:sz w:val="18"/>
                <w:szCs w:val="20"/>
                <w:lang w:val="pl-PL"/>
              </w:rPr>
              <w:t>ndywidualne podejście do klienta</w:t>
            </w:r>
          </w:p>
          <w:p w14:paraId="64A82003" w14:textId="5F48A19A"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del w:id="1078" w:author="Tadeusz Szefler" w:date="2024-06-10T20:44:00Z" w16du:dateUtc="2024-06-10T18:44:00Z">
              <w:r w:rsidRPr="009C33D2" w:rsidDel="00A273E5">
                <w:rPr>
                  <w:sz w:val="18"/>
                  <w:szCs w:val="20"/>
                  <w:lang w:val="pl-PL"/>
                </w:rPr>
                <w:delText>P</w:delText>
              </w:r>
            </w:del>
            <w:ins w:id="1079" w:author="Tadeusz Szefler" w:date="2024-06-10T20:44:00Z" w16du:dateUtc="2024-06-10T18:44:00Z">
              <w:r w:rsidR="00A273E5">
                <w:rPr>
                  <w:sz w:val="18"/>
                  <w:szCs w:val="20"/>
                  <w:lang w:val="pl-PL"/>
                </w:rPr>
                <w:t>p</w:t>
              </w:r>
            </w:ins>
            <w:r w:rsidRPr="009C33D2">
              <w:rPr>
                <w:sz w:val="18"/>
                <w:szCs w:val="20"/>
                <w:lang w:val="pl-PL"/>
              </w:rPr>
              <w:t>racownicy okazujący troskę klientom</w:t>
            </w:r>
          </w:p>
          <w:p w14:paraId="20E10C40" w14:textId="5EEF638B"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del w:id="1080" w:author="Tadeusz Szefler" w:date="2024-06-10T20:44:00Z" w16du:dateUtc="2024-06-10T18:44:00Z">
              <w:r w:rsidRPr="009C33D2" w:rsidDel="00A273E5">
                <w:rPr>
                  <w:sz w:val="18"/>
                  <w:szCs w:val="20"/>
                  <w:lang w:val="pl-PL"/>
                </w:rPr>
                <w:delText>P</w:delText>
              </w:r>
            </w:del>
            <w:ins w:id="1081" w:author="Tadeusz Szefler" w:date="2024-06-10T20:44:00Z" w16du:dateUtc="2024-06-10T18:44:00Z">
              <w:r w:rsidR="00A273E5">
                <w:rPr>
                  <w:sz w:val="18"/>
                  <w:szCs w:val="20"/>
                  <w:lang w:val="pl-PL"/>
                </w:rPr>
                <w:t>p</w:t>
              </w:r>
            </w:ins>
            <w:r w:rsidRPr="009C33D2">
              <w:rPr>
                <w:sz w:val="18"/>
                <w:szCs w:val="20"/>
                <w:lang w:val="pl-PL"/>
              </w:rPr>
              <w:t>racownicy dbający o interesy klienta, działający na korzyść klienta</w:t>
            </w:r>
          </w:p>
          <w:p w14:paraId="749FC212" w14:textId="03094A78"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del w:id="1082" w:author="Tadeusz Szefler" w:date="2024-06-10T20:44:00Z" w16du:dateUtc="2024-06-10T18:44:00Z">
              <w:r w:rsidRPr="009C33D2" w:rsidDel="00A273E5">
                <w:rPr>
                  <w:sz w:val="18"/>
                  <w:szCs w:val="20"/>
                  <w:lang w:val="pl-PL"/>
                </w:rPr>
                <w:delText>R</w:delText>
              </w:r>
            </w:del>
            <w:ins w:id="1083" w:author="Tadeusz Szefler" w:date="2024-06-10T20:44:00Z" w16du:dateUtc="2024-06-10T18:44:00Z">
              <w:r w:rsidR="00A273E5">
                <w:rPr>
                  <w:sz w:val="18"/>
                  <w:szCs w:val="20"/>
                  <w:lang w:val="pl-PL"/>
                </w:rPr>
                <w:t>r</w:t>
              </w:r>
            </w:ins>
            <w:r w:rsidRPr="009C33D2">
              <w:rPr>
                <w:sz w:val="18"/>
                <w:szCs w:val="20"/>
                <w:lang w:val="pl-PL"/>
              </w:rPr>
              <w:t>ozumienie potrzeb klienta przez pracowników</w:t>
            </w:r>
          </w:p>
          <w:p w14:paraId="2FE5300A" w14:textId="2B3C049B"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del w:id="1084" w:author="Tadeusz Szefler" w:date="2024-06-10T20:44:00Z" w16du:dateUtc="2024-06-10T18:44:00Z">
              <w:r w:rsidRPr="009C33D2" w:rsidDel="00A273E5">
                <w:rPr>
                  <w:sz w:val="18"/>
                  <w:szCs w:val="20"/>
                  <w:lang w:val="pl-PL"/>
                </w:rPr>
                <w:delText>D</w:delText>
              </w:r>
            </w:del>
            <w:ins w:id="1085" w:author="Tadeusz Szefler" w:date="2024-06-10T20:44:00Z" w16du:dateUtc="2024-06-10T18:44:00Z">
              <w:r w:rsidR="00A273E5">
                <w:rPr>
                  <w:sz w:val="18"/>
                  <w:szCs w:val="20"/>
                  <w:lang w:val="pl-PL"/>
                </w:rPr>
                <w:t>d</w:t>
              </w:r>
            </w:ins>
            <w:r w:rsidRPr="009C33D2">
              <w:rPr>
                <w:sz w:val="18"/>
                <w:szCs w:val="20"/>
                <w:lang w:val="pl-PL"/>
              </w:rPr>
              <w:t>ogodne dla klientów godziny otwarcia</w:t>
            </w:r>
          </w:p>
        </w:tc>
      </w:tr>
    </w:tbl>
    <w:p w14:paraId="2EAC071D" w14:textId="77777777" w:rsidR="00666099" w:rsidRPr="00D95B07" w:rsidRDefault="00666099" w:rsidP="007770AA">
      <w:pPr>
        <w:pStyle w:val="rdo"/>
        <w:rPr>
          <w:lang w:val="pl-PL"/>
        </w:rPr>
      </w:pPr>
      <w:bookmarkStart w:id="1086" w:name="_Hlk168944744"/>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bookmarkEnd w:id="1086"/>
    </w:p>
    <w:p w14:paraId="1899BE20" w14:textId="73D69341"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ins w:id="1087" w:author="Tadeusz Szefler" w:date="2024-06-11T07:34:00Z" w16du:dateUtc="2024-06-11T05:34:00Z">
        <w:r w:rsidR="00F720F2">
          <w:t>, według</w:t>
        </w:r>
      </w:ins>
      <w:r w:rsidRPr="009C33D2">
        <w:t xml:space="preserve"> </w:t>
      </w:r>
      <w:del w:id="1088" w:author="Tadeusz Szefler" w:date="2024-06-11T07:34:00Z" w16du:dateUtc="2024-06-11T05:34:00Z">
        <w:r w:rsidRPr="009C33D2" w:rsidDel="00F720F2">
          <w:delText xml:space="preserve">wg, </w:delText>
        </w:r>
      </w:del>
      <w:r w:rsidRPr="009C33D2">
        <w:t>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ins w:id="1089" w:author="Tadeusz Szefler" w:date="2024-06-11T07:35:00Z" w16du:dateUtc="2024-06-11T05:35:00Z">
        <w:r w:rsidR="00F720F2">
          <w:t>,</w:t>
        </w:r>
      </w:ins>
      <w:r w:rsidRPr="009C33D2">
        <w:t xml:space="preserve"> jeśli obserwujemy równość ES</w:t>
      </w:r>
      <w:ins w:id="1090" w:author="Tadeusz Szefler" w:date="2024-06-11T07:37:00Z" w16du:dateUtc="2024-06-11T05:37:00Z">
        <w:r w:rsidR="00F720F2">
          <w:t xml:space="preserve"> </w:t>
        </w:r>
      </w:ins>
      <w:r w:rsidRPr="009C33D2">
        <w:t>=</w:t>
      </w:r>
      <w:ins w:id="1091" w:author="Tadeusz Szefler" w:date="2024-06-11T07:37:00Z" w16du:dateUtc="2024-06-11T05:37:00Z">
        <w:r w:rsidR="00F720F2">
          <w:t xml:space="preserve"> </w:t>
        </w:r>
      </w:ins>
      <w:r w:rsidRPr="009C33D2">
        <w:t>PS</w:t>
      </w:r>
      <w:ins w:id="1092" w:author="Tadeusz Szefler" w:date="2024-06-11T07:35:00Z" w16du:dateUtc="2024-06-11T05:35:00Z">
        <w:r w:rsidR="00F720F2">
          <w:t>,</w:t>
        </w:r>
      </w:ins>
      <w:r w:rsidRPr="009C33D2">
        <w:t xml:space="preserve"> to możemy wnioskować o poziomie jakości satysfakcjonującym klienta. Natomiast gdy jakość postrzegana jest niższa od oczekiwanej </w:t>
      </w:r>
      <w:del w:id="1093" w:author="Tadeusz Szefler" w:date="2024-06-11T07:35:00Z" w16du:dateUtc="2024-06-11T05:35:00Z">
        <w:r w:rsidRPr="009C33D2" w:rsidDel="00F720F2">
          <w:delText xml:space="preserve">– </w:delText>
        </w:r>
      </w:del>
      <w:ins w:id="1094" w:author="Tadeusz Szefler" w:date="2024-06-11T07:35:00Z" w16du:dateUtc="2024-06-11T05:35:00Z">
        <w:r w:rsidR="00F720F2">
          <w:t>(</w:t>
        </w:r>
      </w:ins>
      <w:r w:rsidRPr="009C33D2">
        <w:t>ES&gt;PS</w:t>
      </w:r>
      <w:ins w:id="1095" w:author="Tadeusz Szefler" w:date="2024-06-11T07:36:00Z" w16du:dateUtc="2024-06-11T05:36:00Z">
        <w:r w:rsidR="00F720F2">
          <w:t>),</w:t>
        </w:r>
      </w:ins>
      <w:del w:id="1096" w:author="Tadeusz Szefler" w:date="2024-06-11T07:36:00Z" w16du:dateUtc="2024-06-11T05:36:00Z">
        <w:r w:rsidRPr="009C33D2" w:rsidDel="00F720F2">
          <w:delText xml:space="preserve"> –</w:delText>
        </w:r>
      </w:del>
      <w:r w:rsidRPr="009C33D2">
        <w:t xml:space="preserve"> to można twierdzić o niesatysfakcjonującym klienta poziomie jakości. Gdy jednak jakość postrzegana przewyższa oczekiwania klienta </w:t>
      </w:r>
      <w:del w:id="1097" w:author="Tadeusz Szefler" w:date="2024-06-11T07:36:00Z" w16du:dateUtc="2024-06-11T05:36:00Z">
        <w:r w:rsidRPr="009C33D2" w:rsidDel="00F720F2">
          <w:delText xml:space="preserve">– </w:delText>
        </w:r>
      </w:del>
      <w:ins w:id="1098" w:author="Tadeusz Szefler" w:date="2024-06-11T07:36:00Z" w16du:dateUtc="2024-06-11T05:36:00Z">
        <w:r w:rsidR="00F720F2">
          <w:t>(</w:t>
        </w:r>
      </w:ins>
      <w:r w:rsidRPr="009C33D2">
        <w:t>ES&lt;PS</w:t>
      </w:r>
      <w:ins w:id="1099" w:author="Tadeusz Szefler" w:date="2024-06-11T07:36:00Z" w16du:dateUtc="2024-06-11T05:36:00Z">
        <w:r w:rsidR="00F720F2">
          <w:t>),</w:t>
        </w:r>
      </w:ins>
      <w:del w:id="1100" w:author="Tadeusz Szefler" w:date="2024-06-11T07:36:00Z" w16du:dateUtc="2024-06-11T05:36:00Z">
        <w:r w:rsidRPr="009C33D2" w:rsidDel="00F720F2">
          <w:delText xml:space="preserve"> –</w:delText>
        </w:r>
      </w:del>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68489C2" w:rsidR="00083362" w:rsidRDefault="00F85886" w:rsidP="00254FDE">
      <w:r>
        <w:t xml:space="preserve">Na podstawie inspiracji metodą SERVQUAL, która </w:t>
      </w:r>
      <w:del w:id="1101" w:author="Tadeusz Szefler" w:date="2024-06-11T07:39:00Z" w16du:dateUtc="2024-06-11T05:39:00Z">
        <w:r w:rsidDel="00F720F2">
          <w:delText xml:space="preserve">to </w:delText>
        </w:r>
      </w:del>
      <w:r>
        <w:t>ma zastosowanie ogólne</w:t>
      </w:r>
      <w:ins w:id="1102" w:author="Tadeusz Szefler" w:date="2024-06-11T07:40:00Z" w16du:dateUtc="2024-06-11T05:40:00Z">
        <w:r w:rsidR="00F720F2">
          <w:t>//lepiej: którą stosuje się ogólnie//</w:t>
        </w:r>
      </w:ins>
      <w:r>
        <w:t xml:space="preserve"> do pomiaru jakości usług</w:t>
      </w:r>
      <w:ins w:id="1103" w:author="Tadeusz Szefler" w:date="2024-06-11T07:42:00Z" w16du:dateUtc="2024-06-11T05:42:00Z">
        <w:r w:rsidR="00543599">
          <w:t>,</w:t>
        </w:r>
      </w:ins>
      <w:r>
        <w:t xml:space="preserve"> opracowan</w:t>
      </w:r>
      <w:del w:id="1104" w:author="Tadeusz Szefler" w:date="2024-06-11T07:42:00Z" w16du:dateUtc="2024-06-11T05:42:00Z">
        <w:r w:rsidDel="00543599">
          <w:delText>a</w:delText>
        </w:r>
      </w:del>
      <w:ins w:id="1105" w:author="Tadeusz Szefler" w:date="2024-06-11T07:42:00Z" w16du:dateUtc="2024-06-11T05:42:00Z">
        <w:r w:rsidR="00543599">
          <w:t>o</w:t>
        </w:r>
      </w:ins>
      <w:r>
        <w:t xml:space="preserve"> również metody dopasowane</w:t>
      </w:r>
      <w:ins w:id="1106" w:author="Tadeusz Szefler" w:date="2024-06-11T07:43:00Z" w16du:dateUtc="2024-06-11T05:43:00Z">
        <w:r w:rsidR="00543599">
          <w:t>//lepiej: dostosowane//</w:t>
        </w:r>
      </w:ins>
      <w:r>
        <w:t xml:space="preserve"> do specyfiki usług edukacyjnych</w:t>
      </w:r>
      <w:ins w:id="1107" w:author="Tadeusz Szefler" w:date="2024-06-11T07:42:00Z" w16du:dateUtc="2024-06-11T05:42:00Z">
        <w:r w:rsidR="00543599">
          <w:t>,</w:t>
        </w:r>
      </w:ins>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ins w:id="1108" w:author="Tadeusz Szefler" w:date="2024-06-11T07:42:00Z" w16du:dateUtc="2024-06-11T05:42:00Z">
        <w:r w:rsidR="00543599">
          <w:t>,</w:t>
        </w:r>
      </w:ins>
      <w:r>
        <w:t xml:space="preserve"> oraz </w:t>
      </w:r>
      <w:del w:id="1109" w:author="Tadeusz Szefler" w:date="2024-06-11T07:43:00Z" w16du:dateUtc="2024-06-11T05:43:00Z">
        <w:r w:rsidR="001D110F" w:rsidDel="00543599">
          <w:delText xml:space="preserve">takie </w:delText>
        </w:r>
      </w:del>
      <w:ins w:id="1110" w:author="Tadeusz Szefler" w:date="2024-06-11T07:43:00Z" w16du:dateUtc="2024-06-11T05:43:00Z">
        <w:r w:rsidR="00543599">
          <w:t xml:space="preserve">metody </w:t>
        </w:r>
      </w:ins>
      <w:r w:rsidR="001D110F">
        <w:t>stworzone na potrzeby usług uczelni</w:t>
      </w:r>
      <w:ins w:id="1111" w:author="Tadeusz Szefler" w:date="2024-06-11T07:43:00Z" w16du:dateUtc="2024-06-11T05:43:00Z">
        <w:r w:rsidR="00543599">
          <w:t>,</w:t>
        </w:r>
      </w:ins>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ins w:id="1112" w:author="Tadeusz Szefler" w:date="2024-06-11T07:43:00Z" w16du:dateUtc="2024-06-11T05:43:00Z">
        <w:r w:rsidR="00543599">
          <w:t>,</w:t>
        </w:r>
      </w:ins>
      <w:r w:rsidR="001D110F">
        <w:t xml:space="preserve"> podobnie jak SERVQUAL</w:t>
      </w:r>
      <w:ins w:id="1113" w:author="Tadeusz Szefler" w:date="2024-06-11T07:43:00Z" w16du:dateUtc="2024-06-11T05:43:00Z">
        <w:r w:rsidR="00543599">
          <w:t>,</w:t>
        </w:r>
      </w:ins>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ins w:id="1114" w:author="Tadeusz Szefler" w:date="2024-06-11T07:45:00Z" w16du:dateUtc="2024-06-11T05:45:00Z">
        <w:r w:rsidR="00543599">
          <w:t>edłu</w:t>
        </w:r>
      </w:ins>
      <w:r w:rsidR="00340135">
        <w:t>g badań</w:t>
      </w:r>
      <w:ins w:id="1115" w:author="Tadeusz Szefler" w:date="2024-06-11T07:45:00Z" w16du:dateUtc="2024-06-11T05:45:00Z">
        <w:r w:rsidR="00543599">
          <w:t>,</w:t>
        </w:r>
      </w:ins>
      <w:r w:rsidR="00340135">
        <w:t xml:space="preserve"> </w:t>
      </w:r>
      <w:del w:id="1116" w:author="Tadeusz Szefler" w:date="2024-06-11T07:45:00Z" w16du:dateUtc="2024-06-11T05:45:00Z">
        <w:r w:rsidR="00340135" w:rsidDel="00543599">
          <w:delText xml:space="preserve">z </w:delText>
        </w:r>
      </w:del>
      <w:ins w:id="1117" w:author="Tadeusz Szefler" w:date="2024-06-11T07:45:00Z" w16du:dateUtc="2024-06-11T05:45:00Z">
        <w:r w:rsidR="00543599">
          <w:t>s</w:t>
        </w:r>
      </w:ins>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w:t>
      </w:r>
      <w:del w:id="1118" w:author="Tadeusz Szefler" w:date="2024-06-11T07:45:00Z" w16du:dateUtc="2024-06-11T05:45:00Z">
        <w:r w:rsidR="00945F04" w:rsidDel="00543599">
          <w:delText xml:space="preserve">nie </w:delText>
        </w:r>
      </w:del>
      <w:r w:rsidR="00945F04">
        <w:t>zaskakuje w kontekście tego, że efekt tej usługi zazwyczaj wynika z interakcji między wykładowcami</w:t>
      </w:r>
      <w:del w:id="1119" w:author="Tadeusz Szefler" w:date="2024-06-11T07:46:00Z" w16du:dateUtc="2024-06-11T05:46:00Z">
        <w:r w:rsidR="00945F04" w:rsidDel="00543599">
          <w:delText>,</w:delText>
        </w:r>
      </w:del>
      <w:r w:rsidR="00945F04">
        <w:t xml:space="preserve"> a studentami</w:t>
      </w:r>
      <w:ins w:id="1120" w:author="Tadeusz Szefler" w:date="2024-06-11T07:46:00Z" w16du:dateUtc="2024-06-11T05:46:00Z">
        <w:r w:rsidR="00543599">
          <w:t>//co wobec fak</w:t>
        </w:r>
      </w:ins>
      <w:ins w:id="1121" w:author="Tadeusz Szefler" w:date="2024-06-11T07:47:00Z" w16du:dateUtc="2024-06-11T05:47:00Z">
        <w:r w:rsidR="00543599">
          <w:t>tu, że efekt tej usługi zazwyczaj wynika z interakcji między wykładowcami a studentami, nie jest zaskakujące</w:t>
        </w:r>
      </w:ins>
      <w:r w:rsidR="00945F04">
        <w:t>. Natomiast dominująca kategoria reputacji podkreśla specyfikę środowiska usług uniwersyteckich, w którym prestiż i walory tradycji odgrywają znaczącą rolę w kulturze organizacyjnej, a także</w:t>
      </w:r>
      <w:ins w:id="1122" w:author="Tadeusz Szefler" w:date="2024-06-11T07:47:00Z" w16du:dateUtc="2024-06-11T05:47:00Z">
        <w:r w:rsidR="00EA4AD8">
          <w:t>,</w:t>
        </w:r>
      </w:ins>
      <w:r w:rsidR="00945F04">
        <w:t xml:space="preserve"> jak widać</w:t>
      </w:r>
      <w:ins w:id="1123" w:author="Tadeusz Szefler" w:date="2024-06-11T07:47:00Z" w16du:dateUtc="2024-06-11T05:47:00Z">
        <w:r w:rsidR="00EA4AD8">
          <w:t>,</w:t>
        </w:r>
      </w:ins>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ins w:id="1124" w:author="Tadeusz Szefler" w:date="2024-06-11T07:48:00Z" w16du:dateUtc="2024-06-11T05:48:00Z">
        <w:r w:rsidR="00EA4AD8">
          <w:t>,</w:t>
        </w:r>
      </w:ins>
      <w:r w:rsidR="00945F04">
        <w:t xml:space="preserve"> odnosząc się do nazwy HESQUAL. I choć opisywane koncepcje struktury czynników </w:t>
      </w:r>
      <w:r w:rsidR="00282FC1">
        <w:t>wpływających na jakość różniły się od pierwotnej koncepcji</w:t>
      </w:r>
      <w:ins w:id="1125" w:author="Tadeusz Szefler" w:date="2024-06-11T07:48:00Z" w16du:dateUtc="2024-06-11T05:48:00Z">
        <w:r w:rsidR="00EA4AD8">
          <w:t>,</w:t>
        </w:r>
      </w:ins>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ins w:id="1126" w:author="Tadeusz Szefler" w:date="2024-06-11T07:48:00Z" w16du:dateUtc="2024-06-11T05:48:00Z">
        <w:r w:rsidR="00EA4AD8">
          <w:t>,</w:t>
        </w:r>
      </w:ins>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w:t>
      </w:r>
      <w:ins w:id="1127" w:author="Tadeusz Szefler" w:date="2024-06-11T07:50:00Z" w16du:dateUtc="2024-06-11T05:50:00Z">
        <w:r w:rsidR="00EA4AD8">
          <w:t>//lepiej: dostosowaniem//</w:t>
        </w:r>
      </w:ins>
      <w:r w:rsidR="00FC3B2A">
        <w:t xml:space="preserve"> do usług uczelni niż model ogólny.</w:t>
      </w:r>
    </w:p>
    <w:p w14:paraId="3A0D4A5F" w14:textId="26014460"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1E2126" w:rsidRPr="00BD17A9">
        <w:t xml:space="preserve">Tabela </w:t>
      </w:r>
      <w:r w:rsidR="001E2126">
        <w:rPr>
          <w:noProof/>
        </w:rPr>
        <w:t>17</w:t>
      </w:r>
      <w:r w:rsidR="001E2126">
        <w:fldChar w:fldCharType="end"/>
      </w:r>
      <w:r w:rsidR="001E2126" w:rsidRPr="00BD17A9">
        <w:t>)</w:t>
      </w:r>
      <w:r w:rsidR="00B4533C">
        <w:t>.</w:t>
      </w:r>
      <w:r w:rsidR="00254FDE" w:rsidRPr="00BD17A9">
        <w:t xml:space="preserve"> </w:t>
      </w:r>
      <w:r w:rsidR="00B4533C" w:rsidRPr="00BD17A9">
        <w:t xml:space="preserve">Jest </w:t>
      </w:r>
      <w:ins w:id="1128" w:author="Tadeusz Szefler" w:date="2024-06-11T07:53:00Z" w16du:dateUtc="2024-06-11T05:53:00Z">
        <w:r w:rsidR="004D5CBE">
          <w:t xml:space="preserve">on </w:t>
        </w:r>
      </w:ins>
      <w:r w:rsidR="00254FDE" w:rsidRPr="00BD17A9">
        <w:t>narzędzie</w:t>
      </w:r>
      <w:ins w:id="1129" w:author="Tadeusz Szefler" w:date="2024-06-11T07:52:00Z" w16du:dateUtc="2024-06-11T05:52:00Z">
        <w:r w:rsidR="004D5CBE">
          <w:t>m</w:t>
        </w:r>
      </w:ins>
      <w:r w:rsidR="00254FDE" w:rsidRPr="00BD17A9">
        <w:t xml:space="preserve"> badawczym </w:t>
      </w:r>
      <w:r w:rsidR="00B4533C">
        <w:t>opracowan</w:t>
      </w:r>
      <w:del w:id="1130" w:author="Tadeusz Szefler" w:date="2024-06-11T07:53:00Z" w16du:dateUtc="2024-06-11T05:53:00Z">
        <w:r w:rsidR="00B4533C" w:rsidDel="004D5CBE">
          <w:delText>e</w:delText>
        </w:r>
      </w:del>
      <w:ins w:id="1131" w:author="Tadeusz Szefler" w:date="2024-06-11T07:53:00Z" w16du:dateUtc="2024-06-11T05:53:00Z">
        <w:r w:rsidR="004D5CBE">
          <w:t xml:space="preserve">ym//Stanowi on narzędzie badawcze </w:t>
        </w:r>
      </w:ins>
      <w:ins w:id="1132" w:author="Tadeusz Szefler" w:date="2024-06-11T07:54:00Z" w16du:dateUtc="2024-06-11T05:54:00Z">
        <w:r w:rsidR="004D5CBE">
          <w:t>opracowane//</w:t>
        </w:r>
      </w:ins>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del w:id="1133" w:author="Tadeusz Szefler" w:date="2024-06-11T07:54:00Z" w16du:dateUtc="2024-06-11T05:54:00Z">
        <w:r w:rsidR="00254FDE" w:rsidRPr="00BD17A9" w:rsidDel="004D5CBE">
          <w:delText>,</w:delText>
        </w:r>
      </w:del>
      <w:ins w:id="1134" w:author="Tadeusz Szefler" w:date="2024-06-11T07:54:00Z" w16du:dateUtc="2024-06-11T05:54:00Z">
        <w:r w:rsidR="004D5CBE">
          <w:t xml:space="preserve"> –</w:t>
        </w:r>
      </w:ins>
      <w:r w:rsidR="00254FDE" w:rsidRPr="00BD17A9">
        <w:t xml:space="preserve">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5975506C"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Pr="00BD17A9">
        <w:t>biorc</w:t>
      </w:r>
      <w:r>
        <w:t>a</w:t>
      </w:r>
      <w:ins w:id="1135" w:author="Tadeusz Szefler" w:date="2024-06-11T07:55:00Z" w16du:dateUtc="2024-06-11T05:55:00Z">
        <w:r w:rsidR="004D5CBE">
          <w:t xml:space="preserve"> </w:t>
        </w:r>
      </w:ins>
      <w:r w:rsidRPr="00BD17A9">
        <w:t>usługi), gdzie zamieszczone zostały kryteria jakości zauważalne przez biorcę usługi, które są przez niego oceniane</w:t>
      </w:r>
      <w:ins w:id="1136" w:author="Tadeusz Szefler" w:date="2024-06-11T07:57:00Z" w16du:dateUtc="2024-06-11T05:57:00Z">
        <w:r w:rsidR="004D5CBE">
          <w:t>//w którym zamieszczono</w:t>
        </w:r>
      </w:ins>
      <w:ins w:id="1137" w:author="Tadeusz Szefler" w:date="2024-06-11T07:58:00Z" w16du:dateUtc="2024-06-11T05:58:00Z">
        <w:r w:rsidR="004D5CBE" w:rsidRPr="004D5CBE">
          <w:t xml:space="preserve"> </w:t>
        </w:r>
        <w:r w:rsidR="004D5CBE" w:rsidRPr="00BD17A9">
          <w:t xml:space="preserve">kryteria jakości zauważalne </w:t>
        </w:r>
        <w:r w:rsidR="004D5CBE">
          <w:t xml:space="preserve">i oceniane </w:t>
        </w:r>
        <w:r w:rsidR="004D5CBE" w:rsidRPr="00BD17A9">
          <w:t>przez biorcę usługi</w:t>
        </w:r>
      </w:ins>
      <w:ins w:id="1138" w:author="Tadeusz Szefler" w:date="2024-06-11T07:57:00Z" w16du:dateUtc="2024-06-11T05:57:00Z">
        <w:r w:rsidR="004D5CBE">
          <w:t>//</w:t>
        </w:r>
      </w:ins>
    </w:p>
    <w:p w14:paraId="66B533B4" w14:textId="7168F7DF"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w:t>
      </w:r>
      <w:r w:rsidRPr="008B74F3">
        <w:rPr>
          <w:u w:val="single"/>
          <w:rPrChange w:id="1139" w:author="Tadeusz Szefler" w:date="2024-06-11T08:02:00Z" w16du:dateUtc="2024-06-11T06:02:00Z">
            <w:rPr/>
          </w:rPrChange>
        </w:rPr>
        <w:t>kryteriów wynikających wymagań jakościowe</w:t>
      </w:r>
      <w:r w:rsidRPr="00BD17A9">
        <w:t xml:space="preserve"> będących podstawą realizowanej usługi, ocenianych przez specjalistów</w:t>
      </w:r>
      <w:ins w:id="1140" w:author="Tadeusz Szefler" w:date="2024-06-11T08:00:00Z" w16du:dateUtc="2024-06-11T06:00:00Z">
        <w:r w:rsidR="00B054F4">
          <w:t xml:space="preserve">//jako </w:t>
        </w:r>
        <w:r w:rsidR="00B054F4" w:rsidRPr="00BD17A9">
          <w:t xml:space="preserve">zestaw </w:t>
        </w:r>
      </w:ins>
      <w:ins w:id="1141" w:author="Tadeusz Szefler" w:date="2024-06-11T08:01:00Z" w16du:dateUtc="2024-06-11T06:01:00Z">
        <w:r w:rsidR="008B74F3" w:rsidRPr="00BD17A9">
          <w:t xml:space="preserve">ocenianych przez specjalistów </w:t>
        </w:r>
      </w:ins>
      <w:ins w:id="1142" w:author="Tadeusz Szefler" w:date="2024-06-11T08:00:00Z" w16du:dateUtc="2024-06-11T06:00:00Z">
        <w:r w:rsidR="00B054F4" w:rsidRPr="00BD17A9">
          <w:t>kryteriów</w:t>
        </w:r>
      </w:ins>
      <w:ins w:id="1143" w:author="Tadeusz Szefler" w:date="2024-06-11T08:01:00Z" w16du:dateUtc="2024-06-11T06:01:00Z">
        <w:r w:rsidR="008B74F3" w:rsidRPr="008B74F3">
          <w:t xml:space="preserve"> </w:t>
        </w:r>
        <w:r w:rsidR="008B74F3" w:rsidRPr="00BD17A9">
          <w:t xml:space="preserve">wynikających </w:t>
        </w:r>
        <w:r w:rsidR="008B74F3">
          <w:t xml:space="preserve">z </w:t>
        </w:r>
        <w:r w:rsidR="008B74F3" w:rsidRPr="00BD17A9">
          <w:t>wymagań jakościow</w:t>
        </w:r>
        <w:r w:rsidR="008B74F3">
          <w:t>ych wobec</w:t>
        </w:r>
        <w:r w:rsidR="008B74F3" w:rsidRPr="00BD17A9">
          <w:t xml:space="preserve"> realizowanej usługi</w:t>
        </w:r>
      </w:ins>
      <w:r w:rsidRPr="00BD17A9">
        <w:t xml:space="preserve">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0DDFEE1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ins w:id="1144" w:author="Tadeusz Szefler" w:date="2024-06-11T09:26:00Z" w16du:dateUtc="2024-06-11T07:26:00Z">
        <w:r w:rsidR="004B4EFE">
          <w:t>,</w:t>
        </w:r>
      </w:ins>
      <w:r>
        <w:t xml:space="preserve"> że koncepcja pomiaru jakości</w:t>
      </w:r>
      <w:ins w:id="1145" w:author="Tadeusz Szefler" w:date="2024-06-11T09:26:00Z" w16du:dateUtc="2024-06-11T07:26:00Z">
        <w:r w:rsidR="004B4EFE">
          <w:t>,</w:t>
        </w:r>
      </w:ins>
      <w:r>
        <w:t xml:space="preserve"> wykorzystująca informację zwrotną zarówno od odbiorcy usługi</w:t>
      </w:r>
      <w:ins w:id="1146" w:author="Tadeusz Szefler" w:date="2024-06-11T09:26:00Z" w16du:dateUtc="2024-06-11T07:26:00Z">
        <w:r w:rsidR="004B4EFE">
          <w:t>,</w:t>
        </w:r>
      </w:ins>
      <w:r>
        <w:t xml:space="preserve"> jak i od osoby tę usługę dostarczającą</w:t>
      </w:r>
      <w:ins w:id="1147" w:author="Tadeusz Szefler" w:date="2024-06-11T09:26:00Z" w16du:dateUtc="2024-06-11T07:26:00Z">
        <w:r w:rsidR="004B4EFE">
          <w:t>,</w:t>
        </w:r>
      </w:ins>
      <w:r>
        <w:t xml:space="preserve"> bardzo dobrze współgra z cechami charakterystycznymi usług edukacyjnych, gdzie odbiorca usługi nieraz ma bardzo ograniczoną świadomość cech świadczącym o wysokim poziomie jakości. Co więcej</w:t>
      </w:r>
      <w:ins w:id="1148" w:author="Tadeusz Szefler" w:date="2024-06-11T09:27:00Z" w16du:dateUtc="2024-06-11T07:27:00Z">
        <w:r w:rsidR="004B4EFE">
          <w:t>,</w:t>
        </w:r>
      </w:ins>
      <w:r>
        <w:t xml:space="preserve"> można stwierdzić, że skoro w przypadku usług uczelni grono grup osób zainteresowanych jakością ich usług jest znacznie szersze niż grupy odbiorców (studenci) i dostawców (wykładowcy) usługi</w:t>
      </w:r>
      <w:ins w:id="1149" w:author="Tadeusz Szefler" w:date="2024-06-11T09:27:00Z" w16du:dateUtc="2024-06-11T07:27:00Z">
        <w:r w:rsidR="004B4EFE">
          <w:t>,</w:t>
        </w:r>
      </w:ins>
      <w:r>
        <w:t xml:space="preserve"> to warto byłoby taką ocenę poszerzyć również o informacje od innych grup interesariuszy </w:t>
      </w:r>
      <w:bookmarkStart w:id="1150" w:name="_Hlk168990547"/>
      <w:r>
        <w:t xml:space="preserve">(por. </w:t>
      </w:r>
      <w:proofErr w:type="spellStart"/>
      <w:r>
        <w:t>podrozdz</w:t>
      </w:r>
      <w:proofErr w:type="spellEnd"/>
      <w:r>
        <w:t xml:space="preserve">. </w:t>
      </w:r>
      <w:r>
        <w:fldChar w:fldCharType="begin"/>
      </w:r>
      <w:r>
        <w:instrText xml:space="preserve"> REF _Ref140912412 \r \h </w:instrText>
      </w:r>
      <w:r>
        <w:fldChar w:fldCharType="separate"/>
      </w:r>
      <w:r>
        <w:t>1.5</w:t>
      </w:r>
      <w:r>
        <w:fldChar w:fldCharType="end"/>
      </w:r>
      <w:r>
        <w:t>)</w:t>
      </w:r>
      <w:bookmarkEnd w:id="1150"/>
      <w:r>
        <w:t xml:space="preserve">. </w:t>
      </w:r>
      <w:r w:rsidR="00DB69B9">
        <w:br w:type="page"/>
      </w:r>
    </w:p>
    <w:p w14:paraId="70C6E689" w14:textId="21318275" w:rsidR="00254FDE" w:rsidRPr="00BD17A9" w:rsidRDefault="00254FDE" w:rsidP="00254FDE">
      <w:pPr>
        <w:pStyle w:val="Tytutabeli"/>
      </w:pPr>
      <w:bookmarkStart w:id="1151" w:name="_Ref437117390"/>
      <w:bookmarkStart w:id="1152" w:name="_Ref437117376"/>
      <w:bookmarkStart w:id="1153" w:name="_Toc168466829"/>
      <w:r w:rsidRPr="00BD17A9">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151"/>
      <w:r w:rsidRPr="00BD17A9">
        <w:t xml:space="preserve"> Uniwersalny wzorzec jakości usług wg </w:t>
      </w:r>
      <w:proofErr w:type="spellStart"/>
      <w:r w:rsidRPr="00BD17A9">
        <w:t>Kolmana</w:t>
      </w:r>
      <w:proofErr w:type="spellEnd"/>
      <w:r w:rsidRPr="00BD17A9">
        <w:t xml:space="preserve"> i Tkaczyka</w:t>
      </w:r>
      <w:bookmarkEnd w:id="1152"/>
      <w:bookmarkEnd w:id="115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6F8FF54D" w:rsidR="007D0DF0" w:rsidRDefault="007D0DF0" w:rsidP="007D0DF0">
      <w:r>
        <w:t xml:space="preserve">Bardzo typowym dla uczelni sposobem pomiaru jakości </w:t>
      </w:r>
      <w:del w:id="1154" w:author="Tadeusz Szefler" w:date="2024-06-11T09:34:00Z" w16du:dateUtc="2024-06-11T07:34:00Z">
        <w:r w:rsidDel="00F0274D">
          <w:delText xml:space="preserve">są </w:delText>
        </w:r>
      </w:del>
      <w:r>
        <w:t xml:space="preserve">oceny </w:t>
      </w:r>
      <w:ins w:id="1155" w:author="Tadeusz Szefler" w:date="2024-06-11T09:34:00Z" w16du:dateUtc="2024-06-11T07:34:00Z">
        <w:r w:rsidR="00F0274D">
          <w:t xml:space="preserve">są </w:t>
        </w:r>
      </w:ins>
      <w:r>
        <w:t xml:space="preserve">różne akredytacje i certyfikacje. Ustawa </w:t>
      </w:r>
      <w:r w:rsidRPr="00F0274D">
        <w:rPr>
          <w:i/>
          <w:iCs/>
          <w:rPrChange w:id="1156" w:author="Tadeusz Szefler" w:date="2024-06-11T09:35:00Z" w16du:dateUtc="2024-06-11T07:35:00Z">
            <w:rPr/>
          </w:rPrChange>
        </w:rPr>
        <w:t>Prawo o szkolnictwie wyższym i nauce</w:t>
      </w:r>
      <w:r>
        <w:t xml:space="preserve"> określa formy oceny obowiązujące dla uczelni. Instytucją oceniającą uczelni</w:t>
      </w:r>
      <w:ins w:id="1157" w:author="Tadeusz Szefler" w:date="2024-06-11T09:35:00Z" w16du:dateUtc="2024-06-11T07:35:00Z">
        <w:r w:rsidR="00F0274D">
          <w:t>e</w:t>
        </w:r>
      </w:ins>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ins w:id="1158" w:author="Tadeusz Szefler" w:date="2024-06-11T09:36:00Z" w16du:dateUtc="2024-06-11T07:36:00Z">
        <w:r w:rsidR="00F0274D">
          <w:t>,</w:t>
        </w:r>
      </w:ins>
      <w:r>
        <w:t xml:space="preserve"> jak i poszczególnych kierunków. Ponieważ pozwolenia te są wydawane na czas określ</w:t>
      </w:r>
      <w:ins w:id="1159" w:author="Tadeusz Szefler" w:date="2024-06-11T09:36:00Z" w16du:dateUtc="2024-06-11T07:36:00Z">
        <w:r w:rsidR="00F0274D">
          <w:t>o</w:t>
        </w:r>
      </w:ins>
      <w:r>
        <w:t>ny</w:t>
      </w:r>
      <w:ins w:id="1160" w:author="Tadeusz Szefler" w:date="2024-06-11T09:36:00Z" w16du:dateUtc="2024-06-11T07:36:00Z">
        <w:r w:rsidR="00F0274D">
          <w:t>,</w:t>
        </w:r>
      </w:ins>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del w:id="1161" w:author="Tadeusz Szefler" w:date="2024-06-11T09:36:00Z" w16du:dateUtc="2024-06-11T07:36:00Z">
        <w:r w:rsidDel="00F0274D">
          <w:delText>U</w:delText>
        </w:r>
      </w:del>
      <w:ins w:id="1162" w:author="Tadeusz Szefler" w:date="2024-06-11T09:36:00Z" w16du:dateUtc="2024-06-11T07:36:00Z">
        <w:r w:rsidR="00F0274D">
          <w:t>u</w:t>
        </w:r>
      </w:ins>
      <w:r>
        <w:t>stawy określa, że PKA dokonuje oceny programowej lub kompleksowej. Ocen</w:t>
      </w:r>
      <w:del w:id="1163" w:author="Tadeusz Szefler" w:date="2024-06-11T09:37:00Z" w16du:dateUtc="2024-06-11T07:37:00Z">
        <w:r w:rsidDel="00F0274D">
          <w:delText>ę</w:delText>
        </w:r>
      </w:del>
      <w:ins w:id="1164" w:author="Tadeusz Szefler" w:date="2024-06-11T09:37:00Z" w16du:dateUtc="2024-06-11T07:37:00Z">
        <w:r w:rsidR="00F0274D">
          <w:t>y</w:t>
        </w:r>
      </w:ins>
      <w:r>
        <w:t xml:space="preserve"> programow</w:t>
      </w:r>
      <w:del w:id="1165" w:author="Tadeusz Szefler" w:date="2024-06-11T09:37:00Z" w16du:dateUtc="2024-06-11T07:37:00Z">
        <w:r w:rsidDel="00F0274D">
          <w:delText>ą</w:delText>
        </w:r>
      </w:del>
      <w:ins w:id="1166" w:author="Tadeusz Szefler" w:date="2024-06-11T09:37:00Z" w16du:dateUtc="2024-06-11T07:37:00Z">
        <w:r w:rsidR="00F0274D">
          <w:t>ej</w:t>
        </w:r>
      </w:ins>
      <w:r>
        <w:t xml:space="preserve"> dokonuje się na poziomie kierunku studiów</w:t>
      </w:r>
      <w:ins w:id="1167" w:author="Tadeusz Szefler" w:date="2024-06-11T09:37:00Z" w16du:dateUtc="2024-06-11T07:37:00Z">
        <w:r w:rsidR="00F0274D">
          <w:t>,</w:t>
        </w:r>
      </w:ins>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del w:id="1168" w:author="Tadeusz Szefler" w:date="2024-06-11T09:37:00Z" w16du:dateUtc="2024-06-11T07:37:00Z">
        <w:r w:rsidDel="00F0274D">
          <w:delText>A</w:delText>
        </w:r>
      </w:del>
      <w:ins w:id="1169" w:author="Tadeusz Szefler" w:date="2024-06-11T09:37:00Z" w16du:dateUtc="2024-06-11T07:37:00Z">
        <w:r w:rsidR="00F0274D">
          <w:t>a</w:t>
        </w:r>
      </w:ins>
      <w:r>
        <w:t xml:space="preserve">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ins w:id="1170" w:author="Tadeusz Szefler" w:date="2024-06-11T09:38:00Z" w16du:dateUtc="2024-06-11T07:38:00Z">
        <w:r w:rsidR="00F0274D">
          <w:t>,</w:t>
        </w:r>
      </w:ins>
      <w:r>
        <w:t xml:space="preserve"> różnicując je pomiędzy kierunki o profilu ogólnoakademickim i o profilu praktycznym. Definicje tych profili są określone w art. 64 </w:t>
      </w:r>
      <w:del w:id="1171" w:author="Tadeusz Szefler" w:date="2024-06-11T09:39:00Z" w16du:dateUtc="2024-06-11T07:39:00Z">
        <w:r w:rsidDel="00F0274D">
          <w:delText>U</w:delText>
        </w:r>
      </w:del>
      <w:ins w:id="1172" w:author="Tadeusz Szefler" w:date="2024-06-11T09:39:00Z" w16du:dateUtc="2024-06-11T07:39:00Z">
        <w:r w:rsidR="00F0274D">
          <w:t>u</w:t>
        </w:r>
      </w:ins>
      <w:r>
        <w:t>stawy. Kierunek o profilu praktycznym to taki</w:t>
      </w:r>
      <w:ins w:id="1173" w:author="Tadeusz Szefler" w:date="2024-06-11T09:39:00Z" w16du:dateUtc="2024-06-11T07:39:00Z">
        <w:r w:rsidR="00F0274D">
          <w:t>,</w:t>
        </w:r>
      </w:ins>
      <w:r>
        <w:t xml:space="preserve"> dla którego ponad 50% punktów ECTS</w:t>
      </w:r>
      <w:r w:rsidRPr="00001D48">
        <w:rPr>
          <w:rStyle w:val="Odwoanieprzypisudolnego"/>
        </w:rPr>
        <w:footnoteReference w:id="13"/>
      </w:r>
      <w:r>
        <w:t xml:space="preserve"> jest przypisane zajęciom kształtującym umiejętności praktyczne, natomiast kierunek o profilu ogólnoakademickim to taki</w:t>
      </w:r>
      <w:del w:id="1177" w:author="Tadeusz Szefler" w:date="2024-06-11T09:39:00Z" w16du:dateUtc="2024-06-11T07:39:00Z">
        <w:r w:rsidDel="00F0274D">
          <w:delText>m</w:delText>
        </w:r>
      </w:del>
      <w:ins w:id="1178" w:author="Tadeusz Szefler" w:date="2024-06-11T09:39:00Z" w16du:dateUtc="2024-06-11T07:39:00Z">
        <w:r w:rsidR="00F0274D">
          <w:t>,</w:t>
        </w:r>
      </w:ins>
      <w:r>
        <w:t xml:space="preserve"> dla którego ponad połowa punktów ECTS jest przypisan</w:t>
      </w:r>
      <w:del w:id="1179" w:author="Tadeusz Szefler" w:date="2024-06-11T09:39:00Z" w16du:dateUtc="2024-06-11T07:39:00Z">
        <w:r w:rsidDel="00F0274D">
          <w:delText>ych</w:delText>
        </w:r>
      </w:del>
      <w:ins w:id="1180" w:author="Tadeusz Szefler" w:date="2024-06-11T09:39:00Z" w16du:dateUtc="2024-06-11T07:39:00Z">
        <w:r w:rsidR="00F0274D">
          <w:t>a</w:t>
        </w:r>
      </w:ins>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w:t>
      </w:r>
      <w:del w:id="1181" w:author="Tadeusz Szefler" w:date="2024-06-11T09:40:00Z" w16du:dateUtc="2024-06-11T07:40:00Z">
        <w:r w:rsidDel="00F0274D">
          <w:delText>,</w:delText>
        </w:r>
      </w:del>
      <w:r>
        <w:t xml:space="preserve"> lub wyróżniającą. Oceny takie mogą być przyznane na różny okres</w:t>
      </w:r>
      <w:del w:id="1182" w:author="Tadeusz Szefler" w:date="2024-06-11T09:42:00Z" w16du:dateUtc="2024-06-11T07:42:00Z">
        <w:r w:rsidDel="00F0274D">
          <w:delText xml:space="preserve"> czasu</w:delText>
        </w:r>
      </w:del>
      <w:r>
        <w:t xml:space="preserve">. Pozytywna ocena programowa jest przyznawana na </w:t>
      </w:r>
      <w:del w:id="1183" w:author="Tadeusz Szefler" w:date="2024-06-11T09:42:00Z" w16du:dateUtc="2024-06-11T07:42:00Z">
        <w:r w:rsidDel="00F0274D">
          <w:delText xml:space="preserve">okres </w:delText>
        </w:r>
      </w:del>
      <w:r>
        <w:t xml:space="preserve">6 lat. Natomiast pozytywna ocena kompleksowa jest wydawana na okres od 3 do 8 lat, a w czasie trwania tego okresu </w:t>
      </w:r>
      <w:del w:id="1184" w:author="Tadeusz Szefler" w:date="2024-06-11T09:43:00Z" w16du:dateUtc="2024-06-11T07:43:00Z">
        <w:r w:rsidDel="00F0274D">
          <w:delText xml:space="preserve">nie </w:delText>
        </w:r>
      </w:del>
      <w:r>
        <w:t xml:space="preserve">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 xml:space="preserve">(por. </w:t>
      </w:r>
      <w:del w:id="1185" w:author="Tadeusz Szefler" w:date="2024-06-11T09:43:00Z" w16du:dateUtc="2024-06-11T07:43:00Z">
        <w:r w:rsidR="007E1110" w:rsidRPr="007E1110" w:rsidDel="00F0274D">
          <w:rPr>
            <w:noProof/>
          </w:rPr>
          <w:delText>A</w:delText>
        </w:r>
      </w:del>
      <w:ins w:id="1186" w:author="Tadeusz Szefler" w:date="2024-06-11T09:43:00Z" w16du:dateUtc="2024-06-11T07:43:00Z">
        <w:r w:rsidR="00F0274D">
          <w:rPr>
            <w:noProof/>
          </w:rPr>
          <w:t>a</w:t>
        </w:r>
      </w:ins>
      <w:r w:rsidR="007E1110" w:rsidRPr="007E1110">
        <w:rPr>
          <w:noProof/>
        </w:rPr>
        <w:t>rt</w:t>
      </w:r>
      <w:ins w:id="1187" w:author="Tadeusz Szefler" w:date="2024-06-11T09:43:00Z" w16du:dateUtc="2024-06-11T07:43:00Z">
        <w:r w:rsidR="00F0274D">
          <w:rPr>
            <w:noProof/>
          </w:rPr>
          <w:t>.</w:t>
        </w:r>
      </w:ins>
      <w:r w:rsidR="007E1110" w:rsidRPr="007E1110">
        <w:rPr>
          <w:noProof/>
        </w:rPr>
        <w:t xml:space="preserve"> 243</w:t>
      </w:r>
      <w:del w:id="1188" w:author="Tadeusz Szefler" w:date="2024-06-11T09:43:00Z" w16du:dateUtc="2024-06-11T07:43:00Z">
        <w:r w:rsidR="007E1110" w:rsidRPr="007E1110" w:rsidDel="00F0274D">
          <w:rPr>
            <w:noProof/>
          </w:rPr>
          <w:delText>.</w:delText>
        </w:r>
      </w:del>
      <w:ins w:id="1189" w:author="Tadeusz Szefler" w:date="2024-06-11T09:43:00Z" w16du:dateUtc="2024-06-11T07:43:00Z">
        <w:r w:rsidR="00F0274D">
          <w:rPr>
            <w:noProof/>
          </w:rPr>
          <w:t>,</w:t>
        </w:r>
      </w:ins>
      <w:r w:rsidR="007E1110" w:rsidRPr="007E1110">
        <w:rPr>
          <w:noProof/>
        </w:rPr>
        <w:t xml:space="preserve">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A7BC939" w:rsidR="007D0DF0" w:rsidRDefault="007D0DF0" w:rsidP="007D0DF0">
      <w:pPr>
        <w:pStyle w:val="Tytutabeli"/>
      </w:pPr>
      <w:bookmarkStart w:id="1190" w:name="_Ref141468164"/>
      <w:bookmarkStart w:id="1191" w:name="_Ref141468154"/>
      <w:bookmarkStart w:id="1192" w:name="_Toc168466830"/>
      <w:r>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190"/>
      <w:r>
        <w:t xml:space="preserve"> Kryteria oceny w procesie ewaluacji jakości kształcenia wyższego opracowane przez PKA</w:t>
      </w:r>
      <w:bookmarkEnd w:id="1191"/>
      <w:bookmarkEnd w:id="1192"/>
    </w:p>
    <w:tbl>
      <w:tblPr>
        <w:tblStyle w:val="Tabela-Siatka"/>
        <w:tblW w:w="0" w:type="auto"/>
        <w:tblLook w:val="04A0" w:firstRow="1" w:lastRow="0" w:firstColumn="1" w:lastColumn="0" w:noHBand="0" w:noVBand="1"/>
      </w:tblPr>
      <w:tblGrid>
        <w:gridCol w:w="3002"/>
        <w:gridCol w:w="6060"/>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193" w:name="_Toc616617"/>
            <w:bookmarkStart w:id="1194" w:name="_Toc623887"/>
            <w:bookmarkStart w:id="1195" w:name="_Toc624208"/>
            <w:bookmarkStart w:id="1196" w:name="_Toc4418968"/>
            <w:r w:rsidRPr="00E912B3">
              <w:rPr>
                <w:lang w:val="pl-PL"/>
              </w:rPr>
              <w:t>Kryterium 1. Konstrukcja programu studiów: koncepcja, cele kształcenia i efekty uczenia się</w:t>
            </w:r>
            <w:bookmarkEnd w:id="1193"/>
            <w:bookmarkEnd w:id="1194"/>
            <w:bookmarkEnd w:id="1195"/>
            <w:bookmarkEnd w:id="119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197" w:name="_Toc616618"/>
            <w:bookmarkStart w:id="1198" w:name="_Toc623888"/>
            <w:bookmarkStart w:id="1199" w:name="_Toc624209"/>
            <w:bookmarkStart w:id="120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197"/>
            <w:bookmarkEnd w:id="1198"/>
            <w:bookmarkEnd w:id="1199"/>
            <w:bookmarkEnd w:id="1200"/>
          </w:p>
        </w:tc>
        <w:tc>
          <w:tcPr>
            <w:tcW w:w="6066" w:type="dxa"/>
            <w:vAlign w:val="center"/>
          </w:tcPr>
          <w:p w14:paraId="7140EAB8" w14:textId="165F214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del w:id="1201" w:author="Tadeusz Szefler" w:date="2024-06-11T09:46:00Z" w16du:dateUtc="2024-06-11T07:46:00Z">
              <w:r w:rsidRPr="00E912B3" w:rsidDel="00127B02">
                <w:rPr>
                  <w:lang w:val="pl-PL"/>
                </w:rPr>
                <w:delText>ę</w:delText>
              </w:r>
            </w:del>
            <w:ins w:id="1202" w:author="Tadeusz Szefler" w:date="2024-06-11T09:46:00Z" w16du:dateUtc="2024-06-11T07:46:00Z">
              <w:r w:rsidR="00127B02">
                <w:rPr>
                  <w:lang w:val="pl-PL"/>
                </w:rPr>
                <w:t>a</w:t>
              </w:r>
            </w:ins>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203" w:name="_Toc616619"/>
            <w:bookmarkStart w:id="1204" w:name="_Toc623889"/>
            <w:bookmarkStart w:id="1205" w:name="_Toc624210"/>
            <w:bookmarkStart w:id="1206" w:name="_Toc4418970"/>
            <w:r w:rsidRPr="00E912B3">
              <w:rPr>
                <w:lang w:val="pl-PL"/>
              </w:rPr>
              <w:t>Kryterium 3. Przyjęcie na studia, weryfikacja osiągnięcia przez studentów efektów uczenia się, zaliczanie poszczególnych semestrów i lat oraz dyplomowanie</w:t>
            </w:r>
            <w:bookmarkEnd w:id="1203"/>
            <w:bookmarkEnd w:id="1204"/>
            <w:bookmarkEnd w:id="1205"/>
            <w:bookmarkEnd w:id="1206"/>
          </w:p>
        </w:tc>
        <w:tc>
          <w:tcPr>
            <w:tcW w:w="6066" w:type="dxa"/>
            <w:vAlign w:val="center"/>
          </w:tcPr>
          <w:p w14:paraId="4A97BA3A" w14:textId="24BE943F"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ins w:id="1207" w:author="Tadeusz Szefler" w:date="2024-06-11T09:47:00Z" w16du:dateUtc="2024-06-11T07:47:00Z">
              <w:r w:rsidR="00127B02">
                <w:rPr>
                  <w:lang w:val="pl-PL"/>
                </w:rPr>
                <w:t>.</w:t>
              </w:r>
            </w:ins>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208" w:name="_Toc616620"/>
            <w:bookmarkStart w:id="1209" w:name="_Toc623890"/>
            <w:bookmarkStart w:id="1210" w:name="_Toc624211"/>
            <w:bookmarkStart w:id="1211"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208"/>
            <w:bookmarkEnd w:id="1209"/>
            <w:bookmarkEnd w:id="1210"/>
            <w:bookmarkEnd w:id="1211"/>
          </w:p>
        </w:tc>
        <w:tc>
          <w:tcPr>
            <w:tcW w:w="6066" w:type="dxa"/>
            <w:vAlign w:val="center"/>
          </w:tcPr>
          <w:p w14:paraId="23861AE3" w14:textId="3B551B4D"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del w:id="1212" w:author="Tadeusz Szefler" w:date="2024-06-11T09:47:00Z" w16du:dateUtc="2024-06-11T07:47:00Z">
              <w:r w:rsidRPr="00E912B3" w:rsidDel="00127B02">
                <w:rPr>
                  <w:lang w:val="pl-PL"/>
                </w:rPr>
                <w:delText xml:space="preserve">Także </w:delText>
              </w:r>
            </w:del>
            <w:ins w:id="1213" w:author="Tadeusz Szefler" w:date="2024-06-11T09:47:00Z" w16du:dateUtc="2024-06-11T07:47:00Z">
              <w:r w:rsidR="00127B02">
                <w:rPr>
                  <w:lang w:val="pl-PL"/>
                </w:rPr>
                <w:t>Również</w:t>
              </w:r>
              <w:r w:rsidR="00127B02" w:rsidRPr="00E912B3">
                <w:rPr>
                  <w:lang w:val="pl-PL"/>
                </w:rPr>
                <w:t xml:space="preserve"> </w:t>
              </w:r>
            </w:ins>
            <w:r w:rsidRPr="00E912B3">
              <w:rPr>
                <w:lang w:val="pl-PL"/>
              </w:rPr>
              <w:t xml:space="preserve">osiągnięcia dydaktyczne jednostki, zarówno indywidualne, jak i zespołowe, z uwzględnieniem obsady zajęć oraz prowadzenia przez nauczycieli akademickich działalności naukowej. Ponadto ocena polityki kadrowej, w tym </w:t>
            </w:r>
            <w:del w:id="1214" w:author="Tadeusz Szefler" w:date="2024-06-11T09:47:00Z" w16du:dateUtc="2024-06-11T07:47:00Z">
              <w:r w:rsidRPr="00E912B3" w:rsidDel="00127B02">
                <w:rPr>
                  <w:lang w:val="pl-PL"/>
                </w:rPr>
                <w:delText xml:space="preserve">na </w:delText>
              </w:r>
            </w:del>
            <w:r w:rsidRPr="00E912B3">
              <w:rPr>
                <w:lang w:val="pl-PL"/>
              </w:rPr>
              <w:t>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215" w:name="_Toc616621"/>
            <w:bookmarkStart w:id="1216" w:name="_Toc623891"/>
            <w:bookmarkStart w:id="1217" w:name="_Toc624212"/>
            <w:bookmarkStart w:id="1218" w:name="_Toc4418972"/>
            <w:r w:rsidRPr="00E912B3">
              <w:rPr>
                <w:lang w:val="pl-PL"/>
              </w:rPr>
              <w:t>Kryterium 5. Infrastruktura i zasoby edukacyjne wykorzystywane w realizacji programu studiów oraz ich doskonalenie</w:t>
            </w:r>
            <w:bookmarkEnd w:id="1215"/>
            <w:bookmarkEnd w:id="1216"/>
            <w:bookmarkEnd w:id="1217"/>
            <w:bookmarkEnd w:id="1218"/>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219" w:name="_Toc616622"/>
            <w:bookmarkStart w:id="1220" w:name="_Toc623892"/>
            <w:bookmarkStart w:id="1221" w:name="_Toc624213"/>
            <w:bookmarkStart w:id="1222" w:name="_Toc4418973"/>
            <w:r w:rsidRPr="00E912B3">
              <w:rPr>
                <w:lang w:val="pl-PL"/>
              </w:rPr>
              <w:t>Kryterium 6. Współpraca z otoczeniem społeczno-gospodarczym w konstruowaniu, realizacji i doskonaleniu programu studiów oraz jej wpływ na rozwój kierunku</w:t>
            </w:r>
            <w:bookmarkEnd w:id="1219"/>
            <w:bookmarkEnd w:id="1220"/>
            <w:bookmarkEnd w:id="1221"/>
            <w:bookmarkEnd w:id="1222"/>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223" w:name="_Toc616623"/>
            <w:bookmarkStart w:id="1224" w:name="_Toc623893"/>
            <w:bookmarkStart w:id="1225" w:name="_Toc624214"/>
            <w:bookmarkStart w:id="1226" w:name="_Toc4418974"/>
            <w:r w:rsidRPr="00E912B3">
              <w:rPr>
                <w:lang w:val="pl-PL"/>
              </w:rPr>
              <w:t>Kryterium 7. Warunki i sposoby podnoszenia stopnia umiędzynarodowienia procesu kształcenia na kierunku</w:t>
            </w:r>
            <w:bookmarkEnd w:id="1223"/>
            <w:bookmarkEnd w:id="1224"/>
            <w:bookmarkEnd w:id="1225"/>
            <w:bookmarkEnd w:id="1226"/>
          </w:p>
        </w:tc>
        <w:tc>
          <w:tcPr>
            <w:tcW w:w="6066" w:type="dxa"/>
            <w:vAlign w:val="center"/>
          </w:tcPr>
          <w:p w14:paraId="3CA53374" w14:textId="773F8530" w:rsidR="007D0DF0" w:rsidRPr="00E912B3" w:rsidRDefault="007D0DF0" w:rsidP="00DB69B9">
            <w:pPr>
              <w:pStyle w:val="TekstTabeli"/>
              <w:rPr>
                <w:lang w:val="pl-PL"/>
              </w:rPr>
            </w:pPr>
            <w:r w:rsidRPr="00E912B3">
              <w:rPr>
                <w:lang w:val="pl-PL"/>
              </w:rPr>
              <w:t>Umiędzynarodowienie procesu kształcenia</w:t>
            </w:r>
            <w:del w:id="1227" w:author="Tadeusz Szefler" w:date="2024-06-11T09:48:00Z" w16du:dateUtc="2024-06-11T07:48:00Z">
              <w:r w:rsidRPr="00E912B3" w:rsidDel="00127B02">
                <w:rPr>
                  <w:lang w:val="pl-PL"/>
                </w:rPr>
                <w:delText>,</w:delText>
              </w:r>
            </w:del>
            <w:r w:rsidRPr="00E912B3">
              <w:rPr>
                <w:lang w:val="pl-PL"/>
              </w:rPr>
              <w:t xml:space="preserve">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228" w:name="_Toc616624"/>
            <w:bookmarkStart w:id="1229" w:name="_Toc623894"/>
            <w:bookmarkStart w:id="1230" w:name="_Toc624215"/>
            <w:bookmarkStart w:id="1231" w:name="_Toc4418975"/>
            <w:r w:rsidRPr="00E912B3">
              <w:rPr>
                <w:lang w:val="pl-PL"/>
              </w:rPr>
              <w:t>Kryterium 8. Wsparcie studentów w uczeniu się, rozwoju społecznym, naukowym lub zawodowym i wejściu na rynek pracy oraz rozwój i doskonalenie form wsparcia</w:t>
            </w:r>
            <w:bookmarkEnd w:id="1228"/>
            <w:bookmarkEnd w:id="1229"/>
            <w:bookmarkEnd w:id="1230"/>
            <w:bookmarkEnd w:id="1231"/>
          </w:p>
        </w:tc>
        <w:tc>
          <w:tcPr>
            <w:tcW w:w="6066" w:type="dxa"/>
            <w:vAlign w:val="center"/>
          </w:tcPr>
          <w:p w14:paraId="669A4C9C" w14:textId="7863597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ins w:id="1232" w:author="Tadeusz Szefler" w:date="2024-06-11T09:49:00Z" w16du:dateUtc="2024-06-11T07:49:00Z">
              <w:r w:rsidR="00127B02">
                <w:rPr>
                  <w:lang w:val="pl-PL"/>
                </w:rPr>
                <w:t xml:space="preserve">się </w:t>
              </w:r>
            </w:ins>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233" w:name="_Toc616625"/>
            <w:bookmarkStart w:id="1234" w:name="_Toc623895"/>
            <w:bookmarkStart w:id="1235" w:name="_Toc624216"/>
            <w:bookmarkStart w:id="1236" w:name="_Toc4418976"/>
            <w:r w:rsidRPr="00E912B3">
              <w:rPr>
                <w:lang w:val="pl-PL"/>
              </w:rPr>
              <w:t>Kryterium 9. Publiczny dostęp do informacji o programie studiów, warunkach jego realizacji i osiąganych rezultatach</w:t>
            </w:r>
            <w:bookmarkEnd w:id="1233"/>
            <w:bookmarkEnd w:id="1234"/>
            <w:bookmarkEnd w:id="1235"/>
            <w:bookmarkEnd w:id="1236"/>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1237" w:name="_Toc616626"/>
            <w:bookmarkStart w:id="1238" w:name="_Toc623896"/>
            <w:bookmarkStart w:id="1239" w:name="_Toc624217"/>
            <w:bookmarkStart w:id="1240" w:name="_Toc4418977"/>
            <w:r w:rsidRPr="00E912B3">
              <w:rPr>
                <w:lang w:val="pl-PL"/>
              </w:rPr>
              <w:t>Kryterium 10. Polityka jakości, projektowanie, zatwierdzanie, monitorowanie, przegląd i doskonalenie programu studiów</w:t>
            </w:r>
            <w:bookmarkEnd w:id="1237"/>
            <w:bookmarkEnd w:id="1238"/>
            <w:bookmarkEnd w:id="1239"/>
            <w:bookmarkEnd w:id="1240"/>
          </w:p>
        </w:tc>
        <w:tc>
          <w:tcPr>
            <w:tcW w:w="6066" w:type="dxa"/>
            <w:vAlign w:val="center"/>
          </w:tcPr>
          <w:p w14:paraId="4E10116E" w14:textId="5B0CC4C0" w:rsidR="007D0DF0" w:rsidRPr="00E912B3" w:rsidRDefault="007D0DF0" w:rsidP="001E2126">
            <w:pPr>
              <w:pStyle w:val="TekstTabeli"/>
              <w:keepNext/>
              <w:rPr>
                <w:lang w:val="pl-PL"/>
              </w:rPr>
            </w:pPr>
            <w:r w:rsidRPr="00E912B3">
              <w:rPr>
                <w:lang w:val="pl-PL"/>
              </w:rPr>
              <w:t>Jakość procesów związanych z kształceniem. Ocena tego</w:t>
            </w:r>
            <w:ins w:id="1241" w:author="Tadeusz Szefler" w:date="2024-06-11T09:50:00Z" w16du:dateUtc="2024-06-11T07:50:00Z">
              <w:r w:rsidR="00127B02">
                <w:rPr>
                  <w:lang w:val="pl-PL"/>
                </w:rPr>
                <w:t>,</w:t>
              </w:r>
            </w:ins>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62807034" w:rsidR="007D0DF0" w:rsidRPr="000862F2" w:rsidRDefault="007D0DF0" w:rsidP="007D0DF0">
      <w:r>
        <w:t xml:space="preserve">Spośród </w:t>
      </w:r>
      <w:r w:rsidR="00EE53A4">
        <w:t>10</w:t>
      </w:r>
      <w:del w:id="1242" w:author="Tadeusz Szefler" w:date="2024-06-11T09:50:00Z" w16du:dateUtc="2024-06-11T07:50:00Z">
        <w:r w:rsidR="00EE53A4" w:rsidDel="00127B02">
          <w:delText>.</w:delText>
        </w:r>
      </w:del>
      <w:r w:rsidR="00EE53A4">
        <w:t xml:space="preserve"> kryteriów oceny</w:t>
      </w:r>
      <w:r>
        <w:t xml:space="preserve"> (</w:t>
      </w:r>
      <w:r w:rsidR="00126502">
        <w:t xml:space="preserve">por. </w:t>
      </w:r>
      <w:r>
        <w:fldChar w:fldCharType="begin"/>
      </w:r>
      <w:r>
        <w:instrText xml:space="preserve"> REF _Ref141468164 \h </w:instrText>
      </w:r>
      <w:r>
        <w:fldChar w:fldCharType="separate"/>
      </w:r>
      <w:r w:rsidR="00BF7D63">
        <w:t xml:space="preserve">Tabela </w:t>
      </w:r>
      <w:r w:rsidR="00BF7D63">
        <w:rPr>
          <w:noProof/>
        </w:rPr>
        <w:t>18</w:t>
      </w:r>
      <w:r>
        <w:fldChar w:fldCharType="end"/>
      </w:r>
      <w: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6BA83E18"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ins w:id="1243" w:author="Tadeusz Szefler" w:date="2024-06-11T09:52:00Z" w16du:dateUtc="2024-06-11T07:52:00Z">
        <w:r w:rsidR="00127B02">
          <w:t>,</w:t>
        </w:r>
      </w:ins>
      <w:r>
        <w:t xml:space="preserve"> mierząc wskaźniki będące odzwierciedleniem skutków działań podejmowanych przez uczelnie</w:t>
      </w:r>
      <w:r w:rsidR="00DD5B94">
        <w:t xml:space="preserve">. Część </w:t>
      </w:r>
      <w:del w:id="1244" w:author="Tadeusz Szefler" w:date="2024-06-11T09:52:00Z" w16du:dateUtc="2024-06-11T07:52:00Z">
        <w:r w:rsidR="00DD5B94" w:rsidDel="00127B02">
          <w:delText>z</w:delText>
        </w:r>
        <w:r w:rsidR="00661DDA" w:rsidDel="00127B02">
          <w:delText> </w:delText>
        </w:r>
      </w:del>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ins w:id="1246" w:author="Tadeusz Szefler" w:date="2024-06-11T09:54:00Z" w16du:dateUtc="2024-06-11T07:54:00Z">
        <w:r w:rsidR="002526D0">
          <w:t>,</w:t>
        </w:r>
      </w:ins>
      <w:r w:rsidR="0007704F">
        <w:t xml:space="preserve"> choćby w zakresie dziedzin kształcenia</w:t>
      </w:r>
      <w:del w:id="1247" w:author="Tadeusz Szefler" w:date="2024-06-11T09:54:00Z" w16du:dateUtc="2024-06-11T07:54:00Z">
        <w:r w:rsidR="0007704F" w:rsidDel="002526D0">
          <w:delText>,</w:delText>
        </w:r>
      </w:del>
      <w:r w:rsidR="0007704F">
        <w:t xml:space="preserve"> czy rynków (krajów)</w:t>
      </w:r>
      <w:ins w:id="1248" w:author="Tadeusz Szefler" w:date="2024-06-11T09:55:00Z" w16du:dateUtc="2024-06-11T07:55:00Z">
        <w:r w:rsidR="002526D0">
          <w:t>,</w:t>
        </w:r>
      </w:ins>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2AC7E71B" w:rsidR="00DB69B9" w:rsidRDefault="0007704F" w:rsidP="00543F91">
      <w:r>
        <w:t>Inną kategorią sukcesów, które dają możliwości dla</w:t>
      </w:r>
      <w:ins w:id="1249" w:author="Tadeusz Szefler" w:date="2024-06-11T09:56:00Z" w16du:dateUtc="2024-06-11T07:56:00Z">
        <w:r w:rsidR="002526D0">
          <w:t>//mogą być podstawą do//</w:t>
        </w:r>
      </w:ins>
      <w:r>
        <w:t xml:space="preserve"> pomiaru szerszej populacji absolwentów uczelni</w:t>
      </w:r>
      <w:ins w:id="1250" w:author="Tadeusz Szefler" w:date="2024-06-11T09:56:00Z" w16du:dateUtc="2024-06-11T07:56:00Z">
        <w:r w:rsidR="002526D0">
          <w:t>,</w:t>
        </w:r>
      </w:ins>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ins w:id="1251" w:author="Tadeusz Szefler" w:date="2024-06-11T09:58:00Z" w16du:dateUtc="2024-06-11T07:58:00Z">
        <w:r w:rsidR="00A057D2">
          <w:t xml:space="preserve">absolwentów </w:t>
        </w:r>
      </w:ins>
      <w:r w:rsidR="00363FDD">
        <w:t>najlepszych i</w:t>
      </w:r>
      <w:r w:rsidR="00661DDA">
        <w:t> </w:t>
      </w:r>
      <w:r w:rsidR="00363FDD">
        <w:t>najgorszych</w:t>
      </w:r>
      <w:del w:id="1252" w:author="Tadeusz Szefler" w:date="2024-06-11T09:58:00Z" w16du:dateUtc="2024-06-11T07:58:00Z">
        <w:r w:rsidR="00363FDD" w:rsidDel="00A057D2">
          <w:delText>,</w:delText>
        </w:r>
      </w:del>
      <w:r w:rsidR="00363FDD">
        <w:t xml:space="preserve"> pod względem badanego parametru</w:t>
      </w:r>
      <w:del w:id="1253" w:author="Tadeusz Szefler" w:date="2024-06-11T09:59:00Z" w16du:dateUtc="2024-06-11T07:59:00Z">
        <w:r w:rsidR="00363FDD" w:rsidDel="00A057D2">
          <w:delText>,</w:delText>
        </w:r>
      </w:del>
      <w:r w:rsidR="00363FDD">
        <w:t xml:space="preserve"> </w:t>
      </w:r>
      <w:del w:id="1254" w:author="Tadeusz Szefler" w:date="2024-06-11T09:58:00Z" w16du:dateUtc="2024-06-11T07:58:00Z">
        <w:r w:rsidR="00363FDD" w:rsidDel="00A057D2">
          <w:delText xml:space="preserve">absolwentów </w:delText>
        </w:r>
      </w:del>
      <w:r w:rsidR="00363FDD">
        <w:t>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w:t>
      </w:r>
      <w:del w:id="1255" w:author="Tadeusz Szefler" w:date="2024-06-11T10:00:00Z" w16du:dateUtc="2024-06-11T08:00:00Z">
        <w:r w:rsidR="00B24E54" w:rsidDel="00A057D2">
          <w:delText xml:space="preserve">zarówno </w:delText>
        </w:r>
      </w:del>
      <w:r w:rsidR="00B24E54">
        <w:t>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ins w:id="1256" w:author="Tadeusz Szefler" w:date="2024-06-11T10:00:00Z" w16du:dateUtc="2024-06-11T08:00:00Z">
        <w:r w:rsidR="00A057D2">
          <w:t>,</w:t>
        </w:r>
      </w:ins>
      <w:r w:rsidR="00B24E54">
        <w:t xml:space="preserve"> abstrahując od specyfiki rynku pracy w różnych regionach. Oczywiście nadal takie ujęci</w:t>
      </w:r>
      <w:del w:id="1257" w:author="Tadeusz Szefler" w:date="2024-06-11T10:00:00Z" w16du:dateUtc="2024-06-11T08:00:00Z">
        <w:r w:rsidR="00B24E54" w:rsidDel="005E59A1">
          <w:delText>a</w:delText>
        </w:r>
      </w:del>
      <w:ins w:id="1258" w:author="Tadeusz Szefler" w:date="2024-06-11T10:00:00Z" w16du:dateUtc="2024-06-11T08:00:00Z">
        <w:r w:rsidR="005E59A1">
          <w:t>e</w:t>
        </w:r>
      </w:ins>
      <w:r w:rsidR="00B24E54">
        <w:t xml:space="preserve"> posiada pewne istotne do uwzględnienia </w:t>
      </w:r>
      <w:r w:rsidR="00543F91">
        <w:t>ograniczenia</w:t>
      </w:r>
      <w:ins w:id="1259" w:author="Tadeusz Szefler" w:date="2024-06-11T10:01:00Z" w16du:dateUtc="2024-06-11T08:01:00Z">
        <w:r w:rsidR="005E59A1">
          <w:t>,</w:t>
        </w:r>
      </w:ins>
      <w:r w:rsidR="00B24E54">
        <w:t xml:space="preserve"> jak np. różnice </w:t>
      </w:r>
      <w:r w:rsidR="00543F91">
        <w:t>w poziomie zarobków i zatrudnienia pomiędzy branżami. Natomiast wydaje się, że pomimo tego wartość tego badania jest istotnie wyższa o</w:t>
      </w:r>
      <w:ins w:id="1260" w:author="Tadeusz Szefler" w:date="2024-06-11T10:01:00Z" w16du:dateUtc="2024-06-11T08:01:00Z">
        <w:r w:rsidR="005E59A1">
          <w:t>d</w:t>
        </w:r>
      </w:ins>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w:t>
      </w:r>
      <w:del w:id="1261" w:author="Tadeusz Szefler" w:date="2024-06-11T10:01:00Z" w16du:dateUtc="2024-06-11T08:01:00Z">
        <w:r w:rsidR="00543F91" w:rsidDel="005E59A1">
          <w:delText xml:space="preserve">klika </w:delText>
        </w:r>
      </w:del>
      <w:ins w:id="1262" w:author="Tadeusz Szefler" w:date="2024-06-11T10:01:00Z" w16du:dateUtc="2024-06-11T08:01:00Z">
        <w:r w:rsidR="005E59A1">
          <w:t xml:space="preserve">kilka </w:t>
        </w:r>
      </w:ins>
      <w:r w:rsidR="00543F91">
        <w:t xml:space="preserve">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0905A663" w:rsidR="000862F2" w:rsidRPr="000862F2" w:rsidRDefault="000862F2" w:rsidP="000862F2">
      <w:pPr>
        <w:ind w:left="709" w:firstLine="0"/>
        <w:jc w:val="left"/>
        <w:rPr>
          <w:i/>
        </w:rPr>
      </w:pPr>
      <w:r w:rsidRPr="000862F2">
        <w:rPr>
          <w:i/>
        </w:rPr>
        <w:t xml:space="preserve">W </w:t>
      </w:r>
      <w:del w:id="1263" w:author="Tadeusz Szefler" w:date="2024-06-11T13:17:00Z" w16du:dateUtc="2024-06-11T11:17:00Z">
        <w:r w:rsidRPr="000862F2" w:rsidDel="00930A6A">
          <w:rPr>
            <w:i/>
          </w:rPr>
          <w:delText>—</w:delText>
        </w:r>
      </w:del>
      <w:ins w:id="1264" w:author="Tadeusz Szefler" w:date="2024-06-11T13:17:00Z" w16du:dateUtc="2024-06-11T11:17:00Z">
        <w:r w:rsidR="00930A6A">
          <w:rPr>
            <w:i/>
          </w:rPr>
          <w:t>–</w:t>
        </w:r>
      </w:ins>
      <w:r w:rsidRPr="000862F2">
        <w:rPr>
          <w:i/>
        </w:rPr>
        <w:t xml:space="preserve"> wartość średniego wynagrodzenia w badanej grupie w określonym okresie</w:t>
      </w:r>
      <w:del w:id="1265" w:author="Tadeusz Szefler" w:date="2024-06-11T12:44:00Z" w16du:dateUtc="2024-06-11T10:44:00Z">
        <w:r w:rsidRPr="000862F2" w:rsidDel="00C66234">
          <w:rPr>
            <w:i/>
          </w:rPr>
          <w:delText xml:space="preserve"> czasu </w:delText>
        </w:r>
      </w:del>
      <w:r w:rsidRPr="000862F2">
        <w:rPr>
          <w:i/>
        </w:rPr>
        <w:br/>
        <w:t>(jednostka: waluta)</w:t>
      </w:r>
    </w:p>
    <w:p w14:paraId="73F139B5" w14:textId="3837E018" w:rsidR="00D81992" w:rsidRPr="000862F2" w:rsidRDefault="000862F2" w:rsidP="000862F2">
      <w:pPr>
        <w:ind w:left="709" w:firstLine="0"/>
        <w:jc w:val="left"/>
        <w:rPr>
          <w:i/>
        </w:rPr>
      </w:pPr>
      <w:r w:rsidRPr="000862F2">
        <w:rPr>
          <w:i/>
        </w:rPr>
        <w:t xml:space="preserve">Z </w:t>
      </w:r>
      <w:del w:id="1266" w:author="Tadeusz Szefler" w:date="2024-06-11T13:17:00Z" w16du:dateUtc="2024-06-11T11:17:00Z">
        <w:r w:rsidRPr="000862F2" w:rsidDel="00930A6A">
          <w:rPr>
            <w:i/>
          </w:rPr>
          <w:delText>—</w:delText>
        </w:r>
      </w:del>
      <w:ins w:id="1267" w:author="Tadeusz Szefler" w:date="2024-06-11T13:17:00Z" w16du:dateUtc="2024-06-11T11:17:00Z">
        <w:r w:rsidR="00930A6A">
          <w:rPr>
            <w:i/>
          </w:rPr>
          <w:t>–</w:t>
        </w:r>
      </w:ins>
      <w:r w:rsidRPr="000862F2">
        <w:rPr>
          <w:i/>
        </w:rPr>
        <w:t xml:space="preserve"> stopa zatrudnienia absolwentów </w:t>
      </w:r>
      <w:r w:rsidRPr="000862F2">
        <w:rPr>
          <w:i/>
        </w:rPr>
        <w:br/>
        <w:t>(jednostka: procent)</w:t>
      </w:r>
    </w:p>
    <w:p w14:paraId="0A5796FB" w14:textId="552A089D" w:rsidR="000862F2" w:rsidRDefault="000862F2" w:rsidP="003463E6">
      <w:r>
        <w:t>Otrzymane wartości są wyrażane w jednostce pieniężnej i mogą być interpretowane jako przeciętnie najbardziej prawdopodobne do uzyskania wynagrodzeni</w:t>
      </w:r>
      <w:ins w:id="1268" w:author="Tadeusz Szefler" w:date="2024-06-11T10:03:00Z" w16du:dateUtc="2024-06-11T08:03:00Z">
        <w:r w:rsidR="005E59A1">
          <w:t>a</w:t>
        </w:r>
      </w:ins>
      <w:r>
        <w:t xml:space="preserve"> po ukończeniu studiów</w:t>
      </w:r>
      <w:ins w:id="1269" w:author="Tadeusz Szefler" w:date="2024-06-11T10:03:00Z" w16du:dateUtc="2024-06-11T08:03:00Z">
        <w:r w:rsidR="005E59A1">
          <w:t>,</w:t>
        </w:r>
      </w:ins>
      <w:r>
        <w:t xml:space="preserve"> dla których dokonano takiego pomiaru.</w:t>
      </w:r>
      <w:r w:rsidR="003463E6">
        <w:t xml:space="preserve"> W zależności od wymagań badania, poza określeniem badanej grupy</w:t>
      </w:r>
      <w:ins w:id="1270" w:author="Tadeusz Szefler" w:date="2024-06-11T10:03:00Z" w16du:dateUtc="2024-06-11T08:03:00Z">
        <w:r w:rsidR="005E59A1">
          <w:t>,</w:t>
        </w:r>
      </w:ins>
      <w:r w:rsidR="003463E6">
        <w:t xml:space="preserve"> należy również doprecyzować okres po ukończeniu studiów</w:t>
      </w:r>
      <w:ins w:id="1271" w:author="Tadeusz Szefler" w:date="2024-06-11T10:03:00Z" w16du:dateUtc="2024-06-11T08:03:00Z">
        <w:r w:rsidR="005E59A1">
          <w:t>,</w:t>
        </w:r>
      </w:ins>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ins w:id="1272" w:author="Tadeusz Szefler" w:date="2024-06-11T10:04:00Z" w16du:dateUtc="2024-06-11T08:04:00Z">
        <w:r w:rsidR="005E59A1">
          <w:t>,</w:t>
        </w:r>
      </w:ins>
      <w:r w:rsidR="003463E6">
        <w:t xml:space="preserve"> jak i wykorzystanie danych pochodzących z instytucji zbierających dane statystyczne dotyczące zarobków i zatrudnienia</w:t>
      </w:r>
      <w:ins w:id="1273" w:author="Tadeusz Szefler" w:date="2024-06-11T10:04:00Z" w16du:dateUtc="2024-06-11T08:04:00Z">
        <w:r w:rsidR="005E59A1">
          <w:t>,</w:t>
        </w:r>
      </w:ins>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w:t>
      </w:r>
      <w:del w:id="1274" w:author="Tadeusz Szefler" w:date="2024-06-11T12:44:00Z" w16du:dateUtc="2024-06-11T10:44:00Z">
        <w:r w:rsidR="003463E6" w:rsidDel="00C66234">
          <w:delText xml:space="preserve"> czasu</w:delText>
        </w:r>
      </w:del>
      <w:r w:rsidR="003463E6">
        <w:t>. Wydaje się bowiem, że istnieje szereg ograniczeń tej metody</w:t>
      </w:r>
      <w:ins w:id="1275" w:author="Tadeusz Szefler" w:date="2024-06-11T12:47:00Z" w16du:dateUtc="2024-06-11T10:47:00Z">
        <w:r w:rsidR="00C66234">
          <w:t>,</w:t>
        </w:r>
      </w:ins>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del w:id="1276" w:author="Tadeusz Szefler" w:date="2024-06-11T12:47:00Z" w16du:dateUtc="2024-06-11T10:47:00Z">
        <w:r w:rsidR="0061653F" w:rsidDel="00C66234">
          <w:delText xml:space="preserve">bowiem </w:delText>
        </w:r>
      </w:del>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ins w:id="1277" w:author="Tadeusz Szefler" w:date="2024-06-11T12:49:00Z" w16du:dateUtc="2024-06-11T10:49:00Z">
        <w:r w:rsidR="00C66234">
          <w:t>//Nie każdy bowiem absolwent stawia sobie takie same cele//</w:t>
        </w:r>
      </w:ins>
      <w:r w:rsidR="001F5CEA">
        <w:t>.</w:t>
      </w:r>
    </w:p>
    <w:p w14:paraId="5EE779E9" w14:textId="735A6FF2"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ins w:id="1278" w:author="Tadeusz Szefler" w:date="2024-06-11T12:50:00Z" w16du:dateUtc="2024-06-11T10:50:00Z">
        <w:r w:rsidR="00BC28F1">
          <w:t>,</w:t>
        </w:r>
      </w:ins>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ins w:id="1279" w:author="Tadeusz Szefler" w:date="2024-06-11T12:51:00Z" w16du:dateUtc="2024-06-11T10:51:00Z">
        <w:r w:rsidR="00BC28F1">
          <w:t xml:space="preserve">roku </w:t>
        </w:r>
      </w:ins>
      <w:r w:rsidR="00887E30">
        <w:t xml:space="preserve">2003 </w:t>
      </w:r>
      <w:del w:id="1280" w:author="Tadeusz Szefler" w:date="2024-06-11T12:51:00Z" w16du:dateUtc="2024-06-11T10:51:00Z">
        <w:r w:rsidR="00887E30" w:rsidDel="00BC28F1">
          <w:delText xml:space="preserve">roku </w:delText>
        </w:r>
      </w:del>
      <w:r w:rsidR="00887E30">
        <w:t xml:space="preserve">przez </w:t>
      </w:r>
      <w:r w:rsidR="00B13DFC">
        <w:t xml:space="preserve">Fredericka F. </w:t>
      </w:r>
      <w:proofErr w:type="spellStart"/>
      <w:r w:rsidR="00B13DFC">
        <w:t>Reichhelda</w:t>
      </w:r>
      <w:proofErr w:type="spellEnd"/>
      <w:r w:rsidR="00B13DFC">
        <w:t>. Autor ten zauważył, że ogromny wpływ na rozwój możliwości sprzedaży firmy</w:t>
      </w:r>
      <w:del w:id="1281" w:author="Tadeusz Szefler" w:date="2024-06-11T12:51:00Z" w16du:dateUtc="2024-06-11T10:51:00Z">
        <w:r w:rsidR="00B13DFC" w:rsidDel="00BC28F1">
          <w:delText>,</w:delText>
        </w:r>
      </w:del>
      <w:ins w:id="1282" w:author="Tadeusz Szefler" w:date="2024-06-11T12:51:00Z" w16du:dateUtc="2024-06-11T10:51:00Z">
        <w:r w:rsidR="00BC28F1">
          <w:t xml:space="preserve"> –</w:t>
        </w:r>
      </w:ins>
      <w:r w:rsidR="00B13DFC">
        <w:t xml:space="preserve"> poprzez rozwój marki</w:t>
      </w:r>
      <w:del w:id="1283" w:author="Tadeusz Szefler" w:date="2024-06-11T12:52:00Z" w16du:dateUtc="2024-06-11T10:52:00Z">
        <w:r w:rsidR="00B13DFC" w:rsidDel="002232A5">
          <w:delText>,</w:delText>
        </w:r>
      </w:del>
      <w:ins w:id="1284" w:author="Tadeusz Szefler" w:date="2024-06-11T12:52:00Z" w16du:dateUtc="2024-06-11T10:52:00Z">
        <w:r w:rsidR="002232A5">
          <w:t xml:space="preserve"> –</w:t>
        </w:r>
      </w:ins>
      <w:r w:rsidR="00B13DFC">
        <w:t xml:space="preserve"> ma opinia klientów</w:t>
      </w:r>
      <w:ins w:id="1285" w:author="Tadeusz Szefler" w:date="2024-06-11T12:52:00Z" w16du:dateUtc="2024-06-11T10:52:00Z">
        <w:r w:rsidR="002232A5">
          <w:t>,</w:t>
        </w:r>
      </w:ins>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w:t>
      </w:r>
      <w:del w:id="1286" w:author="Tadeusz Szefler" w:date="2024-06-11T13:00:00Z" w16du:dateUtc="2024-06-11T11:00:00Z">
        <w:r w:rsidR="00E37E44" w:rsidDel="002232A5">
          <w:delText xml:space="preserve">cio </w:delText>
        </w:r>
      </w:del>
      <w:r w:rsidR="00E37E44">
        <w:t>stopniowej skali</w:t>
      </w:r>
      <w:ins w:id="1287" w:author="Tadeusz Szefler" w:date="2024-06-11T12:53:00Z" w16du:dateUtc="2024-06-11T10:53:00Z">
        <w:r w:rsidR="002232A5">
          <w:t>,</w:t>
        </w:r>
      </w:ins>
      <w:r w:rsidR="00E37E44">
        <w:t xml:space="preserve"> dla której wartość 1 oznacza odpowiedź „zupełnie nie</w:t>
      </w:r>
      <w:del w:id="1288" w:author="Tadeusz Szefler" w:date="2024-06-11T12:54:00Z" w16du:dateUtc="2024-06-11T10:54:00Z">
        <w:r w:rsidR="00E37E44" w:rsidDel="002232A5">
          <w:delText xml:space="preserve"> </w:delText>
        </w:r>
      </w:del>
      <w:r w:rsidR="00E37E44">
        <w:t xml:space="preserv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ins w:id="1289" w:author="Tadeusz Szefler" w:date="2024-06-11T13:00:00Z" w16du:dateUtc="2024-06-11T11:00:00Z">
        <w:r w:rsidR="002232A5">
          <w:t>„</w:t>
        </w:r>
      </w:ins>
      <w:r w:rsidR="00E37E44">
        <w:t>promotorzy</w:t>
      </w:r>
      <w:ins w:id="1290" w:author="Tadeusz Szefler" w:date="2024-06-11T13:01:00Z" w16du:dateUtc="2024-06-11T11:01:00Z">
        <w:r w:rsidR="002232A5">
          <w:t>”</w:t>
        </w:r>
      </w:ins>
      <w:r w:rsidR="00E37E44">
        <w:t xml:space="preserve">, a odpowiedzi w przedziale 1-6 jako </w:t>
      </w:r>
      <w:ins w:id="1291" w:author="Tadeusz Szefler" w:date="2024-06-11T13:01:00Z" w16du:dateUtc="2024-06-11T11:01:00Z">
        <w:r w:rsidR="002232A5">
          <w:t>„</w:t>
        </w:r>
      </w:ins>
      <w:r w:rsidR="00E37E44">
        <w:t>krytycy</w:t>
      </w:r>
      <w:ins w:id="1292" w:author="Tadeusz Szefler" w:date="2024-06-11T13:01:00Z" w16du:dateUtc="2024-06-11T11:01:00Z">
        <w:r w:rsidR="002232A5">
          <w:t>”</w:t>
        </w:r>
      </w:ins>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del w:id="1293" w:author="Tadeusz Szefler" w:date="2024-06-11T13:01:00Z" w16du:dateUtc="2024-06-11T11:01:00Z">
        <w:r w:rsidR="00590A36" w:rsidDel="002232A5">
          <w:delText>-</w:delText>
        </w:r>
      </w:del>
      <w:ins w:id="1294" w:author="Tadeusz Szefler" w:date="2024-06-11T13:01:00Z" w16du:dateUtc="2024-06-11T11:01:00Z">
        <w:r w:rsidR="002232A5">
          <w:t>–</w:t>
        </w:r>
      </w:ins>
      <w:r w:rsidR="00590A36">
        <w:t>100% do 100%. W praktyce jednak wyniki powyżej zera są uważane za niezłe, a te powyżej 50% za bardzo dobre.</w:t>
      </w:r>
      <w:r w:rsidR="00DD7A01">
        <w:t xml:space="preserve"> Po pierwszej publikacji na temat NPS, gdy </w:t>
      </w:r>
      <w:ins w:id="1295" w:author="Tadeusz Szefler" w:date="2024-06-11T13:02:00Z" w16du:dateUtc="2024-06-11T11:02:00Z">
        <w:r w:rsidR="00AA04E4">
          <w:t xml:space="preserve">test ten </w:t>
        </w:r>
      </w:ins>
      <w:r w:rsidR="00DD7A01">
        <w:t xml:space="preserve">został </w:t>
      </w:r>
      <w:del w:id="1296" w:author="Tadeusz Szefler" w:date="2024-06-11T13:02:00Z" w16du:dateUtc="2024-06-11T11:02:00Z">
        <w:r w:rsidR="00DD7A01" w:rsidDel="00AA04E4">
          <w:delText xml:space="preserve">on </w:delText>
        </w:r>
      </w:del>
      <w:r w:rsidR="00DD7A01">
        <w:t xml:space="preserve">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ins w:id="1297" w:author="Tadeusz Szefler" w:date="2024-06-11T13:02:00Z" w16du:dateUtc="2024-06-11T11:02:00Z">
        <w:r w:rsidR="00AA04E4">
          <w:t>y</w:t>
        </w:r>
      </w:ins>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w:t>
      </w:r>
      <w:del w:id="1298" w:author="Tadeusz Szefler" w:date="2024-06-11T13:03:00Z" w16du:dateUtc="2024-06-11T11:03:00Z">
        <w:r w:rsidR="00DD7A01" w:rsidRPr="00F07475" w:rsidDel="00AA04E4">
          <w:delText xml:space="preserve">po </w:delText>
        </w:r>
      </w:del>
      <w:r w:rsidR="00DD7A01" w:rsidRPr="00F07475">
        <w:t xml:space="preserve">już </w:t>
      </w:r>
      <w:ins w:id="1299" w:author="Tadeusz Szefler" w:date="2024-06-11T13:03:00Z" w16du:dateUtc="2024-06-11T11:03:00Z">
        <w:r w:rsidR="00AA04E4" w:rsidRPr="00F07475">
          <w:t xml:space="preserve">po </w:t>
        </w:r>
      </w:ins>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ins w:id="1300" w:author="Tadeusz Szefler" w:date="2024-06-11T13:03:00Z" w16du:dateUtc="2024-06-11T11:03:00Z">
        <w:r w:rsidR="00AA04E4">
          <w:t>//??//</w:t>
        </w:r>
      </w:ins>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6DCDA30" w:rsidR="00DD7A01" w:rsidRPr="00602D42" w:rsidRDefault="00DD7A01" w:rsidP="00DD7A01">
      <w:r w:rsidRPr="00F07475">
        <w:t xml:space="preserve">Jest to oczywiście wskaźnik odnoszący się do istotnych informacji zwrotnych </w:t>
      </w:r>
      <w:r w:rsidRPr="00AA04E4">
        <w:rPr>
          <w:u w:val="single"/>
          <w:rPrChange w:id="1301" w:author="Tadeusz Szefler" w:date="2024-06-11T13:05:00Z" w16du:dateUtc="2024-06-11T11:05:00Z">
            <w:rPr/>
          </w:rPrChange>
        </w:rPr>
        <w:t>od klientów będących wynikiem</w:t>
      </w:r>
      <w:r w:rsidRPr="00F07475">
        <w:t xml:space="preserve"> </w:t>
      </w:r>
      <w:ins w:id="1302" w:author="Tadeusz Szefler" w:date="2024-06-11T13:06:00Z" w16du:dateUtc="2024-06-11T11:06:00Z">
        <w:r w:rsidR="00AA04E4">
          <w:t xml:space="preserve">//od klientów, gdzie informacje te są wynikiem// </w:t>
        </w:r>
      </w:ins>
      <w:r w:rsidRPr="00F07475">
        <w:t>podejmowanych działań, ale jednak możliwości wpłynięcia na wartości tego wskaźnika bez istotnych zmian kulturowych i organizacyjnych w instytucji</w:t>
      </w:r>
      <w:del w:id="1303" w:author="Tadeusz Szefler" w:date="2024-06-11T13:07:00Z" w16du:dateUtc="2024-06-11T11:07:00Z">
        <w:r w:rsidRPr="00F07475" w:rsidDel="00AA04E4">
          <w:delText>/</w:delText>
        </w:r>
      </w:del>
      <w:ins w:id="1304" w:author="Tadeusz Szefler" w:date="2024-06-11T13:07:00Z" w16du:dateUtc="2024-06-11T11:07:00Z">
        <w:r w:rsidR="00AA04E4">
          <w:t xml:space="preserve"> czy </w:t>
        </w:r>
      </w:ins>
      <w:r w:rsidRPr="00F07475">
        <w:t xml:space="preserve">przedsiębiorstwie sprawiają, że </w:t>
      </w:r>
      <w:del w:id="1305" w:author="Tadeusz Szefler" w:date="2024-06-11T13:07:00Z" w16du:dateUtc="2024-06-11T11:07:00Z">
        <w:r w:rsidRPr="00F07475" w:rsidDel="00AA04E4">
          <w:delText xml:space="preserve">raczej </w:delText>
        </w:r>
      </w:del>
      <w:r w:rsidRPr="00F07475">
        <w:t xml:space="preserve">powinien być on traktowany </w:t>
      </w:r>
      <w:ins w:id="1306" w:author="Tadeusz Szefler" w:date="2024-06-11T13:07:00Z" w16du:dateUtc="2024-06-11T11:07:00Z">
        <w:r w:rsidR="00AA04E4" w:rsidRPr="00F07475">
          <w:t xml:space="preserve">raczej </w:t>
        </w:r>
      </w:ins>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ins w:id="1307" w:author="Tadeusz Szefler" w:date="2024-06-11T13:09:00Z" w16du:dateUtc="2024-06-11T11:09:00Z">
        <w:r w:rsidR="00AA04E4">
          <w:t>,</w:t>
        </w:r>
      </w:ins>
      <w:r w:rsidR="00602D42">
        <w:t xml:space="preserve"> można stwierdzić, że korzyści ze stosowania NPS jako miernika mogą być wysokie, natomiast nie da się obronić tezy głoszonej już od pierwszego artykułu na temat tego wskaźnika, wedle której jest to jedyna miara</w:t>
      </w:r>
      <w:ins w:id="1308" w:author="Tadeusz Szefler" w:date="2024-06-11T13:10:00Z" w16du:dateUtc="2024-06-11T11:10:00Z">
        <w:r w:rsidR="00AA04E4">
          <w:t>,</w:t>
        </w:r>
      </w:ins>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0AF4E6FB"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ins w:id="1309" w:author="Tadeusz Szefler" w:date="2024-06-11T13:10:00Z" w16du:dateUtc="2024-06-11T11:10:00Z">
        <w:r w:rsidR="00AA04E4">
          <w:t>,</w:t>
        </w:r>
      </w:ins>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del w:id="1310" w:author="Tadeusz Szefler" w:date="2024-06-11T13:11:00Z" w16du:dateUtc="2024-06-11T11:11:00Z">
        <w:r w:rsidR="00A943C5" w:rsidRPr="00A943C5" w:rsidDel="00AA04E4">
          <w:delText>.</w:delText>
        </w:r>
      </w:del>
      <w:ins w:id="1311" w:author="Tadeusz Szefler" w:date="2024-06-11T13:11:00Z" w16du:dateUtc="2024-06-11T11:11:00Z">
        <w:r w:rsidR="00AA04E4">
          <w:t>ni</w:t>
        </w:r>
      </w:ins>
      <w:r w:rsidR="00A943C5" w:rsidRPr="00A943C5">
        <w:t xml:space="preserve"> wskazują </w:t>
      </w:r>
      <w:r w:rsidR="002F29C1">
        <w:t>n</w:t>
      </w:r>
      <w:r w:rsidR="00A943C5" w:rsidRPr="00A943C5">
        <w:t>a to</w:t>
      </w:r>
      <w:ins w:id="1312" w:author="Tadeusz Szefler" w:date="2024-06-11T13:11:00Z" w16du:dateUtc="2024-06-11T11:11:00Z">
        <w:r w:rsidR="00AA04E4">
          <w:t>,</w:t>
        </w:r>
      </w:ins>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del w:id="1313" w:author="Tadeusz Szefler" w:date="2024-06-11T13:11:00Z" w16du:dateUtc="2024-06-11T11:11:00Z">
        <w:r w:rsidR="0061653F" w:rsidDel="00AA04E4">
          <w:delText>y</w:delText>
        </w:r>
      </w:del>
      <w:ins w:id="1314" w:author="Tadeusz Szefler" w:date="2024-06-11T13:11:00Z" w16du:dateUtc="2024-06-11T11:11:00Z">
        <w:r w:rsidR="00AA04E4">
          <w:t>u</w:t>
        </w:r>
      </w:ins>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ins w:id="1315" w:author="Tadeusz Szefler" w:date="2024-06-11T13:11:00Z" w16du:dateUtc="2024-06-11T11:11:00Z">
        <w:r w:rsidR="00C94A61">
          <w:t>,</w:t>
        </w:r>
      </w:ins>
      <w:r w:rsidR="001F5CEA">
        <w:t xml:space="preserve"> podejmując studia</w:t>
      </w:r>
      <w:ins w:id="1316" w:author="Tadeusz Szefler" w:date="2024-06-11T13:11:00Z" w16du:dateUtc="2024-06-11T11:11:00Z">
        <w:r w:rsidR="00C94A61">
          <w:t>,</w:t>
        </w:r>
      </w:ins>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w:t>
      </w:r>
      <w:ins w:id="1317" w:author="Tadeusz Szefler" w:date="2024-06-11T13:12:00Z" w16du:dateUtc="2024-06-11T11:12:00Z">
        <w:r w:rsidR="00C94A61">
          <w:t>,</w:t>
        </w:r>
      </w:ins>
      <w:r w:rsidR="00111BA2">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ins w:id="1318" w:author="Tadeusz Szefler" w:date="2024-06-11T20:30:00Z" w16du:dateUtc="2024-06-11T18:30:00Z">
        <w:r w:rsidR="00CD0502">
          <w:t>,</w:t>
        </w:r>
      </w:ins>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86EA45B" w:rsidR="00E34BBC" w:rsidRPr="00BC0AAA" w:rsidRDefault="00E34BBC" w:rsidP="00BC0AAA">
      <w:pPr>
        <w:ind w:left="709" w:firstLine="0"/>
        <w:jc w:val="left"/>
        <w:rPr>
          <w:rFonts w:cs="Arial"/>
          <w:i/>
          <w:iCs/>
        </w:rPr>
      </w:pPr>
      <w:r w:rsidRPr="00BC0AAA">
        <w:rPr>
          <w:rFonts w:cs="Arial"/>
          <w:i/>
          <w:iCs/>
        </w:rPr>
        <w:t xml:space="preserve">u </w:t>
      </w:r>
      <w:del w:id="1319" w:author="Tadeusz Szefler" w:date="2024-06-11T13:14:00Z" w16du:dateUtc="2024-06-11T11:14:00Z">
        <w:r w:rsidRPr="00BC0AAA" w:rsidDel="00930A6A">
          <w:rPr>
            <w:rFonts w:cs="Arial"/>
            <w:i/>
            <w:iCs/>
          </w:rPr>
          <w:delText>—</w:delText>
        </w:r>
      </w:del>
      <w:ins w:id="1320" w:author="Tadeusz Szefler" w:date="2024-06-11T13:14:00Z" w16du:dateUtc="2024-06-11T11:14:00Z">
        <w:r w:rsidR="00930A6A">
          <w:rPr>
            <w:rFonts w:cs="Arial"/>
            <w:i/>
            <w:iCs/>
          </w:rPr>
          <w:t>–</w:t>
        </w:r>
      </w:ins>
      <w:r w:rsidRPr="00BC0AAA">
        <w:rPr>
          <w:rFonts w:cs="Arial"/>
          <w:i/>
          <w:iCs/>
        </w:rPr>
        <w:t xml:space="preserve"> waga częściowego indeksu SSI</w:t>
      </w:r>
      <w:r w:rsidR="00BC0AAA">
        <w:rPr>
          <w:rFonts w:cs="Arial"/>
          <w:i/>
          <w:iCs/>
        </w:rPr>
        <w:t xml:space="preserve"> </w:t>
      </w:r>
      <w:r w:rsidR="00BC0AAA">
        <w:rPr>
          <w:rFonts w:cs="Arial"/>
          <w:i/>
          <w:iCs/>
        </w:rPr>
        <w:br/>
        <w:t>(jednostka: procent)</w:t>
      </w:r>
    </w:p>
    <w:p w14:paraId="3E9724E6" w14:textId="4313A6BC"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del w:id="1321" w:author="Tadeusz Szefler" w:date="2024-06-11T13:14:00Z" w16du:dateUtc="2024-06-11T11:14:00Z">
        <w:r w:rsidR="00E34BBC" w:rsidRPr="00BC0AAA" w:rsidDel="00930A6A">
          <w:rPr>
            <w:rFonts w:cs="Arial"/>
            <w:i/>
            <w:iCs/>
          </w:rPr>
          <w:delText>—</w:delText>
        </w:r>
      </w:del>
      <w:ins w:id="1322" w:author="Tadeusz Szefler" w:date="2024-06-11T13:14:00Z" w16du:dateUtc="2024-06-11T11:14:00Z">
        <w:r w:rsidR="00930A6A">
          <w:rPr>
            <w:rFonts w:cs="Arial"/>
            <w:i/>
            <w:iCs/>
          </w:rPr>
          <w:t>–</w:t>
        </w:r>
      </w:ins>
      <w:r w:rsidR="00E34BBC" w:rsidRPr="00BC0AAA">
        <w:rPr>
          <w:rFonts w:cs="Arial"/>
          <w:i/>
          <w:iCs/>
        </w:rPr>
        <w:t xml:space="preserve">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B699782" w:rsidR="00E34BBC" w:rsidRDefault="00E34BBC" w:rsidP="00E34BBC">
      <w:r>
        <w:t>W najprostszym wariancie</w:t>
      </w:r>
      <w:ins w:id="1323" w:author="Tadeusz Szefler" w:date="2024-06-11T13:14:00Z" w16du:dateUtc="2024-06-11T11:14:00Z">
        <w:r w:rsidR="00930A6A">
          <w:t>,</w:t>
        </w:r>
      </w:ins>
      <w:r>
        <w:t xml:space="preserve"> zakładającym, że wagi poszczególnych wyników składników indeksu SSI są równe</w:t>
      </w:r>
      <w:ins w:id="1324" w:author="Tadeusz Szefler" w:date="2024-06-11T13:14:00Z" w16du:dateUtc="2024-06-11T11:14:00Z">
        <w:r w:rsidR="00930A6A">
          <w:t>,</w:t>
        </w:r>
      </w:ins>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64A6231F" w:rsidR="00980EB8" w:rsidRPr="00793533" w:rsidRDefault="00980EB8" w:rsidP="00D15B38">
      <w:pPr>
        <w:ind w:left="709" w:firstLine="0"/>
        <w:jc w:val="left"/>
        <w:rPr>
          <w:i/>
        </w:rPr>
      </w:pPr>
      <w:r w:rsidRPr="00793533">
        <w:rPr>
          <w:i/>
        </w:rPr>
        <w:t xml:space="preserve">w </w:t>
      </w:r>
      <w:del w:id="1325" w:author="Tadeusz Szefler" w:date="2024-06-11T13:15:00Z" w16du:dateUtc="2024-06-11T11:15:00Z">
        <w:r w:rsidRPr="00793533" w:rsidDel="00930A6A">
          <w:rPr>
            <w:i/>
          </w:rPr>
          <w:delText>—</w:delText>
        </w:r>
      </w:del>
      <w:ins w:id="1326" w:author="Tadeusz Szefler" w:date="2024-06-11T13:15:00Z" w16du:dateUtc="2024-06-11T11:15:00Z">
        <w:r w:rsidR="00930A6A">
          <w:rPr>
            <w:i/>
          </w:rPr>
          <w:t>–</w:t>
        </w:r>
      </w:ins>
      <w:r w:rsidRPr="00793533">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56FB99D1" w:rsidR="00980EB8" w:rsidRPr="00793533" w:rsidRDefault="00980EB8" w:rsidP="00D15B38">
      <w:pPr>
        <w:ind w:left="709" w:firstLine="0"/>
        <w:jc w:val="left"/>
        <w:rPr>
          <w:i/>
        </w:rPr>
      </w:pPr>
      <w:r w:rsidRPr="00793533">
        <w:rPr>
          <w:i/>
        </w:rPr>
        <w:t xml:space="preserve">r </w:t>
      </w:r>
      <w:del w:id="1327" w:author="Tadeusz Szefler" w:date="2024-06-11T13:15:00Z" w16du:dateUtc="2024-06-11T11:15:00Z">
        <w:r w:rsidRPr="00793533" w:rsidDel="00930A6A">
          <w:rPr>
            <w:i/>
          </w:rPr>
          <w:delText>—</w:delText>
        </w:r>
      </w:del>
      <w:ins w:id="1328" w:author="Tadeusz Szefler" w:date="2024-06-11T13:15:00Z" w16du:dateUtc="2024-06-11T11:15:00Z">
        <w:r w:rsidR="00930A6A">
          <w:rPr>
            <w:i/>
          </w:rPr>
          <w:t>–</w:t>
        </w:r>
      </w:ins>
      <w:r w:rsidRPr="00793533">
        <w:rPr>
          <w:i/>
        </w:rPr>
        <w:t xml:space="preserve">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B2F66C8"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w:t>
      </w:r>
      <w:ins w:id="1329" w:author="Tadeusz Szefler" w:date="2024-06-11T13:44:00Z" w16du:dateUtc="2024-06-11T11:44:00Z">
        <w:r w:rsidR="007D2684">
          <w:t>edłu</w:t>
        </w:r>
      </w:ins>
      <w:r w:rsidR="0049686D">
        <w:t>g różnych skal, natomiast drugie podejście wymaga zachowania jednolitych skal oceny w zakresie pomiarów wszystkich ocen składowych.</w:t>
      </w:r>
    </w:p>
    <w:p w14:paraId="0C295032" w14:textId="626A5346"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w:t>
      </w:r>
      <w:del w:id="1330" w:author="Tadeusz Szefler" w:date="2024-06-11T13:45:00Z" w16du:dateUtc="2024-06-11T11:45:00Z">
        <w:r w:rsidR="004C54F0" w:rsidDel="007D2684">
          <w:delText xml:space="preserve">zarówno </w:delText>
        </w:r>
      </w:del>
      <w:r w:rsidR="004C54F0">
        <w:t xml:space="preserve">reprezentują </w:t>
      </w:r>
      <w:ins w:id="1331" w:author="Tadeusz Szefler" w:date="2024-06-11T13:45:00Z" w16du:dateUtc="2024-06-11T11:45:00Z">
        <w:r w:rsidR="007D2684">
          <w:t xml:space="preserve">zarówno </w:t>
        </w:r>
      </w:ins>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1332" w:name="_Ref66053927"/>
      <w:bookmarkStart w:id="1333" w:name="_Toc164801010"/>
      <w:bookmarkStart w:id="1334" w:name="_Toc168466240"/>
      <w:r w:rsidRPr="00233788">
        <w:t>Rankingi jako szczególna forma pomiaru efektów usług uniwersytetu</w:t>
      </w:r>
      <w:bookmarkEnd w:id="1332"/>
      <w:bookmarkEnd w:id="1333"/>
      <w:bookmarkEnd w:id="1334"/>
    </w:p>
    <w:p w14:paraId="1FADBAF2" w14:textId="6694B50A" w:rsidR="00385E30" w:rsidRDefault="00FD7143" w:rsidP="00385E30">
      <w:r>
        <w:t xml:space="preserve">Współcześnie rankingi uniwersytetów są bardzo popularną metodą porównywania uczelni. </w:t>
      </w:r>
      <w:del w:id="1335" w:author="Tadeusz Szefler" w:date="2024-06-11T13:47:00Z" w16du:dateUtc="2024-06-11T11:47:00Z">
        <w:r w:rsidDel="007D2684">
          <w:delText>Natomiast r</w:delText>
        </w:r>
      </w:del>
      <w:ins w:id="1336" w:author="Tadeusz Szefler" w:date="2024-06-11T13:47:00Z" w16du:dateUtc="2024-06-11T11:47:00Z">
        <w:r w:rsidR="007D2684">
          <w:t>R</w:t>
        </w:r>
      </w:ins>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ins w:id="1337" w:author="Tadeusz Szefler" w:date="2024-06-11T13:47:00Z" w16du:dateUtc="2024-06-11T11:47:00Z">
        <w:r w:rsidR="007D2684">
          <w:t>,</w:t>
        </w:r>
      </w:ins>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ins w:id="1338" w:author="Tadeusz Szefler" w:date="2024-06-11T13:50:00Z" w16du:dateUtc="2024-06-11T11:50:00Z">
        <w:r w:rsidR="0002532F">
          <w:t>,</w:t>
        </w:r>
      </w:ins>
      <w:r w:rsidR="00CB7065">
        <w:t xml:space="preserve"> zarówno ogólnoświatowych</w:t>
      </w:r>
      <w:ins w:id="1339" w:author="Tadeusz Szefler" w:date="2024-06-11T13:50:00Z" w16du:dateUtc="2024-06-11T11:50:00Z">
        <w:r w:rsidR="0002532F">
          <w:t>,</w:t>
        </w:r>
      </w:ins>
      <w:r w:rsidR="00CB7065">
        <w:t xml:space="preserve"> jak i polskich</w:t>
      </w:r>
      <w:ins w:id="1340" w:author="Tadeusz Szefler" w:date="2024-06-11T13:50:00Z" w16du:dateUtc="2024-06-11T11:50:00Z">
        <w:r w:rsidR="0002532F">
          <w:t>,</w:t>
        </w:r>
      </w:ins>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w:t>
      </w:r>
      <w:ins w:id="1341" w:author="Tadeusz Szefler" w:date="2024-06-11T13:51:00Z" w16du:dateUtc="2024-06-11T11:51:00Z">
        <w:r w:rsidR="0002532F">
          <w:t>//rosnącej roli rankingów i ich wpływie//</w:t>
        </w:r>
      </w:ins>
      <w:r w:rsidR="00C462DC">
        <w:t xml:space="preserv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w:t>
      </w:r>
      <w:del w:id="1342" w:author="Tadeusz Szefler" w:date="2024-06-11T13:53:00Z" w16du:dateUtc="2024-06-11T11:53:00Z">
        <w:r w:rsidR="00C462DC" w:rsidDel="0002532F">
          <w:delText xml:space="preserve">że </w:delText>
        </w:r>
      </w:del>
      <w:ins w:id="1343" w:author="Tadeusz Szefler" w:date="2024-06-11T13:53:00Z" w16du:dateUtc="2024-06-11T11:53:00Z">
        <w:r w:rsidR="0002532F">
          <w:t xml:space="preserve">iż </w:t>
        </w:r>
      </w:ins>
      <w:r w:rsidR="00C462DC">
        <w:t>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3222F0B2"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680891A0" w:rsidR="00035D87" w:rsidRPr="004B6D38" w:rsidRDefault="00035D87" w:rsidP="00035D87">
      <w:pPr>
        <w:pStyle w:val="Tytutabeli"/>
      </w:pPr>
      <w:bookmarkStart w:id="1344" w:name="_Ref134104785"/>
      <w:bookmarkStart w:id="1345" w:name="_Ref134104799"/>
      <w:bookmarkStart w:id="1346" w:name="_Toc168466831"/>
      <w:commentRangeStart w:id="1347"/>
      <w:r w:rsidRPr="004B6D38">
        <w:t xml:space="preserve">Tabela </w:t>
      </w:r>
      <w:r>
        <w:fldChar w:fldCharType="begin"/>
      </w:r>
      <w:r w:rsidRPr="004B6D38">
        <w:instrText xml:space="preserve"> SEQ Tabela \* ARABIC </w:instrText>
      </w:r>
      <w:r>
        <w:fldChar w:fldCharType="separate"/>
      </w:r>
      <w:r w:rsidR="00BF7D63" w:rsidRPr="004B6D38">
        <w:rPr>
          <w:noProof/>
        </w:rPr>
        <w:t>19</w:t>
      </w:r>
      <w:r>
        <w:fldChar w:fldCharType="end"/>
      </w:r>
      <w:bookmarkEnd w:id="1344"/>
      <w:r w:rsidRPr="004B6D38">
        <w:t xml:space="preserve"> Metodologia rankingu </w:t>
      </w:r>
      <w:r w:rsidR="00D935B7" w:rsidRPr="004B6D38">
        <w:t xml:space="preserve">Times </w:t>
      </w:r>
      <w:proofErr w:type="spellStart"/>
      <w:r w:rsidR="00D935B7" w:rsidRPr="004B6D38">
        <w:t>Higher</w:t>
      </w:r>
      <w:proofErr w:type="spellEnd"/>
      <w:r w:rsidR="00D935B7" w:rsidRPr="004B6D38">
        <w:t xml:space="preserve"> </w:t>
      </w:r>
      <w:proofErr w:type="spellStart"/>
      <w:r w:rsidR="00D935B7" w:rsidRPr="004B6D38">
        <w:t>Education</w:t>
      </w:r>
      <w:proofErr w:type="spellEnd"/>
      <w:r w:rsidR="00D935B7" w:rsidRPr="004B6D38">
        <w:t xml:space="preserve"> </w:t>
      </w:r>
      <w:r w:rsidRPr="004B6D38">
        <w:t>World University Ranking</w:t>
      </w:r>
      <w:bookmarkEnd w:id="1345"/>
      <w:r w:rsidRPr="004B6D38">
        <w:t xml:space="preserve"> </w:t>
      </w:r>
      <w:commentRangeEnd w:id="1347"/>
      <w:r w:rsidR="00B95DFB">
        <w:rPr>
          <w:rStyle w:val="Odwoaniedokomentarza"/>
          <w:rFonts w:ascii="Times New Roman" w:hAnsi="Times New Roman"/>
          <w:bCs w:val="0"/>
          <w:szCs w:val="20"/>
          <w:lang w:eastAsia="pl-PL"/>
        </w:rPr>
        <w:commentReference w:id="1347"/>
      </w:r>
      <w:bookmarkEnd w:id="1346"/>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t>
            </w:r>
            <w:proofErr w:type="gramStart"/>
            <w:r w:rsidRPr="00786D61">
              <w:rPr>
                <w:lang w:val="pl-PL"/>
              </w:rPr>
              <w:t xml:space="preserve">w </w:t>
            </w:r>
            <w:r w:rsidR="00491347">
              <w:rPr>
                <w:lang w:val="pl-PL"/>
              </w:rPr>
              <w:t> </w:t>
            </w:r>
            <w:r w:rsidRPr="00786D61">
              <w:rPr>
                <w:lang w:val="pl-PL"/>
              </w:rPr>
              <w:t>kształcenie</w:t>
            </w:r>
            <w:proofErr w:type="gramEnd"/>
            <w:r w:rsidRPr="00786D61">
              <w:rPr>
                <w:lang w:val="pl-PL"/>
              </w:rPr>
              <w:t xml:space="preserv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4900728D"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w:t>
            </w:r>
            <w:del w:id="1352" w:author="Tadeusz Szefler" w:date="2024-06-11T13:54:00Z" w16du:dateUtc="2024-06-11T11:54:00Z">
              <w:r w:rsidR="00954C14" w:rsidRPr="00786D61" w:rsidDel="0002532F">
                <w:rPr>
                  <w:lang w:val="pl-PL"/>
                </w:rPr>
                <w:delText>,</w:delText>
              </w:r>
            </w:del>
            <w:r w:rsidR="00954C14" w:rsidRPr="00786D61">
              <w:rPr>
                <w:lang w:val="pl-PL"/>
              </w:rPr>
              <w:t xml:space="preserve">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3EDD29F"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del w:id="1353" w:author="Tadeusz Szefler" w:date="2024-06-11T13:59:00Z" w16du:dateUtc="2024-06-11T11:59:00Z">
              <w:r w:rsidR="002356AC" w:rsidRPr="00786D61" w:rsidDel="0002532F">
                <w:rPr>
                  <w:lang w:val="pl-PL"/>
                </w:rPr>
                <w:delText>em</w:delText>
              </w:r>
            </w:del>
            <w:ins w:id="1354" w:author="Tadeusz Szefler" w:date="2024-06-11T13:59:00Z" w16du:dateUtc="2024-06-11T11:59:00Z">
              <w:r w:rsidR="0002532F">
                <w:rPr>
                  <w:lang w:val="pl-PL"/>
                </w:rPr>
                <w:t>:</w:t>
              </w:r>
            </w:ins>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23A49156" w:rsidR="00CE1508" w:rsidRPr="00786D61" w:rsidRDefault="00CE1508" w:rsidP="00A40281">
            <w:pPr>
              <w:pStyle w:val="TekstTabeli"/>
              <w:rPr>
                <w:lang w:val="pl-PL"/>
              </w:rPr>
            </w:pPr>
            <w:r w:rsidRPr="00786D61">
              <w:rPr>
                <w:lang w:val="pl-PL"/>
              </w:rPr>
              <w:t>Wskaźn</w:t>
            </w:r>
            <w:ins w:id="1355" w:author="Tadeusz Szefler" w:date="2024-06-11T13:56:00Z" w16du:dateUtc="2024-06-11T11:56:00Z">
              <w:r w:rsidR="0002532F">
                <w:rPr>
                  <w:lang w:val="pl-PL"/>
                </w:rPr>
                <w:t>i</w:t>
              </w:r>
            </w:ins>
            <w:r w:rsidRPr="00786D61">
              <w:rPr>
                <w:lang w:val="pl-PL"/>
              </w:rPr>
              <w:t>ki cytowań</w:t>
            </w:r>
          </w:p>
        </w:tc>
        <w:tc>
          <w:tcPr>
            <w:tcW w:w="5102" w:type="dxa"/>
            <w:vAlign w:val="center"/>
          </w:tcPr>
          <w:p w14:paraId="500B8072" w14:textId="227D7A6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ins w:id="1356" w:author="Tadeusz Szefler" w:date="2024-06-11T13:56:00Z" w16du:dateUtc="2024-06-11T11:56:00Z">
              <w:r w:rsidR="0002532F">
                <w:rPr>
                  <w:lang w:val="pl-PL"/>
                </w:rPr>
                <w:t>.</w:t>
              </w:r>
            </w:ins>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18FE7A0F"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del w:id="1357" w:author="Tadeusz Szefler" w:date="2024-06-11T14:00:00Z" w16du:dateUtc="2024-06-11T12:00:00Z">
              <w:r w:rsidDel="0002532F">
                <w:rPr>
                  <w:lang w:val="pl-PL"/>
                </w:rPr>
                <w:delText>em</w:delText>
              </w:r>
            </w:del>
            <w:ins w:id="1358" w:author="Tadeusz Szefler" w:date="2024-06-11T14:00:00Z" w16du:dateUtc="2024-06-11T12:00:00Z">
              <w:r w:rsidR="0002532F">
                <w:rPr>
                  <w:lang w:val="pl-PL"/>
                </w:rPr>
                <w:t>:</w:t>
              </w:r>
            </w:ins>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3557CB81"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del w:id="1359" w:author="Tadeusz Szefler" w:date="2024-06-11T14:00:00Z" w16du:dateUtc="2024-06-11T12:00:00Z">
              <w:r w:rsidRPr="00786D61" w:rsidDel="0002532F">
                <w:rPr>
                  <w:lang w:val="pl-PL"/>
                </w:rPr>
                <w:delText xml:space="preserve"> </w:delText>
              </w:r>
              <w:r w:rsidR="00547D10" w:rsidDel="0002532F">
                <w:rPr>
                  <w:lang w:val="pl-PL"/>
                </w:rPr>
                <w:delText>–</w:delText>
              </w:r>
            </w:del>
            <w:ins w:id="1360" w:author="Tadeusz Szefler" w:date="2024-06-11T14:00:00Z" w16du:dateUtc="2024-06-11T12:00:00Z">
              <w:r w:rsidR="0002532F">
                <w:rPr>
                  <w:lang w:val="pl-PL"/>
                </w:rPr>
                <w:t>:</w:t>
              </w:r>
            </w:ins>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60C81C75" w:rsidR="00BF04AE" w:rsidRDefault="00241F68" w:rsidP="00385E30">
      <w:r w:rsidRPr="00241F68">
        <w:t>W metodologi</w:t>
      </w:r>
      <w:r w:rsidR="00126502">
        <w:t>i</w:t>
      </w:r>
      <w:r w:rsidRPr="00241F68">
        <w:t xml:space="preserve"> rankingu THE WUR z </w:t>
      </w:r>
      <w:ins w:id="1361" w:author="Tadeusz Szefler" w:date="2024-06-11T14:01:00Z" w16du:dateUtc="2024-06-11T12:01:00Z">
        <w:r w:rsidR="00D07CD2" w:rsidRPr="00241F68">
          <w:t xml:space="preserve">roku </w:t>
        </w:r>
      </w:ins>
      <w:r w:rsidRPr="00241F68">
        <w:t>2023</w:t>
      </w:r>
      <w:del w:id="1362" w:author="Tadeusz Szefler" w:date="2024-06-11T14:01:00Z" w16du:dateUtc="2024-06-11T12:01:00Z">
        <w:r w:rsidRPr="00241F68" w:rsidDel="00D07CD2">
          <w:delText xml:space="preserve"> roku,</w:delText>
        </w:r>
      </w:del>
      <w:r w:rsidRPr="00241F68">
        <w:t xml:space="preserve">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w:t>
      </w:r>
      <w:del w:id="1363" w:author="Tadeusz Szefler" w:date="2024-06-11T14:01:00Z" w16du:dateUtc="2024-06-11T12:01:00Z">
        <w:r w:rsidDel="00D07CD2">
          <w:delText>y</w:delText>
        </w:r>
      </w:del>
      <w:ins w:id="1364" w:author="Tadeusz Szefler" w:date="2024-06-11T14:01:00Z" w16du:dateUtc="2024-06-11T12:01:00Z">
        <w:r w:rsidR="00D07CD2">
          <w:t>ie</w:t>
        </w:r>
      </w:ins>
      <w:r>
        <w:t xml:space="preserve"> uczelni (</w:t>
      </w:r>
      <w:r w:rsidRPr="00241F68">
        <w:t>nauczanie</w:t>
      </w:r>
      <w:del w:id="1365" w:author="Tadeusz Szefler" w:date="2024-06-11T14:02:00Z" w16du:dateUtc="2024-06-11T12:02:00Z">
        <w:r w:rsidDel="00D07CD2">
          <w:delText xml:space="preserve"> –</w:delText>
        </w:r>
      </w:del>
      <w:ins w:id="1366" w:author="Tadeusz Szefler" w:date="2024-06-11T14:02:00Z" w16du:dateUtc="2024-06-11T12:02:00Z">
        <w:r w:rsidR="00D07CD2">
          <w:t>:</w:t>
        </w:r>
      </w:ins>
      <w:r>
        <w:t xml:space="preserve"> 15%,</w:t>
      </w:r>
      <w:r w:rsidRPr="00241F68">
        <w:t xml:space="preserve"> badania</w:t>
      </w:r>
      <w:ins w:id="1367" w:author="Tadeusz Szefler" w:date="2024-06-11T14:02:00Z" w16du:dateUtc="2024-06-11T12:02:00Z">
        <w:r w:rsidR="00D07CD2">
          <w:t>:</w:t>
        </w:r>
      </w:ins>
      <w:r w:rsidRPr="00241F68">
        <w:t xml:space="preserve"> 18%</w:t>
      </w:r>
      <w:r>
        <w:t>)</w:t>
      </w:r>
      <w:r w:rsidRPr="00241F68">
        <w:t>. Warto również zauważyć, że wskaźnik cytowań</w:t>
      </w:r>
      <w:ins w:id="1368" w:author="Tadeusz Szefler" w:date="2024-06-11T14:44:00Z" w16du:dateUtc="2024-06-11T12:44:00Z">
        <w:r w:rsidR="001123BD" w:rsidRPr="00241F68">
          <w:t>, mając wagę 30%</w:t>
        </w:r>
        <w:r w:rsidR="001123BD">
          <w:t>,</w:t>
        </w:r>
      </w:ins>
      <w:r w:rsidRPr="00241F68">
        <w:t xml:space="preserve"> odgrywa istotną rolę w ocenie uczelni</w:t>
      </w:r>
      <w:del w:id="1369" w:author="Tadeusz Szefler" w:date="2024-06-11T14:44:00Z" w16du:dateUtc="2024-06-11T12:44:00Z">
        <w:r w:rsidRPr="00241F68" w:rsidDel="001123BD">
          <w:delText>, mając wagę 30%</w:delText>
        </w:r>
      </w:del>
      <w:r w:rsidRPr="00241F68">
        <w:t xml:space="preserve">, co pokazuje, jak </w:t>
      </w:r>
      <w:r w:rsidR="007B3D2C">
        <w:t>istotna</w:t>
      </w:r>
      <w:r w:rsidRPr="00241F68">
        <w:t xml:space="preserve"> jest </w:t>
      </w:r>
      <w:ins w:id="1370" w:author="Tadeusz Szefler" w:date="2024-06-11T14:44:00Z" w16du:dateUtc="2024-06-11T12:44:00Z">
        <w:r w:rsidR="001123BD">
          <w:t xml:space="preserve">w </w:t>
        </w:r>
      </w:ins>
      <w:r w:rsidR="007B3D2C">
        <w:t xml:space="preserve">założeniach tego </w:t>
      </w:r>
      <w:r w:rsidRPr="00241F68">
        <w:t xml:space="preserve">rankingu rola uczelni w rozpowszechnianiu nowej wiedzy i idei. </w:t>
      </w:r>
      <w:r w:rsidR="007B3D2C">
        <w:t xml:space="preserve">Z kolei pozostałe </w:t>
      </w:r>
      <w:r w:rsidRPr="00241F68">
        <w:t>wskaźniki</w:t>
      </w:r>
      <w:ins w:id="1371" w:author="Tadeusz Szefler" w:date="2024-06-11T14:45:00Z" w16du:dateUtc="2024-06-11T12:45:00Z">
        <w:r w:rsidR="001123BD">
          <w:t>,</w:t>
        </w:r>
      </w:ins>
      <w:r w:rsidRPr="00241F68">
        <w:t xml:space="preserve"> związane z międzynarodowym zasięgiem uczelni</w:t>
      </w:r>
      <w:r w:rsidR="007B3D2C">
        <w:t xml:space="preserve"> </w:t>
      </w:r>
      <w:del w:id="1372" w:author="Tadeusz Szefler" w:date="2024-06-11T14:45:00Z" w16du:dateUtc="2024-06-11T12:45:00Z">
        <w:r w:rsidR="007B3D2C" w:rsidDel="001123BD">
          <w:delText xml:space="preserve">oraz </w:delText>
        </w:r>
      </w:del>
      <w:ins w:id="1373" w:author="Tadeusz Szefler" w:date="2024-06-11T14:45:00Z" w16du:dateUtc="2024-06-11T12:45:00Z">
        <w:r w:rsidR="001123BD">
          <w:t xml:space="preserve">i </w:t>
        </w:r>
      </w:ins>
      <w:r w:rsidR="007B3D2C">
        <w:t>statystykami dotyczącymi dochodów uczelni oraz tymi odzwierciedlającymi zaangażowanie uczelni w kształcenie</w:t>
      </w:r>
      <w:ins w:id="1374" w:author="Tadeusz Szefler" w:date="2024-06-11T14:45:00Z" w16du:dateUtc="2024-06-11T12:45:00Z">
        <w:r w:rsidR="001123BD">
          <w:t>,</w:t>
        </w:r>
      </w:ins>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del w:id="1375" w:author="Tadeusz Szefler" w:date="2024-06-11T14:45:00Z" w16du:dateUtc="2024-06-11T12:45:00Z">
        <w:r w:rsidR="007B3D2C" w:rsidDel="001123BD">
          <w:delText>,</w:delText>
        </w:r>
      </w:del>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ins w:id="1376" w:author="Tadeusz Szefler" w:date="2024-06-11T14:47:00Z" w16du:dateUtc="2024-06-11T12:47:00Z">
        <w:r w:rsidR="001123BD">
          <w:t>a</w:t>
        </w:r>
      </w:ins>
      <w:r w:rsidR="0093237E">
        <w:t xml:space="preserve">by lepiej odzwierciedlać cechy istotne dla poszczególnej branży. Ważne są również </w:t>
      </w:r>
      <w:r w:rsidR="0009776B">
        <w:t>kryteria kwalifikacyjne do rankingu, bowiem uczelnia</w:t>
      </w:r>
      <w:ins w:id="1377" w:author="Tadeusz Szefler" w:date="2024-06-11T14:47:00Z" w16du:dateUtc="2024-06-11T12:47:00Z">
        <w:r w:rsidR="001123BD">
          <w:t>,</w:t>
        </w:r>
      </w:ins>
      <w:r w:rsidR="0009776B">
        <w:t xml:space="preserve"> by zostać uwzględnioną w klasyfikacji</w:t>
      </w:r>
      <w:ins w:id="1378" w:author="Tadeusz Szefler" w:date="2024-06-11T14:48:00Z" w16du:dateUtc="2024-06-11T12:48:00Z">
        <w:r w:rsidR="001123BD">
          <w:t>,</w:t>
        </w:r>
      </w:ins>
      <w:r w:rsidR="0009776B">
        <w:t xml:space="preserve">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1EB33326" w:rsidR="00D935B7" w:rsidRDefault="00D654E0" w:rsidP="00385E30">
      <w:r w:rsidRPr="00D654E0">
        <w:t>Ranking Shanghai</w:t>
      </w:r>
      <w:ins w:id="1379" w:author="Tadeusz Szefler" w:date="2024-06-11T14:49:00Z" w16du:dateUtc="2024-06-11T12:49:00Z">
        <w:r w:rsidR="001123BD">
          <w:t xml:space="preserve"> </w:t>
        </w:r>
      </w:ins>
      <w:proofErr w:type="spellStart"/>
      <w:r w:rsidRPr="00D654E0">
        <w:t>Ranking</w:t>
      </w:r>
      <w:del w:id="1380" w:author="Tadeusz Szefler" w:date="2024-06-11T14:49:00Z" w16du:dateUtc="2024-06-11T12:49:00Z">
        <w:r w:rsidRPr="00D654E0" w:rsidDel="001123BD">
          <w:delText>'</w:delText>
        </w:r>
      </w:del>
      <w:ins w:id="1381" w:author="Tadeusz Szefler" w:date="2024-06-11T14:49:00Z" w16du:dateUtc="2024-06-11T12:49:00Z">
        <w:r w:rsidR="001123BD">
          <w:t>’</w:t>
        </w:r>
      </w:ins>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0D8DA30E" w:rsidR="008E7EFF" w:rsidRPr="00D654E0" w:rsidRDefault="008E7EFF" w:rsidP="00D654E0">
      <w:pPr>
        <w:pStyle w:val="Tytutabeli"/>
        <w:rPr>
          <w:lang w:val="en-GB"/>
        </w:rPr>
      </w:pPr>
      <w:bookmarkStart w:id="1382" w:name="_Ref134122925"/>
      <w:bookmarkStart w:id="1383" w:name="_Ref134122917"/>
      <w:bookmarkStart w:id="1384"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1382"/>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ins w:id="1385" w:author="Tadeusz Szefler" w:date="2024-06-11T14:51:00Z" w16du:dateUtc="2024-06-11T12:51:00Z">
        <w:r w:rsidR="001123BD">
          <w:rPr>
            <w:lang w:val="en-GB"/>
          </w:rPr>
          <w:t>u</w:t>
        </w:r>
      </w:ins>
      <w:proofErr w:type="spellEnd"/>
      <w:r>
        <w:rPr>
          <w:lang w:val="en-GB"/>
        </w:rPr>
        <w:t xml:space="preserve"> </w:t>
      </w:r>
      <w:r w:rsidR="00D654E0" w:rsidRPr="00D654E0">
        <w:rPr>
          <w:lang w:val="en-GB"/>
        </w:rPr>
        <w:t>Shanghai</w:t>
      </w:r>
      <w:ins w:id="1386" w:author="Tadeusz Szefler" w:date="2024-06-11T14:51:00Z" w16du:dateUtc="2024-06-11T12:51:00Z">
        <w:r w:rsidR="001123BD">
          <w:rPr>
            <w:lang w:val="en-GB"/>
          </w:rPr>
          <w:t xml:space="preserve"> </w:t>
        </w:r>
      </w:ins>
      <w:r w:rsidR="00D654E0" w:rsidRPr="00D654E0">
        <w:rPr>
          <w:lang w:val="en-GB"/>
        </w:rPr>
        <w:t>Ranking</w:t>
      </w:r>
      <w:del w:id="1387" w:author="Tadeusz Szefler" w:date="2024-06-11T14:51:00Z" w16du:dateUtc="2024-06-11T12:51:00Z">
        <w:r w:rsidR="00D654E0" w:rsidRPr="00D654E0" w:rsidDel="001123BD">
          <w:rPr>
            <w:lang w:val="en-GB"/>
          </w:rPr>
          <w:delText>'</w:delText>
        </w:r>
      </w:del>
      <w:ins w:id="1388" w:author="Tadeusz Szefler" w:date="2024-06-11T14:51:00Z" w16du:dateUtc="2024-06-11T12:51:00Z">
        <w:r w:rsidR="001123BD">
          <w:rPr>
            <w:lang w:val="en-GB"/>
          </w:rPr>
          <w:t>’</w:t>
        </w:r>
      </w:ins>
      <w:r w:rsidR="00D654E0" w:rsidRPr="00D654E0">
        <w:rPr>
          <w:lang w:val="en-GB"/>
        </w:rPr>
        <w:t>s Academic Ranking of World Universities</w:t>
      </w:r>
      <w:bookmarkEnd w:id="1383"/>
      <w:bookmarkEnd w:id="138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24E8990D" w:rsidR="008E7EFF" w:rsidRPr="00786D61" w:rsidRDefault="008E7EFF" w:rsidP="00A40281">
            <w:pPr>
              <w:pStyle w:val="TekstTabeli"/>
              <w:rPr>
                <w:lang w:val="pl-PL"/>
              </w:rPr>
            </w:pPr>
            <w:r w:rsidRPr="00786D61">
              <w:rPr>
                <w:lang w:val="pl-PL"/>
              </w:rPr>
              <w:t>Liczba artykułów opublikowanych przez uczelnię w czasopismach Nature i Science w latach 2017</w:t>
            </w:r>
            <w:del w:id="1389" w:author="Tadeusz Szefler" w:date="2024-06-11T14:52:00Z" w16du:dateUtc="2024-06-11T12:52:00Z">
              <w:r w:rsidRPr="00786D61" w:rsidDel="001123BD">
                <w:rPr>
                  <w:lang w:val="pl-PL"/>
                </w:rPr>
                <w:delText>-</w:delText>
              </w:r>
            </w:del>
            <w:ins w:id="1390" w:author="Tadeusz Szefler" w:date="2024-06-11T14:52:00Z" w16du:dateUtc="2024-06-11T12:52:00Z">
              <w:r w:rsidR="001123BD">
                <w:rPr>
                  <w:lang w:val="pl-PL"/>
                </w:rPr>
                <w:t>–</w:t>
              </w:r>
            </w:ins>
            <w:r w:rsidRPr="00786D61">
              <w:rPr>
                <w:lang w:val="pl-PL"/>
              </w:rPr>
              <w:t xml:space="preserve">2021. </w:t>
            </w:r>
            <w:r w:rsidR="00146B70">
              <w:rPr>
                <w:lang w:val="pl-PL"/>
              </w:rPr>
              <w:t>Przypisywane</w:t>
            </w:r>
            <w:r w:rsidRPr="00786D61">
              <w:rPr>
                <w:lang w:val="pl-PL"/>
              </w:rPr>
              <w:t xml:space="preserve"> wagi według afiliacji autorów</w:t>
            </w:r>
            <w:del w:id="1391" w:author="Tadeusz Szefler" w:date="2024-06-11T14:52:00Z" w16du:dateUtc="2024-06-11T12:52:00Z">
              <w:r w:rsidRPr="00786D61" w:rsidDel="001123BD">
                <w:rPr>
                  <w:lang w:val="pl-PL"/>
                </w:rPr>
                <w:delText>,</w:delText>
              </w:r>
            </w:del>
            <w:r w:rsidRPr="00786D61">
              <w:rPr>
                <w:lang w:val="pl-PL"/>
              </w:rPr>
              <w:t xml:space="preserve">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3F12EDD8"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del w:id="1392" w:author="Tadeusz Szefler" w:date="2024-06-11T14:52:00Z" w16du:dateUtc="2024-06-11T12:52:00Z">
              <w:r w:rsidRPr="00786D61" w:rsidDel="001123BD">
                <w:rPr>
                  <w:rFonts w:cs="Arial"/>
                  <w:sz w:val="18"/>
                  <w:szCs w:val="18"/>
                </w:rPr>
                <w:delText>P</w:delText>
              </w:r>
            </w:del>
            <w:ins w:id="1393" w:author="Tadeusz Szefler" w:date="2024-06-11T14:53:00Z" w16du:dateUtc="2024-06-11T12:53:00Z">
              <w:r w:rsidR="001123BD">
                <w:rPr>
                  <w:rFonts w:cs="Arial"/>
                  <w:sz w:val="18"/>
                  <w:szCs w:val="18"/>
                </w:rPr>
                <w:t>p</w:t>
              </w:r>
            </w:ins>
            <w:r w:rsidRPr="00786D61">
              <w:rPr>
                <w:rFonts w:cs="Arial"/>
                <w:sz w:val="18"/>
                <w:szCs w:val="18"/>
              </w:rPr>
              <w:t xml:space="preserve">er </w:t>
            </w:r>
            <w:del w:id="1394" w:author="Tadeusz Szefler" w:date="2024-06-11T14:53:00Z" w16du:dateUtc="2024-06-11T12:53:00Z">
              <w:r w:rsidRPr="00786D61" w:rsidDel="001123BD">
                <w:rPr>
                  <w:rFonts w:cs="Arial"/>
                  <w:sz w:val="18"/>
                  <w:szCs w:val="18"/>
                </w:rPr>
                <w:delText>C</w:delText>
              </w:r>
            </w:del>
            <w:ins w:id="1395" w:author="Tadeusz Szefler" w:date="2024-06-11T14:53:00Z" w16du:dateUtc="2024-06-11T12:53:00Z">
              <w:r w:rsidR="001123BD">
                <w:rPr>
                  <w:rFonts w:cs="Arial"/>
                  <w:sz w:val="18"/>
                  <w:szCs w:val="18"/>
                </w:rPr>
                <w:t>c</w:t>
              </w:r>
            </w:ins>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2C0D6CE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del w:id="1396" w:author="Tadeusz Szefler" w:date="2024-06-11T14:54:00Z" w16du:dateUtc="2024-06-11T12:54:00Z">
        <w:r w:rsidR="000D44B5" w:rsidDel="00D907D9">
          <w:delText xml:space="preserve"> -</w:delText>
        </w:r>
      </w:del>
      <w:ins w:id="1397" w:author="Tadeusz Szefler" w:date="2024-06-11T14:55:00Z" w16du:dateUtc="2024-06-11T12:55:00Z">
        <w:r w:rsidR="00D907D9">
          <w:t>:</w:t>
        </w:r>
      </w:ins>
      <w:r w:rsidR="000D44B5">
        <w:t xml:space="preserve"> 10% wagi, </w:t>
      </w:r>
      <w:proofErr w:type="spellStart"/>
      <w:r w:rsidR="000D44B5">
        <w:t>Award</w:t>
      </w:r>
      <w:proofErr w:type="spellEnd"/>
      <w:del w:id="1398" w:author="Tadeusz Szefler" w:date="2024-06-11T14:55:00Z" w16du:dateUtc="2024-06-11T12:55:00Z">
        <w:r w:rsidR="000D44B5" w:rsidDel="00D907D9">
          <w:delText xml:space="preserve"> -</w:delText>
        </w:r>
      </w:del>
      <w:ins w:id="1399" w:author="Tadeusz Szefler" w:date="2024-06-11T14:55:00Z" w16du:dateUtc="2024-06-11T12:55:00Z">
        <w:r w:rsidR="00D907D9">
          <w:t>:</w:t>
        </w:r>
      </w:ins>
      <w:r w:rsidR="000D44B5">
        <w:t xml:space="preserve"> 20% wagi). </w:t>
      </w:r>
      <w:del w:id="1400" w:author="Tadeusz Szefler" w:date="2024-06-11T14:55:00Z" w16du:dateUtc="2024-06-11T12:55:00Z">
        <w:r w:rsidR="000D44B5" w:rsidDel="00D907D9">
          <w:delText>Także b</w:delText>
        </w:r>
      </w:del>
      <w:ins w:id="1401" w:author="Tadeusz Szefler" w:date="2024-06-11T14:55:00Z" w16du:dateUtc="2024-06-11T12:55:00Z">
        <w:r w:rsidR="00D907D9">
          <w:t>B</w:t>
        </w:r>
      </w:ins>
      <w:r w:rsidR="000D44B5">
        <w:t xml:space="preserve">ardzo istotnymi w ocenie uczelni są </w:t>
      </w:r>
      <w:ins w:id="1402" w:author="Tadeusz Szefler" w:date="2024-06-11T14:55:00Z" w16du:dateUtc="2024-06-11T12:55:00Z">
        <w:r w:rsidR="00D907D9">
          <w:t xml:space="preserve">również </w:t>
        </w:r>
      </w:ins>
      <w:r w:rsidR="000D44B5">
        <w:t>wysokie wskaźniki cytowań prac naukowców uczelni (</w:t>
      </w:r>
      <w:proofErr w:type="spellStart"/>
      <w:r w:rsidR="000D44B5">
        <w:t>HiCi</w:t>
      </w:r>
      <w:proofErr w:type="spellEnd"/>
      <w:ins w:id="1403" w:author="Tadeusz Szefler" w:date="2024-06-11T14:55:00Z" w16du:dateUtc="2024-06-11T12:55:00Z">
        <w:r w:rsidR="00D907D9">
          <w:t>:</w:t>
        </w:r>
      </w:ins>
      <w:del w:id="1404" w:author="Tadeusz Szefler" w:date="2024-06-11T14:55:00Z" w16du:dateUtc="2024-06-11T12:55:00Z">
        <w:r w:rsidR="000D44B5" w:rsidDel="00D907D9">
          <w:delText xml:space="preserve"> -</w:delText>
        </w:r>
      </w:del>
      <w:r w:rsidR="000D44B5">
        <w:t xml:space="preserve"> 20% wagi). Ciekawym elementem rankingu ARWU jest sposób oceny publikacji w prestiżowych czasopismach </w:t>
      </w:r>
      <w:r w:rsidR="000D44B5" w:rsidRPr="00D907D9">
        <w:rPr>
          <w:i/>
          <w:iCs/>
          <w:rPrChange w:id="1405" w:author="Tadeusz Szefler" w:date="2024-06-11T14:55:00Z" w16du:dateUtc="2024-06-11T12:55:00Z">
            <w:rPr/>
          </w:rPrChange>
        </w:rPr>
        <w:t>Nature</w:t>
      </w:r>
      <w:r w:rsidR="000D44B5">
        <w:t xml:space="preserve"> i </w:t>
      </w:r>
      <w:r w:rsidR="000D44B5" w:rsidRPr="00D907D9">
        <w:rPr>
          <w:i/>
          <w:iCs/>
          <w:rPrChange w:id="1406" w:author="Tadeusz Szefler" w:date="2024-06-11T14:56:00Z" w16du:dateUtc="2024-06-11T12:56:00Z">
            <w:rPr/>
          </w:rPrChange>
        </w:rPr>
        <w:t>Science</w:t>
      </w:r>
      <w:r w:rsidR="000D44B5">
        <w:t xml:space="preserve"> (N</w:t>
      </w:r>
      <w:ins w:id="1407" w:author="Tadeusz Szefler" w:date="2024-06-11T14:56:00Z" w16du:dateUtc="2024-06-11T12:56:00Z">
        <w:r w:rsidR="00D907D9">
          <w:t xml:space="preserve"> </w:t>
        </w:r>
      </w:ins>
      <w:r w:rsidR="000D44B5">
        <w:t>&amp;</w:t>
      </w:r>
      <w:ins w:id="1408" w:author="Tadeusz Szefler" w:date="2024-06-11T14:56:00Z" w16du:dateUtc="2024-06-11T12:56:00Z">
        <w:r w:rsidR="00D907D9">
          <w:t xml:space="preserve"> </w:t>
        </w:r>
      </w:ins>
      <w:r w:rsidR="000D44B5">
        <w:t>S</w:t>
      </w:r>
      <w:del w:id="1409" w:author="Tadeusz Szefler" w:date="2024-06-11T14:56:00Z" w16du:dateUtc="2024-06-11T12:56:00Z">
        <w:r w:rsidR="000D44B5" w:rsidDel="00D907D9">
          <w:delText xml:space="preserve"> -</w:delText>
        </w:r>
      </w:del>
      <w:ins w:id="1410" w:author="Tadeusz Szefler" w:date="2024-06-11T14:56:00Z" w16du:dateUtc="2024-06-11T12:56:00Z">
        <w:r w:rsidR="00D907D9">
          <w:t>:</w:t>
        </w:r>
      </w:ins>
      <w:r w:rsidR="000D44B5">
        <w:t xml:space="preserve">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ins w:id="1411" w:author="Tadeusz Szefler" w:date="2024-06-11T14:56:00Z" w16du:dateUtc="2024-06-11T12:56:00Z">
        <w:r w:rsidR="00D907D9">
          <w:t>:</w:t>
        </w:r>
      </w:ins>
      <w:del w:id="1412" w:author="Tadeusz Szefler" w:date="2024-06-11T14:56:00Z" w16du:dateUtc="2024-06-11T12:56:00Z">
        <w:r w:rsidR="000D44B5" w:rsidDel="00D907D9">
          <w:delText xml:space="preserve"> -</w:delText>
        </w:r>
      </w:del>
      <w:r w:rsidR="000D44B5">
        <w:t xml:space="preserve"> 20% wagi), podkreślając znaczenie uczelni jako ośrodka badawczego. Ostatnim wskaźnikiem jest PCP (10% wagi), który ocenia efektywność uczelni w zakresie badań i osiągnięć względem liczby zatrudnionych pracowników akademickich (etaty </w:t>
      </w:r>
      <w:del w:id="1413" w:author="Tadeusz Szefler" w:date="2024-06-11T14:57:00Z" w16du:dateUtc="2024-06-11T12:57:00Z">
        <w:r w:rsidR="000D44B5" w:rsidDel="00D907D9">
          <w:delText>-</w:delText>
        </w:r>
      </w:del>
      <w:ins w:id="1414" w:author="Tadeusz Szefler" w:date="2024-06-11T14:57:00Z" w16du:dateUtc="2024-06-11T12:57:00Z">
        <w:r w:rsidR="00D907D9">
          <w:t>–</w:t>
        </w:r>
      </w:ins>
      <w:r w:rsidR="000D44B5">
        <w:t xml:space="preserve"> </w:t>
      </w:r>
      <w:r w:rsidR="000D44B5" w:rsidRPr="000D44B5">
        <w:rPr>
          <w:i/>
          <w:iCs/>
        </w:rPr>
        <w:t>FTE</w:t>
      </w:r>
      <w:ins w:id="1415" w:author="Tadeusz Szefler" w:date="2024-06-11T14:57:00Z" w16du:dateUtc="2024-06-11T12:57:00Z">
        <w:r w:rsidR="00D907D9">
          <w:t>//??etaty – FTE</w:t>
        </w:r>
      </w:ins>
      <w:r w:rsidR="000D44B5">
        <w:t>).</w:t>
      </w:r>
    </w:p>
    <w:p w14:paraId="25D696B6" w14:textId="078F029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w:t>
      </w:r>
      <w:del w:id="1416" w:author="Tadeusz Szefler" w:date="2024-06-11T14:58:00Z" w16du:dateUtc="2024-06-11T12:58:00Z">
        <w:r w:rsidR="00371BEC" w:rsidDel="00D907D9">
          <w:delText xml:space="preserve">rankingiem </w:delText>
        </w:r>
      </w:del>
      <w:r w:rsidR="00371BEC">
        <w:t xml:space="preserve">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ins w:id="1417" w:author="Tadeusz Szefler" w:date="2024-06-11T14:59:00Z" w16du:dateUtc="2024-06-11T12:59:00Z">
        <w:r w:rsidR="00D907D9">
          <w:t>, która</w:t>
        </w:r>
      </w:ins>
      <w:r w:rsidR="00276F42">
        <w:t xml:space="preserve"> go opracow</w:t>
      </w:r>
      <w:del w:id="1418" w:author="Tadeusz Szefler" w:date="2024-06-11T14:59:00Z" w16du:dateUtc="2024-06-11T12:59:00Z">
        <w:r w:rsidR="00276F42" w:rsidDel="00D907D9">
          <w:delText>ująca</w:delText>
        </w:r>
      </w:del>
      <w:ins w:id="1419" w:author="Tadeusz Szefler" w:date="2024-06-11T14:59:00Z" w16du:dateUtc="2024-06-11T12:59:00Z">
        <w:r w:rsidR="00D907D9">
          <w:t>ała,</w:t>
        </w:r>
      </w:ins>
      <w:r w:rsidR="00276F42">
        <w:t xml:space="preserve"> początkowo współpracowała z wydawnictwem Times tworząc ranking THE WUR, natomiast później ogłoszono odrębny ranking tworzony w</w:t>
      </w:r>
      <w:ins w:id="1420" w:author="Tadeusz Szefler" w:date="2024-06-11T15:00:00Z" w16du:dateUtc="2024-06-11T13:00:00Z">
        <w:r w:rsidR="00D907D9">
          <w:t>edłu</w:t>
        </w:r>
      </w:ins>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16F0FE03" w:rsidR="005B2276" w:rsidRPr="00DE5F64" w:rsidRDefault="005B2276" w:rsidP="005B2276">
      <w:pPr>
        <w:pStyle w:val="Tytutabeli"/>
      </w:pPr>
      <w:bookmarkStart w:id="1421" w:name="_Ref134185794"/>
      <w:bookmarkStart w:id="1422" w:name="_Ref134185787"/>
      <w:bookmarkStart w:id="1423" w:name="_Toc168466833"/>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1421"/>
      <w:r w:rsidRPr="00DE5F64">
        <w:t xml:space="preserve"> Metodologia rankingu QS World University </w:t>
      </w:r>
      <w:proofErr w:type="spellStart"/>
      <w:r w:rsidRPr="00DE5F64">
        <w:t>Rankings</w:t>
      </w:r>
      <w:bookmarkEnd w:id="1422"/>
      <w:bookmarkEnd w:id="1423"/>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27CAC09"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ins w:id="1426" w:author="Tadeusz Szefler" w:date="2024-06-11T18:52:00Z" w16du:dateUtc="2024-06-11T16:52:00Z">
              <w:r w:rsidR="00526AD7">
                <w:rPr>
                  <w:lang w:val="pl-PL"/>
                </w:rPr>
                <w:t>,</w:t>
              </w:r>
            </w:ins>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ins w:id="1427" w:author="Tadeusz Szefler" w:date="2024-06-11T18:52:00Z" w16du:dateUtc="2024-06-11T16:52:00Z">
              <w:r w:rsidR="00526AD7">
                <w:rPr>
                  <w:lang w:val="pl-PL"/>
                </w:rPr>
                <w:t>.</w:t>
              </w:r>
            </w:ins>
            <w:r w:rsidR="002036EB" w:rsidRPr="00B24E54">
              <w:rPr>
                <w:lang w:val="pl-PL"/>
              </w:rPr>
              <w:t xml:space="preserve"> </w:t>
            </w:r>
            <w:del w:id="1428" w:author="Tadeusz Szefler" w:date="2024-06-11T18:52:00Z" w16du:dateUtc="2024-06-11T16:52:00Z">
              <w:r w:rsidRPr="00B24E54" w:rsidDel="00526AD7">
                <w:rPr>
                  <w:lang w:val="pl-PL"/>
                </w:rPr>
                <w:delText>o</w:delText>
              </w:r>
            </w:del>
            <w:ins w:id="1429" w:author="Tadeusz Szefler" w:date="2024-06-11T18:52:00Z" w16du:dateUtc="2024-06-11T16:52:00Z">
              <w:r w:rsidR="00526AD7">
                <w:rPr>
                  <w:lang w:val="pl-PL"/>
                </w:rPr>
                <w:t>O</w:t>
              </w:r>
            </w:ins>
            <w:r w:rsidRPr="00B24E54">
              <w:rPr>
                <w:lang w:val="pl-PL"/>
              </w:rPr>
              <w:t>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50569D5"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del w:id="1430" w:author="Tadeusz Szefler" w:date="2024-06-11T18:53:00Z" w16du:dateUtc="2024-06-11T16:53:00Z">
              <w:r w:rsidRPr="00B24E54" w:rsidDel="00526AD7">
                <w:rPr>
                  <w:lang w:val="pl-PL"/>
                </w:rPr>
                <w:delText>em</w:delText>
              </w:r>
            </w:del>
            <w:ins w:id="1431" w:author="Tadeusz Szefler" w:date="2024-06-11T18:53:00Z" w16du:dateUtc="2024-06-11T16:53:00Z">
              <w:r w:rsidR="00526AD7">
                <w:rPr>
                  <w:lang w:val="pl-PL"/>
                </w:rPr>
                <w:t>:</w:t>
              </w:r>
            </w:ins>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del w:id="1432" w:author="Tadeusz Szefler" w:date="2024-06-11T18:53:00Z" w16du:dateUtc="2024-06-11T16:53:00Z">
              <w:r w:rsidR="007B1454" w:rsidRPr="00B24E54" w:rsidDel="00526AD7">
                <w:rPr>
                  <w:lang w:val="pl-PL"/>
                </w:rPr>
                <w:delText xml:space="preserve">uwzględniając </w:delText>
              </w:r>
            </w:del>
            <w:ins w:id="1433" w:author="Tadeusz Szefler" w:date="2024-06-11T18:53:00Z" w16du:dateUtc="2024-06-11T16:53:00Z">
              <w:r w:rsidR="00526AD7">
                <w:rPr>
                  <w:lang w:val="pl-PL"/>
                </w:rPr>
                <w:t>z uwzględnieniem</w:t>
              </w:r>
              <w:r w:rsidR="00526AD7" w:rsidRPr="00B24E54">
                <w:rPr>
                  <w:lang w:val="pl-PL"/>
                </w:rPr>
                <w:t xml:space="preserve"> </w:t>
              </w:r>
            </w:ins>
            <w:r w:rsidR="007B1454" w:rsidRPr="00B24E54">
              <w:rPr>
                <w:lang w:val="pl-PL"/>
              </w:rPr>
              <w:t>reputacj</w:t>
            </w:r>
            <w:del w:id="1434" w:author="Tadeusz Szefler" w:date="2024-06-11T18:53:00Z" w16du:dateUtc="2024-06-11T16:53:00Z">
              <w:r w:rsidR="007B1454" w:rsidRPr="00B24E54" w:rsidDel="00526AD7">
                <w:rPr>
                  <w:lang w:val="pl-PL"/>
                </w:rPr>
                <w:delText>ę</w:delText>
              </w:r>
            </w:del>
            <w:ins w:id="1435" w:author="Tadeusz Szefler" w:date="2024-06-11T18:53:00Z" w16du:dateUtc="2024-06-11T16:53:00Z">
              <w:r w:rsidR="00526AD7">
                <w:rPr>
                  <w:lang w:val="pl-PL"/>
                </w:rPr>
                <w:t>i</w:t>
              </w:r>
            </w:ins>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E78E9BD"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del w:id="1436" w:author="Tadeusz Szefler" w:date="2024-06-11T18:53:00Z" w16du:dateUtc="2024-06-11T16:53:00Z">
              <w:r w:rsidRPr="00B24E54" w:rsidDel="00B15812">
                <w:rPr>
                  <w:rFonts w:cs="Arial"/>
                  <w:sz w:val="18"/>
                  <w:szCs w:val="18"/>
                  <w:lang w:val="pl-PL"/>
                </w:rPr>
                <w:delText>-</w:delText>
              </w:r>
            </w:del>
            <w:ins w:id="1437" w:author="Tadeusz Szefler" w:date="2024-06-11T18:53:00Z" w16du:dateUtc="2024-06-11T16:53:00Z">
              <w:r w:rsidR="00B15812">
                <w:rPr>
                  <w:rFonts w:cs="Arial"/>
                  <w:sz w:val="18"/>
                  <w:szCs w:val="18"/>
                  <w:lang w:val="pl-PL"/>
                </w:rPr>
                <w:t xml:space="preserve"> – </w:t>
              </w:r>
            </w:ins>
            <w:r w:rsidRPr="00B24E54">
              <w:rPr>
                <w:rFonts w:cs="Arial"/>
                <w:sz w:val="18"/>
                <w:szCs w:val="18"/>
                <w:lang w:val="pl-PL"/>
              </w:rPr>
              <w:t>studenci</w:t>
            </w:r>
          </w:p>
        </w:tc>
        <w:tc>
          <w:tcPr>
            <w:tcW w:w="5669" w:type="dxa"/>
          </w:tcPr>
          <w:p w14:paraId="68398837" w14:textId="4D3F15D1"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del w:id="1438" w:author="Tadeusz Szefler" w:date="2024-06-11T18:54:00Z" w16du:dateUtc="2024-06-11T16:54:00Z">
              <w:r w:rsidR="00AB3CD2" w:rsidRPr="00B24E54" w:rsidDel="00B15812">
                <w:rPr>
                  <w:lang w:val="pl-PL"/>
                </w:rPr>
                <w:delText>i</w:delText>
              </w:r>
            </w:del>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w:t>
            </w:r>
            <w:del w:id="1439" w:author="Tadeusz Szefler" w:date="2024-06-11T18:54:00Z" w16du:dateUtc="2024-06-11T16:54:00Z">
              <w:r w:rsidR="00647EA0" w:rsidRPr="00B24E54" w:rsidDel="00B15812">
                <w:rPr>
                  <w:lang w:val="pl-PL"/>
                </w:rPr>
                <w:delText>em</w:delText>
              </w:r>
            </w:del>
            <w:ins w:id="1440" w:author="Tadeusz Szefler" w:date="2024-06-11T18:54:00Z" w16du:dateUtc="2024-06-11T16:54:00Z">
              <w:r w:rsidR="00B15812">
                <w:rPr>
                  <w:lang w:val="pl-PL"/>
                </w:rPr>
                <w:t>:</w:t>
              </w:r>
            </w:ins>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del w:id="1441" w:author="Tadeusz Szefler" w:date="2024-06-11T18:54:00Z" w16du:dateUtc="2024-06-11T16:54:00Z">
              <w:r w:rsidR="00AB3CD2" w:rsidRPr="00B24E54" w:rsidDel="00B15812">
                <w:rPr>
                  <w:lang w:val="pl-PL"/>
                </w:rPr>
                <w:delText>,</w:delText>
              </w:r>
            </w:del>
            <w:r w:rsidR="00AB3CD2" w:rsidRPr="00B24E54">
              <w:rPr>
                <w:lang w:val="pl-PL"/>
              </w:rPr>
              <w:t xml:space="preserve">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7B8A3D97" w:rsidR="00593986" w:rsidRPr="00B24E54" w:rsidRDefault="007B1454" w:rsidP="00A40281">
            <w:pPr>
              <w:pStyle w:val="TekstTabeli"/>
              <w:rPr>
                <w:lang w:val="pl-PL"/>
              </w:rPr>
            </w:pPr>
            <w:r w:rsidRPr="00B24E54">
              <w:rPr>
                <w:lang w:val="pl-PL"/>
              </w:rPr>
              <w:t>Wskaźnik cytowań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w:t>
            </w:r>
            <w:del w:id="1442" w:author="Tadeusz Szefler" w:date="2024-06-11T18:54:00Z" w16du:dateUtc="2024-06-11T16:54:00Z">
              <w:r w:rsidRPr="00B24E54" w:rsidDel="00B15812">
                <w:rPr>
                  <w:lang w:val="pl-PL"/>
                </w:rPr>
                <w:delText>,</w:delText>
              </w:r>
            </w:del>
            <w:r w:rsidRPr="00B24E54">
              <w:rPr>
                <w:lang w:val="pl-PL"/>
              </w:rPr>
              <w:t xml:space="preserve">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Uwzględnione weryfikacje, m.</w:t>
            </w:r>
            <w:del w:id="1443" w:author="Tadeusz Szefler" w:date="2024-06-11T18:55:00Z" w16du:dateUtc="2024-06-11T16:55:00Z">
              <w:r w:rsidR="00647EA0" w:rsidRPr="00B24E54" w:rsidDel="00B15812">
                <w:rPr>
                  <w:lang w:val="pl-PL"/>
                </w:rPr>
                <w:delText xml:space="preserve"> </w:delText>
              </w:r>
            </w:del>
            <w:r w:rsidR="00647EA0" w:rsidRPr="00B24E54">
              <w:rPr>
                <w:lang w:val="pl-PL"/>
              </w:rPr>
              <w:t xml:space="preserve">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196873B8"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del w:id="1444" w:author="Tadeusz Szefler" w:date="2024-06-11T18:55:00Z" w16du:dateUtc="2024-06-11T16:55:00Z">
              <w:r w:rsidR="007B701F" w:rsidRPr="00B24E54" w:rsidDel="00B15812">
                <w:rPr>
                  <w:rFonts w:cs="Arial"/>
                  <w:sz w:val="18"/>
                  <w:szCs w:val="18"/>
                  <w:lang w:val="pl-PL"/>
                </w:rPr>
                <w:delText>-</w:delText>
              </w:r>
            </w:del>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0D7571C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del w:id="1445" w:author="Tadeusz Szefler" w:date="2024-06-11T18:57:00Z" w16du:dateUtc="2024-06-11T16:57:00Z">
              <w:r w:rsidR="00647EA0" w:rsidRPr="00B24E54" w:rsidDel="00B15812">
                <w:rPr>
                  <w:lang w:val="pl-PL"/>
                </w:rPr>
                <w:delText>B</w:delText>
              </w:r>
              <w:r w:rsidRPr="00B24E54" w:rsidDel="00B15812">
                <w:rPr>
                  <w:lang w:val="pl-PL"/>
                </w:rPr>
                <w:delText xml:space="preserve">azuje </w:delText>
              </w:r>
            </w:del>
            <w:ins w:id="1446" w:author="Tadeusz Szefler" w:date="2024-06-11T18:57:00Z" w16du:dateUtc="2024-06-11T16:57:00Z">
              <w:r w:rsidR="00B15812">
                <w:rPr>
                  <w:lang w:val="pl-PL"/>
                </w:rPr>
                <w:t>Opiera się</w:t>
              </w:r>
              <w:r w:rsidR="00B15812" w:rsidRPr="00B24E54">
                <w:rPr>
                  <w:lang w:val="pl-PL"/>
                </w:rPr>
                <w:t xml:space="preserve"> </w:t>
              </w:r>
            </w:ins>
            <w:r w:rsidRPr="00B24E54">
              <w:rPr>
                <w:lang w:val="pl-PL"/>
              </w:rPr>
              <w:t>na informacjach dotyczących obywatelstwa pracowników.</w:t>
            </w:r>
            <w:r w:rsidR="00023FAB" w:rsidRPr="00B24E54">
              <w:rPr>
                <w:lang w:val="pl-PL"/>
              </w:rPr>
              <w:t xml:space="preserve"> Cel</w:t>
            </w:r>
            <w:del w:id="1447" w:author="Tadeusz Szefler" w:date="2024-06-11T18:57:00Z" w16du:dateUtc="2024-06-11T16:57:00Z">
              <w:r w:rsidR="00023FAB" w:rsidRPr="00B24E54" w:rsidDel="00B15812">
                <w:rPr>
                  <w:lang w:val="pl-PL"/>
                </w:rPr>
                <w:delText>em</w:delText>
              </w:r>
            </w:del>
            <w:ins w:id="1448" w:author="Tadeusz Szefler" w:date="2024-06-11T18:57:00Z" w16du:dateUtc="2024-06-11T16:57:00Z">
              <w:r w:rsidR="00B15812">
                <w:rPr>
                  <w:lang w:val="pl-PL"/>
                </w:rPr>
                <w:t>:</w:t>
              </w:r>
            </w:ins>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3207AEC8"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del w:id="1449" w:author="Tadeusz Szefler" w:date="2024-06-11T18:57:00Z" w16du:dateUtc="2024-06-11T16:57:00Z">
              <w:r w:rsidR="007B701F" w:rsidRPr="00B24E54" w:rsidDel="00B15812">
                <w:rPr>
                  <w:rFonts w:cs="Arial"/>
                  <w:sz w:val="18"/>
                  <w:szCs w:val="18"/>
                  <w:lang w:val="pl-PL"/>
                </w:rPr>
                <w:delText>-</w:delText>
              </w:r>
            </w:del>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05991071"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del w:id="1450" w:author="Tadeusz Szefler" w:date="2024-06-11T18:58:00Z" w16du:dateUtc="2024-06-11T16:58:00Z">
              <w:r w:rsidR="00647EA0" w:rsidRPr="00B24E54" w:rsidDel="00B15812">
                <w:rPr>
                  <w:lang w:val="pl-PL"/>
                </w:rPr>
                <w:delText>B</w:delText>
              </w:r>
              <w:r w:rsidRPr="00B24E54" w:rsidDel="00B15812">
                <w:rPr>
                  <w:lang w:val="pl-PL"/>
                </w:rPr>
                <w:delText xml:space="preserve">azuje </w:delText>
              </w:r>
            </w:del>
            <w:ins w:id="1451" w:author="Tadeusz Szefler" w:date="2024-06-11T18:58:00Z" w16du:dateUtc="2024-06-11T16:58:00Z">
              <w:r w:rsidR="00B15812">
                <w:rPr>
                  <w:lang w:val="pl-PL"/>
                </w:rPr>
                <w:t>Opiera się</w:t>
              </w:r>
              <w:r w:rsidR="00B15812" w:rsidRPr="00B24E54">
                <w:rPr>
                  <w:lang w:val="pl-PL"/>
                </w:rPr>
                <w:t xml:space="preserve"> </w:t>
              </w:r>
            </w:ins>
            <w:r w:rsidRPr="00B24E54">
              <w:rPr>
                <w:lang w:val="pl-PL"/>
              </w:rPr>
              <w:t>na kryterium obywatelstwa.</w:t>
            </w:r>
            <w:r w:rsidR="00023FAB" w:rsidRPr="00B24E54">
              <w:rPr>
                <w:lang w:val="pl-PL"/>
              </w:rPr>
              <w:t xml:space="preserve"> Cel</w:t>
            </w:r>
            <w:del w:id="1452" w:author="Tadeusz Szefler" w:date="2024-06-11T18:58:00Z" w16du:dateUtc="2024-06-11T16:58:00Z">
              <w:r w:rsidR="00023FAB" w:rsidRPr="00B24E54" w:rsidDel="00B15812">
                <w:rPr>
                  <w:lang w:val="pl-PL"/>
                </w:rPr>
                <w:delText>em</w:delText>
              </w:r>
            </w:del>
            <w:ins w:id="1453" w:author="Tadeusz Szefler" w:date="2024-06-11T18:58:00Z" w16du:dateUtc="2024-06-11T16:58:00Z">
              <w:r w:rsidR="00B15812">
                <w:rPr>
                  <w:lang w:val="pl-PL"/>
                </w:rPr>
                <w:t>:</w:t>
              </w:r>
            </w:ins>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D49E2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del w:id="1454" w:author="Tadeusz Szefler" w:date="2024-06-11T18:59:00Z" w16du:dateUtc="2024-06-11T16:59:00Z">
              <w:r w:rsidRPr="00B24E54" w:rsidDel="00B15812">
                <w:rPr>
                  <w:lang w:val="pl-PL"/>
                </w:rPr>
                <w:delText xml:space="preserve"> </w:delText>
              </w:r>
            </w:del>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569A058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ins w:id="1458" w:author="Tadeusz Szefler" w:date="2024-06-11T18:59:00Z" w16du:dateUtc="2024-06-11T16:59:00Z">
              <w:r w:rsidR="00B15812">
                <w:rPr>
                  <w:rFonts w:cs="Arial"/>
                  <w:sz w:val="18"/>
                  <w:szCs w:val="18"/>
                  <w:lang w:val="pl-PL"/>
                </w:rPr>
                <w:t>n</w:t>
              </w:r>
            </w:ins>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00CF6785"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del w:id="1459" w:author="Tadeusz Szefler" w:date="2024-06-11T19:00:00Z" w16du:dateUtc="2024-06-11T17:00:00Z">
              <w:r w:rsidR="00647EA0" w:rsidRPr="00B24E54" w:rsidDel="00B15812">
                <w:rPr>
                  <w:lang w:val="pl-PL"/>
                </w:rPr>
                <w:delText xml:space="preserve">– </w:delText>
              </w:r>
            </w:del>
            <w:r w:rsidRPr="00B24E54">
              <w:rPr>
                <w:lang w:val="pl-PL"/>
              </w:rPr>
              <w:t xml:space="preserve">obliczany na podstawie dwóch </w:t>
            </w:r>
            <w:del w:id="1460" w:author="Tadeusz Szefler" w:date="2024-06-11T19:00:00Z" w16du:dateUtc="2024-06-11T17:00:00Z">
              <w:r w:rsidRPr="00B24E54" w:rsidDel="00B15812">
                <w:rPr>
                  <w:lang w:val="pl-PL"/>
                </w:rPr>
                <w:delText>wskaźników</w:delText>
              </w:r>
            </w:del>
            <w:ins w:id="1461" w:author="Tadeusz Szefler" w:date="2024-06-11T19:00:00Z" w16du:dateUtc="2024-06-11T17:00:00Z">
              <w:r w:rsidR="00B15812">
                <w:rPr>
                  <w:lang w:val="pl-PL"/>
                </w:rPr>
                <w:t>składowych</w:t>
              </w:r>
            </w:ins>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682BA8E4"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ins w:id="1464" w:author="Tadeusz Szefler" w:date="2024-06-11T20:08:00Z" w16du:dateUtc="2024-06-11T18:08:00Z">
              <w:r w:rsidR="00566325">
                <w:rPr>
                  <w:lang w:val="pl-PL"/>
                </w:rPr>
                <w:t xml:space="preserve">//niezrozumiałe; czy ma zostać wprowadzone? </w:t>
              </w:r>
              <w:proofErr w:type="gramStart"/>
              <w:r w:rsidR="00566325">
                <w:rPr>
                  <w:lang w:val="pl-PL"/>
                </w:rPr>
                <w:t>kiedy?</w:t>
              </w:r>
            </w:ins>
            <w:ins w:id="1465" w:author="Tadeusz Szefler" w:date="2024-06-11T20:09:00Z" w16du:dateUtc="2024-06-11T18:09:00Z">
              <w:r w:rsidR="00566325">
                <w:rPr>
                  <w:lang w:val="pl-PL"/>
                </w:rPr>
                <w:t>/</w:t>
              </w:r>
              <w:proofErr w:type="gramEnd"/>
              <w:r w:rsidR="00566325">
                <w:rPr>
                  <w:lang w:val="pl-PL"/>
                </w:rPr>
                <w:t>/</w:t>
              </w:r>
            </w:ins>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51AE217B" w:rsidR="008A10E5" w:rsidRDefault="008A10E5" w:rsidP="008A10E5">
      <w:pPr>
        <w:spacing w:before="240"/>
      </w:pPr>
      <w:r>
        <w:t xml:space="preserve">Ranking QS World University Ranking, podobnie do rankingów THE WUR oraz ARWU, kładzie w bardzo istotnej części </w:t>
      </w:r>
      <w:del w:id="1466" w:author="Tadeusz Szefler" w:date="2024-06-11T20:10:00Z" w16du:dateUtc="2024-06-11T18:10:00Z">
        <w:r w:rsidDel="00566325">
          <w:delText xml:space="preserve">uwzględnia </w:delText>
        </w:r>
      </w:del>
      <w:ins w:id="1467" w:author="Tadeusz Szefler" w:date="2024-06-11T20:10:00Z" w16du:dateUtc="2024-06-11T18:10:00Z">
        <w:r w:rsidR="00566325">
          <w:t xml:space="preserve">nacisk </w:t>
        </w:r>
      </w:ins>
      <w:r>
        <w:t xml:space="preserve">w ocenie </w:t>
      </w:r>
      <w:ins w:id="1468" w:author="Tadeusz Szefler" w:date="2024-06-11T20:10:00Z" w16du:dateUtc="2024-06-11T18:10:00Z">
        <w:r w:rsidR="00566325">
          <w:t xml:space="preserve">na </w:t>
        </w:r>
      </w:ins>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4AA7C2D" w:rsidR="008A10E5" w:rsidRDefault="003D3669" w:rsidP="000D44B5">
      <w:pPr>
        <w:spacing w:before="240"/>
      </w:pPr>
      <w:r>
        <w:t xml:space="preserve">Ciekawym rankingiem o zupełnie odmiennej metodologii tworzenia, a jednocześnie zbliżonych </w:t>
      </w:r>
      <w:ins w:id="1469" w:author="Tadeusz Szefler" w:date="2024-06-11T20:13:00Z" w16du:dateUtc="2024-06-11T18:13:00Z">
        <w:r w:rsidR="00566325">
          <w:t xml:space="preserve">do wcześniej omówionych trzech rankingów </w:t>
        </w:r>
      </w:ins>
      <w:r>
        <w:t xml:space="preserve">rezultatach w zakresie wskazywania najlepszych uczelni na świecie </w:t>
      </w:r>
      <w:del w:id="1470" w:author="Tadeusz Szefler" w:date="2024-06-11T20:13:00Z" w16du:dateUtc="2024-06-11T18:13:00Z">
        <w:r w:rsidDel="00566325">
          <w:delText xml:space="preserve">do wcześniej omówionych trzech rankingów </w:delText>
        </w:r>
      </w:del>
      <w:r>
        <w:t xml:space="preserve">jest </w:t>
      </w:r>
      <w:r w:rsidRPr="003D3669">
        <w:rPr>
          <w:i/>
          <w:iCs/>
        </w:rPr>
        <w:t xml:space="preserve">Ranking Web of </w:t>
      </w:r>
      <w:proofErr w:type="spellStart"/>
      <w:r w:rsidRPr="003D3669">
        <w:rPr>
          <w:i/>
          <w:iCs/>
        </w:rPr>
        <w:t>Universities</w:t>
      </w:r>
      <w:proofErr w:type="spellEnd"/>
      <w:ins w:id="1471" w:author="Tadeusz Szefler" w:date="2024-06-11T20:13:00Z" w16du:dateUtc="2024-06-11T18:13:00Z">
        <w:r w:rsidR="00566325">
          <w:t>,</w:t>
        </w:r>
      </w:ins>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ins w:id="1472" w:author="Tadeusz Szefler" w:date="2024-06-11T20:14:00Z" w16du:dateUtc="2024-06-11T18:14:00Z">
        <w:r w:rsidR="00566325">
          <w:t xml:space="preserve">ta </w:t>
        </w:r>
      </w:ins>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1A1C4AD3" w:rsidR="00AF2EBB" w:rsidRPr="007E073D" w:rsidRDefault="00AF2EBB" w:rsidP="007E073D">
      <w:pPr>
        <w:pStyle w:val="Tytutabeli"/>
        <w:rPr>
          <w:lang w:val="en-GB"/>
        </w:rPr>
      </w:pPr>
      <w:bookmarkStart w:id="1473" w:name="_Ref134433054"/>
      <w:bookmarkStart w:id="1474" w:name="_Ref134433041"/>
      <w:bookmarkStart w:id="1475"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1473"/>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474"/>
      <w:bookmarkEnd w:id="1475"/>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xml:space="preserve">), które łączą się z witrynami internetowymi uczelni. Wartości są normalizowane, a następnie wybierana jest wartość maksymalna. </w:t>
            </w:r>
            <w:bookmarkStart w:id="1476" w:name="_Hlk169029344"/>
            <w:r w:rsidRPr="00D51211">
              <w:rPr>
                <w:lang w:val="pl-PL"/>
              </w:rPr>
              <w:t>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566325">
              <w:rPr>
                <w:u w:val="single"/>
                <w:rPrChange w:id="1477" w:author="Tadeusz Szefler" w:date="2024-06-11T20:16:00Z" w16du:dateUtc="2024-06-11T18:16:00Z">
                  <w:rPr/>
                </w:rPrChange>
              </w:rPr>
              <w:t>backlinków</w:t>
            </w:r>
            <w:bookmarkEnd w:id="1476"/>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24B4240C" w:rsidR="00D327B3" w:rsidRDefault="00D327B3" w:rsidP="00C67A86">
      <w:pPr>
        <w:spacing w:before="240"/>
      </w:pPr>
      <w:r>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ins w:id="1478" w:author="Tadeusz Szefler" w:date="2024-06-11T20:18:00Z" w16du:dateUtc="2024-06-11T18:18:00Z">
        <w:r w:rsidR="00566325">
          <w:t>,</w:t>
        </w:r>
      </w:ins>
      <w:r>
        <w:t xml:space="preserve"> wykorzystująca do pomiaru przede wszystkim źródła internetowe</w:t>
      </w:r>
      <w:ins w:id="1479" w:author="Tadeusz Szefler" w:date="2024-06-11T20:18:00Z" w16du:dateUtc="2024-06-11T18:18:00Z">
        <w:r w:rsidR="00566325">
          <w:t>,</w:t>
        </w:r>
      </w:ins>
      <w:r>
        <w:t xml:space="preserve"> pozwala na uzyskanie bardzo szerokiego zakresem analizowanych instytucji. </w:t>
      </w:r>
      <w:r w:rsidR="00C67A86">
        <w:t xml:space="preserve">Parametry </w:t>
      </w:r>
      <w:r>
        <w:t>Widoczności, Transparentności i</w:t>
      </w:r>
      <w:r w:rsidR="006A771B">
        <w:t> </w:t>
      </w:r>
      <w:r>
        <w:t>Doskonałości</w:t>
      </w:r>
      <w:ins w:id="1480" w:author="Tadeusz Szefler" w:date="2024-06-11T20:38:00Z" w16du:dateUtc="2024-06-11T18:38:00Z">
        <w:r w:rsidR="00CD0502">
          <w:t>,</w:t>
        </w:r>
      </w:ins>
      <w:r w:rsidR="00C67A86">
        <w:t xml:space="preserve"> wyliczane na podstawie uznanych źródeł podających miary tzw. </w:t>
      </w:r>
      <w:proofErr w:type="spellStart"/>
      <w:r w:rsidR="00C67A86">
        <w:t>bakclinków</w:t>
      </w:r>
      <w:proofErr w:type="spellEnd"/>
      <w:r w:rsidR="00C67A86">
        <w:t>, liczby cytowań zarówno w odniesieniu do naukowców</w:t>
      </w:r>
      <w:ins w:id="1481" w:author="Tadeusz Szefler" w:date="2024-06-11T20:30:00Z" w16du:dateUtc="2024-06-11T18:30:00Z">
        <w:r w:rsidR="00CD0502">
          <w:t>,</w:t>
        </w:r>
      </w:ins>
      <w:r w:rsidR="00C67A86">
        <w:t xml:space="preserve"> jak i artykułów</w:t>
      </w:r>
      <w:ins w:id="1482" w:author="Tadeusz Szefler" w:date="2024-06-11T20:38:00Z" w16du:dateUtc="2024-06-11T18:38:00Z">
        <w:r w:rsidR="00CD0502">
          <w:t>,</w:t>
        </w:r>
      </w:ins>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ins w:id="1483" w:author="Tadeusz Szefler" w:date="2024-06-11T20:39:00Z" w16du:dateUtc="2024-06-11T18:39:00Z">
        <w:r w:rsidR="002059E0">
          <w:t>,</w:t>
        </w:r>
      </w:ins>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ins w:id="1484" w:author="Tadeusz Szefler" w:date="2024-06-11T20:39:00Z" w16du:dateUtc="2024-06-11T18:39:00Z">
        <w:r w:rsidR="002059E0">
          <w:t>,</w:t>
        </w:r>
      </w:ins>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77D7C63C" w:rsidR="00CE774D" w:rsidRDefault="00CE774D" w:rsidP="00C67A86">
      <w:pPr>
        <w:spacing w:before="240"/>
      </w:pPr>
      <w:r>
        <w:t>Analizując rezultaty wyżej opisanych 4</w:t>
      </w:r>
      <w:del w:id="1485" w:author="Tadeusz Szefler" w:date="2024-06-11T20:48:00Z" w16du:dateUtc="2024-06-11T18:48:00Z">
        <w:r w:rsidDel="005736B3">
          <w:delText>.</w:delText>
        </w:r>
      </w:del>
      <w:ins w:id="1486" w:author="Tadeusz Szefler" w:date="2024-06-11T20:48:00Z" w16du:dateUtc="2024-06-11T18:48:00Z">
        <w:r w:rsidR="005736B3">
          <w:t>//lepiej: czterech//</w:t>
        </w:r>
      </w:ins>
      <w:r>
        <w:t xml:space="preserve"> popularnych globalnych rankingów uniwersytetów (THE, ARWU, QS i </w:t>
      </w:r>
      <w:proofErr w:type="spellStart"/>
      <w:r>
        <w:t>Webometrics</w:t>
      </w:r>
      <w:proofErr w:type="spellEnd"/>
      <w:r>
        <w:t>) można zauważyć, że</w:t>
      </w:r>
      <w:ins w:id="1487" w:author="Tadeusz Szefler" w:date="2024-06-11T20:48:00Z" w16du:dateUtc="2024-06-11T18:48:00Z">
        <w:r w:rsidR="002D4723">
          <w:t>,</w:t>
        </w:r>
      </w:ins>
      <w:r>
        <w:t xml:space="preserve"> pomimo nieraz bardzo istotnych różnic w</w:t>
      </w:r>
      <w:r w:rsidR="006A771B">
        <w:t> </w:t>
      </w:r>
      <w:r>
        <w:t>metodologii ich tworzenia</w:t>
      </w:r>
      <w:ins w:id="1488" w:author="Tadeusz Szefler" w:date="2024-06-11T20:48:00Z" w16du:dateUtc="2024-06-11T18:48:00Z">
        <w:r w:rsidR="002D4723">
          <w:t>,</w:t>
        </w:r>
      </w:ins>
      <w:r>
        <w:t xml:space="preserve"> duża grupa uczelni uzyskuje zbliżone rezultaty. Skupiając się na analizie tylko najwyższych 100 pozycji (</w:t>
      </w:r>
      <w:r w:rsidRPr="002D4723">
        <w:rPr>
          <w:i/>
          <w:iCs/>
          <w:rPrChange w:id="1489" w:author="Tadeusz Szefler" w:date="2024-06-11T20:49:00Z" w16du:dateUtc="2024-06-11T18:49:00Z">
            <w:rPr/>
          </w:rPrChange>
        </w:rPr>
        <w:t>top100</w:t>
      </w:r>
      <w:r>
        <w:t>) w tych rankingach</w:t>
      </w:r>
      <w:ins w:id="1490" w:author="Tadeusz Szefler" w:date="2024-06-11T20:49:00Z" w16du:dateUtc="2024-06-11T18:49:00Z">
        <w:r w:rsidR="002D4723">
          <w:t>,</w:t>
        </w:r>
      </w:ins>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2D4723">
        <w:rPr>
          <w:i/>
          <w:iCs/>
          <w:rPrChange w:id="1491" w:author="Tadeusz Szefler" w:date="2024-06-11T20:49:00Z" w16du:dateUtc="2024-06-11T18:49:00Z">
            <w:rPr/>
          </w:rPrChange>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ins w:id="1492" w:author="Tadeusz Szefler" w:date="2024-06-11T20:49:00Z" w16du:dateUtc="2024-06-11T18:49:00Z">
        <w:r w:rsidR="002D4723">
          <w:t>,</w:t>
        </w:r>
      </w:ins>
      <w:r w:rsidR="006A771B">
        <w:t xml:space="preserve"> jeśli przypiszemy odpowiednie wagi liczbie wystąpień w innych rankingach</w:t>
      </w:r>
      <w:ins w:id="1493" w:author="Tadeusz Szefler" w:date="2024-06-11T20:49:00Z" w16du:dateUtc="2024-06-11T18:49:00Z">
        <w:r w:rsidR="002D4723">
          <w:t>,</w:t>
        </w:r>
      </w:ins>
      <w:r w:rsidR="006A771B">
        <w:t xml:space="preserve"> tak </w:t>
      </w:r>
      <w:ins w:id="1494" w:author="Tadeusz Szefler" w:date="2024-06-11T20:50:00Z" w16du:dateUtc="2024-06-11T18:50:00Z">
        <w:r w:rsidR="002D4723">
          <w:t>a</w:t>
        </w:r>
      </w:ins>
      <w:r w:rsidR="006A771B">
        <w:t xml:space="preserve">by za wystąpienie we wszystkich </w:t>
      </w:r>
      <w:del w:id="1495" w:author="Tadeusz Szefler" w:date="2024-06-11T20:50:00Z" w16du:dateUtc="2024-06-11T18:50:00Z">
        <w:r w:rsidR="006A771B" w:rsidDel="002D4723">
          <w:delText>4.</w:delText>
        </w:r>
      </w:del>
      <w:ins w:id="1496" w:author="Tadeusz Szefler" w:date="2024-06-11T20:50:00Z" w16du:dateUtc="2024-06-11T18:50:00Z">
        <w:r w:rsidR="002D4723">
          <w:t>czterech</w:t>
        </w:r>
      </w:ins>
      <w:r w:rsidR="006A771B">
        <w:t xml:space="preserve"> przypisywać 3 punkty, za wystąpienie w </w:t>
      </w:r>
      <w:del w:id="1497" w:author="Tadeusz Szefler" w:date="2024-06-11T20:50:00Z" w16du:dateUtc="2024-06-11T18:50:00Z">
        <w:r w:rsidR="006A771B" w:rsidDel="002D4723">
          <w:delText>3.</w:delText>
        </w:r>
      </w:del>
      <w:ins w:id="1498" w:author="Tadeusz Szefler" w:date="2024-06-11T20:50:00Z" w16du:dateUtc="2024-06-11T18:50:00Z">
        <w:r w:rsidR="002D4723">
          <w:t>trzech</w:t>
        </w:r>
      </w:ins>
      <w:r w:rsidR="006A771B">
        <w:t xml:space="preserve"> 2 punkty, za wystąpienie w </w:t>
      </w:r>
      <w:del w:id="1499" w:author="Tadeusz Szefler" w:date="2024-06-11T20:51:00Z" w16du:dateUtc="2024-06-11T18:51:00Z">
        <w:r w:rsidR="006A771B" w:rsidDel="002D4723">
          <w:delText>1.</w:delText>
        </w:r>
      </w:del>
      <w:ins w:id="1500" w:author="Tadeusz Szefler" w:date="2024-06-11T20:51:00Z" w16du:dateUtc="2024-06-11T18:51:00Z">
        <w:r w:rsidR="002D4723">
          <w:t>jednym</w:t>
        </w:r>
      </w:ins>
      <w:ins w:id="1501" w:author="Tadeusz Szefler" w:date="2024-06-11T20:52:00Z" w16du:dateUtc="2024-06-11T18:52:00Z">
        <w:r w:rsidR="002D4723">
          <w:t>//??</w:t>
        </w:r>
        <w:proofErr w:type="gramStart"/>
        <w:r w:rsidR="002D4723">
          <w:t>dwóch?/</w:t>
        </w:r>
        <w:proofErr w:type="gramEnd"/>
        <w:r w:rsidR="002D4723">
          <w:t>/</w:t>
        </w:r>
      </w:ins>
      <w:r w:rsidR="006A771B">
        <w:t xml:space="preserve"> 1 punkt, a za wystąpienie tylko w </w:t>
      </w:r>
      <w:del w:id="1502" w:author="Tadeusz Szefler" w:date="2024-06-11T20:52:00Z" w16du:dateUtc="2024-06-11T18:52:00Z">
        <w:r w:rsidR="006A771B" w:rsidDel="002D4723">
          <w:delText>1.</w:delText>
        </w:r>
      </w:del>
      <w:ins w:id="1503" w:author="Tadeusz Szefler" w:date="2024-06-11T20:52:00Z" w16du:dateUtc="2024-06-11T18:52:00Z">
        <w:r w:rsidR="002D4723">
          <w:t>jednym</w:t>
        </w:r>
      </w:ins>
      <w:r w:rsidR="006A771B">
        <w:t xml:space="preserve"> rankingu 0 punktów</w:t>
      </w:r>
      <w:ins w:id="1504" w:author="Tadeusz Szefler" w:date="2024-06-11T20:53:00Z" w16du:dateUtc="2024-06-11T18:53:00Z">
        <w:r w:rsidR="002D4723">
          <w:t>, to</w:t>
        </w:r>
      </w:ins>
      <w:r w:rsidR="006A771B">
        <w:t xml:space="preserve"> otrzymamy wyniki mówiące o zgodności danego rankingu z pozostałymi w skali od 0 do 300 punktów. Następnie</w:t>
      </w:r>
      <w:ins w:id="1505" w:author="Tadeusz Szefler" w:date="2024-06-11T20:53:00Z" w16du:dateUtc="2024-06-11T18:53:00Z">
        <w:r w:rsidR="002D4723">
          <w:t>,</w:t>
        </w:r>
      </w:ins>
      <w:r w:rsidR="006A771B">
        <w:t xml:space="preserve"> wyliczając dla każdego rankingu procent z maksymalnej oceny</w:t>
      </w:r>
      <w:ins w:id="1506" w:author="Tadeusz Szefler" w:date="2024-06-11T20:53:00Z" w16du:dateUtc="2024-06-11T18:53:00Z">
        <w:r w:rsidR="002D4723">
          <w:t>,</w:t>
        </w:r>
      </w:ins>
      <w:r w:rsidR="006A771B">
        <w:t xml:space="preserve"> jaki stanowił uzyskany rezultat</w:t>
      </w:r>
      <w:ins w:id="1507" w:author="Tadeusz Szefler" w:date="2024-06-11T20:53:00Z" w16du:dateUtc="2024-06-11T18:53:00Z">
        <w:r w:rsidR="002D4723">
          <w:t>,</w:t>
        </w:r>
      </w:ins>
      <w:r w:rsidR="006A771B">
        <w:t xml:space="preserve"> otrzymamy wskaźnik zgodności pomiędzy analizowanymi czterema rankingami w zakresie stu najwyższych rezultatów.</w:t>
      </w:r>
    </w:p>
    <w:p w14:paraId="3F772D73" w14:textId="16C4B974" w:rsidR="00F66F63" w:rsidRPr="00F66F63" w:rsidRDefault="00F66F63" w:rsidP="00654DD1">
      <w:pPr>
        <w:pStyle w:val="Tytutabeli"/>
      </w:pPr>
      <w:bookmarkStart w:id="1508" w:name="_Ref134645114"/>
      <w:bookmarkStart w:id="1509" w:name="_Ref134645079"/>
      <w:bookmarkStart w:id="1510" w:name="_Toc168466835"/>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1508"/>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1509"/>
      <w:bookmarkEnd w:id="1510"/>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2D4723">
              <w:rPr>
                <w:rFonts w:eastAsia="Times New Roman" w:cs="Arial"/>
                <w:b/>
                <w:bCs/>
                <w:i/>
                <w:iCs/>
                <w:color w:val="000000"/>
                <w:sz w:val="18"/>
                <w:szCs w:val="18"/>
                <w:lang w:eastAsia="pl-PL"/>
                <w:rPrChange w:id="1511" w:author="Tadeusz Szefler" w:date="2024-06-11T20:54:00Z" w16du:dateUtc="2024-06-11T18:54:00Z">
                  <w:rPr>
                    <w:rFonts w:eastAsia="Times New Roman" w:cs="Arial"/>
                    <w:b/>
                    <w:bCs/>
                    <w:color w:val="000000"/>
                    <w:sz w:val="18"/>
                    <w:szCs w:val="18"/>
                    <w:lang w:eastAsia="pl-PL"/>
                  </w:rPr>
                </w:rPrChange>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6B6C6899" w:rsidR="00041F5A" w:rsidRDefault="007472C1" w:rsidP="00A40281">
      <w:pPr>
        <w:spacing w:before="240"/>
      </w:pPr>
      <w:r>
        <w:t xml:space="preserve">Zgodnie z oczekiwaniami wyliczony w ten sposób wskaźnik o najwyższej wartości został uzyskany dla rankingu THE (72,0%), natomiast </w:t>
      </w:r>
      <w:del w:id="1519" w:author="Tadeusz Szefler" w:date="2024-06-11T20:54:00Z" w16du:dateUtc="2024-06-11T18:54:00Z">
        <w:r w:rsidDel="002D4723">
          <w:delText xml:space="preserve">dal </w:delText>
        </w:r>
      </w:del>
      <w:ins w:id="1520" w:author="Tadeusz Szefler" w:date="2024-06-11T20:54:00Z" w16du:dateUtc="2024-06-11T18:54:00Z">
        <w:r w:rsidR="002D4723">
          <w:t xml:space="preserve">dla </w:t>
        </w:r>
      </w:ins>
      <w:r>
        <w:t xml:space="preserve">pozostałych 3 rankingów wartości tego wskaźnika osiągnęły nieco niższe poziomy, ale były bardzo zbliżone </w:t>
      </w:r>
      <w:r w:rsidRPr="002D4723">
        <w:rPr>
          <w:u w:val="single"/>
          <w:rPrChange w:id="1521" w:author="Tadeusz Szefler" w:date="2024-06-11T20:55:00Z" w16du:dateUtc="2024-06-11T18:55:00Z">
            <w:rPr/>
          </w:rPrChange>
        </w:rPr>
        <w:t>pomiędzy nimi</w:t>
      </w:r>
      <w:ins w:id="1522" w:author="Tadeusz Szefler" w:date="2024-06-11T20:55:00Z" w16du:dateUtc="2024-06-11T18:55:00Z">
        <w:r w:rsidR="002D4723">
          <w:t>//??do siebie//</w:t>
        </w:r>
      </w:ins>
      <w:r>
        <w:t xml:space="preserve"> (</w:t>
      </w:r>
      <w:bookmarkStart w:id="1523" w:name="_Hlk169031769"/>
      <w:r>
        <w:t>ARWU</w:t>
      </w:r>
      <w:del w:id="1524" w:author="Tadeusz Szefler" w:date="2024-06-11T20:56:00Z" w16du:dateUtc="2024-06-11T18:56:00Z">
        <w:r w:rsidDel="002D4723">
          <w:delText xml:space="preserve"> –</w:delText>
        </w:r>
      </w:del>
      <w:ins w:id="1525" w:author="Tadeusz Szefler" w:date="2024-06-11T20:56:00Z" w16du:dateUtc="2024-06-11T18:56:00Z">
        <w:r w:rsidR="002D4723">
          <w:t>:</w:t>
        </w:r>
      </w:ins>
      <w:r>
        <w:t xml:space="preserve"> 66,7%</w:t>
      </w:r>
      <w:bookmarkEnd w:id="1523"/>
      <w:r w:rsidR="004F0A18">
        <w:t>; QS</w:t>
      </w:r>
      <w:del w:id="1526" w:author="Tadeusz Szefler" w:date="2024-06-11T20:56:00Z" w16du:dateUtc="2024-06-11T18:56:00Z">
        <w:r w:rsidR="004F0A18" w:rsidDel="002D4723">
          <w:delText xml:space="preserve"> –</w:delText>
        </w:r>
      </w:del>
      <w:ins w:id="1527" w:author="Tadeusz Szefler" w:date="2024-06-11T20:56:00Z" w16du:dateUtc="2024-06-11T18:56:00Z">
        <w:r w:rsidR="002D4723">
          <w:t>:</w:t>
        </w:r>
      </w:ins>
      <w:r w:rsidR="004F0A18">
        <w:t xml:space="preserve"> 65,7%; </w:t>
      </w:r>
      <w:proofErr w:type="spellStart"/>
      <w:r w:rsidR="004F0A18">
        <w:t>Webometrics</w:t>
      </w:r>
      <w:proofErr w:type="spellEnd"/>
      <w:del w:id="1528" w:author="Tadeusz Szefler" w:date="2024-06-11T20:57:00Z" w16du:dateUtc="2024-06-11T18:57:00Z">
        <w:r w:rsidR="004F0A18" w:rsidDel="002D4723">
          <w:delText xml:space="preserve"> –</w:delText>
        </w:r>
      </w:del>
      <w:ins w:id="1529" w:author="Tadeusz Szefler" w:date="2024-06-11T20:57:00Z" w16du:dateUtc="2024-06-11T18:57:00Z">
        <w:r w:rsidR="002D4723">
          <w:t>:</w:t>
        </w:r>
      </w:ins>
      <w:r w:rsidR="004F0A18">
        <w:t xml:space="preserve"> 66,3%). Tak wyliczone wskaźniki zgodności jednak nie pozwalają jednoznacznie wnioskować o korelacji wyników pomiędzy tymi rankingami. W celu dokonania analizy korelacji wyników </w:t>
      </w:r>
      <w:r w:rsidR="004F0A18" w:rsidRPr="002D4723">
        <w:rPr>
          <w:i/>
          <w:iCs/>
          <w:rPrChange w:id="1530" w:author="Tadeusz Szefler" w:date="2024-06-11T20:57:00Z" w16du:dateUtc="2024-06-11T18:57:00Z">
            <w:rPr/>
          </w:rPrChange>
        </w:rPr>
        <w:t>top100</w:t>
      </w:r>
      <w:r w:rsidR="004F0A18">
        <w:t xml:space="preserve"> pomiędzy 4 analizowanymi globalnymi rankingami utworzono zestawy par rankingów ze wspólnie występującymi w nich uczelniami</w:t>
      </w:r>
      <w:ins w:id="1531" w:author="Tadeusz Szefler" w:date="2024-06-11T20:57:00Z" w16du:dateUtc="2024-06-11T18:57:00Z">
        <w:r w:rsidR="002D4723">
          <w:t>,</w:t>
        </w:r>
      </w:ins>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w:t>
      </w:r>
      <w:del w:id="1532" w:author="Tadeusz Szefler" w:date="2024-06-11T20:57:00Z" w16du:dateUtc="2024-06-11T18:57:00Z">
        <w:r w:rsidR="004F0A18" w:rsidDel="002D4723">
          <w:delText>’</w:delText>
        </w:r>
      </w:del>
      <w:r w:rsidR="004F0A18">
        <w:t>a</w:t>
      </w:r>
      <w:ins w:id="1533" w:author="Tadeusz Szefler" w:date="2024-06-11T20:58:00Z" w16du:dateUtc="2024-06-11T18:58:00Z">
        <w:r w:rsidR="002D4723">
          <w:t>//czy to nazwisko w dop</w:t>
        </w:r>
      </w:ins>
      <w:ins w:id="1534" w:author="Tadeusz Szefler" w:date="2024-06-11T21:03:00Z" w16du:dateUtc="2024-06-11T19:03:00Z">
        <w:r w:rsidR="00960C94">
          <w:t>e</w:t>
        </w:r>
      </w:ins>
      <w:ins w:id="1535" w:author="Tadeusz Szefler" w:date="2024-06-11T20:58:00Z" w16du:dateUtc="2024-06-11T18:58:00Z">
        <w:r w:rsidR="002D4723">
          <w:t xml:space="preserve">łniaczu, czy nazwa jakiegoś </w:t>
        </w:r>
        <w:proofErr w:type="gramStart"/>
        <w:r w:rsidR="002D4723">
          <w:t>parametru?</w:t>
        </w:r>
      </w:ins>
      <w:ins w:id="1536" w:author="Tadeusz Szefler" w:date="2024-06-11T21:03:00Z" w16du:dateUtc="2024-06-11T19:03:00Z">
        <w:r w:rsidR="00960C94">
          <w:t>;</w:t>
        </w:r>
        <w:proofErr w:type="gramEnd"/>
        <w:r w:rsidR="00960C94">
          <w:t xml:space="preserve"> wtedy lepiej: korelacji współczynnika r-Pearson</w:t>
        </w:r>
      </w:ins>
      <w:ins w:id="1537" w:author="Tadeusz Szefler" w:date="2024-06-11T20:58:00Z" w16du:dateUtc="2024-06-11T18:58:00Z">
        <w:r w:rsidR="002D4723">
          <w:t>//</w:t>
        </w:r>
      </w:ins>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w:t>
      </w:r>
      <w:proofErr w:type="gramStart"/>
      <w:r w:rsidR="00A40281">
        <w:t>najsłabszą ranking</w:t>
      </w:r>
      <w:proofErr w:type="gramEnd"/>
      <w:r w:rsidR="00A40281">
        <w:t xml:space="preserve"> QS</w:t>
      </w:r>
      <w:ins w:id="1538" w:author="Tadeusz Szefler" w:date="2024-06-11T20:59:00Z" w16du:dateUtc="2024-06-11T18:59:00Z">
        <w:r w:rsidR="00960C94">
          <w:t>,</w:t>
        </w:r>
      </w:ins>
      <w:r w:rsidR="00A40281">
        <w:t xml:space="preserve"> co można stwierdzić na podstawie informacji o średniej ze współczynników korelacji dla par rankingów. Natomiast </w:t>
      </w:r>
      <w:del w:id="1539" w:author="Tadeusz Szefler" w:date="2024-06-11T20:59:00Z" w16du:dateUtc="2024-06-11T18:59:00Z">
        <w:r w:rsidR="00A40281" w:rsidDel="00960C94">
          <w:delText xml:space="preserve">z </w:delText>
        </w:r>
      </w:del>
      <w:ins w:id="1540" w:author="Tadeusz Szefler" w:date="2024-06-11T20:59:00Z" w16du:dateUtc="2024-06-11T18:59:00Z">
        <w:r w:rsidR="00960C94">
          <w:t>s</w:t>
        </w:r>
      </w:ins>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ins w:id="1541" w:author="Tadeusz Szefler" w:date="2024-06-11T20:59:00Z" w16du:dateUtc="2024-06-11T18:59:00Z">
        <w:r w:rsidR="00960C94">
          <w:t>,</w:t>
        </w:r>
      </w:ins>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960C94">
        <w:rPr>
          <w:i/>
          <w:iCs/>
          <w:rPrChange w:id="1542" w:author="Tadeusz Szefler" w:date="2024-06-11T21:00:00Z" w16du:dateUtc="2024-06-11T19:00:00Z">
            <w:rPr/>
          </w:rPrChange>
        </w:rPr>
        <w:t>top100</w:t>
      </w:r>
      <w:r w:rsidR="00A40281">
        <w:t xml:space="preserve"> rankingów ARWU i </w:t>
      </w:r>
      <w:proofErr w:type="spellStart"/>
      <w:r w:rsidR="00A40281">
        <w:t>Webometrics</w:t>
      </w:r>
      <w:proofErr w:type="spellEnd"/>
      <w:r w:rsidR="00A40281">
        <w:t>, gdyż ranking ARWU jest znany z tego, że ocenia uczelnie</w:t>
      </w:r>
      <w:ins w:id="1543" w:author="Tadeusz Szefler" w:date="2024-06-11T21:00:00Z" w16du:dateUtc="2024-06-11T19:00:00Z">
        <w:r w:rsidR="00960C94">
          <w:t>,</w:t>
        </w:r>
      </w:ins>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del w:id="1544" w:author="Tadeusz Szefler" w:date="2024-06-11T21:00:00Z" w16du:dateUtc="2024-06-11T19:00:00Z">
        <w:r w:rsidR="00A40281" w:rsidDel="00960C94">
          <w:delText xml:space="preserve"> –</w:delText>
        </w:r>
      </w:del>
      <w:ins w:id="1545" w:author="Tadeusz Szefler" w:date="2024-06-11T21:00:00Z" w16du:dateUtc="2024-06-11T19:00:00Z">
        <w:r w:rsidR="00960C94">
          <w:t>:</w:t>
        </w:r>
      </w:ins>
      <w:r w:rsidR="00A40281">
        <w:t xml:space="preserve"> do ok. 70%, </w:t>
      </w:r>
      <w:proofErr w:type="spellStart"/>
      <w:r w:rsidR="00A40281">
        <w:t>Webometrics</w:t>
      </w:r>
      <w:proofErr w:type="spellEnd"/>
      <w:del w:id="1546" w:author="Tadeusz Szefler" w:date="2024-06-11T21:00:00Z" w16du:dateUtc="2024-06-11T19:00:00Z">
        <w:r w:rsidR="00A40281" w:rsidDel="00960C94">
          <w:delText xml:space="preserve"> –</w:delText>
        </w:r>
      </w:del>
      <w:ins w:id="1547" w:author="Tadeusz Szefler" w:date="2024-06-11T21:00:00Z" w16du:dateUtc="2024-06-11T19:00:00Z">
        <w:r w:rsidR="00960C94">
          <w:t>:</w:t>
        </w:r>
      </w:ins>
      <w:r w:rsidR="00A40281">
        <w:t xml:space="preserve"> 50%).</w:t>
      </w:r>
    </w:p>
    <w:p w14:paraId="54876DC5" w14:textId="181D2F7B" w:rsidR="006A771B" w:rsidRDefault="006A771B" w:rsidP="00A40281">
      <w:pPr>
        <w:spacing w:before="240"/>
      </w:pPr>
      <w:r>
        <w:t>Metoda wyliczania wskaźników korelacji r-Pearsona jednak nie uwzględnia zjawiska nie</w:t>
      </w:r>
      <w:del w:id="1548" w:author="Tadeusz Szefler" w:date="2024-06-11T21:00:00Z" w16du:dateUtc="2024-06-11T19:00:00Z">
        <w:r w:rsidDel="00960C94">
          <w:delText xml:space="preserve"> </w:delText>
        </w:r>
      </w:del>
      <w:r>
        <w:t xml:space="preserve">występowania części uczelni w niektórych rankingach. Jak wspomniano </w:t>
      </w:r>
      <w:ins w:id="1549" w:author="Tadeusz Szefler" w:date="2024-06-11T21:00:00Z" w16du:dateUtc="2024-06-11T19:00:00Z">
        <w:r w:rsidR="00960C94">
          <w:t>po</w:t>
        </w:r>
      </w:ins>
      <w:r>
        <w:t>wyżej</w:t>
      </w:r>
      <w:ins w:id="1550" w:author="Tadeusz Szefler" w:date="2024-06-11T21:00:00Z" w16du:dateUtc="2024-06-11T19:00:00Z">
        <w:r w:rsidR="00960C94">
          <w:t>,</w:t>
        </w:r>
      </w:ins>
      <w:r>
        <w:t xml:space="preserve"> </w:t>
      </w:r>
      <w:del w:id="1551" w:author="Tadeusz Szefler" w:date="2024-06-11T21:01:00Z" w16du:dateUtc="2024-06-11T19:01:00Z">
        <w:r w:rsidDel="00960C94">
          <w:delText xml:space="preserve">to </w:delText>
        </w:r>
      </w:del>
      <w:ins w:id="1552" w:author="Tadeusz Szefler" w:date="2024-06-11T21:01:00Z" w16du:dateUtc="2024-06-11T19:01:00Z">
        <w:r w:rsidR="00960C94">
          <w:t xml:space="preserve">do </w:t>
        </w:r>
      </w:ins>
      <w:r>
        <w:t>obliczeń stworzono zestawy zawierając</w:t>
      </w:r>
      <w:del w:id="1553" w:author="Tadeusz Szefler" w:date="2024-06-11T21:01:00Z" w16du:dateUtc="2024-06-11T19:01:00Z">
        <w:r w:rsidDel="00960C94">
          <w:delText>ą</w:delText>
        </w:r>
      </w:del>
      <w:ins w:id="1554" w:author="Tadeusz Szefler" w:date="2024-06-11T21:01:00Z" w16du:dateUtc="2024-06-11T19:01:00Z">
        <w:r w:rsidR="00960C94">
          <w:t>e</w:t>
        </w:r>
      </w:ins>
      <w:r>
        <w:t xml:space="preserve"> część wspólną dla każdej pary rankingów (top100). Jednak fakt, iż jakaś uczelnia występuje lub nie w najwyższej setce rezultatów jakiegoś rankingu</w:t>
      </w:r>
      <w:ins w:id="1555" w:author="Tadeusz Szefler" w:date="2024-06-11T21:01:00Z" w16du:dateUtc="2024-06-11T19:01:00Z">
        <w:r w:rsidR="00960C94">
          <w:t>,</w:t>
        </w:r>
      </w:ins>
      <w:r>
        <w:t xml:space="preserve"> może mieć istotnej znaczenie dla oceny jakości danej uczelni.</w:t>
      </w:r>
    </w:p>
    <w:p w14:paraId="60F9D526" w14:textId="61C69067" w:rsidR="006E3958" w:rsidRDefault="006E3958" w:rsidP="006E3958">
      <w:pPr>
        <w:pStyle w:val="Tytutabeli"/>
      </w:pPr>
      <w:bookmarkStart w:id="1556" w:name="_Ref134653879"/>
      <w:bookmarkStart w:id="1557" w:name="_Ref134653872"/>
      <w:bookmarkStart w:id="1558"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155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557"/>
      <w:bookmarkEnd w:id="1558"/>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8A73657"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del w:id="1559" w:author="Tadeusz Szefler" w:date="2024-06-11T21:05:00Z" w16du:dateUtc="2024-06-11T19:05:00Z">
              <w:r w:rsidRPr="00B5787D" w:rsidDel="00960C94">
                <w:rPr>
                  <w:rFonts w:eastAsia="Times New Roman" w:cs="Arial"/>
                  <w:b/>
                  <w:bCs/>
                  <w:color w:val="000000"/>
                  <w:sz w:val="18"/>
                  <w:szCs w:val="18"/>
                  <w:lang w:val="pl-PL" w:eastAsia="pl-PL"/>
                </w:rPr>
                <w:delText>R</w:delText>
              </w:r>
            </w:del>
            <w:ins w:id="1560" w:author="Tadeusz Szefler" w:date="2024-06-11T21:05:00Z" w16du:dateUtc="2024-06-11T19:05:00Z">
              <w:r w:rsidR="00960C94">
                <w:rPr>
                  <w:rFonts w:eastAsia="Times New Roman" w:cs="Arial"/>
                  <w:b/>
                  <w:bCs/>
                  <w:color w:val="000000"/>
                  <w:sz w:val="18"/>
                  <w:szCs w:val="18"/>
                  <w:lang w:val="pl-PL" w:eastAsia="pl-PL"/>
                </w:rPr>
                <w:t>r</w:t>
              </w:r>
            </w:ins>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094067C0" w:rsidR="00C24C76" w:rsidRDefault="00622247" w:rsidP="000A38A4">
      <w:pPr>
        <w:spacing w:before="240"/>
      </w:pPr>
      <w:r>
        <w:t xml:space="preserve">Można stworzyć ranking uwzględniający pozycje uczelni w różnych rankingach, tak </w:t>
      </w:r>
      <w:ins w:id="1561" w:author="Tadeusz Szefler" w:date="2024-06-11T21:06:00Z" w16du:dateUtc="2024-06-11T19:06:00Z">
        <w:r w:rsidR="00960C94">
          <w:t>a</w:t>
        </w:r>
      </w:ins>
      <w:r>
        <w:t xml:space="preserve">by odzwierciedlić fakt zaistnienia danej uczelni w niektórych lub we wszystkich </w:t>
      </w:r>
      <w:del w:id="1562" w:author="Tadeusz Szefler" w:date="2024-06-11T21:06:00Z" w16du:dateUtc="2024-06-11T19:06:00Z">
        <w:r w:rsidDel="00960C94">
          <w:delText xml:space="preserve">co </w:delText>
        </w:r>
      </w:del>
      <w:r>
        <w:t>rankingach, co niewątpliwie również niesie informację o wartości usług dostarczanych przez uczelnie.</w:t>
      </w:r>
      <w:r w:rsidR="00DA1B58">
        <w:t xml:space="preserve"> Propozycję takiego rankingu przedstawiono w załączniku </w:t>
      </w:r>
      <w:commentRangeStart w:id="1563"/>
      <w:r w:rsidR="00DA1B58">
        <w:t>nr 4</w:t>
      </w:r>
      <w:commentRangeEnd w:id="1563"/>
      <w:r w:rsidR="00DA1B58">
        <w:rPr>
          <w:rStyle w:val="Odwoaniedokomentarza"/>
          <w:rFonts w:ascii="Times New Roman" w:eastAsia="Times New Roman" w:hAnsi="Times New Roman"/>
          <w:szCs w:val="20"/>
          <w:lang w:eastAsia="pl-PL"/>
        </w:rPr>
        <w:commentReference w:id="1563"/>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del w:id="1565" w:author="Tadeusz Szefler" w:date="2024-06-11T21:07:00Z" w16du:dateUtc="2024-06-11T19:07:00Z">
        <w:r w:rsidR="00AC7707" w:rsidDel="00960C94">
          <w:delText>,</w:delText>
        </w:r>
      </w:del>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ins w:id="1566" w:author="Tadeusz Szefler" w:date="2024-06-11T21:07:00Z" w16du:dateUtc="2024-06-11T19:07:00Z">
        <w:r w:rsidR="00960C94">
          <w:t>,</w:t>
        </w:r>
      </w:ins>
      <w:r w:rsidR="00AC7707">
        <w:t xml:space="preserve"> otrzymują przypisaną wartość 250 punktów dla każdego faktu nie</w:t>
      </w:r>
      <w:del w:id="1567" w:author="Tadeusz Szefler" w:date="2024-06-11T21:08:00Z" w16du:dateUtc="2024-06-11T19:08:00Z">
        <w:r w:rsidR="00AC7707" w:rsidDel="00960C94">
          <w:delText xml:space="preserve"> </w:delText>
        </w:r>
      </w:del>
      <w:r w:rsidR="00AC7707">
        <w:t>wystąpienia w jednym z 4</w:t>
      </w:r>
      <w:del w:id="1568" w:author="Tadeusz Szefler" w:date="2024-06-11T21:08:00Z" w16du:dateUtc="2024-06-11T19:08:00Z">
        <w:r w:rsidR="00AC7707" w:rsidDel="00960C94">
          <w:delText>.</w:delText>
        </w:r>
      </w:del>
      <w:r w:rsidR="00AC7707">
        <w:t xml:space="preserve"> analizowanych rankingów. </w:t>
      </w:r>
      <w:del w:id="1569" w:author="Tadeusz Szefler" w:date="2024-06-11T21:08:00Z" w16du:dateUtc="2024-06-11T19:08:00Z">
        <w:r w:rsidR="00AC7707" w:rsidDel="00960C94">
          <w:delText>W</w:delText>
        </w:r>
        <w:r w:rsidR="006A771B" w:rsidDel="00960C94">
          <w:delText> </w:delText>
        </w:r>
        <w:r w:rsidR="00AC7707" w:rsidDel="00960C94">
          <w:delText>związku z tym</w:delText>
        </w:r>
        <w:r w:rsidR="00C24C76" w:rsidDel="00960C94">
          <w:delText>, na przykład</w:delText>
        </w:r>
        <w:r w:rsidR="00AC7707" w:rsidDel="00960C94">
          <w:delText xml:space="preserve">, uczelnie </w:delText>
        </w:r>
      </w:del>
      <w:ins w:id="1570" w:author="Tadeusz Szefler" w:date="2024-06-11T21:08:00Z" w16du:dateUtc="2024-06-11T19:08:00Z">
        <w:r w:rsidR="00960C94">
          <w:t xml:space="preserve">W związku z tym np. uczelnie </w:t>
        </w:r>
      </w:ins>
      <w:r w:rsidR="00AC7707">
        <w:t>występujące tylko w jednym z rankingów otrzymują z tego powodu wynik o wartości 750 punktów plus wartość rangi odpowiadająca pozycji danej uczelni w rankingu</w:t>
      </w:r>
      <w:ins w:id="1571" w:author="Tadeusz Szefler" w:date="2024-06-11T21:08:00Z" w16du:dateUtc="2024-06-11T19:08:00Z">
        <w:r w:rsidR="00960C94">
          <w:t>,</w:t>
        </w:r>
      </w:ins>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ins w:id="1572" w:author="Tadeusz Szefler" w:date="2024-06-11T21:09:00Z" w16du:dateUtc="2024-06-11T19:09:00Z">
        <w:r w:rsidR="00517BD9">
          <w:t>,</w:t>
        </w:r>
      </w:ins>
      <w:r w:rsidR="00C24C76">
        <w:t xml:space="preserve"> obejmującą wszystkie uczelnie danego rankingu. Wartości współczynników korelacji r-Pe</w:t>
      </w:r>
      <w:del w:id="1573" w:author="Tadeusz Szefler" w:date="2024-06-11T21:09:00Z" w16du:dateUtc="2024-06-11T19:09:00Z">
        <w:r w:rsidR="00C24C76" w:rsidDel="00517BD9">
          <w:delText>r</w:delText>
        </w:r>
      </w:del>
      <w:r w:rsidR="00C24C76">
        <w:t>a</w:t>
      </w:r>
      <w:ins w:id="1574" w:author="Tadeusz Szefler" w:date="2024-06-11T21:09:00Z" w16du:dateUtc="2024-06-11T19:09:00Z">
        <w:r w:rsidR="00517BD9">
          <w:t>r</w:t>
        </w:r>
      </w:ins>
      <w:r w:rsidR="00C24C76">
        <w:t xml:space="preserve">sona wyników </w:t>
      </w:r>
      <w:r w:rsidR="00C24C76" w:rsidRPr="00517BD9">
        <w:rPr>
          <w:i/>
          <w:iCs/>
          <w:rPrChange w:id="1575" w:author="Tadeusz Szefler" w:date="2024-06-11T21:09:00Z" w16du:dateUtc="2024-06-11T19:09:00Z">
            <w:rPr/>
          </w:rPrChange>
        </w:rPr>
        <w:t>top100</w:t>
      </w:r>
      <w:r w:rsidR="00C24C76">
        <w:t xml:space="preserve"> analizowanych rankingów z rankingiem RV250 przedstawiono w </w:t>
      </w:r>
      <w:r w:rsidR="00904D6E">
        <w:t>Tabeli 25</w:t>
      </w:r>
      <w:r w:rsidR="00C24C76">
        <w:t>.</w:t>
      </w:r>
    </w:p>
    <w:p w14:paraId="276F7EA4" w14:textId="405786DA" w:rsidR="002D2EB8" w:rsidRDefault="002D2EB8" w:rsidP="002D2EB8">
      <w:pPr>
        <w:pStyle w:val="Tytutabeli"/>
      </w:pPr>
      <w:bookmarkStart w:id="1576" w:name="_Ref134657767"/>
      <w:bookmarkStart w:id="1577" w:name="_Ref134657759"/>
      <w:bookmarkStart w:id="1578" w:name="_Toc168466837"/>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1576"/>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1577"/>
      <w:bookmarkEnd w:id="1578"/>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0760E74F"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del w:id="1579" w:author="Tadeusz Szefler" w:date="2024-06-11T21:10:00Z" w16du:dateUtc="2024-06-11T19:10:00Z">
              <w:r w:rsidRPr="00B5787D" w:rsidDel="00F52114">
                <w:rPr>
                  <w:rFonts w:eastAsia="Times New Roman" w:cs="Arial"/>
                  <w:b/>
                  <w:bCs/>
                  <w:color w:val="000000"/>
                  <w:sz w:val="18"/>
                  <w:szCs w:val="18"/>
                  <w:lang w:val="pl-PL" w:eastAsia="pl-PL"/>
                </w:rPr>
                <w:delText>R</w:delText>
              </w:r>
            </w:del>
            <w:ins w:id="1580" w:author="Tadeusz Szefler" w:date="2024-06-11T21:10:00Z" w16du:dateUtc="2024-06-11T19:10:00Z">
              <w:r w:rsidR="00F52114">
                <w:rPr>
                  <w:rFonts w:eastAsia="Times New Roman" w:cs="Arial"/>
                  <w:b/>
                  <w:bCs/>
                  <w:color w:val="000000"/>
                  <w:sz w:val="18"/>
                  <w:szCs w:val="18"/>
                  <w:lang w:val="pl-PL" w:eastAsia="pl-PL"/>
                </w:rPr>
                <w:t>r</w:t>
              </w:r>
            </w:ins>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846A1A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xml:space="preserve">. Również średnia arytmetyczna </w:t>
      </w:r>
      <w:del w:id="1581" w:author="Tadeusz Szefler" w:date="2024-06-11T21:11:00Z" w16du:dateUtc="2024-06-11T19:11:00Z">
        <w:r w:rsidDel="00F52114">
          <w:delText xml:space="preserve">z </w:delText>
        </w:r>
      </w:del>
      <w:r>
        <w:t>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del w:id="1582" w:author="Tadeusz Szefler" w:date="2024-06-11T21:11:00Z" w16du:dateUtc="2024-06-11T19:11:00Z">
        <w:r w:rsidR="0080042E" w:rsidDel="00F52114">
          <w:delText>4.</w:delText>
        </w:r>
      </w:del>
      <w:ins w:id="1583" w:author="Tadeusz Szefler" w:date="2024-06-11T21:11:00Z" w16du:dateUtc="2024-06-11T19:11:00Z">
        <w:r w:rsidR="00F52114">
          <w:t>czterech</w:t>
        </w:r>
      </w:ins>
      <w:r w:rsidR="0080042E">
        <w:t xml:space="preserve"> analizowanych rankingów światowych. A zatem można stwierdzić, że taki ranking mógłby być dobrą miarą jakości usług najlepszych światowych uczelni.</w:t>
      </w:r>
    </w:p>
    <w:p w14:paraId="3F77DF8E" w14:textId="6EA3A57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del w:id="1584" w:author="Tadeusz Szefler" w:date="2024-06-11T21:16:00Z" w16du:dateUtc="2024-06-11T19:16:00Z">
        <w:r w:rsidR="00222592" w:rsidDel="00F52114">
          <w:delText>do stawania się</w:delText>
        </w:r>
      </w:del>
      <w:ins w:id="1585" w:author="Tadeusz Szefler" w:date="2024-06-11T21:16:00Z" w16du:dateUtc="2024-06-11T19:16:00Z">
        <w:r w:rsidR="00F52114">
          <w:t>wykorzystania go jako</w:t>
        </w:r>
      </w:ins>
      <w:r w:rsidR="00222592">
        <w:t xml:space="preserve"> narzędzie</w:t>
      </w:r>
      <w:del w:id="1586" w:author="Tadeusz Szefler" w:date="2024-06-11T21:16:00Z" w16du:dateUtc="2024-06-11T19:16:00Z">
        <w:r w:rsidR="00222592" w:rsidDel="00F52114">
          <w:delText>m</w:delText>
        </w:r>
      </w:del>
      <w:r w:rsidR="00222592">
        <w:t xml:space="preserve"> „monitorując</w:t>
      </w:r>
      <w:del w:id="1587" w:author="Tadeusz Szefler" w:date="2024-06-11T21:16:00Z" w16du:dateUtc="2024-06-11T19:16:00Z">
        <w:r w:rsidR="00222592" w:rsidDel="00F52114">
          <w:delText>ym</w:delText>
        </w:r>
      </w:del>
      <w:ins w:id="1588" w:author="Tadeusz Szefler" w:date="2024-06-11T21:16:00Z" w16du:dateUtc="2024-06-11T19:16:00Z">
        <w:r w:rsidR="00F52114">
          <w:t>e</w:t>
        </w:r>
      </w:ins>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6665C0B2" w:rsidR="00962267" w:rsidRDefault="00962267" w:rsidP="00962267">
      <w:pPr>
        <w:pStyle w:val="Tytutabeli"/>
      </w:pPr>
      <w:bookmarkStart w:id="1589" w:name="_Ref134515427"/>
      <w:bookmarkStart w:id="1590" w:name="_Ref134515437"/>
      <w:bookmarkStart w:id="1591" w:name="_Toc168466838"/>
      <w:commentRangeStart w:id="1592"/>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1589"/>
      <w:r>
        <w:t xml:space="preserve"> Metodologia Rankingu Szkół Wyższych Perspektywy 2022</w:t>
      </w:r>
      <w:bookmarkEnd w:id="1590"/>
      <w:commentRangeEnd w:id="1592"/>
      <w:r w:rsidR="00DB69B9">
        <w:rPr>
          <w:rStyle w:val="Odwoaniedokomentarza"/>
          <w:rFonts w:ascii="Times New Roman" w:hAnsi="Times New Roman"/>
          <w:bCs w:val="0"/>
          <w:szCs w:val="20"/>
          <w:lang w:eastAsia="pl-PL"/>
        </w:rPr>
        <w:commentReference w:id="1592"/>
      </w:r>
      <w:bookmarkEnd w:id="1591"/>
    </w:p>
    <w:tbl>
      <w:tblPr>
        <w:tblStyle w:val="Tabela-Siatka"/>
        <w:tblW w:w="9405" w:type="dxa"/>
        <w:tblLook w:val="04A0" w:firstRow="1" w:lastRow="0" w:firstColumn="1" w:lastColumn="0" w:noHBand="0" w:noVBand="1"/>
      </w:tblPr>
      <w:tblGrid>
        <w:gridCol w:w="1397"/>
        <w:gridCol w:w="1587"/>
        <w:gridCol w:w="5344"/>
        <w:gridCol w:w="1077"/>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71AF79F3"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430297" w:rsidRPr="00D51211">
              <w:rPr>
                <w:lang w:val="pl-PL"/>
              </w:rPr>
              <w:t>odzwie</w:t>
            </w:r>
            <w:ins w:id="1594" w:author="Tadeusz Szefler" w:date="2024-06-11T21:18:00Z" w16du:dateUtc="2024-06-11T19:18:00Z">
              <w:r w:rsidR="00F52114">
                <w:rPr>
                  <w:lang w:val="pl-PL"/>
                </w:rPr>
                <w:t>r</w:t>
              </w:r>
            </w:ins>
            <w:r w:rsidR="00430297" w:rsidRPr="00D51211">
              <w:rPr>
                <w:lang w:val="pl-PL"/>
              </w:rPr>
              <w:t xml:space="preserve">ciedlający wkład badań uczelni w realizację Celów Zrównoważonego Rozwoju </w:t>
            </w:r>
            <w:proofErr w:type="gramStart"/>
            <w:r w:rsidR="00430297" w:rsidRPr="00D51211">
              <w:rPr>
                <w:lang w:val="pl-PL"/>
              </w:rPr>
              <w:t>ONZ</w:t>
            </w:r>
            <w:r w:rsidRPr="00D51211">
              <w:rPr>
                <w:lang w:val="pl-PL"/>
              </w:rPr>
              <w:t xml:space="preserve"> .</w:t>
            </w:r>
            <w:proofErr w:type="gramEnd"/>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45D6F4B1"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del w:id="1595" w:author="Tadeusz Szefler" w:date="2024-06-11T21:25:00Z" w16du:dateUtc="2024-06-11T19:25:00Z">
              <w:r w:rsidR="008471E3" w:rsidRPr="00D51211" w:rsidDel="00B82A75">
                <w:rPr>
                  <w:lang w:val="pl-PL"/>
                </w:rPr>
                <w:delText>a</w:delText>
              </w:r>
            </w:del>
            <w:ins w:id="1596" w:author="Tadeusz Szefler" w:date="2024-06-11T21:25:00Z" w16du:dateUtc="2024-06-11T19:25:00Z">
              <w:r w:rsidR="00B82A75">
                <w:rPr>
                  <w:lang w:val="pl-PL"/>
                </w:rPr>
                <w:t>A</w:t>
              </w:r>
            </w:ins>
            <w:r w:rsidR="008471E3" w:rsidRPr="00D51211">
              <w:rPr>
                <w:lang w:val="pl-PL"/>
              </w:rPr>
              <w:t xml:space="preserve">nkiety </w:t>
            </w:r>
            <w:del w:id="1597" w:author="Tadeusz Szefler" w:date="2024-06-11T21:25:00Z" w16du:dateUtc="2024-06-11T19:25:00Z">
              <w:r w:rsidR="008471E3" w:rsidRPr="00D51211" w:rsidDel="00B82A75">
                <w:rPr>
                  <w:lang w:val="pl-PL"/>
                </w:rPr>
                <w:delText>u</w:delText>
              </w:r>
            </w:del>
            <w:ins w:id="1598" w:author="Tadeusz Szefler" w:date="2024-06-11T21:25:00Z" w16du:dateUtc="2024-06-11T19:25:00Z">
              <w:r w:rsidR="00B82A75">
                <w:rPr>
                  <w:lang w:val="pl-PL"/>
                </w:rPr>
                <w:t>U</w:t>
              </w:r>
            </w:ins>
            <w:r w:rsidR="008471E3" w:rsidRPr="00D51211">
              <w:rPr>
                <w:lang w:val="pl-PL"/>
              </w:rPr>
              <w:t>czelni</w:t>
            </w:r>
            <w:del w:id="1599" w:author="Tadeusz Szefler" w:date="2024-06-11T21:19:00Z" w16du:dateUtc="2024-06-11T19:19:00Z">
              <w:r w:rsidR="008471E3" w:rsidRPr="00D51211" w:rsidDel="00B82A75">
                <w:rPr>
                  <w:lang w:val="pl-PL"/>
                </w:rPr>
                <w:delText>e</w:delText>
              </w:r>
            </w:del>
            <w:r w:rsidR="008471E3" w:rsidRPr="00D51211">
              <w:rPr>
                <w:lang w:val="pl-PL"/>
              </w:rPr>
              <w:t xml:space="preserv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ins w:id="1600" w:author="Tadeusz Szefler" w:date="2024-06-11T21:26:00Z" w16du:dateUtc="2024-06-11T19:26:00Z">
              <w:r w:rsidR="00B82A75">
                <w:rPr>
                  <w:lang w:val="pl-PL"/>
                </w:rPr>
                <w:t>.</w:t>
              </w:r>
            </w:ins>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290EDE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del w:id="1601" w:author="Tadeusz Szefler" w:date="2024-06-11T21:19:00Z" w16du:dateUtc="2024-06-11T19:19:00Z">
              <w:r w:rsidR="00681B8D" w:rsidDel="00B82A75">
                <w:rPr>
                  <w:lang w:val="pl-PL"/>
                </w:rPr>
                <w:delText>-</w:delText>
              </w:r>
            </w:del>
            <w:ins w:id="1602" w:author="Tadeusz Szefler" w:date="2024-06-11T21:19:00Z" w16du:dateUtc="2024-06-11T19:19:00Z">
              <w:r w:rsidR="00B82A75">
                <w:rPr>
                  <w:lang w:val="pl-PL"/>
                </w:rPr>
                <w:t>–</w:t>
              </w:r>
            </w:ins>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138C16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del w:id="1603" w:author="Tadeusz Szefler" w:date="2024-06-11T21:22:00Z" w16du:dateUtc="2024-06-11T19:22:00Z">
              <w:r w:rsidRPr="00D51211" w:rsidDel="00B82A75">
                <w:rPr>
                  <w:lang w:val="pl-PL"/>
                </w:rPr>
                <w:delText>-</w:delText>
              </w:r>
            </w:del>
            <w:ins w:id="1604" w:author="Tadeusz Szefler" w:date="2024-06-11T21:22:00Z" w16du:dateUtc="2024-06-11T19:22:00Z">
              <w:r w:rsidR="00B82A75">
                <w:rPr>
                  <w:lang w:val="pl-PL"/>
                </w:rPr>
                <w:t>–</w:t>
              </w:r>
            </w:ins>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36809B47"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cytowań publikacji uwzględnionych w bazie SCOPUS za lata 2017</w:t>
            </w:r>
            <w:del w:id="1605" w:author="Tadeusz Szefler" w:date="2024-06-11T21:22:00Z" w16du:dateUtc="2024-06-11T19:22:00Z">
              <w:r w:rsidRPr="00D51211" w:rsidDel="00B82A75">
                <w:rPr>
                  <w:lang w:val="pl-PL"/>
                </w:rPr>
                <w:delText>-</w:delText>
              </w:r>
            </w:del>
            <w:ins w:id="1606" w:author="Tadeusz Szefler" w:date="2024-06-11T21:22:00Z" w16du:dateUtc="2024-06-11T19:22:00Z">
              <w:r w:rsidR="00B82A75">
                <w:rPr>
                  <w:lang w:val="pl-PL"/>
                </w:rPr>
                <w:t>–</w:t>
              </w:r>
            </w:ins>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6BE53C2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Wskaźnik liczby cytowań otrzymanych przez publikację do średniej liczby cytowań otrzymanych przez podobne publikacje w bazie SCOPUS za lata 2017</w:t>
            </w:r>
            <w:del w:id="1607" w:author="Tadeusz Szefler" w:date="2024-06-11T21:23:00Z" w16du:dateUtc="2024-06-11T19:23:00Z">
              <w:r w:rsidRPr="00D51211" w:rsidDel="00B82A75">
                <w:rPr>
                  <w:lang w:val="pl-PL"/>
                </w:rPr>
                <w:delText>-</w:delText>
              </w:r>
            </w:del>
            <w:ins w:id="1608" w:author="Tadeusz Szefler" w:date="2024-06-11T21:23:00Z" w16du:dateUtc="2024-06-11T19:23:00Z">
              <w:r w:rsidR="00B82A75">
                <w:rPr>
                  <w:lang w:val="pl-PL"/>
                </w:rPr>
                <w:t>–</w:t>
              </w:r>
            </w:ins>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4483F251"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del w:id="1609" w:author="Tadeusz Szefler" w:date="2024-06-11T21:23:00Z" w16du:dateUtc="2024-06-11T19:23:00Z">
              <w:r w:rsidR="003A6845" w:rsidRPr="00D51211" w:rsidDel="00B82A75">
                <w:rPr>
                  <w:lang w:val="pl-PL"/>
                </w:rPr>
                <w:delText>-</w:delText>
              </w:r>
            </w:del>
            <w:ins w:id="1610" w:author="Tadeusz Szefler" w:date="2024-06-11T21:23:00Z" w16du:dateUtc="2024-06-11T19:23:00Z">
              <w:r w:rsidR="00B82A75">
                <w:rPr>
                  <w:lang w:val="pl-PL"/>
                </w:rPr>
                <w:t>–</w:t>
              </w:r>
            </w:ins>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B82A75" w:rsidRDefault="00017614" w:rsidP="00220D69">
            <w:pPr>
              <w:pStyle w:val="TekstTabeli"/>
              <w:jc w:val="center"/>
              <w:rPr>
                <w:i/>
                <w:iCs/>
                <w:rPrChange w:id="1611" w:author="Tadeusz Szefler" w:date="2024-06-11T21:23:00Z" w16du:dateUtc="2024-06-11T19:23:00Z">
                  <w:rPr/>
                </w:rPrChange>
              </w:rPr>
            </w:pPr>
            <w:r w:rsidRPr="00B82A75">
              <w:rPr>
                <w:i/>
                <w:iCs/>
                <w:rPrChange w:id="1612" w:author="Tadeusz Szefler" w:date="2024-06-11T21:23:00Z" w16du:dateUtc="2024-06-11T19:23:00Z">
                  <w:rPr/>
                </w:rPrChange>
              </w:rPr>
              <w:t>Top10 publications in Top 10 Journals Percentiles</w:t>
            </w:r>
          </w:p>
        </w:tc>
        <w:tc>
          <w:tcPr>
            <w:tcW w:w="5344" w:type="dxa"/>
          </w:tcPr>
          <w:p w14:paraId="5A59FDBB" w14:textId="7084C328"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w:t>
            </w:r>
            <w:del w:id="1613" w:author="Tadeusz Szefler" w:date="2024-06-11T21:23:00Z" w16du:dateUtc="2024-06-11T19:23:00Z">
              <w:r w:rsidRPr="00D51211" w:rsidDel="00B82A75">
                <w:rPr>
                  <w:lang w:val="pl-PL"/>
                </w:rPr>
                <w:delText>-</w:delText>
              </w:r>
            </w:del>
            <w:ins w:id="1614" w:author="Tadeusz Szefler" w:date="2024-06-11T21:23:00Z" w16du:dateUtc="2024-06-11T19:23:00Z">
              <w:r w:rsidR="00B82A75">
                <w:rPr>
                  <w:lang w:val="pl-PL"/>
                </w:rPr>
                <w:t>–</w:t>
              </w:r>
            </w:ins>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5A1E0D"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ins w:id="1615" w:author="Tadeusz Szefler" w:date="2024-06-11T21:26:00Z" w16du:dateUtc="2024-06-11T19:26:00Z">
              <w:r w:rsidR="00B82A75">
                <w:rPr>
                  <w:lang w:val="pl-PL"/>
                </w:rPr>
                <w:t>.</w:t>
              </w:r>
            </w:ins>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476BBC19"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ins w:id="1616" w:author="Tadeusz Szefler" w:date="2024-06-11T21:24:00Z" w16du:dateUtc="2024-06-11T19:24:00Z">
              <w:r w:rsidR="00B82A75">
                <w:rPr>
                  <w:lang w:val="pl-PL"/>
                </w:rPr>
                <w:t>,</w:t>
              </w:r>
            </w:ins>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289EB55A"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ins w:id="1617" w:author="Tadeusz Szefler" w:date="2024-06-11T21:26:00Z" w16du:dateUtc="2024-06-11T19:26:00Z">
              <w:r w:rsidR="00B82A75">
                <w:rPr>
                  <w:lang w:val="pl-PL"/>
                </w:rPr>
                <w:t>.</w:t>
              </w:r>
            </w:ins>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37E72C68"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ins w:id="1618" w:author="Tadeusz Szefler" w:date="2024-06-11T21:26:00Z" w16du:dateUtc="2024-06-11T19:26:00Z">
              <w:r w:rsidR="00B82A75">
                <w:rPr>
                  <w:lang w:val="pl-PL"/>
                </w:rPr>
                <w:t>.</w:t>
              </w:r>
            </w:ins>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3EF11FDF"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w:t>
            </w:r>
            <w:del w:id="1619" w:author="Tadeusz Szefler" w:date="2024-06-11T21:27:00Z" w16du:dateUtc="2024-06-11T19:27:00Z">
              <w:r w:rsidRPr="00D51211" w:rsidDel="00B82A75">
                <w:rPr>
                  <w:lang w:val="pl-PL"/>
                </w:rPr>
                <w:delText>e</w:delText>
              </w:r>
            </w:del>
            <w:ins w:id="1620" w:author="Tadeusz Szefler" w:date="2024-06-11T21:27:00Z" w16du:dateUtc="2024-06-11T19:27:00Z">
              <w:r w:rsidR="00B82A75">
                <w:rPr>
                  <w:lang w:val="pl-PL"/>
                </w:rPr>
                <w:t>ych</w:t>
              </w:r>
            </w:ins>
            <w:r w:rsidRPr="00D51211">
              <w:rPr>
                <w:lang w:val="pl-PL"/>
              </w:rPr>
              <w:t xml:space="preserve"> współautora z zagranicy w latach 2017</w:t>
            </w:r>
            <w:del w:id="1621" w:author="Tadeusz Szefler" w:date="2024-06-11T21:27:00Z" w16du:dateUtc="2024-06-11T19:27:00Z">
              <w:r w:rsidRPr="00D51211" w:rsidDel="00B82A75">
                <w:rPr>
                  <w:lang w:val="pl-PL"/>
                </w:rPr>
                <w:delText>-</w:delText>
              </w:r>
            </w:del>
            <w:ins w:id="1622" w:author="Tadeusz Szefler" w:date="2024-06-11T21:27:00Z" w16du:dateUtc="2024-06-11T19:27:00Z">
              <w:r w:rsidR="00B82A75">
                <w:rPr>
                  <w:lang w:val="pl-PL"/>
                </w:rPr>
                <w:t>–</w:t>
              </w:r>
            </w:ins>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0D334C6D"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w:t>
            </w:r>
            <w:del w:id="1623" w:author="Tadeusz Szefler" w:date="2024-06-11T21:27:00Z" w16du:dateUtc="2024-06-11T19:27:00Z">
              <w:r w:rsidR="002974EB" w:rsidRPr="00D51211" w:rsidDel="00B82A75">
                <w:rPr>
                  <w:lang w:val="pl-PL"/>
                </w:rPr>
                <w:delText>,</w:delText>
              </w:r>
            </w:del>
            <w:r w:rsidR="002974EB" w:rsidRPr="00D51211">
              <w:rPr>
                <w:lang w:val="pl-PL"/>
              </w:rPr>
              <w:t xml:space="preserv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122A645C"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w:t>
      </w:r>
      <w:ins w:id="1624" w:author="Tadeusz Szefler" w:date="2024-06-12T07:22:00Z" w16du:dateUtc="2024-06-12T05:22:00Z">
        <w:r w:rsidR="00773255">
          <w:t>,</w:t>
        </w:r>
      </w:ins>
      <w:r w:rsidR="002974EB">
        <w:t xml:space="preserve"> można z łatwością stwierdzić, iż liczba składowych branych po uwagę w ocenie polskiego rankingu jest zdecydowanie największa</w:t>
      </w:r>
      <w:r w:rsidR="00962267">
        <w:t>.</w:t>
      </w:r>
      <w:r w:rsidR="002974EB">
        <w:t xml:space="preserve"> Natomiast warte </w:t>
      </w:r>
      <w:ins w:id="1625" w:author="Tadeusz Szefler" w:date="2024-06-12T07:23:00Z" w16du:dateUtc="2024-06-12T05:23:00Z">
        <w:r w:rsidR="00773255">
          <w:t xml:space="preserve">jest </w:t>
        </w:r>
      </w:ins>
      <w:r w:rsidR="002974EB">
        <w:t xml:space="preserve">podkreślenia </w:t>
      </w:r>
      <w:del w:id="1626" w:author="Tadeusz Szefler" w:date="2024-06-12T07:23:00Z" w16du:dateUtc="2024-06-12T05:23:00Z">
        <w:r w:rsidR="002974EB" w:rsidDel="00773255">
          <w:delText>jest to</w:delText>
        </w:r>
      </w:del>
      <w:r w:rsidR="002974EB">
        <w:t xml:space="preserve">, że ranking ten </w:t>
      </w:r>
      <w:ins w:id="1627" w:author="Tadeusz Szefler" w:date="2024-06-12T07:23:00Z" w16du:dateUtc="2024-06-12T05:23:00Z">
        <w:r w:rsidR="00773255">
          <w:t xml:space="preserve">– </w:t>
        </w:r>
      </w:ins>
      <w:r w:rsidR="002974EB">
        <w:t xml:space="preserve">podobnie jak pozostałe rankingi </w:t>
      </w:r>
      <w:ins w:id="1628" w:author="Tadeusz Szefler" w:date="2024-06-12T07:23:00Z" w16du:dateUtc="2024-06-12T05:23:00Z">
        <w:r w:rsidR="00773255">
          <w:t xml:space="preserve">– </w:t>
        </w:r>
      </w:ins>
      <w:r w:rsidR="002974EB">
        <w:t xml:space="preserve">w dużej części jest tworzony przy wykorzystaniu danych zbieranych przez niezależne instytucje. Można śmiało stwierdzić, </w:t>
      </w:r>
      <w:r w:rsidR="002974EB" w:rsidRPr="00773255">
        <w:rPr>
          <w:u w:val="single"/>
          <w:rPrChange w:id="1629" w:author="Tadeusz Szefler" w:date="2024-06-12T07:25:00Z" w16du:dateUtc="2024-06-12T05:25:00Z">
            <w:rPr/>
          </w:rPrChange>
        </w:rPr>
        <w:t>że pod tym względem ranking ten jest</w:t>
      </w:r>
      <w:ins w:id="1630" w:author="Tadeusz Szefler" w:date="2024-06-12T07:24:00Z" w16du:dateUtc="2024-06-12T05:24:00Z">
        <w:r w:rsidR="00773255">
          <w:t>//</w:t>
        </w:r>
      </w:ins>
      <w:ins w:id="1631" w:author="Tadeusz Szefler" w:date="2024-06-12T07:25:00Z" w16du:dateUtc="2024-06-12T05:25:00Z">
        <w:r w:rsidR="00773255">
          <w:t>że ranking ów pod tym względem//</w:t>
        </w:r>
      </w:ins>
      <w:r w:rsidR="002974EB">
        <w:t xml:space="preserve"> doskonalony w zgodzie z najlepszymi światowymi trendami.</w:t>
      </w:r>
    </w:p>
    <w:p w14:paraId="68B0A93E" w14:textId="76A20A4C"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ins w:id="1632" w:author="Tadeusz Szefler" w:date="2024-06-11T20:19:00Z" w16du:dateUtc="2024-06-11T18:19:00Z">
        <w:r w:rsidR="00617D36">
          <w:t>,</w:t>
        </w:r>
      </w:ins>
      <w:r w:rsidR="004F5E18">
        <w:t xml:space="preserve">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ins w:id="1633" w:author="Tadeusz Szefler" w:date="2024-06-11T20:19:00Z" w16du:dateUtc="2024-06-11T18:19:00Z">
        <w:r w:rsidR="00617D36">
          <w:t>,</w:t>
        </w:r>
      </w:ins>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del w:id="1634" w:author="Tadeusz Szefler" w:date="2024-06-12T07:32:00Z" w16du:dateUtc="2024-06-12T05:32:00Z">
        <w:r w:rsidR="00887E37" w:rsidDel="00682BEA">
          <w:delText>Wyraźnie zauważalne jest</w:delText>
        </w:r>
      </w:del>
      <w:ins w:id="1635" w:author="Tadeusz Szefler" w:date="2024-06-12T07:32:00Z" w16du:dateUtc="2024-06-12T05:32:00Z">
        <w:r w:rsidR="00682BEA">
          <w:t>Tu w ocenie uczelni wyraźnie jest zauważalne</w:t>
        </w:r>
      </w:ins>
      <w:r w:rsidR="00887E37">
        <w:t xml:space="preserve"> pominięcie osiągnięć w dziedzinach typowo humanistycznych </w:t>
      </w:r>
      <w:del w:id="1636" w:author="Tadeusz Szefler" w:date="2024-06-12T07:32:00Z" w16du:dateUtc="2024-06-12T05:32:00Z">
        <w:r w:rsidR="00887E37" w:rsidDel="00682BEA">
          <w:delText>w ocenie uczelni w tym rankingu</w:delText>
        </w:r>
      </w:del>
      <w:r w:rsidR="00887E37">
        <w:t xml:space="preserve">. </w:t>
      </w:r>
      <w:del w:id="1637" w:author="Tadeusz Szefler" w:date="2024-06-12T07:33:00Z" w16du:dateUtc="2024-06-12T05:33:00Z">
        <w:r w:rsidR="00887E37" w:rsidDel="00682BEA">
          <w:delText>Spostrzeżenie to n</w:delText>
        </w:r>
      </w:del>
      <w:ins w:id="1638" w:author="Tadeusz Szefler" w:date="2024-06-12T07:33:00Z" w16du:dateUtc="2024-06-12T05:33:00Z">
        <w:r w:rsidR="00682BEA">
          <w:t>N</w:t>
        </w:r>
      </w:ins>
      <w:r w:rsidR="00887E37">
        <w:t xml:space="preserve">asuwa </w:t>
      </w:r>
      <w:ins w:id="1639" w:author="Tadeusz Szefler" w:date="2024-06-12T07:33:00Z" w16du:dateUtc="2024-06-12T05:33:00Z">
        <w:r w:rsidR="00682BEA">
          <w:t xml:space="preserve">się </w:t>
        </w:r>
      </w:ins>
      <w:r w:rsidR="00887E37">
        <w:t>przypuszczenie, że oryginalnym celem powstania tego rankingu jest danie wskazówki potencjalnym chińskim studentom lub odpowiednim decydentom</w:t>
      </w:r>
      <w:ins w:id="1640" w:author="Tadeusz Szefler" w:date="2024-06-12T07:33:00Z" w16du:dateUtc="2024-06-12T05:33:00Z">
        <w:r w:rsidR="00682BEA">
          <w:t>,</w:t>
        </w:r>
      </w:ins>
      <w:r w:rsidR="00887E37">
        <w:t xml:space="preserve"> </w:t>
      </w:r>
      <w:del w:id="1641" w:author="Tadeusz Szefler" w:date="2024-06-12T07:33:00Z" w16du:dateUtc="2024-06-12T05:33:00Z">
        <w:r w:rsidR="00887E37" w:rsidDel="00682BEA">
          <w:delText xml:space="preserve">na temat tego </w:delText>
        </w:r>
      </w:del>
      <w:r w:rsidR="00887E37">
        <w:t>jakie uczelnie warto wybrać do rozwoju. A zatem w kontekście rywalizacji technologicznej pomiędzy Chinami i USA dziedziny inne niż związane z naukami ścisłymi mogły zostać celowo pominięte</w:t>
      </w:r>
      <w:del w:id="1642" w:author="Tadeusz Szefler" w:date="2024-06-12T07:34:00Z" w16du:dateUtc="2024-06-12T05:34:00Z">
        <w:r w:rsidR="00887E37" w:rsidDel="00682BEA">
          <w:delText>,</w:delText>
        </w:r>
      </w:del>
      <w:r w:rsidR="00887E37">
        <w:t xml:space="preserve"> jako mniej przydatne do budowy potencjału technologicznego Państwa Środka.</w:t>
      </w:r>
    </w:p>
    <w:p w14:paraId="265AA7BA" w14:textId="672D7D18" w:rsidR="00D64AD1" w:rsidRPr="00304FA3" w:rsidRDefault="00D03961" w:rsidP="00D64AD1">
      <w:r>
        <w:t>Rankingi QS i THE mają dość podobne metodologie</w:t>
      </w:r>
      <w:del w:id="1643" w:author="Tadeusz Szefler" w:date="2024-06-12T07:34:00Z" w16du:dateUtc="2024-06-12T05:34:00Z">
        <w:r w:rsidDel="00682BEA">
          <w:delText>,</w:delText>
        </w:r>
      </w:del>
      <w:ins w:id="1644" w:author="Tadeusz Szefler" w:date="2024-06-12T07:34:00Z" w16du:dateUtc="2024-06-12T05:34:00Z">
        <w:r w:rsidR="00682BEA">
          <w:t xml:space="preserve"> –</w:t>
        </w:r>
      </w:ins>
      <w:r>
        <w:t xml:space="preserve"> obie wykorzystujące pomiar reputacji uczelni uwzględnianych w tych rankingach. Nie może to jednak dziwić, gdyż oba rankingi pochodzą od wspólnego poprzednika i</w:t>
      </w:r>
      <w:ins w:id="1645" w:author="Tadeusz Szefler" w:date="2024-06-12T07:35:00Z" w16du:dateUtc="2024-06-12T05:35:00Z">
        <w:r w:rsidR="00682BEA">
          <w:t>,</w:t>
        </w:r>
      </w:ins>
      <w:r>
        <w:t xml:space="preserve"> pomimo już wielu lat osobnego funkcjonowania i niezależnych zmian w ich metodologiach</w:t>
      </w:r>
      <w:ins w:id="1646" w:author="Tadeusz Szefler" w:date="2024-06-12T07:35:00Z" w16du:dateUtc="2024-06-12T05:35:00Z">
        <w:r w:rsidR="00682BEA">
          <w:t>,</w:t>
        </w:r>
      </w:ins>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ins w:id="1647" w:author="Tadeusz Szefler" w:date="2024-06-12T07:35:00Z" w16du:dateUtc="2024-06-12T05:35:00Z">
        <w:r w:rsidR="00682BEA">
          <w:t>edłu</w:t>
        </w:r>
      </w:ins>
      <w:r w:rsidR="006A03E9">
        <w:t>g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del w:id="1648" w:author="Tadeusz Szefler" w:date="2024-06-12T07:36:00Z" w16du:dateUtc="2024-06-12T05:36:00Z">
        <w:r w:rsidR="006A03E9" w:rsidDel="00682BEA">
          <w:delText>,</w:delText>
        </w:r>
      </w:del>
      <w:proofErr w:type="gramStart"/>
      <w:ins w:id="1649" w:author="Tadeusz Szefler" w:date="2024-06-12T07:36:00Z" w16du:dateUtc="2024-06-12T05:36:00Z">
        <w:r w:rsidR="00682BEA">
          <w:t xml:space="preserve">– </w:t>
        </w:r>
      </w:ins>
      <w:r w:rsidR="006A03E9">
        <w:t xml:space="preserve"> nawet</w:t>
      </w:r>
      <w:proofErr w:type="gramEnd"/>
      <w:r w:rsidR="006A03E9">
        <w:t xml:space="preserve"> niewielkie i lokalne</w:t>
      </w:r>
      <w:del w:id="1650" w:author="Tadeusz Szefler" w:date="2024-06-12T07:36:00Z" w16du:dateUtc="2024-06-12T05:36:00Z">
        <w:r w:rsidR="006A03E9" w:rsidDel="00682BEA">
          <w:delText>,</w:delText>
        </w:r>
      </w:del>
      <w:ins w:id="1651" w:author="Tadeusz Szefler" w:date="2024-06-12T07:36:00Z" w16du:dateUtc="2024-06-12T05:36:00Z">
        <w:r w:rsidR="00682BEA">
          <w:t xml:space="preserve"> –</w:t>
        </w:r>
      </w:ins>
      <w:r w:rsidR="006A03E9">
        <w:t xml:space="preserve"> uczelnie na świecie. Co </w:t>
      </w:r>
      <w:del w:id="1652" w:author="Tadeusz Szefler" w:date="2024-06-12T07:36:00Z" w16du:dateUtc="2024-06-12T05:36:00Z">
        <w:r w:rsidR="006A03E9" w:rsidDel="00682BEA">
          <w:delText xml:space="preserve">dość </w:delText>
        </w:r>
      </w:del>
      <w:r w:rsidR="006A03E9">
        <w:t xml:space="preserve">zaskakujące, wyniki rankingu </w:t>
      </w:r>
      <w:proofErr w:type="spellStart"/>
      <w:r w:rsidR="006A03E9">
        <w:t>Webometrics</w:t>
      </w:r>
      <w:proofErr w:type="spellEnd"/>
      <w:r w:rsidR="006A03E9">
        <w:t xml:space="preserve"> pomimo całkowicie </w:t>
      </w:r>
      <w:ins w:id="1653" w:author="Tadeusz Szefler" w:date="2024-06-12T07:37:00Z" w16du:dateUtc="2024-06-12T05:37:00Z">
        <w:r w:rsidR="00682BEA">
          <w:t xml:space="preserve">odmiennej </w:t>
        </w:r>
      </w:ins>
      <w:r w:rsidR="006A03E9">
        <w:t xml:space="preserve">koncepcji </w:t>
      </w:r>
      <w:del w:id="1654" w:author="Tadeusz Szefler" w:date="2024-06-12T07:37:00Z" w16du:dateUtc="2024-06-12T05:37:00Z">
        <w:r w:rsidR="006A03E9" w:rsidDel="00682BEA">
          <w:delText xml:space="preserve">na </w:delText>
        </w:r>
      </w:del>
      <w:r w:rsidR="006A03E9">
        <w:t>jego opracowani</w:t>
      </w:r>
      <w:del w:id="1655" w:author="Tadeusz Szefler" w:date="2024-06-12T07:37:00Z" w16du:dateUtc="2024-06-12T05:37:00Z">
        <w:r w:rsidR="006A03E9" w:rsidDel="00682BEA">
          <w:delText>e</w:delText>
        </w:r>
      </w:del>
      <w:ins w:id="1656" w:author="Tadeusz Szefler" w:date="2024-06-12T07:37:00Z" w16du:dateUtc="2024-06-12T05:37:00Z">
        <w:r w:rsidR="00682BEA">
          <w:t>a</w:t>
        </w:r>
      </w:ins>
      <w:r w:rsidR="006A03E9">
        <w:t xml:space="preserve"> są dość zbieżne z wynikami innych uznanych rankingów. Prawdopodobnie jego twórcy</w:t>
      </w:r>
      <w:ins w:id="1657" w:author="Tadeusz Szefler" w:date="2024-06-12T07:37:00Z" w16du:dateUtc="2024-06-12T05:37:00Z">
        <w:r w:rsidR="00682BEA">
          <w:t>,</w:t>
        </w:r>
      </w:ins>
      <w:r w:rsidR="006A03E9">
        <w:t xml:space="preserve"> doskonaląc metodologię</w:t>
      </w:r>
      <w:ins w:id="1658" w:author="Tadeusz Szefler" w:date="2024-06-12T07:37:00Z" w16du:dateUtc="2024-06-12T05:37:00Z">
        <w:r w:rsidR="00682BEA">
          <w:t>,</w:t>
        </w:r>
      </w:ins>
      <w:r w:rsidR="006A03E9">
        <w:t xml:space="preserve"> biorą pod uwagę dążenie do pewnego raczej wysokiego poziomu skorelowania wyników z rezultatami innych globalnych rankingów. Jednocześnie</w:t>
      </w:r>
      <w:ins w:id="1659" w:author="Tadeusz Szefler" w:date="2024-06-12T07:38:00Z" w16du:dateUtc="2024-06-12T05:38:00Z">
        <w:r w:rsidR="00682BEA">
          <w:t>,</w:t>
        </w:r>
      </w:ins>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ins w:id="1660" w:author="Tadeusz Szefler" w:date="2024-06-12T07:38:00Z" w16du:dateUtc="2024-06-12T05:38:00Z">
        <w:r w:rsidR="00682BEA">
          <w:t>,</w:t>
        </w:r>
      </w:ins>
      <w:r w:rsidR="00887E37">
        <w:t xml:space="preserve"> można również zauważyć wysoki poziom zbieżności. To </w:t>
      </w:r>
      <w:del w:id="1661" w:author="Tadeusz Szefler" w:date="2024-06-12T07:38:00Z" w16du:dateUtc="2024-06-12T05:38:00Z">
        <w:r w:rsidR="00887E37" w:rsidDel="00682BEA">
          <w:delText xml:space="preserve">wszystko </w:delText>
        </w:r>
      </w:del>
      <w:r w:rsidR="00887E37">
        <w:t xml:space="preserve">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ins w:id="1662" w:author="Tadeusz Szefler" w:date="2024-06-12T07:39:00Z" w16du:dateUtc="2024-06-12T05:39:00Z">
        <w:r w:rsidR="00682BEA">
          <w:t xml:space="preserve">się </w:t>
        </w:r>
      </w:ins>
      <w:r w:rsidR="00163D1C">
        <w:t xml:space="preserve">okazać </w:t>
      </w:r>
      <w:del w:id="1663" w:author="Tadeusz Szefler" w:date="2024-06-12T07:39:00Z" w16du:dateUtc="2024-06-12T05:39:00Z">
        <w:r w:rsidR="00163D1C" w:rsidDel="00682BEA">
          <w:delText xml:space="preserve">się </w:delText>
        </w:r>
      </w:del>
      <w:r w:rsidR="00163D1C">
        <w:t>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ins w:id="1664" w:author="Tadeusz Szefler" w:date="2024-06-12T07:40:00Z" w16du:dateUtc="2024-06-12T05:40:00Z">
        <w:r w:rsidR="00682BEA">
          <w:t>,</w:t>
        </w:r>
      </w:ins>
      <w:r w:rsidR="00163D1C">
        <w:t xml:space="preserve"> zostaną omówione w następnym </w:t>
      </w:r>
      <w:r w:rsidR="00FA797F">
        <w:t>pod</w:t>
      </w:r>
      <w:r w:rsidR="00163D1C">
        <w:t>rozdziale.</w:t>
      </w:r>
    </w:p>
    <w:p w14:paraId="728A96FE" w14:textId="172DD905" w:rsidR="00A26BFA" w:rsidRDefault="00A26BFA" w:rsidP="004E7B54">
      <w:pPr>
        <w:pStyle w:val="Nagwek2"/>
      </w:pPr>
      <w:bookmarkStart w:id="1665" w:name="_Ref141469082"/>
      <w:bookmarkStart w:id="1666" w:name="_Toc164801011"/>
      <w:bookmarkStart w:id="1667" w:name="_Toc168466241"/>
      <w:r w:rsidRPr="00233788">
        <w:t>Zarządzanie jakością w uczelniach</w:t>
      </w:r>
      <w:bookmarkEnd w:id="1665"/>
      <w:bookmarkEnd w:id="1666"/>
      <w:bookmarkEnd w:id="1667"/>
    </w:p>
    <w:p w14:paraId="376E1ECD" w14:textId="55B18227" w:rsidR="009E2D6C" w:rsidRDefault="00B82A3C" w:rsidP="009E2D6C">
      <w:r>
        <w:t xml:space="preserve">Uczelnie w Polsce są organizacjami podlegającymi szeregowi regulacji prawnych. </w:t>
      </w:r>
      <w:del w:id="1668" w:author="Tadeusz Szefler" w:date="2024-06-12T07:41:00Z" w16du:dateUtc="2024-06-12T05:41:00Z">
        <w:r w:rsidDel="006241A8">
          <w:delText xml:space="preserve">Jest to dość naturalne </w:delText>
        </w:r>
      </w:del>
      <w:ins w:id="1669" w:author="Tadeusz Szefler" w:date="2024-06-12T07:42:00Z" w16du:dateUtc="2024-06-12T05:42:00Z">
        <w:r w:rsidR="006241A8">
          <w:t xml:space="preserve">Jest to naturalne, </w:t>
        </w:r>
      </w:ins>
      <w:r>
        <w:t xml:space="preserve">biorąc pod uwagę wymaganie uznawania dyplomów za potwierdzenie pewnego osiągniętego przez studentów poziomu wiedzy i umiejętności. Ponadto w realiach Polski po przemianie ustrojowej </w:t>
      </w:r>
      <w:del w:id="1670" w:author="Tadeusz Szefler" w:date="2024-06-12T07:42:00Z" w16du:dateUtc="2024-06-12T05:42:00Z">
        <w:r w:rsidDel="00347DCB">
          <w:delText xml:space="preserve">końcówki </w:delText>
        </w:r>
      </w:del>
      <w:ins w:id="1671" w:author="Tadeusz Szefler" w:date="2024-06-12T07:42:00Z" w16du:dateUtc="2024-06-12T05:42:00Z">
        <w:r w:rsidR="00347DCB">
          <w:t xml:space="preserve">w końcu </w:t>
        </w:r>
      </w:ins>
      <w:r>
        <w:t xml:space="preserve">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1672" w:name="_Ref156758230"/>
      <w:bookmarkStart w:id="1673" w:name="_Ref156758320"/>
      <w:bookmarkStart w:id="1674" w:name="_Toc164801012"/>
      <w:bookmarkStart w:id="1675" w:name="_Toc168466242"/>
      <w:r w:rsidRPr="00233788">
        <w:t xml:space="preserve">Istniejące narzędzia wspierające zarządzanie jakością </w:t>
      </w:r>
      <w:r w:rsidR="00F32535">
        <w:t xml:space="preserve">w kontekście </w:t>
      </w:r>
      <w:r w:rsidRPr="00233788">
        <w:t>uniwersytet</w:t>
      </w:r>
      <w:r w:rsidR="00F32535">
        <w:t>ów</w:t>
      </w:r>
      <w:bookmarkEnd w:id="1672"/>
      <w:bookmarkEnd w:id="1673"/>
      <w:bookmarkEnd w:id="1674"/>
      <w:bookmarkEnd w:id="1675"/>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2DA9665E" w14:textId="7A6CDFCB" w:rsidR="00885578" w:rsidRDefault="00885578" w:rsidP="00885578">
      <w:pPr>
        <w:pStyle w:val="Tytutabeli"/>
      </w:pPr>
      <w:bookmarkStart w:id="1676" w:name="_Ref147562759"/>
      <w:bookmarkStart w:id="1677" w:name="_Ref147562749"/>
      <w:bookmarkStart w:id="1678"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1676"/>
      <w:r>
        <w:t xml:space="preserve"> Zmiany podejścia do zarządzania jakością w ujęciu historycznym</w:t>
      </w:r>
      <w:bookmarkEnd w:id="1677"/>
      <w:bookmarkEnd w:id="1678"/>
    </w:p>
    <w:tbl>
      <w:tblPr>
        <w:tblStyle w:val="Tabela-Siatka"/>
        <w:tblW w:w="0" w:type="auto"/>
        <w:tblLook w:val="04A0" w:firstRow="1" w:lastRow="0" w:firstColumn="1" w:lastColumn="0" w:noHBand="0" w:noVBand="1"/>
      </w:tblPr>
      <w:tblGrid>
        <w:gridCol w:w="3115"/>
        <w:gridCol w:w="1700"/>
        <w:gridCol w:w="4247"/>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6EE57FD1" w:rsidR="009F1768" w:rsidRDefault="009F1768" w:rsidP="00885578">
      <w:r>
        <w:t>Obecnie</w:t>
      </w:r>
      <w:r w:rsidR="002A5290">
        <w:t xml:space="preserve"> uznaje się zarządzanie jakością za tak istotne, że </w:t>
      </w:r>
      <w:commentRangeStart w:id="1679"/>
      <w:r w:rsidR="00564610">
        <w:t xml:space="preserve">TQM </w:t>
      </w:r>
      <w:commentRangeEnd w:id="1679"/>
      <w:r w:rsidR="00D10BAA">
        <w:rPr>
          <w:rStyle w:val="Odwoaniedokomentarza"/>
          <w:rFonts w:ascii="Times New Roman" w:eastAsia="Times New Roman" w:hAnsi="Times New Roman"/>
          <w:szCs w:val="20"/>
          <w:lang w:eastAsia="pl-PL"/>
        </w:rPr>
        <w:commentReference w:id="1679"/>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w:t>
      </w:r>
      <w:proofErr w:type="gramStart"/>
      <w:r>
        <w:t>kompleksowej zarządzanie</w:t>
      </w:r>
      <w:proofErr w:type="gramEnd"/>
      <w:r>
        <w:t xml:space="preserv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0016CB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1680" w:name="_Ref147563329"/>
      <w:bookmarkStart w:id="1681" w:name="_Ref147563341"/>
      <w:bookmarkStart w:id="1682"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1680"/>
      <w:r w:rsidR="002C4CC0">
        <w:rPr>
          <w:noProof/>
        </w:rPr>
        <w:t xml:space="preserve"> Elementy krytyczne wdrażania TQM w usługach uniwersyteckich, na tle usług ogółem, a zasady TQM</w:t>
      </w:r>
      <w:bookmarkEnd w:id="1681"/>
      <w:bookmarkEnd w:id="1682"/>
    </w:p>
    <w:tbl>
      <w:tblPr>
        <w:tblStyle w:val="Tabela-Siatka"/>
        <w:tblW w:w="0" w:type="auto"/>
        <w:tblLook w:val="04A0" w:firstRow="1" w:lastRow="0" w:firstColumn="1" w:lastColumn="0" w:noHBand="0" w:noVBand="1"/>
      </w:tblPr>
      <w:tblGrid>
        <w:gridCol w:w="3115"/>
        <w:gridCol w:w="3115"/>
        <w:gridCol w:w="2832"/>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401DB268"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w:t>
      </w:r>
      <w:proofErr w:type="gramStart"/>
      <w:r w:rsidR="009F1768">
        <w:t>tym</w:t>
      </w:r>
      <w:proofErr w:type="gramEnd"/>
      <w:r w:rsidR="009F1768">
        <w:t xml:space="preserve">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ins w:id="1683" w:author="Tadeusz Szefler" w:date="2024-06-11T20:19:00Z" w16du:dateUtc="2024-06-11T18:19:00Z">
        <w:r w:rsidR="00617D36">
          <w:t>,</w:t>
        </w:r>
      </w:ins>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1684"/>
      <w:r>
        <w:t xml:space="preserve">ISO 9001 </w:t>
      </w:r>
      <w:commentRangeEnd w:id="1684"/>
      <w:r w:rsidR="00D10BAA">
        <w:rPr>
          <w:rStyle w:val="Odwoaniedokomentarza"/>
          <w:rFonts w:ascii="Times New Roman" w:eastAsia="Times New Roman" w:hAnsi="Times New Roman"/>
          <w:szCs w:val="20"/>
          <w:lang w:eastAsia="pl-PL"/>
        </w:rPr>
        <w:commentReference w:id="168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2C34EECB" w:rsidR="0095506F" w:rsidRDefault="0095506F" w:rsidP="0095506F">
      <w:pPr>
        <w:pStyle w:val="Tytutabeli"/>
      </w:pPr>
      <w:bookmarkStart w:id="1685" w:name="_Ref146984870"/>
      <w:bookmarkStart w:id="1686" w:name="_Ref146984858"/>
      <w:bookmarkStart w:id="1687"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1685"/>
      <w:r>
        <w:t xml:space="preserve"> Rozdziały normy ISO 9001 w kontekście etapów cyklu </w:t>
      </w:r>
      <w:proofErr w:type="spellStart"/>
      <w:r>
        <w:t>Deminga</w:t>
      </w:r>
      <w:proofErr w:type="spellEnd"/>
      <w:r>
        <w:t xml:space="preserve"> (PDCA)</w:t>
      </w:r>
      <w:bookmarkEnd w:id="1686"/>
      <w:bookmarkEnd w:id="1687"/>
    </w:p>
    <w:tbl>
      <w:tblPr>
        <w:tblStyle w:val="Tabela-Siatka"/>
        <w:tblW w:w="0" w:type="auto"/>
        <w:tblLook w:val="04A0" w:firstRow="1" w:lastRow="0" w:firstColumn="1" w:lastColumn="0" w:noHBand="0" w:noVBand="1"/>
      </w:tblPr>
      <w:tblGrid>
        <w:gridCol w:w="2833"/>
        <w:gridCol w:w="6229"/>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13BD4097"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126502">
        <w:t xml:space="preserve">Tabela </w:t>
      </w:r>
      <w:r w:rsidR="00126502">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6D544B96" w:rsidR="00AA0814" w:rsidRPr="00BA4CC3" w:rsidRDefault="00AA0814" w:rsidP="00AA0814">
      <w:pPr>
        <w:pStyle w:val="Tytutabeli"/>
      </w:pPr>
      <w:bookmarkStart w:id="1688" w:name="_Ref148784306"/>
      <w:bookmarkStart w:id="1689" w:name="_Ref148784299"/>
      <w:bookmarkStart w:id="1690"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1688"/>
      <w:r w:rsidRPr="00BA4CC3">
        <w:t xml:space="preserve"> Zasady QMS (ISO 9001) i EOMS (ISO 21001)</w:t>
      </w:r>
      <w:bookmarkEnd w:id="1689"/>
      <w:bookmarkEnd w:id="169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329F1BF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1691"/>
      <w:r w:rsidR="00B47C64">
        <w:t>Lean</w:t>
      </w:r>
      <w:commentRangeEnd w:id="1691"/>
      <w:r w:rsidR="00D10BAA">
        <w:rPr>
          <w:rStyle w:val="Odwoaniedokomentarza"/>
          <w:rFonts w:ascii="Times New Roman" w:eastAsia="Times New Roman" w:hAnsi="Times New Roman"/>
          <w:szCs w:val="20"/>
          <w:lang w:eastAsia="pl-PL"/>
        </w:rPr>
        <w:commentReference w:id="169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147ABF2C" w:rsidR="00AE1A54" w:rsidRDefault="00AE1A54" w:rsidP="00AE1A54">
      <w:pPr>
        <w:pStyle w:val="Tytutabeli"/>
      </w:pPr>
      <w:bookmarkStart w:id="1692" w:name="_Ref145605627"/>
      <w:bookmarkStart w:id="1693" w:name="_Ref145605621"/>
      <w:bookmarkStart w:id="1694"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1692"/>
      <w:r>
        <w:t xml:space="preserve"> Kwadranty Lean do analizy czynności w zakresie wartości dodanej i konieczności wykonywania</w:t>
      </w:r>
      <w:bookmarkEnd w:id="1693"/>
      <w:bookmarkEnd w:id="1694"/>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r>
            <w:proofErr w:type="gramStart"/>
            <w:r w:rsidRPr="00514F9C">
              <w:rPr>
                <w:lang w:val="pl-PL"/>
              </w:rPr>
              <w:t>nie dodające</w:t>
            </w:r>
            <w:proofErr w:type="gramEnd"/>
            <w:r w:rsidRPr="00514F9C">
              <w:rPr>
                <w:lang w:val="pl-PL"/>
              </w:rPr>
              <w:t xml:space="preserv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r>
            <w:proofErr w:type="gramStart"/>
            <w:r w:rsidRPr="00514F9C">
              <w:rPr>
                <w:lang w:val="pl-PL"/>
              </w:rPr>
              <w:t>nie dodające</w:t>
            </w:r>
            <w:proofErr w:type="gramEnd"/>
            <w:r w:rsidRPr="00514F9C">
              <w:rPr>
                <w:lang w:val="pl-PL"/>
              </w:rPr>
              <w:t xml:space="preserv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w:t>
      </w:r>
      <w:proofErr w:type="gramStart"/>
      <w:r w:rsidR="00001512">
        <w:t>obszarów</w:t>
      </w:r>
      <w:proofErr w:type="gramEnd"/>
      <w:r w:rsidR="00001512">
        <w:t xml:space="preserve">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Pr="000E68AB"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w:instrText>
      </w:r>
      <w:r w:rsidR="001A2624" w:rsidRPr="000E68AB">
        <w:instrText>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0E68AB">
        <w:rPr>
          <w:noProof/>
        </w:rPr>
        <w:t>(Douglas i in., 2015; Pepper &amp; Spedding, 2010)</w:t>
      </w:r>
      <w:r>
        <w:fldChar w:fldCharType="end"/>
      </w:r>
      <w:r w:rsidR="004C09C1" w:rsidRPr="000E68AB">
        <w:t xml:space="preserve"> </w:t>
      </w:r>
    </w:p>
    <w:p w14:paraId="2ABF5AC0" w14:textId="54D06E83" w:rsidR="00BF04C5" w:rsidRPr="000E68AB" w:rsidRDefault="00001512" w:rsidP="00BF04C5">
      <w:r w:rsidRPr="000E68AB">
        <w:t xml:space="preserve">W celu ustrukturyzowania procesu analizy w Lean określono </w:t>
      </w:r>
      <w:r w:rsidR="00BF04C5" w:rsidRPr="000E68AB">
        <w:t xml:space="preserve">5 </w:t>
      </w:r>
      <w:r w:rsidRPr="000E68AB">
        <w:t xml:space="preserve">głównych </w:t>
      </w:r>
      <w:r w:rsidR="00BF04C5" w:rsidRPr="000E68AB">
        <w:t>zasad</w:t>
      </w:r>
      <w:r w:rsidRPr="000E68AB">
        <w:t>. Są to:</w:t>
      </w:r>
    </w:p>
    <w:p w14:paraId="0A093F4F" w14:textId="656FD388" w:rsidR="00BF04C5" w:rsidRPr="000E68AB" w:rsidRDefault="00BF04C5" w:rsidP="000B0CFB">
      <w:pPr>
        <w:spacing w:before="0" w:line="300" w:lineRule="auto"/>
      </w:pPr>
      <w:r w:rsidRPr="000E68AB">
        <w:t xml:space="preserve">1. </w:t>
      </w:r>
      <w:r w:rsidR="009C522D" w:rsidRPr="000E68AB">
        <w:rPr>
          <w:b/>
          <w:bCs/>
        </w:rPr>
        <w:t>Zrozum</w:t>
      </w:r>
      <w:r w:rsidR="009C522D" w:rsidRPr="000E68AB">
        <w:t xml:space="preserve"> (o</w:t>
      </w:r>
      <w:r w:rsidRPr="000E68AB">
        <w:t>kreśl</w:t>
      </w:r>
      <w:r w:rsidR="009C522D" w:rsidRPr="000E68AB">
        <w:t>)</w:t>
      </w:r>
      <w:r w:rsidRPr="000E68AB">
        <w:t xml:space="preserve"> czym jest wartość, z punktu widzenia klienta.</w:t>
      </w:r>
    </w:p>
    <w:p w14:paraId="1FCE7F16" w14:textId="58261FEE" w:rsidR="00BF04C5" w:rsidRPr="000E68AB" w:rsidRDefault="00BF04C5" w:rsidP="000B0CFB">
      <w:pPr>
        <w:spacing w:before="0" w:line="300" w:lineRule="auto"/>
      </w:pPr>
      <w:r w:rsidRPr="000E68AB">
        <w:t xml:space="preserve">2. </w:t>
      </w:r>
      <w:r w:rsidRPr="000E68AB">
        <w:rPr>
          <w:b/>
          <w:bCs/>
        </w:rPr>
        <w:t>Zidentyfikuj</w:t>
      </w:r>
      <w:r w:rsidR="009C522D" w:rsidRPr="000E68AB">
        <w:t xml:space="preserve"> (przeanalizuj)</w:t>
      </w:r>
      <w:r w:rsidRPr="000E68AB">
        <w:t xml:space="preserve"> strumień wartości – wszystkie czynności wykonywane (niezbędne) by dostarczyć produkt (wartość) klientowi.</w:t>
      </w:r>
    </w:p>
    <w:p w14:paraId="4FEE2A1C" w14:textId="5A459C0D" w:rsidR="00BF04C5" w:rsidRPr="000E68AB" w:rsidRDefault="00BF04C5" w:rsidP="000B0CFB">
      <w:pPr>
        <w:spacing w:before="0" w:line="300" w:lineRule="auto"/>
      </w:pPr>
      <w:r w:rsidRPr="000E68AB">
        <w:t xml:space="preserve">3. </w:t>
      </w:r>
      <w:r w:rsidRPr="000E68AB">
        <w:rPr>
          <w:b/>
          <w:bCs/>
        </w:rPr>
        <w:t>Przepływ</w:t>
      </w:r>
      <w:r w:rsidRPr="000E68AB">
        <w:t xml:space="preserve"> - spraw by etapy tworzące wartość płynęły swobodnie</w:t>
      </w:r>
      <w:r w:rsidR="009C522D" w:rsidRPr="000E68AB">
        <w:t xml:space="preserve"> w możliwie małych partiach</w:t>
      </w:r>
      <w:r w:rsidR="001D6F0B" w:rsidRPr="000E68AB">
        <w:t>, zarządzaj wąskimi gardłami</w:t>
      </w:r>
      <w:r w:rsidR="00001512" w:rsidRPr="000E68AB">
        <w:t>.</w:t>
      </w:r>
    </w:p>
    <w:p w14:paraId="7ED25A12" w14:textId="6658379F" w:rsidR="00BF04C5" w:rsidRDefault="00BF04C5" w:rsidP="000B0CFB">
      <w:pPr>
        <w:spacing w:before="0" w:line="300" w:lineRule="auto"/>
      </w:pPr>
      <w:r w:rsidRPr="000E68AB">
        <w:t xml:space="preserve">4. </w:t>
      </w:r>
      <w:r w:rsidRPr="000E68AB">
        <w:rPr>
          <w:b/>
          <w:bCs/>
        </w:rPr>
        <w:t>Wyciąganie wartości</w:t>
      </w:r>
      <w:r w:rsidR="000B0CFB" w:rsidRPr="000E68AB">
        <w:rPr>
          <w:b/>
          <w:bCs/>
        </w:rPr>
        <w:t xml:space="preserve"> (</w:t>
      </w:r>
      <w:proofErr w:type="spellStart"/>
      <w:r w:rsidR="000B0CFB" w:rsidRPr="000E68AB">
        <w:rPr>
          <w:b/>
          <w:bCs/>
          <w:i/>
          <w:iCs/>
        </w:rPr>
        <w:t>pull</w:t>
      </w:r>
      <w:proofErr w:type="spellEnd"/>
      <w:r w:rsidR="000B0CFB" w:rsidRPr="000E68AB">
        <w:rPr>
          <w:b/>
          <w:bCs/>
        </w:rPr>
        <w:t>)</w:t>
      </w:r>
      <w:r w:rsidRPr="000E68AB">
        <w:t xml:space="preserve"> przez klientó</w:t>
      </w:r>
      <w:r>
        <w:t>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t>Niezależnie do Lean i TQM rozwijała się jeszcze jedna niezwykle popularna dziś koncepcja -</w:t>
      </w:r>
      <w:commentRangeStart w:id="1695"/>
      <w:proofErr w:type="spellStart"/>
      <w:r w:rsidR="00507B7C">
        <w:t>SixSigma</w:t>
      </w:r>
      <w:commentRangeEnd w:id="1695"/>
      <w:proofErr w:type="spellEnd"/>
      <w:r w:rsidR="00543F91">
        <w:rPr>
          <w:rStyle w:val="Odwoaniedokomentarza"/>
          <w:rFonts w:ascii="Times New Roman" w:eastAsia="Times New Roman" w:hAnsi="Times New Roman"/>
          <w:szCs w:val="20"/>
          <w:lang w:eastAsia="pl-PL"/>
        </w:rPr>
        <w:commentReference w:id="169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w:t>
      </w:r>
      <w:proofErr w:type="gramStart"/>
      <w:r w:rsidR="0031656C">
        <w:t>samochody,</w:t>
      </w:r>
      <w:proofErr w:type="gramEnd"/>
      <w:r w:rsidR="0031656C">
        <w:t xml:space="preserve">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 xml:space="preserve">arametry wpływające na proces i </w:t>
      </w:r>
      <w:proofErr w:type="gramStart"/>
      <w:r w:rsidR="00AB386D">
        <w:t>zdecyduj</w:t>
      </w:r>
      <w:proofErr w:type="gramEnd"/>
      <w:r w:rsidR="00AB386D">
        <w:t xml:space="preserve">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5297066E"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37FB250E" w:rsidR="000654ED" w:rsidRDefault="002E3B57" w:rsidP="002E3B57">
      <w:r>
        <w:t xml:space="preserve">Zarówno stosowanie </w:t>
      </w:r>
      <w:commentRangeStart w:id="1696"/>
      <w:r>
        <w:t>Lean</w:t>
      </w:r>
      <w:ins w:id="1697" w:author="Tadeusz Szefler" w:date="2024-06-11T20:19:00Z" w16du:dateUtc="2024-06-11T18:19:00Z">
        <w:r w:rsidR="00617D36">
          <w:t>,</w:t>
        </w:r>
      </w:ins>
      <w:r>
        <w:t xml:space="preserve"> jak i </w:t>
      </w:r>
      <w:proofErr w:type="spellStart"/>
      <w:r>
        <w:t>SixSigma</w:t>
      </w:r>
      <w:proofErr w:type="spellEnd"/>
      <w:r>
        <w:t xml:space="preserve"> </w:t>
      </w:r>
      <w:commentRangeEnd w:id="1696"/>
      <w:r w:rsidR="00543F91">
        <w:rPr>
          <w:rStyle w:val="Odwoaniedokomentarza"/>
          <w:rFonts w:ascii="Times New Roman" w:eastAsia="Times New Roman" w:hAnsi="Times New Roman"/>
          <w:szCs w:val="20"/>
          <w:lang w:eastAsia="pl-PL"/>
        </w:rPr>
        <w:commentReference w:id="169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02F94FA2" w:rsidR="00651CC0" w:rsidRDefault="00651CC0" w:rsidP="00651CC0">
      <w:pPr>
        <w:pStyle w:val="Tytutabeli"/>
      </w:pPr>
      <w:bookmarkStart w:id="1698" w:name="_Ref147652600"/>
      <w:bookmarkStart w:id="1699" w:name="_Ref147652592"/>
      <w:bookmarkStart w:id="1700"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1698"/>
      <w:r>
        <w:t xml:space="preserve"> Dlaczego Lean i </w:t>
      </w:r>
      <w:proofErr w:type="spellStart"/>
      <w:r>
        <w:t>SixSigma</w:t>
      </w:r>
      <w:proofErr w:type="spellEnd"/>
      <w:r>
        <w:t xml:space="preserve"> skutecznie wzajemnie się wspierają</w:t>
      </w:r>
      <w:bookmarkEnd w:id="1699"/>
      <w:r w:rsidR="004C09C1">
        <w:t>?</w:t>
      </w:r>
      <w:bookmarkEnd w:id="1700"/>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proofErr w:type="gramStart"/>
            <w:r w:rsidRPr="00651CC0">
              <w:rPr>
                <w:rFonts w:eastAsia="Times New Roman"/>
                <w:b/>
                <w:bCs/>
                <w:sz w:val="18"/>
                <w:szCs w:val="18"/>
                <w:lang w:val="pl-PL" w:eastAsia="pl-PL"/>
              </w:rPr>
              <w:t>SixSigma</w:t>
            </w:r>
            <w:proofErr w:type="spellEnd"/>
            <w:proofErr w:type="gram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w:t>
            </w:r>
            <w:proofErr w:type="gramStart"/>
            <w:r w:rsidRPr="00651CC0">
              <w:rPr>
                <w:rFonts w:eastAsia="Times New Roman"/>
                <w:b/>
                <w:bCs/>
                <w:sz w:val="18"/>
                <w:szCs w:val="18"/>
                <w:lang w:val="pl-PL" w:eastAsia="pl-PL"/>
              </w:rPr>
              <w:t>Lean</w:t>
            </w:r>
            <w:proofErr w:type="gramEnd"/>
            <w:r w:rsidRPr="00651CC0">
              <w:rPr>
                <w:rFonts w:eastAsia="Times New Roman"/>
                <w:b/>
                <w:bCs/>
                <w:sz w:val="18"/>
                <w:szCs w:val="18"/>
                <w:lang w:val="pl-PL" w:eastAsia="pl-PL"/>
              </w:rPr>
              <w:t xml:space="preserve">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41DE907" w:rsidR="00AE1944" w:rsidRDefault="00AE1944" w:rsidP="00AE1944">
      <w:pPr>
        <w:pStyle w:val="Tytutabeli"/>
      </w:pPr>
      <w:bookmarkStart w:id="1701" w:name="_Ref147655300"/>
      <w:bookmarkStart w:id="1702" w:name="_Ref147655294"/>
      <w:bookmarkStart w:id="1703"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1701"/>
      <w:r>
        <w:t xml:space="preserve"> Wybrane narzędzia i techniki Lean </w:t>
      </w:r>
      <w:proofErr w:type="spellStart"/>
      <w:r>
        <w:t>SixSigma</w:t>
      </w:r>
      <w:bookmarkEnd w:id="1702"/>
      <w:bookmarkEnd w:id="1703"/>
      <w:proofErr w:type="spellEnd"/>
    </w:p>
    <w:tbl>
      <w:tblPr>
        <w:tblStyle w:val="Tabela-Siatka"/>
        <w:tblW w:w="0" w:type="auto"/>
        <w:tblLook w:val="04A0" w:firstRow="1" w:lastRow="0" w:firstColumn="1" w:lastColumn="0" w:noHBand="0" w:noVBand="1"/>
      </w:tblPr>
      <w:tblGrid>
        <w:gridCol w:w="2776"/>
        <w:gridCol w:w="6286"/>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E78304" w:rsidR="00836224" w:rsidRDefault="00836224" w:rsidP="0023080C">
      <w:pPr>
        <w:pStyle w:val="Tytutabeli"/>
      </w:pPr>
      <w:bookmarkStart w:id="1704" w:name="_Ref148731299"/>
      <w:bookmarkStart w:id="1705" w:name="_Ref148731288"/>
      <w:bookmarkStart w:id="1706"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1704"/>
      <w:r>
        <w:t xml:space="preserve"> Marno</w:t>
      </w:r>
      <w:r w:rsidR="0023080C">
        <w:t>t</w:t>
      </w:r>
      <w:r>
        <w:t>r</w:t>
      </w:r>
      <w:r w:rsidR="0023080C">
        <w:t>aw</w:t>
      </w:r>
      <w:r>
        <w:t>stwa (</w:t>
      </w:r>
      <w:proofErr w:type="spellStart"/>
      <w:r>
        <w:t>muda</w:t>
      </w:r>
      <w:proofErr w:type="spellEnd"/>
      <w:r>
        <w:t>) w kontekście uczelni</w:t>
      </w:r>
      <w:bookmarkEnd w:id="1705"/>
      <w:bookmarkEnd w:id="170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proofErr w:type="gramStart"/>
            <w:r w:rsidRPr="00836224">
              <w:rPr>
                <w:rFonts w:eastAsiaTheme="majorEastAsia"/>
              </w:rPr>
              <w:t>Nie wykorzystywanie</w:t>
            </w:r>
            <w:proofErr w:type="gramEnd"/>
            <w:r w:rsidRPr="00836224">
              <w:rPr>
                <w:rFonts w:eastAsiaTheme="majorEastAsia"/>
              </w:rPr>
              <w:t xml:space="preserve"> pełn</w:t>
            </w:r>
            <w:r w:rsidR="00A2002E">
              <w:rPr>
                <w:rFonts w:eastAsiaTheme="majorEastAsia"/>
              </w:rPr>
              <w:t>ego</w:t>
            </w:r>
            <w:r w:rsidRPr="00836224">
              <w:rPr>
                <w:rFonts w:eastAsiaTheme="majorEastAsia"/>
              </w:rPr>
              <w:t xml:space="preserve"> zdolności ludzi. </w:t>
            </w:r>
            <w:proofErr w:type="gramStart"/>
            <w:r w:rsidRPr="00836224">
              <w:rPr>
                <w:rFonts w:eastAsiaTheme="majorEastAsia"/>
              </w:rPr>
              <w:t>Nie przydzielanie</w:t>
            </w:r>
            <w:proofErr w:type="gramEnd"/>
            <w:r w:rsidRPr="00836224">
              <w:rPr>
                <w:rFonts w:eastAsiaTheme="majorEastAsia"/>
              </w:rPr>
              <w:t xml:space="preserv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5E0DD768"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ins w:id="1707" w:author="Tadeusz Szefler" w:date="2024-06-11T20:20:00Z" w16du:dateUtc="2024-06-11T18:20:00Z">
        <w:r w:rsidR="00617D36">
          <w:t>,</w:t>
        </w:r>
      </w:ins>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560634E2"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ins w:id="1708" w:author="Tadeusz Szefler" w:date="2024-06-11T20:20:00Z" w16du:dateUtc="2024-06-11T18:20:00Z">
        <w:r w:rsidR="00617D36">
          <w:t>,</w:t>
        </w:r>
      </w:ins>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1709"/>
      <w:r>
        <w:t xml:space="preserve">CAF </w:t>
      </w:r>
      <w:commentRangeEnd w:id="1709"/>
      <w:r w:rsidR="00D10BAA">
        <w:rPr>
          <w:rStyle w:val="Odwoaniedokomentarza"/>
          <w:rFonts w:ascii="Times New Roman" w:eastAsia="Times New Roman" w:hAnsi="Times New Roman"/>
          <w:szCs w:val="20"/>
          <w:lang w:eastAsia="pl-PL"/>
        </w:rPr>
        <w:commentReference w:id="170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1710" w:name="_Ref148993802"/>
      <w:bookmarkStart w:id="1711" w:name="_Ref148993793"/>
      <w:bookmarkStart w:id="1712"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1710"/>
      <w:r w:rsidRPr="00D04521">
        <w:t xml:space="preserve"> </w:t>
      </w:r>
      <w:r w:rsidR="006113D7" w:rsidRPr="00D04521">
        <w:t>Diagram m</w:t>
      </w:r>
      <w:r w:rsidRPr="00D04521">
        <w:t>odel</w:t>
      </w:r>
      <w:r w:rsidR="006113D7" w:rsidRPr="00D04521">
        <w:t>u</w:t>
      </w:r>
      <w:r w:rsidRPr="00D04521">
        <w:t xml:space="preserve"> CAF</w:t>
      </w:r>
      <w:bookmarkEnd w:id="1711"/>
      <w:bookmarkEnd w:id="171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6D47E0D4"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71203D58" w:rsidR="00C91CF1" w:rsidRDefault="00C91CF1" w:rsidP="00C91CF1">
      <w:pPr>
        <w:pStyle w:val="Tytutabeli"/>
      </w:pPr>
      <w:bookmarkStart w:id="1713" w:name="_Ref148994689"/>
      <w:bookmarkStart w:id="1714" w:name="_Ref148994681"/>
      <w:bookmarkStart w:id="1715"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1713"/>
      <w:r>
        <w:t xml:space="preserve"> </w:t>
      </w:r>
      <w:commentRangeStart w:id="1716"/>
      <w:proofErr w:type="spellStart"/>
      <w:r>
        <w:t>Subkryteria</w:t>
      </w:r>
      <w:proofErr w:type="spellEnd"/>
      <w:r>
        <w:t xml:space="preserve"> modelu CAF</w:t>
      </w:r>
      <w:bookmarkEnd w:id="1714"/>
      <w:commentRangeEnd w:id="1716"/>
      <w:r w:rsidR="00220D69">
        <w:rPr>
          <w:rStyle w:val="Odwoaniedokomentarza"/>
          <w:rFonts w:ascii="Times New Roman" w:hAnsi="Times New Roman"/>
          <w:bCs w:val="0"/>
          <w:szCs w:val="20"/>
          <w:lang w:eastAsia="pl-PL"/>
        </w:rPr>
        <w:commentReference w:id="1716"/>
      </w:r>
      <w:bookmarkEnd w:id="1715"/>
    </w:p>
    <w:tbl>
      <w:tblPr>
        <w:tblStyle w:val="Tabela-Siatka"/>
        <w:tblW w:w="0" w:type="auto"/>
        <w:tblLook w:val="04A0" w:firstRow="1" w:lastRow="0" w:firstColumn="1" w:lastColumn="0" w:noHBand="0" w:noVBand="1"/>
      </w:tblPr>
      <w:tblGrid>
        <w:gridCol w:w="2266"/>
        <w:gridCol w:w="6796"/>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EA682C">
            <w:pPr>
              <w:spacing w:before="60" w:line="276" w:lineRule="auto"/>
              <w:ind w:firstLine="0"/>
              <w:rPr>
                <w:sz w:val="18"/>
                <w:szCs w:val="18"/>
                <w:lang w:val="pl-PL"/>
              </w:rPr>
            </w:pPr>
            <w:r w:rsidRPr="00A20FEF">
              <w:rPr>
                <w:sz w:val="18"/>
                <w:szCs w:val="18"/>
                <w:lang w:val="pl-PL"/>
              </w:rPr>
              <w:t xml:space="preserve">Poprzez swój osobisty styl zarządzania i zachowanie, liderzy służą jako wzór do naśladowania dla pracowników, kierując ich do realizacji zarówno </w:t>
            </w:r>
            <w:proofErr w:type="gramStart"/>
            <w:r w:rsidRPr="00A20FEF">
              <w:rPr>
                <w:sz w:val="18"/>
                <w:szCs w:val="18"/>
                <w:lang w:val="pl-PL"/>
              </w:rPr>
              <w:t>krótko-,</w:t>
            </w:r>
            <w:proofErr w:type="gramEnd"/>
            <w:r w:rsidRPr="00A20FEF">
              <w:rPr>
                <w:sz w:val="18"/>
                <w:szCs w:val="18"/>
                <w:lang w:val="pl-PL"/>
              </w:rPr>
              <w:t xml:space="preserve">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w:t>
            </w:r>
            <w:proofErr w:type="gramStart"/>
            <w:r w:rsidRPr="00D04521">
              <w:rPr>
                <w:sz w:val="18"/>
                <w:szCs w:val="18"/>
                <w:lang w:val="pl-PL"/>
              </w:rPr>
              <w:t xml:space="preserve">się </w:t>
            </w:r>
            <w:r w:rsidR="00DE6517" w:rsidRPr="00A20FEF">
              <w:rPr>
                <w:sz w:val="18"/>
                <w:szCs w:val="18"/>
                <w:lang w:val="pl-PL"/>
              </w:rPr>
              <w:t xml:space="preserve"> w</w:t>
            </w:r>
            <w:proofErr w:type="gramEnd"/>
            <w:r w:rsidR="00DE6517" w:rsidRPr="00A20FEF">
              <w:rPr>
                <w:sz w:val="18"/>
                <w:szCs w:val="18"/>
                <w:lang w:val="pl-PL"/>
              </w:rPr>
              <w:t xml:space="preserve">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73DCC688" w:rsidR="00571EA4" w:rsidRPr="00A20FEF" w:rsidRDefault="00647B88" w:rsidP="00EA682C">
            <w:pPr>
              <w:spacing w:before="60" w:line="276" w:lineRule="auto"/>
              <w:ind w:firstLine="0"/>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ins w:id="1717" w:author="Tadeusz Szefler" w:date="2024-06-11T20:20:00Z" w16du:dateUtc="2024-06-11T18:20:00Z">
              <w:r w:rsidR="00617D36">
                <w:rPr>
                  <w:sz w:val="18"/>
                  <w:szCs w:val="18"/>
                  <w:lang w:val="pl-PL"/>
                </w:rPr>
                <w:t>,</w:t>
              </w:r>
            </w:ins>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 xml:space="preserve">Kluczowym celem jest </w:t>
            </w:r>
            <w:proofErr w:type="gramStart"/>
            <w:r w:rsidRPr="00A20FEF">
              <w:rPr>
                <w:sz w:val="18"/>
                <w:szCs w:val="18"/>
                <w:lang w:val="pl-PL"/>
              </w:rPr>
              <w:t>ocena,</w:t>
            </w:r>
            <w:proofErr w:type="gramEnd"/>
            <w:r w:rsidRPr="00A20FEF">
              <w:rPr>
                <w:sz w:val="18"/>
                <w:szCs w:val="18"/>
                <w:lang w:val="pl-PL"/>
              </w:rPr>
              <w:t xml:space="preserve">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45C1E33"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5FBB22E1" w:rsidR="005576E6" w:rsidRDefault="00705172" w:rsidP="008A0B73">
      <w:r>
        <w:t>Z inspiracji zarówno TQM</w:t>
      </w:r>
      <w:r w:rsidR="00C3273D">
        <w:t>, LSS</w:t>
      </w:r>
      <w:ins w:id="1718" w:author="Tadeusz Szefler" w:date="2024-06-11T20:20:00Z" w16du:dateUtc="2024-06-11T18:20:00Z">
        <w:r w:rsidR="00617D36">
          <w:t>,</w:t>
        </w:r>
      </w:ins>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1719"/>
      <w:proofErr w:type="spellStart"/>
      <w:r>
        <w:t>QualHE</w:t>
      </w:r>
      <w:commentRangeEnd w:id="1719"/>
      <w:proofErr w:type="spellEnd"/>
      <w:r w:rsidR="00D10BAA">
        <w:rPr>
          <w:rStyle w:val="Odwoaniedokomentarza"/>
          <w:rFonts w:ascii="Times New Roman" w:eastAsia="Times New Roman" w:hAnsi="Times New Roman"/>
          <w:szCs w:val="20"/>
          <w:lang w:eastAsia="pl-PL"/>
        </w:rPr>
        <w:commentReference w:id="1719"/>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ins w:id="1720" w:author="Tadeusz Szefler" w:date="2024-06-11T20:20:00Z" w16du:dateUtc="2024-06-11T18:20:00Z">
        <w:r w:rsidR="00617D36">
          <w:t>,</w:t>
        </w:r>
      </w:ins>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ins w:id="1721" w:author="Tadeusz Szefler" w:date="2024-06-11T20:20:00Z" w16du:dateUtc="2024-06-11T18:20:00Z">
        <w:r w:rsidR="00617D36">
          <w:t>,</w:t>
        </w:r>
      </w:ins>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1722" w:name="_Ref149115856"/>
      <w:bookmarkStart w:id="1723" w:name="_Ref149115818"/>
      <w:bookmarkStart w:id="1724"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1722"/>
      <w:r>
        <w:t xml:space="preserve"> Diagram modelu systemu zarządzania jakością </w:t>
      </w:r>
      <w:proofErr w:type="spellStart"/>
      <w:r>
        <w:t>QualHE</w:t>
      </w:r>
      <w:bookmarkEnd w:id="1723"/>
      <w:bookmarkEnd w:id="1724"/>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w:t>
      </w:r>
      <w:proofErr w:type="gramStart"/>
      <w:r w:rsidR="00F929DC">
        <w:t>skutecznie</w:t>
      </w:r>
      <w:proofErr w:type="gramEnd"/>
      <w:r w:rsidR="00F929DC">
        <w:t xml:space="preserve"> jeśli nie będą wypływały z inicjatywy pracowników i zespołów bezpośrednio odpowiedzialnych za kształtowanie większości swoich codziennych zadań. Stąd też wydaje się, że rola kształtowania kultury jakości jest jeszcze </w:t>
      </w:r>
      <w:proofErr w:type="gramStart"/>
      <w:r w:rsidR="00F929DC">
        <w:t>istotniejsza instytucjach</w:t>
      </w:r>
      <w:proofErr w:type="gramEnd"/>
      <w:r w:rsidR="00F929DC">
        <w:t xml:space="preserve">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w:t>
      </w:r>
      <w:proofErr w:type="gramStart"/>
      <w:r w:rsidR="00F32535">
        <w:t>określić</w:t>
      </w:r>
      <w:proofErr w:type="gramEnd"/>
      <w:r w:rsidR="00F32535">
        <w:t xml:space="preserve"> czy stanowi ona jednoznacznie grupę zewnętrzną względem uczelni czy może przynależy do interesariuszy wewnętrznych. Z tego względu absolwenci zostali wymienieni w obu tych kategoriach.</w:t>
      </w:r>
    </w:p>
    <w:p w14:paraId="2B5B4529" w14:textId="33DE423A"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ins w:id="1725" w:author="Tadeusz Szefler" w:date="2024-06-11T20:20:00Z" w16du:dateUtc="2024-06-11T18:20:00Z">
        <w:r w:rsidR="00617D36">
          <w:t>,</w:t>
        </w:r>
      </w:ins>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1726" w:name="_Ref147563104"/>
      <w:bookmarkStart w:id="1727" w:name="_Toc164801013"/>
      <w:bookmarkStart w:id="1728" w:name="_Toc168466243"/>
      <w:r w:rsidRPr="00233788">
        <w:t>Uwarunkowania zarządzania jakością uczelni w Polsce</w:t>
      </w:r>
      <w:bookmarkEnd w:id="1726"/>
      <w:bookmarkEnd w:id="1727"/>
      <w:bookmarkEnd w:id="1728"/>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 w jakich jest wykorzystywane słowo jakość 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012B0135" w:rsidR="00C74548" w:rsidRDefault="00C74548" w:rsidP="00C74548">
      <w:pPr>
        <w:pStyle w:val="Tytutabeli"/>
      </w:pPr>
      <w:bookmarkStart w:id="1729" w:name="_Ref149339467"/>
      <w:bookmarkStart w:id="1730" w:name="_Ref149339460"/>
      <w:bookmarkStart w:id="1731"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1729"/>
      <w:r>
        <w:t xml:space="preserve"> Liczba wystąpień określenia jakość w różnych kontekstach w ustawie Prawo o szkolnictwie wyższym i</w:t>
      </w:r>
      <w:r w:rsidR="00F8079C">
        <w:t> </w:t>
      </w:r>
      <w:r>
        <w:t>nauce z dnia 20 lipca 2018</w:t>
      </w:r>
      <w:bookmarkEnd w:id="1730"/>
      <w:bookmarkEnd w:id="1731"/>
    </w:p>
    <w:tbl>
      <w:tblPr>
        <w:tblStyle w:val="Tabela-Siatka"/>
        <w:tblW w:w="0" w:type="auto"/>
        <w:tblLook w:val="04A0" w:firstRow="1" w:lastRow="0" w:firstColumn="1" w:lastColumn="0" w:noHBand="0" w:noVBand="1"/>
      </w:tblPr>
      <w:tblGrid>
        <w:gridCol w:w="7362"/>
        <w:gridCol w:w="1700"/>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BA49DB4"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ins w:id="1732" w:author="Tadeusz Szefler" w:date="2024-06-11T20:20:00Z" w16du:dateUtc="2024-06-11T18:20:00Z">
        <w:r w:rsidR="00617D36">
          <w:t>,</w:t>
        </w:r>
      </w:ins>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37082A7A" w:rsidR="00E5797C" w:rsidRDefault="00E5797C" w:rsidP="00E5797C">
      <w:pPr>
        <w:pStyle w:val="Tytutabeli"/>
      </w:pPr>
      <w:bookmarkStart w:id="1733" w:name="_Ref149820724"/>
      <w:bookmarkStart w:id="1734" w:name="_Ref149820717"/>
      <w:bookmarkStart w:id="1735"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1733"/>
      <w:r>
        <w:t xml:space="preserve"> Podsumowanie wniosków z badań wśród grup interesariuszy polskich uczelni przeprowadzonych w ramach projektu NCN OP</w:t>
      </w:r>
      <w:r w:rsidR="00A25E48">
        <w:t>U</w:t>
      </w:r>
      <w:r>
        <w:t>S 4 nr 2012/07/B/HS4/02929</w:t>
      </w:r>
      <w:bookmarkEnd w:id="1734"/>
      <w:bookmarkEnd w:id="1735"/>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Brak odpowiednich mechanizmów motywujących dla kierownictwa uczelni, co prowadzi do wprowadzania inicjatyw </w:t>
            </w:r>
            <w:proofErr w:type="gramStart"/>
            <w:r w:rsidRPr="001B2B70">
              <w:rPr>
                <w:sz w:val="18"/>
                <w:szCs w:val="18"/>
                <w:lang w:val="pl-PL"/>
              </w:rPr>
              <w:t>pseudo-projakościowych</w:t>
            </w:r>
            <w:proofErr w:type="gramEnd"/>
            <w:r w:rsidRPr="001B2B70">
              <w:rPr>
                <w:sz w:val="18"/>
                <w:szCs w:val="18"/>
                <w:lang w:val="pl-PL"/>
              </w:rPr>
              <w:t>.</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w:t>
      </w:r>
      <w:proofErr w:type="gramStart"/>
      <w:r>
        <w:t>zauważyć</w:t>
      </w:r>
      <w:proofErr w:type="gramEnd"/>
      <w:r>
        <w:t xml:space="preserve">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t>
      </w:r>
      <w:proofErr w:type="gramStart"/>
      <w:r w:rsidR="00F1542A">
        <w:t>więcej</w:t>
      </w:r>
      <w:proofErr w:type="gramEnd"/>
      <w:r w:rsidR="00F1542A">
        <w:t xml:space="preserve">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1736" w:name="_Ref148730046"/>
      <w:bookmarkStart w:id="1737" w:name="_Ref148730035"/>
      <w:bookmarkStart w:id="1738"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1736"/>
      <w:r w:rsidRPr="00D60445">
        <w:t xml:space="preserve"> Bariery dla wdrażania Lean </w:t>
      </w:r>
      <w:proofErr w:type="spellStart"/>
      <w:r w:rsidRPr="00D60445">
        <w:t>SixSigma</w:t>
      </w:r>
      <w:proofErr w:type="spellEnd"/>
      <w:r w:rsidRPr="00D60445">
        <w:t xml:space="preserve"> w uczelniach</w:t>
      </w:r>
      <w:bookmarkEnd w:id="1737"/>
      <w:bookmarkEnd w:id="1738"/>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323ED131" w:rsidR="00AB0CA2" w:rsidRDefault="00AB0CA2" w:rsidP="00AB0CA2">
      <w:pPr>
        <w:pStyle w:val="Tytutabeli"/>
      </w:pPr>
      <w:bookmarkStart w:id="1739" w:name="_Ref150164293"/>
      <w:bookmarkStart w:id="1740" w:name="_Ref150164286"/>
      <w:bookmarkStart w:id="1741"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1739"/>
      <w:r>
        <w:t xml:space="preserve"> Bariery i ograniczenia dla wprowadzania na </w:t>
      </w:r>
      <w:r w:rsidR="00310E21">
        <w:t xml:space="preserve">polskich </w:t>
      </w:r>
      <w:r>
        <w:t>uczelni</w:t>
      </w:r>
      <w:r w:rsidR="00310E21">
        <w:t>ach</w:t>
      </w:r>
      <w:r>
        <w:t xml:space="preserve"> nowoczesnych SZJ</w:t>
      </w:r>
      <w:bookmarkEnd w:id="1740"/>
      <w:bookmarkEnd w:id="1741"/>
    </w:p>
    <w:tbl>
      <w:tblPr>
        <w:tblStyle w:val="Tabela-Siatka"/>
        <w:tblW w:w="0" w:type="auto"/>
        <w:tblLook w:val="04A0" w:firstRow="1" w:lastRow="0" w:firstColumn="1" w:lastColumn="0" w:noHBand="0" w:noVBand="1"/>
      </w:tblPr>
      <w:tblGrid>
        <w:gridCol w:w="1672"/>
        <w:gridCol w:w="7390"/>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 xml:space="preserve">Istnieje w środowisku uczelni </w:t>
            </w:r>
            <w:proofErr w:type="gramStart"/>
            <w:r w:rsidRPr="007607F5">
              <w:rPr>
                <w:sz w:val="18"/>
                <w:szCs w:val="18"/>
                <w:lang w:val="pl-PL"/>
              </w:rPr>
              <w:t>obawa</w:t>
            </w:r>
            <w:proofErr w:type="gramEnd"/>
            <w:r w:rsidRPr="007607F5">
              <w:rPr>
                <w:sz w:val="18"/>
                <w:szCs w:val="18"/>
                <w:lang w:val="pl-PL"/>
              </w:rPr>
              <w:t xml:space="preserve">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C46CD31"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w:t>
      </w:r>
      <w:proofErr w:type="gramStart"/>
      <w:r w:rsidR="00726A94">
        <w:t>środowisku</w:t>
      </w:r>
      <w:proofErr w:type="gramEnd"/>
      <w:r w:rsidR="00726A94">
        <w:t xml:space="preserve"> w którym realizowane są rozbieżne cele. Jest to tym </w:t>
      </w:r>
      <w:proofErr w:type="gramStart"/>
      <w:r w:rsidR="00726A94">
        <w:t>trudniejsze</w:t>
      </w:r>
      <w:proofErr w:type="gramEnd"/>
      <w:r w:rsidR="00726A94">
        <w:t xml:space="preserv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w:t>
      </w:r>
      <w:proofErr w:type="gramStart"/>
      <w:r w:rsidR="008F41D5">
        <w:t>raczej</w:t>
      </w:r>
      <w:proofErr w:type="gramEnd"/>
      <w:r w:rsidR="008F41D5">
        <w:t xml:space="preserve">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w:t>
      </w:r>
      <w:proofErr w:type="gramStart"/>
      <w:r w:rsidR="00342F25">
        <w:t>osiągnięcia</w:t>
      </w:r>
      <w:proofErr w:type="gramEnd"/>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1742" w:name="_Ref150171647"/>
      <w:bookmarkStart w:id="1743" w:name="_Ref150171640"/>
      <w:bookmarkStart w:id="1744" w:name="_Toc168466852"/>
      <w:r>
        <w:t xml:space="preserve">Tabela </w:t>
      </w:r>
      <w:r>
        <w:fldChar w:fldCharType="begin"/>
      </w:r>
      <w:r>
        <w:instrText xml:space="preserve"> SEQ Tabela \* ARABIC </w:instrText>
      </w:r>
      <w:r>
        <w:fldChar w:fldCharType="separate"/>
      </w:r>
      <w:r w:rsidR="00BF7D63">
        <w:rPr>
          <w:noProof/>
        </w:rPr>
        <w:t>40</w:t>
      </w:r>
      <w:r>
        <w:rPr>
          <w:noProof/>
        </w:rPr>
        <w:fldChar w:fldCharType="end"/>
      </w:r>
      <w:bookmarkEnd w:id="1742"/>
      <w:r>
        <w:t xml:space="preserve"> Typologia kultur jakości w odniesieniu do uczelni</w:t>
      </w:r>
      <w:bookmarkEnd w:id="1743"/>
      <w:bookmarkEnd w:id="1744"/>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13DAD20E" w:rsidR="005B468E" w:rsidRDefault="005B468E" w:rsidP="005B468E">
      <w:pPr>
        <w:pStyle w:val="Tytutabeli"/>
      </w:pPr>
      <w:bookmarkStart w:id="1745" w:name="_Ref150259086"/>
      <w:bookmarkStart w:id="1746" w:name="_Ref150259080"/>
      <w:bookmarkStart w:id="1747"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1745"/>
      <w:r>
        <w:t xml:space="preserve"> Rodzaje kultury jakości ze względu na stopień zaangażowania kierownictwa i pracowników</w:t>
      </w:r>
      <w:bookmarkEnd w:id="1746"/>
      <w:bookmarkEnd w:id="1747"/>
    </w:p>
    <w:tbl>
      <w:tblPr>
        <w:tblStyle w:val="Tabela-Siatka"/>
        <w:tblW w:w="0" w:type="auto"/>
        <w:tblLook w:val="04A0" w:firstRow="1" w:lastRow="0" w:firstColumn="1" w:lastColumn="0" w:noHBand="0" w:noVBand="1"/>
      </w:tblPr>
      <w:tblGrid>
        <w:gridCol w:w="1530"/>
        <w:gridCol w:w="1303"/>
        <w:gridCol w:w="6229"/>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29A1F078" w:rsidR="002E4137" w:rsidRDefault="002E4137" w:rsidP="002E4137">
      <w:pPr>
        <w:pStyle w:val="Tytutabeli"/>
      </w:pPr>
      <w:bookmarkStart w:id="1748" w:name="_Ref150262438"/>
      <w:bookmarkStart w:id="1749" w:name="_Ref150262431"/>
      <w:bookmarkStart w:id="1750" w:name="_Toc168466854"/>
      <w:r>
        <w:t xml:space="preserve">Tabela </w:t>
      </w:r>
      <w:r>
        <w:fldChar w:fldCharType="begin"/>
      </w:r>
      <w:r>
        <w:instrText xml:space="preserve"> SEQ Tabela \* ARABIC </w:instrText>
      </w:r>
      <w:r>
        <w:fldChar w:fldCharType="separate"/>
      </w:r>
      <w:r w:rsidR="00BF7D63">
        <w:rPr>
          <w:noProof/>
        </w:rPr>
        <w:t>42</w:t>
      </w:r>
      <w:r>
        <w:rPr>
          <w:noProof/>
        </w:rPr>
        <w:fldChar w:fldCharType="end"/>
      </w:r>
      <w:bookmarkEnd w:id="1748"/>
      <w:r>
        <w:t xml:space="preserve"> Obszary analizy dojrzałości kultury jakości</w:t>
      </w:r>
      <w:bookmarkEnd w:id="1749"/>
      <w:bookmarkEnd w:id="1750"/>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 xml:space="preserve">Brak planów partycypacji lub konsultacji. Nie wiadomo nawet co i z kim konsultować. Decyzje są podejmowane bez </w:t>
            </w:r>
            <w:proofErr w:type="gramStart"/>
            <w:r>
              <w:rPr>
                <w:lang w:val="pl-PL"/>
              </w:rPr>
              <w:t>jakichkolwiek,</w:t>
            </w:r>
            <w:proofErr w:type="gramEnd"/>
            <w:r>
              <w:rPr>
                <w:lang w:val="pl-PL"/>
              </w:rPr>
              <w:t xml:space="preserve">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 xml:space="preserve">Uczestnictwo jest określone formalnie i zorganizowane </w:t>
            </w:r>
            <w:proofErr w:type="gramStart"/>
            <w:r>
              <w:rPr>
                <w:lang w:val="pl-PL"/>
              </w:rPr>
              <w:t>poprzez  precyzyjne</w:t>
            </w:r>
            <w:proofErr w:type="gramEnd"/>
            <w:r>
              <w:rPr>
                <w:lang w:val="pl-PL"/>
              </w:rPr>
              <w:t xml:space="preserve"> procedury i wymagania. Jurysdykcja i hierarchia autorytetów </w:t>
            </w:r>
            <w:proofErr w:type="gramStart"/>
            <w:r>
              <w:rPr>
                <w:lang w:val="pl-PL"/>
              </w:rPr>
              <w:t>jest</w:t>
            </w:r>
            <w:proofErr w:type="gramEnd"/>
            <w:r>
              <w:rPr>
                <w:lang w:val="pl-PL"/>
              </w:rPr>
              <w:t xml:space="preserve">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DBE8021"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ins w:id="1751" w:author="Tadeusz Szefler" w:date="2024-06-11T20:20:00Z" w16du:dateUtc="2024-06-11T18:20:00Z">
        <w:r w:rsidR="00617D36">
          <w:t>,</w:t>
        </w:r>
      </w:ins>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61968615"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ins w:id="1752" w:author="Tadeusz Szefler" w:date="2024-06-11T20:21:00Z" w16du:dateUtc="2024-06-11T18:21:00Z">
        <w:r w:rsidR="00617D36">
          <w:t>,</w:t>
        </w:r>
      </w:ins>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1753" w:name="_Ref164499695"/>
      <w:bookmarkStart w:id="1754" w:name="_Toc164801014"/>
      <w:bookmarkStart w:id="1755" w:name="_Toc168466244"/>
      <w:bookmarkStart w:id="1756" w:name="_Ref135921390"/>
      <w:r w:rsidRPr="00BC203F">
        <w:t>Rola kierownictwa uczelni w zarządzaniu jakością</w:t>
      </w:r>
      <w:bookmarkEnd w:id="1753"/>
      <w:bookmarkEnd w:id="1754"/>
      <w:bookmarkEnd w:id="1755"/>
    </w:p>
    <w:p w14:paraId="2BD58968" w14:textId="2C1997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0A14EF01" w:rsidR="00130068" w:rsidRDefault="00130068" w:rsidP="00130068">
      <w:pPr>
        <w:pStyle w:val="Tytutabeli"/>
      </w:pPr>
      <w:bookmarkStart w:id="1757" w:name="_Ref150513592"/>
      <w:bookmarkStart w:id="1758" w:name="_Ref150513579"/>
      <w:bookmarkStart w:id="1759"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1757"/>
      <w:r>
        <w:t xml:space="preserve"> Rola przywództwa w różnych metodologiach (filozofiach) kompleksowego zarządzania jakością</w:t>
      </w:r>
      <w:bookmarkEnd w:id="1758"/>
      <w:bookmarkEnd w:id="1759"/>
    </w:p>
    <w:tbl>
      <w:tblPr>
        <w:tblStyle w:val="Tabela-Siatka"/>
        <w:tblW w:w="0" w:type="auto"/>
        <w:tblLook w:val="04A0" w:firstRow="1" w:lastRow="0" w:firstColumn="1" w:lastColumn="0" w:noHBand="0" w:noVBand="1"/>
      </w:tblPr>
      <w:tblGrid>
        <w:gridCol w:w="2266"/>
        <w:gridCol w:w="6796"/>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70563E" w:rsidRDefault="00261E4C" w:rsidP="007770AA">
      <w:pPr>
        <w:pStyle w:val="rdo"/>
        <w:rPr>
          <w:rPrChange w:id="1760" w:author="Tadeusz Szefler" w:date="2024-06-07T12:31:00Z" w16du:dateUtc="2024-06-07T10:31:00Z">
            <w:rPr>
              <w:lang w:val="pl-PL"/>
            </w:rPr>
          </w:rPrChange>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70563E">
        <w:rPr>
          <w:rPrChange w:id="1761" w:author="Tadeusz Szefler" w:date="2024-06-07T12:31:00Z" w16du:dateUtc="2024-06-07T10:31:00Z">
            <w:rPr>
              <w:lang w:val="pl-PL"/>
            </w:rPr>
          </w:rPrChange>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70563E">
        <w:rPr>
          <w:rFonts w:ascii="Cambria Math" w:hAnsi="Cambria Math" w:cs="Cambria Math"/>
          <w:rPrChange w:id="1762" w:author="Tadeusz Szefler" w:date="2024-06-07T12:31:00Z" w16du:dateUtc="2024-06-07T10:31:00Z">
            <w:rPr>
              <w:rFonts w:ascii="Cambria Math" w:hAnsi="Cambria Math" w:cs="Cambria Math"/>
              <w:lang w:val="pl-PL"/>
            </w:rPr>
          </w:rPrChange>
        </w:rPr>
        <w:instrText>‐</w:instrText>
      </w:r>
      <w:r w:rsidR="002F637D" w:rsidRPr="0070563E">
        <w:rPr>
          <w:rPrChange w:id="1763" w:author="Tadeusz Szefler" w:date="2024-06-07T12:31:00Z" w16du:dateUtc="2024-06-07T10:31:00Z">
            <w:rPr>
              <w:lang w:val="pl-PL"/>
            </w:rPr>
          </w:rPrChange>
        </w:rPr>
        <w:instrText>Park, 2006; EIPA &amp; EUPAN, 2013; Grudowski, 2020a; Laurett &amp; Mendes, 2019; Lu i in., 2017; Sirvanci, 2004; Sunder M. &amp; Mahalingam, 2018)","plainTextFormattedCitation":"(Asif i in., 2013; Dahlgaard &amp; Dahlgaard</w:instrText>
      </w:r>
      <w:r w:rsidR="002F637D" w:rsidRPr="0070563E">
        <w:rPr>
          <w:rFonts w:ascii="Cambria Math" w:hAnsi="Cambria Math" w:cs="Cambria Math"/>
          <w:rPrChange w:id="1764" w:author="Tadeusz Szefler" w:date="2024-06-07T12:31:00Z" w16du:dateUtc="2024-06-07T10:31:00Z">
            <w:rPr>
              <w:rFonts w:ascii="Cambria Math" w:hAnsi="Cambria Math" w:cs="Cambria Math"/>
              <w:lang w:val="pl-PL"/>
            </w:rPr>
          </w:rPrChange>
        </w:rPr>
        <w:instrText>‐</w:instrText>
      </w:r>
      <w:r w:rsidR="002F637D" w:rsidRPr="0070563E">
        <w:rPr>
          <w:rPrChange w:id="1765" w:author="Tadeusz Szefler" w:date="2024-06-07T12:31:00Z" w16du:dateUtc="2024-06-07T10:31:00Z">
            <w:rPr>
              <w:lang w:val="pl-PL"/>
            </w:rPr>
          </w:rPrChange>
        </w:rPr>
        <w:instrText>Park, 2006; EIPA &amp; EUPAN, 2013; Grudowski, 2020a; Laurett &amp; Mendes, 2019; Lu i in., 2017; Sirvanci, 2004; Sunder M. &amp; Mahalingam, 2018)","previouslyFormattedCitation":"(Asif i in., 2013; Dahlgaard &amp; Dahlgaard</w:instrText>
      </w:r>
      <w:r w:rsidR="002F637D" w:rsidRPr="0070563E">
        <w:rPr>
          <w:rFonts w:ascii="Cambria Math" w:hAnsi="Cambria Math" w:cs="Cambria Math"/>
          <w:rPrChange w:id="1766" w:author="Tadeusz Szefler" w:date="2024-06-07T12:31:00Z" w16du:dateUtc="2024-06-07T10:31:00Z">
            <w:rPr>
              <w:rFonts w:ascii="Cambria Math" w:hAnsi="Cambria Math" w:cs="Cambria Math"/>
              <w:lang w:val="pl-PL"/>
            </w:rPr>
          </w:rPrChange>
        </w:rPr>
        <w:instrText>‐</w:instrText>
      </w:r>
      <w:r w:rsidR="002F637D" w:rsidRPr="0070563E">
        <w:rPr>
          <w:rPrChange w:id="1767" w:author="Tadeusz Szefler" w:date="2024-06-07T12:31:00Z" w16du:dateUtc="2024-06-07T10:31:00Z">
            <w:rPr>
              <w:lang w:val="pl-PL"/>
            </w:rPr>
          </w:rPrChange>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70563E">
        <w:rPr>
          <w:noProof/>
          <w:rPrChange w:id="1768" w:author="Tadeusz Szefler" w:date="2024-06-07T12:31:00Z" w16du:dateUtc="2024-06-07T10:31:00Z">
            <w:rPr>
              <w:noProof/>
              <w:lang w:val="pl-PL"/>
            </w:rPr>
          </w:rPrChange>
        </w:rPr>
        <w:t>(Asif i in., 2013; Dahlgaard &amp; Dahlgaard</w:t>
      </w:r>
      <w:r w:rsidR="002F637D" w:rsidRPr="0070563E">
        <w:rPr>
          <w:rFonts w:ascii="Cambria Math" w:hAnsi="Cambria Math" w:cs="Cambria Math"/>
          <w:noProof/>
          <w:rPrChange w:id="1769" w:author="Tadeusz Szefler" w:date="2024-06-07T12:31:00Z" w16du:dateUtc="2024-06-07T10:31:00Z">
            <w:rPr>
              <w:rFonts w:ascii="Cambria Math" w:hAnsi="Cambria Math" w:cs="Cambria Math"/>
              <w:noProof/>
              <w:lang w:val="pl-PL"/>
            </w:rPr>
          </w:rPrChange>
        </w:rPr>
        <w:t>‐</w:t>
      </w:r>
      <w:r w:rsidR="002F637D" w:rsidRPr="0070563E">
        <w:rPr>
          <w:noProof/>
          <w:rPrChange w:id="1770" w:author="Tadeusz Szefler" w:date="2024-06-07T12:31:00Z" w16du:dateUtc="2024-06-07T10:31:00Z">
            <w:rPr>
              <w:noProof/>
              <w:lang w:val="pl-PL"/>
            </w:rPr>
          </w:rPrChange>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proofErr w:type="spellStart"/>
      <w:r w:rsidRPr="0070563E">
        <w:rPr>
          <w:lang w:val="en-US"/>
          <w:rPrChange w:id="1771" w:author="Tadeusz Szefler" w:date="2024-06-07T12:31:00Z" w16du:dateUtc="2024-06-07T10:31:00Z">
            <w:rPr/>
          </w:rPrChange>
        </w:rPr>
        <w:t>Ponieważ</w:t>
      </w:r>
      <w:proofErr w:type="spellEnd"/>
      <w:r w:rsidRPr="0070563E">
        <w:rPr>
          <w:lang w:val="en-US"/>
          <w:rPrChange w:id="1772" w:author="Tadeusz Szefler" w:date="2024-06-07T12:31:00Z" w16du:dateUtc="2024-06-07T10:31:00Z">
            <w:rPr/>
          </w:rPrChange>
        </w:rPr>
        <w:t xml:space="preserve"> TQM jest </w:t>
      </w:r>
      <w:proofErr w:type="spellStart"/>
      <w:r w:rsidRPr="0070563E">
        <w:rPr>
          <w:lang w:val="en-US"/>
          <w:rPrChange w:id="1773" w:author="Tadeusz Szefler" w:date="2024-06-07T12:31:00Z" w16du:dateUtc="2024-06-07T10:31:00Z">
            <w:rPr/>
          </w:rPrChange>
        </w:rPr>
        <w:t>konce</w:t>
      </w:r>
      <w:r>
        <w:t>pcją</w:t>
      </w:r>
      <w:proofErr w:type="spellEnd"/>
      <w:r>
        <w:t xml:space="preserve">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1774" w:name="_Ref150514430"/>
      <w:bookmarkStart w:id="1775" w:name="_Ref150514418"/>
      <w:bookmarkStart w:id="1776"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1774"/>
      <w:r>
        <w:t xml:space="preserve"> </w:t>
      </w:r>
      <w:r w:rsidR="00E02729">
        <w:t>K</w:t>
      </w:r>
      <w:r>
        <w:t>luczow</w:t>
      </w:r>
      <w:r w:rsidR="00E02729">
        <w:t>e</w:t>
      </w:r>
      <w:r>
        <w:t xml:space="preserve"> obszar</w:t>
      </w:r>
      <w:r w:rsidR="00E02729">
        <w:t>y</w:t>
      </w:r>
      <w:r>
        <w:t xml:space="preserve"> zachowań przywódczych dla skutecznego wdrażania LSS</w:t>
      </w:r>
      <w:bookmarkEnd w:id="1775"/>
      <w:bookmarkEnd w:id="1776"/>
    </w:p>
    <w:tbl>
      <w:tblPr>
        <w:tblStyle w:val="Tabela-Siatka"/>
        <w:tblW w:w="0" w:type="auto"/>
        <w:tblLook w:val="04A0" w:firstRow="1" w:lastRow="0" w:firstColumn="1" w:lastColumn="0" w:noHBand="0" w:noVBand="1"/>
      </w:tblPr>
      <w:tblGrid>
        <w:gridCol w:w="2256"/>
        <w:gridCol w:w="6806"/>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 xml:space="preserve">Liderzy powinni tworzyć środowisko uczenia się, w którym błędy są traktowane jako okazje do nauki. Ciągłe doskonalenie jest wspierane poprzez standaryzację procesów, co ułatwia wykrywanie </w:t>
            </w:r>
            <w:proofErr w:type="gramStart"/>
            <w:r w:rsidRPr="00BF2CC1">
              <w:rPr>
                <w:lang w:val="pl-PL"/>
              </w:rPr>
              <w:t>problemów,</w:t>
            </w:r>
            <w:proofErr w:type="gramEnd"/>
            <w:r w:rsidRPr="00BF2CC1">
              <w:rPr>
                <w:lang w:val="pl-PL"/>
              </w:rPr>
              <w:t xml:space="preserve">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15209655"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ins w:id="1777" w:author="Tadeusz Szefler" w:date="2024-06-11T20:21:00Z" w16du:dateUtc="2024-06-11T18:21:00Z">
        <w:r w:rsidR="00617D36">
          <w:t>,</w:t>
        </w:r>
      </w:ins>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234789DD" w:rsidR="00B75275" w:rsidRDefault="00B75275" w:rsidP="00B75275">
      <w:pPr>
        <w:pStyle w:val="Tytutabeli"/>
      </w:pPr>
      <w:bookmarkStart w:id="1778" w:name="_Ref150531160"/>
      <w:bookmarkStart w:id="1779" w:name="_Ref150531145"/>
      <w:bookmarkStart w:id="1780" w:name="_Toc168466857"/>
      <w:r>
        <w:t xml:space="preserve">Tabela </w:t>
      </w:r>
      <w:r>
        <w:fldChar w:fldCharType="begin"/>
      </w:r>
      <w:r>
        <w:instrText xml:space="preserve"> SEQ Tabela \* ARABIC </w:instrText>
      </w:r>
      <w:r>
        <w:fldChar w:fldCharType="separate"/>
      </w:r>
      <w:r w:rsidR="00BF7D63">
        <w:rPr>
          <w:noProof/>
        </w:rPr>
        <w:t>45</w:t>
      </w:r>
      <w:r>
        <w:rPr>
          <w:noProof/>
        </w:rPr>
        <w:fldChar w:fldCharType="end"/>
      </w:r>
      <w:bookmarkEnd w:id="1778"/>
      <w:r>
        <w:t xml:space="preserve"> Czynniki gotowości wdrażania</w:t>
      </w:r>
      <w:bookmarkEnd w:id="1779"/>
      <w:r>
        <w:t xml:space="preserve"> systemów zarządzania jakością w uczelniach</w:t>
      </w:r>
      <w:bookmarkEnd w:id="1780"/>
    </w:p>
    <w:tbl>
      <w:tblPr>
        <w:tblStyle w:val="Tabela-Siatka"/>
        <w:tblW w:w="0" w:type="auto"/>
        <w:tblLook w:val="04A0" w:firstRow="1" w:lastRow="0" w:firstColumn="1" w:lastColumn="0" w:noHBand="0" w:noVBand="1"/>
      </w:tblPr>
      <w:tblGrid>
        <w:gridCol w:w="1700"/>
        <w:gridCol w:w="3398"/>
        <w:gridCol w:w="3964"/>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675801D1"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ins w:id="1781" w:author="Tadeusz Szefler" w:date="2024-06-11T20:21:00Z" w16du:dateUtc="2024-06-11T18:21:00Z">
              <w:r w:rsidR="00617D36">
                <w:rPr>
                  <w:sz w:val="18"/>
                  <w:szCs w:val="18"/>
                  <w:lang w:val="pl-PL"/>
                </w:rPr>
                <w:t>,</w:t>
              </w:r>
            </w:ins>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77777777"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t xml:space="preserve">Tabela </w:t>
      </w:r>
      <w:r>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0F877AAE" w:rsidR="00EF4E6E" w:rsidRDefault="00646A48" w:rsidP="00646A48">
      <w:pPr>
        <w:rPr>
          <w:lang w:bidi="en-US"/>
        </w:rPr>
      </w:pPr>
      <w:r>
        <w:rPr>
          <w:lang w:bidi="en-US"/>
        </w:rPr>
        <w:t xml:space="preserve">Warto zwrócić uwagę na </w:t>
      </w:r>
      <w:proofErr w:type="gramStart"/>
      <w:r>
        <w:rPr>
          <w:lang w:bidi="en-US"/>
        </w:rPr>
        <w:t>to</w:t>
      </w:r>
      <w:proofErr w:type="gramEnd"/>
      <w:r>
        <w:rPr>
          <w:lang w:bidi="en-US"/>
        </w:rPr>
        <w:t xml:space="preserve">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ins w:id="1782" w:author="Tadeusz Szefler" w:date="2024-06-11T20:21:00Z" w16du:dateUtc="2024-06-11T18:21:00Z">
        <w:r w:rsidR="00617D36">
          <w:rPr>
            <w:lang w:bidi="en-US"/>
          </w:rPr>
          <w:t>,</w:t>
        </w:r>
      </w:ins>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w:t>
      </w:r>
      <w:del w:id="1783" w:author="Tadeusz Szefler" w:date="2024-06-11T12:44:00Z" w16du:dateUtc="2024-06-11T10:44:00Z">
        <w:r w:rsidR="0093269F" w:rsidDel="00C66234">
          <w:rPr>
            <w:lang w:bidi="en-US"/>
          </w:rPr>
          <w:delText xml:space="preserve">czasu </w:delText>
        </w:r>
      </w:del>
      <w:r w:rsidR="0093269F">
        <w:rPr>
          <w:lang w:bidi="en-US"/>
        </w:rPr>
        <w:t>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1784" w:name="_Ref140912412"/>
      <w:bookmarkStart w:id="1785" w:name="_Toc164801015"/>
      <w:bookmarkStart w:id="1786" w:name="_Toc168466245"/>
      <w:r w:rsidRPr="00233788">
        <w:t>Interesariusze uczelni, a wymagania wobec efektów jej działalności</w:t>
      </w:r>
      <w:bookmarkEnd w:id="1756"/>
      <w:bookmarkEnd w:id="1784"/>
      <w:bookmarkEnd w:id="1785"/>
      <w:bookmarkEnd w:id="1786"/>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w:t>
      </w:r>
      <w:proofErr w:type="gramStart"/>
      <w:r>
        <w:t>innego</w:t>
      </w:r>
      <w:proofErr w:type="gramEnd"/>
      <w:r>
        <w:t xml:space="preserve">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oddziaływaniom ze strony uczelni oraz nie każda ma taki sam wpływ na uczelnię. </w:t>
      </w:r>
      <w:proofErr w:type="gramStart"/>
      <w:r w:rsidR="00E00C12">
        <w:t>Niemniej</w:t>
      </w:r>
      <w:proofErr w:type="gramEnd"/>
      <w:r w:rsidR="00E00C12">
        <w:t xml:space="preserve">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1787" w:name="_Ref162380476"/>
      <w:bookmarkStart w:id="1788" w:name="_Ref162381229"/>
      <w:bookmarkStart w:id="1789" w:name="_Ref163576666"/>
      <w:bookmarkStart w:id="1790" w:name="_Toc164801016"/>
      <w:bookmarkStart w:id="1791" w:name="_Toc168466246"/>
      <w:r w:rsidRPr="00107ECD">
        <w:t>Koncepcja i rodzaje interesariuszy wg teorii interesariuszy</w:t>
      </w:r>
      <w:r w:rsidR="00A95C2F" w:rsidRPr="00107ECD">
        <w:t xml:space="preserve"> w kontekście zarządzania jakością</w:t>
      </w:r>
      <w:bookmarkEnd w:id="1787"/>
      <w:bookmarkEnd w:id="1788"/>
      <w:bookmarkEnd w:id="1789"/>
      <w:bookmarkEnd w:id="1790"/>
      <w:bookmarkEnd w:id="1791"/>
    </w:p>
    <w:p w14:paraId="3C9483DB" w14:textId="48FF4250"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ins w:id="1792" w:author="Tadeusz Szefler" w:date="2024-06-11T20:21:00Z" w16du:dateUtc="2024-06-11T18:21:00Z">
        <w:r w:rsidR="00617D36">
          <w:t>,</w:t>
        </w:r>
      </w:ins>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6E7F46F5" w:rsidR="003A72B8" w:rsidRDefault="003A72B8" w:rsidP="00DF2C28">
      <w:pPr>
        <w:pStyle w:val="Tytutabeli"/>
      </w:pPr>
      <w:bookmarkStart w:id="1794" w:name="_Ref151576675"/>
      <w:bookmarkStart w:id="1795" w:name="_Ref151576665"/>
      <w:bookmarkStart w:id="1796" w:name="_Toc168466858"/>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1794"/>
      <w:r>
        <w:t xml:space="preserve"> Kształtowanie się pojęcia interesariuszy – wpływ różnych obszarów badań</w:t>
      </w:r>
      <w:bookmarkEnd w:id="1795"/>
      <w:bookmarkEnd w:id="1796"/>
    </w:p>
    <w:tbl>
      <w:tblPr>
        <w:tblStyle w:val="Tabela-Siatka"/>
        <w:tblW w:w="0" w:type="auto"/>
        <w:tblLook w:val="04A0" w:firstRow="1" w:lastRow="0" w:firstColumn="1" w:lastColumn="0" w:noHBand="0" w:noVBand="1"/>
      </w:tblPr>
      <w:tblGrid>
        <w:gridCol w:w="1870"/>
        <w:gridCol w:w="7192"/>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w:t>
            </w:r>
            <w:proofErr w:type="gramStart"/>
            <w:r w:rsidRPr="00040D92">
              <w:rPr>
                <w:lang w:val="pl-PL"/>
              </w:rPr>
              <w:t>grup bez,</w:t>
            </w:r>
            <w:proofErr w:type="gramEnd"/>
            <w:r w:rsidRPr="00040D92">
              <w:rPr>
                <w:lang w:val="pl-PL"/>
              </w:rPr>
              <w:t xml:space="preserve">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1797" w:name="_Ref152270743"/>
      <w:bookmarkStart w:id="1798" w:name="_Ref152270729"/>
      <w:bookmarkStart w:id="1799" w:name="_Toc168466859"/>
      <w:r>
        <w:t xml:space="preserve">Tabela </w:t>
      </w:r>
      <w:r>
        <w:fldChar w:fldCharType="begin"/>
      </w:r>
      <w:r>
        <w:instrText xml:space="preserve"> SEQ Tabela \* ARABIC </w:instrText>
      </w:r>
      <w:r>
        <w:fldChar w:fldCharType="separate"/>
      </w:r>
      <w:r w:rsidR="00BF7D63">
        <w:rPr>
          <w:noProof/>
        </w:rPr>
        <w:t>47</w:t>
      </w:r>
      <w:r>
        <w:rPr>
          <w:noProof/>
        </w:rPr>
        <w:fldChar w:fldCharType="end"/>
      </w:r>
      <w:bookmarkEnd w:id="1797"/>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1798"/>
      <w:bookmarkEnd w:id="1799"/>
    </w:p>
    <w:tbl>
      <w:tblPr>
        <w:tblStyle w:val="Tabela-Siatka"/>
        <w:tblW w:w="0" w:type="auto"/>
        <w:tblLook w:val="04A0" w:firstRow="1" w:lastRow="0" w:firstColumn="1" w:lastColumn="0" w:noHBand="0" w:noVBand="1"/>
      </w:tblPr>
      <w:tblGrid>
        <w:gridCol w:w="1417"/>
        <w:gridCol w:w="1360"/>
        <w:gridCol w:w="6285"/>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proofErr w:type="gramStart"/>
            <w:r w:rsidRPr="00D82766">
              <w:rPr>
                <w:lang w:val="pl-PL"/>
              </w:rPr>
              <w:t>Grupy</w:t>
            </w:r>
            <w:proofErr w:type="gramEnd"/>
            <w:r w:rsidRPr="00D82766">
              <w:rPr>
                <w:lang w:val="pl-PL"/>
              </w:rPr>
              <w:t xml:space="preserve">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 xml:space="preserve">osoby i </w:t>
            </w:r>
            <w:proofErr w:type="gramStart"/>
            <w:r w:rsidR="00BB06C8" w:rsidRPr="00D82766">
              <w:rPr>
                <w:lang w:val="pl-PL"/>
              </w:rPr>
              <w:t>grupy</w:t>
            </w:r>
            <w:proofErr w:type="gramEnd"/>
            <w:r w:rsidR="00BB06C8" w:rsidRPr="00D82766">
              <w:rPr>
                <w:lang w:val="pl-PL"/>
              </w:rPr>
              <w:t xml:space="preserve">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 xml:space="preserve">Każda grupa osób lub </w:t>
            </w:r>
            <w:proofErr w:type="gramStart"/>
            <w:r w:rsidRPr="00D82766">
              <w:rPr>
                <w:lang w:val="pl-PL"/>
              </w:rPr>
              <w:t>organizacja</w:t>
            </w:r>
            <w:proofErr w:type="gramEnd"/>
            <w:r w:rsidRPr="00D82766">
              <w:rPr>
                <w:lang w:val="pl-PL"/>
              </w:rPr>
              <w:t xml:space="preserve">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DC7C7F6"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ins w:id="1800" w:author="Tadeusz Szefler" w:date="2024-06-11T20:21:00Z" w16du:dateUtc="2024-06-11T18:21:00Z">
        <w:r w:rsidR="00617D36">
          <w:t>,</w:t>
        </w:r>
      </w:ins>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t>
      </w:r>
      <w:proofErr w:type="gramStart"/>
      <w:r w:rsidR="0006014D">
        <w:t>w.</w:t>
      </w:r>
      <w:proofErr w:type="gramEnd"/>
      <w:r w:rsidR="0006014D">
        <w:t xml:space="preserve">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w:t>
      </w:r>
      <w:proofErr w:type="gramStart"/>
      <w:r w:rsidR="00FD6BA7">
        <w:t>istotne</w:t>
      </w:r>
      <w:proofErr w:type="gramEnd"/>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15A14B" w:rsidR="00DE34CF" w:rsidRDefault="00DE34CF" w:rsidP="00DE34CF">
      <w:pPr>
        <w:pStyle w:val="Tytutabeli"/>
      </w:pPr>
      <w:bookmarkStart w:id="1801" w:name="_Ref152281484"/>
      <w:bookmarkStart w:id="1802" w:name="_Ref152281477"/>
      <w:bookmarkStart w:id="1803"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1801"/>
      <w:r>
        <w:t xml:space="preserve"> Typy teorii interesariuszy</w:t>
      </w:r>
      <w:bookmarkEnd w:id="1802"/>
      <w:bookmarkEnd w:id="1803"/>
    </w:p>
    <w:tbl>
      <w:tblPr>
        <w:tblStyle w:val="Tabela-Siatka"/>
        <w:tblW w:w="0" w:type="auto"/>
        <w:tblLook w:val="04A0" w:firstRow="1" w:lastRow="0" w:firstColumn="1" w:lastColumn="0" w:noHBand="0" w:noVBand="1"/>
      </w:tblPr>
      <w:tblGrid>
        <w:gridCol w:w="1701"/>
        <w:gridCol w:w="7361"/>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proofErr w:type="gramStart"/>
            <w:r w:rsidRPr="00D82766">
              <w:rPr>
                <w:lang w:val="pl-PL"/>
              </w:rPr>
              <w:t>wskazujące</w:t>
            </w:r>
            <w:proofErr w:type="gramEnd"/>
            <w:r w:rsidRPr="00D82766">
              <w:rPr>
                <w:lang w:val="pl-PL"/>
              </w:rPr>
              <w:t xml:space="preserv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w:t>
            </w:r>
            <w:proofErr w:type="gramStart"/>
            <w:r w:rsidR="005A22E0" w:rsidRPr="00D82766">
              <w:rPr>
                <w:lang w:val="pl-PL"/>
              </w:rPr>
              <w:t>opowieści,</w:t>
            </w:r>
            <w:proofErr w:type="gramEnd"/>
            <w:r w:rsidR="005A22E0" w:rsidRPr="00D82766">
              <w:rPr>
                <w:lang w:val="pl-PL"/>
              </w:rPr>
              <w:t xml:space="preserve">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25D1BD9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ins w:id="1804" w:author="Tadeusz Szefler" w:date="2024-06-11T20:21:00Z" w16du:dateUtc="2024-06-11T18:21:00Z">
        <w:r w:rsidR="00617D36">
          <w:t>,</w:t>
        </w:r>
      </w:ins>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5476D1EF"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13EFD0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69ED5594"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431842AD" w:rsidR="00FA6769" w:rsidRPr="00F755BF" w:rsidRDefault="00FA6769" w:rsidP="00FA6769">
      <w:pPr>
        <w:pStyle w:val="Tytutabeli"/>
      </w:pPr>
      <w:bookmarkStart w:id="1805" w:name="_Ref134899247"/>
      <w:bookmarkStart w:id="1806" w:name="_Ref134897836"/>
      <w:bookmarkStart w:id="1807" w:name="_Toc168466861"/>
      <w:r w:rsidRPr="00F755BF">
        <w:t xml:space="preserve">Tabela </w:t>
      </w:r>
      <w:r>
        <w:fldChar w:fldCharType="begin"/>
      </w:r>
      <w:r>
        <w:instrText xml:space="preserve"> SEQ Tabela \* ARABIC </w:instrText>
      </w:r>
      <w:r>
        <w:fldChar w:fldCharType="separate"/>
      </w:r>
      <w:r w:rsidR="00BF7D63">
        <w:rPr>
          <w:noProof/>
        </w:rPr>
        <w:t>49</w:t>
      </w:r>
      <w:r>
        <w:rPr>
          <w:noProof/>
        </w:rPr>
        <w:fldChar w:fldCharType="end"/>
      </w:r>
      <w:bookmarkEnd w:id="1805"/>
      <w:r w:rsidRPr="00F755BF">
        <w:t xml:space="preserve"> Typologia interesariuszy wg Mitchell et al.</w:t>
      </w:r>
      <w:bookmarkEnd w:id="1806"/>
      <w:bookmarkEnd w:id="180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235D1C2A"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2C0B179F" w:rsidR="00604496" w:rsidRDefault="00604496" w:rsidP="00604496">
      <w:pPr>
        <w:pStyle w:val="Tytutabeli"/>
      </w:pPr>
      <w:bookmarkStart w:id="1808" w:name="_Ref153916533"/>
      <w:bookmarkStart w:id="1809" w:name="_Ref153916514"/>
      <w:bookmarkStart w:id="1810"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1808"/>
      <w:r>
        <w:t xml:space="preserve"> Wybrane przykłady interesariuszy uczelni oraz kategorii do jakich mogą zostać przypisani</w:t>
      </w:r>
      <w:bookmarkEnd w:id="1809"/>
      <w:bookmarkEnd w:id="181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0E68AB" w:rsidRDefault="00CB10A1" w:rsidP="007770AA">
      <w:pPr>
        <w:pStyle w:val="rdo"/>
        <w:rPr>
          <w:rPrChange w:id="1811" w:author="Tadeusz Szefler" w:date="2024-06-08T11:56:00Z" w16du:dateUtc="2024-06-08T09:56:00Z">
            <w:rPr>
              <w:lang w:val="pl-PL"/>
            </w:rPr>
          </w:rPrChange>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0E68AB">
        <w:rPr>
          <w:rPrChange w:id="1812" w:author="Tadeusz Szefler" w:date="2024-06-08T11:56:00Z" w16du:dateUtc="2024-06-08T09:56:00Z">
            <w:rPr>
              <w:lang w:val="pl-PL"/>
            </w:rPr>
          </w:rPrChange>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0E68AB">
        <w:rPr>
          <w:noProof/>
          <w:rPrChange w:id="1813" w:author="Tadeusz Szefler" w:date="2024-06-08T11:56:00Z" w16du:dateUtc="2024-06-08T09:56:00Z">
            <w:rPr>
              <w:noProof/>
              <w:lang w:val="pl-PL"/>
            </w:rPr>
          </w:rPrChange>
        </w:rPr>
        <w:t>(Avcı i in., 2015; Beerkens &amp; Udam, 2017; Burrows, 1999; Gołata &amp; Sojkin, 2020; Lewandowski &amp; Zieliński, 2012; Mainardes i in., 2010; Maric, 2013; Radko, 2022; Slabá, 2015)</w:t>
      </w:r>
      <w:r>
        <w:fldChar w:fldCharType="end"/>
      </w:r>
    </w:p>
    <w:p w14:paraId="63ACE83A" w14:textId="234CA9D3" w:rsidR="00D56C04" w:rsidRPr="005F6A77" w:rsidRDefault="005F6A77" w:rsidP="00FA6769">
      <w:proofErr w:type="spellStart"/>
      <w:r w:rsidRPr="000E68AB">
        <w:rPr>
          <w:lang w:val="en-US"/>
          <w:rPrChange w:id="1814" w:author="Tadeusz Szefler" w:date="2024-06-08T11:56:00Z" w16du:dateUtc="2024-06-08T09:56:00Z">
            <w:rPr/>
          </w:rPrChange>
        </w:rPr>
        <w:t>Moż</w:t>
      </w:r>
      <w:proofErr w:type="spellEnd"/>
      <w:r w:rsidRPr="005F6A77">
        <w:t>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1815"/>
      <w:r w:rsidR="00261B2E">
        <w:t>załączniku nr 5</w:t>
      </w:r>
      <w:commentRangeEnd w:id="1815"/>
      <w:r w:rsidR="008C72E5">
        <w:rPr>
          <w:rStyle w:val="Odwoaniedokomentarza"/>
          <w:rFonts w:ascii="Times New Roman" w:eastAsia="Times New Roman" w:hAnsi="Times New Roman"/>
          <w:szCs w:val="20"/>
          <w:lang w:eastAsia="pl-PL"/>
        </w:rPr>
        <w:commentReference w:id="1815"/>
      </w:r>
      <w:r w:rsidR="00261B2E">
        <w:t>.</w:t>
      </w:r>
    </w:p>
    <w:p w14:paraId="1D8B811E" w14:textId="77080466"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1816"/>
      <w:r w:rsidR="00C278BA">
        <w:t>załączniku nr 6</w:t>
      </w:r>
      <w:commentRangeEnd w:id="1816"/>
      <w:r w:rsidR="00C278BA">
        <w:rPr>
          <w:rStyle w:val="Odwoaniedokomentarza"/>
          <w:rFonts w:ascii="Times New Roman" w:eastAsia="Times New Roman" w:hAnsi="Times New Roman"/>
          <w:szCs w:val="20"/>
          <w:lang w:eastAsia="pl-PL"/>
        </w:rPr>
        <w:commentReference w:id="1816"/>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2861C893" w:rsidR="00E85FDF" w:rsidRDefault="00E85FDF" w:rsidP="00E85FDF">
      <w:pPr>
        <w:pStyle w:val="Tytutabeli"/>
      </w:pPr>
      <w:bookmarkStart w:id="1817" w:name="_Ref155124038"/>
      <w:bookmarkStart w:id="1818" w:name="_Ref155124029"/>
      <w:bookmarkStart w:id="1819" w:name="_Toc168466863"/>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1817"/>
      <w:r>
        <w:t xml:space="preserve"> Podsumowanie liczności wystąpień określeń odnoszących się do interesariuszy uczelni w abstraktach analizowanych artykułów naukowych.</w:t>
      </w:r>
      <w:bookmarkEnd w:id="1818"/>
      <w:bookmarkEnd w:id="1819"/>
    </w:p>
    <w:tbl>
      <w:tblPr>
        <w:tblStyle w:val="Tabela-Siatka"/>
        <w:tblW w:w="0" w:type="auto"/>
        <w:tblLook w:val="04A0" w:firstRow="1" w:lastRow="0" w:firstColumn="1" w:lastColumn="0" w:noHBand="0" w:noVBand="1"/>
      </w:tblPr>
      <w:tblGrid>
        <w:gridCol w:w="4532"/>
        <w:gridCol w:w="4530"/>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w:t>
      </w:r>
      <w:proofErr w:type="gramStart"/>
      <w:r>
        <w:t>to</w:t>
      </w:r>
      <w:proofErr w:type="gramEnd"/>
      <w:r>
        <w:t xml:space="preserve">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14F16CA6"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xml:space="preserve">). Możliwe przypisanie każdej ze zidentyfikowanych grup do odpowiednich typów przedstawiono w </w:t>
      </w:r>
      <w:r w:rsidR="00757F59">
        <w:t>Tabeli 52</w:t>
      </w:r>
      <w:r>
        <w:t>.</w:t>
      </w:r>
    </w:p>
    <w:p w14:paraId="14A494ED" w14:textId="1E23295D" w:rsidR="00FA6769" w:rsidRPr="00A07201" w:rsidRDefault="00FA6769" w:rsidP="00FA6769">
      <w:pPr>
        <w:pStyle w:val="Tytutabeli"/>
      </w:pPr>
      <w:bookmarkStart w:id="1820" w:name="_Ref134897865"/>
      <w:bookmarkStart w:id="1821" w:name="_Ref134897858"/>
      <w:bookmarkStart w:id="1822"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1820"/>
      <w:r w:rsidRPr="00A07201">
        <w:t xml:space="preserve"> Przykładowe </w:t>
      </w:r>
      <w:r w:rsidR="00102C77">
        <w:t>przypisanie</w:t>
      </w:r>
      <w:r w:rsidRPr="00A07201">
        <w:t xml:space="preserve"> interesariuszy uczelni </w:t>
      </w:r>
      <w:bookmarkEnd w:id="1821"/>
      <w:r w:rsidR="00102C77">
        <w:t>do typologii wg Mitchella.</w:t>
      </w:r>
      <w:bookmarkEnd w:id="1822"/>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 xml:space="preserve">Określenie rodzaju do jakiego należą poszczególne grupy interesariuszy jest dość trudnym </w:t>
      </w:r>
      <w:proofErr w:type="gramStart"/>
      <w:r w:rsidRPr="00170260">
        <w:t>zadaniem</w:t>
      </w:r>
      <w:proofErr w:type="gramEnd"/>
      <w:r w:rsidRPr="00170260">
        <w:t xml:space="preserve">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DFEFCDD" w:rsidR="00FA6769" w:rsidRPr="00170260" w:rsidRDefault="00FA6769" w:rsidP="00FA6769">
      <w:r w:rsidRPr="00170260">
        <w:t>Pracodawcy są bardzo zróżnicowaną grupą interesariuszy. Wśród nich mogą się znaleźć zarówno absolwenci, pracownicy uczelni, przedstawiciele władz</w:t>
      </w:r>
      <w:ins w:id="1823" w:author="Tadeusz Szefler" w:date="2024-06-11T20:21:00Z" w16du:dateUtc="2024-06-11T18:21:00Z">
        <w:r w:rsidR="00617D36">
          <w:t>,</w:t>
        </w:r>
      </w:ins>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1824" w:name="_Ref162381255"/>
      <w:bookmarkStart w:id="1825" w:name="_Ref162612683"/>
      <w:bookmarkStart w:id="1826" w:name="_Toc164801017"/>
      <w:bookmarkStart w:id="1827" w:name="_Toc168466247"/>
      <w:bookmarkStart w:id="1828" w:name="_Ref135910228"/>
      <w:bookmarkStart w:id="1829" w:name="_Ref135910231"/>
      <w:r>
        <w:t>Kształtowanie relacji</w:t>
      </w:r>
      <w:r w:rsidR="004B23E5" w:rsidRPr="00107ECD">
        <w:t xml:space="preserve"> z różnymi grupami interesariuszy</w:t>
      </w:r>
      <w:bookmarkEnd w:id="1824"/>
      <w:bookmarkEnd w:id="1825"/>
      <w:bookmarkEnd w:id="1826"/>
      <w:bookmarkEnd w:id="182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 xml:space="preserve">rozdziale może stanowić wstęp do bardziej pogłębionej analizy, ale również dzięki identyfikacji charakteru relacji </w:t>
      </w:r>
      <w:proofErr w:type="gramStart"/>
      <w:r>
        <w:t>miedzy</w:t>
      </w:r>
      <w:proofErr w:type="gramEnd"/>
      <w:r>
        <w:t xml:space="preserve">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1830" w:name="_Ref155519988"/>
      <w:bookmarkStart w:id="1831" w:name="_Ref155520065"/>
      <w:bookmarkStart w:id="1832"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1830"/>
      <w:r>
        <w:t xml:space="preserve"> Edukacyjny łańcuch dostaw</w:t>
      </w:r>
      <w:bookmarkEnd w:id="1831"/>
      <w:bookmarkEnd w:id="1832"/>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1833" w:name="_Ref155635133"/>
      <w:bookmarkStart w:id="1834" w:name="_Ref155635125"/>
      <w:bookmarkStart w:id="1835"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1833"/>
      <w:r>
        <w:t xml:space="preserve"> Diagram procesu tworzenia strategii relacji z interesariuszami.</w:t>
      </w:r>
      <w:bookmarkEnd w:id="1834"/>
      <w:bookmarkEnd w:id="1835"/>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t>
      </w:r>
      <w:proofErr w:type="gramStart"/>
      <w:r>
        <w:t>wyzwania</w:t>
      </w:r>
      <w:proofErr w:type="gramEnd"/>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63ADB558" w:rsidR="003D1880" w:rsidRDefault="003D1880" w:rsidP="003D1880">
      <w:pPr>
        <w:pStyle w:val="Tytutabeli"/>
      </w:pPr>
      <w:bookmarkStart w:id="1836" w:name="_Ref156044513"/>
      <w:bookmarkStart w:id="1837" w:name="_Ref156044500"/>
      <w:bookmarkStart w:id="1838"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1836"/>
      <w:r>
        <w:t xml:space="preserve"> Przykładowe techniki analizy </w:t>
      </w:r>
      <w:bookmarkEnd w:id="1837"/>
      <w:r>
        <w:t>interesariuszy</w:t>
      </w:r>
      <w:bookmarkEnd w:id="183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1839" w:name="_Ref156672377"/>
      <w:bookmarkStart w:id="1840" w:name="_Ref156672388"/>
      <w:bookmarkStart w:id="1841"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1839"/>
      <w:r>
        <w:t xml:space="preserve"> Przykładowa mapa interesariuszy uczelni</w:t>
      </w:r>
      <w:bookmarkEnd w:id="1840"/>
      <w:bookmarkEnd w:id="1841"/>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8EF3B0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C86E1B">
        <w:t xml:space="preserve">Rysunek </w:t>
      </w:r>
      <w:r w:rsidR="00C86E1B">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w:t>
      </w:r>
      <w:proofErr w:type="gramStart"/>
      <w:r>
        <w:t>przykładu</w:t>
      </w:r>
      <w:proofErr w:type="gramEnd"/>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2C5571E"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B23FF3">
        <w:t xml:space="preserve">Rysunek </w:t>
      </w:r>
      <w:r w:rsidR="00B23FF3">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w:t>
      </w:r>
      <w:proofErr w:type="gramStart"/>
      <w:r w:rsidR="00C05DA5">
        <w:t>informacyjnych</w:t>
      </w:r>
      <w:proofErr w:type="gramEnd"/>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1842" w:name="_Ref156676558"/>
      <w:bookmarkStart w:id="1843" w:name="_Ref156676553"/>
      <w:bookmarkStart w:id="1844"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1842"/>
      <w:r>
        <w:t xml:space="preserve"> Kierunki strategii działań wobec różnych interesariuszy w zależności od umiejscowienia na mapie siły (władzy) versus zainteresowanie</w:t>
      </w:r>
      <w:bookmarkEnd w:id="1843"/>
      <w:bookmarkEnd w:id="1844"/>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471EA305"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w:t>
      </w:r>
      <w:ins w:id="1845" w:author="Tadeusz Szefler" w:date="2024-06-11T20:22:00Z" w16du:dateUtc="2024-06-11T18:22:00Z">
        <w:r w:rsidR="00617D36">
          <w:t>,</w:t>
        </w:r>
      </w:ins>
      <w:r w:rsidR="00954441">
        <w:t xml:space="preserve">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w:t>
      </w:r>
      <w:proofErr w:type="gramStart"/>
      <w:r>
        <w:t>nieformalny</w:t>
      </w:r>
      <w:proofErr w:type="gramEnd"/>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1846" w:name="_Ref156914784"/>
      <w:bookmarkStart w:id="1847" w:name="_Ref156921650"/>
      <w:bookmarkStart w:id="1848"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1846"/>
      <w:r>
        <w:t xml:space="preserve"> Formy struktur kanałów komunikacji</w:t>
      </w:r>
      <w:bookmarkEnd w:id="1847"/>
      <w:bookmarkEnd w:id="184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1849" w:name="_Ref156922867"/>
      <w:bookmarkStart w:id="1850" w:name="_Ref156922851"/>
      <w:bookmarkStart w:id="1851" w:name="_Toc168466307"/>
      <w:bookmarkStart w:id="1852" w:name="_Hlk169075511"/>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1849"/>
      <w:r>
        <w:t xml:space="preserve"> Trójkąt komunikacji wg </w:t>
      </w:r>
      <w:proofErr w:type="spellStart"/>
      <w:r>
        <w:t>Bragantini</w:t>
      </w:r>
      <w:bookmarkEnd w:id="1850"/>
      <w:bookmarkEnd w:id="1851"/>
      <w:proofErr w:type="spellEnd"/>
    </w:p>
    <w:bookmarkEnd w:id="1852"/>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w:t>
      </w:r>
      <w:proofErr w:type="gramStart"/>
      <w:r w:rsidR="00352CE7">
        <w:t>działań</w:t>
      </w:r>
      <w:proofErr w:type="gramEnd"/>
      <w:r w:rsidR="00352CE7">
        <w:t xml:space="preserve">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590B4ED1" w:rsidR="009D61E4" w:rsidRDefault="009D61E4" w:rsidP="009D61E4">
      <w:pPr>
        <w:pStyle w:val="Tytutabeli"/>
      </w:pPr>
      <w:bookmarkStart w:id="1853" w:name="_Ref157001680"/>
      <w:bookmarkStart w:id="1854" w:name="_Ref157001672"/>
      <w:bookmarkStart w:id="1855"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1853"/>
      <w:r>
        <w:t xml:space="preserve"> Przykłady metod i kanałów komunikacji z interesariuszami uczelni</w:t>
      </w:r>
      <w:bookmarkEnd w:id="1854"/>
      <w:bookmarkEnd w:id="1855"/>
    </w:p>
    <w:tbl>
      <w:tblPr>
        <w:tblStyle w:val="Tabela-Siatka"/>
        <w:tblW w:w="0" w:type="auto"/>
        <w:tblLook w:val="04A0" w:firstRow="1" w:lastRow="0" w:firstColumn="1" w:lastColumn="0" w:noHBand="0" w:noVBand="1"/>
      </w:tblPr>
      <w:tblGrid>
        <w:gridCol w:w="1700"/>
        <w:gridCol w:w="1416"/>
        <w:gridCol w:w="5946"/>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856"/>
            <w:r w:rsidRPr="009D61E4">
              <w:rPr>
                <w:lang w:val="pl-PL"/>
              </w:rPr>
              <w:t>Pracodawcy</w:t>
            </w:r>
            <w:commentRangeEnd w:id="1856"/>
            <w:r w:rsidRPr="009D61E4">
              <w:rPr>
                <w:rStyle w:val="Odwoaniedokomentarza"/>
                <w:rFonts w:ascii="Times New Roman" w:hAnsi="Times New Roman" w:cs="Times New Roman"/>
                <w:bCs w:val="0"/>
                <w:lang w:val="pl-PL" w:bidi="ar-SA"/>
              </w:rPr>
              <w:commentReference w:id="185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 xml:space="preserve">indywidualne rozmowy władzami </w:t>
            </w:r>
            <w:proofErr w:type="gramStart"/>
            <w:r w:rsidRPr="009D61E4">
              <w:rPr>
                <w:lang w:val="pl-PL"/>
              </w:rPr>
              <w:t>uczelni,</w:t>
            </w:r>
            <w:proofErr w:type="gramEnd"/>
            <w:r w:rsidRPr="009D61E4">
              <w:rPr>
                <w:lang w:val="pl-PL"/>
              </w:rPr>
              <w:t xml:space="preserve">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4344529C"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 xml:space="preserve">konkretnych </w:t>
      </w:r>
      <w:proofErr w:type="gramStart"/>
      <w:r w:rsidR="00BD2F1A">
        <w:t>rozwiązań</w:t>
      </w:r>
      <w:proofErr w:type="gramEnd"/>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1857" w:name="_Ref157024032"/>
      <w:bookmarkStart w:id="1858" w:name="_Ref157024024"/>
      <w:bookmarkStart w:id="1859"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1857"/>
      <w:r>
        <w:t xml:space="preserve"> Typologia komunikacji uniwersytetów w mediach społecznościowych</w:t>
      </w:r>
      <w:bookmarkEnd w:id="1858"/>
      <w:bookmarkEnd w:id="185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3AF224CF" w:rsidR="00790F19" w:rsidRDefault="00790F19" w:rsidP="00790F19">
      <w:pPr>
        <w:pStyle w:val="Tytutabeli"/>
      </w:pPr>
      <w:bookmarkStart w:id="1860" w:name="_Ref157071594"/>
      <w:bookmarkStart w:id="1861" w:name="_Ref157071584"/>
      <w:bookmarkStart w:id="1862"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1860"/>
      <w:r>
        <w:t xml:space="preserve"> Kwestionariusz samooceny uczelni w zakresie relacji z interesariuszami</w:t>
      </w:r>
      <w:bookmarkEnd w:id="1861"/>
      <w:bookmarkEnd w:id="186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4444C1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45D30CD"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ins w:id="1863" w:author="Tadeusz Szefler" w:date="2024-06-11T20:22:00Z" w16du:dateUtc="2024-06-11T18:22:00Z">
        <w:r w:rsidR="00617D36">
          <w:t>,</w:t>
        </w:r>
      </w:ins>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1864" w:name="_Ref162612597"/>
      <w:bookmarkStart w:id="1865" w:name="_Ref162639110"/>
      <w:bookmarkStart w:id="1866" w:name="_Toc164801018"/>
      <w:bookmarkStart w:id="1867" w:name="_Toc168466248"/>
      <w:r>
        <w:t>Rola interesariuszy w procesach zarządczych uczelni w kontekście zarządzania jakością</w:t>
      </w:r>
      <w:bookmarkEnd w:id="1864"/>
      <w:bookmarkEnd w:id="1865"/>
      <w:bookmarkEnd w:id="1866"/>
      <w:bookmarkEnd w:id="1867"/>
    </w:p>
    <w:p w14:paraId="07C7E57C" w14:textId="34F9E235"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Zarówno w wytycznych ESG 2015</w:t>
      </w:r>
      <w:ins w:id="1868" w:author="Tadeusz Szefler" w:date="2024-06-11T20:22:00Z" w16du:dateUtc="2024-06-11T18:22:00Z">
        <w:r w:rsidR="00617D36">
          <w:t>,</w:t>
        </w:r>
      </w:ins>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4F1883E5" w:rsidR="00D03EEA" w:rsidRDefault="00D03EEA" w:rsidP="00D03EEA">
      <w:pPr>
        <w:pStyle w:val="Tytutabeli"/>
      </w:pPr>
      <w:bookmarkStart w:id="1869" w:name="_Ref157104969"/>
      <w:bookmarkStart w:id="1870" w:name="_Ref157104963"/>
      <w:bookmarkStart w:id="1871"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1869"/>
      <w:r>
        <w:t xml:space="preserve"> Różne poziomy metod oceny jakości, a interesariusze i wpływ na poprawę jakości usług uczelni</w:t>
      </w:r>
      <w:bookmarkEnd w:id="1870"/>
      <w:bookmarkEnd w:id="1871"/>
    </w:p>
    <w:tbl>
      <w:tblPr>
        <w:tblStyle w:val="Tabela-Siatka"/>
        <w:tblW w:w="0" w:type="auto"/>
        <w:tblLook w:val="04A0" w:firstRow="1" w:lastRow="0" w:firstColumn="1" w:lastColumn="0" w:noHBand="0" w:noVBand="1"/>
      </w:tblPr>
      <w:tblGrid>
        <w:gridCol w:w="1228"/>
        <w:gridCol w:w="1548"/>
        <w:gridCol w:w="1282"/>
        <w:gridCol w:w="1517"/>
        <w:gridCol w:w="1555"/>
        <w:gridCol w:w="1932"/>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31A4C6A7"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ins w:id="1872" w:author="Tadeusz Szefler" w:date="2024-06-11T20:22:00Z" w16du:dateUtc="2024-06-11T18:22:00Z">
        <w:r w:rsidR="00617D36">
          <w:t>,</w:t>
        </w:r>
      </w:ins>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17A5C911" w:rsidR="00881745" w:rsidRPr="00ED45D2" w:rsidRDefault="00881745" w:rsidP="00881745">
      <w:pPr>
        <w:pStyle w:val="Tytutabeli"/>
      </w:pPr>
      <w:bookmarkStart w:id="1873" w:name="_Ref134898257"/>
      <w:bookmarkStart w:id="1874" w:name="_Ref157204748"/>
      <w:bookmarkStart w:id="1875" w:name="_Toc168466869"/>
      <w:r w:rsidRPr="00ED45D2">
        <w:t xml:space="preserve">Tabela </w:t>
      </w:r>
      <w:r>
        <w:fldChar w:fldCharType="begin"/>
      </w:r>
      <w:r>
        <w:instrText xml:space="preserve"> SEQ Tabela \* ARABIC </w:instrText>
      </w:r>
      <w:r>
        <w:fldChar w:fldCharType="separate"/>
      </w:r>
      <w:r w:rsidR="00BF7D63">
        <w:rPr>
          <w:noProof/>
        </w:rPr>
        <w:t>57</w:t>
      </w:r>
      <w:r>
        <w:rPr>
          <w:noProof/>
        </w:rPr>
        <w:fldChar w:fldCharType="end"/>
      </w:r>
      <w:bookmarkEnd w:id="187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874"/>
      <w:bookmarkEnd w:id="187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9C32F05"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ins w:id="1876" w:author="Tadeusz Szefler" w:date="2024-06-11T20:22:00Z" w16du:dateUtc="2024-06-11T18:22:00Z">
        <w:r w:rsidR="00617D36">
          <w:t>,</w:t>
        </w:r>
      </w:ins>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w:t>
      </w:r>
      <w:proofErr w:type="gramStart"/>
      <w:r w:rsidR="00322065">
        <w:t>to</w:t>
      </w:r>
      <w:proofErr w:type="gramEnd"/>
      <w:r w:rsidR="00322065">
        <w:t xml:space="preserve">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479F2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2631B5A7" w:rsidR="00091356" w:rsidRDefault="00091356" w:rsidP="00091356">
      <w:pPr>
        <w:pStyle w:val="Tytutabeli"/>
      </w:pPr>
      <w:bookmarkStart w:id="1877" w:name="_Ref157665691"/>
      <w:bookmarkStart w:id="1878" w:name="_Ref157665684"/>
      <w:bookmarkStart w:id="1879"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1877"/>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1878"/>
      <w:bookmarkEnd w:id="1879"/>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F3774E3"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C27CA62"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1880" w:name="_Ref157710966"/>
      <w:bookmarkStart w:id="1881" w:name="_Ref157710935"/>
      <w:bookmarkStart w:id="1882"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1880"/>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881"/>
      <w:bookmarkEnd w:id="1882"/>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w:t>
      </w:r>
      <w:proofErr w:type="gramStart"/>
      <w:r w:rsidR="001855F0">
        <w:t>pracowników</w:t>
      </w:r>
      <w:r w:rsidR="001F6D7B">
        <w:t>,</w:t>
      </w:r>
      <w:proofErr w:type="gramEnd"/>
      <w:r w:rsidR="001F6D7B">
        <w:t xml:space="preserve">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t>***</w:t>
      </w:r>
    </w:p>
    <w:p w14:paraId="51AC2A3C" w14:textId="5331A362" w:rsidR="00E37B75" w:rsidRPr="009B4AA9" w:rsidRDefault="00E37B75" w:rsidP="00E37B75">
      <w:r w:rsidRPr="009B4AA9">
        <w:t>W ramach pierwszego rozdziału niniejszej pracy omówiono istotne aspekty związane ze specyfiką zarządzania jakością usług uczelni w Polsce</w:t>
      </w:r>
      <w:ins w:id="1883" w:author="Tadeusz Szefler" w:date="2024-06-12T10:19:00Z" w16du:dateUtc="2024-06-12T08:19:00Z">
        <w:r w:rsidR="004B6D38">
          <w:t>,</w:t>
        </w:r>
      </w:ins>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ins w:id="1884" w:author="Tadeusz Szefler" w:date="2024-06-12T10:19:00Z" w16du:dateUtc="2024-06-12T08:19:00Z">
        <w:r w:rsidR="004B6D38">
          <w:t>,</w:t>
        </w:r>
      </w:ins>
      <w:r w:rsidRPr="009B4AA9">
        <w:t xml:space="preserve"> co zostało przedstawiona </w:t>
      </w:r>
      <w:del w:id="1885" w:author="Tadeusz Szefler" w:date="2024-06-12T10:19:00Z" w16du:dateUtc="2024-06-12T08:19:00Z">
        <w:r w:rsidRPr="009B4AA9" w:rsidDel="004B6D38">
          <w:delText xml:space="preserve">na </w:delText>
        </w:r>
      </w:del>
      <w:ins w:id="1886" w:author="Tadeusz Szefler" w:date="2024-06-12T10:19:00Z" w16du:dateUtc="2024-06-12T08:19:00Z">
        <w:r w:rsidR="004B6D38">
          <w:t>w</w:t>
        </w:r>
        <w:r w:rsidR="004B6D38" w:rsidRPr="009B4AA9">
          <w:t xml:space="preserve"> </w:t>
        </w:r>
      </w:ins>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xml:space="preserve">). Omówiono również </w:t>
      </w:r>
      <w:del w:id="1887" w:author="Tadeusz Szefler" w:date="2024-06-12T10:20:00Z" w16du:dateUtc="2024-06-12T08:20:00Z">
        <w:r w:rsidRPr="009B4AA9" w:rsidDel="004B6D38">
          <w:delText>(</w:delText>
        </w:r>
        <w:r w:rsidR="00804FB3" w:rsidDel="004B6D38">
          <w:delText>pod</w:delText>
        </w:r>
        <w:r w:rsidRPr="009B4AA9" w:rsidDel="004B6D38">
          <w:delText xml:space="preserve">rozdz. </w:delText>
        </w:r>
        <w:r w:rsidRPr="009B4AA9" w:rsidDel="004B6D38">
          <w:fldChar w:fldCharType="begin"/>
        </w:r>
        <w:r w:rsidRPr="009B4AA9" w:rsidDel="004B6D38">
          <w:delInstrText xml:space="preserve"> REF _Ref66113578 \r \h  \* MERGEFORMAT </w:delInstrText>
        </w:r>
        <w:r w:rsidRPr="009B4AA9" w:rsidDel="004B6D38">
          <w:fldChar w:fldCharType="separate"/>
        </w:r>
        <w:r w:rsidRPr="009B4AA9" w:rsidDel="004B6D38">
          <w:delText>1.1.2</w:delText>
        </w:r>
        <w:r w:rsidRPr="009B4AA9" w:rsidDel="004B6D38">
          <w:fldChar w:fldCharType="end"/>
        </w:r>
        <w:r w:rsidRPr="009B4AA9" w:rsidDel="004B6D38">
          <w:delText xml:space="preserve">) </w:delText>
        </w:r>
      </w:del>
      <w:r w:rsidRPr="009B4AA9">
        <w:t>istotne zmiany mające wpływ na kształt organizacyjny współczesnych uniwersytetów</w:t>
      </w:r>
      <w:ins w:id="1888" w:author="Tadeusz Szefler" w:date="2024-06-12T10:20:00Z" w16du:dateUtc="2024-06-12T08:20:00Z">
        <w:r w:rsidR="004B6D38">
          <w:t xml:space="preserve"> </w:t>
        </w:r>
        <w:r w:rsidR="004B6D38" w:rsidRPr="009B4AA9">
          <w:t>(</w:t>
        </w:r>
        <w:proofErr w:type="spellStart"/>
        <w:r w:rsidR="004B6D38">
          <w:t>pod</w:t>
        </w:r>
        <w:r w:rsidR="004B6D38" w:rsidRPr="009B4AA9">
          <w:t>rozdz</w:t>
        </w:r>
        <w:proofErr w:type="spellEnd"/>
        <w:r w:rsidR="004B6D38" w:rsidRPr="009B4AA9">
          <w:t xml:space="preserve">. </w:t>
        </w:r>
        <w:r w:rsidR="004B6D38" w:rsidRPr="009B4AA9">
          <w:fldChar w:fldCharType="begin"/>
        </w:r>
        <w:r w:rsidR="004B6D38" w:rsidRPr="009B4AA9">
          <w:instrText xml:space="preserve"> REF _Ref66113578 \r \h  \* MERGEFORMAT </w:instrText>
        </w:r>
      </w:ins>
      <w:ins w:id="1889" w:author="Tadeusz Szefler" w:date="2024-06-12T10:20:00Z" w16du:dateUtc="2024-06-12T08:20:00Z">
        <w:r w:rsidR="004B6D38" w:rsidRPr="009B4AA9">
          <w:fldChar w:fldCharType="separate"/>
        </w:r>
        <w:r w:rsidR="004B6D38" w:rsidRPr="009B4AA9">
          <w:t>1.1.2</w:t>
        </w:r>
        <w:r w:rsidR="004B6D38" w:rsidRPr="009B4AA9">
          <w:fldChar w:fldCharType="end"/>
        </w:r>
        <w:r w:rsidR="004B6D38" w:rsidRPr="009B4AA9">
          <w:t>)</w:t>
        </w:r>
        <w:r w:rsidR="004B6D38">
          <w:t>,</w:t>
        </w:r>
      </w:ins>
      <w:r w:rsidRPr="009B4AA9">
        <w:t xml:space="preserve">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xml:space="preserve">). Ponadto omówiono zmiany regulacyjne, zapoczątkowane w roku 2016 wraz z konkursem na założenia dla tzw. „Ustawy 2.0”, następnie przyjętej </w:t>
      </w:r>
      <w:del w:id="1890" w:author="Tadeusz Szefler" w:date="2024-06-12T10:21:00Z" w16du:dateUtc="2024-06-12T08:21:00Z">
        <w:r w:rsidRPr="009B4AA9" w:rsidDel="004B6D38">
          <w:delText>w</w:delText>
        </w:r>
      </w:del>
      <w:ins w:id="1891" w:author="Tadeusz Szefler" w:date="2024-06-12T10:21:00Z" w16du:dateUtc="2024-06-12T08:21:00Z">
        <w:r w:rsidR="004B6D38">
          <w:t>po</w:t>
        </w:r>
      </w:ins>
      <w:r w:rsidRPr="009B4AA9">
        <w:t xml:space="preserve"> ok. dwóch latach jako „Konstytucja dla Nauki”. Przedstawiono główne założenia tej reformy w kontekście zmian</w:t>
      </w:r>
      <w:ins w:id="1892" w:author="Tadeusz Szefler" w:date="2024-06-12T10:21:00Z" w16du:dateUtc="2024-06-12T08:21:00Z">
        <w:r w:rsidR="004B6D38">
          <w:t>,</w:t>
        </w:r>
      </w:ins>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w:t>
      </w:r>
      <w:ins w:id="1893" w:author="Tadeusz Szefler" w:date="2024-06-12T10:22:00Z" w16du:dateUtc="2024-06-12T08:22:00Z">
        <w:r w:rsidR="004B6D38">
          <w:t>,</w:t>
        </w:r>
      </w:ins>
      <w:r w:rsidRPr="009B4AA9">
        <w:t xml:space="preserve">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a w sposób szczególny dla zarządzających uczelniami</w:t>
      </w:r>
      <w:ins w:id="1894" w:author="Tadeusz Szefler" w:date="2024-06-12T10:26:00Z" w16du:dateUtc="2024-06-12T08:26:00Z">
        <w:r w:rsidR="004B6D38">
          <w:t>//</w:t>
        </w:r>
        <w:r w:rsidR="004B6D38" w:rsidRPr="009B4AA9">
          <w:t>Następnie omówiono</w:t>
        </w:r>
        <w:r w:rsidR="004B6D38">
          <w:t xml:space="preserve"> uwarunkowania realiów polskich</w:t>
        </w:r>
      </w:ins>
      <w:ins w:id="1895" w:author="Tadeusz Szefler" w:date="2024-06-12T10:27:00Z" w16du:dateUtc="2024-06-12T08:27:00Z">
        <w:r w:rsidR="004B6D38">
          <w:t xml:space="preserve"> przekładające się na </w:t>
        </w:r>
        <w:r w:rsidR="004B6D38" w:rsidRPr="009B4AA9">
          <w:t>nowe wymagania dla całego środowiska akademickiego</w:t>
        </w:r>
      </w:ins>
      <w:ins w:id="1896" w:author="Tadeusz Szefler" w:date="2024-06-12T10:28:00Z" w16du:dateUtc="2024-06-12T08:28:00Z">
        <w:r w:rsidR="004B6D38" w:rsidRPr="009B4AA9">
          <w:t>, a w sposób szczególny dla zarządzających uczelniami</w:t>
        </w:r>
        <w:r w:rsidR="004B6D38">
          <w:t xml:space="preserve"> </w:t>
        </w:r>
        <w:r w:rsidR="004B6D38" w:rsidRPr="009B4AA9">
          <w:t>(</w:t>
        </w:r>
        <w:proofErr w:type="spellStart"/>
        <w:r w:rsidR="004B6D38">
          <w:t>pod</w:t>
        </w:r>
        <w:r w:rsidR="004B6D38" w:rsidRPr="009B4AA9">
          <w:t>rozdz</w:t>
        </w:r>
        <w:proofErr w:type="spellEnd"/>
        <w:r w:rsidR="004B6D38" w:rsidRPr="009B4AA9">
          <w:t xml:space="preserve">. </w:t>
        </w:r>
        <w:r w:rsidR="004B6D38" w:rsidRPr="009B4AA9">
          <w:fldChar w:fldCharType="begin"/>
        </w:r>
        <w:r w:rsidR="004B6D38" w:rsidRPr="009B4AA9">
          <w:instrText xml:space="preserve"> REF _Ref66874449 \r \h  \* MERGEFORMAT </w:instrText>
        </w:r>
      </w:ins>
      <w:ins w:id="1897" w:author="Tadeusz Szefler" w:date="2024-06-12T10:28:00Z" w16du:dateUtc="2024-06-12T08:28:00Z">
        <w:r w:rsidR="004B6D38" w:rsidRPr="009B4AA9">
          <w:fldChar w:fldCharType="separate"/>
        </w:r>
        <w:r w:rsidR="004B6D38" w:rsidRPr="009B4AA9">
          <w:t>1.1.3</w:t>
        </w:r>
        <w:r w:rsidR="004B6D38" w:rsidRPr="009B4AA9">
          <w:fldChar w:fldCharType="end"/>
        </w:r>
        <w:r w:rsidR="004B6D38" w:rsidRPr="009B4AA9">
          <w:t>)</w:t>
        </w:r>
      </w:ins>
      <w:r w:rsidRPr="009B4AA9">
        <w:t xml:space="preserve">. Wskazano na kluczowe tendencje demograficzne mające wpływ na szkolnictwo wyższe, a także na zmiany w zakresie nakładów finansowych na naukę i edukację wyższą. Wzbogacono te analizy </w:t>
      </w:r>
      <w:del w:id="1898" w:author="Tadeusz Szefler" w:date="2024-06-12T10:28:00Z" w16du:dateUtc="2024-06-12T08:28:00Z">
        <w:r w:rsidRPr="009B4AA9" w:rsidDel="004B6D38">
          <w:delText xml:space="preserve">również </w:delText>
        </w:r>
      </w:del>
      <w:r w:rsidRPr="009B4AA9">
        <w:t>o kontekst porównawczy na tle innych krajów. Ponadto ze względu na specyfikę polskiego rynku uniwersyteckiego z dominująca rolą uczelni publicznych, a także istotne zmiany w podejściu państwa do inwestowania w naukę i szkolnictw</w:t>
      </w:r>
      <w:del w:id="1899" w:author="Tadeusz Szefler" w:date="2024-06-12T10:29:00Z" w16du:dateUtc="2024-06-12T08:29:00Z">
        <w:r w:rsidRPr="009B4AA9" w:rsidDel="00090DCE">
          <w:delText>a</w:delText>
        </w:r>
      </w:del>
      <w:ins w:id="1900" w:author="Tadeusz Szefler" w:date="2024-06-12T10:29:00Z" w16du:dateUtc="2024-06-12T08:29:00Z">
        <w:r w:rsidR="00090DCE">
          <w:t>o</w:t>
        </w:r>
      </w:ins>
      <w:r w:rsidRPr="009B4AA9">
        <w:t xml:space="preserve"> wyższe</w:t>
      </w:r>
      <w:del w:id="1901" w:author="Tadeusz Szefler" w:date="2024-06-12T10:29:00Z" w16du:dateUtc="2024-06-12T08:29:00Z">
        <w:r w:rsidRPr="009B4AA9" w:rsidDel="00090DCE">
          <w:delText>go</w:delText>
        </w:r>
      </w:del>
      <w:ins w:id="1902" w:author="Tadeusz Szefler" w:date="2024-06-12T10:29:00Z" w16du:dateUtc="2024-06-12T08:29:00Z">
        <w:r w:rsidR="00090DCE">
          <w:t>,</w:t>
        </w:r>
      </w:ins>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1B7C2721"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ins w:id="1903" w:author="Tadeusz Szefler" w:date="2024-06-12T10:33:00Z" w16du:dateUtc="2024-06-12T08:33:00Z">
        <w:r w:rsidR="00090DCE">
          <w:t xml:space="preserve">i </w:t>
        </w:r>
      </w:ins>
      <w:r w:rsidRPr="009B4AA9">
        <w:t xml:space="preserve">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del w:id="1904" w:author="Tadeusz Szefler" w:date="2024-06-12T10:34:00Z" w16du:dateUtc="2024-06-12T08:34:00Z">
        <w:r w:rsidRPr="009B4AA9" w:rsidDel="00090DCE">
          <w:delText xml:space="preserve">również </w:delText>
        </w:r>
      </w:del>
      <w:ins w:id="1905" w:author="Tadeusz Szefler" w:date="2024-06-12T10:34:00Z" w16du:dateUtc="2024-06-12T08:34:00Z">
        <w:r w:rsidR="00090DCE">
          <w:t>także</w:t>
        </w:r>
        <w:r w:rsidR="00090DCE" w:rsidRPr="009B4AA9">
          <w:t xml:space="preserve"> </w:t>
        </w:r>
      </w:ins>
      <w:r w:rsidRPr="009B4AA9">
        <w:t>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w:t>
      </w:r>
      <w:del w:id="1906" w:author="Tadeusz Szefler" w:date="2024-06-12T10:35:00Z" w16du:dateUtc="2024-06-12T08:35:00Z">
        <w:r w:rsidRPr="009B4AA9" w:rsidDel="00090DCE">
          <w:delText>,</w:delText>
        </w:r>
      </w:del>
      <w:r w:rsidRPr="009B4AA9">
        <w:t xml:space="preserve">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ins w:id="1907" w:author="Tadeusz Szefler" w:date="2024-06-12T10:35:00Z" w16du:dateUtc="2024-06-12T08:35:00Z">
        <w:r w:rsidR="00090DCE">
          <w:t>,</w:t>
        </w:r>
      </w:ins>
      <w:r w:rsidRPr="009B4AA9">
        <w:t xml:space="preserve"> gdzie to możliwe</w:t>
      </w:r>
      <w:ins w:id="1908" w:author="Tadeusz Szefler" w:date="2024-06-12T10:35:00Z" w16du:dateUtc="2024-06-12T08:35:00Z">
        <w:r w:rsidR="00090DCE">
          <w:t>,</w:t>
        </w:r>
      </w:ins>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w:t>
      </w:r>
      <w:del w:id="1909" w:author="Tadeusz Szefler" w:date="2024-06-12T10:35:00Z" w16du:dateUtc="2024-06-12T08:35:00Z">
        <w:r w:rsidRPr="009B4AA9" w:rsidDel="00090DCE">
          <w:delText>nie będącymi</w:delText>
        </w:r>
      </w:del>
      <w:ins w:id="1910" w:author="Tadeusz Szefler" w:date="2024-06-12T10:35:00Z" w16du:dateUtc="2024-06-12T08:35:00Z">
        <w:r w:rsidR="00090DCE">
          <w:t>niebędących</w:t>
        </w:r>
      </w:ins>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w:t>
      </w:r>
      <w:del w:id="1911" w:author="Tadeusz Szefler" w:date="2024-06-12T10:36:00Z" w16du:dateUtc="2024-06-12T08:36:00Z">
        <w:r w:rsidRPr="009B4AA9" w:rsidDel="00090DCE">
          <w:delText xml:space="preserve">nieraz </w:delText>
        </w:r>
      </w:del>
      <w:r w:rsidRPr="009B4AA9">
        <w:t xml:space="preserve">stanowią </w:t>
      </w:r>
      <w:ins w:id="1912" w:author="Tadeusz Szefler" w:date="2024-06-12T10:36:00Z" w16du:dateUtc="2024-06-12T08:36:00Z">
        <w:r w:rsidR="00090DCE" w:rsidRPr="009B4AA9">
          <w:t xml:space="preserve">nieraz </w:t>
        </w:r>
      </w:ins>
      <w:r w:rsidRPr="009B4AA9">
        <w:t>najistotniejsze kryteria wyboru uczelni przez kandydatów na studia</w:t>
      </w:r>
      <w:ins w:id="1913" w:author="Tadeusz Szefler" w:date="2024-06-12T10:36:00Z" w16du:dateUtc="2024-06-12T08:36:00Z">
        <w:r w:rsidR="00090DCE">
          <w:t>,</w:t>
        </w:r>
      </w:ins>
      <w:r w:rsidRPr="009B4AA9">
        <w:t xml:space="preserve"> co wią</w:t>
      </w:r>
      <w:del w:id="1914" w:author="Tadeusz Szefler" w:date="2024-06-12T10:36:00Z" w16du:dateUtc="2024-06-12T08:36:00Z">
        <w:r w:rsidRPr="009B4AA9" w:rsidDel="00090DCE">
          <w:delText>zało</w:delText>
        </w:r>
      </w:del>
      <w:ins w:id="1915" w:author="Tadeusz Szefler" w:date="2024-06-12T10:36:00Z" w16du:dateUtc="2024-06-12T08:36:00Z">
        <w:r w:rsidR="00090DCE">
          <w:t>że</w:t>
        </w:r>
      </w:ins>
      <w:r w:rsidRPr="009B4AA9">
        <w:t xml:space="preserve"> się z większymi szansami na zatrudnienie na lepszych stanowiskach. Natomiast wydaje się, że trendy w procesach rekrutacyjnych się zmieniają obecnie w kierunku znacznie mniejszego przywiązywania wagi do tego</w:t>
      </w:r>
      <w:ins w:id="1916" w:author="Tadeusz Szefler" w:date="2024-06-12T10:37:00Z" w16du:dateUtc="2024-06-12T08:37:00Z">
        <w:r w:rsidR="00090DCE">
          <w:t>,</w:t>
        </w:r>
      </w:ins>
      <w:r w:rsidRPr="009B4AA9">
        <w:t xml:space="preserve"> jaką uczelnię ukończyli kandydaci. I choć rola reputacji uczelni wydaje się nieznacznie maleć na rynku pracy</w:t>
      </w:r>
      <w:ins w:id="1917" w:author="Tadeusz Szefler" w:date="2024-06-12T10:37:00Z" w16du:dateUtc="2024-06-12T08:37:00Z">
        <w:r w:rsidR="00090DCE">
          <w:t>,</w:t>
        </w:r>
      </w:ins>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ins w:id="1918" w:author="Tadeusz Szefler" w:date="2024-06-12T10:37:00Z" w16du:dateUtc="2024-06-12T08:37:00Z">
        <w:r w:rsidR="00090DCE">
          <w:t>ch</w:t>
        </w:r>
      </w:ins>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090DCE">
        <w:rPr>
          <w:i/>
          <w:iCs/>
          <w:rPrChange w:id="1919" w:author="Tadeusz Szefler" w:date="2024-06-12T10:38:00Z" w16du:dateUtc="2024-06-12T08:38:00Z">
            <w:rPr/>
          </w:rPrChange>
        </w:rPr>
        <w:t>win-win</w:t>
      </w:r>
      <w:r w:rsidRPr="009B4AA9">
        <w:t>.</w:t>
      </w:r>
    </w:p>
    <w:p w14:paraId="651A67B8" w14:textId="509E2A50"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xml:space="preserve">) zostały omówione zagadnienia związane z pomiarem jakości. W pierwszej części </w:t>
      </w:r>
      <w:del w:id="1920" w:author="Tadeusz Szefler" w:date="2024-06-12T10:38:00Z" w16du:dateUtc="2024-06-12T08:38:00Z">
        <w:r w:rsidRPr="009B4AA9" w:rsidDel="00090DCE">
          <w:delText xml:space="preserve">tego podrozdziału </w:delText>
        </w:r>
      </w:del>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w:t>
      </w:r>
      <w:del w:id="1921" w:author="Tadeusz Szefler" w:date="2024-06-12T10:39:00Z" w16du:dateUtc="2024-06-12T08:39:00Z">
        <w:r w:rsidRPr="009B4AA9" w:rsidDel="00090DCE">
          <w:delText>,</w:delText>
        </w:r>
      </w:del>
      <w:r w:rsidRPr="009B4AA9">
        <w:t xml:space="preserve"> a jakością usług, w tym szczególnego ich rodzaju</w:t>
      </w:r>
      <w:ins w:id="1922" w:author="Tadeusz Szefler" w:date="2024-06-12T10:39:00Z" w16du:dateUtc="2024-06-12T08:39:00Z">
        <w:r w:rsidR="00090DCE">
          <w:t>,</w:t>
        </w:r>
      </w:ins>
      <w:r w:rsidRPr="009B4AA9">
        <w:t xml:space="preserve"> jakimi są usługi uczelni. Usługi te</w:t>
      </w:r>
      <w:ins w:id="1923" w:author="Tadeusz Szefler" w:date="2024-06-12T10:39:00Z" w16du:dateUtc="2024-06-12T08:39:00Z">
        <w:r w:rsidR="00090DCE">
          <w:t>,</w:t>
        </w:r>
      </w:ins>
      <w:r w:rsidRPr="009B4AA9">
        <w:t xml:space="preserve"> odznaczając się wysoką niematerialnością i bardzo dużym współudziałem zaangażowania odbiorców w uzyskiwanie efektów</w:t>
      </w:r>
      <w:ins w:id="1924" w:author="Tadeusz Szefler" w:date="2024-06-12T10:39:00Z" w16du:dateUtc="2024-06-12T08:39:00Z">
        <w:r w:rsidR="00BD1E01">
          <w:t>,</w:t>
        </w:r>
      </w:ins>
      <w:r w:rsidRPr="009B4AA9">
        <w:t xml:space="preserve"> są dość dobrze opisywane przez różne omówione modele jakości usług o</w:t>
      </w:r>
      <w:r w:rsidR="001945F3">
        <w:t> </w:t>
      </w:r>
      <w:r w:rsidRPr="009B4AA9">
        <w:t>ugruntowanych postawach teoretycznych. Następnie</w:t>
      </w:r>
      <w:del w:id="1925" w:author="Tadeusz Szefler" w:date="2024-06-12T10:39:00Z" w16du:dateUtc="2024-06-12T08:39:00Z">
        <w:r w:rsidRPr="009B4AA9" w:rsidDel="00BD1E01">
          <w:delText xml:space="preserve"> (</w:delText>
        </w:r>
        <w:r w:rsidR="00804FB3" w:rsidDel="00BD1E01">
          <w:delText>pod</w:delText>
        </w:r>
        <w:r w:rsidRPr="009B4AA9" w:rsidDel="00BD1E01">
          <w:delText xml:space="preserve">rozdz. </w:delText>
        </w:r>
        <w:r w:rsidRPr="009B4AA9" w:rsidDel="00BD1E01">
          <w:fldChar w:fldCharType="begin"/>
        </w:r>
        <w:r w:rsidRPr="009B4AA9" w:rsidDel="00BD1E01">
          <w:delInstrText xml:space="preserve"> REF _Ref137319715 \r \h  \* MERGEFORMAT </w:delInstrText>
        </w:r>
        <w:r w:rsidRPr="009B4AA9" w:rsidDel="00BD1E01">
          <w:fldChar w:fldCharType="separate"/>
        </w:r>
        <w:r w:rsidRPr="009B4AA9" w:rsidDel="00BD1E01">
          <w:delText>1.3.2</w:delText>
        </w:r>
        <w:r w:rsidRPr="009B4AA9" w:rsidDel="00BD1E01">
          <w:fldChar w:fldCharType="end"/>
        </w:r>
        <w:r w:rsidRPr="009B4AA9" w:rsidDel="00BD1E01">
          <w:delText>)</w:delText>
        </w:r>
      </w:del>
      <w:r w:rsidRPr="009B4AA9">
        <w:t xml:space="preserve"> zostały zaprezentowane różne metody pomiaru jakości usług</w:t>
      </w:r>
      <w:ins w:id="1926" w:author="Tadeusz Szefler" w:date="2024-06-12T10:39:00Z" w16du:dateUtc="2024-06-12T08:39:00Z">
        <w:r w:rsidR="00BD1E01" w:rsidRPr="009B4AA9">
          <w:t xml:space="preserve"> (</w:t>
        </w:r>
        <w:proofErr w:type="spellStart"/>
        <w:r w:rsidR="00BD1E01">
          <w:t>pod</w:t>
        </w:r>
        <w:r w:rsidR="00BD1E01" w:rsidRPr="009B4AA9">
          <w:t>rozdz</w:t>
        </w:r>
        <w:proofErr w:type="spellEnd"/>
        <w:r w:rsidR="00BD1E01" w:rsidRPr="009B4AA9">
          <w:t xml:space="preserve">. </w:t>
        </w:r>
        <w:r w:rsidR="00BD1E01" w:rsidRPr="009B4AA9">
          <w:fldChar w:fldCharType="begin"/>
        </w:r>
        <w:r w:rsidR="00BD1E01" w:rsidRPr="009B4AA9">
          <w:instrText xml:space="preserve"> REF _Ref137319715 \r \h  \* MERGEFORMAT </w:instrText>
        </w:r>
      </w:ins>
      <w:ins w:id="1927" w:author="Tadeusz Szefler" w:date="2024-06-12T10:39:00Z" w16du:dateUtc="2024-06-12T08:39:00Z">
        <w:r w:rsidR="00BD1E01" w:rsidRPr="009B4AA9">
          <w:fldChar w:fldCharType="separate"/>
        </w:r>
        <w:r w:rsidR="00BD1E01" w:rsidRPr="009B4AA9">
          <w:t>1.3.2</w:t>
        </w:r>
        <w:r w:rsidR="00BD1E01" w:rsidRPr="009B4AA9">
          <w:fldChar w:fldCharType="end"/>
        </w:r>
        <w:r w:rsidR="00BD1E01" w:rsidRPr="009B4AA9">
          <w:t>)</w:t>
        </w:r>
      </w:ins>
      <w:r w:rsidRPr="009B4AA9">
        <w:t>, które mogą znaleźć zwoje zastosowanie lub choćby mieć wkład w</w:t>
      </w:r>
      <w:r w:rsidR="001945F3">
        <w:t> </w:t>
      </w:r>
      <w:r w:rsidRPr="009B4AA9">
        <w:t>pomiar jakości usług uczelni. Zostały również omówione istniejące metody oceny w odniesieniu do uczelni</w:t>
      </w:r>
      <w:ins w:id="1928" w:author="Tadeusz Szefler" w:date="2024-06-12T10:40:00Z" w16du:dateUtc="2024-06-12T08:40:00Z">
        <w:r w:rsidR="00BD1E01">
          <w:t>,</w:t>
        </w:r>
      </w:ins>
      <w:r w:rsidRPr="009B4AA9">
        <w:t xml:space="preserve"> a także autorskie propozycje wskaźników IWRA oraz SSI</w:t>
      </w:r>
      <w:ins w:id="1929" w:author="Tadeusz Szefler" w:date="2024-06-12T10:40:00Z" w16du:dateUtc="2024-06-12T08:40:00Z">
        <w:r w:rsidR="00BD1E01">
          <w:t>,</w:t>
        </w:r>
      </w:ins>
      <w:r w:rsidRPr="009B4AA9">
        <w:t xml:space="preserve"> stanowiące rozwinięcie istniejących metod pomiaru</w:t>
      </w:r>
      <w:ins w:id="1930" w:author="Tadeusz Szefler" w:date="2024-06-12T10:40:00Z" w16du:dateUtc="2024-06-12T08:40:00Z">
        <w:r w:rsidR="00BD1E01">
          <w:t>,</w:t>
        </w:r>
      </w:ins>
      <w:r w:rsidRPr="009B4AA9">
        <w:t xml:space="preserve"> mających swoje uzasadnienie zarówno w praktyce</w:t>
      </w:r>
      <w:ins w:id="1931" w:author="Tadeusz Szefler" w:date="2024-06-11T20:22:00Z" w16du:dateUtc="2024-06-11T18:22:00Z">
        <w:r w:rsidR="00617D36">
          <w:t>,</w:t>
        </w:r>
      </w:ins>
      <w:r w:rsidRPr="009B4AA9">
        <w:t xml:space="preserve"> jak i teorii związanej z jakością usług uniwersyteckich. W ostatniej części </w:t>
      </w:r>
      <w:del w:id="1932" w:author="Tadeusz Szefler" w:date="2024-06-12T10:40:00Z" w16du:dateUtc="2024-06-12T08:40:00Z">
        <w:r w:rsidRPr="009B4AA9" w:rsidDel="00BD1E01">
          <w:delText xml:space="preserve">tego podrozdziału </w:delText>
        </w:r>
      </w:del>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uniwersytetów</w:t>
      </w:r>
      <w:ins w:id="1933" w:author="Tadeusz Szefler" w:date="2024-06-12T10:40:00Z" w16du:dateUtc="2024-06-12T08:40:00Z">
        <w:r w:rsidR="00BD1E01">
          <w:t>,</w:t>
        </w:r>
      </w:ins>
      <w:r w:rsidR="00D51AB7">
        <w:t xml:space="preserve"> </w:t>
      </w:r>
      <w:r w:rsidRPr="009B4AA9">
        <w:t xml:space="preserve">gdyż stanowią one </w:t>
      </w:r>
      <w:del w:id="1934" w:author="Tadeusz Szefler" w:date="2024-06-12T10:40:00Z" w16du:dateUtc="2024-06-12T08:40:00Z">
        <w:r w:rsidRPr="009B4AA9" w:rsidDel="00BD1E01">
          <w:delText xml:space="preserve">bardzo </w:delText>
        </w:r>
      </w:del>
      <w:r w:rsidRPr="009B4AA9">
        <w:t>szczególną i powszechnie uznaną metodę dla wnioskowania o jakości różnych uczelni. Poza omówieniem istotnych podobieństw i szczegółów pomiędzy najistotniejszymi</w:t>
      </w:r>
      <w:del w:id="1935" w:author="Tadeusz Szefler" w:date="2024-06-12T10:41:00Z" w16du:dateUtc="2024-06-12T08:41:00Z">
        <w:r w:rsidRPr="009B4AA9" w:rsidDel="00BD1E01">
          <w:delText>,</w:delText>
        </w:r>
      </w:del>
      <w:ins w:id="1936" w:author="Tadeusz Szefler" w:date="2024-06-12T10:41:00Z" w16du:dateUtc="2024-06-12T08:41:00Z">
        <w:r w:rsidR="00BD1E01">
          <w:t xml:space="preserve"> –</w:t>
        </w:r>
      </w:ins>
      <w:r w:rsidRPr="009B4AA9">
        <w:t xml:space="preserve"> z punktu widzenia polskich uczelni</w:t>
      </w:r>
      <w:del w:id="1937" w:author="Tadeusz Szefler" w:date="2024-06-12T10:41:00Z" w16du:dateUtc="2024-06-12T08:41:00Z">
        <w:r w:rsidRPr="009B4AA9" w:rsidDel="00BD1E01">
          <w:delText>,</w:delText>
        </w:r>
      </w:del>
      <w:ins w:id="1938" w:author="Tadeusz Szefler" w:date="2024-06-12T10:41:00Z" w16du:dateUtc="2024-06-12T08:41:00Z">
        <w:r w:rsidR="00BD1E01">
          <w:t xml:space="preserve"> –</w:t>
        </w:r>
      </w:ins>
      <w:r w:rsidRPr="009B4AA9">
        <w:t xml:space="preserve"> rankingami globalnymi przedstawiono też autorską propozycję rankingu hybrydowego</w:t>
      </w:r>
      <w:ins w:id="1939" w:author="Tadeusz Szefler" w:date="2024-06-12T10:41:00Z" w16du:dateUtc="2024-06-12T08:41:00Z">
        <w:r w:rsidR="00BD1E01">
          <w:t>,</w:t>
        </w:r>
      </w:ins>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A988B37"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w:t>
      </w:r>
      <w:del w:id="1940" w:author="Tadeusz Szefler" w:date="2024-06-12T10:42:00Z" w16du:dateUtc="2024-06-12T08:42:00Z">
        <w:r w:rsidRPr="009B4AA9" w:rsidDel="00BD1E01">
          <w:delText xml:space="preserve">stworzone jako </w:delText>
        </w:r>
      </w:del>
      <w:r w:rsidRPr="009B4AA9">
        <w:t xml:space="preserve">dedykowane organizacjom edukacyjnym (ISO 21001:2018), </w:t>
      </w:r>
      <w:del w:id="1941" w:author="Tadeusz Szefler" w:date="2024-06-12T10:43:00Z" w16du:dateUtc="2024-06-12T08:43:00Z">
        <w:r w:rsidRPr="009B4AA9" w:rsidDel="00BD1E01">
          <w:delText xml:space="preserve">a </w:delText>
        </w:r>
      </w:del>
      <w:r w:rsidRPr="009B4AA9">
        <w:t>w tym szczególnie uniwersytetom (</w:t>
      </w:r>
      <w:proofErr w:type="spellStart"/>
      <w:r w:rsidRPr="009B4AA9">
        <w:t>QualHE</w:t>
      </w:r>
      <w:proofErr w:type="spellEnd"/>
      <w:r w:rsidRPr="009B4AA9">
        <w:t>). Następnie</w:t>
      </w:r>
      <w:del w:id="1942" w:author="Tadeusz Szefler" w:date="2024-06-12T10:43:00Z" w16du:dateUtc="2024-06-12T08:43:00Z">
        <w:r w:rsidRPr="009B4AA9" w:rsidDel="00BD1E01">
          <w:delText xml:space="preserve"> (</w:delText>
        </w:r>
        <w:r w:rsidR="00804FB3" w:rsidDel="00BD1E01">
          <w:delText>pod</w:delText>
        </w:r>
        <w:r w:rsidRPr="009B4AA9" w:rsidDel="00BD1E01">
          <w:delText xml:space="preserve">rozdz. </w:delText>
        </w:r>
        <w:r w:rsidRPr="009B4AA9" w:rsidDel="00BD1E01">
          <w:fldChar w:fldCharType="begin"/>
        </w:r>
        <w:r w:rsidRPr="009B4AA9" w:rsidDel="00BD1E01">
          <w:delInstrText xml:space="preserve"> REF _Ref147563104 \r \h  \* MERGEFORMAT </w:delInstrText>
        </w:r>
        <w:r w:rsidRPr="009B4AA9" w:rsidDel="00BD1E01">
          <w:fldChar w:fldCharType="separate"/>
        </w:r>
        <w:r w:rsidRPr="009B4AA9" w:rsidDel="00BD1E01">
          <w:delText>1.4.2</w:delText>
        </w:r>
        <w:r w:rsidRPr="009B4AA9" w:rsidDel="00BD1E01">
          <w:fldChar w:fldCharType="end"/>
        </w:r>
        <w:r w:rsidRPr="009B4AA9" w:rsidDel="00BD1E01">
          <w:delText>)</w:delText>
        </w:r>
      </w:del>
      <w:r w:rsidRPr="009B4AA9">
        <w:t xml:space="preserve"> omówiono specyficzne uwarunkowania wobec zarządzania jakością uczelni w Polsce</w:t>
      </w:r>
      <w:ins w:id="1943" w:author="Tadeusz Szefler" w:date="2024-06-12T10:43:00Z" w16du:dateUtc="2024-06-12T08:43:00Z">
        <w:r w:rsidR="00BD1E01" w:rsidRPr="009B4AA9">
          <w:t xml:space="preserve"> (</w:t>
        </w:r>
        <w:proofErr w:type="spellStart"/>
        <w:r w:rsidR="00BD1E01">
          <w:t>pod</w:t>
        </w:r>
        <w:r w:rsidR="00BD1E01" w:rsidRPr="009B4AA9">
          <w:t>rozdz</w:t>
        </w:r>
        <w:proofErr w:type="spellEnd"/>
        <w:r w:rsidR="00BD1E01" w:rsidRPr="009B4AA9">
          <w:t xml:space="preserve">. </w:t>
        </w:r>
        <w:r w:rsidR="00BD1E01" w:rsidRPr="009B4AA9">
          <w:fldChar w:fldCharType="begin"/>
        </w:r>
        <w:r w:rsidR="00BD1E01" w:rsidRPr="009B4AA9">
          <w:instrText xml:space="preserve"> REF _Ref147563104 \r \h  \* MERGEFORMAT </w:instrText>
        </w:r>
      </w:ins>
      <w:ins w:id="1944" w:author="Tadeusz Szefler" w:date="2024-06-12T10:43:00Z" w16du:dateUtc="2024-06-12T08:43:00Z">
        <w:r w:rsidR="00BD1E01" w:rsidRPr="009B4AA9">
          <w:fldChar w:fldCharType="separate"/>
        </w:r>
        <w:r w:rsidR="00BD1E01" w:rsidRPr="009B4AA9">
          <w:t>1.4.2</w:t>
        </w:r>
        <w:r w:rsidR="00BD1E01" w:rsidRPr="009B4AA9">
          <w:fldChar w:fldCharType="end"/>
        </w:r>
        <w:r w:rsidR="00BD1E01" w:rsidRPr="009B4AA9">
          <w:t>)</w:t>
        </w:r>
      </w:ins>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ins w:id="1945" w:author="Tadeusz Szefler" w:date="2024-06-12T10:44:00Z" w16du:dateUtc="2024-06-12T08:44:00Z">
        <w:r w:rsidR="00BD1E01">
          <w:t xml:space="preserve">z </w:t>
        </w:r>
      </w:ins>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68EE4207"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ins w:id="1946" w:author="Tadeusz Szefler" w:date="2024-06-12T10:45:00Z" w16du:dateUtc="2024-06-12T08:45:00Z">
        <w:r w:rsidR="00BD1E01">
          <w:t>,</w:t>
        </w:r>
      </w:ins>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w:t>
      </w:r>
      <w:del w:id="1947" w:author="Tadeusz Szefler" w:date="2024-06-12T10:45:00Z" w16du:dateUtc="2024-06-12T08:45:00Z">
        <w:r w:rsidR="00E37B75" w:rsidRPr="009B4AA9" w:rsidDel="00BD1E01">
          <w:delText>,</w:delText>
        </w:r>
      </w:del>
      <w:r w:rsidR="00E37B75" w:rsidRPr="009B4AA9">
        <w:t xml:space="preserve">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w:t>
      </w:r>
      <w:ins w:id="1948" w:author="Tadeusz Szefler" w:date="2024-06-12T10:45:00Z" w16du:dateUtc="2024-06-12T08:45:00Z">
        <w:r w:rsidR="00BD1E01">
          <w:t>,</w:t>
        </w:r>
      </w:ins>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w:t>
      </w:r>
      <w:ins w:id="1949" w:author="Tadeusz Szefler" w:date="2024-06-12T10:46:00Z" w16du:dateUtc="2024-06-12T08:46:00Z">
        <w:r w:rsidR="00BD1E01">
          <w:t>,</w:t>
        </w:r>
      </w:ins>
      <w:r w:rsidR="00E37B75" w:rsidRPr="009B4AA9">
        <w:t xml:space="preserve"> natomiast rozpoczyna się analizą interesariuszy. W związku z tym zasadniczą część tego podrozdziału stanowi omówienie wybranych </w:t>
      </w:r>
      <w:del w:id="1950" w:author="Tadeusz Szefler" w:date="2024-06-12T10:47:00Z" w16du:dateUtc="2024-06-12T08:47:00Z">
        <w:r w:rsidR="00E37B75" w:rsidRPr="009B4AA9" w:rsidDel="00BD1E01">
          <w:delText>(kontekst uczelni)</w:delText>
        </w:r>
      </w:del>
      <w:ins w:id="1951" w:author="Tadeusz Szefler" w:date="2024-06-12T10:47:00Z" w16du:dateUtc="2024-06-12T08:47:00Z">
        <w:r w:rsidR="00BD1E01">
          <w:t>w odniesieniu do uczelni</w:t>
        </w:r>
      </w:ins>
      <w:r w:rsidR="00E37B75" w:rsidRPr="009B4AA9">
        <w:t xml:space="preserve">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xml:space="preserve">) i rekomendacji dotyczących </w:t>
      </w:r>
      <w:del w:id="1952" w:author="Tadeusz Szefler" w:date="2024-06-12T10:47:00Z" w16du:dateUtc="2024-06-12T08:47:00Z">
        <w:r w:rsidR="00E37B75" w:rsidRPr="009B4AA9" w:rsidDel="00BD1E01">
          <w:delText xml:space="preserve">z </w:delText>
        </w:r>
      </w:del>
      <w:r w:rsidR="00E37B75" w:rsidRPr="009B4AA9">
        <w:t>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w:t>
      </w:r>
      <w:ins w:id="1953" w:author="Tadeusz Szefler" w:date="2024-06-12T10:47:00Z" w16du:dateUtc="2024-06-12T08:47:00Z">
        <w:r w:rsidR="00BD1E01">
          <w:t>,</w:t>
        </w:r>
      </w:ins>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w:t>
      </w:r>
      <w:del w:id="1954" w:author="Tadeusz Szefler" w:date="2024-06-12T10:48:00Z" w16du:dateUtc="2024-06-12T08:48:00Z">
        <w:r w:rsidR="00E37B75" w:rsidRPr="009B4AA9" w:rsidDel="00BD1E01">
          <w:delText xml:space="preserve">odnośnie do </w:delText>
        </w:r>
      </w:del>
      <w:r w:rsidR="00E37B75" w:rsidRPr="009B4AA9">
        <w:t xml:space="preserve">roli interesariuszy w zakresie wymagań oceny PKA oraz wymagań systemu zarzadzania jakością organizacji edukacyjnej </w:t>
      </w:r>
      <w:del w:id="1955" w:author="Tadeusz Szefler" w:date="2024-06-12T10:49:00Z" w16du:dateUtc="2024-06-12T08:49:00Z">
        <w:r w:rsidR="00E37B75" w:rsidRPr="009B4AA9" w:rsidDel="00BD1E01">
          <w:delText>zgodnym z</w:delText>
        </w:r>
      </w:del>
      <w:ins w:id="1956" w:author="Tadeusz Szefler" w:date="2024-06-12T10:49:00Z" w16du:dateUtc="2024-06-12T08:49:00Z">
        <w:r w:rsidR="00BD1E01">
          <w:t>we</w:t>
        </w:r>
        <w:r w:rsidR="00DC1DE8">
          <w:t>dług</w:t>
        </w:r>
      </w:ins>
      <w:r w:rsidR="00E37B75" w:rsidRPr="009B4AA9">
        <w:t xml:space="preserve">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w:t>
      </w:r>
      <w:ins w:id="1957" w:author="Tadeusz Szefler" w:date="2024-06-12T10:49:00Z" w16du:dateUtc="2024-06-12T08:49:00Z">
        <w:r w:rsidR="00DC1DE8">
          <w:t>,</w:t>
        </w:r>
      </w:ins>
      <w:r w:rsidR="00E37B75" w:rsidRPr="009B4AA9">
        <w:t xml:space="preserve"> stanowiąca jednocześnie syntezę wniosków </w:t>
      </w:r>
      <w:del w:id="1958" w:author="Tadeusz Szefler" w:date="2024-06-12T10:50:00Z" w16du:dateUtc="2024-06-12T08:50:00Z">
        <w:r w:rsidR="00E37B75" w:rsidRPr="009B4AA9" w:rsidDel="00DC1DE8">
          <w:delText>odnośnie do</w:delText>
        </w:r>
      </w:del>
      <w:ins w:id="1959" w:author="Tadeusz Szefler" w:date="2024-06-12T10:50:00Z" w16du:dateUtc="2024-06-12T08:50:00Z">
        <w:r w:rsidR="00DC1DE8">
          <w:t>dotyczących</w:t>
        </w:r>
      </w:ins>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1960" w:name="_Ref164502460"/>
      <w:bookmarkStart w:id="1961" w:name="_Toc164801019"/>
      <w:bookmarkStart w:id="1962" w:name="_Toc168466249"/>
      <w:bookmarkEnd w:id="1828"/>
      <w:bookmarkEnd w:id="1829"/>
      <w:r w:rsidRPr="00B61EC4">
        <w:t>Badanie efektów działania</w:t>
      </w:r>
      <w:r w:rsidR="00787121" w:rsidRPr="00B61EC4">
        <w:t xml:space="preserve"> systemu zarządzania jakością uczelni z uwzględnieniem pomiaru satysfakcji interesariuszy</w:t>
      </w:r>
      <w:bookmarkEnd w:id="1960"/>
      <w:bookmarkEnd w:id="1961"/>
      <w:bookmarkEnd w:id="1962"/>
    </w:p>
    <w:p w14:paraId="4DA327AC" w14:textId="214066C1"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del w:id="1963" w:author="Tadeusz Szefler" w:date="2024-06-12T12:50:00Z" w16du:dateUtc="2024-06-12T10:50:00Z">
        <w:r w:rsidR="008A0DE1" w:rsidDel="00EC10C1">
          <w:delText>i</w:delText>
        </w:r>
      </w:del>
      <w:ins w:id="1964" w:author="Tadeusz Szefler" w:date="2024-06-12T12:50:00Z" w16du:dateUtc="2024-06-12T10:50:00Z">
        <w:r w:rsidR="00EC10C1">
          <w:t>e</w:t>
        </w:r>
      </w:ins>
      <w:r w:rsidR="008A0DE1">
        <w:t xml:space="preserve"> pomiędzy zmierzonymi w ramach przeprowadzonego badania wartościami opracowanych wskaźników</w:t>
      </w:r>
      <w:del w:id="1965" w:author="Tadeusz Szefler" w:date="2024-06-12T12:51:00Z" w16du:dateUtc="2024-06-12T10:51:00Z">
        <w:r w:rsidR="008A0DE1" w:rsidDel="00EC10C1">
          <w:delText>,</w:delText>
        </w:r>
      </w:del>
      <w:r w:rsidR="008A0DE1">
        <w:t xml:space="preserve">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1966" w:name="_Ref164502706"/>
      <w:bookmarkStart w:id="1967" w:name="_Toc164801020"/>
      <w:bookmarkStart w:id="1968" w:name="_Toc168466250"/>
      <w:r>
        <w:t>E</w:t>
      </w:r>
      <w:r w:rsidR="00B61EC4">
        <w:t>fekt</w:t>
      </w:r>
      <w:r>
        <w:t>y</w:t>
      </w:r>
      <w:r w:rsidR="00B61EC4">
        <w:t xml:space="preserve"> działań uczelni w świetle opinii i postaw interesariuszy</w:t>
      </w:r>
      <w:bookmarkEnd w:id="1966"/>
      <w:bookmarkEnd w:id="1967"/>
      <w:bookmarkEnd w:id="1968"/>
    </w:p>
    <w:p w14:paraId="08FB38E8" w14:textId="1BAD622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ins w:id="1969" w:author="Tadeusz Szefler" w:date="2024-06-12T12:55:00Z" w16du:dateUtc="2024-06-12T10:55:00Z">
        <w:r w:rsidR="00EC10C1">
          <w:t>,</w:t>
        </w:r>
      </w:ins>
      <w:r>
        <w:t xml:space="preserve"> </w:t>
      </w:r>
      <w:r w:rsidRPr="00486195">
        <w:rPr>
          <w:b/>
          <w:bCs/>
        </w:rPr>
        <w:t>H1</w:t>
      </w:r>
      <w:ins w:id="1970" w:author="Tadeusz Szefler" w:date="2024-06-12T12:55:00Z" w16du:dateUtc="2024-06-12T10:55:00Z">
        <w:r w:rsidR="00EC10C1">
          <w:t>,</w:t>
        </w:r>
      </w:ins>
      <w:r>
        <w:t xml:space="preserve"> zakłada istnienie pozytywnej korelacji pomiędzy satysfakcją interesariuszy a innymi wynikami pomiarów jakości usług uczelni. </w:t>
      </w:r>
      <w:r w:rsidR="005D3867">
        <w:t>Druga hipoteza</w:t>
      </w:r>
      <w:ins w:id="1971" w:author="Tadeusz Szefler" w:date="2024-06-12T12:55:00Z" w16du:dateUtc="2024-06-12T10:55:00Z">
        <w:r w:rsidR="00EC10C1">
          <w:t>,</w:t>
        </w:r>
      </w:ins>
      <w:r w:rsidR="005D3867">
        <w:t xml:space="preserve"> </w:t>
      </w:r>
      <w:r w:rsidR="005D3867" w:rsidRPr="005D3867">
        <w:rPr>
          <w:b/>
          <w:bCs/>
        </w:rPr>
        <w:t>H2</w:t>
      </w:r>
      <w:ins w:id="1972" w:author="Tadeusz Szefler" w:date="2024-06-12T12:55:00Z" w16du:dateUtc="2024-06-12T10:55:00Z">
        <w:r w:rsidR="00EC10C1">
          <w:t>,</w:t>
        </w:r>
      </w:ins>
      <w:r w:rsidR="005D3867">
        <w:t xml:space="preserve"> </w:t>
      </w:r>
      <w:del w:id="1973" w:author="Tadeusz Szefler" w:date="2024-06-12T12:56:00Z" w16du:dateUtc="2024-06-12T10:56:00Z">
        <w:r w:rsidR="005D3867" w:rsidDel="00EC10C1">
          <w:delText xml:space="preserve">natomiast </w:delText>
        </w:r>
      </w:del>
      <w:r w:rsidR="005D3867">
        <w:t xml:space="preserve">zakłada </w:t>
      </w:r>
      <w:ins w:id="1974" w:author="Tadeusz Szefler" w:date="2024-06-12T12:56:00Z" w16du:dateUtc="2024-06-12T10:56:00Z">
        <w:r w:rsidR="00EC10C1">
          <w:t xml:space="preserve">natomiast </w:t>
        </w:r>
      </w:ins>
      <w:r w:rsidR="005D3867">
        <w:t>istnienie korelacji pomiędzy wartościami pomiaru satysfakcji interesariuszy</w:t>
      </w:r>
      <w:del w:id="1975" w:author="Tadeusz Szefler" w:date="2024-06-12T12:56:00Z" w16du:dateUtc="2024-06-12T10:56:00Z">
        <w:r w:rsidR="005D3867" w:rsidDel="00EC10C1">
          <w:delText>,</w:delText>
        </w:r>
      </w:del>
      <w:r w:rsidR="005D3867">
        <w:t xml:space="preserve">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w:t>
      </w:r>
      <w:del w:id="1976" w:author="Tadeusz Szefler" w:date="2024-06-12T12:56:00Z" w16du:dateUtc="2024-06-12T10:56:00Z">
        <w:r w:rsidDel="00EC10C1">
          <w:delText>,</w:delText>
        </w:r>
      </w:del>
      <w:r>
        <w:t xml:space="preserve">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del w:id="1977" w:author="Tadeusz Szefler" w:date="2024-06-12T12:56:00Z" w16du:dateUtc="2024-06-12T10:56:00Z">
        <w:r w:rsidR="00804FB3" w:rsidDel="00EC10C1">
          <w:delText>pod</w:delText>
        </w:r>
        <w:r w:rsidDel="00EC10C1">
          <w:delText xml:space="preserve">rozdz. </w:delText>
        </w:r>
      </w:del>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1978" w:name="_Ref164502714"/>
      <w:bookmarkStart w:id="1979" w:name="_Ref164502715"/>
      <w:bookmarkStart w:id="1980" w:name="_Toc164801021"/>
      <w:bookmarkStart w:id="1981" w:name="_Toc168466251"/>
      <w:r w:rsidRPr="00233788">
        <w:t xml:space="preserve">Założenia i cele badań </w:t>
      </w:r>
      <w:r>
        <w:t>jakościowych: wywiady pogłębione z interesariuszami uczelni</w:t>
      </w:r>
      <w:bookmarkEnd w:id="1978"/>
      <w:bookmarkEnd w:id="1979"/>
      <w:bookmarkEnd w:id="1980"/>
      <w:bookmarkEnd w:id="1981"/>
    </w:p>
    <w:p w14:paraId="62250FD4" w14:textId="79DD5270"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1982" w:name="_Ref163577839"/>
      <w:bookmarkStart w:id="1983" w:name="_Ref134898899"/>
      <w:bookmarkStart w:id="1984"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1982"/>
      <w:r w:rsidRPr="00684943">
        <w:t xml:space="preserve"> Wybrane grupy interesariuszy uwzględnione w badaniu satysfakcji interesariuszy polskich uczelni technicznych</w:t>
      </w:r>
      <w:bookmarkEnd w:id="1983"/>
      <w:bookmarkEnd w:id="1984"/>
    </w:p>
    <w:tbl>
      <w:tblPr>
        <w:tblStyle w:val="Tabela-Siatka"/>
        <w:tblW w:w="0" w:type="auto"/>
        <w:tblLook w:val="04A0" w:firstRow="1" w:lastRow="0" w:firstColumn="1" w:lastColumn="0" w:noHBand="0" w:noVBand="1"/>
      </w:tblPr>
      <w:tblGrid>
        <w:gridCol w:w="3115"/>
        <w:gridCol w:w="5947"/>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1985" w:name="_Ref137733795"/>
      <w:bookmarkStart w:id="1986" w:name="_Toc164801022"/>
      <w:bookmarkStart w:id="1987" w:name="_Toc168466252"/>
      <w:r>
        <w:t>Analiza wyników badania jakościowego</w:t>
      </w:r>
      <w:bookmarkEnd w:id="1985"/>
      <w:bookmarkEnd w:id="1986"/>
      <w:bookmarkEnd w:id="198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w:t>
      </w:r>
      <w:proofErr w:type="gramStart"/>
      <w:r>
        <w:t>techniczne,</w:t>
      </w:r>
      <w:proofErr w:type="gramEnd"/>
      <w:r>
        <w:t xml:space="preserv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w:t>
      </w:r>
      <w:proofErr w:type="gramStart"/>
      <w:r>
        <w:t>to</w:t>
      </w:r>
      <w:proofErr w:type="gramEnd"/>
      <w:r>
        <w:t xml:space="preserve">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t>
      </w:r>
      <w:proofErr w:type="gramStart"/>
      <w:r>
        <w:t>wykształcenie</w:t>
      </w:r>
      <w:proofErr w:type="gramEnd"/>
      <w:r>
        <w:t xml:space="preserve"> poza tym zidentyfikowane jako główne w ramach badania oraz czy w momencie badania zdobywa jakieś inne wykształcenie. Każda z tych dwóch </w:t>
      </w:r>
      <w:proofErr w:type="gramStart"/>
      <w:r>
        <w:t>sytuacji</w:t>
      </w:r>
      <w:proofErr w:type="gramEnd"/>
      <w:r>
        <w:t xml:space="preserve">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40E7FDE4" w:rsidR="00787121" w:rsidRDefault="00787121" w:rsidP="00787121">
      <w:pPr>
        <w:pStyle w:val="Tytutabeli"/>
      </w:pPr>
      <w:bookmarkStart w:id="1988" w:name="_Ref138254745"/>
      <w:bookmarkStart w:id="1989" w:name="_Ref138254740"/>
      <w:bookmarkStart w:id="1990"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1988"/>
      <w:r>
        <w:t xml:space="preserve"> Liczba osób reprezentujących każdą z grup interesariuszy wśród 33 respondentów wywiadów pogłębionych</w:t>
      </w:r>
      <w:bookmarkEnd w:id="1989"/>
      <w:bookmarkEnd w:id="1990"/>
    </w:p>
    <w:tbl>
      <w:tblPr>
        <w:tblStyle w:val="Tabela-Siatka"/>
        <w:tblW w:w="0" w:type="auto"/>
        <w:tblLook w:val="04A0" w:firstRow="1" w:lastRow="0" w:firstColumn="1" w:lastColumn="0" w:noHBand="0" w:noVBand="1"/>
      </w:tblPr>
      <w:tblGrid>
        <w:gridCol w:w="4531"/>
        <w:gridCol w:w="4531"/>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w:t>
      </w:r>
      <w:proofErr w:type="gramStart"/>
      <w:r w:rsidRPr="0014716A">
        <w:rPr>
          <w:sz w:val="18"/>
          <w:szCs w:val="20"/>
        </w:rPr>
        <w:t>interesowało</w:t>
      </w:r>
      <w:proofErr w:type="gramEnd"/>
      <w:r w:rsidRPr="0014716A">
        <w:rPr>
          <w:sz w:val="18"/>
          <w:szCs w:val="20"/>
        </w:rPr>
        <w:t xml:space="preserve"> ile pieniędzy wygenerowało przedsiębiorstwo, które zastosowało patent wymyślony na uczelni.</w:t>
      </w:r>
    </w:p>
    <w:p w14:paraId="0EE296BB" w14:textId="4020A71A"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w:t>
      </w:r>
      <w:proofErr w:type="gramStart"/>
      <w:r w:rsidRPr="0014716A">
        <w:rPr>
          <w:i/>
          <w:iCs/>
          <w:sz w:val="18"/>
          <w:szCs w:val="20"/>
          <w:lang w:eastAsia="pl-PL"/>
        </w:rPr>
        <w:t>miejsce</w:t>
      </w:r>
      <w:proofErr w:type="gramEnd"/>
      <w:r w:rsidRPr="0014716A">
        <w:rPr>
          <w:i/>
          <w:iCs/>
          <w:sz w:val="18"/>
          <w:szCs w:val="20"/>
          <w:lang w:eastAsia="pl-PL"/>
        </w:rPr>
        <w:t xml:space="preserve"> w którym jest możliwość wymiany myśli, wymiany poglądów, tych które są osadzone w nauce. Tzn. (…) </w:t>
      </w:r>
      <w:proofErr w:type="gramStart"/>
      <w:r w:rsidRPr="0014716A">
        <w:rPr>
          <w:i/>
          <w:iCs/>
          <w:sz w:val="18"/>
          <w:szCs w:val="20"/>
          <w:lang w:eastAsia="pl-PL"/>
        </w:rPr>
        <w:t>w  zależności</w:t>
      </w:r>
      <w:proofErr w:type="gramEnd"/>
      <w:r w:rsidRPr="0014716A">
        <w:rPr>
          <w:i/>
          <w:iCs/>
          <w:sz w:val="18"/>
          <w:szCs w:val="20"/>
          <w:lang w:eastAsia="pl-PL"/>
        </w:rPr>
        <w:t xml:space="preserve"> od dziedziny i dyscypliny wiedzy próbujemy poznać prawdę, czy rozwiązać problemy, które są istotne z punktu widzenia świata, przyrody, (…) poznania zjawisk, itd. W zależności od nauki. Także główną wartością dodaną uczelni jest </w:t>
      </w:r>
      <w:proofErr w:type="gramStart"/>
      <w:r w:rsidRPr="0014716A">
        <w:rPr>
          <w:i/>
          <w:iCs/>
          <w:sz w:val="18"/>
          <w:szCs w:val="20"/>
          <w:lang w:eastAsia="pl-PL"/>
        </w:rPr>
        <w:t>to ,</w:t>
      </w:r>
      <w:proofErr w:type="gramEnd"/>
      <w:r w:rsidRPr="0014716A">
        <w:rPr>
          <w:i/>
          <w:iCs/>
          <w:sz w:val="18"/>
          <w:szCs w:val="20"/>
          <w:lang w:eastAsia="pl-PL"/>
        </w:rPr>
        <w:t xml:space="preserve">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w:t>
      </w:r>
      <w:proofErr w:type="gramStart"/>
      <w:r w:rsidRPr="0014716A">
        <w:rPr>
          <w:i/>
          <w:iCs/>
          <w:sz w:val="18"/>
          <w:szCs w:val="20"/>
        </w:rPr>
        <w:t>i,</w:t>
      </w:r>
      <w:proofErr w:type="gramEnd"/>
      <w:r w:rsidRPr="0014716A">
        <w:rPr>
          <w:i/>
          <w:iCs/>
          <w:sz w:val="18"/>
          <w:szCs w:val="20"/>
        </w:rPr>
        <w:t xml:space="preserve">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 xml:space="preserve">kształtowaniu człowieka jako osobę, jego osobowości. (…) </w:t>
      </w:r>
      <w:proofErr w:type="gramStart"/>
      <w:r w:rsidRPr="0014716A">
        <w:rPr>
          <w:i/>
          <w:iCs/>
          <w:sz w:val="18"/>
          <w:szCs w:val="20"/>
          <w:lang w:eastAsia="pl-PL"/>
        </w:rPr>
        <w:t>Uczelnie</w:t>
      </w:r>
      <w:proofErr w:type="gramEnd"/>
      <w:r w:rsidRPr="0014716A">
        <w:rPr>
          <w:i/>
          <w:iCs/>
          <w:sz w:val="18"/>
          <w:szCs w:val="20"/>
          <w:lang w:eastAsia="pl-PL"/>
        </w:rPr>
        <w:t xml:space="preserv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0D4EF0D9" w:rsidR="00787121" w:rsidRDefault="00787121" w:rsidP="00787121">
      <w:pPr>
        <w:pStyle w:val="Tytutabeli"/>
      </w:pPr>
      <w:bookmarkStart w:id="1991" w:name="_Ref138080539"/>
      <w:bookmarkStart w:id="1992" w:name="_Ref138080531"/>
      <w:bookmarkStart w:id="1993" w:name="_Toc168466873"/>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1991"/>
      <w:r>
        <w:t xml:space="preserve"> Liczba wskazań najważniejszych grup interesariuszy wśród 33 respondentów wywiadów pogłębionych</w:t>
      </w:r>
      <w:bookmarkEnd w:id="1992"/>
      <w:bookmarkEnd w:id="1993"/>
    </w:p>
    <w:tbl>
      <w:tblPr>
        <w:tblStyle w:val="Tabela-Siatka"/>
        <w:tblW w:w="0" w:type="auto"/>
        <w:tblLook w:val="04A0" w:firstRow="1" w:lastRow="0" w:firstColumn="1" w:lastColumn="0" w:noHBand="0" w:noVBand="1"/>
      </w:tblPr>
      <w:tblGrid>
        <w:gridCol w:w="4531"/>
        <w:gridCol w:w="4531"/>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0D3C028"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w:t>
      </w:r>
      <w:proofErr w:type="gramStart"/>
      <w:r w:rsidRPr="0014716A">
        <w:rPr>
          <w:i/>
          <w:iCs/>
          <w:sz w:val="18"/>
          <w:szCs w:val="20"/>
        </w:rPr>
        <w:t>jest</w:t>
      </w:r>
      <w:proofErr w:type="gramEnd"/>
      <w:r w:rsidRPr="0014716A">
        <w:rPr>
          <w:i/>
          <w:iCs/>
          <w:sz w:val="18"/>
          <w:szCs w:val="20"/>
        </w:rPr>
        <w:t xml:space="preserve"> otocznie zewnętrzne, a w otoczeniu zewnętrznym chyba jednak biznes jest takim wyróżniającym się, (…) nie pomijając oczywiście sfery publicznej i społecznej, ale jednak biznes. (</w:t>
      </w:r>
      <w:proofErr w:type="gramStart"/>
      <w:r w:rsidRPr="0014716A">
        <w:rPr>
          <w:i/>
          <w:iCs/>
          <w:sz w:val="18"/>
          <w:szCs w:val="20"/>
        </w:rPr>
        <w:t>… )</w:t>
      </w:r>
      <w:proofErr w:type="gramEnd"/>
      <w:r w:rsidRPr="0014716A">
        <w:rPr>
          <w:i/>
          <w:iCs/>
          <w:sz w:val="18"/>
          <w:szCs w:val="20"/>
        </w:rPr>
        <w:t xml:space="preserve">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w:t>
      </w:r>
      <w:proofErr w:type="gramStart"/>
      <w:r w:rsidRPr="0014716A">
        <w:rPr>
          <w:i/>
          <w:iCs/>
          <w:sz w:val="18"/>
          <w:szCs w:val="20"/>
          <w:lang w:eastAsia="pl-PL"/>
        </w:rPr>
        <w:t>].(</w:t>
      </w:r>
      <w:proofErr w:type="gramEnd"/>
      <w:r w:rsidRPr="0014716A">
        <w:rPr>
          <w:i/>
          <w:iCs/>
          <w:sz w:val="18"/>
          <w:szCs w:val="20"/>
          <w:lang w:eastAsia="pl-PL"/>
        </w:rPr>
        <w:t>…) Więc ja 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24F1BAEB"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w:t>
      </w:r>
      <w:proofErr w:type="gramStart"/>
      <w:r w:rsidRPr="00952CEC">
        <w:rPr>
          <w:i/>
          <w:iCs/>
          <w:sz w:val="18"/>
          <w:szCs w:val="20"/>
        </w:rPr>
        <w:t>chwili  szczególnie</w:t>
      </w:r>
      <w:proofErr w:type="gramEnd"/>
      <w:r w:rsidRPr="00952CEC">
        <w:rPr>
          <w:i/>
          <w:iCs/>
          <w:sz w:val="18"/>
          <w:szCs w:val="20"/>
        </w:rPr>
        <w:t>,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w:t>
      </w:r>
      <w:proofErr w:type="gramStart"/>
      <w:r w:rsidRPr="00952CEC">
        <w:rPr>
          <w:i/>
          <w:iCs/>
          <w:sz w:val="18"/>
          <w:szCs w:val="20"/>
        </w:rPr>
        <w:t>ELA</w:t>
      </w:r>
      <w:proofErr w:type="gramEnd"/>
      <w:r w:rsidRPr="00952CEC">
        <w:rPr>
          <w:i/>
          <w:iCs/>
          <w:sz w:val="18"/>
          <w:szCs w:val="20"/>
        </w:rPr>
        <w:t xml:space="preserve">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 xml:space="preserve">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w:t>
      </w:r>
      <w:proofErr w:type="gramStart"/>
      <w:r w:rsidRPr="00952CEC">
        <w:rPr>
          <w:i/>
          <w:iCs/>
          <w:sz w:val="18"/>
          <w:szCs w:val="20"/>
        </w:rPr>
        <w:t>czasu</w:t>
      </w:r>
      <w:proofErr w:type="gramEnd"/>
      <w:r w:rsidRPr="00952CEC">
        <w:rPr>
          <w:i/>
          <w:iCs/>
          <w:sz w:val="18"/>
          <w:szCs w:val="20"/>
        </w:rPr>
        <w:t xml:space="preserve">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w:t>
      </w:r>
      <w:proofErr w:type="gramStart"/>
      <w:r w:rsidRPr="00952CEC">
        <w:rPr>
          <w:i/>
          <w:iCs/>
          <w:sz w:val="18"/>
          <w:szCs w:val="20"/>
        </w:rPr>
        <w:t>jest  kryterium</w:t>
      </w:r>
      <w:proofErr w:type="gramEnd"/>
      <w:r w:rsidRPr="00952CEC">
        <w:rPr>
          <w:i/>
          <w:iCs/>
          <w:sz w:val="18"/>
          <w:szCs w:val="20"/>
        </w:rPr>
        <w:t>.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w:t>
      </w:r>
      <w:proofErr w:type="gramStart"/>
      <w:r w:rsidRPr="00952CEC">
        <w:rPr>
          <w:i/>
          <w:iCs/>
          <w:sz w:val="18"/>
          <w:szCs w:val="20"/>
        </w:rPr>
        <w:t>grupy ,</w:t>
      </w:r>
      <w:proofErr w:type="gramEnd"/>
      <w:r w:rsidRPr="00952CEC">
        <w:rPr>
          <w:i/>
          <w:iCs/>
          <w:sz w:val="18"/>
          <w:szCs w:val="20"/>
        </w:rPr>
        <w:t xml:space="preserve">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696278FA"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ins w:id="1994" w:author="Tadeusz Szefler" w:date="2024-06-11T20:22:00Z" w16du:dateUtc="2024-06-11T18:22:00Z">
        <w:r w:rsidR="00617D36">
          <w:t>,</w:t>
        </w:r>
      </w:ins>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 xml:space="preserve">Hipoteza ta ma służyć zweryfikowaniu, czy rzeczywiście można znaleźć statystyczne potwierdzenie dla roli prestiżu poprzez znalezienie korelacji pomiędzy miarami prestiżu, a efektami rynkowymi dla studentów. Wybrano takie podejście do miar jakości usług </w:t>
      </w:r>
      <w:proofErr w:type="gramStart"/>
      <w:r>
        <w:t>uczelni</w:t>
      </w:r>
      <w:proofErr w:type="gramEnd"/>
      <w:r>
        <w:t xml:space="preserve">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1995" w:name="_Ref164502733"/>
      <w:bookmarkStart w:id="1996" w:name="_Toc164801023"/>
      <w:bookmarkStart w:id="1997" w:name="_Toc168466253"/>
      <w:r>
        <w:t>Efekty działań uczelni w świetle pomiaru satysfakcji interesariuszy</w:t>
      </w:r>
      <w:bookmarkEnd w:id="1995"/>
      <w:bookmarkEnd w:id="1996"/>
      <w:bookmarkEnd w:id="1997"/>
    </w:p>
    <w:p w14:paraId="70B66C33" w14:textId="47AC63E4"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1998" w:name="_Ref437094338"/>
      <w:bookmarkStart w:id="1999" w:name="_Hlk169076244"/>
      <w:bookmarkStart w:id="2000" w:name="_Ref437094349"/>
      <w:bookmarkStart w:id="2001" w:name="_Toc437182121"/>
      <w:bookmarkStart w:id="2002"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1998"/>
      <w:r w:rsidRPr="00BC4204">
        <w:t xml:space="preserve"> Model relacji między jakością usług </w:t>
      </w:r>
      <w:bookmarkEnd w:id="1999"/>
      <w:r w:rsidRPr="00BC4204">
        <w:t>uczelni technicznej, a satysfakcją interesariuszy oraz zarobkami</w:t>
      </w:r>
      <w:r w:rsidRPr="00233788">
        <w:t xml:space="preserve"> absolwentów.</w:t>
      </w:r>
      <w:bookmarkEnd w:id="2000"/>
      <w:bookmarkEnd w:id="2001"/>
      <w:bookmarkEnd w:id="2002"/>
    </w:p>
    <w:p w14:paraId="3929C268" w14:textId="77777777" w:rsidR="00630D7C" w:rsidRPr="00D95B07" w:rsidRDefault="00630D7C" w:rsidP="00DB512C">
      <w:pPr>
        <w:pStyle w:val="rdo"/>
        <w:rPr>
          <w:lang w:val="pl-PL"/>
        </w:rPr>
      </w:pPr>
      <w:r w:rsidRPr="00D95B07">
        <w:rPr>
          <w:lang w:val="pl-PL"/>
        </w:rPr>
        <w:t>Źródło: opracowanie własne</w:t>
      </w:r>
    </w:p>
    <w:p w14:paraId="1213D4F1" w14:textId="186F5F3B"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Dodatkowo dane prezentowane w tym rankingu pozwalają stosunkowo łatwo uzyskać zestaw wartości pozycji rankingowych zarówno w kontekście globalnym</w:t>
      </w:r>
      <w:ins w:id="2003" w:author="Tadeusz Szefler" w:date="2024-06-11T20:22:00Z" w16du:dateUtc="2024-06-11T18:22:00Z">
        <w:r w:rsidR="00617D36">
          <w:t>,</w:t>
        </w:r>
      </w:ins>
      <w:r>
        <w:t xml:space="preserve"> jak i krajowym. </w:t>
      </w:r>
    </w:p>
    <w:p w14:paraId="1DDCEE21" w14:textId="43EE87F4"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ins w:id="2004" w:author="Tadeusz Szefler" w:date="2024-06-11T20:22:00Z" w16du:dateUtc="2024-06-11T18:22:00Z">
        <w:r w:rsidR="00617D36">
          <w:t>,</w:t>
        </w:r>
      </w:ins>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2005" w:name="_Ref137972036"/>
      <w:bookmarkStart w:id="2006" w:name="_Ref138021609"/>
      <w:bookmarkStart w:id="2007" w:name="_Toc164801024"/>
      <w:bookmarkStart w:id="2008" w:name="_Toc168466254"/>
      <w:r w:rsidRPr="007B295C">
        <w:t>Założenia i c</w:t>
      </w:r>
      <w:r w:rsidR="003C08E8" w:rsidRPr="007B295C">
        <w:t xml:space="preserve">ele badań </w:t>
      </w:r>
      <w:bookmarkEnd w:id="2005"/>
      <w:r w:rsidRPr="007B295C">
        <w:t>ilościowych</w:t>
      </w:r>
      <w:bookmarkEnd w:id="2006"/>
      <w:bookmarkEnd w:id="2007"/>
      <w:bookmarkEnd w:id="2008"/>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proofErr w:type="gramStart"/>
      <w:r w:rsidR="00BA015C" w:rsidRPr="00BA015C">
        <w:t>zaplanowano,</w:t>
      </w:r>
      <w:proofErr w:type="gramEnd"/>
      <w:r w:rsidR="00BA015C" w:rsidRPr="00BA015C">
        <w:t xml:space="preserve">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B17821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ins w:id="2009" w:author="Tadeusz Szefler" w:date="2024-06-11T20:22:00Z" w16du:dateUtc="2024-06-11T18:22:00Z">
        <w:r w:rsidR="00617D36">
          <w:t>,</w:t>
        </w:r>
      </w:ins>
      <w:r w:rsidRPr="00684943">
        <w:t xml:space="preserve"> jak i w trzecim roku po ukończeniu studiów. Zastosowano skalę przedziałową.</w:t>
      </w:r>
    </w:p>
    <w:p w14:paraId="1578EB9D" w14:textId="6690D344"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010"/>
      <w:r w:rsidRPr="00684943">
        <w:t>załącznik</w:t>
      </w:r>
      <w:r w:rsidR="00684943">
        <w:t>u 2.</w:t>
      </w:r>
      <w:commentRangeEnd w:id="2010"/>
      <w:r w:rsidR="00684943">
        <w:rPr>
          <w:rStyle w:val="Odwoaniedokomentarza"/>
          <w:rFonts w:ascii="Times New Roman" w:eastAsia="Times New Roman" w:hAnsi="Times New Roman"/>
          <w:szCs w:val="20"/>
          <w:lang w:eastAsia="pl-PL"/>
        </w:rPr>
        <w:commentReference w:id="2010"/>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2011" w:name="_Ref137642473"/>
      <w:bookmarkStart w:id="2012" w:name="_Ref138019734"/>
      <w:bookmarkStart w:id="2013"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2011"/>
      <w:r w:rsidRPr="00684943">
        <w:t xml:space="preserve"> Zestawienie rodzajów użytych pytań na poszczególnych kwestionariuszach badania satysfakcji interesariuszy</w:t>
      </w:r>
      <w:bookmarkEnd w:id="2012"/>
      <w:bookmarkEnd w:id="2013"/>
    </w:p>
    <w:tbl>
      <w:tblPr>
        <w:tblStyle w:val="Tabela-Siatka"/>
        <w:tblW w:w="0" w:type="auto"/>
        <w:tblLook w:val="04A0" w:firstRow="1" w:lastRow="0" w:firstColumn="1" w:lastColumn="0" w:noHBand="0" w:noVBand="1"/>
      </w:tblPr>
      <w:tblGrid>
        <w:gridCol w:w="2436"/>
        <w:gridCol w:w="1812"/>
        <w:gridCol w:w="2266"/>
        <w:gridCol w:w="2548"/>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1D297378"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w:t>
      </w:r>
      <w:proofErr w:type="gramStart"/>
      <w:r w:rsidR="00297B9E">
        <w:t>pół-zamknięte</w:t>
      </w:r>
      <w:proofErr w:type="gramEnd"/>
      <w:r w:rsidR="00297B9E">
        <w:t xml:space="preserv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 xml:space="preserve">itp. Wśród tych grup należy wyróżnić </w:t>
      </w:r>
      <w:proofErr w:type="gramStart"/>
      <w:r w:rsidR="0089649C">
        <w:t>studentów</w:t>
      </w:r>
      <w:proofErr w:type="gramEnd"/>
      <w:r w:rsidR="0089649C">
        <w:t xml:space="preserve">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ins w:id="2014" w:author="Tadeusz Szefler" w:date="2024-06-11T20:23:00Z" w16du:dateUtc="2024-06-11T18:23:00Z">
        <w:r w:rsidR="00617D36">
          <w:t>,</w:t>
        </w:r>
      </w:ins>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2015" w:name="_Ref137647622"/>
      <w:bookmarkStart w:id="2016" w:name="_Ref137647645"/>
      <w:bookmarkStart w:id="2017" w:name="_Ref137763110"/>
      <w:bookmarkStart w:id="2018" w:name="_Ref137763114"/>
      <w:bookmarkStart w:id="2019" w:name="_Ref137805973"/>
      <w:bookmarkStart w:id="2020" w:name="_Toc164801025"/>
      <w:bookmarkStart w:id="2021" w:name="_Toc168466255"/>
      <w:r>
        <w:t xml:space="preserve">Analiza </w:t>
      </w:r>
      <w:r w:rsidR="00847F16">
        <w:t>grupy badawczej</w:t>
      </w:r>
      <w:r>
        <w:t xml:space="preserve"> badania kwestionariuszowego</w:t>
      </w:r>
      <w:bookmarkEnd w:id="2015"/>
      <w:bookmarkEnd w:id="2016"/>
      <w:bookmarkEnd w:id="2017"/>
      <w:bookmarkEnd w:id="2018"/>
      <w:bookmarkEnd w:id="2019"/>
      <w:bookmarkEnd w:id="2020"/>
      <w:bookmarkEnd w:id="2021"/>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2022"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202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2023" w:name="_Ref134900359"/>
      <w:bookmarkStart w:id="2024" w:name="_Hlk169076401"/>
      <w:bookmarkStart w:id="2025" w:name="_Ref134900368"/>
      <w:bookmarkStart w:id="2026"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2023"/>
      <w:r>
        <w:t xml:space="preserve"> Struktura respondentów </w:t>
      </w:r>
      <w:bookmarkEnd w:id="2024"/>
      <w:r>
        <w:t>badania kwestionariuszowego wg płci</w:t>
      </w:r>
      <w:bookmarkEnd w:id="2025"/>
      <w:bookmarkEnd w:id="2026"/>
    </w:p>
    <w:p w14:paraId="30449458" w14:textId="77777777" w:rsidR="003C08E8" w:rsidRPr="00D95B07" w:rsidRDefault="003C08E8" w:rsidP="007770AA">
      <w:pPr>
        <w:pStyle w:val="rdo"/>
        <w:rPr>
          <w:lang w:val="pl-PL"/>
        </w:rPr>
      </w:pPr>
      <w:r w:rsidRPr="00D95B07">
        <w:rPr>
          <w:lang w:val="pl-PL"/>
        </w:rPr>
        <w:t>Źródło: opracowanie własne</w:t>
      </w:r>
    </w:p>
    <w:p w14:paraId="51FBC258" w14:textId="54277D15"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ins w:id="2027" w:author="Tadeusz Szefler" w:date="2024-06-11T20:23:00Z" w16du:dateUtc="2024-06-11T18:23:00Z">
        <w:r w:rsidR="00617D36">
          <w:t>,</w:t>
        </w:r>
      </w:ins>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2028" w:name="_Ref134900397"/>
      <w:bookmarkStart w:id="2029" w:name="_Ref134900388"/>
      <w:bookmarkStart w:id="2030" w:name="_Ref134900624"/>
      <w:bookmarkStart w:id="2031"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2028"/>
      <w:r>
        <w:t xml:space="preserve"> Struktura respondentów badania kwestionariuszowego wg kategorii wiekowych</w:t>
      </w:r>
      <w:bookmarkEnd w:id="2029"/>
      <w:bookmarkEnd w:id="2030"/>
      <w:bookmarkEnd w:id="2031"/>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1B01E6D9" w:rsidR="003C08E8" w:rsidRDefault="003C08E8" w:rsidP="003C08E8">
      <w:pPr>
        <w:pStyle w:val="Tytutabeli"/>
      </w:pPr>
      <w:bookmarkStart w:id="2032" w:name="_Ref134898291"/>
      <w:bookmarkStart w:id="2033" w:name="_Toc168466876"/>
      <w:r>
        <w:t xml:space="preserve">Tabela </w:t>
      </w:r>
      <w:r>
        <w:fldChar w:fldCharType="begin"/>
      </w:r>
      <w:r>
        <w:instrText xml:space="preserve"> SEQ Tabela \* ARABIC </w:instrText>
      </w:r>
      <w:r>
        <w:fldChar w:fldCharType="separate"/>
      </w:r>
      <w:r w:rsidR="00BF7D63">
        <w:rPr>
          <w:noProof/>
        </w:rPr>
        <w:t>64</w:t>
      </w:r>
      <w:r>
        <w:rPr>
          <w:noProof/>
        </w:rPr>
        <w:fldChar w:fldCharType="end"/>
      </w:r>
      <w:bookmarkEnd w:id="2032"/>
      <w:r>
        <w:t xml:space="preserve"> Liczba ludności Polski na dzień 31 grudnia 2020 r. wg wybranych kategorii wiekowych</w:t>
      </w:r>
      <w:bookmarkEnd w:id="2033"/>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247AAD50" w:rsidR="003C08E8" w:rsidRDefault="003C08E8" w:rsidP="003C08E8">
      <w:pPr>
        <w:pStyle w:val="Tytutabeli"/>
      </w:pPr>
      <w:bookmarkStart w:id="2034" w:name="_Ref134898333"/>
      <w:bookmarkStart w:id="2035" w:name="_Ref134898325"/>
      <w:bookmarkStart w:id="2036"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2034"/>
      <w:r>
        <w:t xml:space="preserve"> </w:t>
      </w:r>
      <w:r w:rsidRPr="008541D0">
        <w:t>Oszacowanie struktury populacji badanej absolwentów i studentów wg wybranych grup wiekowych</w:t>
      </w:r>
      <w:bookmarkEnd w:id="2035"/>
      <w:bookmarkEnd w:id="2036"/>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43C10E0"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2037" w:name="_Ref134900457"/>
      <w:bookmarkStart w:id="2038" w:name="_Ref134900450"/>
      <w:bookmarkStart w:id="2039"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2037"/>
      <w:r w:rsidRPr="00375829">
        <w:t xml:space="preserve"> Struktura respondentów badania kwestionariuszowego wg kryterium kategorii i wielkości </w:t>
      </w:r>
      <w:r w:rsidRPr="00375829">
        <w:br/>
      </w:r>
      <w:r>
        <w:t>miejscowości pochodzenia</w:t>
      </w:r>
      <w:bookmarkEnd w:id="2038"/>
      <w:bookmarkEnd w:id="203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2040" w:name="_Ref134900483"/>
      <w:bookmarkStart w:id="2041" w:name="_Ref134900476"/>
      <w:bookmarkStart w:id="2042" w:name="_Ref134900494"/>
      <w:bookmarkStart w:id="2043" w:name="_Ref134900512"/>
      <w:bookmarkStart w:id="2044"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2040"/>
      <w:r w:rsidRPr="0031651A">
        <w:t xml:space="preserve"> Struktura respondentów badania kwestionariuszowego wg przynależności do grup interesariuszy</w:t>
      </w:r>
      <w:bookmarkEnd w:id="2041"/>
      <w:bookmarkEnd w:id="2042"/>
      <w:bookmarkEnd w:id="2043"/>
      <w:bookmarkEnd w:id="2044"/>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2045" w:name="_Ref134900542"/>
      <w:bookmarkStart w:id="2046" w:name="_Ref134900535"/>
      <w:bookmarkStart w:id="2047"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2045"/>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2046"/>
      <w:bookmarkEnd w:id="2047"/>
    </w:p>
    <w:p w14:paraId="0D602ACB" w14:textId="77777777" w:rsidR="003C08E8" w:rsidRPr="00D95B07" w:rsidRDefault="003C08E8" w:rsidP="007770AA">
      <w:pPr>
        <w:pStyle w:val="rdo"/>
        <w:rPr>
          <w:lang w:val="pl-PL"/>
        </w:rPr>
      </w:pPr>
      <w:r w:rsidRPr="00D95B07">
        <w:rPr>
          <w:lang w:val="pl-PL"/>
        </w:rPr>
        <w:t>Źródło: opracowanie własne</w:t>
      </w:r>
    </w:p>
    <w:p w14:paraId="286765E8" w14:textId="2DB78E2F"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2048" w:name="_Ref134900561"/>
      <w:bookmarkStart w:id="2049" w:name="_Hlk169076535"/>
      <w:bookmarkStart w:id="2050" w:name="_Ref137806801"/>
      <w:bookmarkStart w:id="2051"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2048"/>
      <w:r>
        <w:t xml:space="preserve"> Struktura respondentów </w:t>
      </w:r>
      <w:bookmarkEnd w:id="2049"/>
      <w:r>
        <w:t>badania kwestionariuszowego z grupy absolwentów uczelni wg płci</w:t>
      </w:r>
      <w:bookmarkEnd w:id="2050"/>
      <w:bookmarkEnd w:id="2051"/>
    </w:p>
    <w:p w14:paraId="5A30BAB0" w14:textId="77777777" w:rsidR="003C08E8" w:rsidRPr="00D95B07" w:rsidRDefault="003C08E8" w:rsidP="007770AA">
      <w:pPr>
        <w:pStyle w:val="rdo"/>
        <w:rPr>
          <w:lang w:val="pl-PL"/>
        </w:rPr>
      </w:pPr>
      <w:r w:rsidRPr="00D95B07">
        <w:rPr>
          <w:lang w:val="pl-PL"/>
        </w:rPr>
        <w:t>Źródło: opracowanie własne</w:t>
      </w:r>
    </w:p>
    <w:p w14:paraId="1A76E5C8" w14:textId="62E71FB4"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oraz w całej populacji badania występuje podobieństwo</w:t>
      </w:r>
      <w:ins w:id="2052" w:author="Tadeusz Szefler" w:date="2024-06-11T20:33:00Z" w16du:dateUtc="2024-06-11T18:33:00Z">
        <w:r w:rsidR="00CD0502">
          <w:t>,</w:t>
        </w:r>
      </w:ins>
      <w:r>
        <w:t xml:space="preserve">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2053" w:name="_Ref134900651"/>
      <w:bookmarkStart w:id="2054" w:name="_Ref134900615"/>
      <w:bookmarkStart w:id="2055" w:name="_Ref134900644"/>
      <w:bookmarkStart w:id="2056" w:name="_Ref137806762"/>
      <w:bookmarkStart w:id="2057"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2053"/>
      <w:r>
        <w:t xml:space="preserve"> Struktura respondentów badania kwestionariuszowego z grupy absolwentów uczelni wg kategorii wiekowych</w:t>
      </w:r>
      <w:bookmarkEnd w:id="2054"/>
      <w:bookmarkEnd w:id="2055"/>
      <w:bookmarkEnd w:id="2056"/>
      <w:bookmarkEnd w:id="2057"/>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2058" w:name="_Ref134900684"/>
      <w:bookmarkStart w:id="2059" w:name="_Ref134900676"/>
      <w:bookmarkStart w:id="2060" w:name="_Ref134900706"/>
      <w:bookmarkStart w:id="2061"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2058"/>
      <w:r>
        <w:t xml:space="preserve"> Struktura respondentów badania kwestionariuszowego należących do grupy absolwentów wg rodzaju ukończonej uczelni.</w:t>
      </w:r>
      <w:bookmarkEnd w:id="2059"/>
      <w:bookmarkEnd w:id="2060"/>
      <w:bookmarkEnd w:id="2061"/>
    </w:p>
    <w:p w14:paraId="273A2293" w14:textId="2CB1CE73"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2062" w:name="_Ref134895617"/>
      <w:bookmarkStart w:id="2063" w:name="_Ref134895603"/>
      <w:bookmarkStart w:id="2064"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2062"/>
      <w:r>
        <w:t xml:space="preserve"> Struktura grupy absolwentów respondentów badania kwestionariuszowego ze względu na ocenianą uczelnię</w:t>
      </w:r>
      <w:bookmarkEnd w:id="2063"/>
      <w:bookmarkEnd w:id="2064"/>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2065" w:name="_Ref437093143"/>
      <w:bookmarkStart w:id="2066" w:name="_Ref437093160"/>
      <w:bookmarkStart w:id="2067" w:name="_Ref437181714"/>
      <w:bookmarkStart w:id="2068" w:name="_Toc164801026"/>
      <w:bookmarkStart w:id="2069" w:name="_Toc168466256"/>
      <w:r w:rsidRPr="00847F16">
        <w:t xml:space="preserve">Pomiar satysfakcji interesariuszy uczelni technicznych jako efektu działań </w:t>
      </w:r>
      <w:r w:rsidRPr="00B61EC4">
        <w:rPr>
          <w:rStyle w:val="Nagwek3Znak"/>
        </w:rPr>
        <w:t>uczelni</w:t>
      </w:r>
      <w:bookmarkEnd w:id="2065"/>
      <w:bookmarkEnd w:id="2066"/>
      <w:bookmarkEnd w:id="2067"/>
      <w:bookmarkEnd w:id="2068"/>
      <w:bookmarkEnd w:id="2069"/>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2070" w:name="_Ref134900831"/>
      <w:bookmarkStart w:id="2071" w:name="_Ref134900820"/>
      <w:bookmarkStart w:id="2072"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2070"/>
      <w:r>
        <w:t xml:space="preserve"> Podsumowanie odpowiedzi respondentów z grupy studentów na pytanie: „</w:t>
      </w:r>
      <w:r w:rsidRPr="008D0629">
        <w:t>Moja satysfakcja z usług edukacyjnych ocenianej uczelni jest wysoka</w:t>
      </w:r>
      <w:r>
        <w:t>”; N=</w:t>
      </w:r>
      <w:proofErr w:type="gramStart"/>
      <w:r>
        <w:t>14 ;</w:t>
      </w:r>
      <w:proofErr w:type="gramEnd"/>
      <w:r>
        <w:t xml:space="preserve"> X</w:t>
      </w:r>
      <w:r>
        <w:rPr>
          <w:rFonts w:cs="Arial"/>
        </w:rPr>
        <w:t>̅</w:t>
      </w:r>
      <w:r>
        <w:t xml:space="preserve"> = 5,071, SD</w:t>
      </w:r>
      <w:r w:rsidRPr="00005EF4">
        <w:rPr>
          <w:vertAlign w:val="superscript"/>
        </w:rPr>
        <w:t>2</w:t>
      </w:r>
      <w:r>
        <w:t xml:space="preserve"> = 2,225; SD = 1,492</w:t>
      </w:r>
      <w:bookmarkEnd w:id="2071"/>
      <w:bookmarkEnd w:id="207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2073" w:name="_Ref134900872"/>
      <w:bookmarkStart w:id="2074" w:name="_Hlk169076696"/>
      <w:bookmarkStart w:id="2075" w:name="_Ref134900864"/>
      <w:bookmarkStart w:id="2076" w:name="_Ref134901075"/>
      <w:bookmarkStart w:id="2077"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2073"/>
      <w:r>
        <w:t xml:space="preserve"> Podsumowanie odpowiedzi </w:t>
      </w:r>
      <w:bookmarkEnd w:id="2074"/>
      <w:r>
        <w:t>respondentów z grupy absolwentów na pytanie: „</w:t>
      </w:r>
      <w:r w:rsidRPr="00C41DD6">
        <w:t>Moja satysfakcja z (efektów) usług edukacyjnych ocenianej uczelni jest wysoka</w:t>
      </w:r>
      <w:r>
        <w:t xml:space="preserve">”; N= </w:t>
      </w:r>
      <w:proofErr w:type="gramStart"/>
      <w:r>
        <w:t>120 ;</w:t>
      </w:r>
      <w:proofErr w:type="gramEnd"/>
      <w:r>
        <w:t xml:space="preserve"> X</w:t>
      </w:r>
      <w:r>
        <w:rPr>
          <w:rFonts w:cs="Arial"/>
        </w:rPr>
        <w:t>̅</w:t>
      </w:r>
      <w:r>
        <w:t xml:space="preserve"> = 5,193; SD</w:t>
      </w:r>
      <w:r w:rsidRPr="00005EF4">
        <w:rPr>
          <w:vertAlign w:val="superscript"/>
        </w:rPr>
        <w:t>2</w:t>
      </w:r>
      <w:r>
        <w:t xml:space="preserve"> = 1,971; SD = 1,404</w:t>
      </w:r>
      <w:bookmarkEnd w:id="2075"/>
      <w:bookmarkEnd w:id="2076"/>
      <w:bookmarkEnd w:id="2077"/>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2078" w:name="_Ref134901104"/>
      <w:bookmarkStart w:id="2079" w:name="_Hlk169076775"/>
      <w:bookmarkStart w:id="2080" w:name="_Ref134901095"/>
      <w:bookmarkStart w:id="2081" w:name="_Ref134901141"/>
      <w:bookmarkStart w:id="2082"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2078"/>
      <w:r>
        <w:t xml:space="preserve"> Podsumowanie odpowiedzi </w:t>
      </w:r>
      <w:bookmarkEnd w:id="2079"/>
      <w:r>
        <w:t>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080"/>
      <w:bookmarkEnd w:id="2081"/>
      <w:bookmarkEnd w:id="2082"/>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876895A"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2083" w:name="_Ref134901184"/>
      <w:bookmarkStart w:id="2084" w:name="_Hlk169076822"/>
      <w:bookmarkStart w:id="2085" w:name="_Ref134901176"/>
      <w:bookmarkStart w:id="2086"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2083"/>
      <w:r>
        <w:t xml:space="preserve"> Podsumowanie odpowiedzi </w:t>
      </w:r>
      <w:bookmarkEnd w:id="2084"/>
      <w:r>
        <w:t xml:space="preserve">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085"/>
      <w:bookmarkEnd w:id="2086"/>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E4C2C47"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2087" w:name="_Ref134901235"/>
      <w:bookmarkStart w:id="2088" w:name="_Hlk169076867"/>
      <w:bookmarkStart w:id="2089" w:name="_Ref134901227"/>
      <w:bookmarkStart w:id="2090"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2087"/>
      <w:r>
        <w:t xml:space="preserve"> Podsumowanie odpowiedzi </w:t>
      </w:r>
      <w:bookmarkEnd w:id="2088"/>
      <w:r>
        <w:t>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089"/>
      <w:bookmarkEnd w:id="2090"/>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2091" w:name="_Ref134901293"/>
      <w:bookmarkStart w:id="2092" w:name="_Hlk169076942"/>
      <w:bookmarkStart w:id="2093" w:name="_Ref134901286"/>
      <w:bookmarkStart w:id="2094"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2091"/>
      <w:r>
        <w:t xml:space="preserve"> Podsumowanie odpowiedzi </w:t>
      </w:r>
      <w:bookmarkEnd w:id="2092"/>
      <w:r>
        <w:t>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093"/>
      <w:bookmarkEnd w:id="2094"/>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467830B3"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3D23B45B" w:rsidR="00847F16" w:rsidRDefault="00847F16" w:rsidP="00847F16">
      <w:pPr>
        <w:pStyle w:val="Tytutabeli"/>
      </w:pPr>
      <w:bookmarkStart w:id="2095" w:name="_Ref134901370"/>
      <w:bookmarkStart w:id="2096" w:name="_Ref134901363"/>
      <w:bookmarkStart w:id="2097"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2095"/>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2096"/>
      <w:bookmarkEnd w:id="2097"/>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079C11D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2098" w:name="_Ref134901424"/>
      <w:bookmarkStart w:id="2099" w:name="_Ref134901416"/>
      <w:bookmarkStart w:id="2100"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20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2099"/>
      <w:bookmarkEnd w:id="2100"/>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78C435DD" w:rsidR="00847F16" w:rsidRDefault="00847F16" w:rsidP="00847F16">
      <w:pPr>
        <w:pStyle w:val="Tytutabeli"/>
      </w:pPr>
      <w:bookmarkStart w:id="2101" w:name="_Ref134898419"/>
      <w:bookmarkStart w:id="2102" w:name="_Ref134898408"/>
      <w:bookmarkStart w:id="2103" w:name="_Ref134898474"/>
      <w:bookmarkStart w:id="2104"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2101"/>
      <w:r>
        <w:t xml:space="preserve"> Zestawienie wyników odpowiedzi na pytania dotyczące satysfakcji z usług uczelni w ramach różnych grup respondentów badania kwestionariuszowego</w:t>
      </w:r>
      <w:bookmarkEnd w:id="2102"/>
      <w:bookmarkEnd w:id="2103"/>
      <w:bookmarkEnd w:id="21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proofErr w:type="gram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w:t>
      </w:r>
      <w:proofErr w:type="gramEnd"/>
      <w:r>
        <w:rPr>
          <w:rFonts w:cs="Arial"/>
          <w:szCs w:val="20"/>
        </w:rPr>
        <w:t xml:space="preserve">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17BBA22D" w:rsidR="00847F16" w:rsidRDefault="00847F16" w:rsidP="00847F16">
      <w:pPr>
        <w:pStyle w:val="Tytutabeli"/>
      </w:pPr>
      <w:bookmarkStart w:id="2105" w:name="_Ref134898522"/>
      <w:bookmarkStart w:id="2106" w:name="_Ref134898513"/>
      <w:bookmarkStart w:id="2107" w:name="_Ref134898540"/>
      <w:bookmarkStart w:id="2108"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2105"/>
      <w:r>
        <w:t xml:space="preserve"> Uśrednione wagi istotności wpływu na ocenę SSI poszczególnych grup interesariuszy</w:t>
      </w:r>
      <w:bookmarkEnd w:id="2106"/>
      <w:bookmarkEnd w:id="2107"/>
      <w:bookmarkEnd w:id="21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98D267" w:rsidR="00847F16" w:rsidRDefault="00C64D66" w:rsidP="00847F16">
      <w:pPr>
        <w:ind w:firstLine="0"/>
      </w:pPr>
      <w:r>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BF7D63">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13D47787" w:rsidR="00847F16" w:rsidRDefault="00847F16" w:rsidP="00847F16">
      <w:pPr>
        <w:pStyle w:val="Tytutabeli"/>
      </w:pPr>
      <w:bookmarkStart w:id="2109" w:name="_Ref134898572"/>
      <w:bookmarkStart w:id="2110" w:name="_Ref134898564"/>
      <w:bookmarkStart w:id="2111" w:name="_Ref134898594"/>
      <w:bookmarkStart w:id="2112"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2109"/>
      <w:r>
        <w:t xml:space="preserve"> Wartości cząstkowych SSI dla poszczególnych grup interesariuszy.</w:t>
      </w:r>
      <w:bookmarkEnd w:id="2110"/>
      <w:bookmarkEnd w:id="2111"/>
      <w:bookmarkEnd w:id="2112"/>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32ADCFF2"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2113" w:name="_Ref164502761"/>
      <w:bookmarkStart w:id="2114" w:name="_Toc164801027"/>
      <w:bookmarkStart w:id="2115" w:name="_Toc168466257"/>
      <w:r>
        <w:t>Możliwości stosowania</w:t>
      </w:r>
      <w:r w:rsidR="00B61EC4">
        <w:t xml:space="preserve"> miar satysfakcji interesariuszy </w:t>
      </w:r>
      <w:r>
        <w:t>w doskonaleniu systemu zarzadzania jakością uczelni</w:t>
      </w:r>
      <w:bookmarkEnd w:id="2113"/>
      <w:bookmarkEnd w:id="2114"/>
      <w:bookmarkEnd w:id="2115"/>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2116" w:name="_Ref137910300"/>
      <w:bookmarkStart w:id="2117" w:name="_Toc164801028"/>
      <w:bookmarkStart w:id="2118"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2116"/>
      <w:bookmarkEnd w:id="2117"/>
      <w:bookmarkEnd w:id="2118"/>
    </w:p>
    <w:p w14:paraId="5E193CF4" w14:textId="04DF58E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W ramach przeprowadzonych badań ankietowych respondenci byli pytani również o poziom zarobków po studiach oraz o czas jaki upłynął od ukończenia studiów do </w:t>
      </w:r>
      <w:proofErr w:type="gramStart"/>
      <w:r>
        <w:t>momentu</w:t>
      </w:r>
      <w:proofErr w:type="gramEnd"/>
      <w:r>
        <w:t xml:space="preserve">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2119"/>
      <w:r w:rsidR="002B27E1">
        <w:t>załączniku 3</w:t>
      </w:r>
      <w:commentRangeEnd w:id="2119"/>
      <w:r w:rsidR="002B27E1">
        <w:rPr>
          <w:rStyle w:val="Odwoaniedokomentarza"/>
          <w:rFonts w:ascii="Times New Roman" w:eastAsia="Times New Roman" w:hAnsi="Times New Roman"/>
          <w:szCs w:val="20"/>
          <w:lang w:eastAsia="pl-PL"/>
        </w:rPr>
        <w:commentReference w:id="2119"/>
      </w:r>
      <w:r w:rsidR="002B27E1">
        <w:t xml:space="preserve">. </w:t>
      </w:r>
      <w:r w:rsidR="001A6695">
        <w:t xml:space="preserve">Lista ta jest w dużym stopniu zbieżna z klasyfikacją uczelni technicznych przyjmowaną przez twórców rankingu Perspektywy z wyjątkiem Polsko-Japońskiej Akademii Technik Komputerowych, która spośród pozostałych uczelni wyróżnia się </w:t>
      </w:r>
      <w:proofErr w:type="gramStart"/>
      <w:r w:rsidR="001A6695">
        <w:t>tym ,że</w:t>
      </w:r>
      <w:proofErr w:type="gramEnd"/>
      <w:r w:rsidR="001A6695">
        <w:t xml:space="preserv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Drugą składową IWRA jest wartość zarobków w określonym okresie</w:t>
      </w:r>
      <w:del w:id="2120" w:author="Tadeusz Szefler" w:date="2024-06-11T12:44:00Z" w16du:dateUtc="2024-06-11T10:44:00Z">
        <w:r w:rsidR="00EC12B3" w:rsidDel="00C66234">
          <w:delText xml:space="preserve"> czasu</w:delText>
        </w:r>
      </w:del>
      <w:r w:rsidR="00EC12B3">
        <w:t>.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ins w:id="2121" w:author="Tadeusz Szefler" w:date="2024-06-11T20:23:00Z" w16du:dateUtc="2024-06-11T18:23:00Z">
        <w:r w:rsidR="00617D36">
          <w:t>,</w:t>
        </w:r>
      </w:ins>
      <w:r w:rsidR="001D17A2">
        <w:t xml:space="preserve">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2122" w:name="_Ref137661449"/>
      <w:bookmarkStart w:id="2123" w:name="_Ref137661439"/>
      <w:bookmarkStart w:id="2124"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212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2123"/>
      <w:r w:rsidR="001E1A75">
        <w:t>; N=120</w:t>
      </w:r>
      <w:bookmarkEnd w:id="2124"/>
    </w:p>
    <w:tbl>
      <w:tblPr>
        <w:tblStyle w:val="Tabela-Siatka"/>
        <w:tblW w:w="0" w:type="auto"/>
        <w:tblLook w:val="04A0" w:firstRow="1" w:lastRow="0" w:firstColumn="1" w:lastColumn="0" w:noHBand="0" w:noVBand="1"/>
      </w:tblPr>
      <w:tblGrid>
        <w:gridCol w:w="4712"/>
        <w:gridCol w:w="1544"/>
        <w:gridCol w:w="1405"/>
        <w:gridCol w:w="1401"/>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60BD71B5"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ins w:id="2125" w:author="Tadeusz Szefler" w:date="2024-06-11T20:23:00Z" w16du:dateUtc="2024-06-11T18:23:00Z">
        <w:r w:rsidR="00617D36">
          <w:t>,</w:t>
        </w:r>
      </w:ins>
      <w:r>
        <w:t xml:space="preserve"> jak i </w:t>
      </w:r>
      <w:ins w:id="2126" w:author="Tadeusz Szefler" w:date="2024-06-11T20:23:00Z" w16du:dateUtc="2024-06-11T18:23:00Z">
        <w:r w:rsidR="00617D36">
          <w:t xml:space="preserve">po </w:t>
        </w:r>
      </w:ins>
      <w:r>
        <w:t>trzech latach są wyższe w grupie absolwentów uczelni techniczny od tych dla grupy absolwentów uczelni nietechnicznych. Takie wyniki korespondują z</w:t>
      </w:r>
      <w:r w:rsidR="00C96A1A">
        <w:t> </w:t>
      </w:r>
      <w:r>
        <w:t xml:space="preserve">odpowiedziami respondentów badania jakościowego, z których wielu wskazywało na </w:t>
      </w:r>
      <w:proofErr w:type="gramStart"/>
      <w:r>
        <w:t>to</w:t>
      </w:r>
      <w:proofErr w:type="gramEnd"/>
      <w:r>
        <w:t xml:space="preserve">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45EA66EA" w:rsidR="009677FC" w:rsidRDefault="009677FC" w:rsidP="009677FC">
      <w:pPr>
        <w:pStyle w:val="Tytutabeli"/>
      </w:pPr>
      <w:bookmarkStart w:id="2127" w:name="_Ref137715854"/>
      <w:bookmarkStart w:id="2128" w:name="_Ref137715835"/>
      <w:bookmarkStart w:id="2129" w:name="_Toc168466882"/>
      <w:r>
        <w:t xml:space="preserve">Tabela </w:t>
      </w:r>
      <w:r>
        <w:fldChar w:fldCharType="begin"/>
      </w:r>
      <w:r>
        <w:instrText xml:space="preserve"> SEQ Tabela \* ARABIC </w:instrText>
      </w:r>
      <w:r>
        <w:fldChar w:fldCharType="separate"/>
      </w:r>
      <w:r w:rsidR="00BF7D63">
        <w:rPr>
          <w:noProof/>
        </w:rPr>
        <w:t>70</w:t>
      </w:r>
      <w:r>
        <w:rPr>
          <w:noProof/>
        </w:rPr>
        <w:fldChar w:fldCharType="end"/>
      </w:r>
      <w:bookmarkEnd w:id="2127"/>
      <w:r>
        <w:t xml:space="preserve"> Korelacje pomiędzy klasyfikowaniem uczelni jako techniczną, a wynagrodzeniem i zatrudnieniem absolwentów po roku i po 3 latach od ukończenia studiów.</w:t>
      </w:r>
      <w:bookmarkEnd w:id="2128"/>
      <w:bookmarkEnd w:id="2129"/>
    </w:p>
    <w:tbl>
      <w:tblPr>
        <w:tblStyle w:val="Tabela-Siatka"/>
        <w:tblW w:w="0" w:type="auto"/>
        <w:tblInd w:w="113" w:type="dxa"/>
        <w:tblLook w:val="04A0" w:firstRow="1" w:lastRow="0" w:firstColumn="1" w:lastColumn="0" w:noHBand="0" w:noVBand="1"/>
      </w:tblPr>
      <w:tblGrid>
        <w:gridCol w:w="4463"/>
        <w:gridCol w:w="2242"/>
        <w:gridCol w:w="2244"/>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A97D75B"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C96A1A">
        <w:t>wyżej</w:t>
      </w:r>
      <w:r w:rsidR="00C96A1A">
        <w:rPr>
          <w:color w:val="FF0000"/>
        </w:rPr>
        <w:fldChar w:fldCharType="end"/>
      </w:r>
      <w:r w:rsidR="00C96A1A">
        <w:rPr>
          <w:color w:val="FF0000"/>
        </w:rPr>
        <w:t xml:space="preserve"> </w:t>
      </w:r>
      <w:r w:rsidR="00C96A1A">
        <w:t>klasyfikacja.</w:t>
      </w:r>
    </w:p>
    <w:p w14:paraId="187B9636" w14:textId="7279FAB8" w:rsidR="00A51435" w:rsidRDefault="00A51435" w:rsidP="00A51435">
      <w:pPr>
        <w:pStyle w:val="Tytutabeli"/>
      </w:pPr>
      <w:bookmarkStart w:id="2130" w:name="_Ref136544259"/>
      <w:bookmarkStart w:id="2131" w:name="_Ref136544219"/>
      <w:bookmarkStart w:id="2132"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2130"/>
      <w:r>
        <w:t xml:space="preserve"> Interpretacja zakresów wartości korelacji r-Pearsona</w:t>
      </w:r>
      <w:bookmarkEnd w:id="2131"/>
      <w:bookmarkEnd w:id="213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7828CD3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badawczej, a także z dużego </w:t>
      </w:r>
      <w:proofErr w:type="gramStart"/>
      <w:r w:rsidR="00A85AA1">
        <w:t>zróżnicowania</w:t>
      </w:r>
      <w:proofErr w:type="gramEnd"/>
      <w:r w:rsidR="00A85AA1">
        <w:t xml:space="preserve">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2133" w:name="_Ref137730572"/>
      <w:bookmarkStart w:id="2134" w:name="_Ref137730564"/>
      <w:bookmarkStart w:id="2135"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2133"/>
      <w:r>
        <w:t xml:space="preserve"> Korelacje pomiędzy klasyfikowaniem uczelni jako techniczną, a wynagrodzeniem i zatrudnieniem absolwentów oraz wskaźnikami IWRA oraz WWZ po roku i po 3 latach od ukończenia studiów na podstawie bazy danych ELA.</w:t>
      </w:r>
      <w:bookmarkEnd w:id="2134"/>
      <w:bookmarkEnd w:id="2135"/>
    </w:p>
    <w:tbl>
      <w:tblPr>
        <w:tblStyle w:val="Tabela-Siatka"/>
        <w:tblW w:w="0" w:type="auto"/>
        <w:tblInd w:w="113" w:type="dxa"/>
        <w:tblLook w:val="04A0" w:firstRow="1" w:lastRow="0" w:firstColumn="1" w:lastColumn="0" w:noHBand="0" w:noVBand="1"/>
      </w:tblPr>
      <w:tblGrid>
        <w:gridCol w:w="4463"/>
        <w:gridCol w:w="2242"/>
        <w:gridCol w:w="2244"/>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 xml:space="preserve">wskaźnika IWRA można </w:t>
      </w:r>
      <w:proofErr w:type="gramStart"/>
      <w:r w:rsidR="00A1113E">
        <w:t>stwierdzić</w:t>
      </w:r>
      <w:proofErr w:type="gramEnd"/>
      <w:r w:rsidR="00A1113E">
        <w:t xml:space="preserve"> iż:</w:t>
      </w:r>
    </w:p>
    <w:p w14:paraId="1AD669E1" w14:textId="1D6C7EA6" w:rsidR="006C09A0" w:rsidRDefault="003D76E9">
      <w:pPr>
        <w:pStyle w:val="Wypunktowanie"/>
        <w:numPr>
          <w:ilvl w:val="0"/>
          <w:numId w:val="25"/>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 xml:space="preserve">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w:t>
      </w:r>
      <w:proofErr w:type="gramStart"/>
      <w:r w:rsidR="00B04C57">
        <w:t>prawo,</w:t>
      </w:r>
      <w:proofErr w:type="gramEnd"/>
      <w:r w:rsidR="00B04C57">
        <w:t xml:space="preserve">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w:t>
      </w:r>
      <w:proofErr w:type="gramStart"/>
      <w:r w:rsidR="008B65CC">
        <w:t>fakt</w:t>
      </w:r>
      <w:proofErr w:type="gramEnd"/>
      <w:r w:rsidR="008B65CC">
        <w:t xml:space="preserve">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4D573E4A" w:rsidR="00FF0240" w:rsidRDefault="00FF0240" w:rsidP="00FF0240">
      <w:pPr>
        <w:pStyle w:val="Tytutabeli"/>
      </w:pPr>
      <w:bookmarkStart w:id="2136" w:name="_Ref137759871"/>
      <w:bookmarkStart w:id="2137" w:name="_Ref137759863"/>
      <w:bookmarkStart w:id="2138"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213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2137"/>
      <w:bookmarkEnd w:id="213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4C923288"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ins w:id="2139" w:author="Tadeusz Szefler" w:date="2024-06-11T20:24:00Z" w16du:dateUtc="2024-06-11T18:24:00Z">
        <w:r w:rsidR="00617D36">
          <w:t>,</w:t>
        </w:r>
      </w:ins>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t>Na podstawie wyników analizy wyników przeprowadzonego badania kwestionariuszowego i</w:t>
      </w:r>
      <w:r w:rsidR="003328B8">
        <w:t> </w:t>
      </w:r>
      <w:r>
        <w:t xml:space="preserve">rezultatów analizy korelacji pomiędzy elementami składowymi wskaźnika IWRA, a poziomej postrzeganej satysfakcji i postrzeganej wartości usług ocenianych uczelni można </w:t>
      </w:r>
      <w:proofErr w:type="gramStart"/>
      <w:r>
        <w:t>stwierdzić</w:t>
      </w:r>
      <w:proofErr w:type="gramEnd"/>
      <w:r>
        <w:t xml:space="preserve">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193E31D0"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w:t>
      </w:r>
      <w:proofErr w:type="gramStart"/>
      <w:r>
        <w:t>fakt</w:t>
      </w:r>
      <w:proofErr w:type="gramEnd"/>
      <w:r>
        <w:t xml:space="preserve">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 xml:space="preserve">przyjętej w </w:t>
      </w:r>
      <w:proofErr w:type="gramStart"/>
      <w:r w:rsidR="00983983">
        <w:t>badaniu</w:t>
      </w:r>
      <w:proofErr w:type="gramEnd"/>
      <w:r w:rsidR="00983983">
        <w:t xml:space="preserve">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2140" w:name="_Ref162436354"/>
      <w:bookmarkStart w:id="2141" w:name="_Toc164801029"/>
      <w:bookmarkStart w:id="2142" w:name="_Toc168466259"/>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2140"/>
      <w:bookmarkEnd w:id="2141"/>
      <w:bookmarkEnd w:id="2142"/>
    </w:p>
    <w:p w14:paraId="2A5CDB75" w14:textId="7E51F288"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ins w:id="2143" w:author="Tadeusz Szefler" w:date="2024-06-11T20:24:00Z" w16du:dateUtc="2024-06-11T18:24:00Z">
        <w:r w:rsidR="00617D36">
          <w:t>,</w:t>
        </w:r>
      </w:ins>
      <w:r>
        <w:t xml:space="preserve"> jak i międzynarodowym. Metodologie wybranych spośród nich zarówno w odniesieniu globalnym</w:t>
      </w:r>
      <w:ins w:id="2144" w:author="Tadeusz Szefler" w:date="2024-06-11T20:24:00Z" w16du:dateUtc="2024-06-11T18:24:00Z">
        <w:r w:rsidR="00617D36">
          <w:t>,</w:t>
        </w:r>
      </w:ins>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w:t>
      </w:r>
      <w:del w:id="2145" w:author="Tadeusz Szefler" w:date="2024-06-11T12:45:00Z" w16du:dateUtc="2024-06-11T10:45:00Z">
        <w:r w:rsidDel="00C66234">
          <w:delText xml:space="preserve"> czasu</w:delText>
        </w:r>
      </w:del>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0E5A5053" w:rsidR="008403AA" w:rsidRDefault="00FA2FB7" w:rsidP="00847F16">
      <w:r>
        <w:t>Wyniki rankingu Perspektywy są podawane w wartościach punktowych odpowiadających procentowej relacji uzyskanego wyniku w ramach każdej z kategorii oceny do wyniku maksymalnego w</w:t>
      </w:r>
      <w:r w:rsidR="003328B8">
        <w:t> </w:t>
      </w:r>
      <w:r>
        <w:t xml:space="preserve">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w:t>
      </w:r>
      <w:proofErr w:type="gramStart"/>
      <w:r>
        <w:t>sytuacji</w:t>
      </w:r>
      <w:proofErr w:type="gramEnd"/>
      <w:r>
        <w:t xml:space="preserve">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ins w:id="2146" w:author="Tadeusz Szefler" w:date="2024-06-11T20:24:00Z" w16du:dateUtc="2024-06-11T18:24:00Z">
        <w:r w:rsidR="00617D36">
          <w:t>,</w:t>
        </w:r>
      </w:ins>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ins w:id="2147" w:author="Tadeusz Szefler" w:date="2024-06-11T20:24:00Z" w16du:dateUtc="2024-06-11T18:24:00Z">
        <w:r w:rsidR="00617D36">
          <w:t>,</w:t>
        </w:r>
      </w:ins>
      <w:r w:rsidR="00F310B6">
        <w:t xml:space="preserve"> jak i wartość Wskaźnika Oceny Punktowej. Wyniki tych analiz przedstawiono w </w:t>
      </w:r>
      <w:r w:rsidR="00C96A1A">
        <w:t>Tabeli 74</w:t>
      </w:r>
      <w:r w:rsidR="00F310B6">
        <w:t>.</w:t>
      </w:r>
    </w:p>
    <w:p w14:paraId="73116AC7" w14:textId="0ED644A7" w:rsidR="00E250BD" w:rsidRDefault="00E250BD" w:rsidP="00E250BD">
      <w:pPr>
        <w:pStyle w:val="Tytutabeli"/>
      </w:pPr>
      <w:bookmarkStart w:id="2148" w:name="_Ref137889325"/>
      <w:bookmarkStart w:id="2149" w:name="_Ref137889313"/>
      <w:bookmarkStart w:id="2150"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2148"/>
      <w:r>
        <w:t xml:space="preserve"> Korelacje pomiędzy </w:t>
      </w:r>
      <w:r w:rsidR="00F310B6">
        <w:t>miarami ogólnej oceny uczelni technicznych w rankingu Perspektywy 2022, a elementami składowymi ocen rankingowych</w:t>
      </w:r>
      <w:r>
        <w:t>.</w:t>
      </w:r>
      <w:bookmarkEnd w:id="2149"/>
      <w:bookmarkEnd w:id="2150"/>
    </w:p>
    <w:tbl>
      <w:tblPr>
        <w:tblStyle w:val="Tabela-Siatka"/>
        <w:tblW w:w="0" w:type="auto"/>
        <w:tblInd w:w="113" w:type="dxa"/>
        <w:tblLook w:val="04A0" w:firstRow="1" w:lastRow="0" w:firstColumn="1" w:lastColumn="0" w:noHBand="0" w:noVBand="1"/>
      </w:tblPr>
      <w:tblGrid>
        <w:gridCol w:w="4463"/>
        <w:gridCol w:w="2242"/>
        <w:gridCol w:w="2244"/>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D328EE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ins w:id="2151" w:author="Tadeusz Szefler" w:date="2024-06-11T20:24:00Z" w16du:dateUtc="2024-06-11T18:24:00Z">
        <w:r w:rsidR="00617D36">
          <w:t>,</w:t>
        </w:r>
      </w:ins>
      <w:r>
        <w:t xml:space="preserve"> jak i t</w:t>
      </w:r>
      <w:del w:id="2152" w:author="Tadeusz Szefler" w:date="2024-06-11T20:24:00Z" w16du:dateUtc="2024-06-11T18:24:00Z">
        <w:r w:rsidDel="00617D36">
          <w:delText>ą</w:delText>
        </w:r>
      </w:del>
      <w:ins w:id="2153" w:author="Tadeusz Szefler" w:date="2024-06-11T20:24:00Z" w16du:dateUtc="2024-06-11T18:24:00Z">
        <w:r w:rsidR="00617D36">
          <w:t>ę</w:t>
        </w:r>
      </w:ins>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ins w:id="2154" w:author="Tadeusz Szefler" w:date="2024-06-11T20:25:00Z" w16du:dateUtc="2024-06-11T18:25:00Z">
        <w:r w:rsidR="00617D36">
          <w:t>,</w:t>
        </w:r>
      </w:ins>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ins w:id="2155" w:author="Tadeusz Szefler" w:date="2024-06-11T20:25:00Z" w16du:dateUtc="2024-06-11T18:25:00Z">
        <w:r w:rsidR="00617D36">
          <w:t>,</w:t>
        </w:r>
      </w:ins>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7A3B1745" w:rsidR="00F20D9E" w:rsidRDefault="008D6992" w:rsidP="00847F16">
      <w:r>
        <w:t xml:space="preserve">Biorąc pod uwagę wnioski z analizy korelacji wskaźnika IWRA z </w:t>
      </w:r>
      <w:proofErr w:type="gramStart"/>
      <w:r>
        <w:t>satysfakcją,</w:t>
      </w:r>
      <w:proofErr w:type="gramEnd"/>
      <w:r>
        <w:t xml:space="preserve">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w:t>
      </w:r>
      <w:del w:id="2156" w:author="Tadeusz Szefler" w:date="2024-06-11T12:44:00Z" w16du:dateUtc="2024-06-11T10:44:00Z">
        <w:r w:rsidR="000B21EF" w:rsidDel="00C66234">
          <w:delText xml:space="preserve">czasu </w:delText>
        </w:r>
      </w:del>
      <w:r w:rsidR="000B21EF">
        <w:t xml:space="preserve">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w:t>
      </w:r>
      <w:proofErr w:type="gramStart"/>
      <w:r w:rsidR="0092119E">
        <w:t>absolwentów</w:t>
      </w:r>
      <w:proofErr w:type="gramEnd"/>
      <w:r w:rsidR="0092119E">
        <w:t xml:space="preserve">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2157" w:name="_Ref162954853"/>
      <w:bookmarkStart w:id="2158" w:name="_Ref162954839"/>
      <w:bookmarkStart w:id="2159"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2157"/>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2158"/>
      <w:bookmarkEnd w:id="2159"/>
    </w:p>
    <w:tbl>
      <w:tblPr>
        <w:tblStyle w:val="Tabela-Siatka"/>
        <w:tblW w:w="0" w:type="auto"/>
        <w:tblInd w:w="113" w:type="dxa"/>
        <w:tblLook w:val="04A0" w:firstRow="1" w:lastRow="0" w:firstColumn="1" w:lastColumn="0" w:noHBand="0" w:noVBand="1"/>
      </w:tblPr>
      <w:tblGrid>
        <w:gridCol w:w="4465"/>
        <w:gridCol w:w="2241"/>
        <w:gridCol w:w="2243"/>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4EE9C59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ins w:id="2160" w:author="Tadeusz Szefler" w:date="2024-06-11T20:25:00Z" w16du:dateUtc="2024-06-11T18:25:00Z">
        <w:r w:rsidR="00617D36">
          <w:t>,</w:t>
        </w:r>
      </w:ins>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28B3A92E"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ins w:id="2161" w:author="Tadeusz Szefler" w:date="2024-06-11T20:25:00Z" w16du:dateUtc="2024-06-11T18:25:00Z">
        <w:r w:rsidR="00617D36">
          <w:t>,</w:t>
        </w:r>
      </w:ins>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w:t>
      </w:r>
      <w:proofErr w:type="gramStart"/>
      <w:r w:rsidR="00425FAC">
        <w:t>faktu</w:t>
      </w:r>
      <w:proofErr w:type="gramEnd"/>
      <w:r w:rsidR="00425FAC">
        <w:t xml:space="preserve">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ins w:id="2162" w:author="Tadeusz Szefler" w:date="2024-06-11T20:25:00Z" w16du:dateUtc="2024-06-11T18:25:00Z">
        <w:r w:rsidR="00617D36">
          <w:t>,</w:t>
        </w:r>
      </w:ins>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6745A27D"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2163" w:name="_Ref137917794"/>
      <w:bookmarkStart w:id="2164" w:name="_Ref137917781"/>
      <w:bookmarkStart w:id="2165"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216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2164"/>
      <w:bookmarkEnd w:id="2165"/>
    </w:p>
    <w:tbl>
      <w:tblPr>
        <w:tblStyle w:val="Tabela-Siatka"/>
        <w:tblW w:w="0" w:type="auto"/>
        <w:tblInd w:w="113" w:type="dxa"/>
        <w:tblLook w:val="04A0" w:firstRow="1" w:lastRow="0" w:firstColumn="1" w:lastColumn="0" w:noHBand="0" w:noVBand="1"/>
      </w:tblPr>
      <w:tblGrid>
        <w:gridCol w:w="4465"/>
        <w:gridCol w:w="2241"/>
        <w:gridCol w:w="2243"/>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5DDC1BF2"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ins w:id="2166" w:author="Tadeusz Szefler" w:date="2024-06-11T20:25:00Z" w16du:dateUtc="2024-06-11T18:25:00Z">
        <w:r w:rsidR="00617D36">
          <w:t>,</w:t>
        </w:r>
      </w:ins>
      <w:r>
        <w:t xml:space="preserve">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2167" w:name="_Ref164502786"/>
      <w:bookmarkStart w:id="2168" w:name="_Toc164801030"/>
      <w:bookmarkStart w:id="2169" w:name="_Toc168466260"/>
      <w:r w:rsidRPr="00000137">
        <w:t>Zastosowanie informacji o satysfakcji interesariuszy w doskonaleniu systemu zarządzania jakością uczelni</w:t>
      </w:r>
      <w:bookmarkEnd w:id="2167"/>
      <w:bookmarkEnd w:id="2168"/>
      <w:bookmarkEnd w:id="2169"/>
    </w:p>
    <w:p w14:paraId="25559B5C" w14:textId="6E03BF0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ins w:id="2170" w:author="Tadeusz Szefler" w:date="2024-06-11T20:26:00Z" w16du:dateUtc="2024-06-11T18:26:00Z">
        <w:r w:rsidR="00617D36">
          <w:t>,</w:t>
        </w:r>
      </w:ins>
      <w:r>
        <w:t xml:space="preserve"> jak i pozostałych norm należących do grupy norm odnoszących się do systemu zarządzania</w:t>
      </w:r>
      <w:ins w:id="2171" w:author="Tadeusz Szefler" w:date="2024-06-11T20:26:00Z" w16du:dateUtc="2024-06-11T18:26:00Z">
        <w:r w:rsidR="00617D36">
          <w:t>,</w:t>
        </w:r>
      </w:ins>
      <w:r>
        <w:t xml:space="preserve"> tzw. MSS (</w:t>
      </w:r>
      <w:r w:rsidRPr="00FA0DAA">
        <w:rPr>
          <w:i/>
          <w:iCs/>
        </w:rPr>
        <w:t xml:space="preserve">Management System </w:t>
      </w:r>
      <w:proofErr w:type="spellStart"/>
      <w:r w:rsidRPr="00FA0DAA">
        <w:rPr>
          <w:i/>
          <w:iCs/>
        </w:rPr>
        <w:t>Standards</w:t>
      </w:r>
      <w:proofErr w:type="spellEnd"/>
      <w:r>
        <w:t>)</w:t>
      </w:r>
      <w:ins w:id="2172" w:author="Tadeusz Szefler" w:date="2024-06-11T20:26:00Z" w16du:dateUtc="2024-06-11T18:26:00Z">
        <w:r w:rsidR="00617D36">
          <w:t>,</w:t>
        </w:r>
      </w:ins>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5A580EF0"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w:t>
      </w:r>
      <w:proofErr w:type="gramStart"/>
      <w:r>
        <w:t>Ponadto</w:t>
      </w:r>
      <w:proofErr w:type="gramEnd"/>
      <w:r>
        <w:t xml:space="preserve">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78CF385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w:t>
      </w:r>
      <w:ins w:id="2173" w:author="Tadeusz Szefler" w:date="2024-06-11T20:26:00Z" w16du:dateUtc="2024-06-11T18:26:00Z">
        <w:r w:rsidR="00617D36">
          <w:t>,</w:t>
        </w:r>
      </w:ins>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295CB4A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w:t>
      </w:r>
      <w:proofErr w:type="gramStart"/>
      <w:r>
        <w:t>Jednak</w:t>
      </w:r>
      <w:proofErr w:type="gramEnd"/>
      <w:r>
        <w:t xml:space="preserve">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w:t>
      </w:r>
      <w:proofErr w:type="gramStart"/>
      <w:r>
        <w:t>kryteriów,</w:t>
      </w:r>
      <w:proofErr w:type="gramEnd"/>
      <w:r>
        <w:t xml:space="preserve">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399A293B"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w:t>
      </w:r>
      <w:ins w:id="2174" w:author="Tadeusz Szefler" w:date="2024-06-11T20:26:00Z" w16du:dateUtc="2024-06-11T18:26:00Z">
        <w:r w:rsidR="00617D36">
          <w:t>,</w:t>
        </w:r>
      </w:ins>
      <w:r w:rsidRPr="009B4AA9">
        <w:t xml:space="preserve"> jak i założenia oraz wyniki przeprowadzonych badań jakościowych oraz ilościowych. Pierwsze dwie hipotezy</w:t>
      </w:r>
      <w:ins w:id="2175" w:author="Tadeusz Szefler" w:date="2024-06-12T10:53:00Z" w16du:dateUtc="2024-06-12T08:53:00Z">
        <w:r w:rsidR="00DC1DE8">
          <w:t>,</w:t>
        </w:r>
      </w:ins>
      <w:r w:rsidRPr="009B4AA9">
        <w:t xml:space="preserve"> H1 i H2</w:t>
      </w:r>
      <w:ins w:id="2176" w:author="Tadeusz Szefler" w:date="2024-06-12T10:53:00Z" w16du:dateUtc="2024-06-12T08:53:00Z">
        <w:r w:rsidR="00DC1DE8">
          <w:t>,</w:t>
        </w:r>
      </w:ins>
      <w:r w:rsidRPr="009B4AA9">
        <w:t xml:space="preserve"> jako inspiracja do badań jakościowych zostały omówione w </w:t>
      </w:r>
      <w:del w:id="2177" w:author="Tadeusz Szefler" w:date="2024-06-12T10:53:00Z" w16du:dateUtc="2024-06-12T08:53:00Z">
        <w:r w:rsidRPr="009B4AA9" w:rsidDel="00DC1DE8">
          <w:delText xml:space="preserve">ramach </w:delText>
        </w:r>
      </w:del>
      <w:r w:rsidRPr="009B4AA9">
        <w:t xml:space="preserve">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xml:space="preserve">) przeprowadzonego wśród 33 respondentów. Na podstawie wniosków płynących z analizy stwierdzeń respondentów sformułowano hipotezy H3, </w:t>
      </w:r>
      <w:proofErr w:type="gramStart"/>
      <w:r w:rsidRPr="009B4AA9">
        <w:t>H4,</w:t>
      </w:r>
      <w:proofErr w:type="gramEnd"/>
      <w:r w:rsidRPr="009B4AA9">
        <w:t xml:space="preserve"> i H5</w:t>
      </w:r>
      <w:ins w:id="2178" w:author="Tadeusz Szefler" w:date="2024-06-12T10:53:00Z" w16du:dateUtc="2024-06-12T08:53:00Z">
        <w:r w:rsidR="00DC1DE8">
          <w:t>,</w:t>
        </w:r>
      </w:ins>
      <w:r w:rsidRPr="009B4AA9">
        <w:t xml:space="preserve"> będące inspiracją do przeprowadzenia badań ilościowych wśród interesariuszy uczelni.</w:t>
      </w:r>
    </w:p>
    <w:p w14:paraId="21373F85" w14:textId="753577C1"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w:t>
      </w:r>
      <w:ins w:id="2179" w:author="Tadeusz Szefler" w:date="2024-06-12T10:56:00Z" w16du:dateUtc="2024-06-12T08:56:00Z">
        <w:r w:rsidR="00DC1DE8">
          <w:t>//??s</w:t>
        </w:r>
      </w:ins>
      <w:ins w:id="2180" w:author="Tadeusz Szefler" w:date="2024-06-12T10:57:00Z" w16du:dateUtc="2024-06-12T08:57:00Z">
        <w:r w:rsidR="00DC1DE8">
          <w:t xml:space="preserve">przeczność logiczna: </w:t>
        </w:r>
        <w:r w:rsidR="00DC1DE8" w:rsidRPr="009B4AA9">
          <w:t>uzyskanie znacznej liczby</w:t>
        </w:r>
        <w:r w:rsidR="00DC1DE8">
          <w:t xml:space="preserve"> … </w:t>
        </w:r>
        <w:r w:rsidR="00DC1DE8" w:rsidRPr="009B4AA9">
          <w:t>pomimo braku ograniczeń</w:t>
        </w:r>
        <w:r w:rsidR="00DC1DE8">
          <w:t>//</w:t>
        </w:r>
      </w:ins>
      <w:r w:rsidRPr="009B4AA9">
        <w:t>,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w:t>
      </w:r>
      <w:del w:id="2181" w:author="Tadeusz Szefler" w:date="2024-06-12T10:58:00Z" w16du:dateUtc="2024-06-12T08:58:00Z">
        <w:r w:rsidRPr="009B4AA9" w:rsidDel="00DC1DE8">
          <w:delText>,</w:delText>
        </w:r>
      </w:del>
      <w:r w:rsidRPr="009B4AA9">
        <w:t xml:space="preserve">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xml:space="preserve">) </w:t>
      </w:r>
      <w:ins w:id="2182" w:author="Tadeusz Szefler" w:date="2024-06-12T10:58:00Z" w16du:dateUtc="2024-06-12T08:58:00Z">
        <w:r w:rsidR="00DC1DE8">
          <w:t xml:space="preserve">i </w:t>
        </w:r>
      </w:ins>
      <w:r w:rsidRPr="009B4AA9">
        <w:t>przy wykorzystaniu dostępnych danych pozyskanych w ramach praktycznie przeprowadzonego badania. Stwierdzono także, że na podstawie wyników przeprowadzonego badania nie jest możliwe zweryfikowanie hipotezy H1.</w:t>
      </w:r>
    </w:p>
    <w:p w14:paraId="272223BC" w14:textId="65BB82D7"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w:t>
      </w:r>
      <w:ins w:id="2183" w:author="Tadeusz Szefler" w:date="2024-06-12T10:59:00Z" w16du:dateUtc="2024-06-12T08:59:00Z">
        <w:r w:rsidR="00DC1DE8">
          <w:t>,</w:t>
        </w:r>
      </w:ins>
      <w:r w:rsidRPr="009B4AA9">
        <w:t xml:space="preserve"> poszerzając badania o analizy danych z innych dostępnych źródeł (ELA, rankingi). Najpierw</w:t>
      </w:r>
      <w:del w:id="2184" w:author="Tadeusz Szefler" w:date="2024-06-12T10:59:00Z" w16du:dateUtc="2024-06-12T08:59:00Z">
        <w:r w:rsidRPr="009B4AA9" w:rsidDel="00C8752C">
          <w:delText xml:space="preserve"> (</w:delText>
        </w:r>
        <w:r w:rsidR="00094BA6" w:rsidDel="00C8752C">
          <w:delText>pod</w:delText>
        </w:r>
        <w:r w:rsidRPr="009B4AA9" w:rsidDel="00C8752C">
          <w:delText xml:space="preserve">rozdz. </w:delText>
        </w:r>
        <w:r w:rsidRPr="009B4AA9" w:rsidDel="00C8752C">
          <w:fldChar w:fldCharType="begin"/>
        </w:r>
        <w:r w:rsidRPr="009B4AA9" w:rsidDel="00C8752C">
          <w:delInstrText xml:space="preserve"> REF _Ref137910300 \r \h  \* MERGEFORMAT </w:delInstrText>
        </w:r>
        <w:r w:rsidRPr="009B4AA9" w:rsidDel="00C8752C">
          <w:fldChar w:fldCharType="separate"/>
        </w:r>
        <w:r w:rsidRPr="009B4AA9" w:rsidDel="00C8752C">
          <w:delText>2.3.1</w:delText>
        </w:r>
        <w:r w:rsidRPr="009B4AA9" w:rsidDel="00C8752C">
          <w:fldChar w:fldCharType="end"/>
        </w:r>
        <w:r w:rsidRPr="009B4AA9" w:rsidDel="00C8752C">
          <w:delText>)</w:delText>
        </w:r>
      </w:del>
      <w:r w:rsidRPr="009B4AA9">
        <w:t xml:space="preserve"> omówiono relacje pomiędzy wskaźnikami odnoszącymi się do zarobków i zatrudnienia absolwentów oraz ich satysfakcji z usług uczelni</w:t>
      </w:r>
      <w:ins w:id="2185" w:author="Tadeusz Szefler" w:date="2024-06-12T10:59:00Z" w16du:dateUtc="2024-06-12T08:59:00Z">
        <w:r w:rsidR="00C8752C" w:rsidRPr="009B4AA9">
          <w:t xml:space="preserve"> (</w:t>
        </w:r>
        <w:proofErr w:type="spellStart"/>
        <w:r w:rsidR="00C8752C">
          <w:t>pod</w:t>
        </w:r>
        <w:r w:rsidR="00C8752C" w:rsidRPr="009B4AA9">
          <w:t>rozdz</w:t>
        </w:r>
        <w:proofErr w:type="spellEnd"/>
        <w:r w:rsidR="00C8752C" w:rsidRPr="009B4AA9">
          <w:t xml:space="preserve">. </w:t>
        </w:r>
        <w:r w:rsidR="00C8752C" w:rsidRPr="009B4AA9">
          <w:fldChar w:fldCharType="begin"/>
        </w:r>
        <w:r w:rsidR="00C8752C" w:rsidRPr="009B4AA9">
          <w:instrText xml:space="preserve"> REF _Ref137910300 \r \h  \* MERGEFORMAT </w:instrText>
        </w:r>
      </w:ins>
      <w:ins w:id="2186" w:author="Tadeusz Szefler" w:date="2024-06-12T10:59:00Z" w16du:dateUtc="2024-06-12T08:59:00Z">
        <w:r w:rsidR="00C8752C" w:rsidRPr="009B4AA9">
          <w:fldChar w:fldCharType="separate"/>
        </w:r>
        <w:r w:rsidR="00C8752C" w:rsidRPr="009B4AA9">
          <w:t>2.3.1</w:t>
        </w:r>
        <w:r w:rsidR="00C8752C" w:rsidRPr="009B4AA9">
          <w:fldChar w:fldCharType="end"/>
        </w:r>
        <w:r w:rsidR="00C8752C" w:rsidRPr="009B4AA9">
          <w:t>)</w:t>
        </w:r>
      </w:ins>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ins w:id="2187" w:author="Tadeusz Szefler" w:date="2024-06-11T20:26:00Z" w16du:dateUtc="2024-06-11T18:26:00Z">
        <w:r w:rsidR="00617D36">
          <w:t>,</w:t>
        </w:r>
      </w:ins>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opisano wyniki badań związanych z próbą weryfikacji hipotez H4 i H5 (korelacja IWRA i wyników rankingów oraz badań prestiżu uczelni). Badania te zostały przeprowadzon</w:t>
      </w:r>
      <w:del w:id="2188" w:author="Tadeusz Szefler" w:date="2024-06-12T11:01:00Z" w16du:dateUtc="2024-06-12T09:01:00Z">
        <w:r w:rsidRPr="009B4AA9" w:rsidDel="00C8752C">
          <w:delText>a</w:delText>
        </w:r>
      </w:del>
      <w:ins w:id="2189" w:author="Tadeusz Szefler" w:date="2024-06-12T11:01:00Z" w16du:dateUtc="2024-06-12T09:01:00Z">
        <w:r w:rsidR="00C8752C">
          <w:t>e</w:t>
        </w:r>
      </w:ins>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ins w:id="2190" w:author="Tadeusz Szefler" w:date="2024-06-12T11:01:00Z" w16du:dateUtc="2024-06-12T09:01:00Z">
        <w:r w:rsidR="00C8752C">
          <w:t>,</w:t>
        </w:r>
      </w:ins>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del w:id="2191" w:author="Tadeusz Szefler" w:date="2024-06-12T11:02:00Z" w16du:dateUtc="2024-06-12T09:02:00Z">
        <w:r w:rsidRPr="009B4AA9" w:rsidDel="00C8752C">
          <w:delText>e</w:delText>
        </w:r>
      </w:del>
      <w:ins w:id="2192" w:author="Tadeusz Szefler" w:date="2024-06-12T11:02:00Z" w16du:dateUtc="2024-06-12T09:02:00Z">
        <w:r w:rsidR="00C8752C">
          <w:t>a</w:t>
        </w:r>
      </w:ins>
      <w:r w:rsidRPr="009B4AA9">
        <w:t xml:space="preserv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2193" w:name="_Ref164502797"/>
      <w:bookmarkStart w:id="2194" w:name="_Toc164801031"/>
      <w:bookmarkStart w:id="2195" w:name="_Toc168466261"/>
      <w:r w:rsidRPr="00787121">
        <w:rPr>
          <w:rStyle w:val="Nagwek1Znak"/>
          <w:b/>
          <w:bCs/>
          <w:caps/>
        </w:rPr>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2193"/>
      <w:bookmarkEnd w:id="2194"/>
      <w:bookmarkEnd w:id="2195"/>
    </w:p>
    <w:p w14:paraId="70CE9FFB" w14:textId="4DEB9B4D"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del w:id="2196" w:author="Tadeusz Szefler" w:date="2024-06-12T12:59:00Z" w16du:dateUtc="2024-06-12T10:59:00Z">
        <w:r w:rsidR="0021443A" w:rsidDel="00EC10C1">
          <w:delText>,</w:delText>
        </w:r>
      </w:del>
      <w:r>
        <w:t xml:space="preserve"> można uznać wszelkie systemy zarządzania uczelnią za zgodne z pojęciem SZJ poprzez to, że celem ich istnienia jest lepsze spełnianie różnorodnych wymagań. W związku z tym każdy</w:t>
      </w:r>
      <w:del w:id="2197" w:author="Tadeusz Szefler" w:date="2024-06-12T12:59:00Z" w16du:dateUtc="2024-06-12T10:59:00Z">
        <w:r w:rsidDel="00EC10C1">
          <w:delText>,</w:delText>
        </w:r>
      </w:del>
      <w:r>
        <w:t xml:space="preserve"> istniejący w praktyce</w:t>
      </w:r>
      <w:del w:id="2198" w:author="Tadeusz Szefler" w:date="2024-06-12T12:59:00Z" w16du:dateUtc="2024-06-12T10:59:00Z">
        <w:r w:rsidDel="00EC10C1">
          <w:delText>,</w:delText>
        </w:r>
      </w:del>
      <w:r>
        <w:t xml:space="preserve"> system zarządzania w różnych organizacjach, choćby był w swej formie niespójny i tworzony w sposób chaotyczny</w:t>
      </w:r>
      <w:ins w:id="2199" w:author="Tadeusz Szefler" w:date="2024-06-12T12:59:00Z" w16du:dateUtc="2024-06-12T10:59:00Z">
        <w:r w:rsidR="00EC10C1">
          <w:t>,</w:t>
        </w:r>
      </w:ins>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ins w:id="2200" w:author="Tadeusz Szefler" w:date="2024-06-12T12:59:00Z" w16du:dateUtc="2024-06-12T10:59:00Z">
        <w:r w:rsidR="00EC10C1">
          <w:t>,</w:t>
        </w:r>
      </w:ins>
      <w:r>
        <w:t xml:space="preserve"> gdyż przy ocenie efektów doskonalenia SZJ należy uwzględnić możliwość wszelkich nieprawidłowości w stosowaniu ustalonych reguł działania. Ponadto</w:t>
      </w:r>
      <w:ins w:id="2201" w:author="Tadeusz Szefler" w:date="2024-06-12T15:48:00Z" w16du:dateUtc="2024-06-12T13:48:00Z">
        <w:r w:rsidR="002466A5">
          <w:t>,</w:t>
        </w:r>
      </w:ins>
      <w:r>
        <w:t xml:space="preserve"> oceniając proces doskonalenia poprzez efekty działalności organizacji</w:t>
      </w:r>
      <w:ins w:id="2202" w:author="Tadeusz Szefler" w:date="2024-06-12T13:00:00Z" w16du:dateUtc="2024-06-12T11:00:00Z">
        <w:r w:rsidR="00EC10C1">
          <w:t>,</w:t>
        </w:r>
      </w:ins>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ins w:id="2203" w:author="Tadeusz Szefler" w:date="2024-06-12T13:01:00Z" w16du:dateUtc="2024-06-12T11:01:00Z">
        <w:r w:rsidR="00C06564">
          <w:t xml:space="preserve">poprzez </w:t>
        </w:r>
      </w:ins>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ins w:id="2204" w:author="Tadeusz Szefler" w:date="2024-06-12T15:49:00Z" w16du:dateUtc="2024-06-12T13:49:00Z">
        <w:r w:rsidR="002466A5">
          <w:t>„</w:t>
        </w:r>
      </w:ins>
      <w:r w:rsidR="0001442F" w:rsidRPr="002466A5">
        <w:t>model</w:t>
      </w:r>
      <w:ins w:id="2205" w:author="Tadeusz Szefler" w:date="2024-06-12T15:49:00Z" w16du:dateUtc="2024-06-12T13:49:00Z">
        <w:r w:rsidR="002466A5">
          <w:t>”</w:t>
        </w:r>
      </w:ins>
      <w:r w:rsidR="0001442F" w:rsidRPr="002466A5">
        <w:t xml:space="preserve"> </w:t>
      </w:r>
      <w:r w:rsidR="0001442F">
        <w:t>jest w tym kontekście użyte jako pewna reprezentacja rzeczywistości. Natomiast tu konkretnie odnosi się ono, poprzez analogię do definicji modelu biznesowego, do ustalonej „logiki działań</w:t>
      </w:r>
      <w:del w:id="2206" w:author="Tadeusz Szefler" w:date="2024-06-12T13:02:00Z" w16du:dateUtc="2024-06-12T11:02:00Z">
        <w:r w:rsidR="0001442F" w:rsidDel="00C06564">
          <w:delText>]</w:delText>
        </w:r>
      </w:del>
      <w:r w:rsidR="0001442F">
        <w:t xml:space="preserve">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ins w:id="2207" w:author="Tadeusz Szefler" w:date="2024-06-12T13:03:00Z" w16du:dateUtc="2024-06-12T11:03:00Z">
        <w:r w:rsidR="00C06564">
          <w:t>ch</w:t>
        </w:r>
      </w:ins>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w:t>
      </w:r>
      <w:ins w:id="2208" w:author="Tadeusz Szefler" w:date="2024-06-12T13:03:00Z" w16du:dateUtc="2024-06-12T11:03:00Z">
        <w:r w:rsidR="00C06564">
          <w:t>,</w:t>
        </w:r>
      </w:ins>
      <w:r w:rsidR="00BE4789">
        <w:t xml:space="preserve"> jaką jest uczelnia. </w:t>
      </w:r>
    </w:p>
    <w:p w14:paraId="1D9B38A1" w14:textId="17F3A759" w:rsidR="00787121" w:rsidRDefault="0001442F" w:rsidP="00DD50DE">
      <w:r>
        <w:t xml:space="preserve">W kolejnych </w:t>
      </w:r>
      <w:r w:rsidR="00804FB3">
        <w:t>pod</w:t>
      </w:r>
      <w:r w:rsidR="00BE4789">
        <w:t>rozdziałach zostanie zaprezentowana struktura tego modelu wraz z</w:t>
      </w:r>
      <w:ins w:id="2209" w:author="Tadeusz Szefler" w:date="2024-06-12T13:03:00Z" w16du:dateUtc="2024-06-12T11:03:00Z">
        <w:r w:rsidR="00C06564">
          <w:t>e</w:t>
        </w:r>
      </w:ins>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2210" w:name="_Ref164502803"/>
      <w:bookmarkStart w:id="2211" w:name="_Toc164801032"/>
      <w:bookmarkStart w:id="2212" w:name="_Toc168466262"/>
      <w:r>
        <w:t xml:space="preserve">Struktura Modelu </w:t>
      </w:r>
      <w:r w:rsidRPr="00ED2996">
        <w:t>Doskonalenia Systemu Zarządzania Jakością Uczelni Inspirowanego Satysfakcją Interesariuszy</w:t>
      </w:r>
      <w:bookmarkEnd w:id="2210"/>
      <w:bookmarkEnd w:id="2211"/>
      <w:bookmarkEnd w:id="2212"/>
    </w:p>
    <w:p w14:paraId="4FF6862A" w14:textId="491E4156"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ins w:id="2213" w:author="Tadeusz Szefler" w:date="2024-06-12T13:06:00Z" w16du:dateUtc="2024-06-12T11:06:00Z">
        <w:r w:rsidR="00C06564">
          <w:t>go</w:t>
        </w:r>
      </w:ins>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ins w:id="2214" w:author="Tadeusz Szefler" w:date="2024-06-12T13:07:00Z" w16du:dateUtc="2024-06-12T11:07:00Z">
        <w:r w:rsidR="00C06564">
          <w:t>,</w:t>
        </w:r>
      </w:ins>
      <w:r>
        <w:t xml:space="preserve"> wyselekcjonowane przy próbie opracowania narzędzia nieprzytłaczającego poziomem złożoności przy implementacji, a jednocześnie odpowiednim zarówno dla organizacji niewielkich</w:t>
      </w:r>
      <w:ins w:id="2215" w:author="Tadeusz Szefler" w:date="2024-06-11T20:26:00Z" w16du:dateUtc="2024-06-11T18:26:00Z">
        <w:r w:rsidR="00617D36">
          <w:t>,</w:t>
        </w:r>
      </w:ins>
      <w:r>
        <w:t xml:space="preserve"> jak i dużych uniwersytetów.</w:t>
      </w:r>
      <w:r w:rsidR="00ED2996">
        <w:t xml:space="preserve"> Zaproponowane etapy postępowania i narzędzia do zastosowania przy analizie udoskonaleń i ich wdrażaniu nie stanowią bowiem zamkniętego katalogu</w:t>
      </w:r>
      <w:ins w:id="2216" w:author="Tadeusz Szefler" w:date="2024-06-12T13:07:00Z" w16du:dateUtc="2024-06-12T11:07:00Z">
        <w:r w:rsidR="00C06564">
          <w:t>,</w:t>
        </w:r>
      </w:ins>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27ED97A" w:rsidR="00AF75C2" w:rsidRDefault="00AF75C2" w:rsidP="00DD50DE">
      <w:r>
        <w:t xml:space="preserve">Anglojęzyczna nazwa tego modelu jest podstawą do utworzenia skrótu SSDQM, który będzie szeroko stosowany w dalszych opisach. Określenie </w:t>
      </w:r>
      <w:del w:id="2217" w:author="Tadeusz Szefler" w:date="2024-06-12T13:08:00Z" w16du:dateUtc="2024-06-12T11:08:00Z">
        <w:r w:rsidDel="00C06564">
          <w:delText>„</w:delText>
        </w:r>
      </w:del>
      <w:proofErr w:type="spellStart"/>
      <w:r w:rsidRPr="00C06564">
        <w:rPr>
          <w:i/>
          <w:iCs/>
          <w:rPrChange w:id="2218" w:author="Tadeusz Szefler" w:date="2024-06-12T13:08:00Z" w16du:dateUtc="2024-06-12T11:08:00Z">
            <w:rPr/>
          </w:rPrChange>
        </w:rPr>
        <w:t>stakeholder</w:t>
      </w:r>
      <w:proofErr w:type="spellEnd"/>
      <w:r w:rsidRPr="00C06564">
        <w:rPr>
          <w:i/>
          <w:iCs/>
          <w:rPrChange w:id="2219" w:author="Tadeusz Szefler" w:date="2024-06-12T13:08:00Z" w16du:dateUtc="2024-06-12T11:08:00Z">
            <w:rPr/>
          </w:rPrChange>
        </w:rPr>
        <w:t xml:space="preserve"> </w:t>
      </w:r>
      <w:proofErr w:type="spellStart"/>
      <w:r w:rsidRPr="00C06564">
        <w:rPr>
          <w:i/>
          <w:iCs/>
          <w:rPrChange w:id="2220" w:author="Tadeusz Szefler" w:date="2024-06-12T13:08:00Z" w16du:dateUtc="2024-06-12T11:08:00Z">
            <w:rPr/>
          </w:rPrChange>
        </w:rPr>
        <w:t>satisfaction</w:t>
      </w:r>
      <w:proofErr w:type="spellEnd"/>
      <w:r w:rsidRPr="00C06564">
        <w:rPr>
          <w:i/>
          <w:iCs/>
          <w:rPrChange w:id="2221" w:author="Tadeusz Szefler" w:date="2024-06-12T13:08:00Z" w16du:dateUtc="2024-06-12T11:08:00Z">
            <w:rPr/>
          </w:rPrChange>
        </w:rPr>
        <w:t xml:space="preserve"> </w:t>
      </w:r>
      <w:proofErr w:type="spellStart"/>
      <w:r w:rsidRPr="00C06564">
        <w:rPr>
          <w:i/>
          <w:iCs/>
          <w:rPrChange w:id="2222" w:author="Tadeusz Szefler" w:date="2024-06-12T13:08:00Z" w16du:dateUtc="2024-06-12T11:08:00Z">
            <w:rPr/>
          </w:rPrChange>
        </w:rPr>
        <w:t>driven</w:t>
      </w:r>
      <w:proofErr w:type="spellEnd"/>
      <w:del w:id="2223" w:author="Tadeusz Szefler" w:date="2024-06-12T13:08:00Z" w16du:dateUtc="2024-06-12T11:08:00Z">
        <w:r w:rsidDel="00C06564">
          <w:delText>”</w:delText>
        </w:r>
      </w:del>
      <w:r>
        <w:t xml:space="preserve"> w języku angielski</w:t>
      </w:r>
      <w:ins w:id="2224" w:author="Tadeusz Szefler" w:date="2024-06-12T13:08:00Z" w16du:dateUtc="2024-06-12T11:08:00Z">
        <w:r w:rsidR="00C06564">
          <w:t>m</w:t>
        </w:r>
      </w:ins>
      <w:r>
        <w:t xml:space="preserve"> w sposób syntetyczny oddaje istotę tego podejścia w sposób znacznie bardziej przystępny niż możliwe do stosowania określenia w języku polskim. Zdecydowano się na użycie polskiego terminu „inspirowany satysfakcją interesariuszy”</w:t>
      </w:r>
      <w:ins w:id="2225" w:author="Tadeusz Szefler" w:date="2024-06-12T13:09:00Z" w16du:dateUtc="2024-06-12T11:09:00Z">
        <w:r w:rsidR="00C06564">
          <w:t>,</w:t>
        </w:r>
      </w:ins>
      <w:r>
        <w:t xml:space="preserve"> gdyż zdaniem autora w odniesieniu do istoty działań w ramach </w:t>
      </w:r>
      <w:del w:id="2226" w:author="Tadeusz Szefler" w:date="2024-06-12T13:09:00Z" w16du:dateUtc="2024-06-12T11:09:00Z">
        <w:r w:rsidDel="00C06564">
          <w:delText>M</w:delText>
        </w:r>
      </w:del>
      <w:ins w:id="2227" w:author="Tadeusz Szefler" w:date="2024-06-12T13:09:00Z" w16du:dateUtc="2024-06-12T11:09:00Z">
        <w:r w:rsidR="00C06564">
          <w:t>m</w:t>
        </w:r>
      </w:ins>
      <w:r>
        <w:t>odelu jest to określenie lepsze niż często spotykane w literaturze przedmiot</w:t>
      </w:r>
      <w:del w:id="2228" w:author="Tadeusz Szefler" w:date="2024-06-12T13:09:00Z" w16du:dateUtc="2024-06-12T11:09:00Z">
        <w:r w:rsidDel="00C06564">
          <w:delText>y</w:delText>
        </w:r>
      </w:del>
      <w:ins w:id="2229" w:author="Tadeusz Szefler" w:date="2024-06-12T13:09:00Z" w16du:dateUtc="2024-06-12T11:09:00Z">
        <w:r w:rsidR="00C06564">
          <w:t>u</w:t>
        </w:r>
      </w:ins>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06C7F6D7"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ins w:id="2230" w:author="Tadeusz Szefler" w:date="2024-06-12T13:10:00Z" w16du:dateUtc="2024-06-12T11:10:00Z">
        <w:r w:rsidR="00C06564">
          <w:t>,</w:t>
        </w:r>
      </w:ins>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ins w:id="2231" w:author="Tadeusz Szefler" w:date="2024-06-12T13:12:00Z" w16du:dateUtc="2024-06-12T11:12:00Z">
        <w:r w:rsidR="00495E6F">
          <w:t xml:space="preserve">etapy, </w:t>
        </w:r>
      </w:ins>
      <w:r w:rsidR="00DB1ACD">
        <w:t>związane z implementacją propozycji zmian, ustanowieniem regularnego pozyskiwania informacji zwrotnej</w:t>
      </w:r>
      <w:del w:id="2232" w:author="Tadeusz Szefler" w:date="2024-06-12T13:12:00Z" w16du:dateUtc="2024-06-12T11:12:00Z">
        <w:r w:rsidR="00DB1ACD" w:rsidDel="00495E6F">
          <w:delText>, a także</w:delText>
        </w:r>
      </w:del>
      <w:ins w:id="2233" w:author="Tadeusz Szefler" w:date="2024-06-12T13:12:00Z" w16du:dateUtc="2024-06-12T11:12:00Z">
        <w:r w:rsidR="00495E6F">
          <w:t xml:space="preserve"> oraz</w:t>
        </w:r>
      </w:ins>
      <w:r w:rsidR="00DB1ACD">
        <w:t xml:space="preserve"> stałej praktyki działań doskonalących</w:t>
      </w:r>
      <w:ins w:id="2234" w:author="Tadeusz Szefler" w:date="2024-06-12T13:12:00Z" w16du:dateUtc="2024-06-12T11:12:00Z">
        <w:r w:rsidR="00495E6F">
          <w:t>,</w:t>
        </w:r>
      </w:ins>
      <w:r w:rsidR="00DB1ACD">
        <w:t xml:space="preserve"> przypominają następujące po sobie fazy</w:t>
      </w:r>
      <w:ins w:id="2235" w:author="Tadeusz Szefler" w:date="2024-06-12T13:11:00Z" w16du:dateUtc="2024-06-12T11:11:00Z">
        <w:r w:rsidR="00495E6F">
          <w:t>:</w:t>
        </w:r>
      </w:ins>
      <w:r w:rsidR="00DB1ACD">
        <w:t xml:space="preserve"> </w:t>
      </w:r>
      <w:ins w:id="2236" w:author="Tadeusz Szefler" w:date="2024-06-12T13:11:00Z" w16du:dateUtc="2024-06-12T11:11:00Z">
        <w:r w:rsidR="00495E6F">
          <w:t>„</w:t>
        </w:r>
      </w:ins>
      <w:r w:rsidR="00DB1ACD">
        <w:t>wykonaj</w:t>
      </w:r>
      <w:ins w:id="2237" w:author="Tadeusz Szefler" w:date="2024-06-12T13:11:00Z" w16du:dateUtc="2024-06-12T11:11:00Z">
        <w:r w:rsidR="00495E6F">
          <w:t>”</w:t>
        </w:r>
      </w:ins>
      <w:r w:rsidR="00DB1ACD">
        <w:t xml:space="preserve"> (</w:t>
      </w:r>
      <w:r w:rsidR="00DB1ACD" w:rsidRPr="003573C2">
        <w:rPr>
          <w:i/>
          <w:iCs/>
        </w:rPr>
        <w:t>Do</w:t>
      </w:r>
      <w:r w:rsidR="00DB1ACD">
        <w:t xml:space="preserve">), </w:t>
      </w:r>
      <w:ins w:id="2238" w:author="Tadeusz Szefler" w:date="2024-06-12T13:11:00Z" w16du:dateUtc="2024-06-12T11:11:00Z">
        <w:r w:rsidR="00495E6F">
          <w:t>„</w:t>
        </w:r>
      </w:ins>
      <w:r w:rsidR="00DB1ACD">
        <w:t>sprawdzaj</w:t>
      </w:r>
      <w:ins w:id="2239" w:author="Tadeusz Szefler" w:date="2024-06-12T13:11:00Z" w16du:dateUtc="2024-06-12T11:11:00Z">
        <w:r w:rsidR="00495E6F">
          <w:t>”</w:t>
        </w:r>
      </w:ins>
      <w:r w:rsidR="00DB1ACD">
        <w:t xml:space="preserve"> (</w:t>
      </w:r>
      <w:proofErr w:type="spellStart"/>
      <w:r w:rsidR="00DB1ACD" w:rsidRPr="003573C2">
        <w:rPr>
          <w:i/>
          <w:iCs/>
        </w:rPr>
        <w:t>Check</w:t>
      </w:r>
      <w:proofErr w:type="spellEnd"/>
      <w:r w:rsidR="00DB1ACD">
        <w:t xml:space="preserve">) oraz </w:t>
      </w:r>
      <w:ins w:id="2240" w:author="Tadeusz Szefler" w:date="2024-06-12T13:11:00Z" w16du:dateUtc="2024-06-12T11:11:00Z">
        <w:r w:rsidR="00495E6F">
          <w:t>„</w:t>
        </w:r>
      </w:ins>
      <w:r w:rsidR="00DB1ACD">
        <w:t>działaj</w:t>
      </w:r>
      <w:ins w:id="2241" w:author="Tadeusz Szefler" w:date="2024-06-12T13:11:00Z" w16du:dateUtc="2024-06-12T11:11:00Z">
        <w:r w:rsidR="00495E6F">
          <w:t>”</w:t>
        </w:r>
      </w:ins>
      <w:r w:rsidR="00DB1ACD">
        <w:t xml:space="preserve"> (</w:t>
      </w:r>
      <w:proofErr w:type="spellStart"/>
      <w:r w:rsidR="00DB1ACD" w:rsidRPr="003573C2">
        <w:rPr>
          <w:i/>
          <w:iCs/>
        </w:rPr>
        <w:t>Act</w:t>
      </w:r>
      <w:proofErr w:type="spellEnd"/>
      <w:r w:rsidR="00DB1ACD">
        <w:t>). W podobny sposób zbudowane są uznane i szeroko stosowane normatywne systemy zarządzania</w:t>
      </w:r>
      <w:ins w:id="2242" w:author="Tadeusz Szefler" w:date="2024-06-12T13:13:00Z" w16du:dateUtc="2024-06-12T11:13:00Z">
        <w:r w:rsidR="00495E6F">
          <w:t>,</w:t>
        </w:r>
      </w:ins>
      <w:r w:rsidR="00DB1ACD">
        <w:t xml:space="preserve"> opracowane na podstawie normy ISO 9001, w tym norma ISO 21001:2018. Warto podkreślić też, że </w:t>
      </w:r>
      <w:ins w:id="2243" w:author="Tadeusz Szefler" w:date="2024-06-12T13:13:00Z" w16du:dateUtc="2024-06-12T11:13:00Z">
        <w:r w:rsidR="00495E6F">
          <w:t xml:space="preserve">– </w:t>
        </w:r>
      </w:ins>
      <w:r w:rsidR="00DB1ACD">
        <w:t xml:space="preserve">podobnie jak dla systemów normatywnych </w:t>
      </w:r>
      <w:ins w:id="2244" w:author="Tadeusz Szefler" w:date="2024-06-12T13:13:00Z" w16du:dateUtc="2024-06-12T11:13:00Z">
        <w:r w:rsidR="00495E6F">
          <w:t xml:space="preserve">– </w:t>
        </w:r>
      </w:ins>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xml:space="preserve">). Wynika to </w:t>
      </w:r>
      <w:del w:id="2245" w:author="Tadeusz Szefler" w:date="2024-06-12T13:13:00Z" w16du:dateUtc="2024-06-12T11:13:00Z">
        <w:r w:rsidR="00DB1ACD" w:rsidDel="00495E6F">
          <w:delText>z tego</w:delText>
        </w:r>
      </w:del>
      <w:ins w:id="2246" w:author="Tadeusz Szefler" w:date="2024-06-12T13:13:00Z" w16du:dateUtc="2024-06-12T11:13:00Z">
        <w:r w:rsidR="00495E6F">
          <w:t>stąd</w:t>
        </w:r>
      </w:ins>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2247" w:name="_Ref162330018"/>
      <w:bookmarkStart w:id="2248" w:name="_Ref162330010"/>
      <w:bookmarkStart w:id="2249"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2247"/>
      <w:r>
        <w:t xml:space="preserve"> Struktura głównych elementów modelu doskonalenia SZJ uczelni inspirowanego satysfakcją interesariuszy (SSDQM)</w:t>
      </w:r>
      <w:bookmarkEnd w:id="2248"/>
      <w:bookmarkEnd w:id="2249"/>
    </w:p>
    <w:p w14:paraId="3ED6F537" w14:textId="0A6914F4" w:rsidR="00795F42" w:rsidRPr="00D95B07" w:rsidRDefault="00B12AF3" w:rsidP="00B12AF3">
      <w:pPr>
        <w:pStyle w:val="rdo"/>
        <w:rPr>
          <w:lang w:val="pl-PL"/>
        </w:rPr>
      </w:pPr>
      <w:r w:rsidRPr="00D95B07">
        <w:rPr>
          <w:lang w:val="pl-PL"/>
        </w:rPr>
        <w:t>Źródło: opracowanie własne</w:t>
      </w:r>
    </w:p>
    <w:p w14:paraId="0D16D453" w14:textId="07283FDD"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2250"/>
      <w:r w:rsidR="00DE5B26">
        <w:t>ałącznik 7</w:t>
      </w:r>
      <w:commentRangeEnd w:id="2250"/>
      <w:r w:rsidR="00DE5B26">
        <w:rPr>
          <w:rStyle w:val="Odwoaniedokomentarza"/>
          <w:rFonts w:ascii="Times New Roman" w:eastAsia="Times New Roman" w:hAnsi="Times New Roman"/>
          <w:szCs w:val="20"/>
          <w:lang w:eastAsia="pl-PL"/>
        </w:rPr>
        <w:commentReference w:id="2250"/>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ins w:id="2251" w:author="Tadeusz Szefler" w:date="2024-06-12T13:14:00Z" w16du:dateUtc="2024-06-12T11:14:00Z">
        <w:r w:rsidR="00495E6F">
          <w:t>,</w:t>
        </w:r>
      </w:ins>
      <w:r w:rsidR="00DE5B26">
        <w:t xml:space="preserve"> obejmującej etapy</w:t>
      </w:r>
      <w:r w:rsidR="00292582">
        <w:t xml:space="preserve"> główne</w:t>
      </w:r>
      <w:r w:rsidR="00DE5B26">
        <w:t xml:space="preserve"> od 1 do 4</w:t>
      </w:r>
      <w:ins w:id="2252" w:author="Tadeusz Szefler" w:date="2024-06-12T13:14:00Z" w16du:dateUtc="2024-06-12T11:14:00Z">
        <w:r w:rsidR="00495E6F">
          <w:t>,</w:t>
        </w:r>
      </w:ins>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2253" w:name="_Ref162333839"/>
      <w:bookmarkStart w:id="2254" w:name="_Ref162333832"/>
      <w:bookmarkStart w:id="2255"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2253"/>
      <w:r>
        <w:t xml:space="preserve"> Struktura szczegółowa elementów w zakresie punktów od 1 do 4 modelu SSDQM</w:t>
      </w:r>
      <w:bookmarkEnd w:id="2254"/>
      <w:bookmarkEnd w:id="2255"/>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proofErr w:type="gramStart"/>
      <w:r w:rsidRPr="00CB7C1E">
        <w:rPr>
          <w:sz w:val="18"/>
          <w:szCs w:val="18"/>
        </w:rPr>
        <w:t>1  Identyfikacja</w:t>
      </w:r>
      <w:proofErr w:type="gramEnd"/>
      <w:r w:rsidRPr="00CB7C1E">
        <w:rPr>
          <w:sz w:val="18"/>
          <w:szCs w:val="18"/>
        </w:rPr>
        <w:t xml:space="preserve"> misji, wizji i celów uczelni ze szczególnym uwzględnieniem roli interesariuszy w systemie zarządzania jakością</w:t>
      </w:r>
      <w:del w:id="2256" w:author="Tadeusz Szefler" w:date="2024-06-12T13:15:00Z" w16du:dateUtc="2024-06-12T11:15:00Z">
        <w:r w:rsidRPr="00CB7C1E" w:rsidDel="00495E6F">
          <w:rPr>
            <w:sz w:val="18"/>
            <w:szCs w:val="18"/>
          </w:rPr>
          <w:delText>.</w:delText>
        </w:r>
      </w:del>
    </w:p>
    <w:p w14:paraId="740C9E08" w14:textId="5403ACBE" w:rsidR="00CB7C1E" w:rsidRPr="00CB7C1E" w:rsidRDefault="00CB7C1E" w:rsidP="006E46BB">
      <w:pPr>
        <w:spacing w:before="60" w:line="300" w:lineRule="auto"/>
        <w:ind w:firstLine="0"/>
        <w:rPr>
          <w:sz w:val="18"/>
          <w:szCs w:val="18"/>
        </w:rPr>
      </w:pPr>
      <w:proofErr w:type="gramStart"/>
      <w:r w:rsidRPr="00CB7C1E">
        <w:rPr>
          <w:sz w:val="18"/>
          <w:szCs w:val="18"/>
        </w:rPr>
        <w:t>2  Identyfikacja</w:t>
      </w:r>
      <w:proofErr w:type="gramEnd"/>
      <w:r w:rsidRPr="00CB7C1E">
        <w:rPr>
          <w:sz w:val="18"/>
          <w:szCs w:val="18"/>
        </w:rPr>
        <w:t xml:space="preserve">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proofErr w:type="gramStart"/>
      <w:r w:rsidRPr="00CB7C1E">
        <w:rPr>
          <w:sz w:val="18"/>
          <w:szCs w:val="18"/>
        </w:rPr>
        <w:t>2.1  Analiza</w:t>
      </w:r>
      <w:proofErr w:type="gramEnd"/>
      <w:r w:rsidRPr="00CB7C1E">
        <w:rPr>
          <w:sz w:val="18"/>
          <w:szCs w:val="18"/>
        </w:rPr>
        <w:t xml:space="preserve">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proofErr w:type="gramStart"/>
      <w:r w:rsidRPr="00CB7C1E">
        <w:rPr>
          <w:sz w:val="18"/>
          <w:szCs w:val="18"/>
        </w:rPr>
        <w:t>2.2  Opis</w:t>
      </w:r>
      <w:proofErr w:type="gramEnd"/>
      <w:r w:rsidRPr="00CB7C1E">
        <w:rPr>
          <w:sz w:val="18"/>
          <w:szCs w:val="18"/>
        </w:rPr>
        <w:t xml:space="preserve">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proofErr w:type="gramStart"/>
      <w:r w:rsidRPr="00CB7C1E">
        <w:rPr>
          <w:sz w:val="18"/>
          <w:szCs w:val="18"/>
        </w:rPr>
        <w:t>2.3  Wybór</w:t>
      </w:r>
      <w:proofErr w:type="gramEnd"/>
      <w:r w:rsidRPr="00CB7C1E">
        <w:rPr>
          <w:sz w:val="18"/>
          <w:szCs w:val="18"/>
        </w:rPr>
        <w:t xml:space="preserve"> najistotniejszych grup interesariuszy przy uwzględnieniu misji i celów organizacji</w:t>
      </w:r>
    </w:p>
    <w:p w14:paraId="4F50C230" w14:textId="17C868A6" w:rsidR="00CB7C1E" w:rsidRPr="00CB7C1E" w:rsidRDefault="00CB7C1E" w:rsidP="006E46BB">
      <w:pPr>
        <w:spacing w:before="60" w:line="300" w:lineRule="auto"/>
        <w:ind w:firstLine="0"/>
        <w:rPr>
          <w:sz w:val="18"/>
          <w:szCs w:val="18"/>
        </w:rPr>
      </w:pPr>
      <w:proofErr w:type="gramStart"/>
      <w:r w:rsidRPr="00CB7C1E">
        <w:rPr>
          <w:sz w:val="18"/>
          <w:szCs w:val="18"/>
        </w:rPr>
        <w:t>3  Identyfikacja</w:t>
      </w:r>
      <w:proofErr w:type="gramEnd"/>
      <w:r w:rsidRPr="00CB7C1E">
        <w:rPr>
          <w:sz w:val="18"/>
          <w:szCs w:val="18"/>
        </w:rPr>
        <w:t xml:space="preserve"> istotnych obszarów doskonalenia z punktu widzenia interesariuszy </w:t>
      </w:r>
      <w:del w:id="2257" w:author="Tadeusz Szefler" w:date="2024-06-11T13:15:00Z" w16du:dateUtc="2024-06-11T11:15:00Z">
        <w:r w:rsidRPr="00CB7C1E" w:rsidDel="00930A6A">
          <w:rPr>
            <w:sz w:val="18"/>
            <w:szCs w:val="18"/>
          </w:rPr>
          <w:delText>—</w:delText>
        </w:r>
      </w:del>
      <w:ins w:id="2258" w:author="Tadeusz Szefler" w:date="2024-06-11T13:15:00Z" w16du:dateUtc="2024-06-11T11:15:00Z">
        <w:r w:rsidR="00930A6A">
          <w:rPr>
            <w:sz w:val="18"/>
            <w:szCs w:val="18"/>
          </w:rPr>
          <w:t>–</w:t>
        </w:r>
      </w:ins>
      <w:r w:rsidRPr="00CB7C1E">
        <w:rPr>
          <w:sz w:val="18"/>
          <w:szCs w:val="18"/>
        </w:rPr>
        <w:t xml:space="preserve"> badanie jakościowe</w:t>
      </w:r>
    </w:p>
    <w:p w14:paraId="683698FB" w14:textId="411E328C" w:rsidR="00CB7C1E" w:rsidRPr="00CB7C1E" w:rsidRDefault="00CB7C1E" w:rsidP="006E46BB">
      <w:pPr>
        <w:spacing w:before="60" w:line="300" w:lineRule="auto"/>
        <w:ind w:left="360" w:firstLine="0"/>
        <w:rPr>
          <w:sz w:val="18"/>
          <w:szCs w:val="18"/>
        </w:rPr>
      </w:pPr>
      <w:proofErr w:type="gramStart"/>
      <w:r w:rsidRPr="00CB7C1E">
        <w:rPr>
          <w:sz w:val="18"/>
          <w:szCs w:val="18"/>
        </w:rPr>
        <w:t>3.1  Wybór</w:t>
      </w:r>
      <w:proofErr w:type="gramEnd"/>
      <w:r w:rsidRPr="00CB7C1E">
        <w:rPr>
          <w:sz w:val="18"/>
          <w:szCs w:val="18"/>
        </w:rPr>
        <w:t xml:space="preserve">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proofErr w:type="gramStart"/>
      <w:r w:rsidRPr="00CB7C1E">
        <w:rPr>
          <w:sz w:val="18"/>
          <w:szCs w:val="18"/>
        </w:rPr>
        <w:t>3.2  Opracowanie</w:t>
      </w:r>
      <w:proofErr w:type="gramEnd"/>
      <w:r w:rsidRPr="00CB7C1E">
        <w:rPr>
          <w:sz w:val="18"/>
          <w:szCs w:val="18"/>
        </w:rPr>
        <w:t xml:space="preserv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proofErr w:type="gramStart"/>
      <w:r w:rsidRPr="00CB7C1E">
        <w:rPr>
          <w:sz w:val="18"/>
          <w:szCs w:val="18"/>
        </w:rPr>
        <w:t>3.3  Przeprowadzenie</w:t>
      </w:r>
      <w:proofErr w:type="gramEnd"/>
      <w:r w:rsidRPr="00CB7C1E">
        <w:rPr>
          <w:sz w:val="18"/>
          <w:szCs w:val="18"/>
        </w:rPr>
        <w:t xml:space="preserve"> wywiadów badania jakościowego</w:t>
      </w:r>
    </w:p>
    <w:p w14:paraId="0848B351" w14:textId="1F8ABFCF" w:rsidR="00CB7C1E" w:rsidRPr="00CB7C1E" w:rsidRDefault="00CB7C1E" w:rsidP="006E46BB">
      <w:pPr>
        <w:spacing w:before="60" w:line="300" w:lineRule="auto"/>
        <w:ind w:left="360" w:firstLine="0"/>
        <w:rPr>
          <w:sz w:val="18"/>
          <w:szCs w:val="18"/>
        </w:rPr>
      </w:pPr>
      <w:proofErr w:type="gramStart"/>
      <w:r w:rsidRPr="00CB7C1E">
        <w:rPr>
          <w:sz w:val="18"/>
          <w:szCs w:val="18"/>
        </w:rPr>
        <w:t>3.4  Analiza</w:t>
      </w:r>
      <w:proofErr w:type="gramEnd"/>
      <w:r w:rsidRPr="00CB7C1E">
        <w:rPr>
          <w:sz w:val="18"/>
          <w:szCs w:val="18"/>
        </w:rPr>
        <w:t xml:space="preserve">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082FAC16" w:rsidR="00CB7C1E" w:rsidRPr="00CB7C1E" w:rsidRDefault="00CB7C1E" w:rsidP="006E46BB">
      <w:pPr>
        <w:spacing w:before="60" w:line="300" w:lineRule="auto"/>
        <w:ind w:firstLine="0"/>
        <w:rPr>
          <w:sz w:val="18"/>
          <w:szCs w:val="18"/>
        </w:rPr>
      </w:pPr>
      <w:proofErr w:type="gramStart"/>
      <w:r w:rsidRPr="00CB7C1E">
        <w:rPr>
          <w:sz w:val="18"/>
          <w:szCs w:val="18"/>
        </w:rPr>
        <w:t>4  Analiza</w:t>
      </w:r>
      <w:proofErr w:type="gramEnd"/>
      <w:r w:rsidRPr="00CB7C1E">
        <w:rPr>
          <w:sz w:val="18"/>
          <w:szCs w:val="18"/>
        </w:rPr>
        <w:t xml:space="preserve"> zewnętrznych źródeł informacji potencjalnie skorelowanych z wynikami działań organizacji wobec interesariuszy (rankingi, ELA, inne dostępne wyniki zewnętrznych badań)</w:t>
      </w:r>
    </w:p>
    <w:p w14:paraId="46FBA52F" w14:textId="4C387B00"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ins w:id="2259" w:author="Tadeusz Szefler" w:date="2024-06-12T13:16:00Z" w16du:dateUtc="2024-06-12T11:16:00Z">
        <w:r w:rsidR="00495E6F">
          <w:t>,</w:t>
        </w:r>
      </w:ins>
      <w:r>
        <w:t xml:space="preserve"> od tych, które stanowią doprecyzowanie lub istotne uzupełnienie danego punktu. Natomiast bardziej szczegółowe omówienie każdego z etapów zostan</w:t>
      </w:r>
      <w:del w:id="2260" w:author="Tadeusz Szefler" w:date="2024-06-12T13:17:00Z" w16du:dateUtc="2024-06-12T11:17:00Z">
        <w:r w:rsidDel="00495E6F">
          <w:delText>ą</w:delText>
        </w:r>
      </w:del>
      <w:ins w:id="2261" w:author="Tadeusz Szefler" w:date="2024-06-12T13:17:00Z" w16du:dateUtc="2024-06-12T11:17:00Z">
        <w:r w:rsidR="00495E6F">
          <w:t>ie</w:t>
        </w:r>
      </w:ins>
      <w:r>
        <w:t xml:space="preserve"> zaprezentowane poniżej </w:t>
      </w:r>
      <w:ins w:id="2262" w:author="Tadeusz Szefler" w:date="2024-06-12T13:17:00Z" w16du:dateUtc="2024-06-12T11:17:00Z">
        <w:r w:rsidR="00495E6F">
          <w:t xml:space="preserve">w </w:t>
        </w:r>
      </w:ins>
      <w:r>
        <w:t>każdej z prezentowanych części szczegółowego diagramu SSDQM.</w:t>
      </w:r>
    </w:p>
    <w:p w14:paraId="6AC30A25" w14:textId="7F3DDE96"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ins w:id="2263" w:author="Tadeusz Szefler" w:date="2024-06-12T13:17:00Z" w16du:dateUtc="2024-06-12T11:17:00Z">
        <w:r w:rsidR="00495E6F">
          <w:t>,</w:t>
        </w:r>
      </w:ins>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ins w:id="2264" w:author="Tadeusz Szefler" w:date="2024-06-12T13:18:00Z" w16du:dateUtc="2024-06-12T11:18:00Z">
        <w:r w:rsidR="00495E6F">
          <w:t>,</w:t>
        </w:r>
      </w:ins>
      <w:r w:rsidR="00BE2ACB">
        <w:t xml:space="preserve"> jakim jest identyfikacja strategii uczelni. Łatwo sobie bowiem wyobrazić, że </w:t>
      </w:r>
      <w:r w:rsidR="00A32FA1">
        <w:t>zupełnie inne będą cele działań doskonalących dla niewielkiej uczelni prywatnej o charakterze lokalnym</w:t>
      </w:r>
      <w:ins w:id="2265" w:author="Tadeusz Szefler" w:date="2024-06-12T13:18:00Z" w16du:dateUtc="2024-06-12T11:18:00Z">
        <w:r w:rsidR="00495E6F">
          <w:t>,</w:t>
        </w:r>
      </w:ins>
      <w:r w:rsidR="00A32FA1">
        <w:t xml:space="preserve"> skoncentrowanej na kształceniu w wąskiej dziedzinie, a zupełnie inne dla dużego uniwersytetu z aspiracjami międzynarodowymi</w:t>
      </w:r>
      <w:ins w:id="2266" w:author="Tadeusz Szefler" w:date="2024-06-12T13:18:00Z" w16du:dateUtc="2024-06-12T11:18:00Z">
        <w:r w:rsidR="00495E6F">
          <w:t>,</w:t>
        </w:r>
      </w:ins>
      <w:r w:rsidR="00A32FA1">
        <w:t xml:space="preserve"> obejmującego kształcenie i badania naukowe w wielu dziedzinach nauki.</w:t>
      </w:r>
    </w:p>
    <w:p w14:paraId="2FD2AFD4" w14:textId="726ADD1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ins w:id="2267" w:author="Tadeusz Szefler" w:date="2024-06-12T15:54:00Z" w16du:dateUtc="2024-06-12T13:54:00Z">
        <w:r w:rsidR="00A44B2E">
          <w:t xml:space="preserve">grup </w:t>
        </w:r>
      </w:ins>
      <w:r w:rsidR="002D3260">
        <w:t xml:space="preserve">potencjalnie istotnych </w:t>
      </w:r>
      <w:del w:id="2268" w:author="Tadeusz Szefler" w:date="2024-06-12T15:54:00Z" w16du:dateUtc="2024-06-12T13:54:00Z">
        <w:r w:rsidR="002D3260" w:rsidDel="00A44B2E">
          <w:delText xml:space="preserve">grup </w:delText>
        </w:r>
      </w:del>
      <w:r w:rsidR="002D3260">
        <w:t>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ins w:id="2269" w:author="Tadeusz Szefler" w:date="2024-06-12T13:19:00Z" w16du:dateUtc="2024-06-12T11:19:00Z">
        <w:r w:rsidR="00495E6F">
          <w:t>,</w:t>
        </w:r>
      </w:ins>
      <w:r w:rsidR="002D3260">
        <w:t xml:space="preserve">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ins w:id="2270" w:author="Tadeusz Szefler" w:date="2024-06-12T13:19:00Z" w16du:dateUtc="2024-06-12T11:19:00Z">
        <w:r w:rsidR="00495E6F">
          <w:t>a</w:t>
        </w:r>
      </w:ins>
      <w:r w:rsidR="009B234C">
        <w:t>by można było każdą z grup zaklasyfikować wg odpowiednich typologii interesariuszy. Warto przy tych opisach wziąć pod uwagę cechy odróżniające poszczególne grupy interesariuszy w ramach kilku rodzajów klasyfikacji</w:t>
      </w:r>
      <w:ins w:id="2271" w:author="Tadeusz Szefler" w:date="2024-06-12T13:19:00Z" w16du:dateUtc="2024-06-12T11:19:00Z">
        <w:r w:rsidR="00495E6F">
          <w:t>,</w:t>
        </w:r>
      </w:ins>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w:t>
      </w:r>
      <w:ins w:id="2272" w:author="Tadeusz Szefler" w:date="2024-06-12T13:19:00Z" w16du:dateUtc="2024-06-12T11:19:00Z">
        <w:r w:rsidR="00495E6F">
          <w:t>,</w:t>
        </w:r>
      </w:ins>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ins w:id="2273" w:author="Tadeusz Szefler" w:date="2024-06-12T13:20:00Z" w16du:dateUtc="2024-06-12T11:20:00Z">
        <w:r w:rsidR="00495E6F">
          <w:t>,</w:t>
        </w:r>
      </w:ins>
      <w:r w:rsidR="00C7289B">
        <w:t xml:space="preserve">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71FBAF8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ins w:id="2274" w:author="Tadeusz Szefler" w:date="2024-06-12T13:38:00Z" w16du:dateUtc="2024-06-12T11:38:00Z">
        <w:r w:rsidR="00EE2BD9">
          <w:t>,</w:t>
        </w:r>
      </w:ins>
      <w:r w:rsidR="007603CC">
        <w:t xml:space="preserve"> by pozyskać opinie od przedstawicieli wszystkich istotnych grup wybranych na wcześniejszym etapie. </w:t>
      </w:r>
      <w:r w:rsidR="000A7BB0">
        <w:t>By to badanie dobrze przygotować</w:t>
      </w:r>
      <w:ins w:id="2275" w:author="Tadeusz Szefler" w:date="2024-06-12T13:39:00Z" w16du:dateUtc="2024-06-12T11:39:00Z">
        <w:r w:rsidR="00EE2BD9">
          <w:t>,</w:t>
        </w:r>
      </w:ins>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ins w:id="2276" w:author="Tadeusz Szefler" w:date="2024-06-12T15:55:00Z" w16du:dateUtc="2024-06-12T13:55:00Z">
        <w:r w:rsidR="00A44B2E">
          <w:t>,</w:t>
        </w:r>
      </w:ins>
      <w:r w:rsidR="006B53D1">
        <w:t xml:space="preserve"> wynikających z opinii respondentów.</w:t>
      </w:r>
    </w:p>
    <w:p w14:paraId="1629011F" w14:textId="25E01B1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ins w:id="2277" w:author="Tadeusz Szefler" w:date="2024-06-12T13:41:00Z" w16du:dateUtc="2024-06-12T11:41:00Z">
        <w:r w:rsidR="00EE2BD9">
          <w:t>,</w:t>
        </w:r>
      </w:ins>
      <w:r w:rsidR="00137BD6">
        <w:t xml:space="preserve"> pozwalający na prześledzenie ocen w zakresie wielu składowych oceny na przestrzeni wielu lat, czy ranking </w:t>
      </w:r>
      <w:proofErr w:type="spellStart"/>
      <w:r w:rsidR="00137BD6">
        <w:t>Webometrics</w:t>
      </w:r>
      <w:proofErr w:type="spellEnd"/>
      <w:ins w:id="2278" w:author="Tadeusz Szefler" w:date="2024-06-12T13:41:00Z" w16du:dateUtc="2024-06-12T11:41:00Z">
        <w:r w:rsidR="00EE2BD9">
          <w:t>,</w:t>
        </w:r>
      </w:ins>
      <w:r w:rsidR="00137BD6">
        <w:t xml:space="preserve"> również uwzględniający większość polskich uczelni. Poza rankingami mogą też istnieć inne istotne z</w:t>
      </w:r>
      <w:r w:rsidR="004566C0">
        <w:t> </w:t>
      </w:r>
      <w:r w:rsidR="00137BD6">
        <w:t>punktu widzenia uczelni źródła informacji</w:t>
      </w:r>
      <w:ins w:id="2279" w:author="Tadeusz Szefler" w:date="2024-06-12T13:41:00Z" w16du:dateUtc="2024-06-12T11:41:00Z">
        <w:r w:rsidR="00EE2BD9">
          <w:t>,</w:t>
        </w:r>
      </w:ins>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ins w:id="2280" w:author="Tadeusz Szefler" w:date="2024-06-12T13:41:00Z" w16du:dateUtc="2024-06-12T11:41:00Z">
        <w:r w:rsidR="00EE2BD9">
          <w:t>,</w:t>
        </w:r>
      </w:ins>
      <w:r w:rsidR="00D910B3">
        <w:t xml:space="preserve"> pozwalającej na określenie tego, które ze zidentyfikowanych obszarów są rzeczywiście istotne dla interesariuszy.</w:t>
      </w:r>
    </w:p>
    <w:p w14:paraId="6486F684" w14:textId="6D06BB65" w:rsidR="005066FA" w:rsidRDefault="00292582" w:rsidP="00DD50DE">
      <w:r>
        <w:t>Diagram przedstawiający drugą części modelu</w:t>
      </w:r>
      <w:ins w:id="2281" w:author="Tadeusz Szefler" w:date="2024-06-12T13:42:00Z" w16du:dateUtc="2024-06-12T11:42:00Z">
        <w:r w:rsidR="00EE2BD9">
          <w:t>,</w:t>
        </w:r>
      </w:ins>
      <w:r>
        <w:t xml:space="preserve"> obejmującą etapy główne 5 i 6</w:t>
      </w:r>
      <w:ins w:id="2282" w:author="Tadeusz Szefler" w:date="2024-06-12T13:42:00Z" w16du:dateUtc="2024-06-12T11:42:00Z">
        <w:r w:rsidR="00EE2BD9">
          <w:t>,</w:t>
        </w:r>
      </w:ins>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2283" w:name="_Ref162379027"/>
      <w:bookmarkStart w:id="2284" w:name="_Ref162379019"/>
      <w:bookmarkStart w:id="2285"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2283"/>
      <w:r>
        <w:t xml:space="preserve"> Struktura szczegółowa elementów w zakresie punktów od 5 do 6 modelu SSDQM</w:t>
      </w:r>
      <w:bookmarkEnd w:id="2284"/>
      <w:bookmarkEnd w:id="2285"/>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proofErr w:type="gramStart"/>
      <w:r w:rsidRPr="00CB7C1E">
        <w:rPr>
          <w:sz w:val="18"/>
          <w:szCs w:val="18"/>
        </w:rPr>
        <w:t>5.1  Opracowanie</w:t>
      </w:r>
      <w:proofErr w:type="gramEnd"/>
      <w:r w:rsidRPr="00CB7C1E">
        <w:rPr>
          <w:sz w:val="18"/>
          <w:szCs w:val="18"/>
        </w:rPr>
        <w:t xml:space="preserve"> narzędzia badawczego</w:t>
      </w:r>
    </w:p>
    <w:p w14:paraId="0C44A226" w14:textId="2A81D26C" w:rsidR="00CB7C1E" w:rsidRPr="00CB7C1E" w:rsidRDefault="00CB7C1E" w:rsidP="006E46BB">
      <w:pPr>
        <w:spacing w:before="60" w:line="300" w:lineRule="auto"/>
        <w:ind w:left="720" w:firstLine="0"/>
        <w:rPr>
          <w:sz w:val="18"/>
          <w:szCs w:val="18"/>
        </w:rPr>
      </w:pPr>
      <w:proofErr w:type="gramStart"/>
      <w:r w:rsidRPr="00CB7C1E">
        <w:rPr>
          <w:sz w:val="18"/>
          <w:szCs w:val="18"/>
        </w:rPr>
        <w:t>5.1.1  Wybór</w:t>
      </w:r>
      <w:proofErr w:type="gramEnd"/>
      <w:r w:rsidRPr="00CB7C1E">
        <w:rPr>
          <w:sz w:val="18"/>
          <w:szCs w:val="18"/>
        </w:rPr>
        <w:t xml:space="preserve">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proofErr w:type="gramStart"/>
      <w:r w:rsidRPr="00CB7C1E">
        <w:rPr>
          <w:sz w:val="18"/>
          <w:szCs w:val="18"/>
        </w:rPr>
        <w:t>5.1.2  Opracowanie</w:t>
      </w:r>
      <w:proofErr w:type="gramEnd"/>
      <w:r w:rsidRPr="00CB7C1E">
        <w:rPr>
          <w:sz w:val="18"/>
          <w:szCs w:val="18"/>
        </w:rPr>
        <w:t xml:space="preserv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proofErr w:type="gramStart"/>
      <w:r w:rsidRPr="00CB7C1E">
        <w:rPr>
          <w:sz w:val="18"/>
          <w:szCs w:val="18"/>
        </w:rPr>
        <w:t>5.2  Wybór</w:t>
      </w:r>
      <w:proofErr w:type="gramEnd"/>
      <w:r w:rsidRPr="00CB7C1E">
        <w:rPr>
          <w:sz w:val="18"/>
          <w:szCs w:val="18"/>
        </w:rPr>
        <w:t xml:space="preserve">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proofErr w:type="gramStart"/>
      <w:r w:rsidRPr="00CB7C1E">
        <w:rPr>
          <w:sz w:val="18"/>
          <w:szCs w:val="18"/>
        </w:rPr>
        <w:t>5.3  Weryfikacja</w:t>
      </w:r>
      <w:proofErr w:type="gramEnd"/>
      <w:r w:rsidRPr="00CB7C1E">
        <w:rPr>
          <w:sz w:val="18"/>
          <w:szCs w:val="18"/>
        </w:rPr>
        <w:t xml:space="preserve">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proofErr w:type="gramStart"/>
      <w:r w:rsidRPr="00CB7C1E">
        <w:rPr>
          <w:sz w:val="18"/>
          <w:szCs w:val="18"/>
        </w:rPr>
        <w:t>5.4  Wprowadzenie</w:t>
      </w:r>
      <w:proofErr w:type="gramEnd"/>
      <w:r w:rsidRPr="00CB7C1E">
        <w:rPr>
          <w:sz w:val="18"/>
          <w:szCs w:val="18"/>
        </w:rPr>
        <w:t xml:space="preserve"> ewentualnych korekt do narzędzia pomiarowego</w:t>
      </w:r>
    </w:p>
    <w:p w14:paraId="1D3F056A" w14:textId="478533C9" w:rsidR="00CB7C1E" w:rsidRPr="00CB7C1E" w:rsidRDefault="00CB7C1E" w:rsidP="006E46BB">
      <w:pPr>
        <w:spacing w:before="60" w:line="300" w:lineRule="auto"/>
        <w:ind w:left="360" w:firstLine="0"/>
        <w:rPr>
          <w:sz w:val="18"/>
          <w:szCs w:val="18"/>
        </w:rPr>
      </w:pPr>
      <w:proofErr w:type="gramStart"/>
      <w:r w:rsidRPr="00CB7C1E">
        <w:rPr>
          <w:sz w:val="18"/>
          <w:szCs w:val="18"/>
        </w:rPr>
        <w:t>5.5  Przeprowadzenie</w:t>
      </w:r>
      <w:proofErr w:type="gramEnd"/>
      <w:r w:rsidRPr="00CB7C1E">
        <w:rPr>
          <w:sz w:val="18"/>
          <w:szCs w:val="18"/>
        </w:rPr>
        <w:t xml:space="preserve"> badania właściwego</w:t>
      </w:r>
    </w:p>
    <w:p w14:paraId="15BF72FA" w14:textId="40D77E58" w:rsidR="00CB7C1E" w:rsidRPr="00CB7C1E" w:rsidRDefault="00CB7C1E" w:rsidP="006E46BB">
      <w:pPr>
        <w:spacing w:before="60" w:line="300" w:lineRule="auto"/>
        <w:ind w:left="360" w:firstLine="0"/>
        <w:rPr>
          <w:sz w:val="18"/>
          <w:szCs w:val="18"/>
        </w:rPr>
      </w:pPr>
      <w:proofErr w:type="gramStart"/>
      <w:r w:rsidRPr="00CB7C1E">
        <w:rPr>
          <w:sz w:val="18"/>
          <w:szCs w:val="18"/>
        </w:rPr>
        <w:t>5.6  Analiza</w:t>
      </w:r>
      <w:proofErr w:type="gramEnd"/>
      <w:r w:rsidRPr="00CB7C1E">
        <w:rPr>
          <w:sz w:val="18"/>
          <w:szCs w:val="18"/>
        </w:rPr>
        <w:t xml:space="preserve"> wyników badania</w:t>
      </w:r>
    </w:p>
    <w:p w14:paraId="6CAA8E86" w14:textId="75468E94" w:rsidR="00CB7C1E" w:rsidRPr="00CB7C1E" w:rsidRDefault="00CB7C1E" w:rsidP="006E46BB">
      <w:pPr>
        <w:spacing w:before="60" w:line="300" w:lineRule="auto"/>
        <w:ind w:left="720" w:firstLine="0"/>
        <w:rPr>
          <w:sz w:val="18"/>
          <w:szCs w:val="18"/>
        </w:rPr>
      </w:pPr>
      <w:proofErr w:type="gramStart"/>
      <w:r w:rsidRPr="00CB7C1E">
        <w:rPr>
          <w:sz w:val="18"/>
          <w:szCs w:val="18"/>
        </w:rPr>
        <w:t>5.6.1  Weryfikacja</w:t>
      </w:r>
      <w:proofErr w:type="gramEnd"/>
      <w:r w:rsidRPr="00CB7C1E">
        <w:rPr>
          <w:sz w:val="18"/>
          <w:szCs w:val="18"/>
        </w:rPr>
        <w:t xml:space="preserve"> reprezentatywności grupy badawczej</w:t>
      </w:r>
    </w:p>
    <w:p w14:paraId="662AA33D" w14:textId="215C5CCB" w:rsidR="00CB7C1E" w:rsidRPr="00CB7C1E" w:rsidRDefault="00CB7C1E" w:rsidP="006E46BB">
      <w:pPr>
        <w:spacing w:before="60" w:line="300" w:lineRule="auto"/>
        <w:ind w:left="720" w:firstLine="0"/>
        <w:rPr>
          <w:sz w:val="18"/>
          <w:szCs w:val="18"/>
        </w:rPr>
      </w:pPr>
      <w:proofErr w:type="gramStart"/>
      <w:r w:rsidRPr="00CB7C1E">
        <w:rPr>
          <w:sz w:val="18"/>
          <w:szCs w:val="18"/>
        </w:rPr>
        <w:t>5.6.2  Weryfikacji</w:t>
      </w:r>
      <w:proofErr w:type="gramEnd"/>
      <w:r w:rsidRPr="00CB7C1E">
        <w:rPr>
          <w:sz w:val="18"/>
          <w:szCs w:val="18"/>
        </w:rPr>
        <w:t xml:space="preserve"> statystycznej istotności uzyskanych wyników</w:t>
      </w:r>
    </w:p>
    <w:p w14:paraId="0CC53F0B" w14:textId="31509C27" w:rsidR="00CB7C1E" w:rsidRPr="00CB7C1E" w:rsidRDefault="00CB7C1E" w:rsidP="006E46BB">
      <w:pPr>
        <w:spacing w:before="60" w:line="300" w:lineRule="auto"/>
        <w:ind w:left="720" w:firstLine="0"/>
        <w:rPr>
          <w:sz w:val="18"/>
          <w:szCs w:val="18"/>
        </w:rPr>
      </w:pPr>
      <w:proofErr w:type="gramStart"/>
      <w:r w:rsidRPr="00CB7C1E">
        <w:rPr>
          <w:sz w:val="18"/>
          <w:szCs w:val="18"/>
        </w:rPr>
        <w:t>5.6.3  Obliczenie</w:t>
      </w:r>
      <w:proofErr w:type="gramEnd"/>
      <w:r w:rsidRPr="00CB7C1E">
        <w:rPr>
          <w:sz w:val="18"/>
          <w:szCs w:val="18"/>
        </w:rPr>
        <w:t xml:space="preserv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proofErr w:type="gramStart"/>
      <w:r w:rsidRPr="00CB7C1E">
        <w:rPr>
          <w:sz w:val="18"/>
          <w:szCs w:val="18"/>
        </w:rPr>
        <w:t>5.6.4  Analiza</w:t>
      </w:r>
      <w:proofErr w:type="gramEnd"/>
      <w:r w:rsidRPr="00CB7C1E">
        <w:rPr>
          <w:sz w:val="18"/>
          <w:szCs w:val="18"/>
        </w:rPr>
        <w:t xml:space="preserve">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proofErr w:type="gramStart"/>
      <w:r w:rsidRPr="00CB7C1E">
        <w:rPr>
          <w:sz w:val="18"/>
          <w:szCs w:val="18"/>
        </w:rPr>
        <w:t>5.7  Opracowanie</w:t>
      </w:r>
      <w:proofErr w:type="gramEnd"/>
      <w:r w:rsidRPr="00CB7C1E">
        <w:rPr>
          <w:sz w:val="18"/>
          <w:szCs w:val="18"/>
        </w:rPr>
        <w:t xml:space="preserve"> raportu z badania</w:t>
      </w:r>
    </w:p>
    <w:p w14:paraId="10613FC6" w14:textId="6FB7E5D9" w:rsidR="00CB7C1E" w:rsidRPr="00CB7C1E" w:rsidRDefault="00CB7C1E" w:rsidP="006E46BB">
      <w:pPr>
        <w:spacing w:before="60" w:line="300" w:lineRule="auto"/>
        <w:ind w:firstLine="0"/>
        <w:rPr>
          <w:sz w:val="18"/>
          <w:szCs w:val="18"/>
        </w:rPr>
      </w:pPr>
      <w:proofErr w:type="gramStart"/>
      <w:r w:rsidRPr="00CB7C1E">
        <w:rPr>
          <w:sz w:val="18"/>
          <w:szCs w:val="18"/>
        </w:rPr>
        <w:t>6  Wybór</w:t>
      </w:r>
      <w:proofErr w:type="gramEnd"/>
      <w:r w:rsidRPr="00CB7C1E">
        <w:rPr>
          <w:sz w:val="18"/>
          <w:szCs w:val="18"/>
        </w:rPr>
        <w:t xml:space="preserve"> obszarów do doskonalenia</w:t>
      </w:r>
    </w:p>
    <w:p w14:paraId="7DD84F24" w14:textId="5113505E" w:rsidR="00CB7C1E" w:rsidRPr="00CB7C1E" w:rsidRDefault="00CB7C1E" w:rsidP="006E46BB">
      <w:pPr>
        <w:spacing w:before="60" w:line="300" w:lineRule="auto"/>
        <w:ind w:left="360" w:firstLine="0"/>
        <w:rPr>
          <w:sz w:val="18"/>
          <w:szCs w:val="18"/>
        </w:rPr>
      </w:pPr>
      <w:proofErr w:type="gramStart"/>
      <w:r w:rsidRPr="00CB7C1E">
        <w:rPr>
          <w:sz w:val="18"/>
          <w:szCs w:val="18"/>
        </w:rPr>
        <w:t>6.1  Analiza</w:t>
      </w:r>
      <w:proofErr w:type="gramEnd"/>
      <w:r w:rsidRPr="00CB7C1E">
        <w:rPr>
          <w:sz w:val="18"/>
          <w:szCs w:val="18"/>
        </w:rPr>
        <w:t xml:space="preserve">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3EE1F90C" w:rsidR="00CB7C1E" w:rsidRPr="00CB7C1E" w:rsidRDefault="00CB7C1E" w:rsidP="006E46BB">
      <w:pPr>
        <w:spacing w:before="60" w:line="300" w:lineRule="auto"/>
        <w:ind w:left="360" w:firstLine="0"/>
        <w:rPr>
          <w:sz w:val="18"/>
          <w:szCs w:val="18"/>
        </w:rPr>
      </w:pPr>
      <w:proofErr w:type="gramStart"/>
      <w:r w:rsidRPr="00CB7C1E">
        <w:rPr>
          <w:sz w:val="18"/>
          <w:szCs w:val="18"/>
        </w:rPr>
        <w:t>6.2  Analiza</w:t>
      </w:r>
      <w:proofErr w:type="gramEnd"/>
      <w:r w:rsidRPr="00CB7C1E">
        <w:rPr>
          <w:sz w:val="18"/>
          <w:szCs w:val="18"/>
        </w:rPr>
        <w:t xml:space="preserve"> potencjału poprawy (w odniesieniu do poszczególnych przyczyn istniejących wyzwań, z</w:t>
      </w:r>
      <w:r w:rsidR="004566C0">
        <w:rPr>
          <w:sz w:val="18"/>
          <w:szCs w:val="18"/>
        </w:rPr>
        <w:t> </w:t>
      </w:r>
      <w:r w:rsidRPr="00CB7C1E">
        <w:rPr>
          <w:sz w:val="18"/>
          <w:szCs w:val="18"/>
        </w:rPr>
        <w:t>uwzględnieniem trudności lub kosztów osiągnięcia celów poprawy, w kontekście celów i wartości organizacji)</w:t>
      </w:r>
    </w:p>
    <w:p w14:paraId="2283F00C" w14:textId="5C49CF9A" w:rsidR="00CB7C1E" w:rsidRPr="00CB7C1E" w:rsidRDefault="00CB7C1E" w:rsidP="006E46BB">
      <w:pPr>
        <w:spacing w:before="60" w:line="300" w:lineRule="auto"/>
        <w:ind w:left="360" w:firstLine="0"/>
        <w:rPr>
          <w:sz w:val="18"/>
          <w:szCs w:val="18"/>
        </w:rPr>
      </w:pPr>
      <w:proofErr w:type="gramStart"/>
      <w:r w:rsidRPr="00CB7C1E">
        <w:rPr>
          <w:sz w:val="18"/>
          <w:szCs w:val="18"/>
        </w:rPr>
        <w:t>6.3  Wybór</w:t>
      </w:r>
      <w:proofErr w:type="gramEnd"/>
      <w:r w:rsidRPr="00CB7C1E">
        <w:rPr>
          <w:sz w:val="18"/>
          <w:szCs w:val="18"/>
        </w:rPr>
        <w:t xml:space="preserve"> szczegółowych obszarów do poprawy (zastosowanie metod analitycznych</w:t>
      </w:r>
      <w:ins w:id="2286" w:author="Tadeusz Szefler" w:date="2024-06-12T13:43:00Z" w16du:dateUtc="2024-06-12T11:43:00Z">
        <w:r w:rsidR="00EE2BD9">
          <w:rPr>
            <w:sz w:val="18"/>
            <w:szCs w:val="18"/>
          </w:rPr>
          <w:t>,</w:t>
        </w:r>
      </w:ins>
      <w:r w:rsidRPr="00CB7C1E">
        <w:rPr>
          <w:sz w:val="18"/>
          <w:szCs w:val="18"/>
        </w:rPr>
        <w:t xml:space="preserve"> </w:t>
      </w:r>
      <w:del w:id="2287" w:author="Tadeusz Szefler" w:date="2024-06-12T13:44:00Z" w16du:dateUtc="2024-06-12T11:44:00Z">
        <w:r w:rsidRPr="00CB7C1E" w:rsidDel="00EE2BD9">
          <w:rPr>
            <w:sz w:val="18"/>
            <w:szCs w:val="18"/>
          </w:rPr>
          <w:delText xml:space="preserve">takich na </w:delText>
        </w:r>
      </w:del>
      <w:r w:rsidRPr="00CB7C1E">
        <w:rPr>
          <w:sz w:val="18"/>
          <w:szCs w:val="18"/>
        </w:rPr>
        <w:t xml:space="preserve">np. tzw. diagram </w:t>
      </w:r>
      <w:proofErr w:type="spellStart"/>
      <w:r w:rsidRPr="00CB7C1E">
        <w:rPr>
          <w:sz w:val="18"/>
          <w:szCs w:val="18"/>
        </w:rPr>
        <w:t>Pareto</w:t>
      </w:r>
      <w:proofErr w:type="spellEnd"/>
      <w:r w:rsidRPr="00CB7C1E">
        <w:rPr>
          <w:sz w:val="18"/>
          <w:szCs w:val="18"/>
        </w:rPr>
        <w:t>-Lorentza, i in.)</w:t>
      </w:r>
    </w:p>
    <w:p w14:paraId="415AD0BC" w14:textId="738210DF"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ins w:id="2288" w:author="Tadeusz Szefler" w:date="2024-06-12T13:44:00Z" w16du:dateUtc="2024-06-12T11:44:00Z">
        <w:r w:rsidR="00EE2BD9">
          <w:t>,</w:t>
        </w:r>
      </w:ins>
      <w:r w:rsidR="0096766B">
        <w:t xml:space="preserve"> gdyż obejmują weryfikację (potwierdzenie) zakresu istotnych obszarów do poprawy przy pomocy metod statystycznych oraz ustalenie przyczyn źródłowych dla zidentyfikowanych problemów i wybór tych</w:t>
      </w:r>
      <w:del w:id="2289" w:author="Tadeusz Szefler" w:date="2024-06-12T13:44:00Z" w16du:dateUtc="2024-06-12T11:44:00Z">
        <w:r w:rsidR="0096766B" w:rsidDel="00EE2BD9">
          <w:delText>,</w:delText>
        </w:r>
      </w:del>
      <w:r w:rsidR="0096766B">
        <w:t xml:space="preserve"> obszarów doskonalenia, które pozwolą osiągnąć poprawę w sposób najbardziej efektywny (czas, nakłady, skala poprawy).</w:t>
      </w:r>
      <w:r w:rsidR="00810B18">
        <w:t xml:space="preserve"> W ramach punktu głównego 5 należy zacząć od opracowania narzędzia badawczego (5.1)</w:t>
      </w:r>
      <w:ins w:id="2290" w:author="Tadeusz Szefler" w:date="2024-06-12T13:44:00Z" w16du:dateUtc="2024-06-12T11:44:00Z">
        <w:r w:rsidR="00EE2BD9">
          <w:t>,</w:t>
        </w:r>
      </w:ins>
      <w:r w:rsidR="00810B18">
        <w:t xml:space="preserve"> przy czym rekomendowane jest najpierw wybranie pytań dotyczących pomiaru satysfakcji interesariuszy</w:t>
      </w:r>
      <w:r w:rsidR="0040473C">
        <w:t xml:space="preserve"> (5.1.1)</w:t>
      </w:r>
      <w:r w:rsidR="00810B18">
        <w:t>. W ramach tych pytań należy ustalić</w:t>
      </w:r>
      <w:ins w:id="2291" w:author="Tadeusz Szefler" w:date="2024-06-12T13:45:00Z" w16du:dateUtc="2024-06-12T11:45:00Z">
        <w:r w:rsidR="00EE2BD9">
          <w:t>,</w:t>
        </w:r>
      </w:ins>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ins w:id="2292" w:author="Tadeusz Szefler" w:date="2024-06-12T13:45:00Z" w16du:dateUtc="2024-06-12T11:45:00Z">
        <w:r w:rsidR="00EE2BD9">
          <w:t>,</w:t>
        </w:r>
      </w:ins>
      <w:r w:rsidR="0077784F">
        <w:t xml:space="preserve"> umożliwienia określenia różnych wersji wskaźnika satysfakcji interesariuszy. W przypadku wyboru skal pomiarowych można skorzystać ze skal </w:t>
      </w:r>
      <w:proofErr w:type="spellStart"/>
      <w:r w:rsidR="0077784F">
        <w:t>Likerta</w:t>
      </w:r>
      <w:proofErr w:type="spellEnd"/>
      <w:r w:rsidR="0077784F">
        <w:t xml:space="preserve">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w:t>
      </w:r>
      <w:ins w:id="2293" w:author="Tadeusz Szefler" w:date="2024-06-12T13:46:00Z" w16du:dateUtc="2024-06-12T11:46:00Z">
        <w:r w:rsidR="00EE2BD9">
          <w:t>a</w:t>
        </w:r>
      </w:ins>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t>
      </w:r>
      <w:del w:id="2294" w:author="Tadeusz Szefler" w:date="2024-06-12T13:47:00Z" w16du:dateUtc="2024-06-12T11:47:00Z">
        <w:r w:rsidR="001F0F8F" w:rsidDel="00EE2BD9">
          <w:delText xml:space="preserve">dla </w:delText>
        </w:r>
      </w:del>
      <w:r w:rsidR="001F0F8F">
        <w:t>wśród interesariuszy poszczególnych wydziałów lub kierunków studiów. Takie badanie może być niezwykle kosztow</w:t>
      </w:r>
      <w:ins w:id="2295" w:author="Tadeusz Szefler" w:date="2024-06-12T13:47:00Z" w16du:dateUtc="2024-06-12T11:47:00Z">
        <w:r w:rsidR="00EE2BD9">
          <w:t>n</w:t>
        </w:r>
      </w:ins>
      <w:r w:rsidR="001F0F8F">
        <w:t>e</w:t>
      </w:r>
      <w:ins w:id="2296" w:author="Tadeusz Szefler" w:date="2024-06-12T13:47:00Z" w16du:dateUtc="2024-06-12T11:47:00Z">
        <w:r w:rsidR="00EE2BD9">
          <w:t>,</w:t>
        </w:r>
      </w:ins>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del w:id="2297" w:author="Tadeusz Szefler" w:date="2024-06-12T13:48:00Z" w16du:dateUtc="2024-06-12T11:48:00Z">
        <w:r w:rsidR="00EF354C" w:rsidDel="00EE2BD9">
          <w:delText xml:space="preserve">również </w:delText>
        </w:r>
      </w:del>
      <w:ins w:id="2298" w:author="Tadeusz Szefler" w:date="2024-06-12T13:48:00Z" w16du:dateUtc="2024-06-12T11:48:00Z">
        <w:r w:rsidR="00EE2BD9">
          <w:t>też</w:t>
        </w:r>
        <w:r w:rsidR="00EE2BD9">
          <w:t xml:space="preserve"> </w:t>
        </w:r>
      </w:ins>
      <w:r w:rsidR="00EF354C">
        <w:t xml:space="preserve">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w:t>
      </w:r>
      <w:del w:id="2299" w:author="Tadeusz Szefler" w:date="2024-06-12T13:49:00Z" w16du:dateUtc="2024-06-12T11:49:00Z">
        <w:r w:rsidR="00D27D02" w:rsidDel="007F0AA2">
          <w:delText>,</w:delText>
        </w:r>
      </w:del>
      <w:ins w:id="2300" w:author="Tadeusz Szefler" w:date="2024-06-12T13:49:00Z" w16du:dateUtc="2024-06-12T11:49:00Z">
        <w:r w:rsidR="007F0AA2">
          <w:t>–</w:t>
        </w:r>
      </w:ins>
      <w:r w:rsidR="00D27D02">
        <w:t xml:space="preserve"> na ile to możliwe</w:t>
      </w:r>
      <w:del w:id="2301" w:author="Tadeusz Szefler" w:date="2024-06-12T13:49:00Z" w16du:dateUtc="2024-06-12T11:49:00Z">
        <w:r w:rsidR="00D27D02" w:rsidDel="007F0AA2">
          <w:delText>,</w:delText>
        </w:r>
      </w:del>
      <w:ins w:id="2302" w:author="Tadeusz Szefler" w:date="2024-06-12T13:49:00Z" w16du:dateUtc="2024-06-12T11:49:00Z">
        <w:r w:rsidR="007F0AA2">
          <w:t xml:space="preserve"> –</w:t>
        </w:r>
      </w:ins>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ins w:id="2303" w:author="Tadeusz Szefler" w:date="2024-06-12T13:49:00Z" w16du:dateUtc="2024-06-12T11:49:00Z">
        <w:r w:rsidR="007F0AA2">
          <w:t>,</w:t>
        </w:r>
      </w:ins>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ins w:id="2304" w:author="Tadeusz Szefler" w:date="2024-06-12T13:50:00Z" w16du:dateUtc="2024-06-12T11:50:00Z">
        <w:r w:rsidR="007F0AA2">
          <w:t>,</w:t>
        </w:r>
      </w:ins>
      <w:r w:rsidR="002348B9">
        <w:t xml:space="preserve"> czy uzyskiwane odpowiedzi na pytania są statystycznie istotnie zgodne z rozkładem normalnym. W przypadku wykrycia odstępstw od rozkładu normalnego w ramach odpowiedzi na jakieś </w:t>
      </w:r>
      <w:del w:id="2305" w:author="Tadeusz Szefler" w:date="2024-06-12T13:50:00Z" w16du:dateUtc="2024-06-12T11:50:00Z">
        <w:r w:rsidR="002348B9" w:rsidDel="007F0AA2">
          <w:delText>z pytań</w:delText>
        </w:r>
      </w:del>
      <w:ins w:id="2306" w:author="Tadeusz Szefler" w:date="2024-06-12T13:50:00Z" w16du:dateUtc="2024-06-12T11:50:00Z">
        <w:r w:rsidR="007F0AA2">
          <w:t>pytanie</w:t>
        </w:r>
      </w:ins>
      <w:r w:rsidR="002348B9">
        <w:t xml:space="preserve"> w </w:t>
      </w:r>
      <w:del w:id="2307" w:author="Tadeusz Szefler" w:date="2024-06-12T13:50:00Z" w16du:dateUtc="2024-06-12T11:50:00Z">
        <w:r w:rsidR="002348B9" w:rsidDel="007F0AA2">
          <w:delText xml:space="preserve">jakiejś </w:delText>
        </w:r>
      </w:del>
      <w:ins w:id="2308" w:author="Tadeusz Szefler" w:date="2024-06-12T13:50:00Z" w16du:dateUtc="2024-06-12T11:50:00Z">
        <w:r w:rsidR="007F0AA2">
          <w:t>którejś</w:t>
        </w:r>
        <w:r w:rsidR="007F0AA2">
          <w:t xml:space="preserve"> </w:t>
        </w:r>
      </w:ins>
      <w:r w:rsidR="002348B9">
        <w:t>z</w:t>
      </w:r>
      <w:r w:rsidR="004566C0">
        <w:t> </w:t>
      </w:r>
      <w:r w:rsidR="002348B9">
        <w:t>grup respondentów należy uwzględnić we wnioskach z badania, że w ramach konkretnego pytania nie możemy wnioskować o populacji</w:t>
      </w:r>
      <w:ins w:id="2309" w:author="Tadeusz Szefler" w:date="2024-06-12T13:51:00Z" w16du:dateUtc="2024-06-12T11:51:00Z">
        <w:r w:rsidR="007F0AA2">
          <w:t>,</w:t>
        </w:r>
      </w:ins>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ins w:id="2310" w:author="Tadeusz Szefler" w:date="2024-06-12T13:51:00Z" w16du:dateUtc="2024-06-12T11:51:00Z">
        <w:r w:rsidR="007F0AA2">
          <w:t>,</w:t>
        </w:r>
      </w:ins>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del w:id="2311" w:author="Tadeusz Szefler" w:date="2024-06-12T13:51:00Z" w16du:dateUtc="2024-06-12T11:51:00Z">
        <w:r w:rsidR="007A3125" w:rsidDel="007F0AA2">
          <w:delText>c</w:delText>
        </w:r>
      </w:del>
      <w:ins w:id="2312" w:author="Tadeusz Szefler" w:date="2024-06-12T13:51:00Z" w16du:dateUtc="2024-06-12T11:51:00Z">
        <w:r w:rsidR="007F0AA2">
          <w:t>n</w:t>
        </w:r>
      </w:ins>
      <w:r w:rsidR="007A3125">
        <w:t>ie do obszarów wymagających udoskonaleń należy również sprawdzić</w:t>
      </w:r>
      <w:ins w:id="2313" w:author="Tadeusz Szefler" w:date="2024-06-12T13:51:00Z" w16du:dateUtc="2024-06-12T11:51:00Z">
        <w:r w:rsidR="007F0AA2">
          <w:t>,</w:t>
        </w:r>
      </w:ins>
      <w:r w:rsidR="007A3125">
        <w:t xml:space="preserve"> czy uzyskane odpowiedzi wspierają postawione hipotezy w sposób statystycznie istotny</w:t>
      </w:r>
      <w:ins w:id="2314" w:author="Tadeusz Szefler" w:date="2024-06-12T13:51:00Z" w16du:dateUtc="2024-06-12T11:51:00Z">
        <w:r w:rsidR="007F0AA2">
          <w:t>, czy</w:t>
        </w:r>
      </w:ins>
      <w:del w:id="2315" w:author="Tadeusz Szefler" w:date="2024-06-12T13:52:00Z" w16du:dateUtc="2024-06-12T11:52:00Z">
        <w:r w:rsidR="007A3125" w:rsidDel="007F0AA2">
          <w:delText xml:space="preserve"> lub</w:delText>
        </w:r>
      </w:del>
      <w:r w:rsidR="007A3125">
        <w:t xml:space="preserve">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lub innych</w:t>
      </w:r>
      <w:ins w:id="2316" w:author="Tadeusz Szefler" w:date="2024-06-12T13:52:00Z" w16du:dateUtc="2024-06-12T11:52:00Z">
        <w:r w:rsidR="007F0AA2">
          <w:t>,</w:t>
        </w:r>
      </w:ins>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ins w:id="2317" w:author="Tadeusz Szefler" w:date="2024-06-12T13:52:00Z" w16du:dateUtc="2024-06-12T11:52:00Z">
        <w:r w:rsidR="007F0AA2">
          <w:t>,</w:t>
        </w:r>
      </w:ins>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0B71566A" w:rsidR="00D242E4" w:rsidRPr="00D242E4" w:rsidRDefault="00F01981" w:rsidP="006E46BB">
      <w:r>
        <w:t>Po zebraniu dotychczas pozyskanej wiedzy na temat stanu systemu zarządzania jakością uczelni oraz efektów jej działań można przejść do etapu 6</w:t>
      </w:r>
      <w:del w:id="2318" w:author="Tadeusz Szefler" w:date="2024-06-12T13:53:00Z" w16du:dateUtc="2024-06-12T11:53:00Z">
        <w:r w:rsidDel="007F0AA2">
          <w:delText>.</w:delText>
        </w:r>
      </w:del>
      <w:r>
        <w:t xml:space="preserve">, którego rezultatem będzie wybranie konkretnych obszarów do doskonalenia. W tym obszarze kluczowym jest przeprowadzenie kolejnych analiz pozwalających na określenie prawdopodobnych przyczyn istnienia problemów, a następnie ustalenie i wybór tych spośród nich, które </w:t>
      </w:r>
      <w:del w:id="2319" w:author="Tadeusz Szefler" w:date="2024-06-12T13:53:00Z" w16du:dateUtc="2024-06-12T11:53:00Z">
        <w:r w:rsidDel="007F0AA2">
          <w:delText xml:space="preserve">dają </w:delText>
        </w:r>
      </w:del>
      <w:r>
        <w:t xml:space="preserve">mają największy potencjał </w:t>
      </w:r>
      <w:del w:id="2320" w:author="Tadeusz Szefler" w:date="2024-06-12T13:53:00Z" w16du:dateUtc="2024-06-12T11:53:00Z">
        <w:r w:rsidDel="007F0AA2">
          <w:delText xml:space="preserve">na </w:delText>
        </w:r>
      </w:del>
      <w:ins w:id="2321" w:author="Tadeusz Szefler" w:date="2024-06-12T13:53:00Z" w16du:dateUtc="2024-06-12T11:53:00Z">
        <w:r w:rsidR="007F0AA2">
          <w:t>do</w:t>
        </w:r>
        <w:r w:rsidR="007F0AA2">
          <w:t xml:space="preserve"> </w:t>
        </w:r>
      </w:ins>
      <w:r>
        <w:t>osiągnięci</w:t>
      </w:r>
      <w:del w:id="2322" w:author="Tadeusz Szefler" w:date="2024-06-12T13:53:00Z" w16du:dateUtc="2024-06-12T11:53:00Z">
        <w:r w:rsidDel="007F0AA2">
          <w:delText>e</w:delText>
        </w:r>
      </w:del>
      <w:ins w:id="2323" w:author="Tadeusz Szefler" w:date="2024-06-12T13:53:00Z" w16du:dateUtc="2024-06-12T11:53:00Z">
        <w:r w:rsidR="007F0AA2">
          <w:t>a</w:t>
        </w:r>
      </w:ins>
      <w:r>
        <w:t xml:space="preserve"> efektów procesu zmian.</w:t>
      </w:r>
      <w:r w:rsidR="0052132B">
        <w:t xml:space="preserve"> W związku z tym, że na tym etapie procesu doskonalenia wiedza dotycząca istotnych obszarów do poprawy została już pozyskana</w:t>
      </w:r>
      <w:ins w:id="2324" w:author="Tadeusz Szefler" w:date="2024-06-12T13:53:00Z" w16du:dateUtc="2024-06-12T11:53:00Z">
        <w:r w:rsidR="007F0AA2">
          <w:t>,</w:t>
        </w:r>
      </w:ins>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ins w:id="2325" w:author="Tadeusz Szefler" w:date="2024-06-12T13:54:00Z" w16du:dateUtc="2024-06-12T11:54:00Z">
        <w:r w:rsidR="007F0AA2">
          <w:t>,</w:t>
        </w:r>
      </w:ins>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ins w:id="2326" w:author="Tadeusz Szefler" w:date="2024-06-12T13:54:00Z" w16du:dateUtc="2024-06-12T11:54:00Z">
        <w:r w:rsidR="007F0AA2">
          <w:t>,</w:t>
        </w:r>
      </w:ins>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ins w:id="2327" w:author="Tadeusz Szefler" w:date="2024-06-12T13:54:00Z" w16du:dateUtc="2024-06-12T11:54:00Z">
        <w:r w:rsidR="007F0AA2">
          <w:t>,</w:t>
        </w:r>
      </w:ins>
      <w:r w:rsidR="000E5D5C">
        <w:t xml:space="preserve"> jakie można by osiągnąć wprowadzając realne do osiągnięcia korekty, ale również zasoby</w:t>
      </w:r>
      <w:ins w:id="2328" w:author="Tadeusz Szefler" w:date="2024-06-12T13:55:00Z" w16du:dateUtc="2024-06-12T11:55:00Z">
        <w:r w:rsidR="007F0AA2">
          <w:t>,</w:t>
        </w:r>
      </w:ins>
      <w:r w:rsidR="000E5D5C">
        <w:t xml:space="preserve"> jakie są do tego wymagane oraz czas potrzebny na wdrożenie. Po uwzględnieniu tych zagadnień można przystąpić do wyboru priorytetów i ustalenia kolejności obszarów</w:t>
      </w:r>
      <w:ins w:id="2329" w:author="Tadeusz Szefler" w:date="2024-06-12T13:55:00Z" w16du:dateUtc="2024-06-12T11:55:00Z">
        <w:r w:rsidR="007F0AA2">
          <w:t>,</w:t>
        </w:r>
      </w:ins>
      <w:r w:rsidR="000E5D5C">
        <w:t xml:space="preserve"> w jakich warto podejmować działania doskonalące (6.3). W tym celu warto mieć na uwadze tzw. zasadę </w:t>
      </w:r>
      <w:proofErr w:type="spellStart"/>
      <w:r w:rsidR="000E5D5C">
        <w:t>Pareto</w:t>
      </w:r>
      <w:proofErr w:type="spellEnd"/>
      <w:r w:rsidR="000E5D5C">
        <w:t xml:space="preserve"> (20</w:t>
      </w:r>
      <w:del w:id="2330" w:author="Tadeusz Szefler" w:date="2024-06-12T13:55:00Z" w16du:dateUtc="2024-06-12T11:55:00Z">
        <w:r w:rsidR="000E5D5C" w:rsidDel="007F0AA2">
          <w:delText>-</w:delText>
        </w:r>
      </w:del>
      <w:ins w:id="2331" w:author="Tadeusz Szefler" w:date="2024-06-12T13:55:00Z" w16du:dateUtc="2024-06-12T11:55:00Z">
        <w:r w:rsidR="007F0AA2">
          <w:t>–</w:t>
        </w:r>
      </w:ins>
      <w:r w:rsidR="000E5D5C">
        <w:t>80)</w:t>
      </w:r>
      <w:ins w:id="2332" w:author="Tadeusz Szefler" w:date="2024-06-12T13:55:00Z" w16du:dateUtc="2024-06-12T11:55:00Z">
        <w:r w:rsidR="007F0AA2">
          <w:t>,</w:t>
        </w:r>
      </w:ins>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del w:id="2333" w:author="Tadeusz Szefler" w:date="2024-06-12T13:55:00Z" w16du:dateUtc="2024-06-12T11:55:00Z">
        <w:r w:rsidR="000E5D5C" w:rsidDel="007F0AA2">
          <w:delText>e</w:delText>
        </w:r>
      </w:del>
      <w:ins w:id="2334" w:author="Tadeusz Szefler" w:date="2024-06-12T13:55:00Z" w16du:dateUtc="2024-06-12T11:55:00Z">
        <w:r w:rsidR="007F0AA2">
          <w:t>a</w:t>
        </w:r>
      </w:ins>
      <w:r w:rsidR="000E5D5C">
        <w:t xml:space="preserve"> jest tzw. diagram </w:t>
      </w:r>
      <w:proofErr w:type="spellStart"/>
      <w:r w:rsidR="000E5D5C">
        <w:t>Pareto</w:t>
      </w:r>
      <w:proofErr w:type="spellEnd"/>
      <w:r w:rsidR="000E5D5C">
        <w:t>-Lorentz</w:t>
      </w:r>
      <w:del w:id="2335" w:author="Tadeusz Szefler" w:date="2024-06-12T13:55:00Z" w16du:dateUtc="2024-06-12T11:55:00Z">
        <w:r w:rsidR="000E5D5C" w:rsidDel="007F0AA2">
          <w:delText>’</w:delText>
        </w:r>
      </w:del>
      <w:r w:rsidR="000E5D5C">
        <w:t>a. Jest to diagram pokazujący na wykresie kolumnowym obszary działań o największym wpływie na potencjalne efekty uszeregowane od najistotniejszych do najmniej istotnych</w:t>
      </w:r>
      <w:ins w:id="2336" w:author="Tadeusz Szefler" w:date="2024-06-12T13:56:00Z" w16du:dateUtc="2024-06-12T11:56:00Z">
        <w:r w:rsidR="007F0AA2">
          <w:t>,</w:t>
        </w:r>
      </w:ins>
      <w:r w:rsidR="000E5D5C">
        <w:t xml:space="preserve"> z naniesioną na niego krzywą wartości skumulowanych. Dzięki temu można łatwo wybrać grupę elementów odpowiedzialnych łącznie za pewien poziom efektu, </w:t>
      </w:r>
      <w:del w:id="2337" w:author="Tadeusz Szefler" w:date="2024-06-12T13:56:00Z" w16du:dateUtc="2024-06-12T11:56:00Z">
        <w:r w:rsidR="000E5D5C" w:rsidDel="007F0AA2">
          <w:delText>który jest pożądany do osiągnięcia</w:delText>
        </w:r>
      </w:del>
      <w:ins w:id="2338" w:author="Tadeusz Szefler" w:date="2024-06-12T13:56:00Z" w16du:dateUtc="2024-06-12T11:56:00Z">
        <w:r w:rsidR="007F0AA2">
          <w:t>którego się oczekuje</w:t>
        </w:r>
      </w:ins>
      <w:r w:rsidR="000E5D5C">
        <w:t>. Zazwyczaj przyjmuje si</w:t>
      </w:r>
      <w:r w:rsidR="002B258A">
        <w:t>ę poziom 80%</w:t>
      </w:r>
      <w:ins w:id="2339" w:author="Tadeusz Szefler" w:date="2024-06-12T13:56:00Z" w16du:dateUtc="2024-06-12T11:56:00Z">
        <w:r w:rsidR="007F0AA2">
          <w:t>,</w:t>
        </w:r>
      </w:ins>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ins w:id="2340" w:author="Tadeusz Szefler" w:date="2024-06-12T13:57:00Z" w16du:dateUtc="2024-06-12T11:57:00Z">
        <w:r w:rsidR="007F0AA2">
          <w:t>,</w:t>
        </w:r>
      </w:ins>
      <w:r w:rsidR="002B258A">
        <w:t xml:space="preserve"> promując</w:t>
      </w:r>
      <w:del w:id="2341" w:author="Tadeusz Szefler" w:date="2024-06-12T13:58:00Z" w16du:dateUtc="2024-06-12T11:58:00Z">
        <w:r w:rsidR="002B258A" w:rsidDel="007F0AA2">
          <w:delText>ej</w:delText>
        </w:r>
      </w:del>
      <w:ins w:id="2342" w:author="Tadeusz Szefler" w:date="2024-06-12T13:58:00Z" w16du:dateUtc="2024-06-12T11:58:00Z">
        <w:r w:rsidR="007F0AA2">
          <w:t>ych</w:t>
        </w:r>
      </w:ins>
      <w:r w:rsidR="002B258A">
        <w:t xml:space="preserve"> uwzględnienie czynnika czasu w procesach doskonalenia i podkreślając</w:t>
      </w:r>
      <w:del w:id="2343" w:author="Tadeusz Szefler" w:date="2024-06-12T13:58:00Z" w16du:dateUtc="2024-06-12T11:58:00Z">
        <w:r w:rsidR="002B258A" w:rsidDel="007F0AA2">
          <w:delText>ej</w:delText>
        </w:r>
      </w:del>
      <w:ins w:id="2344" w:author="Tadeusz Szefler" w:date="2024-06-12T13:58:00Z" w16du:dateUtc="2024-06-12T11:58:00Z">
        <w:r w:rsidR="007F0AA2">
          <w:t>ych</w:t>
        </w:r>
      </w:ins>
      <w:r w:rsidR="002B258A">
        <w:t xml:space="preserve"> wagę skracania cykli doskonalenia</w:t>
      </w:r>
      <w:r w:rsidR="00D242E4">
        <w:t>.</w:t>
      </w:r>
      <w:r w:rsidR="002B258A">
        <w:t xml:space="preserve"> Niezależnie od tego</w:t>
      </w:r>
      <w:ins w:id="2345" w:author="Tadeusz Szefler" w:date="2024-06-12T13:58:00Z" w16du:dateUtc="2024-06-12T11:58:00Z">
        <w:r w:rsidR="007F0AA2">
          <w:t>,</w:t>
        </w:r>
      </w:ins>
      <w:r w:rsidR="002B258A">
        <w:t xml:space="preserve"> czy na tym etapie procesu doskonalenia ta konkretna technika zostanie zastosowana</w:t>
      </w:r>
      <w:ins w:id="2346" w:author="Tadeusz Szefler" w:date="2024-06-12T13:58:00Z" w16du:dateUtc="2024-06-12T11:58:00Z">
        <w:r w:rsidR="007F0AA2">
          <w:t>,</w:t>
        </w:r>
      </w:ins>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2347" w:name="_Ref162379469"/>
      <w:bookmarkStart w:id="2348" w:name="_Ref162379462"/>
      <w:bookmarkStart w:id="2349"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2347"/>
      <w:r>
        <w:t xml:space="preserve"> Struktura szczegółowa elementów w zakresie punktów od 7 do 9 modelu SSDQM</w:t>
      </w:r>
      <w:bookmarkEnd w:id="2348"/>
      <w:bookmarkEnd w:id="2349"/>
    </w:p>
    <w:p w14:paraId="16ED418E" w14:textId="77777777" w:rsidR="00B12AF3" w:rsidRPr="00D95B07" w:rsidRDefault="00B12AF3" w:rsidP="00B12AF3">
      <w:pPr>
        <w:pStyle w:val="rdo"/>
        <w:rPr>
          <w:lang w:val="pl-PL"/>
        </w:rPr>
      </w:pPr>
      <w:r w:rsidRPr="00D95B07">
        <w:rPr>
          <w:lang w:val="pl-PL"/>
        </w:rPr>
        <w:t>Źródło: opracowanie własne</w:t>
      </w:r>
    </w:p>
    <w:p w14:paraId="2A1303C2" w14:textId="18D969B5"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ins w:id="2350" w:author="Tadeusz Szefler" w:date="2024-06-12T13:59:00Z" w16du:dateUtc="2024-06-12T11:59:00Z">
        <w:r w:rsidR="002D6DC9">
          <w:t>,</w:t>
        </w:r>
      </w:ins>
      <w:r w:rsidRPr="002B258A">
        <w:t xml:space="preserve">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xml:space="preserve">). </w:t>
      </w:r>
      <w:r w:rsidR="00FD60D8">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proofErr w:type="gramStart"/>
      <w:r w:rsidRPr="00FD60D8">
        <w:rPr>
          <w:sz w:val="18"/>
          <w:szCs w:val="20"/>
        </w:rPr>
        <w:t xml:space="preserve">7  </w:t>
      </w:r>
      <w:r w:rsidR="00E465C8" w:rsidRPr="00FD60D8">
        <w:rPr>
          <w:sz w:val="18"/>
          <w:szCs w:val="20"/>
        </w:rPr>
        <w:t>Implementacja</w:t>
      </w:r>
      <w:proofErr w:type="gramEnd"/>
      <w:r w:rsidR="00E465C8" w:rsidRPr="00FD60D8">
        <w:rPr>
          <w:sz w:val="18"/>
          <w:szCs w:val="20"/>
        </w:rPr>
        <w:t xml:space="preserve">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  </w:t>
      </w:r>
      <w:r w:rsidR="00E465C8" w:rsidRPr="00FD60D8">
        <w:rPr>
          <w:sz w:val="18"/>
          <w:szCs w:val="20"/>
        </w:rPr>
        <w:t>Zapewnienie</w:t>
      </w:r>
      <w:proofErr w:type="gramEnd"/>
      <w:r w:rsidR="00E465C8" w:rsidRPr="00FD60D8">
        <w:rPr>
          <w:sz w:val="18"/>
          <w:szCs w:val="20"/>
        </w:rPr>
        <w:t xml:space="preserve"> zaangażowania i wsparcia najwyższego kierownictwa w zakresie decyzyjności i zasobów niezbędnych do wdrażania zmian</w:t>
      </w:r>
    </w:p>
    <w:p w14:paraId="189A6D2B" w14:textId="310500A6"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7.2  </w:t>
      </w:r>
      <w:r w:rsidR="00E465C8" w:rsidRPr="00FD60D8">
        <w:rPr>
          <w:sz w:val="18"/>
          <w:szCs w:val="20"/>
        </w:rPr>
        <w:t>Przypisanie</w:t>
      </w:r>
      <w:proofErr w:type="gramEnd"/>
      <w:r w:rsidR="00E465C8" w:rsidRPr="00FD60D8">
        <w:rPr>
          <w:sz w:val="18"/>
          <w:szCs w:val="20"/>
        </w:rPr>
        <w:t xml:space="preserv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w:t>
      </w:r>
      <w:del w:id="2351" w:author="Tadeusz Szefler" w:date="2024-06-12T14:13:00Z" w16du:dateUtc="2024-06-12T12:13:00Z">
        <w:r w:rsidR="00E465C8" w:rsidRPr="00FD60D8" w:rsidDel="001D20D9">
          <w:rPr>
            <w:sz w:val="18"/>
            <w:szCs w:val="20"/>
          </w:rPr>
          <w:delText xml:space="preserve"> </w:delText>
        </w:r>
      </w:del>
      <w:r w:rsidR="00E465C8" w:rsidRPr="00FD60D8">
        <w:rPr>
          <w:sz w:val="18"/>
          <w:szCs w:val="20"/>
        </w:rPr>
        <w:t>/</w:t>
      </w:r>
      <w:del w:id="2352" w:author="Tadeusz Szefler" w:date="2024-06-12T14:13:00Z" w16du:dateUtc="2024-06-12T12:13:00Z">
        <w:r w:rsidR="00E465C8" w:rsidRPr="00FD60D8" w:rsidDel="001D20D9">
          <w:rPr>
            <w:sz w:val="18"/>
            <w:szCs w:val="20"/>
          </w:rPr>
          <w:delText xml:space="preserve"> </w:delText>
        </w:r>
      </w:del>
      <w:r w:rsidR="00E465C8" w:rsidRPr="00FD60D8">
        <w:rPr>
          <w:sz w:val="18"/>
          <w:szCs w:val="20"/>
        </w:rPr>
        <w:t>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7.3  </w:t>
      </w:r>
      <w:r w:rsidR="00E465C8" w:rsidRPr="00FD60D8">
        <w:rPr>
          <w:sz w:val="18"/>
          <w:szCs w:val="20"/>
        </w:rPr>
        <w:t>[</w:t>
      </w:r>
      <w:proofErr w:type="gramEnd"/>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7.4  </w:t>
      </w:r>
      <w:r w:rsidR="00E465C8" w:rsidRPr="00FD60D8">
        <w:rPr>
          <w:sz w:val="18"/>
          <w:szCs w:val="20"/>
        </w:rPr>
        <w:t>[</w:t>
      </w:r>
      <w:proofErr w:type="gramEnd"/>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proofErr w:type="gramStart"/>
      <w:r w:rsidRPr="00FD60D8">
        <w:rPr>
          <w:sz w:val="18"/>
          <w:szCs w:val="20"/>
        </w:rPr>
        <w:t xml:space="preserve">7.5  </w:t>
      </w:r>
      <w:r w:rsidR="00E465C8" w:rsidRPr="00FD60D8">
        <w:rPr>
          <w:sz w:val="18"/>
          <w:szCs w:val="20"/>
        </w:rPr>
        <w:t>[</w:t>
      </w:r>
      <w:proofErr w:type="gramEnd"/>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7.6  </w:t>
      </w:r>
      <w:r w:rsidR="00E465C8" w:rsidRPr="00FD60D8">
        <w:rPr>
          <w:sz w:val="18"/>
          <w:szCs w:val="20"/>
        </w:rPr>
        <w:t>[</w:t>
      </w:r>
      <w:proofErr w:type="gramEnd"/>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7.7  </w:t>
      </w:r>
      <w:r w:rsidR="00E465C8" w:rsidRPr="00FD60D8">
        <w:rPr>
          <w:sz w:val="18"/>
          <w:szCs w:val="20"/>
        </w:rPr>
        <w:t>[</w:t>
      </w:r>
      <w:proofErr w:type="gramEnd"/>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7.8  </w:t>
      </w:r>
      <w:r w:rsidR="00E465C8" w:rsidRPr="00FD60D8">
        <w:rPr>
          <w:sz w:val="18"/>
          <w:szCs w:val="20"/>
        </w:rPr>
        <w:t>[</w:t>
      </w:r>
      <w:proofErr w:type="gramEnd"/>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7.9  </w:t>
      </w:r>
      <w:r w:rsidR="00E465C8" w:rsidRPr="00FD60D8">
        <w:rPr>
          <w:sz w:val="18"/>
          <w:szCs w:val="20"/>
        </w:rPr>
        <w:t>[</w:t>
      </w:r>
      <w:proofErr w:type="gramEnd"/>
      <w:r w:rsidR="00E465C8" w:rsidRPr="00FD60D8">
        <w:rPr>
          <w:sz w:val="18"/>
          <w:szCs w:val="20"/>
        </w:rPr>
        <w:t>Z] Iteracyjne przeglądy i doskonalenie sposobów pracy i współpracy zespołu</w:t>
      </w:r>
    </w:p>
    <w:p w14:paraId="711958A9" w14:textId="21E0B986"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7.10  </w:t>
      </w:r>
      <w:r w:rsidR="00E465C8" w:rsidRPr="00FD60D8">
        <w:rPr>
          <w:sz w:val="18"/>
          <w:szCs w:val="20"/>
        </w:rPr>
        <w:t>[</w:t>
      </w:r>
      <w:proofErr w:type="gramEnd"/>
      <w:r w:rsidR="00E465C8" w:rsidRPr="00FD60D8">
        <w:rPr>
          <w:sz w:val="18"/>
          <w:szCs w:val="20"/>
        </w:rPr>
        <w:t>Z] Weryfikacja MVP i ustalenie kolejnych etapów najbardziej wartościowych udoskonaleń pierwszej minimalnej wdrożonej wersji zmian (przy osiąganiu celu maksymalizować ilość pracy nie</w:t>
      </w:r>
      <w:del w:id="2353" w:author="Tadeusz Szefler" w:date="2024-06-12T14:13:00Z" w16du:dateUtc="2024-06-12T12:13:00Z">
        <w:r w:rsidR="00E465C8" w:rsidRPr="00FD60D8" w:rsidDel="00D22957">
          <w:rPr>
            <w:sz w:val="18"/>
            <w:szCs w:val="20"/>
          </w:rPr>
          <w:delText xml:space="preserve"> </w:delText>
        </w:r>
      </w:del>
      <w:r w:rsidR="00E465C8" w:rsidRPr="00FD60D8">
        <w:rPr>
          <w:sz w:val="18"/>
          <w:szCs w:val="20"/>
        </w:rPr>
        <w:t>wykonanej</w:t>
      </w:r>
      <w:ins w:id="2354" w:author="Tadeusz Szefler" w:date="2024-06-12T14:14:00Z" w16du:dateUtc="2024-06-12T12:14:00Z">
        <w:r w:rsidR="00D22957">
          <w:rPr>
            <w:sz w:val="18"/>
            <w:szCs w:val="20"/>
          </w:rPr>
          <w:t>//??//</w:t>
        </w:r>
      </w:ins>
      <w:r w:rsidR="00E465C8" w:rsidRPr="00FD60D8">
        <w:rPr>
          <w:sz w:val="18"/>
          <w:szCs w:val="20"/>
        </w:rPr>
        <w:t>)</w:t>
      </w:r>
    </w:p>
    <w:p w14:paraId="746B4DD8" w14:textId="477F4CF7"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7.11  </w:t>
      </w:r>
      <w:r w:rsidR="00E465C8" w:rsidRPr="00FD60D8">
        <w:rPr>
          <w:sz w:val="18"/>
          <w:szCs w:val="20"/>
        </w:rPr>
        <w:t>[</w:t>
      </w:r>
      <w:proofErr w:type="gramEnd"/>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7.12  </w:t>
      </w:r>
      <w:r w:rsidR="00E465C8" w:rsidRPr="00FD60D8">
        <w:rPr>
          <w:sz w:val="18"/>
          <w:szCs w:val="20"/>
        </w:rPr>
        <w:t>[</w:t>
      </w:r>
      <w:proofErr w:type="gramEnd"/>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7.13  </w:t>
      </w:r>
      <w:r w:rsidR="00E465C8" w:rsidRPr="00FD60D8">
        <w:rPr>
          <w:sz w:val="18"/>
          <w:szCs w:val="20"/>
        </w:rPr>
        <w:t>[</w:t>
      </w:r>
      <w:proofErr w:type="gramEnd"/>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7.14  </w:t>
      </w:r>
      <w:r w:rsidR="00E465C8" w:rsidRPr="00FD60D8">
        <w:rPr>
          <w:sz w:val="18"/>
          <w:szCs w:val="20"/>
        </w:rPr>
        <w:t>[</w:t>
      </w:r>
      <w:proofErr w:type="gramEnd"/>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7.15  </w:t>
      </w:r>
      <w:r w:rsidR="00E465C8" w:rsidRPr="00FD60D8">
        <w:rPr>
          <w:sz w:val="18"/>
          <w:szCs w:val="20"/>
        </w:rPr>
        <w:t>[</w:t>
      </w:r>
      <w:proofErr w:type="gramEnd"/>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7.16  </w:t>
      </w:r>
      <w:r w:rsidR="00E465C8" w:rsidRPr="00FD60D8">
        <w:rPr>
          <w:sz w:val="18"/>
          <w:szCs w:val="20"/>
        </w:rPr>
        <w:t>[</w:t>
      </w:r>
      <w:proofErr w:type="gramEnd"/>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7.17  </w:t>
      </w:r>
      <w:r w:rsidR="00E465C8" w:rsidRPr="00FD60D8">
        <w:rPr>
          <w:sz w:val="18"/>
          <w:szCs w:val="20"/>
        </w:rPr>
        <w:t>[</w:t>
      </w:r>
      <w:proofErr w:type="gramEnd"/>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7.18  </w:t>
      </w:r>
      <w:r w:rsidR="00E465C8" w:rsidRPr="00FD60D8">
        <w:rPr>
          <w:sz w:val="18"/>
          <w:szCs w:val="20"/>
        </w:rPr>
        <w:t>[</w:t>
      </w:r>
      <w:proofErr w:type="gramEnd"/>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proofErr w:type="gramStart"/>
      <w:r w:rsidRPr="00FD60D8">
        <w:rPr>
          <w:sz w:val="18"/>
          <w:szCs w:val="20"/>
        </w:rPr>
        <w:t xml:space="preserve">8  </w:t>
      </w:r>
      <w:r w:rsidR="00E465C8" w:rsidRPr="00FD60D8">
        <w:rPr>
          <w:sz w:val="18"/>
          <w:szCs w:val="20"/>
        </w:rPr>
        <w:t>Zaplanowanie</w:t>
      </w:r>
      <w:proofErr w:type="gramEnd"/>
      <w:r w:rsidR="00E465C8" w:rsidRPr="00FD60D8">
        <w:rPr>
          <w:sz w:val="18"/>
          <w:szCs w:val="20"/>
        </w:rPr>
        <w:t xml:space="preserve"> ciągłego pozyskiwania informacji zwrotnej</w:t>
      </w:r>
    </w:p>
    <w:p w14:paraId="55E69F5D" w14:textId="07AF662A"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8.1  </w:t>
      </w:r>
      <w:r w:rsidR="00E465C8" w:rsidRPr="00FD60D8">
        <w:rPr>
          <w:sz w:val="18"/>
          <w:szCs w:val="20"/>
        </w:rPr>
        <w:t>Ustalenie</w:t>
      </w:r>
      <w:proofErr w:type="gramEnd"/>
      <w:r w:rsidR="00E465C8" w:rsidRPr="00FD60D8">
        <w:rPr>
          <w:sz w:val="18"/>
          <w:szCs w:val="20"/>
        </w:rPr>
        <w:t xml:space="preserv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8.2  </w:t>
      </w:r>
      <w:r w:rsidR="00E465C8" w:rsidRPr="00FD60D8">
        <w:rPr>
          <w:sz w:val="18"/>
          <w:szCs w:val="20"/>
        </w:rPr>
        <w:t>Zaplanowanie</w:t>
      </w:r>
      <w:proofErr w:type="gramEnd"/>
      <w:r w:rsidR="00E465C8" w:rsidRPr="00FD60D8">
        <w:rPr>
          <w:sz w:val="18"/>
          <w:szCs w:val="20"/>
        </w:rPr>
        <w:t xml:space="preserv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8.3  </w:t>
      </w:r>
      <w:r w:rsidR="00E465C8" w:rsidRPr="00FD60D8">
        <w:rPr>
          <w:sz w:val="18"/>
          <w:szCs w:val="20"/>
        </w:rPr>
        <w:t>Automatyzacja</w:t>
      </w:r>
      <w:proofErr w:type="gramEnd"/>
      <w:r w:rsidR="00E465C8" w:rsidRPr="00FD60D8">
        <w:rPr>
          <w:sz w:val="18"/>
          <w:szCs w:val="20"/>
        </w:rPr>
        <w:t xml:space="preserve">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48CDC3E" w:rsidR="00E465C8" w:rsidRPr="00FD60D8" w:rsidRDefault="00CB7C1E" w:rsidP="00FD60D8">
      <w:pPr>
        <w:spacing w:before="60" w:line="300" w:lineRule="auto"/>
        <w:ind w:left="360" w:firstLine="0"/>
        <w:rPr>
          <w:sz w:val="18"/>
          <w:szCs w:val="20"/>
        </w:rPr>
      </w:pPr>
      <w:proofErr w:type="gramStart"/>
      <w:r w:rsidRPr="00FD60D8">
        <w:rPr>
          <w:sz w:val="18"/>
          <w:szCs w:val="20"/>
        </w:rPr>
        <w:t xml:space="preserve">8.4  </w:t>
      </w:r>
      <w:r w:rsidR="00E465C8" w:rsidRPr="00FD60D8">
        <w:rPr>
          <w:sz w:val="18"/>
          <w:szCs w:val="20"/>
        </w:rPr>
        <w:t>Zaangażowanie</w:t>
      </w:r>
      <w:proofErr w:type="gramEnd"/>
      <w:r w:rsidR="00E465C8" w:rsidRPr="00FD60D8">
        <w:rPr>
          <w:sz w:val="18"/>
          <w:szCs w:val="20"/>
        </w:rPr>
        <w:t xml:space="preserve"> interesariuszy w proces udzielania informacji zwrotnej (m. in. poprzez komunikowanie o tym w jaki sposób</w:t>
      </w:r>
      <w:ins w:id="2355" w:author="Tadeusz Szefler" w:date="2024-06-12T14:15:00Z" w16du:dateUtc="2024-06-12T12:15:00Z">
        <w:r w:rsidR="00D22957">
          <w:rPr>
            <w:sz w:val="18"/>
            <w:szCs w:val="20"/>
          </w:rPr>
          <w:t>, by</w:t>
        </w:r>
      </w:ins>
      <w:r w:rsidR="00E465C8" w:rsidRPr="00FD60D8">
        <w:rPr>
          <w:sz w:val="18"/>
          <w:szCs w:val="20"/>
        </w:rPr>
        <w:t xml:space="preserve"> ich informacja zwrotna przyczyniła się do wdrożenia konkretnych zmian)</w:t>
      </w:r>
    </w:p>
    <w:p w14:paraId="6B23E9CD" w14:textId="68914E6C" w:rsidR="00FD60D8" w:rsidRDefault="00FD60D8" w:rsidP="00FD60D8">
      <w:r>
        <w:t xml:space="preserve">Punkty od 7 i 8 odpowiadają fazom </w:t>
      </w:r>
      <w:ins w:id="2356" w:author="Tadeusz Szefler" w:date="2024-06-12T14:15:00Z" w16du:dateUtc="2024-06-12T12:15:00Z">
        <w:r w:rsidR="00D22957">
          <w:t>„</w:t>
        </w:r>
      </w:ins>
      <w:r w:rsidR="00EA5D6A">
        <w:t>wykonaj</w:t>
      </w:r>
      <w:ins w:id="2357" w:author="Tadeusz Szefler" w:date="2024-06-12T14:15:00Z" w16du:dateUtc="2024-06-12T12:15:00Z">
        <w:r w:rsidR="00D22957">
          <w:t>”</w:t>
        </w:r>
      </w:ins>
      <w:r>
        <w:t xml:space="preserve"> (</w:t>
      </w:r>
      <w:r w:rsidRPr="00FD60D8">
        <w:rPr>
          <w:i/>
          <w:iCs/>
        </w:rPr>
        <w:t>Do</w:t>
      </w:r>
      <w:r>
        <w:t xml:space="preserve">) i </w:t>
      </w:r>
      <w:ins w:id="2358" w:author="Tadeusz Szefler" w:date="2024-06-12T14:15:00Z" w16du:dateUtc="2024-06-12T12:15:00Z">
        <w:r w:rsidR="00D22957">
          <w:t>„</w:t>
        </w:r>
      </w:ins>
      <w:r>
        <w:t>sprawdzaj</w:t>
      </w:r>
      <w:ins w:id="2359" w:author="Tadeusz Szefler" w:date="2024-06-12T14:15:00Z" w16du:dateUtc="2024-06-12T12:15:00Z">
        <w:r w:rsidR="00D22957">
          <w:t>”</w:t>
        </w:r>
      </w:ins>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w:t>
      </w:r>
      <w:del w:id="2360" w:author="Tadeusz Szefler" w:date="2024-06-12T14:15:00Z" w16du:dateUtc="2024-06-12T12:15:00Z">
        <w:r w:rsidR="00F91D1C" w:rsidDel="00D22957">
          <w:delText>.</w:delText>
        </w:r>
      </w:del>
      <w:r w:rsidR="00F91D1C">
        <w:t xml:space="preserve"> zawiera w sobie ustaloną logikę postępowania w zależności od rodzaju problemu wybranego do doskonalenia. Niezależnie od tego jednak</w:t>
      </w:r>
      <w:ins w:id="2361" w:author="Tadeusz Szefler" w:date="2024-06-12T14:16:00Z" w16du:dateUtc="2024-06-12T12:16:00Z">
        <w:r w:rsidR="00D22957">
          <w:t>,</w:t>
        </w:r>
      </w:ins>
      <w:r w:rsidR="00F91D1C">
        <w:t xml:space="preserve"> jaki problem będzie podjęty</w:t>
      </w:r>
      <w:ins w:id="2362" w:author="Tadeusz Szefler" w:date="2024-06-12T14:16:00Z" w16du:dateUtc="2024-06-12T12:16:00Z">
        <w:r w:rsidR="00D22957">
          <w:t>,</w:t>
        </w:r>
      </w:ins>
      <w:r w:rsidR="00F91D1C">
        <w:t xml:space="preserve"> należy najpierw zapewnić odpowiednie wsparcie lub zaangażowanie kierownictwa w procesy doskonalące (7.1). Może mieć to formę bezpośredniego i aktywnego udziału władz uczelni lub wydziałów w zespole doskonalący</w:t>
      </w:r>
      <w:ins w:id="2363" w:author="Tadeusz Szefler" w:date="2024-06-12T14:16:00Z" w16du:dateUtc="2024-06-12T12:16:00Z">
        <w:r w:rsidR="00D22957">
          <w:t>m</w:t>
        </w:r>
      </w:ins>
      <w:del w:id="2364" w:author="Tadeusz Szefler" w:date="2024-06-12T14:16:00Z" w16du:dateUtc="2024-06-12T12:16:00Z">
        <w:r w:rsidR="00F91D1C" w:rsidDel="00D22957">
          <w:delText>,</w:delText>
        </w:r>
      </w:del>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ins w:id="2365" w:author="Tadeusz Szefler" w:date="2024-06-12T14:16:00Z" w16du:dateUtc="2024-06-12T12:16:00Z">
        <w:r w:rsidR="00D22957">
          <w:t>,</w:t>
        </w:r>
      </w:ins>
      <w:r w:rsidR="00F91D1C">
        <w:t xml:space="preserve"> więc również skala potrzebnego wsparcia ze strony kierownictwa organizacji może być różna. Niemniej należy zapewnić, że</w:t>
      </w:r>
      <w:ins w:id="2366" w:author="Tadeusz Szefler" w:date="2024-06-12T14:17:00Z" w16du:dateUtc="2024-06-12T12:17:00Z">
        <w:r w:rsidR="00D22957">
          <w:t>by</w:t>
        </w:r>
      </w:ins>
      <w:r w:rsidR="00F91D1C">
        <w:t xml:space="preserve"> zespół doskonalący </w:t>
      </w:r>
      <w:del w:id="2367" w:author="Tadeusz Szefler" w:date="2024-06-12T14:17:00Z" w16du:dateUtc="2024-06-12T12:17:00Z">
        <w:r w:rsidR="00F91D1C" w:rsidDel="00D22957">
          <w:delText xml:space="preserve">będzie </w:delText>
        </w:r>
      </w:del>
      <w:r w:rsidR="00F91D1C">
        <w:t>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ins w:id="2368" w:author="Tadeusz Szefler" w:date="2024-06-12T14:17:00Z" w16du:dateUtc="2024-06-12T12:17:00Z">
        <w:r w:rsidR="00D22957">
          <w:t>,</w:t>
        </w:r>
      </w:ins>
      <w:r w:rsidR="00256D54">
        <w:t xml:space="preserve">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del w:id="2369" w:author="Tadeusz Szefler" w:date="2024-06-12T14:17:00Z" w16du:dateUtc="2024-06-12T12:17:00Z">
        <w:r w:rsidR="00256D54" w:rsidDel="00D22957">
          <w:delText>ę</w:delText>
        </w:r>
      </w:del>
      <w:ins w:id="2370" w:author="Tadeusz Szefler" w:date="2024-06-12T14:17:00Z" w16du:dateUtc="2024-06-12T12:17:00Z">
        <w:r w:rsidR="00D22957">
          <w:t>e</w:t>
        </w:r>
      </w:ins>
      <w:r w:rsidR="00256D54">
        <w:t xml:space="preserve"> się być poziom pewności co do stałości wymagań. Otóż projekty charakteryzujące się istotną niepewnością co do stałości wymagań w czasie, np. duże lub prowadzone w dynamicznie zmieniającym się otoczeniu</w:t>
      </w:r>
      <w:ins w:id="2371" w:author="Tadeusz Szefler" w:date="2024-06-12T14:18:00Z" w16du:dateUtc="2024-06-12T12:18:00Z">
        <w:r w:rsidR="00D22957">
          <w:t>,</w:t>
        </w:r>
      </w:ins>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DADCD0A"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ins w:id="2372" w:author="Tadeusz Szefler" w:date="2024-06-12T14:19:00Z" w16du:dateUtc="2024-06-12T12:19:00Z">
        <w:r w:rsidR="00D22957">
          <w:t>,</w:t>
        </w:r>
      </w:ins>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ins w:id="2373" w:author="Tadeusz Szefler" w:date="2024-06-12T14:19:00Z" w16du:dateUtc="2024-06-12T12:19:00Z">
        <w:r w:rsidR="00D22957">
          <w:t>,</w:t>
        </w:r>
      </w:ins>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ins w:id="2374" w:author="Tadeusz Szefler" w:date="2024-06-12T14:20:00Z" w16du:dateUtc="2024-06-12T12:20:00Z">
        <w:r w:rsidR="00D22957">
          <w:t>,</w:t>
        </w:r>
      </w:ins>
      <w:r w:rsidR="00325384">
        <w:t xml:space="preserve"> stosowanej przez zespoły </w:t>
      </w:r>
      <w:del w:id="2375" w:author="Tadeusz Szefler" w:date="2024-06-12T14:20:00Z" w16du:dateUtc="2024-06-12T12:20:00Z">
        <w:r w:rsidR="00325384" w:rsidDel="00E254B1">
          <w:delText xml:space="preserve">stosujące </w:delText>
        </w:r>
      </w:del>
      <w:ins w:id="2376" w:author="Tadeusz Szefler" w:date="2024-06-12T14:20:00Z" w16du:dateUtc="2024-06-12T12:20:00Z">
        <w:r w:rsidR="00E254B1">
          <w:t>wykorzystujące</w:t>
        </w:r>
        <w:r w:rsidR="00E254B1">
          <w:t xml:space="preserve"> </w:t>
        </w:r>
      </w:ins>
      <w:r w:rsidR="00325384">
        <w:t>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w:t>
      </w:r>
      <w:proofErr w:type="gramStart"/>
      <w:r w:rsidR="00325384">
        <w:t>Ponadto</w:t>
      </w:r>
      <w:proofErr w:type="gramEnd"/>
      <w:r w:rsidR="00325384">
        <w:t xml:space="preserve">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ins w:id="2377" w:author="Tadeusz Szefler" w:date="2024-06-12T14:22:00Z" w16du:dateUtc="2024-06-12T12:22:00Z">
        <w:r w:rsidR="00E254B1">
          <w:t>,</w:t>
        </w:r>
      </w:ins>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ins w:id="2378" w:author="Tadeusz Szefler" w:date="2024-06-12T14:22:00Z" w16du:dateUtc="2024-06-12T12:22:00Z">
        <w:r w:rsidR="00E254B1">
          <w:t>,</w:t>
        </w:r>
      </w:ins>
      <w:r w:rsidR="00DB7868">
        <w:t xml:space="preserve"> co pozwoli na szybkie uzyskanie informacji zwrotnej i weryfikację </w:t>
      </w:r>
      <w:r w:rsidR="003C206E">
        <w:t>wprowadzanych zmian. Warto też podkreślić</w:t>
      </w:r>
      <w:ins w:id="2379" w:author="Tadeusz Szefler" w:date="2024-06-12T14:22:00Z" w16du:dateUtc="2024-06-12T12:22:00Z">
        <w:r w:rsidR="00E254B1">
          <w:t>,</w:t>
        </w:r>
      </w:ins>
      <w:r w:rsidR="003C206E">
        <w:t xml:space="preserve"> że długość iteracji </w:t>
      </w:r>
      <w:del w:id="2380" w:author="Tadeusz Szefler" w:date="2024-06-12T14:23:00Z" w16du:dateUtc="2024-06-12T12:23:00Z">
        <w:r w:rsidR="003C206E" w:rsidDel="00785098">
          <w:delText>powinna być odpowiednio krótka</w:delText>
        </w:r>
      </w:del>
      <w:ins w:id="2381" w:author="Tadeusz Szefler" w:date="2024-06-12T14:23:00Z" w16du:dateUtc="2024-06-12T12:23:00Z">
        <w:r w:rsidR="00785098">
          <w:t>nie powinna być zbyt wielka</w:t>
        </w:r>
      </w:ins>
      <w:r w:rsidR="003C206E">
        <w:t>, by dało się osiągnąć choćby najmniejsze weryfikowalne efekty, ale jednocześnie jak naj</w:t>
      </w:r>
      <w:del w:id="2382" w:author="Tadeusz Szefler" w:date="2024-06-12T14:23:00Z" w16du:dateUtc="2024-06-12T12:23:00Z">
        <w:r w:rsidR="003C206E" w:rsidDel="00785098">
          <w:delText>krótsza</w:delText>
        </w:r>
      </w:del>
      <w:ins w:id="2383" w:author="Tadeusz Szefler" w:date="2024-06-12T14:23:00Z" w16du:dateUtc="2024-06-12T12:23:00Z">
        <w:r w:rsidR="00785098">
          <w:t>mniejsza</w:t>
        </w:r>
      </w:ins>
      <w:r w:rsidR="003C206E">
        <w:t xml:space="preserve">, by w jak najkrótszych odstępach czasu otrzymywać wartościową informację zwrotną. Niemniej istotnym aspektem jest wielkość i skład zespołu. Przyjmuje się, że zespół mający osiągnąć dobry poziom efektywności </w:t>
      </w:r>
      <w:del w:id="2384" w:author="Tadeusz Szefler" w:date="2024-06-12T14:24:00Z" w16du:dateUtc="2024-06-12T12:24:00Z">
        <w:r w:rsidR="003C206E" w:rsidDel="00785098">
          <w:delText xml:space="preserve">i </w:delText>
        </w:r>
      </w:del>
      <w:r w:rsidR="003C206E">
        <w:t>w</w:t>
      </w:r>
      <w:ins w:id="2385" w:author="Tadeusz Szefler" w:date="2024-06-12T14:24:00Z" w16du:dateUtc="2024-06-12T12:24:00Z">
        <w:r w:rsidR="00785098">
          <w:t>e</w:t>
        </w:r>
      </w:ins>
      <w:r w:rsidR="003C206E">
        <w:t xml:space="preserve">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w:t>
      </w:r>
      <w:del w:id="2386" w:author="Tadeusz Szefler" w:date="2024-06-12T14:24:00Z" w16du:dateUtc="2024-06-12T12:24:00Z">
        <w:r w:rsidR="003C206E" w:rsidDel="00785098">
          <w:delText xml:space="preserve">zazwyczaj </w:delText>
        </w:r>
      </w:del>
      <w:r w:rsidR="003C206E">
        <w:t xml:space="preserve">optymalną wielkość zespołu </w:t>
      </w:r>
      <w:ins w:id="2387" w:author="Tadeusz Szefler" w:date="2024-06-12T14:24:00Z" w16du:dateUtc="2024-06-12T12:24:00Z">
        <w:r w:rsidR="00785098">
          <w:t xml:space="preserve">zazwyczaj </w:t>
        </w:r>
      </w:ins>
      <w:r w:rsidR="003C206E">
        <w:t>uznaje się 7 osób</w:t>
      </w:r>
      <w:ins w:id="2388" w:author="Tadeusz Szefler" w:date="2024-06-12T14:24:00Z" w16du:dateUtc="2024-06-12T12:24:00Z">
        <w:r w:rsidR="00785098">
          <w:t>,</w:t>
        </w:r>
      </w:ins>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del w:id="2389" w:author="Tadeusz Szefler" w:date="2024-06-12T14:25:00Z" w16du:dateUtc="2024-06-12T12:25:00Z">
        <w:r w:rsidR="002E66CC" w:rsidDel="00785098">
          <w:delText xml:space="preserve">doskonalenie </w:delText>
        </w:r>
      </w:del>
      <w:r w:rsidR="002E66CC">
        <w:t>dokon</w:t>
      </w:r>
      <w:del w:id="2390" w:author="Tadeusz Szefler" w:date="2024-06-12T14:25:00Z" w16du:dateUtc="2024-06-12T12:25:00Z">
        <w:r w:rsidR="002E66CC" w:rsidDel="00785098">
          <w:delText>yw</w:delText>
        </w:r>
      </w:del>
      <w:r w:rsidR="002E66CC">
        <w:t xml:space="preserve">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w:t>
      </w:r>
      <w:ins w:id="2391" w:author="Tadeusz Szefler" w:date="2024-06-12T14:25:00Z" w16du:dateUtc="2024-06-12T12:25:00Z">
        <w:r w:rsidR="00785098">
          <w:t>,</w:t>
        </w:r>
      </w:ins>
      <w:r w:rsidR="002E66CC">
        <w:t xml:space="preserve"> co przyczyni się do coraz lepszej przewidywalności efektów. Przegląd taki powinien się odbywać po każdej iteracji</w:t>
      </w:r>
      <w:ins w:id="2392" w:author="Tadeusz Szefler" w:date="2024-06-12T14:25:00Z" w16du:dateUtc="2024-06-12T12:25:00Z">
        <w:r w:rsidR="00785098">
          <w:t>,</w:t>
        </w:r>
      </w:ins>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Niemniej przed rozpoczęciem kolejnych iteracji implementacji udoskonaleń</w:t>
      </w:r>
      <w:ins w:id="2393" w:author="Tadeusz Szefler" w:date="2024-06-12T14:26:00Z" w16du:dateUtc="2024-06-12T12:26:00Z">
        <w:r w:rsidR="00785098">
          <w:t>//??//</w:t>
        </w:r>
      </w:ins>
      <w:r w:rsidR="004F6A89">
        <w:t xml:space="preserve">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7765C44B" w:rsidR="008F7470" w:rsidRDefault="002851DD" w:rsidP="00FD60D8">
      <w:r>
        <w:t>Przy wyborze ścieżki postępowania dla metod kaskadowych (projektowych) najpierw należy szczegółowo określić cel do osiągnięcia (7.12). Im lepiej doprecyzowany cel</w:t>
      </w:r>
      <w:ins w:id="2394" w:author="Tadeusz Szefler" w:date="2024-06-12T14:27:00Z" w16du:dateUtc="2024-06-12T12:27:00Z">
        <w:r w:rsidR="00785098">
          <w:t>,</w:t>
        </w:r>
      </w:ins>
      <w:r>
        <w:t xml:space="preserve"> tym łatwiej będzie później ocenić stopień jego osiągnięcia. Tak więc opis celu powinien nie tylko określać pożądany efekt</w:t>
      </w:r>
      <w:ins w:id="2395" w:author="Tadeusz Szefler" w:date="2024-06-12T14:27:00Z" w16du:dateUtc="2024-06-12T12:27:00Z">
        <w:r w:rsidR="00785098">
          <w:t>,</w:t>
        </w:r>
      </w:ins>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ins w:id="2396" w:author="Tadeusz Szefler" w:date="2024-06-12T14:27:00Z" w16du:dateUtc="2024-06-12T12:27:00Z">
        <w:r w:rsidR="00785098">
          <w:t>,</w:t>
        </w:r>
      </w:ins>
      <w:r>
        <w:t xml:space="preserve"> to należy sporządzić dokładny plan wdrożenia (7.13</w:t>
      </w:r>
      <w:proofErr w:type="gramStart"/>
      <w:r w:rsidR="00427048">
        <w:t>dzie</w:t>
      </w:r>
      <w:r>
        <w:t>)</w:t>
      </w:r>
      <w:ins w:id="2397" w:author="Tadeusz Szefler" w:date="2024-06-12T14:28:00Z" w16du:dateUtc="2024-06-12T12:28:00Z">
        <w:r w:rsidR="00785098">
          <w:t>/</w:t>
        </w:r>
        <w:proofErr w:type="gramEnd"/>
        <w:r w:rsidR="00785098">
          <w:t>/??//,</w:t>
        </w:r>
      </w:ins>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w:t>
      </w:r>
      <w:del w:id="2398" w:author="Tadeusz Szefler" w:date="2024-06-12T14:28:00Z" w16du:dateUtc="2024-06-12T12:28:00Z">
        <w:r w:rsidR="00427048" w:rsidDel="00785098">
          <w:delText xml:space="preserve">korku </w:delText>
        </w:r>
      </w:del>
      <w:ins w:id="2399" w:author="Tadeusz Szefler" w:date="2024-06-12T14:28:00Z" w16du:dateUtc="2024-06-12T12:28:00Z">
        <w:r w:rsidR="00785098">
          <w:t>kroku</w:t>
        </w:r>
        <w:r w:rsidR="00785098">
          <w:t xml:space="preserve"> </w:t>
        </w:r>
      </w:ins>
      <w:r w:rsidR="00427048">
        <w:t>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ins w:id="2400" w:author="Tadeusz Szefler" w:date="2024-06-12T14:29:00Z" w16du:dateUtc="2024-06-12T12:29:00Z">
        <w:r w:rsidR="00785098">
          <w:t>,</w:t>
        </w:r>
      </w:ins>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ins w:id="2401" w:author="Tadeusz Szefler" w:date="2024-06-12T14:29:00Z" w16du:dateUtc="2024-06-12T12:29:00Z">
        <w:r w:rsidR="00785098">
          <w:t>,</w:t>
        </w:r>
      </w:ins>
      <w:r w:rsidR="00427048">
        <w:t xml:space="preserve"> tak też należy w tym kroku zidentyfikować inne istotne ryzyka</w:t>
      </w:r>
      <w:ins w:id="2402" w:author="Tadeusz Szefler" w:date="2024-06-12T14:29:00Z" w16du:dateUtc="2024-06-12T12:29:00Z">
        <w:r w:rsidR="00785098">
          <w:t>,</w:t>
        </w:r>
      </w:ins>
      <w:r w:rsidR="00427048">
        <w:t xml:space="preserve"> jakie mogą wymagać monitorowania i podejmowania odpowiednich działań</w:t>
      </w:r>
      <w:ins w:id="2403" w:author="Tadeusz Szefler" w:date="2024-06-12T14:29:00Z" w16du:dateUtc="2024-06-12T12:29:00Z">
        <w:r w:rsidR="00785098">
          <w:t>,</w:t>
        </w:r>
      </w:ins>
      <w:r w:rsidR="00427048">
        <w:t xml:space="preserve"> by zabezpieczyć możliwość osiągnięcia celu implementowanych zmian. W przypadku stwierdzenia potrzeby wprowadzenia korekt do plan</w:t>
      </w:r>
      <w:del w:id="2404" w:author="Tadeusz Szefler" w:date="2024-06-12T14:29:00Z" w16du:dateUtc="2024-06-12T12:29:00Z">
        <w:r w:rsidR="00427048" w:rsidDel="00785098">
          <w:delText>y</w:delText>
        </w:r>
      </w:del>
      <w:ins w:id="2405" w:author="Tadeusz Szefler" w:date="2024-06-12T14:29:00Z" w16du:dateUtc="2024-06-12T12:29:00Z">
        <w:r w:rsidR="00785098">
          <w:t>u</w:t>
        </w:r>
      </w:ins>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ins w:id="2406" w:author="Tadeusz Szefler" w:date="2024-06-12T14:30:00Z" w16du:dateUtc="2024-06-12T12:30:00Z">
        <w:r w:rsidR="00785098">
          <w:t>,</w:t>
        </w:r>
      </w:ins>
      <w:r w:rsidR="0006721F">
        <w:t xml:space="preserve"> w jakim stopniu udało się osiągnąć cele zaplanowanych zmian (7.18).</w:t>
      </w:r>
    </w:p>
    <w:p w14:paraId="02129ECA" w14:textId="242FF74D"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ins w:id="2407" w:author="Tadeusz Szefler" w:date="2024-06-12T14:31:00Z" w16du:dateUtc="2024-06-12T12:31:00Z">
        <w:r w:rsidR="00785098">
          <w:t>,</w:t>
        </w:r>
      </w:ins>
      <w:r w:rsidR="004C2B55">
        <w:t xml:space="preserve"> biorąc pod uwagę specyfikę każdej z grup interesariuszy, tak </w:t>
      </w:r>
      <w:ins w:id="2408" w:author="Tadeusz Szefler" w:date="2024-06-12T14:31:00Z" w16du:dateUtc="2024-06-12T12:31:00Z">
        <w:r w:rsidR="00785098">
          <w:t>a</w:t>
        </w:r>
      </w:ins>
      <w:r w:rsidR="004C2B55">
        <w:t xml:space="preserve">by wybrane metody maksymalizowały szanse na pozyskanie wartościowych informacji od każdej spośród wybranych wcześniej najistotniejszych grup. W tym celu warto przeanalizować również zwyczaje w ramach interakcji każdej z grup z uczelnią </w:t>
      </w:r>
      <w:proofErr w:type="gramStart"/>
      <w:r w:rsidR="004C2B55">
        <w:t>i</w:t>
      </w:r>
      <w:ins w:id="2409" w:author="Tadeusz Szefler" w:date="2024-06-12T14:31:00Z" w16du:dateUtc="2024-06-12T12:31:00Z">
        <w:r w:rsidR="00785098">
          <w:t>,</w:t>
        </w:r>
      </w:ins>
      <w:proofErr w:type="gramEnd"/>
      <w:r w:rsidR="004C2B55">
        <w:t xml:space="preserve"> wykorzystując istniejące kanały komunikacji</w:t>
      </w:r>
      <w:ins w:id="2410" w:author="Tadeusz Szefler" w:date="2024-06-12T14:31:00Z" w16du:dateUtc="2024-06-12T12:31:00Z">
        <w:r w:rsidR="00785098">
          <w:t>,</w:t>
        </w:r>
      </w:ins>
      <w:r w:rsidR="004C2B55">
        <w:t xml:space="preserve">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ins w:id="2411" w:author="Tadeusz Szefler" w:date="2024-06-12T16:06:00Z" w16du:dateUtc="2024-06-12T14:06:00Z">
        <w:r w:rsidR="0041507D" w:rsidRPr="0041507D">
          <w:t xml:space="preserve"> </w:t>
        </w:r>
        <w:r w:rsidR="0041507D">
          <w:t>opinii</w:t>
        </w:r>
      </w:ins>
      <w:del w:id="2412" w:author="Tadeusz Szefler" w:date="2024-06-12T16:06:00Z" w16du:dateUtc="2024-06-12T14:06:00Z">
        <w:r w:rsidR="004C2B55" w:rsidDel="0041507D">
          <w:delText>,</w:delText>
        </w:r>
      </w:del>
      <w:ins w:id="2413" w:author="Tadeusz Szefler" w:date="2024-06-12T16:06:00Z" w16du:dateUtc="2024-06-12T14:06:00Z">
        <w:r w:rsidR="0041507D">
          <w:t xml:space="preserve"> </w:t>
        </w:r>
      </w:ins>
      <w:ins w:id="2414" w:author="Tadeusz Szefler" w:date="2024-06-12T16:07:00Z" w16du:dateUtc="2024-06-12T14:07:00Z">
        <w:r w:rsidR="0041507D">
          <w:t>–</w:t>
        </w:r>
      </w:ins>
      <w:r w:rsidR="004C2B55">
        <w:t xml:space="preserve"> prawdopodobnie raczej skrajnych</w:t>
      </w:r>
      <w:del w:id="2415" w:author="Tadeusz Szefler" w:date="2024-06-12T16:07:00Z" w16du:dateUtc="2024-06-12T14:07:00Z">
        <w:r w:rsidR="004C2B55" w:rsidDel="0041507D">
          <w:delText>,</w:delText>
        </w:r>
      </w:del>
      <w:del w:id="2416" w:author="Tadeusz Szefler" w:date="2024-06-12T16:06:00Z" w16du:dateUtc="2024-06-12T14:06:00Z">
        <w:r w:rsidR="004C2B55" w:rsidDel="0041507D">
          <w:delText xml:space="preserve"> opinii</w:delText>
        </w:r>
      </w:del>
      <w:r w:rsidR="004C2B55">
        <w:t xml:space="preserve">.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ins w:id="2417" w:author="Tadeusz Szefler" w:date="2024-06-12T15:24:00Z" w16du:dateUtc="2024-06-12T13:24:00Z">
        <w:r w:rsidR="00792B2A">
          <w:t xml:space="preserve">z </w:t>
        </w:r>
      </w:ins>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ins w:id="2418" w:author="Tadeusz Szefler" w:date="2024-06-12T14:33:00Z" w16du:dateUtc="2024-06-12T12:33:00Z">
        <w:r w:rsidR="000A574D">
          <w:t>,</w:t>
        </w:r>
      </w:ins>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4B256E5"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ins w:id="2419" w:author="Tadeusz Szefler" w:date="2024-06-12T15:25:00Z" w16du:dateUtc="2024-06-12T13:25:00Z">
        <w:r w:rsidR="00792B2A">
          <w:t>,</w:t>
        </w:r>
      </w:ins>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w:t>
      </w:r>
      <w:del w:id="2420" w:author="Tadeusz Szefler" w:date="2024-06-12T15:26:00Z" w16du:dateUtc="2024-06-12T13:26:00Z">
        <w:r w:rsidR="004B241B" w:rsidDel="00792B2A">
          <w:delText>,</w:delText>
        </w:r>
      </w:del>
      <w:r w:rsidR="004B241B">
        <w:t xml:space="preserve"> i</w:t>
      </w:r>
      <w:r w:rsidR="00345BF3">
        <w:t> </w:t>
      </w:r>
      <w:r w:rsidR="004B241B">
        <w:t>ostatnia</w:t>
      </w:r>
      <w:del w:id="2421" w:author="Tadeusz Szefler" w:date="2024-06-12T15:26:00Z" w16du:dateUtc="2024-06-12T13:26:00Z">
        <w:r w:rsidR="004B241B" w:rsidDel="00792B2A">
          <w:delText>,</w:delText>
        </w:r>
      </w:del>
      <w:r w:rsidR="004B241B">
        <w:t xml:space="preserve">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2422" w:name="_Ref162599588"/>
      <w:bookmarkStart w:id="2423" w:name="_Ref162599577"/>
      <w:bookmarkStart w:id="2424"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2422"/>
      <w:r>
        <w:t xml:space="preserve"> Struktura szczegółowa elementów w zakresie punktu 9 modelu SSDQM</w:t>
      </w:r>
      <w:bookmarkEnd w:id="2423"/>
      <w:bookmarkEnd w:id="2424"/>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proofErr w:type="gramStart"/>
      <w:r w:rsidRPr="00EA5D6A">
        <w:rPr>
          <w:sz w:val="18"/>
          <w:szCs w:val="20"/>
        </w:rPr>
        <w:t>9  Ciągłe</w:t>
      </w:r>
      <w:proofErr w:type="gramEnd"/>
      <w:r w:rsidRPr="00EA5D6A">
        <w:rPr>
          <w:sz w:val="18"/>
          <w:szCs w:val="20"/>
        </w:rPr>
        <w:t xml:space="preserve"> doskonalenie</w:t>
      </w:r>
    </w:p>
    <w:p w14:paraId="00FE0169" w14:textId="17E2A2BF" w:rsidR="00CB7C1E" w:rsidRPr="00EA5D6A" w:rsidRDefault="00CB7C1E" w:rsidP="00EA5D6A">
      <w:pPr>
        <w:spacing w:before="60" w:line="300" w:lineRule="auto"/>
        <w:ind w:left="360" w:firstLine="0"/>
        <w:rPr>
          <w:sz w:val="18"/>
          <w:szCs w:val="20"/>
        </w:rPr>
      </w:pPr>
      <w:proofErr w:type="gramStart"/>
      <w:r w:rsidRPr="00EA5D6A">
        <w:rPr>
          <w:sz w:val="18"/>
          <w:szCs w:val="20"/>
        </w:rPr>
        <w:t>9.1  Identyfikacja</w:t>
      </w:r>
      <w:proofErr w:type="gramEnd"/>
      <w:r w:rsidRPr="00EA5D6A">
        <w:rPr>
          <w:sz w:val="18"/>
          <w:szCs w:val="20"/>
        </w:rPr>
        <w:t xml:space="preserve">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proofErr w:type="gramStart"/>
      <w:r w:rsidRPr="00EA5D6A">
        <w:rPr>
          <w:sz w:val="18"/>
          <w:szCs w:val="20"/>
        </w:rPr>
        <w:t>9.1.1  Opracowanie</w:t>
      </w:r>
      <w:proofErr w:type="gramEnd"/>
      <w:r w:rsidRPr="00EA5D6A">
        <w:rPr>
          <w:sz w:val="18"/>
          <w:szCs w:val="20"/>
        </w:rPr>
        <w:t xml:space="preserv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proofErr w:type="gramStart"/>
      <w:r w:rsidRPr="00EA5D6A">
        <w:rPr>
          <w:sz w:val="18"/>
          <w:szCs w:val="20"/>
        </w:rPr>
        <w:t>9.1.2  Podjęcie</w:t>
      </w:r>
      <w:proofErr w:type="gramEnd"/>
      <w:r w:rsidRPr="00EA5D6A">
        <w:rPr>
          <w:sz w:val="18"/>
          <w:szCs w:val="20"/>
        </w:rPr>
        <w:t xml:space="preserv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proofErr w:type="gramStart"/>
      <w:r w:rsidRPr="00EA5D6A">
        <w:rPr>
          <w:sz w:val="18"/>
          <w:szCs w:val="20"/>
        </w:rPr>
        <w:t>9.2  Ustanowienie</w:t>
      </w:r>
      <w:proofErr w:type="gramEnd"/>
      <w:r w:rsidRPr="00EA5D6A">
        <w:rPr>
          <w:sz w:val="18"/>
          <w:szCs w:val="20"/>
        </w:rPr>
        <w:t xml:space="preserv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161E6653" w:rsidR="00CB7C1E" w:rsidRPr="00EA5D6A" w:rsidRDefault="00CB7C1E" w:rsidP="00EA5D6A">
      <w:pPr>
        <w:spacing w:before="60" w:line="300" w:lineRule="auto"/>
        <w:ind w:left="720" w:firstLine="0"/>
        <w:rPr>
          <w:sz w:val="18"/>
          <w:szCs w:val="20"/>
        </w:rPr>
      </w:pPr>
      <w:proofErr w:type="gramStart"/>
      <w:r w:rsidRPr="00EA5D6A">
        <w:rPr>
          <w:sz w:val="18"/>
          <w:szCs w:val="20"/>
        </w:rPr>
        <w:t>9.2.1  Ustalenie</w:t>
      </w:r>
      <w:proofErr w:type="gramEnd"/>
      <w:r w:rsidRPr="00EA5D6A">
        <w:rPr>
          <w:sz w:val="18"/>
          <w:szCs w:val="20"/>
        </w:rPr>
        <w:t xml:space="preserve"> potrzeb w zakresie długości cyklu pomiarów (i weryfikacji efektów działań uczelni w zależności od specyficznych uwarunkowań konkretnej uczelni, tak </w:t>
      </w:r>
      <w:ins w:id="2425" w:author="Tadeusz Szefler" w:date="2024-06-12T15:28:00Z" w16du:dateUtc="2024-06-12T13:28:00Z">
        <w:r w:rsidR="00792B2A">
          <w:rPr>
            <w:sz w:val="18"/>
            <w:szCs w:val="20"/>
          </w:rPr>
          <w:t>a</w:t>
        </w:r>
      </w:ins>
      <w:r w:rsidRPr="00EA5D6A">
        <w:rPr>
          <w:sz w:val="18"/>
          <w:szCs w:val="20"/>
        </w:rPr>
        <w:t xml:space="preserve">by pomiar pozwalał na osiągnięcie </w:t>
      </w:r>
      <w:del w:id="2426" w:author="Tadeusz Szefler" w:date="2024-06-12T15:29:00Z" w16du:dateUtc="2024-06-12T13:29:00Z">
        <w:r w:rsidRPr="00EA5D6A" w:rsidDel="00792B2A">
          <w:rPr>
            <w:sz w:val="18"/>
            <w:szCs w:val="20"/>
          </w:rPr>
          <w:delText>celów pomiaru</w:delText>
        </w:r>
      </w:del>
      <w:ins w:id="2427" w:author="Tadeusz Szefler" w:date="2024-06-12T15:29:00Z" w16du:dateUtc="2024-06-12T13:29:00Z">
        <w:r w:rsidR="00792B2A">
          <w:rPr>
            <w:sz w:val="18"/>
            <w:szCs w:val="20"/>
          </w:rPr>
          <w:t>celów, dla których jest przeprowadzany</w:t>
        </w:r>
      </w:ins>
      <w:r w:rsidRPr="00EA5D6A">
        <w:rPr>
          <w:sz w:val="18"/>
          <w:szCs w:val="20"/>
        </w:rPr>
        <w:t>)</w:t>
      </w:r>
    </w:p>
    <w:p w14:paraId="2482170A" w14:textId="65BBAA94" w:rsidR="00CB7C1E" w:rsidRPr="00EA5D6A" w:rsidRDefault="00CB7C1E" w:rsidP="00EA5D6A">
      <w:pPr>
        <w:spacing w:before="60" w:line="300" w:lineRule="auto"/>
        <w:ind w:left="720" w:firstLine="0"/>
        <w:rPr>
          <w:sz w:val="18"/>
          <w:szCs w:val="20"/>
        </w:rPr>
      </w:pPr>
      <w:proofErr w:type="gramStart"/>
      <w:r w:rsidRPr="00EA5D6A">
        <w:rPr>
          <w:sz w:val="18"/>
          <w:szCs w:val="20"/>
        </w:rPr>
        <w:t>9.2.2  Ustanowienie</w:t>
      </w:r>
      <w:proofErr w:type="gramEnd"/>
      <w:r w:rsidRPr="00EA5D6A">
        <w:rPr>
          <w:sz w:val="18"/>
          <w:szCs w:val="20"/>
        </w:rPr>
        <w:t xml:space="preserve"> zestawu metod pomiaru i weryfikacji efektów działań </w:t>
      </w:r>
      <w:del w:id="2428" w:author="Tadeusz Szefler" w:date="2024-06-12T15:30:00Z" w16du:dateUtc="2024-06-12T13:30:00Z">
        <w:r w:rsidRPr="00EA5D6A" w:rsidDel="0093352F">
          <w:rPr>
            <w:sz w:val="18"/>
            <w:szCs w:val="20"/>
          </w:rPr>
          <w:delText>(</w:delText>
        </w:r>
      </w:del>
      <w:r w:rsidRPr="00EA5D6A">
        <w:rPr>
          <w:sz w:val="18"/>
          <w:szCs w:val="20"/>
        </w:rPr>
        <w:t>uczelni, w tym procesów zmian/doskonalenia</w:t>
      </w:r>
      <w:del w:id="2429" w:author="Tadeusz Szefler" w:date="2024-06-12T15:30:00Z" w16du:dateUtc="2024-06-12T13:30:00Z">
        <w:r w:rsidRPr="00EA5D6A" w:rsidDel="0093352F">
          <w:rPr>
            <w:sz w:val="18"/>
            <w:szCs w:val="20"/>
          </w:rPr>
          <w:delText>)</w:delText>
        </w:r>
      </w:del>
    </w:p>
    <w:p w14:paraId="2DBAAE7B" w14:textId="021245C5" w:rsidR="00CB7C1E" w:rsidRPr="00EA5D6A" w:rsidRDefault="00CB7C1E" w:rsidP="00EA5D6A">
      <w:pPr>
        <w:spacing w:before="60" w:line="300" w:lineRule="auto"/>
        <w:ind w:left="360" w:firstLine="0"/>
        <w:rPr>
          <w:sz w:val="18"/>
          <w:szCs w:val="20"/>
        </w:rPr>
      </w:pPr>
      <w:proofErr w:type="gramStart"/>
      <w:r w:rsidRPr="00EA5D6A">
        <w:rPr>
          <w:sz w:val="18"/>
          <w:szCs w:val="20"/>
        </w:rPr>
        <w:t>9.3  Ustanowienie</w:t>
      </w:r>
      <w:proofErr w:type="gramEnd"/>
      <w:r w:rsidRPr="00EA5D6A">
        <w:rPr>
          <w:sz w:val="18"/>
          <w:szCs w:val="20"/>
        </w:rPr>
        <w:t xml:space="preserve"> cykli przeglądu wniosków z pomiarów </w:t>
      </w:r>
      <w:del w:id="2430" w:author="Tadeusz Szefler" w:date="2024-06-12T15:30:00Z" w16du:dateUtc="2024-06-12T13:30:00Z">
        <w:r w:rsidRPr="00EA5D6A" w:rsidDel="0093352F">
          <w:rPr>
            <w:sz w:val="18"/>
            <w:szCs w:val="20"/>
          </w:rPr>
          <w:delText>(</w:delText>
        </w:r>
      </w:del>
      <w:r w:rsidRPr="00EA5D6A">
        <w:rPr>
          <w:sz w:val="18"/>
          <w:szCs w:val="20"/>
        </w:rPr>
        <w:t>efektów działań uczelni, w tym działań doskonalących</w:t>
      </w:r>
      <w:del w:id="2431" w:author="Tadeusz Szefler" w:date="2024-06-12T15:30:00Z" w16du:dateUtc="2024-06-12T13:30:00Z">
        <w:r w:rsidRPr="00EA5D6A" w:rsidDel="0093352F">
          <w:rPr>
            <w:sz w:val="18"/>
            <w:szCs w:val="20"/>
          </w:rPr>
          <w:delText>)</w:delText>
        </w:r>
      </w:del>
      <w:ins w:id="2432" w:author="Tadeusz Szefler" w:date="2024-06-12T15:30:00Z" w16du:dateUtc="2024-06-12T13:30:00Z">
        <w:r w:rsidR="0093352F">
          <w:rPr>
            <w:sz w:val="18"/>
            <w:szCs w:val="20"/>
          </w:rPr>
          <w:t>,</w:t>
        </w:r>
      </w:ins>
      <w:r w:rsidRPr="00EA5D6A">
        <w:rPr>
          <w:sz w:val="18"/>
          <w:szCs w:val="20"/>
        </w:rPr>
        <w:t xml:space="preserve"> oraz pozyskiwania informacji zwrotnej </w:t>
      </w:r>
      <w:del w:id="2433" w:author="Tadeusz Szefler" w:date="2024-06-12T15:31:00Z" w16du:dateUtc="2024-06-12T13:31:00Z">
        <w:r w:rsidRPr="00EA5D6A" w:rsidDel="0093352F">
          <w:rPr>
            <w:sz w:val="18"/>
            <w:szCs w:val="20"/>
          </w:rPr>
          <w:delText>(</w:delText>
        </w:r>
      </w:del>
      <w:r w:rsidRPr="00EA5D6A">
        <w:rPr>
          <w:sz w:val="18"/>
          <w:szCs w:val="20"/>
        </w:rPr>
        <w:t>od interesariuszy</w:t>
      </w:r>
      <w:del w:id="2434" w:author="Tadeusz Szefler" w:date="2024-06-12T15:31:00Z" w16du:dateUtc="2024-06-12T13:31:00Z">
        <w:r w:rsidRPr="00EA5D6A" w:rsidDel="0093352F">
          <w:rPr>
            <w:sz w:val="18"/>
            <w:szCs w:val="20"/>
          </w:rPr>
          <w:delText>)</w:delText>
        </w:r>
      </w:del>
    </w:p>
    <w:p w14:paraId="6DC461F9" w14:textId="18A87FCD" w:rsidR="00CB7C1E" w:rsidRPr="00EA5D6A" w:rsidRDefault="00CB7C1E" w:rsidP="00EA5D6A">
      <w:pPr>
        <w:spacing w:before="60" w:line="300" w:lineRule="auto"/>
        <w:ind w:left="360" w:firstLine="0"/>
        <w:rPr>
          <w:sz w:val="18"/>
          <w:szCs w:val="20"/>
        </w:rPr>
      </w:pPr>
      <w:proofErr w:type="gramStart"/>
      <w:r w:rsidRPr="00EA5D6A">
        <w:rPr>
          <w:sz w:val="18"/>
          <w:szCs w:val="20"/>
        </w:rPr>
        <w:t>9.4  Ustanowienie</w:t>
      </w:r>
      <w:proofErr w:type="gramEnd"/>
      <w:r w:rsidRPr="00EA5D6A">
        <w:rPr>
          <w:sz w:val="18"/>
          <w:szCs w:val="20"/>
        </w:rPr>
        <w:t xml:space="preserve"> cykli regularnej analizy (kolejnych) obszarów do poprawy oraz wdrażania zmian</w:t>
      </w:r>
    </w:p>
    <w:p w14:paraId="21EF7DA0" w14:textId="03E8E92B" w:rsidR="00CB7C1E" w:rsidRPr="00EA5D6A" w:rsidRDefault="00CB7C1E" w:rsidP="00EA5D6A">
      <w:pPr>
        <w:spacing w:before="60" w:line="300" w:lineRule="auto"/>
        <w:ind w:left="360" w:firstLine="0"/>
        <w:rPr>
          <w:sz w:val="18"/>
          <w:szCs w:val="20"/>
        </w:rPr>
      </w:pPr>
      <w:proofErr w:type="gramStart"/>
      <w:r w:rsidRPr="00EA5D6A">
        <w:rPr>
          <w:sz w:val="18"/>
          <w:szCs w:val="20"/>
        </w:rPr>
        <w:t>9.5  Zaplanowanie</w:t>
      </w:r>
      <w:proofErr w:type="gramEnd"/>
      <w:r w:rsidRPr="00EA5D6A">
        <w:rPr>
          <w:sz w:val="18"/>
          <w:szCs w:val="20"/>
        </w:rPr>
        <w:t xml:space="preserve"> sposobów na świętowanie sukcesów w ramach organizacji (w zakresie wybranych spośród najistotniejszych wskaźników efektów działań, np. osiągnięcia wzrostu poziomu satysfakcji interesariuszy, tak </w:t>
      </w:r>
      <w:ins w:id="2435" w:author="Tadeusz Szefler" w:date="2024-06-12T15:31:00Z" w16du:dateUtc="2024-06-12T13:31:00Z">
        <w:r w:rsidR="0093352F">
          <w:rPr>
            <w:sz w:val="18"/>
            <w:szCs w:val="20"/>
          </w:rPr>
          <w:t>a</w:t>
        </w:r>
      </w:ins>
      <w:r w:rsidRPr="00EA5D6A">
        <w:rPr>
          <w:sz w:val="18"/>
          <w:szCs w:val="20"/>
        </w:rPr>
        <w:t>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proofErr w:type="gramStart"/>
      <w:r w:rsidRPr="00EA5D6A">
        <w:rPr>
          <w:sz w:val="18"/>
          <w:szCs w:val="20"/>
        </w:rPr>
        <w:t>9.6  Ustanowienie</w:t>
      </w:r>
      <w:proofErr w:type="gramEnd"/>
      <w:r w:rsidRPr="00EA5D6A">
        <w:rPr>
          <w:sz w:val="18"/>
          <w:szCs w:val="20"/>
        </w:rPr>
        <w:t xml:space="preserv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proofErr w:type="gramStart"/>
      <w:r w:rsidRPr="00EA5D6A">
        <w:rPr>
          <w:sz w:val="18"/>
          <w:szCs w:val="20"/>
        </w:rPr>
        <w:t>9.7  Ustanowienie</w:t>
      </w:r>
      <w:proofErr w:type="gramEnd"/>
      <w:r w:rsidRPr="00EA5D6A">
        <w:rPr>
          <w:sz w:val="18"/>
          <w:szCs w:val="20"/>
        </w:rPr>
        <w:t xml:space="preserv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proofErr w:type="gramStart"/>
      <w:r w:rsidRPr="00EA5D6A">
        <w:rPr>
          <w:sz w:val="18"/>
          <w:szCs w:val="20"/>
        </w:rPr>
        <w:t>9.8  Regularne</w:t>
      </w:r>
      <w:proofErr w:type="gramEnd"/>
      <w:r w:rsidRPr="00EA5D6A">
        <w:rPr>
          <w:sz w:val="18"/>
          <w:szCs w:val="20"/>
        </w:rPr>
        <w:t xml:space="preserve"> wdrażanie usprawnień (potrzebnych modyfikacji) procesu ciągłego doskonalenia.</w:t>
      </w:r>
    </w:p>
    <w:p w14:paraId="20F07B7D" w14:textId="39A63F39" w:rsidR="00EA5D6A" w:rsidRDefault="00EA5D6A" w:rsidP="00EA5D6A">
      <w:r>
        <w:t>Punkt 9</w:t>
      </w:r>
      <w:del w:id="2436" w:author="Tadeusz Szefler" w:date="2024-06-12T15:32:00Z" w16du:dateUtc="2024-06-12T13:32:00Z">
        <w:r w:rsidR="004B241B" w:rsidDel="0093352F">
          <w:delText>.</w:delText>
        </w:r>
      </w:del>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ins w:id="2437" w:author="Tadeusz Szefler" w:date="2024-06-12T15:32:00Z" w16du:dateUtc="2024-06-12T13:32:00Z">
        <w:r w:rsidR="0093352F">
          <w:t>,</w:t>
        </w:r>
      </w:ins>
      <w:r w:rsidR="004B241B">
        <w:t xml:space="preserve"> musi wykorzystywać rzetelne informacje o stanie faktycznym</w:t>
      </w:r>
      <w:ins w:id="2438" w:author="Tadeusz Szefler" w:date="2024-06-12T15:32:00Z" w16du:dateUtc="2024-06-12T13:32:00Z">
        <w:r w:rsidR="0093352F">
          <w:t>,</w:t>
        </w:r>
      </w:ins>
      <w:r w:rsidR="004B241B">
        <w:t xml:space="preserve"> a także o efektach wdrażanych usprawnień. Po zaplanowaniu sposobów pozyskiwania informacji zwrotnej od interesariuszy należy także zaplanować inne metody pomiaru efektów działań uczelni</w:t>
      </w:r>
      <w:ins w:id="2439" w:author="Tadeusz Szefler" w:date="2024-06-12T15:32:00Z" w16du:dateUtc="2024-06-12T13:32:00Z">
        <w:r w:rsidR="0093352F">
          <w:t>,</w:t>
        </w:r>
      </w:ins>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w:t>
      </w:r>
      <w:del w:id="2440" w:author="Tadeusz Szefler" w:date="2024-06-12T15:32:00Z" w16du:dateUtc="2024-06-12T13:32:00Z">
        <w:r w:rsidR="005116C6" w:rsidDel="0093352F">
          <w:delText>.</w:delText>
        </w:r>
      </w:del>
      <w:r w:rsidR="005116C6">
        <w:t xml:space="preserve"> i 5. Oczywiście warto wykorzystać również wiedzę dostępną w literaturze przedmiotu</w:t>
      </w:r>
      <w:ins w:id="2441" w:author="Tadeusz Szefler" w:date="2024-06-12T15:32:00Z" w16du:dateUtc="2024-06-12T13:32:00Z">
        <w:r w:rsidR="0093352F">
          <w:t>,</w:t>
        </w:r>
      </w:ins>
      <w:r w:rsidR="005116C6">
        <w:t xml:space="preserve"> by w sposób teoretyczny zweryfikować kompletność i odpowiedniość opracowanego zestawu wskaźników (9.1.1). Niezwykle istotnym jest</w:t>
      </w:r>
      <w:ins w:id="2442" w:author="Tadeusz Szefler" w:date="2024-06-12T15:33:00Z" w16du:dateUtc="2024-06-12T13:33:00Z">
        <w:r w:rsidR="00EB56CD">
          <w:t>,</w:t>
        </w:r>
      </w:ins>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ins w:id="2443" w:author="Tadeusz Szefler" w:date="2024-06-12T15:33:00Z" w16du:dateUtc="2024-06-12T13:33:00Z">
        <w:r w:rsidR="00EB56CD">
          <w:t>a</w:t>
        </w:r>
      </w:ins>
      <w:r w:rsidR="005116C6">
        <w:t xml:space="preserve">by z jednej strony proces mierzenie i analizy nie był nadmiernie uciążliwy lub kosztowny dla uczelni, a </w:t>
      </w:r>
      <w:del w:id="2444" w:author="Tadeusz Szefler" w:date="2024-06-12T15:34:00Z" w16du:dateUtc="2024-06-12T13:34:00Z">
        <w:r w:rsidR="005116C6" w:rsidDel="00EB56CD">
          <w:delText xml:space="preserve">jednocześnie </w:delText>
        </w:r>
      </w:del>
      <w:ins w:id="2445" w:author="Tadeusz Szefler" w:date="2024-06-12T15:34:00Z" w16du:dateUtc="2024-06-12T13:34:00Z">
        <w:r w:rsidR="00EB56CD">
          <w:t>z drugiej</w:t>
        </w:r>
        <w:r w:rsidR="00EB56CD">
          <w:t xml:space="preserve"> </w:t>
        </w:r>
      </w:ins>
      <w:r w:rsidR="005116C6">
        <w:t xml:space="preserve">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ins w:id="2446" w:author="Tadeusz Szefler" w:date="2024-06-12T15:34:00Z" w16du:dateUtc="2024-06-12T13:34:00Z">
        <w:r w:rsidR="00EB56CD">
          <w:t>.</w:t>
        </w:r>
      </w:ins>
      <w:r w:rsidR="00856F41">
        <w:t xml:space="preserve"> </w:t>
      </w:r>
      <w:del w:id="2447" w:author="Tadeusz Szefler" w:date="2024-06-12T15:34:00Z" w16du:dateUtc="2024-06-12T13:34:00Z">
        <w:r w:rsidR="00856F41" w:rsidDel="00EB56CD">
          <w:delText>j</w:delText>
        </w:r>
      </w:del>
      <w:ins w:id="2448" w:author="Tadeusz Szefler" w:date="2024-06-12T15:34:00Z" w16du:dateUtc="2024-06-12T13:34:00Z">
        <w:r w:rsidR="00EB56CD">
          <w:t>J</w:t>
        </w:r>
      </w:ins>
      <w:r w:rsidR="00856F41">
        <w:t>est to o tyle istotne, że zespół dokonujący pomiarów w tak złożonej organizacji</w:t>
      </w:r>
      <w:ins w:id="2449" w:author="Tadeusz Szefler" w:date="2024-06-12T15:34:00Z" w16du:dateUtc="2024-06-12T13:34:00Z">
        <w:r w:rsidR="00EB56CD">
          <w:t>,</w:t>
        </w:r>
      </w:ins>
      <w:r w:rsidR="00856F41">
        <w:t xml:space="preserve"> jaką jest uczelni</w:t>
      </w:r>
      <w:ins w:id="2450" w:author="Tadeusz Szefler" w:date="2024-06-12T15:34:00Z" w16du:dateUtc="2024-06-12T13:34:00Z">
        <w:r w:rsidR="00EB56CD">
          <w:t>a,</w:t>
        </w:r>
      </w:ins>
      <w:r w:rsidR="00856F41">
        <w:t xml:space="preserve"> może nie być tym samy</w:t>
      </w:r>
      <w:ins w:id="2451" w:author="Tadeusz Szefler" w:date="2024-06-12T15:34:00Z" w16du:dateUtc="2024-06-12T13:34:00Z">
        <w:r w:rsidR="00EB56CD">
          <w:t>m</w:t>
        </w:r>
      </w:ins>
      <w:r w:rsidR="00856F41">
        <w:t>, który jest umocowany do podejmowania inicjatyw doskonalących. A</w:t>
      </w:r>
      <w:r w:rsidR="004566C0">
        <w:t> </w:t>
      </w:r>
      <w:r w:rsidR="00856F41">
        <w:t>co za tym idzie</w:t>
      </w:r>
      <w:ins w:id="2452" w:author="Tadeusz Szefler" w:date="2024-06-12T15:35:00Z" w16du:dateUtc="2024-06-12T13:35:00Z">
        <w:r w:rsidR="00EB56CD">
          <w:t>,</w:t>
        </w:r>
      </w:ins>
      <w:r w:rsidR="00856F41">
        <w:t xml:space="preserve"> taki przegląd powinien być wykonywany przez zespół </w:t>
      </w:r>
      <w:ins w:id="2453" w:author="Tadeusz Szefler" w:date="2024-06-12T15:35:00Z" w16du:dateUtc="2024-06-12T13:35:00Z">
        <w:r w:rsidR="00EB56CD">
          <w:t xml:space="preserve">– </w:t>
        </w:r>
      </w:ins>
      <w:del w:id="2454" w:author="Tadeusz Szefler" w:date="2024-06-12T15:35:00Z" w16du:dateUtc="2024-06-12T13:35:00Z">
        <w:r w:rsidR="00856F41" w:rsidDel="00EB56CD">
          <w:delText>(</w:delText>
        </w:r>
      </w:del>
      <w:r w:rsidR="00856F41">
        <w:t>osoby</w:t>
      </w:r>
      <w:del w:id="2455" w:author="Tadeusz Szefler" w:date="2024-06-12T15:36:00Z" w16du:dateUtc="2024-06-12T13:36:00Z">
        <w:r w:rsidR="00856F41" w:rsidDel="00EB56CD">
          <w:delText>)</w:delText>
        </w:r>
      </w:del>
      <w:r w:rsidR="00856F41">
        <w:t xml:space="preserve">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del w:id="2456" w:author="Tadeusz Szefler" w:date="2024-06-12T15:37:00Z" w16du:dateUtc="2024-06-12T13:37:00Z">
        <w:r w:rsidR="003D0CBA" w:rsidDel="00EB56CD">
          <w:delText>nowe wykazujące</w:delText>
        </w:r>
      </w:del>
      <w:ins w:id="2457" w:author="Tadeusz Szefler" w:date="2024-06-12T15:37:00Z" w16du:dateUtc="2024-06-12T13:37:00Z">
        <w:r w:rsidR="00EB56CD">
          <w:t>wprowadzanie nowych metod wykazujących</w:t>
        </w:r>
      </w:ins>
      <w:r w:rsidR="003D0CBA">
        <w:t xml:space="preserve"> potencjał do przynoszenia dodatkowych korzyści z ich stosowania.</w:t>
      </w:r>
    </w:p>
    <w:p w14:paraId="638553AB" w14:textId="064F48B5"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ins w:id="2458" w:author="Tadeusz Szefler" w:date="2024-06-12T15:38:00Z" w16du:dateUtc="2024-06-12T13:38:00Z">
        <w:r w:rsidR="00EB56CD">
          <w:t>,</w:t>
        </w:r>
      </w:ins>
      <w:r w:rsidR="00D73ED6">
        <w:t xml:space="preserve"> by sposoby świętowania były zgodne kulturą organizacyjną uczelni, a konkretnie z formą kultury organizacyjnej</w:t>
      </w:r>
      <w:ins w:id="2459" w:author="Tadeusz Szefler" w:date="2024-06-12T15:38:00Z" w16du:dateUtc="2024-06-12T13:38:00Z">
        <w:r w:rsidR="00EB56CD">
          <w:t>,</w:t>
        </w:r>
      </w:ins>
      <w:r w:rsidR="00D73ED6">
        <w:t xml:space="preserve"> jaką kierownictwo uczelni chce promować w ramach konkretnej instytucji. Świętowanie to </w:t>
      </w:r>
      <w:del w:id="2460" w:author="Tadeusz Szefler" w:date="2024-06-12T15:38:00Z" w16du:dateUtc="2024-06-12T13:38:00Z">
        <w:r w:rsidR="00D73ED6" w:rsidDel="00EB56CD">
          <w:delText xml:space="preserve">też </w:delText>
        </w:r>
      </w:del>
      <w:r w:rsidR="00D73ED6">
        <w:t xml:space="preserve">może </w:t>
      </w:r>
      <w:ins w:id="2461" w:author="Tadeusz Szefler" w:date="2024-06-12T15:38:00Z" w16du:dateUtc="2024-06-12T13:38:00Z">
        <w:r w:rsidR="00EB56CD">
          <w:t xml:space="preserve">też </w:t>
        </w:r>
      </w:ins>
      <w:r w:rsidR="00D73ED6">
        <w:t>stanowić okazję do komunikowania sukcesów z</w:t>
      </w:r>
      <w:r w:rsidR="004566C0">
        <w:t> </w:t>
      </w:r>
      <w:r w:rsidR="00D73ED6">
        <w:t xml:space="preserve">różnymi interesariuszami i nie tylko wzmacniać prestiż uczelni, ale </w:t>
      </w:r>
      <w:ins w:id="2462" w:author="Tadeusz Szefler" w:date="2024-06-12T15:39:00Z" w16du:dateUtc="2024-06-12T13:39:00Z">
        <w:r w:rsidR="00EB56CD">
          <w:t xml:space="preserve">– </w:t>
        </w:r>
      </w:ins>
      <w:r w:rsidR="00D73ED6">
        <w:t xml:space="preserve">co chyba jeszcze bardziej istotne </w:t>
      </w:r>
      <w:ins w:id="2463" w:author="Tadeusz Szefler" w:date="2024-06-12T15:39:00Z" w16du:dateUtc="2024-06-12T13:39:00Z">
        <w:r w:rsidR="00EB56CD">
          <w:t xml:space="preserve">– </w:t>
        </w:r>
      </w:ins>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ins w:id="2464" w:author="Tadeusz Szefler" w:date="2024-06-11T20:26:00Z" w16du:dateUtc="2024-06-11T18:26:00Z">
        <w:r w:rsidR="00617D36">
          <w:t>,</w:t>
        </w:r>
      </w:ins>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ins w:id="2465" w:author="Tadeusz Szefler" w:date="2024-06-12T15:40:00Z" w16du:dateUtc="2024-06-12T13:40:00Z">
        <w:r w:rsidR="00EB56CD" w:rsidRPr="00EB56CD">
          <w:t xml:space="preserve"> </w:t>
        </w:r>
        <w:r w:rsidR="00EB56CD">
          <w:t>samego procesu ciągłego doskonalenia</w:t>
        </w:r>
      </w:ins>
      <w:r w:rsidR="00DE6FC5">
        <w:t xml:space="preserve">, np. w formie praktyki retrospektywy, </w:t>
      </w:r>
      <w:del w:id="2466" w:author="Tadeusz Szefler" w:date="2024-06-12T15:40:00Z" w16du:dateUtc="2024-06-12T13:40:00Z">
        <w:r w:rsidR="00DE6FC5" w:rsidDel="00EB56CD">
          <w:delText xml:space="preserve">samego procesu ciągłego doskonalenia </w:delText>
        </w:r>
      </w:del>
      <w:r w:rsidR="00DE6FC5">
        <w:t>oraz tego</w:t>
      </w:r>
      <w:ins w:id="2467" w:author="Tadeusz Szefler" w:date="2024-06-12T15:40:00Z" w16du:dateUtc="2024-06-12T13:40:00Z">
        <w:r w:rsidR="00EB56CD">
          <w:t>,</w:t>
        </w:r>
      </w:ins>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384D3CA3"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del w:id="2468" w:author="Tadeusz Szefler" w:date="2024-06-12T15:41:00Z" w16du:dateUtc="2024-06-12T13:41:00Z">
        <w:r w:rsidR="003F57E3" w:rsidDel="00EB56CD">
          <w:delText xml:space="preserve">Modelu </w:delText>
        </w:r>
      </w:del>
      <w:ins w:id="2469" w:author="Tadeusz Szefler" w:date="2024-06-12T15:41:00Z" w16du:dateUtc="2024-06-12T13:41:00Z">
        <w:r w:rsidR="00EB56CD">
          <w:t>omówionego modelu</w:t>
        </w:r>
        <w:r w:rsidR="00EB56CD">
          <w:t xml:space="preserve"> </w:t>
        </w:r>
      </w:ins>
      <w:r w:rsidR="003F57E3">
        <w:t>inspiracją dla rozpoczęcia kolejnego cyklu doskonalenia zgodnie z całą strukturą postępowania będą istotne zmiany otoczenia mające wpływ na misję, wizję lub cele uczelni lub sama zmiana strategii uczelni.</w:t>
      </w:r>
    </w:p>
    <w:p w14:paraId="6F3D3673" w14:textId="47664CA9" w:rsidR="00E465C8" w:rsidRDefault="00EA2C49" w:rsidP="00DD50DE">
      <w:r>
        <w:t>Ze względu na wspólne z wymaganiami normy ISO 21001:2018 podejście</w:t>
      </w:r>
      <w:ins w:id="2470" w:author="Tadeusz Szefler" w:date="2024-06-12T15:42:00Z" w16du:dateUtc="2024-06-12T13:42:00Z">
        <w:r w:rsidR="00EB56CD">
          <w:t>,</w:t>
        </w:r>
      </w:ins>
      <w:r>
        <w:t xml:space="preserve"> stawiające w centrum działań doskonalących satysfakcję wszystkich zainteresowanych stron</w:t>
      </w:r>
      <w:ins w:id="2471" w:author="Tadeusz Szefler" w:date="2024-06-12T15:42:00Z" w16du:dateUtc="2024-06-12T13:42:00Z">
        <w:r w:rsidR="00EB56CD">
          <w:t>,</w:t>
        </w:r>
      </w:ins>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2472" w:name="_Ref164502811"/>
      <w:bookmarkStart w:id="2473" w:name="_Toc164801033"/>
      <w:bookmarkStart w:id="2474" w:name="_Toc168466263"/>
      <w:r w:rsidRPr="00B47F8D">
        <w:t>K</w:t>
      </w:r>
      <w:r w:rsidR="00787121" w:rsidRPr="00B47F8D">
        <w:t xml:space="preserve">orzyści z zastosowania modelu SSDQM przy wdrażaniu i stosowaniu normatywnych </w:t>
      </w:r>
      <w:r w:rsidRPr="00B47F8D">
        <w:t>SZJ</w:t>
      </w:r>
      <w:bookmarkEnd w:id="2472"/>
      <w:bookmarkEnd w:id="2473"/>
      <w:bookmarkEnd w:id="2474"/>
    </w:p>
    <w:p w14:paraId="7053AE2C" w14:textId="19583BCD"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2475" w:name="_Ref162710660"/>
      <w:bookmarkStart w:id="2476" w:name="_Ref162710653"/>
      <w:bookmarkStart w:id="2477"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2475"/>
      <w:r>
        <w:t xml:space="preserve"> Relacje do etapów autorskiego modelu doskonalenia SZJ uczelni z wykorzystaniem pomiaru satysfakcji interesariuszy w normie ISO 21001:2018</w:t>
      </w:r>
      <w:bookmarkEnd w:id="2476"/>
      <w:bookmarkEnd w:id="2477"/>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379D6A55"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del w:id="2478" w:author="Tadeusz Szefler" w:date="2024-06-11T13:15:00Z" w16du:dateUtc="2024-06-11T11:15:00Z">
              <w:r w:rsidR="000518F8" w:rsidRPr="000518F8" w:rsidDel="00930A6A">
                <w:rPr>
                  <w:lang w:val="pl-PL"/>
                </w:rPr>
                <w:delText>—</w:delText>
              </w:r>
            </w:del>
            <w:ins w:id="2479" w:author="Tadeusz Szefler" w:date="2024-06-11T13:15:00Z" w16du:dateUtc="2024-06-11T11:15:00Z">
              <w:r w:rsidR="00930A6A">
                <w:rPr>
                  <w:lang w:val="pl-PL"/>
                </w:rPr>
                <w:t>–</w:t>
              </w:r>
            </w:ins>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3B65AE85" w:rsidR="00CF47A1" w:rsidRPr="004638FA" w:rsidRDefault="00CF47A1" w:rsidP="004638FA">
            <w:pPr>
              <w:pStyle w:val="TekstTabeli"/>
              <w:rPr>
                <w:lang w:val="pl-PL"/>
              </w:rPr>
            </w:pPr>
            <w:r>
              <w:rPr>
                <w:lang w:val="pl-PL"/>
              </w:rPr>
              <w:t xml:space="preserve">Załącznik E.3 jako inspiracja „grupy fokusowe” </w:t>
            </w:r>
            <w:del w:id="2480" w:author="Tadeusz Szefler" w:date="2024-06-11T13:15:00Z" w16du:dateUtc="2024-06-11T11:15:00Z">
              <w:r w:rsidR="000518F8" w:rsidRPr="000518F8" w:rsidDel="00930A6A">
                <w:rPr>
                  <w:lang w:val="pl-PL"/>
                </w:rPr>
                <w:delText>—</w:delText>
              </w:r>
            </w:del>
            <w:ins w:id="2481" w:author="Tadeusz Szefler" w:date="2024-06-11T13:15:00Z" w16du:dateUtc="2024-06-11T11:15:00Z">
              <w:r w:rsidR="00930A6A">
                <w:rPr>
                  <w:lang w:val="pl-PL"/>
                </w:rPr>
                <w:t>–</w:t>
              </w:r>
            </w:ins>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 xml:space="preserve">jako jeden z głównych elementów systemu zarządzania. Odnosi się do szerszego zakresu </w:t>
            </w:r>
            <w:proofErr w:type="gramStart"/>
            <w:r w:rsidR="00E911AB">
              <w:rPr>
                <w:lang w:val="pl-PL"/>
              </w:rPr>
              <w:t>zagadnień</w:t>
            </w:r>
            <w:proofErr w:type="gramEnd"/>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proofErr w:type="gramStart"/>
            <w:r>
              <w:rPr>
                <w:lang w:val="pl-PL"/>
              </w:rPr>
              <w:t>j.w</w:t>
            </w:r>
            <w:proofErr w:type="spellEnd"/>
            <w:proofErr w:type="gram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proofErr w:type="gramStart"/>
            <w:r w:rsidRPr="004565B3">
              <w:rPr>
                <w:lang w:val="pl-PL"/>
              </w:rPr>
              <w:t>pomiarów.(</w:t>
            </w:r>
            <w:proofErr w:type="gramEnd"/>
            <w:r w:rsidRPr="004565B3">
              <w:rPr>
                <w:lang w:val="pl-PL"/>
              </w:rPr>
              <w:t xml:space="preserve">…)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proofErr w:type="gramStart"/>
            <w:r w:rsidRPr="004565B3">
              <w:rPr>
                <w:lang w:val="pl-PL"/>
              </w:rPr>
              <w:t>pomiarów.(</w:t>
            </w:r>
            <w:proofErr w:type="gramEnd"/>
            <w:r w:rsidRPr="004565B3">
              <w:rPr>
                <w:lang w:val="pl-PL"/>
              </w:rPr>
              <w:t>…)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72468291"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del w:id="2482" w:author="Tadeusz Szefler" w:date="2024-06-11T13:15:00Z" w16du:dateUtc="2024-06-11T11:15:00Z">
              <w:r w:rsidR="000518F8" w:rsidRPr="000518F8" w:rsidDel="00930A6A">
                <w:rPr>
                  <w:lang w:val="pl-PL"/>
                </w:rPr>
                <w:delText>—</w:delText>
              </w:r>
            </w:del>
            <w:ins w:id="2483" w:author="Tadeusz Szefler" w:date="2024-06-11T13:15:00Z" w16du:dateUtc="2024-06-11T11:15:00Z">
              <w:r w:rsidR="00930A6A">
                <w:rPr>
                  <w:lang w:val="pl-PL"/>
                </w:rPr>
                <w:t>–</w:t>
              </w:r>
            </w:ins>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proofErr w:type="gramStart"/>
            <w:r>
              <w:rPr>
                <w:lang w:val="pl-PL"/>
              </w:rPr>
              <w:t>j.w</w:t>
            </w:r>
            <w:proofErr w:type="spellEnd"/>
            <w:proofErr w:type="gram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 xml:space="preserve">Wiąże się </w:t>
            </w:r>
            <w:proofErr w:type="gramStart"/>
            <w:r>
              <w:rPr>
                <w:lang w:val="pl-PL"/>
              </w:rPr>
              <w:t>to,</w:t>
            </w:r>
            <w:proofErr w:type="gramEnd"/>
            <w:r>
              <w:rPr>
                <w:lang w:val="pl-PL"/>
              </w:rPr>
              <w:t xml:space="preserve">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0D7FC66"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w:t>
      </w:r>
      <w:proofErr w:type="gramStart"/>
      <w:r>
        <w:t>zagadnienia</w:t>
      </w:r>
      <w:proofErr w:type="gramEnd"/>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w:t>
      </w:r>
      <w:proofErr w:type="gramStart"/>
      <w:r w:rsidR="007F545A">
        <w:t>zauważyć</w:t>
      </w:r>
      <w:proofErr w:type="gramEnd"/>
      <w:r w:rsidR="007F545A">
        <w:t xml:space="preserve">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w:t>
      </w:r>
      <w:proofErr w:type="gramStart"/>
      <w:r w:rsidR="00D34922">
        <w:t>poziomów</w:t>
      </w:r>
      <w:proofErr w:type="gramEnd"/>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w:t>
      </w:r>
      <w:proofErr w:type="gramStart"/>
      <w:r w:rsidR="0077463C">
        <w:t>rekomendacji,</w:t>
      </w:r>
      <w:proofErr w:type="gramEnd"/>
      <w:r w:rsidR="0077463C">
        <w:t xml:space="preserve"> czy wymagań odnośnie do rozwiązań i działań specyficznych dla usług edukacyjnych. W tym sensie model ten jest bardziej uniwersalny do stosowania niż norma ISO 21001:2018. Nie powinno to oczywiście </w:t>
      </w:r>
      <w:proofErr w:type="gramStart"/>
      <w:r w:rsidR="0077463C">
        <w:t>dziwić</w:t>
      </w:r>
      <w:proofErr w:type="gramEnd"/>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ins w:id="2484" w:author="Tadeusz Szefler" w:date="2024-06-11T20:27:00Z" w16du:dateUtc="2024-06-11T18:27:00Z">
        <w:r w:rsidR="00617D36">
          <w:t>,</w:t>
        </w:r>
      </w:ins>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2485" w:name="_Ref164502816"/>
      <w:bookmarkStart w:id="2486" w:name="_Toc164801034"/>
      <w:bookmarkStart w:id="2487" w:name="_Toc168466264"/>
      <w:r w:rsidRPr="00B03664">
        <w:t>Propozycja zestawu wybranych wskaźników skuteczności działań uczelni technicznych w Polsce</w:t>
      </w:r>
      <w:bookmarkEnd w:id="2485"/>
      <w:bookmarkEnd w:id="2486"/>
      <w:bookmarkEnd w:id="2487"/>
    </w:p>
    <w:p w14:paraId="451C50D1" w14:textId="1E0A0F40"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w:t>
      </w:r>
      <w:ins w:id="2488" w:author="Tadeusz Szefler" w:date="2024-06-11T20:27:00Z" w16du:dateUtc="2024-06-11T18:27:00Z">
        <w:r w:rsidR="00617D36">
          <w:t>,</w:t>
        </w:r>
      </w:ins>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62D25C06" w:rsidR="00E3060F" w:rsidRDefault="00872343" w:rsidP="00531824">
      <w:r>
        <w:t xml:space="preserve">Spośród wskaźników </w:t>
      </w:r>
      <w:r w:rsidR="00603D59">
        <w:t>związanych z pomiarem satysfakcji interesariuszy warto mierzyć i monitorować zmiany wartości zarówno bazowego wskaźnika SSI</w:t>
      </w:r>
      <w:ins w:id="2489" w:author="Tadeusz Szefler" w:date="2024-06-11T20:27:00Z" w16du:dateUtc="2024-06-11T18:27:00Z">
        <w:r w:rsidR="00617D36">
          <w:t>,</w:t>
        </w:r>
      </w:ins>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 xml:space="preserve">otoczeniem, wyzwaniach i szansach. Dzięki temu ich opinie o efektach działań uczelni mogą wynikać ze znacznie </w:t>
      </w:r>
      <w:proofErr w:type="gramStart"/>
      <w:r w:rsidR="00F07027">
        <w:t>szerszego</w:t>
      </w:r>
      <w:r w:rsidR="00D74BCF">
        <w:t>,</w:t>
      </w:r>
      <w:proofErr w:type="gramEnd"/>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3E76367"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631FCADB"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 xml:space="preserve">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w:t>
      </w:r>
      <w:proofErr w:type="gramStart"/>
      <w:r w:rsidR="000B7AEE">
        <w:t>ona,</w:t>
      </w:r>
      <w:proofErr w:type="gramEnd"/>
      <w:r w:rsidR="000B7AEE">
        <w:t xml:space="preserve">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ED8504F"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3E7EB5E9" w:rsidR="00DA2A4D" w:rsidRDefault="00DA2A4D" w:rsidP="00DA2A4D">
      <w:pPr>
        <w:pStyle w:val="Tytutabeli"/>
      </w:pPr>
      <w:bookmarkStart w:id="2490" w:name="_Ref163293949"/>
      <w:bookmarkStart w:id="2491" w:name="_Ref163293941"/>
      <w:bookmarkStart w:id="2492" w:name="_Toc168466890"/>
      <w:r>
        <w:t xml:space="preserve">Tabela </w:t>
      </w:r>
      <w:r>
        <w:fldChar w:fldCharType="begin"/>
      </w:r>
      <w:r>
        <w:instrText xml:space="preserve"> SEQ Tabela \* ARABIC </w:instrText>
      </w:r>
      <w:r>
        <w:fldChar w:fldCharType="separate"/>
      </w:r>
      <w:r w:rsidR="00BF7D63">
        <w:rPr>
          <w:noProof/>
        </w:rPr>
        <w:t>78</w:t>
      </w:r>
      <w:r>
        <w:fldChar w:fldCharType="end"/>
      </w:r>
      <w:bookmarkEnd w:id="2490"/>
      <w:r>
        <w:t xml:space="preserve"> Propozycja zestawu wskaźników stosowanych w ramach monitorowania efektów działań uczelni technicznej stosującej model doskonalenia SSDQM</w:t>
      </w:r>
      <w:bookmarkEnd w:id="2491"/>
      <w:bookmarkEnd w:id="2492"/>
    </w:p>
    <w:tbl>
      <w:tblPr>
        <w:tblStyle w:val="Tabela-Siatka"/>
        <w:tblW w:w="0" w:type="auto"/>
        <w:tblLook w:val="04A0" w:firstRow="1" w:lastRow="0" w:firstColumn="1" w:lastColumn="0" w:noHBand="0" w:noVBand="1"/>
      </w:tblPr>
      <w:tblGrid>
        <w:gridCol w:w="510"/>
        <w:gridCol w:w="3115"/>
        <w:gridCol w:w="5437"/>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w:t>
      </w:r>
      <w:proofErr w:type="gramStart"/>
      <w:r w:rsidR="00934E1F">
        <w:t>mieć,</w:t>
      </w:r>
      <w:proofErr w:type="gramEnd"/>
      <w:r w:rsidR="00934E1F">
        <w:t xml:space="preserve">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4A4B6C14" w:rsidR="00D855E2" w:rsidRPr="00AE7E6F" w:rsidRDefault="00D855E2" w:rsidP="00D855E2">
      <w:pPr>
        <w:pStyle w:val="Tytutabeli"/>
      </w:pPr>
      <w:bookmarkStart w:id="2493" w:name="_Ref163297173"/>
      <w:bookmarkStart w:id="2494" w:name="_Ref134898852"/>
      <w:bookmarkStart w:id="2495" w:name="_Toc168466891"/>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2493"/>
      <w:r w:rsidRPr="00AE7E6F">
        <w:t xml:space="preserve"> Przykłady mierników </w:t>
      </w:r>
      <w:r w:rsidR="00AE7E6F">
        <w:t xml:space="preserve">dodatkowych odnoszących się do </w:t>
      </w:r>
      <w:r w:rsidRPr="00AE7E6F">
        <w:t>efektów działań uczelni</w:t>
      </w:r>
      <w:bookmarkEnd w:id="2494"/>
      <w:bookmarkEnd w:id="2495"/>
    </w:p>
    <w:tbl>
      <w:tblPr>
        <w:tblStyle w:val="Tabela-Siatka"/>
        <w:tblW w:w="0" w:type="auto"/>
        <w:tblLook w:val="04A0" w:firstRow="1" w:lastRow="0" w:firstColumn="1" w:lastColumn="0" w:noHBand="0" w:noVBand="1"/>
      </w:tblPr>
      <w:tblGrid>
        <w:gridCol w:w="2832"/>
        <w:gridCol w:w="6230"/>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979B67"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ins w:id="2496" w:author="Tadeusz Szefler" w:date="2024-06-11T20:27:00Z" w16du:dateUtc="2024-06-11T18:27:00Z">
        <w:r w:rsidR="00617D36">
          <w:t>,</w:t>
        </w:r>
      </w:ins>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ins w:id="2497" w:author="Tadeusz Szefler" w:date="2024-06-11T20:27:00Z" w16du:dateUtc="2024-06-11T18:27:00Z">
        <w:r w:rsidR="00617D36">
          <w:t>,</w:t>
        </w:r>
      </w:ins>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660814C4" w:rsidR="009B4AA9" w:rsidRDefault="009B4AA9" w:rsidP="009B4AA9">
      <w:pPr>
        <w:rPr>
          <w:ins w:id="2498" w:author="Tadeusz Szefler" w:date="2024-06-12T11:12:00Z" w16du:dateUtc="2024-06-12T09:12:00Z"/>
        </w:rPr>
      </w:pPr>
      <w:r>
        <w:t xml:space="preserve">W rozdziale </w:t>
      </w:r>
      <w:r>
        <w:fldChar w:fldCharType="begin"/>
      </w:r>
      <w:r>
        <w:instrText xml:space="preserve"> REF _Ref164502797 \r \h </w:instrText>
      </w:r>
      <w:r>
        <w:fldChar w:fldCharType="separate"/>
      </w:r>
      <w:r>
        <w:t>3</w:t>
      </w:r>
      <w:r>
        <w:fldChar w:fldCharType="end"/>
      </w:r>
      <w:r>
        <w:t>. zaprezentowano i opisano autorski model doskonalenia systemu zarządzania jakością</w:t>
      </w:r>
      <w:ins w:id="2499" w:author="Tadeusz Szefler" w:date="2024-06-12T11:06:00Z" w16du:dateUtc="2024-06-12T09:06:00Z">
        <w:r w:rsidR="00000AAF">
          <w:t>,</w:t>
        </w:r>
      </w:ins>
      <w:r>
        <w:t xml:space="preserve"> inspirowanego satysfakcją interesariuszy (SSDQM)</w:t>
      </w:r>
      <w:ins w:id="2500" w:author="Tadeusz Szefler" w:date="2024-06-12T11:06:00Z" w16du:dateUtc="2024-06-12T09:06:00Z">
        <w:r w:rsidR="00000AAF">
          <w:t>,</w:t>
        </w:r>
      </w:ins>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w:t>
      </w:r>
      <w:ins w:id="2501" w:author="Tadeusz Szefler" w:date="2024-06-11T20:27:00Z" w16du:dateUtc="2024-06-11T18:27:00Z">
        <w:r w:rsidR="00617D36">
          <w:t>,</w:t>
        </w:r>
      </w:ins>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w:t>
      </w:r>
      <w:ins w:id="2502" w:author="Tadeusz Szefler" w:date="2024-06-12T11:06:00Z" w16du:dateUtc="2024-06-12T09:06:00Z">
        <w:r w:rsidR="00000AAF">
          <w:t>,</w:t>
        </w:r>
      </w:ins>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w:t>
      </w:r>
      <w:del w:id="2503" w:author="Tadeusz Szefler" w:date="2024-06-12T11:07:00Z" w16du:dateUtc="2024-06-12T09:07:00Z">
        <w:r w:rsidDel="00000AAF">
          <w:delText xml:space="preserve">najbardziej obszerny </w:delText>
        </w:r>
      </w:del>
      <w:ins w:id="2504" w:author="Tadeusz Szefler" w:date="2024-06-12T11:07:00Z" w16du:dateUtc="2024-06-12T09:07:00Z">
        <w:r w:rsidR="00000AAF">
          <w:t xml:space="preserve">najobszerniejszy </w:t>
        </w:r>
      </w:ins>
      <w:r>
        <w:t>i powszechnie uznany zakres wymagań dla dojrzałego systemu zarządzania jakością</w:t>
      </w:r>
      <w:ins w:id="2505" w:author="Tadeusz Szefler" w:date="2024-06-12T11:08:00Z" w16du:dateUtc="2024-06-12T09:08:00Z">
        <w:r w:rsidR="00000AAF">
          <w:t>,</w:t>
        </w:r>
      </w:ins>
      <w:r>
        <w:t xml:space="preserve"> dostosowanego do implementacji dla polskich uczelni technicznych. </w:t>
      </w:r>
      <w:ins w:id="2506" w:author="Tadeusz Szefler" w:date="2024-06-12T11:43:00Z" w16du:dateUtc="2024-06-12T09:43:00Z">
        <w:r w:rsidR="00AB789B">
          <w:t>//&gt;</w:t>
        </w:r>
      </w:ins>
      <w:r>
        <w:t xml:space="preserve">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xml:space="preserve">). Mają one </w:t>
      </w:r>
      <w:del w:id="2507" w:author="Tadeusz Szefler" w:date="2024-06-12T11:08:00Z" w16du:dateUtc="2024-06-12T09:08:00Z">
        <w:r w:rsidDel="00000AAF">
          <w:delText xml:space="preserve">uzasadniony </w:delText>
        </w:r>
      </w:del>
      <w:ins w:id="2508" w:author="Tadeusz Szefler" w:date="2024-06-12T11:08:00Z" w16du:dateUtc="2024-06-12T09:08:00Z">
        <w:r w:rsidR="00000AAF">
          <w:t xml:space="preserve">– </w:t>
        </w:r>
      </w:ins>
      <w:r>
        <w:t>na podstawie przedstawionych badań</w:t>
      </w:r>
      <w:del w:id="2509" w:author="Tadeusz Szefler" w:date="2024-06-12T11:08:00Z" w16du:dateUtc="2024-06-12T09:08:00Z">
        <w:r w:rsidDel="00000AAF">
          <w:delText>,</w:delText>
        </w:r>
      </w:del>
      <w:ins w:id="2510" w:author="Tadeusz Szefler" w:date="2024-06-12T11:09:00Z" w16du:dateUtc="2024-06-12T09:09:00Z">
        <w:r w:rsidR="00000AAF">
          <w:t xml:space="preserve"> –</w:t>
        </w:r>
      </w:ins>
      <w:r>
        <w:t xml:space="preserve"> </w:t>
      </w:r>
      <w:ins w:id="2511" w:author="Tadeusz Szefler" w:date="2024-06-12T11:08:00Z" w16du:dateUtc="2024-06-12T09:08:00Z">
        <w:r w:rsidR="00000AAF">
          <w:t xml:space="preserve">uzasadniony </w:t>
        </w:r>
      </w:ins>
      <w:r>
        <w:t xml:space="preserve">potencjał do skutecznego wspierania działań dotyczących doskonalenia systemu zarządzania jakością </w:t>
      </w:r>
      <w:del w:id="2512" w:author="Tadeusz Szefler" w:date="2024-06-12T11:10:00Z" w16du:dateUtc="2024-06-12T09:10:00Z">
        <w:r w:rsidDel="00ED7237">
          <w:delText xml:space="preserve">prowadzonych </w:delText>
        </w:r>
      </w:del>
      <w:r>
        <w:t xml:space="preserve">na polskich uczelniach technicznych. Stanowią </w:t>
      </w:r>
      <w:del w:id="2513" w:author="Tadeusz Szefler" w:date="2024-06-12T11:10:00Z" w16du:dateUtc="2024-06-12T09:10:00Z">
        <w:r w:rsidDel="00ED7237">
          <w:delText xml:space="preserve">one </w:delText>
        </w:r>
      </w:del>
      <w:r>
        <w:t xml:space="preserve">propozycję podstawowego zestawu do </w:t>
      </w:r>
      <w:ins w:id="2514" w:author="Tadeusz Szefler" w:date="2024-06-12T11:10:00Z" w16du:dateUtc="2024-06-12T09:10:00Z">
        <w:r w:rsidR="00ED7237">
          <w:t>za</w:t>
        </w:r>
      </w:ins>
      <w:r>
        <w:t xml:space="preserve">stosowania przy rozpoczęciu działań doskonalących. W ramach tych działań jednak najistotniejszym jest ciągłe doskonalenie, w tym również metod stosowanych do </w:t>
      </w:r>
      <w:proofErr w:type="gramStart"/>
      <w:r>
        <w:t>doskonalenia.</w:t>
      </w:r>
      <w:ins w:id="2515" w:author="Tadeusz Szefler" w:date="2024-06-12T11:43:00Z" w16du:dateUtc="2024-06-12T09:43:00Z">
        <w:r w:rsidR="00AB789B">
          <w:t>&lt;</w:t>
        </w:r>
        <w:proofErr w:type="gramEnd"/>
        <w:r w:rsidR="00AB789B">
          <w:t>//</w:t>
        </w:r>
      </w:ins>
    </w:p>
    <w:p w14:paraId="6E765F27" w14:textId="653FCA39" w:rsidR="00ED7237" w:rsidRPr="008C71AF" w:rsidDel="0060636F" w:rsidRDefault="00ED7237" w:rsidP="00AB789B">
      <w:pPr>
        <w:rPr>
          <w:del w:id="2516" w:author="Tadeusz Szefler" w:date="2024-06-12T11:23:00Z" w16du:dateUtc="2024-06-12T09:23:00Z"/>
        </w:rPr>
      </w:pPr>
      <w:ins w:id="2517" w:author="Tadeusz Szefler" w:date="2024-06-12T11:12:00Z" w16du:dateUtc="2024-06-12T09:12:00Z">
        <w:r>
          <w:t>//</w:t>
        </w:r>
      </w:ins>
      <w:ins w:id="2518" w:author="Tadeusz Szefler" w:date="2024-06-12T11:43:00Z" w16du:dateUtc="2024-06-12T09:43:00Z">
        <w:r w:rsidR="00AB789B">
          <w:t>&gt;</w:t>
        </w:r>
      </w:ins>
      <w:ins w:id="2519" w:author="Tadeusz Szefler" w:date="2024-06-12T11:40:00Z" w16du:dateUtc="2024-06-12T09:40:00Z">
        <w:r w:rsidR="00AB789B">
          <w:t xml:space="preserve">Zarządzanie jakością wymaga stałego doskonalenia – podobnie jak i zastosowane do tego metody. </w:t>
        </w:r>
      </w:ins>
      <w:ins w:id="2520" w:author="Tadeusz Szefler" w:date="2024-06-12T11:39:00Z" w16du:dateUtc="2024-06-12T09:39:00Z">
        <w:r w:rsidR="00AB789B">
          <w:t>W ramach uzupełniania praktycznych rekomendacji oraz syntezy wniosków z przeprowadzonych badań i studium literatury (</w:t>
        </w:r>
        <w:proofErr w:type="spellStart"/>
        <w:r w:rsidR="00AB789B">
          <w:t>podrozdz</w:t>
        </w:r>
        <w:proofErr w:type="spellEnd"/>
        <w:r w:rsidR="00AB789B">
          <w:t xml:space="preserve">. </w:t>
        </w:r>
        <w:r w:rsidR="00AB789B">
          <w:fldChar w:fldCharType="begin"/>
        </w:r>
        <w:r w:rsidR="00AB789B">
          <w:instrText xml:space="preserve"> REF _Ref164502816 \r \h </w:instrText>
        </w:r>
      </w:ins>
      <w:ins w:id="2521" w:author="Tadeusz Szefler" w:date="2024-06-12T11:39:00Z" w16du:dateUtc="2024-06-12T09:39:00Z">
        <w:r w:rsidR="00AB789B">
          <w:fldChar w:fldCharType="separate"/>
        </w:r>
        <w:r w:rsidR="00AB789B">
          <w:t>3.3</w:t>
        </w:r>
        <w:r w:rsidR="00AB789B">
          <w:fldChar w:fldCharType="end"/>
        </w:r>
        <w:r w:rsidR="00AB789B">
          <w:t>)</w:t>
        </w:r>
      </w:ins>
      <w:ins w:id="2522" w:author="Tadeusz Szefler" w:date="2024-06-12T11:15:00Z" w16du:dateUtc="2024-06-12T09:15:00Z">
        <w:r w:rsidRPr="00ED7237">
          <w:t xml:space="preserve"> </w:t>
        </w:r>
        <w:r>
          <w:t>zaproponowano zestaw wskaźników (</w:t>
        </w:r>
        <w:r>
          <w:fldChar w:fldCharType="begin"/>
        </w:r>
        <w:r>
          <w:instrText xml:space="preserve"> REF _Ref163293949 \h </w:instrText>
        </w:r>
      </w:ins>
      <w:ins w:id="2523" w:author="Tadeusz Szefler" w:date="2024-06-12T11:15:00Z" w16du:dateUtc="2024-06-12T09:15:00Z">
        <w:r>
          <w:fldChar w:fldCharType="separate"/>
        </w:r>
        <w:r>
          <w:t xml:space="preserve">Tabela </w:t>
        </w:r>
        <w:r>
          <w:rPr>
            <w:noProof/>
          </w:rPr>
          <w:t>78</w:t>
        </w:r>
        <w:r>
          <w:fldChar w:fldCharType="end"/>
        </w:r>
        <w:r>
          <w:t>), które</w:t>
        </w:r>
      </w:ins>
      <w:ins w:id="2524" w:author="Tadeusz Szefler" w:date="2024-06-12T11:13:00Z" w16du:dateUtc="2024-06-12T09:13:00Z">
        <w:r>
          <w:t xml:space="preserve"> – jak </w:t>
        </w:r>
      </w:ins>
      <w:ins w:id="2525" w:author="Tadeusz Szefler" w:date="2024-06-12T11:15:00Z" w16du:dateUtc="2024-06-12T09:15:00Z">
        <w:r>
          <w:t xml:space="preserve">wskazują przedstawione </w:t>
        </w:r>
      </w:ins>
      <w:ins w:id="2526" w:author="Tadeusz Szefler" w:date="2024-06-12T11:13:00Z" w16du:dateUtc="2024-06-12T09:13:00Z">
        <w:r>
          <w:t>wynik</w:t>
        </w:r>
      </w:ins>
      <w:ins w:id="2527" w:author="Tadeusz Szefler" w:date="2024-06-12T11:15:00Z" w16du:dateUtc="2024-06-12T09:15:00Z">
        <w:r>
          <w:t>i</w:t>
        </w:r>
      </w:ins>
      <w:ins w:id="2528" w:author="Tadeusz Szefler" w:date="2024-06-12T11:13:00Z" w16du:dateUtc="2024-06-12T09:13:00Z">
        <w:r>
          <w:t xml:space="preserve"> badań – </w:t>
        </w:r>
      </w:ins>
      <w:ins w:id="2529" w:author="Tadeusz Szefler" w:date="2024-06-12T11:16:00Z" w16du:dateUtc="2024-06-12T09:16:00Z">
        <w:r>
          <w:t xml:space="preserve">mogą </w:t>
        </w:r>
      </w:ins>
      <w:ins w:id="2530" w:author="Tadeusz Szefler" w:date="2024-06-12T11:42:00Z" w16du:dateUtc="2024-06-12T09:42:00Z">
        <w:r w:rsidR="00AB789B">
          <w:t xml:space="preserve">na polskich uczelniach technicznych, zwłaszcza na etapie wdrażania działań doskonalących, </w:t>
        </w:r>
      </w:ins>
      <w:ins w:id="2531" w:author="Tadeusz Szefler" w:date="2024-06-12T11:16:00Z" w16du:dateUtc="2024-06-12T09:16:00Z">
        <w:r>
          <w:t>skutecznie</w:t>
        </w:r>
      </w:ins>
      <w:ins w:id="2532" w:author="Tadeusz Szefler" w:date="2024-06-12T11:13:00Z" w16du:dateUtc="2024-06-12T09:13:00Z">
        <w:r>
          <w:t xml:space="preserve"> wspiera</w:t>
        </w:r>
      </w:ins>
      <w:ins w:id="2533" w:author="Tadeusz Szefler" w:date="2024-06-12T11:16:00Z" w16du:dateUtc="2024-06-12T09:16:00Z">
        <w:r>
          <w:t>ć</w:t>
        </w:r>
      </w:ins>
      <w:ins w:id="2534" w:author="Tadeusz Szefler" w:date="2024-06-12T11:13:00Z" w16du:dateUtc="2024-06-12T09:13:00Z">
        <w:r>
          <w:t xml:space="preserve"> doskonaleni</w:t>
        </w:r>
      </w:ins>
      <w:ins w:id="2535" w:author="Tadeusz Szefler" w:date="2024-06-12T11:17:00Z" w16du:dateUtc="2024-06-12T09:17:00Z">
        <w:r>
          <w:t>e</w:t>
        </w:r>
      </w:ins>
      <w:ins w:id="2536" w:author="Tadeusz Szefler" w:date="2024-06-12T11:13:00Z" w16du:dateUtc="2024-06-12T09:13:00Z">
        <w:r>
          <w:t xml:space="preserve"> systemu zarządzania </w:t>
        </w:r>
        <w:proofErr w:type="gramStart"/>
        <w:r>
          <w:t>jakością.</w:t>
        </w:r>
      </w:ins>
      <w:ins w:id="2537" w:author="Tadeusz Szefler" w:date="2024-06-12T11:43:00Z" w16du:dateUtc="2024-06-12T09:43:00Z">
        <w:r w:rsidR="00AB789B">
          <w:t>&lt;</w:t>
        </w:r>
        <w:proofErr w:type="gramEnd"/>
        <w:r w:rsidR="00AB789B">
          <w:t>//</w:t>
        </w:r>
      </w:ins>
    </w:p>
    <w:p w14:paraId="3EED7037" w14:textId="6C357788" w:rsidR="003776DF" w:rsidRPr="00067CA7" w:rsidRDefault="003776DF" w:rsidP="00F64C76">
      <w:pPr>
        <w:pStyle w:val="Nagwek1"/>
        <w:numPr>
          <w:ilvl w:val="0"/>
          <w:numId w:val="0"/>
        </w:numPr>
        <w:ind w:left="432"/>
      </w:pPr>
      <w:bookmarkStart w:id="2538" w:name="_Toc164801036"/>
      <w:bookmarkStart w:id="2539" w:name="_Toc168466266"/>
      <w:r w:rsidRPr="00067CA7">
        <w:t>Podsumowanie</w:t>
      </w:r>
      <w:bookmarkEnd w:id="2538"/>
      <w:bookmarkEnd w:id="2539"/>
    </w:p>
    <w:p w14:paraId="2A44EF5A" w14:textId="11709536" w:rsidR="00774C95" w:rsidRDefault="00774C95" w:rsidP="00774C95">
      <w:r>
        <w:t>Analizy i badania przeprowadzone w ramach niniejszej pracy pozwoliły na zaprezentowanie szerokiego spektrum aspektów stanowiących o specyfice organizacji</w:t>
      </w:r>
      <w:ins w:id="2540" w:author="Tadeusz Szefler" w:date="2024-06-12T11:53:00Z" w16du:dateUtc="2024-06-12T09:53:00Z">
        <w:r w:rsidR="00AB789B">
          <w:t>,</w:t>
        </w:r>
      </w:ins>
      <w:r>
        <w:t xml:space="preserve"> jakimi są uczelnie, ze szczególnym uwzględnieniem polskich uczelni technicznych.</w:t>
      </w:r>
      <w:r w:rsidR="000C6C7B">
        <w:t xml:space="preserve"> Przedstawienie tych zagadnień w aspekcie zarządzania jakością oraz </w:t>
      </w:r>
      <w:r w:rsidR="000C6C7B" w:rsidRPr="00F77990">
        <w:rPr>
          <w:u w:val="single"/>
          <w:rPrChange w:id="2541" w:author="Tadeusz Szefler" w:date="2024-06-12T11:58:00Z" w16du:dateUtc="2024-06-12T09:58:00Z">
            <w:rPr/>
          </w:rPrChange>
        </w:rPr>
        <w:t>stosowej</w:t>
      </w:r>
      <w:ins w:id="2542" w:author="Tadeusz Szefler" w:date="2024-06-12T11:54:00Z" w16du:dateUtc="2024-06-12T09:54:00Z">
        <w:r w:rsidR="00F77990">
          <w:t>//??</w:t>
        </w:r>
      </w:ins>
      <w:ins w:id="2543" w:author="Tadeusz Szefler" w:date="2024-06-12T11:55:00Z" w16du:dateUtc="2024-06-12T09:55:00Z">
        <w:r w:rsidR="00F77990">
          <w:t>//</w:t>
        </w:r>
      </w:ins>
      <w:r w:rsidR="000C6C7B">
        <w:t xml:space="preserve">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5C8E35E" w:rsidR="00982346" w:rsidRDefault="0065065D" w:rsidP="000C6C7B">
      <w:r>
        <w:t xml:space="preserve">Spośród postawionych pytań badawczych udało się uzyskać przynajmniej częściowe odpowiedzi na każde z nich. </w:t>
      </w:r>
      <w:r w:rsidR="000C6C7B">
        <w:t>W odniesieniu do pytania badawczego nr 1</w:t>
      </w:r>
      <w:del w:id="2544" w:author="Tadeusz Szefler" w:date="2024-06-12T11:56:00Z" w16du:dateUtc="2024-06-12T09:56:00Z">
        <w:r w:rsidR="000C6C7B" w:rsidDel="00F77990">
          <w:delText>:</w:delText>
        </w:r>
      </w:del>
      <w:ins w:id="2545" w:author="Tadeusz Szefler" w:date="2024-06-12T11:56:00Z" w16du:dateUtc="2024-06-12T09:56:00Z">
        <w:r w:rsidR="00F77990">
          <w:t xml:space="preserve"> –</w:t>
        </w:r>
      </w:ins>
      <w:r w:rsidR="000C6C7B">
        <w:t xml:space="preserve"> </w:t>
      </w:r>
      <w:del w:id="2546" w:author="Tadeusz Szefler" w:date="2024-06-12T12:08:00Z" w16du:dateUtc="2024-06-12T10:08:00Z">
        <w:r w:rsidR="000C6C7B" w:rsidDel="005F74F8">
          <w:delText>„</w:delText>
        </w:r>
      </w:del>
      <w:del w:id="2547" w:author="Tadeusz Szefler" w:date="2024-06-12T11:57:00Z" w16du:dateUtc="2024-06-12T09:57:00Z">
        <w:r w:rsidR="000C6C7B" w:rsidRPr="005F74F8" w:rsidDel="00F77990">
          <w:rPr>
            <w:i/>
            <w:iCs/>
            <w:rPrChange w:id="2548" w:author="Tadeusz Szefler" w:date="2024-06-12T12:08:00Z" w16du:dateUtc="2024-06-12T10:08:00Z">
              <w:rPr/>
            </w:rPrChange>
          </w:rPr>
          <w:delText>j</w:delText>
        </w:r>
      </w:del>
      <w:ins w:id="2549" w:author="Tadeusz Szefler" w:date="2024-06-12T11:57:00Z" w16du:dateUtc="2024-06-12T09:57:00Z">
        <w:r w:rsidR="00F77990" w:rsidRPr="005F74F8">
          <w:rPr>
            <w:i/>
            <w:iCs/>
            <w:rPrChange w:id="2550" w:author="Tadeusz Szefler" w:date="2024-06-12T12:08:00Z" w16du:dateUtc="2024-06-12T10:08:00Z">
              <w:rPr/>
            </w:rPrChange>
          </w:rPr>
          <w:t>J</w:t>
        </w:r>
      </w:ins>
      <w:r w:rsidRPr="005F74F8">
        <w:rPr>
          <w:i/>
          <w:iCs/>
          <w:rPrChange w:id="2551" w:author="Tadeusz Szefler" w:date="2024-06-12T12:08:00Z" w16du:dateUtc="2024-06-12T10:08:00Z">
            <w:rPr/>
          </w:rPrChange>
        </w:rPr>
        <w:t>ak różni interesariusze uczelni postrzegają cel istnienia uniwersytetów?</w:t>
      </w:r>
      <w:del w:id="2552" w:author="Tadeusz Szefler" w:date="2024-06-12T12:08:00Z" w16du:dateUtc="2024-06-12T10:08:00Z">
        <w:r w:rsidR="000C6C7B" w:rsidDel="005F74F8">
          <w:delText>”</w:delText>
        </w:r>
      </w:del>
      <w:ins w:id="2553" w:author="Tadeusz Szefler" w:date="2024-06-12T11:57:00Z" w16du:dateUtc="2024-06-12T09:57:00Z">
        <w:r w:rsidR="00F77990">
          <w:t xml:space="preserve"> –</w:t>
        </w:r>
      </w:ins>
      <w:r w:rsidR="000C6C7B">
        <w:t xml:space="preserve">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w:t>
      </w:r>
      <w:del w:id="2554" w:author="Tadeusz Szefler" w:date="2024-06-12T11:57:00Z" w16du:dateUtc="2024-06-12T09:57:00Z">
        <w:r w:rsidDel="00F77990">
          <w:delText>pomijając drugą i trzecią misj</w:delText>
        </w:r>
        <w:r w:rsidR="00982346" w:rsidDel="00F77990">
          <w:delText>ę</w:delText>
        </w:r>
      </w:del>
      <w:ins w:id="2555" w:author="Tadeusz Szefler" w:date="2024-06-12T11:57:00Z" w16du:dateUtc="2024-06-12T09:57:00Z">
        <w:r w:rsidR="00F77990">
          <w:t>z pominięciem drugiej i trzeciej misji</w:t>
        </w:r>
      </w:ins>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del w:id="2556" w:author="Tadeusz Szefler" w:date="2024-06-12T11:58:00Z" w16du:dateUtc="2024-06-12T09:58:00Z">
        <w:r w:rsidR="000C6C7B" w:rsidDel="00F77990">
          <w:delText>:</w:delText>
        </w:r>
      </w:del>
      <w:ins w:id="2557" w:author="Tadeusz Szefler" w:date="2024-06-12T11:58:00Z" w16du:dateUtc="2024-06-12T09:58:00Z">
        <w:r w:rsidR="00F77990">
          <w:t xml:space="preserve"> –</w:t>
        </w:r>
      </w:ins>
      <w:r>
        <w:t xml:space="preserve"> </w:t>
      </w:r>
      <w:del w:id="2558" w:author="Tadeusz Szefler" w:date="2024-06-12T12:08:00Z" w16du:dateUtc="2024-06-12T10:08:00Z">
        <w:r w:rsidR="000C6C7B" w:rsidRPr="005F74F8" w:rsidDel="005F74F8">
          <w:rPr>
            <w:i/>
            <w:iCs/>
            <w:rPrChange w:id="2559" w:author="Tadeusz Szefler" w:date="2024-06-12T12:08:00Z" w16du:dateUtc="2024-06-12T10:08:00Z">
              <w:rPr/>
            </w:rPrChange>
          </w:rPr>
          <w:delText>„</w:delText>
        </w:r>
      </w:del>
      <w:del w:id="2560" w:author="Tadeusz Szefler" w:date="2024-06-12T11:58:00Z" w16du:dateUtc="2024-06-12T09:58:00Z">
        <w:r w:rsidR="000C6C7B" w:rsidRPr="005F74F8" w:rsidDel="00F77990">
          <w:rPr>
            <w:i/>
            <w:iCs/>
            <w:rPrChange w:id="2561" w:author="Tadeusz Szefler" w:date="2024-06-12T12:08:00Z" w16du:dateUtc="2024-06-12T10:08:00Z">
              <w:rPr/>
            </w:rPrChange>
          </w:rPr>
          <w:delText>j</w:delText>
        </w:r>
      </w:del>
      <w:ins w:id="2562" w:author="Tadeusz Szefler" w:date="2024-06-12T11:58:00Z" w16du:dateUtc="2024-06-12T09:58:00Z">
        <w:r w:rsidR="00F77990" w:rsidRPr="005F74F8">
          <w:rPr>
            <w:i/>
            <w:iCs/>
            <w:rPrChange w:id="2563" w:author="Tadeusz Szefler" w:date="2024-06-12T12:08:00Z" w16du:dateUtc="2024-06-12T10:08:00Z">
              <w:rPr/>
            </w:rPrChange>
          </w:rPr>
          <w:t>J</w:t>
        </w:r>
      </w:ins>
      <w:r w:rsidRPr="005F74F8">
        <w:rPr>
          <w:i/>
          <w:iCs/>
          <w:rPrChange w:id="2564" w:author="Tadeusz Szefler" w:date="2024-06-12T12:08:00Z" w16du:dateUtc="2024-06-12T10:08:00Z">
            <w:rPr/>
          </w:rPrChange>
        </w:rPr>
        <w:t>ak różni interesariusze postrzegają znaczenie różnych grup interesariuszy uniwersytetów?</w:t>
      </w:r>
      <w:del w:id="2565" w:author="Tadeusz Szefler" w:date="2024-06-12T12:08:00Z" w16du:dateUtc="2024-06-12T10:08:00Z">
        <w:r w:rsidR="000C6C7B" w:rsidDel="005F74F8">
          <w:delText>”</w:delText>
        </w:r>
      </w:del>
      <w:ins w:id="2566" w:author="Tadeusz Szefler" w:date="2024-06-12T11:58:00Z" w16du:dateUtc="2024-06-12T09:58:00Z">
        <w:r w:rsidR="00F77990">
          <w:t xml:space="preserve"> –</w:t>
        </w:r>
      </w:ins>
      <w:r w:rsidR="000C6C7B">
        <w:t xml:space="preserve"> o</w:t>
      </w:r>
      <w:r w:rsidR="00982346">
        <w:t>dpowiedzi respondentów były zgodne z dominującym poglądem w literaturze dotyczącej szkolnictwa wyższego (szczególnie anglosaskiej)</w:t>
      </w:r>
      <w:ins w:id="2567" w:author="Tadeusz Szefler" w:date="2024-06-12T11:59:00Z" w16du:dateUtc="2024-06-12T09:59:00Z">
        <w:r w:rsidR="00F77990">
          <w:t>,</w:t>
        </w:r>
      </w:ins>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del w:id="2568" w:author="Tadeusz Szefler" w:date="2024-06-12T12:02:00Z" w16du:dateUtc="2024-06-12T10:02:00Z">
        <w:r w:rsidR="00EE5D53" w:rsidDel="00F77990">
          <w:delText>wiąże się to z tym</w:delText>
        </w:r>
        <w:r w:rsidR="00982346" w:rsidDel="00F77990">
          <w:delText xml:space="preserve">, że </w:delText>
        </w:r>
      </w:del>
      <w:r w:rsidR="00982346">
        <w:t>ich opinie są kształtowane z perspektywy doświadczenia charakterystycznego dla absolwentów</w:t>
      </w:r>
      <w:r w:rsidR="00EE5D53">
        <w:t xml:space="preserve"> oraz pod wpływem </w:t>
      </w:r>
      <w:del w:id="2569" w:author="Tadeusz Szefler" w:date="2024-06-12T12:01:00Z" w16du:dateUtc="2024-06-12T10:01:00Z">
        <w:r w:rsidR="00EE5D53" w:rsidDel="00F77990">
          <w:delText>osobistych doświadczeń</w:delText>
        </w:r>
      </w:del>
      <w:ins w:id="2570" w:author="Tadeusz Szefler" w:date="2024-06-12T12:01:00Z" w16du:dateUtc="2024-06-12T10:01:00Z">
        <w:r w:rsidR="00F77990">
          <w:t>osobi</w:t>
        </w:r>
      </w:ins>
      <w:ins w:id="2571" w:author="Tadeusz Szefler" w:date="2024-06-12T12:02:00Z" w16du:dateUtc="2024-06-12T10:02:00Z">
        <w:r w:rsidR="00F77990">
          <w:t>stego doświadczenia</w:t>
        </w:r>
      </w:ins>
      <w:r w:rsidR="00EE5D53">
        <w:t xml:space="preserve"> większych lub mniejszych sukcesów osiągniętych po studiach.</w:t>
      </w:r>
    </w:p>
    <w:p w14:paraId="4D228051" w14:textId="1AA5541A" w:rsidR="0065065D" w:rsidRPr="00774C95" w:rsidRDefault="00EE5D53" w:rsidP="003077E3">
      <w:pPr>
        <w:ind w:firstLine="0"/>
      </w:pPr>
      <w:r>
        <w:t xml:space="preserve">Odpowiedzi na pytanie </w:t>
      </w:r>
      <w:r w:rsidR="004B7E23">
        <w:t>nr 3</w:t>
      </w:r>
      <w:del w:id="2572" w:author="Tadeusz Szefler" w:date="2024-06-12T12:08:00Z" w16du:dateUtc="2024-06-12T10:08:00Z">
        <w:r w:rsidR="004B7E23" w:rsidDel="005F74F8">
          <w:delText>:</w:delText>
        </w:r>
      </w:del>
      <w:ins w:id="2573" w:author="Tadeusz Szefler" w:date="2024-06-12T12:08:00Z" w16du:dateUtc="2024-06-12T10:08:00Z">
        <w:r w:rsidR="005F74F8">
          <w:t xml:space="preserve"> –</w:t>
        </w:r>
      </w:ins>
      <w:r w:rsidR="004B7E23">
        <w:t xml:space="preserve"> </w:t>
      </w:r>
      <w:del w:id="2574" w:author="Tadeusz Szefler" w:date="2024-06-12T12:08:00Z" w16du:dateUtc="2024-06-12T10:08:00Z">
        <w:r w:rsidR="004B7E23" w:rsidDel="005F74F8">
          <w:delText>„</w:delText>
        </w:r>
      </w:del>
      <w:del w:id="2575" w:author="Tadeusz Szefler" w:date="2024-06-12T12:09:00Z" w16du:dateUtc="2024-06-12T10:09:00Z">
        <w:r w:rsidR="004B7E23" w:rsidRPr="005F74F8" w:rsidDel="005F74F8">
          <w:rPr>
            <w:i/>
            <w:iCs/>
            <w:rPrChange w:id="2576" w:author="Tadeusz Szefler" w:date="2024-06-12T12:09:00Z" w16du:dateUtc="2024-06-12T10:09:00Z">
              <w:rPr/>
            </w:rPrChange>
          </w:rPr>
          <w:delText>j</w:delText>
        </w:r>
      </w:del>
      <w:ins w:id="2577" w:author="Tadeusz Szefler" w:date="2024-06-12T12:09:00Z" w16du:dateUtc="2024-06-12T10:09:00Z">
        <w:r w:rsidR="005F74F8" w:rsidRPr="005F74F8">
          <w:rPr>
            <w:i/>
            <w:iCs/>
            <w:rPrChange w:id="2578" w:author="Tadeusz Szefler" w:date="2024-06-12T12:09:00Z" w16du:dateUtc="2024-06-12T10:09:00Z">
              <w:rPr/>
            </w:rPrChange>
          </w:rPr>
          <w:t>J</w:t>
        </w:r>
      </w:ins>
      <w:r w:rsidR="004B7E23" w:rsidRPr="005F74F8">
        <w:rPr>
          <w:i/>
          <w:iCs/>
          <w:rPrChange w:id="2579" w:author="Tadeusz Szefler" w:date="2024-06-12T12:09:00Z" w16du:dateUtc="2024-06-12T10:09:00Z">
            <w:rPr/>
          </w:rPrChange>
        </w:rPr>
        <w:t>akie wyniki uzyskują najlepsze uczelnie techniczne w Polsce?</w:t>
      </w:r>
      <w:del w:id="2580" w:author="Tadeusz Szefler" w:date="2024-06-12T12:09:00Z" w16du:dateUtc="2024-06-12T10:09:00Z">
        <w:r w:rsidR="004B7E23" w:rsidDel="005F74F8">
          <w:delText>”</w:delText>
        </w:r>
      </w:del>
      <w:ins w:id="2581" w:author="Tadeusz Szefler" w:date="2024-06-12T12:09:00Z" w16du:dateUtc="2024-06-12T10:09:00Z">
        <w:r w:rsidR="005F74F8">
          <w:t xml:space="preserve"> –</w:t>
        </w:r>
      </w:ins>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del w:id="2582" w:author="Tadeusz Szefler" w:date="2024-06-12T12:09:00Z" w16du:dateUtc="2024-06-12T10:09:00Z">
        <w:r w:rsidDel="005F74F8">
          <w:delText>ć</w:delText>
        </w:r>
      </w:del>
      <w:ins w:id="2583" w:author="Tadeusz Szefler" w:date="2024-06-12T12:09:00Z" w16du:dateUtc="2024-06-12T10:09:00Z">
        <w:r w:rsidR="005F74F8">
          <w:t>ci</w:t>
        </w:r>
      </w:ins>
      <w:r>
        <w:t xml:space="preserve"> charakterystyczne dla najlepszych uczelni technicznych w ramach badania korelacji pomiędzy faktem klasyfikowania uczelni jako techniczn</w:t>
      </w:r>
      <w:del w:id="2584" w:author="Tadeusz Szefler" w:date="2024-06-12T12:10:00Z" w16du:dateUtc="2024-06-12T10:10:00Z">
        <w:r w:rsidDel="005F74F8">
          <w:delText>ą</w:delText>
        </w:r>
      </w:del>
      <w:ins w:id="2585" w:author="Tadeusz Szefler" w:date="2024-06-12T12:10:00Z" w16du:dateUtc="2024-06-12T10:10:00Z">
        <w:r w:rsidR="005F74F8">
          <w:t>a</w:t>
        </w:r>
      </w:ins>
      <w:del w:id="2586" w:author="Tadeusz Szefler" w:date="2024-06-12T12:10:00Z" w16du:dateUtc="2024-06-12T10:10:00Z">
        <w:r w:rsidDel="005F74F8">
          <w:delText>,</w:delText>
        </w:r>
      </w:del>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del w:id="2587" w:author="Tadeusz Szefler" w:date="2024-06-12T12:10:00Z" w16du:dateUtc="2024-06-12T10:10:00Z">
        <w:r w:rsidR="004B7E23" w:rsidDel="005F74F8">
          <w:delText>o to</w:delText>
        </w:r>
      </w:del>
      <w:ins w:id="2588" w:author="Tadeusz Szefler" w:date="2024-06-12T12:10:00Z" w16du:dateUtc="2024-06-12T10:10:00Z">
        <w:r w:rsidR="005F74F8">
          <w:t xml:space="preserve"> fakt</w:t>
        </w:r>
      </w:ins>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del w:id="2589" w:author="Tadeusz Szefler" w:date="2024-06-12T12:11:00Z" w16du:dateUtc="2024-06-12T10:11:00Z">
        <w:r w:rsidR="004B7E23" w:rsidDel="005F74F8">
          <w:delText>:</w:delText>
        </w:r>
      </w:del>
      <w:ins w:id="2590" w:author="Tadeusz Szefler" w:date="2024-06-12T12:11:00Z" w16du:dateUtc="2024-06-12T10:11:00Z">
        <w:r w:rsidR="005F74F8">
          <w:t xml:space="preserve"> –</w:t>
        </w:r>
      </w:ins>
      <w:r w:rsidR="0065065D">
        <w:t xml:space="preserve"> </w:t>
      </w:r>
      <w:del w:id="2591" w:author="Tadeusz Szefler" w:date="2024-06-12T12:11:00Z" w16du:dateUtc="2024-06-12T10:11:00Z">
        <w:r w:rsidR="004B7E23" w:rsidDel="005F74F8">
          <w:delText>„</w:delText>
        </w:r>
        <w:r w:rsidR="004B7E23" w:rsidRPr="005F74F8" w:rsidDel="005F74F8">
          <w:rPr>
            <w:i/>
            <w:iCs/>
            <w:rPrChange w:id="2592" w:author="Tadeusz Szefler" w:date="2024-06-12T12:11:00Z" w16du:dateUtc="2024-06-12T10:11:00Z">
              <w:rPr/>
            </w:rPrChange>
          </w:rPr>
          <w:delText>c</w:delText>
        </w:r>
      </w:del>
      <w:ins w:id="2593" w:author="Tadeusz Szefler" w:date="2024-06-12T12:11:00Z" w16du:dateUtc="2024-06-12T10:11:00Z">
        <w:r w:rsidR="005F74F8" w:rsidRPr="005F74F8">
          <w:rPr>
            <w:i/>
            <w:iCs/>
            <w:rPrChange w:id="2594" w:author="Tadeusz Szefler" w:date="2024-06-12T12:11:00Z" w16du:dateUtc="2024-06-12T10:11:00Z">
              <w:rPr/>
            </w:rPrChange>
          </w:rPr>
          <w:t>C</w:t>
        </w:r>
      </w:ins>
      <w:r w:rsidR="0065065D" w:rsidRPr="005F74F8">
        <w:rPr>
          <w:i/>
          <w:iCs/>
          <w:rPrChange w:id="2595" w:author="Tadeusz Szefler" w:date="2024-06-12T12:11:00Z" w16du:dateUtc="2024-06-12T10:11:00Z">
            <w:rPr/>
          </w:rPrChange>
        </w:rPr>
        <w:t>zy usługi publicznych uczelni technicznych są oceniane wyżej niż wyniki pozostałych polskich uczelni?</w:t>
      </w:r>
      <w:ins w:id="2596" w:author="Tadeusz Szefler" w:date="2024-06-12T12:11:00Z" w16du:dateUtc="2024-06-12T10:11:00Z">
        <w:r w:rsidR="005F74F8">
          <w:t xml:space="preserve"> –</w:t>
        </w:r>
      </w:ins>
      <w:del w:id="2597" w:author="Tadeusz Szefler" w:date="2024-06-12T12:11:00Z" w16du:dateUtc="2024-06-12T10:11:00Z">
        <w:r w:rsidR="004B7E23" w:rsidDel="005F74F8">
          <w:delText xml:space="preserve"> Z</w:delText>
        </w:r>
      </w:del>
      <w:ins w:id="2598" w:author="Tadeusz Szefler" w:date="2024-06-12T12:11:00Z" w16du:dateUtc="2024-06-12T10:11:00Z">
        <w:r w:rsidR="005F74F8">
          <w:t>z</w:t>
        </w:r>
      </w:ins>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del w:id="2599" w:author="Tadeusz Szefler" w:date="2024-06-12T12:12:00Z" w16du:dateUtc="2024-06-12T10:12:00Z">
        <w:r w:rsidR="00A4701A" w:rsidDel="005F74F8">
          <w:delText xml:space="preserve">że </w:delText>
        </w:r>
      </w:del>
      <w:ins w:id="2600" w:author="Tadeusz Szefler" w:date="2024-06-12T12:12:00Z" w16du:dateUtc="2024-06-12T10:12:00Z">
        <w:r w:rsidR="005F74F8">
          <w:t xml:space="preserve">iż </w:t>
        </w:r>
      </w:ins>
      <w:r w:rsidR="00A4701A">
        <w:t xml:space="preserve">są podstawy do </w:t>
      </w:r>
      <w:r w:rsidR="004B7E23">
        <w:t>uznania</w:t>
      </w:r>
      <w:r w:rsidR="00A4701A">
        <w:t xml:space="preserve">, że absolwenci uczelni technicznych zarabiają lepiej. </w:t>
      </w:r>
      <w:r w:rsidR="004B7E23">
        <w:t>Zauważono</w:t>
      </w:r>
      <w:del w:id="2601" w:author="Tadeusz Szefler" w:date="2024-06-12T12:12:00Z" w16du:dateUtc="2024-06-12T10:12:00Z">
        <w:r w:rsidR="00982346" w:rsidDel="005F74F8">
          <w:delText>,</w:delText>
        </w:r>
      </w:del>
      <w:r w:rsidR="00982346">
        <w:t xml:space="preserve"> </w:t>
      </w:r>
      <w:r w:rsidR="00A4701A">
        <w:t>jednak</w:t>
      </w:r>
      <w:ins w:id="2602" w:author="Tadeusz Szefler" w:date="2024-06-12T12:12:00Z" w16du:dateUtc="2024-06-12T10:12:00Z">
        <w:r w:rsidR="005F74F8">
          <w:t>,</w:t>
        </w:r>
      </w:ins>
      <w:r w:rsidR="00A4701A">
        <w:t xml:space="preserve"> </w:t>
      </w:r>
      <w:r w:rsidR="00982346">
        <w:t>że w</w:t>
      </w:r>
      <w:r w:rsidR="00A4701A">
        <w:t> </w:t>
      </w:r>
      <w:r w:rsidR="00982346">
        <w:t xml:space="preserve">przypadku absolwentów uczelni technicznych dopiero perspektywa </w:t>
      </w:r>
      <w:del w:id="2603" w:author="Tadeusz Szefler" w:date="2024-06-12T12:12:00Z" w16du:dateUtc="2024-06-12T10:12:00Z">
        <w:r w:rsidR="00982346" w:rsidDel="005F74F8">
          <w:delText xml:space="preserve">3 </w:delText>
        </w:r>
      </w:del>
      <w:ins w:id="2604" w:author="Tadeusz Szefler" w:date="2024-06-12T12:12:00Z" w16du:dateUtc="2024-06-12T10:12:00Z">
        <w:r w:rsidR="005F74F8">
          <w:t>trzy</w:t>
        </w:r>
      </w:ins>
      <w:r w:rsidR="00982346">
        <w:t>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042D1A88" w:rsidR="008A61F3" w:rsidRDefault="008A61F3" w:rsidP="008A61F3">
      <w:pPr>
        <w:pStyle w:val="Tytutabeli"/>
      </w:pPr>
      <w:bookmarkStart w:id="2605" w:name="_Ref164719946"/>
      <w:bookmarkStart w:id="2606" w:name="_Ref164719939"/>
      <w:bookmarkStart w:id="2607"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2605"/>
      <w:r>
        <w:t xml:space="preserve"> Zestawienie wyników weryfikacji hipotez</w:t>
      </w:r>
      <w:bookmarkEnd w:id="2606"/>
      <w:bookmarkEnd w:id="2607"/>
      <w:ins w:id="2608" w:author="Tadeusz Szefler" w:date="2024-06-12T12:25:00Z" w16du:dateUtc="2024-06-12T10:25:00Z">
        <w:r w:rsidR="006F725F">
          <w:t>//Dlaczego w kolumnie Nr są podkreślenia?</w:t>
        </w:r>
      </w:ins>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79DCC616"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w:t>
            </w:r>
            <w:proofErr w:type="gramStart"/>
            <w:r w:rsidRPr="00A4701A">
              <w:rPr>
                <w:lang w:val="pl-PL"/>
              </w:rPr>
              <w:t>okresie</w:t>
            </w:r>
            <w:r>
              <w:rPr>
                <w:lang w:val="pl-PL"/>
              </w:rPr>
              <w:t>.</w:t>
            </w:r>
            <w:ins w:id="2609" w:author="Tadeusz Szefler" w:date="2024-06-12T12:28:00Z" w16du:dateUtc="2024-06-12T10:28:00Z">
              <w:r w:rsidR="006F725F">
                <w:rPr>
                  <w:lang w:val="pl-PL"/>
                </w:rPr>
                <w:t>/</w:t>
              </w:r>
              <w:proofErr w:type="gramEnd"/>
              <w:r w:rsidR="006F725F">
                <w:rPr>
                  <w:lang w:val="pl-PL"/>
                </w:rPr>
                <w:t xml:space="preserve">/??Czy na pewno stopa </w:t>
              </w:r>
            </w:ins>
            <w:ins w:id="2610" w:author="Tadeusz Szefler" w:date="2024-06-12T12:29:00Z" w16du:dateUtc="2024-06-12T10:29:00Z">
              <w:r w:rsidR="006F725F">
                <w:rPr>
                  <w:lang w:val="pl-PL"/>
                </w:rPr>
                <w:t>ta jest niższa?//</w:t>
              </w:r>
            </w:ins>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20296F6E" w:rsidR="00A4701A" w:rsidRPr="00A4701A" w:rsidRDefault="00A4701A" w:rsidP="00A4701A">
            <w:pPr>
              <w:pStyle w:val="TekstTabeli"/>
              <w:rPr>
                <w:lang w:val="pl-PL"/>
              </w:rPr>
            </w:pPr>
            <w:r w:rsidRPr="00A4701A">
              <w:rPr>
                <w:lang w:val="pl-PL"/>
              </w:rPr>
              <w:t>Stopa zatrudnienia wśród absolwentów publicznych uczelni technicznych po 3</w:t>
            </w:r>
            <w:del w:id="2611" w:author="Tadeusz Szefler" w:date="2024-06-12T12:27:00Z" w16du:dateUtc="2024-06-12T10:27:00Z">
              <w:r w:rsidRPr="00A4701A" w:rsidDel="006F725F">
                <w:rPr>
                  <w:lang w:val="pl-PL"/>
                </w:rPr>
                <w:delText>.</w:delText>
              </w:r>
            </w:del>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AD5D7D8"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w:t>
      </w:r>
      <w:ins w:id="2612" w:author="Tadeusz Szefler" w:date="2024-06-11T20:27:00Z" w16du:dateUtc="2024-06-11T18:27:00Z">
        <w:r w:rsidR="00617D36">
          <w:t>,</w:t>
        </w:r>
      </w:ins>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3F1791E9"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del w:id="2613" w:author="Tadeusz Szefler" w:date="2024-06-12T12:33:00Z" w16du:dateUtc="2024-06-12T10:33:00Z">
        <w:r w:rsidR="003077E3" w:rsidDel="006F725F">
          <w:rPr>
            <w:bCs/>
          </w:rPr>
          <w:delText>„</w:delText>
        </w:r>
      </w:del>
      <w:r w:rsidR="003077E3" w:rsidRPr="006F725F">
        <w:rPr>
          <w:bCs/>
          <w:i/>
          <w:iCs/>
          <w:rPrChange w:id="2614" w:author="Tadeusz Szefler" w:date="2024-06-12T12:33:00Z" w16du:dateUtc="2024-06-12T10:33:00Z">
            <w:rPr>
              <w:bCs/>
            </w:rPr>
          </w:rPrChange>
        </w:rPr>
        <w:t>i</w:t>
      </w:r>
      <w:r w:rsidR="003077E3" w:rsidRPr="006F725F">
        <w:rPr>
          <w:i/>
          <w:iCs/>
          <w:rPrChange w:id="2615" w:author="Tadeusz Szefler" w:date="2024-06-12T12:33:00Z" w16du:dateUtc="2024-06-12T10:33:00Z">
            <w:rPr/>
          </w:rPrChange>
        </w:rPr>
        <w:t>dentyfikacja skutecznych z perspektywy doskonalenia systemu zarządzania jakością metod pomiaru i analizy poziomu satysfakcji interesariuszy jako miernika jakości</w:t>
      </w:r>
      <w:del w:id="2616" w:author="Tadeusz Szefler" w:date="2024-06-12T12:33:00Z" w16du:dateUtc="2024-06-12T10:33:00Z">
        <w:r w:rsidR="003077E3" w:rsidDel="006F725F">
          <w:delText>”</w:delText>
        </w:r>
      </w:del>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w:t>
      </w:r>
      <w:del w:id="2617" w:author="Tadeusz Szefler" w:date="2024-06-12T12:34:00Z" w16du:dateUtc="2024-06-12T10:34:00Z">
        <w:r w:rsidR="00F1302F" w:rsidDel="006F725F">
          <w:delText>e</w:delText>
        </w:r>
      </w:del>
      <w:r w:rsidR="00F1302F">
        <w:t xml:space="preserv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524F2CC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del w:id="2618" w:author="Tadeusz Szefler" w:date="2024-06-12T12:34:00Z" w16du:dateUtc="2024-06-12T10:34:00Z">
        <w:r w:rsidDel="006F725F">
          <w:rPr>
            <w:bCs/>
          </w:rPr>
          <w:delText>„</w:delText>
        </w:r>
      </w:del>
      <w:r w:rsidRPr="006F725F">
        <w:rPr>
          <w:bCs/>
          <w:i/>
          <w:iCs/>
          <w:rPrChange w:id="2619" w:author="Tadeusz Szefler" w:date="2024-06-12T12:34:00Z" w16du:dateUtc="2024-06-12T10:34:00Z">
            <w:rPr>
              <w:bCs/>
            </w:rPr>
          </w:rPrChange>
        </w:rPr>
        <w:t>o</w:t>
      </w:r>
      <w:r w:rsidR="003077E3" w:rsidRPr="006F725F">
        <w:rPr>
          <w:i/>
          <w:iCs/>
          <w:rPrChange w:id="2620" w:author="Tadeusz Szefler" w:date="2024-06-12T12:34:00Z" w16du:dateUtc="2024-06-12T10:34:00Z">
            <w:rPr/>
          </w:rPrChange>
        </w:rPr>
        <w:t>pracowanie metody doskonalenia systemu zarządzania jakością uczelni, dostosowanego do specyfiki polskich uczelni technicznych, z</w:t>
      </w:r>
      <w:r w:rsidR="001A31E0" w:rsidRPr="006F725F">
        <w:rPr>
          <w:i/>
          <w:iCs/>
          <w:rPrChange w:id="2621" w:author="Tadeusz Szefler" w:date="2024-06-12T12:34:00Z" w16du:dateUtc="2024-06-12T10:34:00Z">
            <w:rPr/>
          </w:rPrChange>
        </w:rPr>
        <w:t> </w:t>
      </w:r>
      <w:r w:rsidR="003077E3" w:rsidRPr="006F725F">
        <w:rPr>
          <w:i/>
          <w:iCs/>
          <w:rPrChange w:id="2622" w:author="Tadeusz Szefler" w:date="2024-06-12T12:34:00Z" w16du:dateUtc="2024-06-12T10:34:00Z">
            <w:rPr/>
          </w:rPrChange>
        </w:rPr>
        <w:t>wykorzystaniem pomiaru satysfakcji różnych grup interesariuszy jako jednego z mierników efektów działania uczelni</w:t>
      </w:r>
      <w:del w:id="2623" w:author="Tadeusz Szefler" w:date="2024-06-12T12:34:00Z" w16du:dateUtc="2024-06-12T10:34:00Z">
        <w:r w:rsidRPr="006F725F" w:rsidDel="006F725F">
          <w:rPr>
            <w:i/>
            <w:iCs/>
            <w:rPrChange w:id="2624" w:author="Tadeusz Szefler" w:date="2024-06-12T12:34:00Z" w16du:dateUtc="2024-06-12T10:34:00Z">
              <w:rPr/>
            </w:rPrChange>
          </w:rPr>
          <w:delText>”</w:delText>
        </w:r>
      </w:del>
      <w:r>
        <w:t xml:space="preserve"> został osiągnięty. </w:t>
      </w:r>
      <w:del w:id="2625" w:author="Tadeusz Szefler" w:date="2024-06-12T12:34:00Z" w16du:dateUtc="2024-06-12T10:34:00Z">
        <w:r w:rsidDel="006F725F">
          <w:delText>Zostało to dokonane</w:delText>
        </w:r>
      </w:del>
      <w:ins w:id="2626" w:author="Tadeusz Szefler" w:date="2024-06-12T12:34:00Z" w16du:dateUtc="2024-06-12T10:34:00Z">
        <w:r w:rsidR="006F725F">
          <w:t>Dokona</w:t>
        </w:r>
      </w:ins>
      <w:ins w:id="2627" w:author="Tadeusz Szefler" w:date="2024-06-12T12:35:00Z" w16du:dateUtc="2024-06-12T10:35:00Z">
        <w:r w:rsidR="006F725F">
          <w:t>no tego</w:t>
        </w:r>
      </w:ins>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w:t>
      </w:r>
      <w:del w:id="2628" w:author="Tadeusz Szefler" w:date="2024-06-12T12:35:00Z" w16du:dateUtc="2024-06-12T10:35:00Z">
        <w:r w:rsidDel="006F725F">
          <w:delText>m</w:delText>
        </w:r>
      </w:del>
      <w:ins w:id="2629" w:author="Tadeusz Szefler" w:date="2024-06-12T12:35:00Z" w16du:dateUtc="2024-06-12T10:35:00Z">
        <w:r w:rsidR="006F725F">
          <w:t>M</w:t>
        </w:r>
      </w:ins>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w:t>
      </w:r>
      <w:proofErr w:type="gramStart"/>
      <w:r w:rsidR="00D25407">
        <w:t>nie iteracyjność</w:t>
      </w:r>
      <w:proofErr w:type="gramEnd"/>
      <w:r w:rsidR="00D25407">
        <w:t xml:space="preserve"> korzysta z idei metod</w:t>
      </w:r>
      <w:del w:id="2630" w:author="Tadeusz Szefler" w:date="2024-06-12T12:37:00Z" w16du:dateUtc="2024-06-12T10:37:00Z">
        <w:r w:rsidR="00D25407" w:rsidDel="00C318F1">
          <w:delText>y</w:delText>
        </w:r>
      </w:del>
      <w:r w:rsidR="00D25407">
        <w:t xml:space="preserve"> zwinnych</w:t>
      </w:r>
      <w:ins w:id="2631" w:author="Tadeusz Szefler" w:date="2024-06-12T12:37:00Z" w16du:dateUtc="2024-06-12T10:37:00Z">
        <w:r w:rsidR="00C318F1">
          <w:t>,</w:t>
        </w:r>
      </w:ins>
      <w:r w:rsidR="00D25407">
        <w:t xml:space="preserve"> jednocześnie pozwalając na zastosowanie w uzasadnionych przypadkach </w:t>
      </w:r>
      <w:del w:id="2632" w:author="Tadeusz Szefler" w:date="2024-06-12T12:36:00Z" w16du:dateUtc="2024-06-12T10:36:00Z">
        <w:r w:rsidR="00D25407" w:rsidDel="00C318F1">
          <w:delText xml:space="preserve">na stosowanie </w:delText>
        </w:r>
      </w:del>
      <w:r w:rsidR="00D25407">
        <w:t>metod kaskadowych (projektowych) przy wdrażaniu zmian. Niemniej cechą wspólną zarówno metod zwinnych</w:t>
      </w:r>
      <w:ins w:id="2633" w:author="Tadeusz Szefler" w:date="2024-06-11T20:27:00Z" w16du:dateUtc="2024-06-11T18:27:00Z">
        <w:r w:rsidR="00617D36">
          <w:t>,</w:t>
        </w:r>
      </w:ins>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8DCF5FA" w14:textId="0E2CD249"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ins w:id="2634" w:author="Tadeusz Szefler" w:date="2024-06-12T12:39:00Z" w16du:dateUtc="2024-06-12T10:39:00Z">
        <w:r w:rsidR="00C318F1">
          <w:t>,</w:t>
        </w:r>
      </w:ins>
      <w:r w:rsidR="00EF5258">
        <w:t xml:space="preserve"> jaką była metoda kuli śnieżnej. To dodatkowo przyczyniło się do znaczniej rozbieżności struktury grupy badawczej w</w:t>
      </w:r>
      <w:r w:rsidR="0046030D">
        <w:t> </w:t>
      </w:r>
      <w:r w:rsidR="00EF5258">
        <w:t>porównaniu do struktury badanej populacji</w:t>
      </w:r>
      <w:ins w:id="2635" w:author="Tadeusz Szefler" w:date="2024-06-12T12:39:00Z" w16du:dateUtc="2024-06-12T10:39:00Z">
        <w:r w:rsidR="00C318F1">
          <w:t>.</w:t>
        </w:r>
      </w:ins>
    </w:p>
    <w:p w14:paraId="0CDC456F" w14:textId="0B64704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del w:id="2636" w:author="Tadeusz Szefler" w:date="2024-06-12T12:40:00Z" w16du:dateUtc="2024-06-12T10:40:00Z">
        <w:r w:rsidR="00EF5258" w:rsidDel="00C318F1">
          <w:delText xml:space="preserve"> rozwoju</w:delText>
        </w:r>
      </w:del>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ins w:id="2637" w:author="Tadeusz Szefler" w:date="2024-06-12T12:40:00Z" w16du:dateUtc="2024-06-12T10:40:00Z">
        <w:r w:rsidR="00C318F1">
          <w:t>,</w:t>
        </w:r>
      </w:ins>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ins w:id="2638" w:author="Tadeusz Szefler" w:date="2024-06-12T12:41:00Z" w16du:dateUtc="2024-06-12T10:41:00Z">
        <w:r w:rsidR="00C318F1">
          <w:t>,</w:t>
        </w:r>
      </w:ins>
      <w:r w:rsidR="00EF5258">
        <w:t xml:space="preserve"> jak również przedsiębiorstwa działające w branżach silnie regulowanych </w:t>
      </w:r>
      <w:del w:id="2639" w:author="Tadeusz Szefler" w:date="2024-06-12T12:41:00Z" w16du:dateUtc="2024-06-12T10:41:00Z">
        <w:r w:rsidR="00EF5258" w:rsidDel="00C318F1">
          <w:delText>i/</w:delText>
        </w:r>
      </w:del>
      <w:r w:rsidR="00EF5258">
        <w:t>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1BC7DE2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ins w:id="2640" w:author="Tadeusz Szefler" w:date="2024-06-12T12:42:00Z" w16du:dateUtc="2024-06-12T10:42:00Z">
        <w:r w:rsidR="00C318F1">
          <w:t>,</w:t>
        </w:r>
      </w:ins>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w:t>
      </w:r>
      <w:del w:id="2641" w:author="Tadeusz Szefler" w:date="2024-06-12T12:42:00Z" w16du:dateUtc="2024-06-12T10:42:00Z">
        <w:r w:rsidDel="00C318F1">
          <w:delText>,</w:delText>
        </w:r>
      </w:del>
      <w:r>
        <w:t xml:space="preserve"> wynikającej z doświadczenia</w:t>
      </w:r>
      <w:del w:id="2642" w:author="Tadeusz Szefler" w:date="2024-06-12T12:42:00Z" w16du:dateUtc="2024-06-12T10:42:00Z">
        <w:r w:rsidDel="00C318F1">
          <w:delText>,</w:delText>
        </w:r>
      </w:del>
      <w:r>
        <w:t xml:space="preserve"> co do tego, że każda zmiana jest dobra. Bowiem nawet</w:t>
      </w:r>
      <w:del w:id="2643" w:author="Tadeusz Szefler" w:date="2024-06-12T12:43:00Z" w16du:dateUtc="2024-06-12T10:43:00Z">
        <w:r w:rsidR="001B1EEC" w:rsidDel="00C318F1">
          <w:delText>,</w:delText>
        </w:r>
      </w:del>
      <w:r>
        <w:t xml:space="preserve"> gdy przygotowywana w najlepszy możliwy sposób</w:t>
      </w:r>
      <w:del w:id="2644" w:author="Tadeusz Szefler" w:date="2024-06-12T12:43:00Z" w16du:dateUtc="2024-06-12T10:43:00Z">
        <w:r w:rsidR="001B1EEC" w:rsidDel="00C318F1">
          <w:delText>,</w:delText>
        </w:r>
      </w:del>
      <w:r>
        <w:t xml:space="preserve"> doprowadzi do niesatysfakcjonujących rezultatów</w:t>
      </w:r>
      <w:ins w:id="2645" w:author="Tadeusz Szefler" w:date="2024-06-12T12:43:00Z" w16du:dateUtc="2024-06-12T10:43:00Z">
        <w:r w:rsidR="00C318F1">
          <w:t>,</w:t>
        </w:r>
      </w:ins>
      <w:r>
        <w:t xml:space="preserve">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2646" w:name="_Toc164801037"/>
      <w:bookmarkStart w:id="2647" w:name="_Toc168466267"/>
      <w:r w:rsidRPr="0065065D">
        <w:rPr>
          <w:lang w:val="en-GB"/>
        </w:rPr>
        <w:t>Spis literatury</w:t>
      </w:r>
      <w:bookmarkEnd w:id="2646"/>
      <w:bookmarkEnd w:id="2647"/>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(3–4), 365–401. 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Ekonomiczne Losy Absolwentów - zbiór danych źródłowych dla Uczelni obejmujący 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660E7C52"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Eskerod, P., Huemann, M., &amp; Savage, G. (2015). Project Stakeholder Management</w:t>
      </w:r>
      <w:del w:id="2648" w:author="Tadeusz Szefler" w:date="2024-06-11T13:15:00Z" w16du:dateUtc="2024-06-11T11:15:00Z">
        <w:r w:rsidRPr="009117B6" w:rsidDel="00930A6A">
          <w:rPr>
            <w:rFonts w:cs="Arial"/>
            <w:noProof/>
            <w:szCs w:val="24"/>
            <w:lang w:val="en-GB"/>
          </w:rPr>
          <w:delText>—</w:delText>
        </w:r>
      </w:del>
      <w:ins w:id="2649" w:author="Tadeusz Szefler" w:date="2024-06-11T13:15:00Z" w16du:dateUtc="2024-06-11T11:15:00Z">
        <w:r w:rsidR="00930A6A">
          <w:rPr>
            <w:rFonts w:cs="Arial"/>
            <w:noProof/>
            <w:szCs w:val="24"/>
            <w:lang w:val="en-GB"/>
          </w:rPr>
          <w:t xml:space="preserve"> – </w:t>
        </w:r>
      </w:ins>
      <w:r w:rsidRPr="009117B6">
        <w:rPr>
          <w:rFonts w:cs="Arial"/>
          <w:noProof/>
          <w:szCs w:val="24"/>
          <w:lang w:val="en-GB"/>
        </w:rPr>
        <w:t xml:space="preserve">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Vikalpa: The 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70563E">
        <w:rPr>
          <w:rFonts w:cs="Arial"/>
          <w:noProof/>
          <w:szCs w:val="24"/>
          <w:lang w:val="en-GB"/>
          <w:rPrChange w:id="2650" w:author="Tadeusz Szefler" w:date="2024-06-07T12:32:00Z" w16du:dateUtc="2024-06-07T10:32:00Z">
            <w:rPr>
              <w:rFonts w:cs="Arial"/>
              <w:noProof/>
              <w:szCs w:val="24"/>
            </w:rPr>
          </w:rPrChange>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70563E" w:rsidRDefault="00FA797F" w:rsidP="00FA797F">
      <w:pPr>
        <w:widowControl w:val="0"/>
        <w:autoSpaceDE w:val="0"/>
        <w:autoSpaceDN w:val="0"/>
        <w:adjustRightInd w:val="0"/>
        <w:ind w:left="480" w:hanging="480"/>
        <w:rPr>
          <w:rFonts w:cs="Arial"/>
          <w:noProof/>
          <w:szCs w:val="24"/>
          <w:lang w:val="de-DE"/>
          <w:rPrChange w:id="2651" w:author="Tadeusz Szefler" w:date="2024-06-07T12:32:00Z" w16du:dateUtc="2024-06-07T10:32:00Z">
            <w:rPr>
              <w:rFonts w:cs="Arial"/>
              <w:noProof/>
              <w:szCs w:val="24"/>
            </w:rPr>
          </w:rPrChange>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 xml:space="preserve">Trzy gdańskie szkoły wyższe utworzyły Związek Uczelni im. </w:t>
      </w:r>
      <w:r w:rsidRPr="0070563E">
        <w:rPr>
          <w:rFonts w:cs="Arial"/>
          <w:i/>
          <w:iCs/>
          <w:noProof/>
          <w:szCs w:val="24"/>
          <w:lang w:val="de-DE"/>
          <w:rPrChange w:id="2652" w:author="Tadeusz Szefler" w:date="2024-06-07T12:32:00Z" w16du:dateUtc="2024-06-07T10:32:00Z">
            <w:rPr>
              <w:rFonts w:cs="Arial"/>
              <w:i/>
              <w:iCs/>
              <w:noProof/>
              <w:szCs w:val="24"/>
            </w:rPr>
          </w:rPrChange>
        </w:rPr>
        <w:t>Daniela Fahrenheita</w:t>
      </w:r>
      <w:r w:rsidRPr="0070563E">
        <w:rPr>
          <w:rFonts w:cs="Arial"/>
          <w:noProof/>
          <w:szCs w:val="24"/>
          <w:lang w:val="de-DE"/>
          <w:rPrChange w:id="2653" w:author="Tadeusz Szefler" w:date="2024-06-07T12:32:00Z" w16du:dateUtc="2024-06-07T10:32:00Z">
            <w:rPr>
              <w:rFonts w:cs="Arial"/>
              <w:noProof/>
              <w:szCs w:val="24"/>
            </w:rPr>
          </w:rPrChange>
        </w:rPr>
        <w:t>. https://naukawpolsce.pap.pl/aktualnosci/news%2C85430%2Ctrzy-gdanskie-szkoly-wyzsze-utworzyly-zwiazek-uczelni-im-daniela-fahrenheita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QS WUR Ranking. 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Przedsiębiorczość i Zarządzanie, t. XV, z. 8, cz. I: „Wybrane problemy zarządzania rozwojem 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Prace Naukowe Uniwersytetu 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70563E">
        <w:rPr>
          <w:rFonts w:cs="Arial"/>
          <w:noProof/>
          <w:szCs w:val="24"/>
          <w:lang w:val="de-DE"/>
          <w:rPrChange w:id="2654" w:author="Tadeusz Szefler" w:date="2024-06-07T12:32:00Z" w16du:dateUtc="2024-06-07T10:32:00Z">
            <w:rPr>
              <w:rFonts w:cs="Arial"/>
              <w:noProof/>
              <w:szCs w:val="24"/>
            </w:rPr>
          </w:rPrChange>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01224956"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Womack, J. P., &amp; Jones, D. T. (1997). Lean Thinking</w:t>
      </w:r>
      <w:del w:id="2655" w:author="Tadeusz Szefler" w:date="2024-06-11T13:15:00Z" w16du:dateUtc="2024-06-11T11:15:00Z">
        <w:r w:rsidRPr="009117B6" w:rsidDel="00930A6A">
          <w:rPr>
            <w:rFonts w:cs="Arial"/>
            <w:noProof/>
            <w:szCs w:val="24"/>
            <w:lang w:val="en-GB"/>
          </w:rPr>
          <w:delText>—</w:delText>
        </w:r>
      </w:del>
      <w:ins w:id="2656" w:author="Tadeusz Szefler" w:date="2024-06-11T13:15:00Z" w16du:dateUtc="2024-06-11T11:15:00Z">
        <w:r w:rsidR="00930A6A">
          <w:rPr>
            <w:rFonts w:cs="Arial"/>
            <w:noProof/>
            <w:szCs w:val="24"/>
            <w:lang w:val="en-GB"/>
          </w:rPr>
          <w:t xml:space="preserve"> – </w:t>
        </w:r>
      </w:ins>
      <w:r w:rsidRPr="009117B6">
        <w:rPr>
          <w:rFonts w:cs="Arial"/>
          <w:noProof/>
          <w:szCs w:val="24"/>
          <w:lang w:val="en-GB"/>
        </w:rPr>
        <w:t xml:space="preserve">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2657" w:name="_Toc168466268"/>
      <w:bookmarkStart w:id="2658" w:name="_Toc164801039"/>
      <w:r w:rsidRPr="00EA682C">
        <w:t>Spis treści</w:t>
      </w:r>
      <w:bookmarkEnd w:id="2657"/>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bookmarkStart w:id="2659" w:name="_Hlk169078251"/>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bookmarkEnd w:id="2659"/>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bookmarkStart w:id="2660" w:name="_Hlk169078450"/>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bookmarkEnd w:id="2660"/>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bookmarkStart w:id="2661" w:name="_Hlk169078543"/>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bookmarkEnd w:id="2661"/>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bookmarkStart w:id="2662" w:name="_Hlk169078643"/>
      <w:r>
        <w:rPr>
          <w:noProof/>
        </w:rPr>
        <w:t>Załącznik 4 – Propozycja rankingu Światowych uczelni na podstawie rezultatów globalnych THE, ARWU, QS i Webometrics – Ranking RV250</w:t>
      </w:r>
      <w:bookmarkEnd w:id="2662"/>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bookmarkStart w:id="2663" w:name="_Hlk169078906"/>
      <w:r>
        <w:rPr>
          <w:noProof/>
        </w:rPr>
        <w:t>Załącznik 5 – Lista artykułów naukowych przyjętych do Analizy grup interesariuszy uczelni w badaniu SLR</w:t>
      </w:r>
      <w:bookmarkEnd w:id="2663"/>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bookmarkStart w:id="2664" w:name="_Hlk169078976"/>
      <w:r>
        <w:rPr>
          <w:noProof/>
        </w:rPr>
        <w:t>Załącznik 6 – Szczegółowa Lista Analizowanych fraz  odnoszących się do interEsariuszy uczelni w badaniu SLR</w:t>
      </w:r>
      <w:bookmarkEnd w:id="2664"/>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bookmarkStart w:id="2665" w:name="_Hlk169079061"/>
      <w:r>
        <w:rPr>
          <w:noProof/>
        </w:rPr>
        <w:t>Załącznik 7 – Diagram Modelu Doskonalenia Systemu Zarządzania Jakością Uczelni Inspirowanego Satysfakcją Interesariuszy wraz ze szczegółowym opisem etapów Modelu</w:t>
      </w:r>
      <w:bookmarkEnd w:id="2665"/>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2666" w:name="_Toc168466269"/>
      <w:r w:rsidRPr="00233788">
        <w:t>Wykaz rysunków</w:t>
      </w:r>
      <w:bookmarkEnd w:id="2658"/>
      <w:bookmarkEnd w:id="2666"/>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2667" w:name="_Toc164801040"/>
      <w:bookmarkStart w:id="2668" w:name="_Toc168466270"/>
      <w:r w:rsidRPr="00EA682C">
        <w:t xml:space="preserve">Wykaz </w:t>
      </w:r>
      <w:r w:rsidR="00EA682C" w:rsidRPr="00EA682C">
        <w:t>t</w:t>
      </w:r>
      <w:r w:rsidRPr="00EA682C">
        <w:t>abel</w:t>
      </w:r>
      <w:bookmarkEnd w:id="2667"/>
      <w:bookmarkEnd w:id="2668"/>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2669" w:name="_Toc164801041"/>
      <w:bookmarkStart w:id="2670" w:name="_Toc168466271"/>
      <w:r w:rsidRPr="00233788">
        <w:t>Wykaz załączników</w:t>
      </w:r>
      <w:bookmarkEnd w:id="2669"/>
      <w:bookmarkEnd w:id="2670"/>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2671" w:name="_Ref66902367"/>
      <w:bookmarkStart w:id="2672" w:name="_Toc164801042"/>
      <w:bookmarkStart w:id="2673" w:name="_Toc168466272"/>
      <w:r w:rsidRPr="00233788">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2671"/>
      <w:bookmarkEnd w:id="2672"/>
      <w:bookmarkEnd w:id="267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 xml:space="preserve">kryteria oceny dla każdej grupy pracowników i rodzaju stanowisk oraz tryb i podmiot dokonujący oceny </w:t>
      </w:r>
      <w:proofErr w:type="gramStart"/>
      <w:r w:rsidRPr="00233788">
        <w:t>określa</w:t>
      </w:r>
      <w:proofErr w:type="gramEnd"/>
      <w:r w:rsidRPr="00233788">
        <w:t xml:space="preserve">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2674" w:name="_Toc164801043"/>
      <w:bookmarkStart w:id="2675" w:name="_Toc168466273"/>
      <w:r w:rsidRPr="00233788">
        <w:t>Załącznik 2 - Kwestionariusze badania satysfakcji interesariuszy</w:t>
      </w:r>
      <w:bookmarkEnd w:id="2674"/>
      <w:bookmarkEnd w:id="2675"/>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2676" w:name="_Toc164801044"/>
      <w:bookmarkStart w:id="2677" w:name="_Toc168466274"/>
      <w:r w:rsidRPr="00233788">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2676"/>
      <w:bookmarkEnd w:id="2677"/>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2678" w:name="_Toc164801045"/>
      <w:bookmarkStart w:id="2679" w:name="_Toc168466275"/>
      <w:r w:rsidRPr="00233788">
        <w:t xml:space="preserve">Załącznik </w:t>
      </w:r>
      <w:r>
        <w:t>4</w:t>
      </w:r>
      <w:r w:rsidRPr="00233788">
        <w:t xml:space="preserve"> – </w:t>
      </w:r>
      <w:r>
        <w:t>Propozycja rankingu Światowych uczelni na podstawie rezultatów globalnych THE, ARWU, QS i Webometrics – Ranking RV250</w:t>
      </w:r>
      <w:bookmarkEnd w:id="2678"/>
      <w:bookmarkEnd w:id="2679"/>
    </w:p>
    <w:p w14:paraId="5427DF13" w14:textId="7FB255B6" w:rsidR="00622247" w:rsidRDefault="00622247" w:rsidP="00622247">
      <w:pPr>
        <w:pStyle w:val="Tytutabeli"/>
      </w:pPr>
      <w:bookmarkStart w:id="2680" w:name="_Ref134656238"/>
      <w:bookmarkStart w:id="2681"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2680"/>
      <w:r>
        <w:t xml:space="preserve"> </w:t>
      </w:r>
      <w:r w:rsidRPr="00622247">
        <w:rPr>
          <w:lang w:eastAsia="pl-PL"/>
        </w:rPr>
        <w:t xml:space="preserve">RankingRV250 dla top100 uczelni w THE, ARWU, QS i </w:t>
      </w:r>
      <w:proofErr w:type="spellStart"/>
      <w:r w:rsidRPr="00622247">
        <w:rPr>
          <w:lang w:eastAsia="pl-PL"/>
        </w:rPr>
        <w:t>Webometrics</w:t>
      </w:r>
      <w:bookmarkEnd w:id="2681"/>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Pohang University of Science </w:t>
            </w:r>
            <w:proofErr w:type="gramStart"/>
            <w:r w:rsidRPr="00622247">
              <w:rPr>
                <w:rFonts w:eastAsia="Times New Roman" w:cs="Arial"/>
                <w:color w:val="000000"/>
                <w:sz w:val="18"/>
                <w:szCs w:val="18"/>
                <w:lang w:val="en-GB" w:eastAsia="pl-PL"/>
              </w:rPr>
              <w:t>And</w:t>
            </w:r>
            <w:proofErr w:type="gramEnd"/>
            <w:r w:rsidRPr="00622247">
              <w:rPr>
                <w:rFonts w:eastAsia="Times New Roman" w:cs="Arial"/>
                <w:color w:val="000000"/>
                <w:sz w:val="18"/>
                <w:szCs w:val="18"/>
                <w:lang w:val="en-GB" w:eastAsia="pl-PL"/>
              </w:rPr>
              <w:t xml:space="preserve">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2682" w:name="_Toc164801046"/>
      <w:bookmarkStart w:id="2683" w:name="_Toc168466276"/>
      <w:r w:rsidRPr="00233788">
        <w:t xml:space="preserve">Załącznik </w:t>
      </w:r>
      <w:r>
        <w:t>5</w:t>
      </w:r>
      <w:r w:rsidRPr="00233788">
        <w:t xml:space="preserve"> – </w:t>
      </w:r>
      <w:r>
        <w:t>Lista artykułów naukowych przyjętych do Analizy grup interesariuszy uczelni w badaniu SLR</w:t>
      </w:r>
      <w:bookmarkEnd w:id="2682"/>
      <w:bookmarkEnd w:id="2683"/>
    </w:p>
    <w:tbl>
      <w:tblPr>
        <w:tblStyle w:val="Tabela-Siatka"/>
        <w:tblW w:w="5000" w:type="pct"/>
        <w:tblLook w:val="04A0" w:firstRow="1" w:lastRow="0" w:firstColumn="1" w:lastColumn="0" w:noHBand="0" w:noVBand="1"/>
      </w:tblPr>
      <w:tblGrid>
        <w:gridCol w:w="538"/>
        <w:gridCol w:w="1595"/>
        <w:gridCol w:w="3210"/>
        <w:gridCol w:w="3719"/>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EC10C1"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C10C1"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EC10C1"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w:t>
            </w:r>
            <w:proofErr w:type="gramStart"/>
            <w:r w:rsidRPr="008C72E5">
              <w:t>2007.00817.x</w:t>
            </w:r>
            <w:proofErr w:type="gramEnd"/>
          </w:p>
        </w:tc>
      </w:tr>
      <w:tr w:rsidR="00C4329A" w:rsidRPr="00F3116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EC10C1"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w:t>
            </w:r>
            <w:proofErr w:type="gramStart"/>
            <w:r w:rsidRPr="008C72E5">
              <w:t>2010.00459.x</w:t>
            </w:r>
            <w:proofErr w:type="gramEnd"/>
          </w:p>
        </w:tc>
      </w:tr>
      <w:tr w:rsidR="00C4329A" w:rsidRPr="00EC10C1"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F3116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C10C1"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w:t>
            </w:r>
            <w:proofErr w:type="gramStart"/>
            <w:r w:rsidRPr="008C72E5">
              <w:t>ijhe.v</w:t>
            </w:r>
            <w:proofErr w:type="gramEnd"/>
            <w:r w:rsidRPr="008C72E5">
              <w:t>9n3p71</w:t>
            </w:r>
          </w:p>
        </w:tc>
      </w:tr>
      <w:tr w:rsidR="00C4329A" w:rsidRPr="00EC10C1"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F3116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C10C1"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C10C1"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C10C1"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C10C1"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C10C1"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C10C1"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F3116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C10C1"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C10C1"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w:t>
            </w:r>
            <w:proofErr w:type="gramStart"/>
            <w:r w:rsidRPr="008C72E5">
              <w:t>2008.00376.x</w:t>
            </w:r>
            <w:proofErr w:type="gramEnd"/>
          </w:p>
        </w:tc>
      </w:tr>
      <w:tr w:rsidR="00C4329A" w:rsidRPr="00EC10C1"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C10C1"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C10C1"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C10C1"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C10C1"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C10C1"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C10C1"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C10C1"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C10C1"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C10C1"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F3116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C10C1"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F3116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C10C1"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C10C1"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F3116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C10C1"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F3116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C10C1"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C10C1"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C10C1"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F3116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C10C1"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C10C1"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F3116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F3116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EC10C1"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C10C1"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C10C1"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C10C1"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C10C1"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C10C1"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C10C1"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C10C1"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C10C1"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C10C1"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F3116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proofErr w:type="gramStart"/>
            <w:r w:rsidRPr="008C72E5">
              <w:t>Academics’</w:t>
            </w:r>
            <w:proofErr w:type="gramEnd"/>
            <w:r w:rsidRPr="008C72E5">
              <w:t xml:space="preserve">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C10C1"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C10C1"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F3116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C10C1"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F3116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C10C1"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C10C1"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C10C1"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C10C1"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C10C1"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C10C1"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C10C1"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F3116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C10C1"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C10C1"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EC10C1"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C10C1"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C10C1"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C10C1"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C10C1"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C10C1"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C10C1"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EC10C1"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EC10C1"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C10C1"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C10C1"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C10C1"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C10C1"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C10C1"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C10C1"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C10C1"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C10C1"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F3116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C10C1"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C10C1"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C10C1"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F3116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C10C1"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F3116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C10C1"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C10C1"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C10C1"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F3116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C10C1"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C10C1"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C10C1"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C10C1"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EC10C1"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C10C1"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C10C1"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F3116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C10C1"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C10C1"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w:t>
            </w:r>
            <w:proofErr w:type="gramStart"/>
            <w:r w:rsidRPr="008C72E5">
              <w:t>teflinjournal.v</w:t>
            </w:r>
            <w:proofErr w:type="gramEnd"/>
            <w:r w:rsidRPr="008C72E5">
              <w:t>29i1/108-128</w:t>
            </w:r>
          </w:p>
        </w:tc>
      </w:tr>
      <w:tr w:rsidR="00C4329A" w:rsidRPr="00EC10C1"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F3116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C10C1"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C10C1"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F3116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F3116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F3116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F3116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w:t>
            </w:r>
            <w:proofErr w:type="gramStart"/>
            <w:r w:rsidRPr="008C72E5">
              <w:t>pie.v39.i</w:t>
            </w:r>
            <w:proofErr w:type="gramEnd"/>
            <w:r w:rsidRPr="008C72E5">
              <w:t>1.24</w:t>
            </w:r>
          </w:p>
        </w:tc>
      </w:tr>
      <w:tr w:rsidR="00C4329A" w:rsidRPr="00EC10C1"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F3116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EC10C1"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C10C1"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F3116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C10C1"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C10C1"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C10C1"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 xml:space="preserve">Lecturers and </w:t>
            </w:r>
            <w:proofErr w:type="gramStart"/>
            <w:r w:rsidRPr="008C72E5">
              <w:t>students</w:t>
            </w:r>
            <w:proofErr w:type="gramEnd"/>
            <w:r w:rsidRPr="008C72E5">
              <w:t xml:space="preserve">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C10C1"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C10C1"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F3116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C10C1"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EC10C1"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F3116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C10C1"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C10C1"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C10C1"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 xml:space="preserve">Is English </w:t>
            </w:r>
            <w:proofErr w:type="gramStart"/>
            <w:r w:rsidRPr="008C72E5">
              <w:t>A</w:t>
            </w:r>
            <w:proofErr w:type="gramEnd"/>
            <w:r w:rsidRPr="008C72E5">
              <w:t xml:space="preserve">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EC10C1"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F3116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F3116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F3116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EC10C1"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C10C1"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w:t>
            </w:r>
            <w:proofErr w:type="gramStart"/>
            <w:r w:rsidRPr="008C72E5">
              <w:t>157::</w:t>
            </w:r>
            <w:proofErr w:type="gramEnd"/>
            <w:r w:rsidRPr="008C72E5">
              <w:t>AID-SRES283&gt;3.0.CO;2-D</w:t>
            </w:r>
          </w:p>
        </w:tc>
      </w:tr>
      <w:tr w:rsidR="00C4329A" w:rsidRPr="00EC10C1"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F3116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C10C1"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C10C1"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C10C1"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 xml:space="preserve">(2012) ACIS </w:t>
            </w:r>
            <w:proofErr w:type="gramStart"/>
            <w:r w:rsidRPr="008C72E5">
              <w:t>2012 :</w:t>
            </w:r>
            <w:proofErr w:type="gramEnd"/>
            <w:r w:rsidRPr="008C72E5">
              <w:t xml:space="preserve">  Proceedings of the 23rd Australasian Conference on Information Systems, 0</w:t>
            </w:r>
          </w:p>
        </w:tc>
      </w:tr>
      <w:tr w:rsidR="00C4329A" w:rsidRPr="00EC10C1"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C10C1"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C10C1"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C10C1"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C10C1"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F3116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w:t>
            </w:r>
            <w:proofErr w:type="gramStart"/>
            <w:r w:rsidRPr="008C72E5">
              <w:t>curationis.v</w:t>
            </w:r>
            <w:proofErr w:type="gramEnd"/>
            <w:r w:rsidRPr="008C72E5">
              <w:t>42i1.1885</w:t>
            </w:r>
          </w:p>
        </w:tc>
      </w:tr>
      <w:tr w:rsidR="00C4329A" w:rsidRPr="00EC10C1"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C10C1"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C10C1"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C10C1"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C10C1"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C10C1"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F3116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C10C1"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C10C1"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C10C1"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w:t>
            </w:r>
            <w:proofErr w:type="gramStart"/>
            <w:r w:rsidRPr="008C72E5">
              <w:t>value based</w:t>
            </w:r>
            <w:proofErr w:type="gramEnd"/>
            <w:r w:rsidRPr="008C72E5">
              <w:t xml:space="preserve">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C10C1"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563A062F" w:rsidR="009F6AC8" w:rsidRPr="008C72E5" w:rsidRDefault="009F6AC8" w:rsidP="00B558B7">
            <w:pPr>
              <w:pStyle w:val="TekstTabeli"/>
            </w:pPr>
            <w:r w:rsidRPr="008C72E5">
              <w:t xml:space="preserve">Dilemmas in Re-branding a </w:t>
            </w:r>
            <w:proofErr w:type="gramStart"/>
            <w:r w:rsidRPr="008C72E5">
              <w:t>University</w:t>
            </w:r>
            <w:proofErr w:type="gramEnd"/>
            <w:del w:id="2684" w:author="Tadeusz Szefler" w:date="2024-06-11T13:17:00Z" w16du:dateUtc="2024-06-11T11:17:00Z">
              <w:r w:rsidRPr="008C72E5" w:rsidDel="00930A6A">
                <w:delText>—“</w:delText>
              </w:r>
            </w:del>
            <w:ins w:id="2685" w:author="Tadeusz Szefler" w:date="2024-06-11T13:17:00Z" w16du:dateUtc="2024-06-11T11:17:00Z">
              <w:r w:rsidR="00930A6A">
                <w:t xml:space="preserve"> – </w:t>
              </w:r>
            </w:ins>
            <w:r w:rsidRPr="008C72E5">
              <w:t>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C10C1"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C10C1"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w:t>
            </w:r>
            <w:proofErr w:type="gramStart"/>
            <w:r w:rsidRPr="008C72E5">
              <w:t>ijtech.v</w:t>
            </w:r>
            <w:proofErr w:type="gramEnd"/>
            <w:r w:rsidRPr="008C72E5">
              <w:t>9i5.1363</w:t>
            </w:r>
          </w:p>
        </w:tc>
      </w:tr>
      <w:tr w:rsidR="00C4329A" w:rsidRPr="00F3116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C10C1"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C10C1"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C10C1"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proofErr w:type="gramStart"/>
            <w:r w:rsidRPr="008C72E5">
              <w:t>he</w:t>
            </w:r>
            <w:proofErr w:type="spellEnd"/>
            <w:proofErr w:type="gram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C10C1"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C10C1"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 xml:space="preserve">Assessing Quantitative Literacy in Higher Education: An Overview of Existing Research and Assessments </w:t>
            </w:r>
            <w:proofErr w:type="gramStart"/>
            <w:r w:rsidRPr="008C72E5">
              <w:t>With</w:t>
            </w:r>
            <w:proofErr w:type="gramEnd"/>
            <w:r w:rsidRPr="008C72E5">
              <w:t xml:space="preserve">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C10C1"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C10C1"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EC10C1"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C10C1"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C10C1"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C10C1"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C10C1"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C10C1"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C10C1"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C10C1"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EC10C1"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F3116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EC10C1"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EC10C1"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EC10C1"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EC10C1"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EC10C1"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70563E" w:rsidRDefault="009F6AC8" w:rsidP="00B558B7">
            <w:pPr>
              <w:pStyle w:val="TekstTabeli"/>
              <w:rPr>
                <w:lang w:val="de-DE"/>
                <w:rPrChange w:id="2686" w:author="Tadeusz Szefler" w:date="2024-06-07T12:32:00Z" w16du:dateUtc="2024-06-07T10:32:00Z">
                  <w:rPr>
                    <w:lang w:val="pl-PL"/>
                  </w:rPr>
                </w:rPrChange>
              </w:rPr>
            </w:pPr>
            <w:r w:rsidRPr="0070563E">
              <w:rPr>
                <w:lang w:val="de-DE"/>
                <w:rPrChange w:id="2687" w:author="Tadeusz Szefler" w:date="2024-06-07T12:32:00Z" w16du:dateUtc="2024-06-07T10:32:00Z">
                  <w:rPr/>
                </w:rPrChange>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EC10C1"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F3116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EC10C1"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EC10C1"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F3116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EC10C1"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EC10C1"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EC10C1"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EC10C1"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EC10C1"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F3116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F3116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EC10C1"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w:t>
            </w:r>
            <w:proofErr w:type="gramStart"/>
            <w:r w:rsidRPr="00D82766">
              <w:rPr>
                <w:lang w:val="pl-PL"/>
              </w:rPr>
              <w:t>cp.v</w:t>
            </w:r>
            <w:proofErr w:type="gramEnd"/>
            <w:r w:rsidRPr="00D82766">
              <w:rPr>
                <w:lang w:val="pl-PL"/>
              </w:rPr>
              <w:t>38i2.19685</w:t>
            </w:r>
          </w:p>
        </w:tc>
      </w:tr>
      <w:tr w:rsidR="00C4329A" w:rsidRPr="00EC10C1"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EC10C1"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EC10C1"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EC10C1"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EC10C1"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EC10C1"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EC10C1"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EC10C1"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F3116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EC10C1"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w:t>
            </w:r>
            <w:proofErr w:type="gramStart"/>
            <w:r w:rsidRPr="00D82766">
              <w:rPr>
                <w:lang w:val="pl-PL"/>
              </w:rPr>
              <w:t>rsp.v</w:t>
            </w:r>
            <w:proofErr w:type="gramEnd"/>
            <w:r w:rsidRPr="00D82766">
              <w:rPr>
                <w:lang w:val="pl-PL"/>
              </w:rPr>
              <w:t>17i2.916</w:t>
            </w:r>
          </w:p>
        </w:tc>
      </w:tr>
      <w:tr w:rsidR="00C4329A" w:rsidRPr="00F3116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EC10C1"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EC10C1"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w:t>
            </w:r>
            <w:proofErr w:type="gramStart"/>
            <w:r w:rsidRPr="008C72E5">
              <w:t>early stage</w:t>
            </w:r>
            <w:proofErr w:type="gramEnd"/>
            <w:r w:rsidRPr="008C72E5">
              <w:t xml:space="preserv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F3116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EC10C1"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EC10C1"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EC10C1"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EC10C1"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F3116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EC10C1"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EC10C1"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EC10C1"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EC10C1"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EC10C1"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EC10C1"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EC10C1"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EC10C1"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EC10C1"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EC10C1"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EC10C1"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EC10C1"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EC10C1"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EC10C1"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EC10C1"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EC10C1"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EC10C1"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EC10C1"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EC10C1"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EC10C1"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F3116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EC10C1"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EC10C1"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F3116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F3116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EC10C1"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F3116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EC10C1"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EC10C1"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EC10C1"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EC10C1"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EC10C1"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EC10C1"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EC10C1"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F3116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EC10C1"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proofErr w:type="gramStart"/>
            <w:r w:rsidRPr="008C72E5">
              <w:t>students</w:t>
            </w:r>
            <w:proofErr w:type="spellEnd"/>
            <w:proofErr w:type="gram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EC10C1"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EC10C1"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EC10C1"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EC10C1"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EC10C1"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EC10C1"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F3116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EC10C1"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F3116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EC10C1"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EC10C1"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EC10C1"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EC10C1"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EC10C1"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EC10C1"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F3116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EC10C1"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EC10C1"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EC10C1"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EC10C1"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F3116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EC10C1"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EC10C1"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EC10C1"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EC10C1"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EC10C1"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F3116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w:t>
            </w:r>
            <w:proofErr w:type="gramStart"/>
            <w:r w:rsidRPr="008C72E5">
              <w:t>stakeholders</w:t>
            </w:r>
            <w:proofErr w:type="gramEnd"/>
            <w:r w:rsidRPr="008C72E5">
              <w:t xml:space="preserve">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EC10C1"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EC10C1"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EC10C1"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 xml:space="preserve">The Variables that Predict Science Undergraduates’ Timely Degree Completion: </w:t>
            </w:r>
            <w:proofErr w:type="gramStart"/>
            <w:r w:rsidRPr="008C72E5">
              <w:t>a</w:t>
            </w:r>
            <w:proofErr w:type="gramEnd"/>
            <w:r w:rsidRPr="008C72E5">
              <w:t xml:space="preserve">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EC10C1"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EC10C1"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EC10C1"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EC10C1"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EC10C1"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EC10C1"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EC10C1"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70563E" w:rsidRDefault="009F6AC8" w:rsidP="00B558B7">
            <w:pPr>
              <w:pStyle w:val="TekstTabeli"/>
              <w:rPr>
                <w:lang w:val="de-DE"/>
                <w:rPrChange w:id="2688" w:author="Tadeusz Szefler" w:date="2024-06-07T12:32:00Z" w16du:dateUtc="2024-06-07T10:32:00Z">
                  <w:rPr>
                    <w:lang w:val="pl-PL"/>
                  </w:rPr>
                </w:rPrChange>
              </w:rPr>
            </w:pPr>
            <w:proofErr w:type="spellStart"/>
            <w:r w:rsidRPr="0070563E">
              <w:rPr>
                <w:lang w:val="de-DE"/>
                <w:rPrChange w:id="2689" w:author="Tadeusz Szefler" w:date="2024-06-07T12:32:00Z" w16du:dateUtc="2024-06-07T10:32:00Z">
                  <w:rPr/>
                </w:rPrChange>
              </w:rPr>
              <w:t>Kozar</w:t>
            </w:r>
            <w:proofErr w:type="spellEnd"/>
            <w:r w:rsidRPr="0070563E">
              <w:rPr>
                <w:lang w:val="de-DE"/>
                <w:rPrChange w:id="2690" w:author="Tadeusz Szefler" w:date="2024-06-07T12:32:00Z" w16du:dateUtc="2024-06-07T10:32:00Z">
                  <w:rPr/>
                </w:rPrChange>
              </w:rPr>
              <w:t xml:space="preserve"> O., </w:t>
            </w:r>
            <w:proofErr w:type="spellStart"/>
            <w:r w:rsidRPr="0070563E">
              <w:rPr>
                <w:lang w:val="de-DE"/>
                <w:rPrChange w:id="2691" w:author="Tadeusz Szefler" w:date="2024-06-07T12:32:00Z" w16du:dateUtc="2024-06-07T10:32:00Z">
                  <w:rPr/>
                </w:rPrChange>
              </w:rPr>
              <w:t>Lum</w:t>
            </w:r>
            <w:proofErr w:type="spellEnd"/>
            <w:r w:rsidRPr="0070563E">
              <w:rPr>
                <w:lang w:val="de-DE"/>
                <w:rPrChange w:id="2692" w:author="Tadeusz Szefler" w:date="2024-06-07T12:32:00Z" w16du:dateUtc="2024-06-07T10:32:00Z">
                  <w:rPr/>
                </w:rPrChange>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EC10C1"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F3116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EC10C1"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F3116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EC10C1"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EC10C1"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EC10C1"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EC10C1"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EC10C1"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 xml:space="preserve">Intervention Strategies and Lessons Learned </w:t>
            </w:r>
            <w:proofErr w:type="gramStart"/>
            <w:r w:rsidRPr="008C72E5">
              <w:t>From</w:t>
            </w:r>
            <w:proofErr w:type="gramEnd"/>
            <w:r w:rsidRPr="008C72E5">
              <w:t xml:space="preserve">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EC10C1"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EC10C1"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EC10C1"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EC10C1"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EC10C1"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EC10C1"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w:t>
            </w:r>
            <w:proofErr w:type="gramStart"/>
            <w:r w:rsidRPr="008C72E5">
              <w:t>jeecar.v</w:t>
            </w:r>
            <w:proofErr w:type="gramEnd"/>
            <w:r w:rsidRPr="008C72E5">
              <w:t>5i1.189</w:t>
            </w:r>
          </w:p>
        </w:tc>
      </w:tr>
      <w:tr w:rsidR="00C4329A" w:rsidRPr="00EC10C1"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w:t>
            </w:r>
            <w:proofErr w:type="gramStart"/>
            <w:r w:rsidRPr="008C72E5">
              <w:t>ijere.v</w:t>
            </w:r>
            <w:proofErr w:type="gramEnd"/>
            <w:r w:rsidRPr="008C72E5">
              <w:t>11i1.22210</w:t>
            </w:r>
          </w:p>
        </w:tc>
      </w:tr>
      <w:tr w:rsidR="00C4329A" w:rsidRPr="00EC10C1"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EC10C1"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w:t>
            </w:r>
            <w:proofErr w:type="gramStart"/>
            <w:r w:rsidRPr="008C72E5">
              <w:t>stakeholders</w:t>
            </w:r>
            <w:proofErr w:type="gramEnd"/>
            <w:r w:rsidRPr="008C72E5">
              <w:t xml:space="preserve">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EC10C1"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EC10C1"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F3116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EC10C1"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EC10C1"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F3116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3F3074DA" w:rsidR="009F6AC8" w:rsidRPr="008C72E5" w:rsidRDefault="009F6AC8" w:rsidP="00B558B7">
            <w:pPr>
              <w:pStyle w:val="TekstTabeli"/>
            </w:pPr>
            <w:r w:rsidRPr="008C72E5">
              <w:t>Valuation discourses and disciplinary positioning struggles of academic researchers</w:t>
            </w:r>
            <w:del w:id="2693" w:author="Tadeusz Szefler" w:date="2024-06-11T13:17:00Z" w16du:dateUtc="2024-06-11T11:17:00Z">
              <w:r w:rsidRPr="008C72E5" w:rsidDel="00930A6A">
                <w:delText>—</w:delText>
              </w:r>
            </w:del>
            <w:ins w:id="2694" w:author="Tadeusz Szefler" w:date="2024-06-11T13:17:00Z" w16du:dateUtc="2024-06-11T11:17:00Z">
              <w:r w:rsidR="00930A6A">
                <w:t xml:space="preserve"> – </w:t>
              </w:r>
            </w:ins>
            <w:r w:rsidRPr="008C72E5">
              <w:t>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F3116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EC10C1"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EC10C1"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EC10C1"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EC10C1"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EC10C1"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EC10C1"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EC10C1"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EC10C1"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EC10C1"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EC10C1"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EC10C1"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EC10C1"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EC10C1"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EC10C1"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70563E" w:rsidRDefault="009F6AC8" w:rsidP="00B558B7">
            <w:pPr>
              <w:pStyle w:val="TekstTabeli"/>
              <w:rPr>
                <w:lang w:val="de-DE"/>
                <w:rPrChange w:id="2695" w:author="Tadeusz Szefler" w:date="2024-06-07T12:32:00Z" w16du:dateUtc="2024-06-07T10:32:00Z">
                  <w:rPr>
                    <w:lang w:val="pl-PL"/>
                  </w:rPr>
                </w:rPrChange>
              </w:rPr>
            </w:pPr>
            <w:proofErr w:type="spellStart"/>
            <w:r w:rsidRPr="0070563E">
              <w:rPr>
                <w:lang w:val="de-DE"/>
                <w:rPrChange w:id="2696" w:author="Tadeusz Szefler" w:date="2024-06-07T12:32:00Z" w16du:dateUtc="2024-06-07T10:32:00Z">
                  <w:rPr/>
                </w:rPrChange>
              </w:rPr>
              <w:t>Qanga</w:t>
            </w:r>
            <w:proofErr w:type="spellEnd"/>
            <w:r w:rsidRPr="0070563E">
              <w:rPr>
                <w:lang w:val="de-DE"/>
                <w:rPrChange w:id="2697" w:author="Tadeusz Szefler" w:date="2024-06-07T12:32:00Z" w16du:dateUtc="2024-06-07T10:32:00Z">
                  <w:rPr/>
                </w:rPrChange>
              </w:rPr>
              <w:t xml:space="preserve">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EC10C1"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EC10C1"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EC10C1"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F3116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 xml:space="preserve">Sustainable Development </w:t>
            </w:r>
            <w:proofErr w:type="gramStart"/>
            <w:r w:rsidRPr="008C72E5">
              <w:t>And</w:t>
            </w:r>
            <w:proofErr w:type="gramEnd"/>
            <w:r w:rsidRPr="008C72E5">
              <w:t xml:space="preserve">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EC10C1"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w:t>
            </w:r>
            <w:proofErr w:type="gramStart"/>
            <w:r w:rsidRPr="00D82766">
              <w:rPr>
                <w:lang w:val="pl-PL"/>
              </w:rPr>
              <w:t>cp.v</w:t>
            </w:r>
            <w:proofErr w:type="gramEnd"/>
            <w:r w:rsidRPr="00D82766">
              <w:rPr>
                <w:lang w:val="pl-PL"/>
              </w:rPr>
              <w:t>41i1.39651</w:t>
            </w:r>
          </w:p>
        </w:tc>
      </w:tr>
      <w:tr w:rsidR="00C4329A" w:rsidRPr="00EC10C1"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EC10C1"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EC10C1"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EC10C1"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EC10C1"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EC10C1"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EC10C1"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EC10C1"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EC10C1"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EC10C1"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EC10C1"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EC10C1"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EC10C1"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EC10C1"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EC10C1"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EC10C1"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EC10C1"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EC10C1"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EC10C1"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EC10C1"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EC10C1"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F3116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EC10C1"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EC10C1"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EC10C1"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F3116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EC10C1"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EC10C1"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EC10C1"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EC10C1"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EC10C1"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EC10C1"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 xml:space="preserve">University Student Health Services, Local Experience, and Emerging Needs Bridging the Past </w:t>
            </w:r>
            <w:proofErr w:type="gramStart"/>
            <w:r w:rsidRPr="008C72E5">
              <w:t>With</w:t>
            </w:r>
            <w:proofErr w:type="gramEnd"/>
            <w:r w:rsidRPr="008C72E5">
              <w:t xml:space="preserve">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EC10C1"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EC10C1"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EC10C1"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w:t>
            </w:r>
            <w:proofErr w:type="gramStart"/>
            <w:r w:rsidRPr="008C72E5">
              <w:t>profile.v</w:t>
            </w:r>
            <w:proofErr w:type="gramEnd"/>
            <w:r w:rsidRPr="008C72E5">
              <w:t>25n2.102812</w:t>
            </w:r>
          </w:p>
        </w:tc>
      </w:tr>
      <w:tr w:rsidR="00C4329A" w:rsidRPr="00EC10C1"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EC10C1"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EC10C1"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EC10C1"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EC10C1"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 xml:space="preserve">Assessing university </w:t>
            </w:r>
            <w:proofErr w:type="gramStart"/>
            <w:r w:rsidRPr="008C72E5">
              <w:t>stakeholders</w:t>
            </w:r>
            <w:proofErr w:type="gramEnd"/>
            <w:r w:rsidRPr="008C72E5">
              <w:t xml:space="preserve">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EC10C1"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 xml:space="preserve">(2023) Student-Led Peer Review: </w:t>
            </w:r>
            <w:proofErr w:type="gramStart"/>
            <w:r w:rsidRPr="008C72E5">
              <w:t>a</w:t>
            </w:r>
            <w:proofErr w:type="gramEnd"/>
            <w:r w:rsidRPr="008C72E5">
              <w:t xml:space="preserve"> Practical Guide to Implementation across Disciplines and Modalities, pp. 1 - 152, DOI: 10.4324/9781003447221</w:t>
            </w:r>
          </w:p>
        </w:tc>
      </w:tr>
      <w:tr w:rsidR="00C4329A" w:rsidRPr="00EC10C1"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EC10C1"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EC10C1"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EC10C1"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EC10C1"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EC10C1"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EC10C1"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EC10C1"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EC10C1"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EC10C1"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EC10C1"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EC10C1"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w:t>
            </w:r>
            <w:proofErr w:type="gramStart"/>
            <w:r w:rsidRPr="008C72E5">
              <w:t>jtscm.v</w:t>
            </w:r>
            <w:proofErr w:type="gramEnd"/>
            <w:r w:rsidRPr="008C72E5">
              <w:t>17i0.814</w:t>
            </w:r>
          </w:p>
        </w:tc>
      </w:tr>
      <w:tr w:rsidR="00C4329A" w:rsidRPr="00EC10C1"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F3116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EC10C1"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F3116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F3116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EC10C1"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EC10C1"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EC10C1"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F3116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EC10C1"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F3116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EC10C1"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EC10C1"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EC10C1"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EC10C1"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EC10C1"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EC10C1"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EC10C1"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EC10C1"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EC10C1"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EC10C1"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EC10C1"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EC10C1"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w:t>
            </w:r>
            <w:proofErr w:type="gramStart"/>
            <w:r w:rsidRPr="008C72E5">
              <w:t>73.v</w:t>
            </w:r>
            <w:proofErr w:type="gramEnd"/>
            <w:r w:rsidRPr="008C72E5">
              <w:t>11i3.3439</w:t>
            </w:r>
          </w:p>
        </w:tc>
      </w:tr>
      <w:tr w:rsidR="00C4329A" w:rsidRPr="00EC10C1"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EC10C1"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EC10C1"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w:t>
            </w:r>
            <w:proofErr w:type="gramStart"/>
            <w:r w:rsidRPr="008C72E5">
              <w:t>ijere.v</w:t>
            </w:r>
            <w:proofErr w:type="gramEnd"/>
            <w:r w:rsidRPr="008C72E5">
              <w:t>12i4.25103</w:t>
            </w:r>
          </w:p>
        </w:tc>
      </w:tr>
      <w:tr w:rsidR="00C4329A" w:rsidRPr="00EC10C1"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EC10C1"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proofErr w:type="gramStart"/>
            <w:r w:rsidRPr="008C72E5">
              <w:t>Social Media</w:t>
            </w:r>
            <w:proofErr w:type="gramEnd"/>
            <w:r w:rsidRPr="008C72E5">
              <w:t>,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EC10C1"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w:t>
            </w:r>
            <w:proofErr w:type="gramStart"/>
            <w:r w:rsidRPr="008C72E5">
              <w:t>jhetp.v</w:t>
            </w:r>
            <w:proofErr w:type="gramEnd"/>
            <w:r w:rsidRPr="008C72E5">
              <w:t>23i6.5957</w:t>
            </w:r>
          </w:p>
        </w:tc>
      </w:tr>
      <w:tr w:rsidR="00C4329A" w:rsidRPr="00EC10C1"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EC10C1"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EC10C1"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EC10C1"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F3116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EC10C1"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F3116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F3116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 xml:space="preserve">Course Projects </w:t>
            </w:r>
            <w:proofErr w:type="gramStart"/>
            <w:r w:rsidRPr="008C72E5">
              <w:t>As</w:t>
            </w:r>
            <w:proofErr w:type="gramEnd"/>
            <w:r w:rsidRPr="008C72E5">
              <w:t xml:space="preserve">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F3116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EC10C1"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F3116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EC10C1"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EC10C1"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F3116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EC10C1"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F3116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EC10C1"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EC10C1"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EC10C1"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F3116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2698" w:name="_Toc164801047"/>
      <w:bookmarkStart w:id="2699" w:name="_Toc168466277"/>
      <w:r w:rsidRPr="00233788">
        <w:t xml:space="preserve">Załącznik </w:t>
      </w:r>
      <w:r>
        <w:t>6</w:t>
      </w:r>
      <w:r w:rsidRPr="00233788">
        <w:t xml:space="preserve"> – </w:t>
      </w:r>
      <w:bookmarkStart w:id="2700" w:name="_Hlk157755664"/>
      <w:r>
        <w:t xml:space="preserve">Szczegółowa Lista Analizowanych fraz </w:t>
      </w:r>
      <w:r w:rsidR="00D51AB7">
        <w:br/>
      </w:r>
      <w:r>
        <w:t>odnoszących się do inter</w:t>
      </w:r>
      <w:r w:rsidR="004C1815">
        <w:t>E</w:t>
      </w:r>
      <w:r>
        <w:t>sariuszy uczelni w badaniu SLR</w:t>
      </w:r>
      <w:bookmarkEnd w:id="2698"/>
      <w:bookmarkEnd w:id="2699"/>
      <w:bookmarkEnd w:id="2700"/>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proofErr w:type="gramStart"/>
            <w:r w:rsidRPr="009F38EA">
              <w:t>professors</w:t>
            </w:r>
            <w:proofErr w:type="gramEnd"/>
            <w:r w:rsidRPr="009F38EA">
              <w:t xml:space="preserve">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2701" w:name="_Toc164801048"/>
      <w:bookmarkStart w:id="2702" w:name="_Toc168466278"/>
      <w:r>
        <w:t xml:space="preserve">Załącznik 7 </w:t>
      </w:r>
      <w:r w:rsidR="00B12AF3">
        <w:t xml:space="preserve">– </w:t>
      </w:r>
      <w:r>
        <w:t>Diagram Modelu Doskonalenia Systemu Zarządzania Jakością Uczelni Inspirowanego Satysfakcją Interesariuszy wraz ze szczegółowym opisem etapów Modelu</w:t>
      </w:r>
      <w:bookmarkEnd w:id="2701"/>
      <w:bookmarkEnd w:id="2702"/>
    </w:p>
    <w:p w14:paraId="74AE2DCF" w14:textId="4CA19AF2" w:rsidR="00BC6853" w:rsidRDefault="00BC6853" w:rsidP="00BC6853">
      <w:commentRangeStart w:id="2703"/>
      <w:r>
        <w:t>Wstawić obraz SSDQM_HQ</w:t>
      </w:r>
      <w:commentRangeEnd w:id="2703"/>
      <w:r>
        <w:rPr>
          <w:rStyle w:val="Odwoaniedokomentarza"/>
          <w:rFonts w:ascii="Times New Roman" w:eastAsia="Times New Roman" w:hAnsi="Times New Roman"/>
          <w:szCs w:val="20"/>
          <w:lang w:eastAsia="pl-PL"/>
        </w:rPr>
        <w:commentReference w:id="2703"/>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582F9AD0" w:rsidR="00BC6853" w:rsidRDefault="00BC6853">
      <w:pPr>
        <w:pStyle w:val="Akapitzlist"/>
        <w:numPr>
          <w:ilvl w:val="0"/>
          <w:numId w:val="41"/>
        </w:numPr>
      </w:pPr>
      <w:r>
        <w:t xml:space="preserve">Identyfikacja istotnych obszarów doskonalenia z punktu widzenia interesariuszy </w:t>
      </w:r>
      <w:del w:id="2704" w:author="Tadeusz Szefler" w:date="2024-06-11T13:17:00Z" w16du:dateUtc="2024-06-11T11:17:00Z">
        <w:r w:rsidDel="00930A6A">
          <w:delText>—</w:delText>
        </w:r>
      </w:del>
      <w:ins w:id="2705" w:author="Tadeusz Szefler" w:date="2024-06-11T13:17:00Z" w16du:dateUtc="2024-06-11T11:17:00Z">
        <w:r w:rsidR="00930A6A">
          <w:t>–</w:t>
        </w:r>
      </w:ins>
      <w:r>
        <w:t xml:space="preserve">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47"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1563"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59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1679"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1684"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1691"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1695"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1696"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170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171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1719"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18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18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185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201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211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2250"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2703"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6932D" w14:textId="77777777" w:rsidR="006908AF" w:rsidRDefault="006908AF" w:rsidP="00807180">
      <w:pPr>
        <w:spacing w:line="240" w:lineRule="auto"/>
      </w:pPr>
      <w:r>
        <w:separator/>
      </w:r>
    </w:p>
  </w:endnote>
  <w:endnote w:type="continuationSeparator" w:id="0">
    <w:p w14:paraId="07CD3D64" w14:textId="77777777" w:rsidR="006908AF" w:rsidRDefault="006908A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9BBFC" w14:textId="77777777" w:rsidR="006908AF" w:rsidRDefault="006908AF" w:rsidP="00807180">
      <w:pPr>
        <w:spacing w:line="240" w:lineRule="auto"/>
      </w:pPr>
      <w:r>
        <w:separator/>
      </w:r>
    </w:p>
  </w:footnote>
  <w:footnote w:type="continuationSeparator" w:id="0">
    <w:p w14:paraId="39899863" w14:textId="77777777" w:rsidR="006908AF" w:rsidRDefault="006908AF"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5F7AEEDA" w:rsidR="00726A94" w:rsidRDefault="00726A94">
      <w:pPr>
        <w:pStyle w:val="Tekstprzypisudolnego"/>
      </w:pPr>
      <w:r w:rsidRPr="00001D48">
        <w:rPr>
          <w:rStyle w:val="Odwoanieprzypisudolnego"/>
        </w:rPr>
        <w:footnoteRef/>
      </w:r>
      <w:r>
        <w:t xml:space="preserve"> Domena tu rozumiana jako „zakres działalności”</w:t>
      </w:r>
      <w:ins w:id="357" w:author="Tadeusz Szefler" w:date="2024-06-08T09:59:00Z" w16du:dateUtc="2024-06-08T07:59:00Z">
        <w:r w:rsidR="00C433D2">
          <w:t>.</w:t>
        </w:r>
      </w:ins>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2B4BCA51" w:rsidR="008207C7" w:rsidRDefault="008207C7">
      <w:pPr>
        <w:pStyle w:val="Tekstprzypisudolnego"/>
      </w:pPr>
      <w:r>
        <w:rPr>
          <w:rStyle w:val="Odwoanieprzypisudolnego"/>
        </w:rPr>
        <w:footnoteRef/>
      </w:r>
      <w:r>
        <w:t xml:space="preserve"> </w:t>
      </w:r>
      <w:r w:rsidRPr="00C65E97">
        <w:rPr>
          <w:i/>
          <w:iCs/>
        </w:rPr>
        <w:t>*</w:t>
      </w:r>
      <w:del w:id="435" w:author="Tadeusz Szefler" w:date="2024-06-08T10:34:00Z" w16du:dateUtc="2024-06-08T08:34:00Z">
        <w:r w:rsidRPr="00C65E97" w:rsidDel="008C619A">
          <w:rPr>
            <w:i/>
            <w:iCs/>
          </w:rPr>
          <w:delText>w</w:delText>
        </w:r>
      </w:del>
      <w:ins w:id="436" w:author="Tadeusz Szefler" w:date="2024-06-08T10:34:00Z" w16du:dateUtc="2024-06-08T08:34:00Z">
        <w:r w:rsidR="008C619A">
          <w:rPr>
            <w:i/>
            <w:iCs/>
          </w:rPr>
          <w:t>W</w:t>
        </w:r>
      </w:ins>
      <w:r w:rsidRPr="00C65E97">
        <w:rPr>
          <w:i/>
          <w:iCs/>
        </w:rPr>
        <w:t>szystkie kryteria odnoszą się do wskaźników liczbowych świadczących o prestiżu, na potrzeby tego zestawienia wybrano jedynie te odnoszące się do prestiżowych nagród dla pracowników lub absolwentów</w:t>
      </w:r>
      <w:ins w:id="437" w:author="Tadeusz Szefler" w:date="2024-06-08T10:34:00Z" w16du:dateUtc="2024-06-08T08:34:00Z">
        <w:r w:rsidR="008C619A">
          <w:rPr>
            <w:i/>
            <w:iCs/>
          </w:rPr>
          <w:t>.</w:t>
        </w:r>
      </w:ins>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62BA215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ins w:id="819" w:author="Tadeusz Szefler" w:date="2024-06-10T12:56:00Z" w16du:dateUtc="2024-06-10T10:56:00Z">
        <w:r w:rsidR="00B20AFB">
          <w:t>.</w:t>
        </w:r>
      </w:ins>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A7BE1C8"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del w:id="1174" w:author="Tadeusz Szefler" w:date="2024-06-11T09:46:00Z" w16du:dateUtc="2024-06-11T07:46:00Z">
        <w:r w:rsidDel="00127B02">
          <w:delText>;</w:delText>
        </w:r>
      </w:del>
      <w:ins w:id="1175" w:author="Tadeusz Szefler" w:date="2024-06-11T09:46:00Z" w16du:dateUtc="2024-06-11T07:46:00Z">
        <w:r w:rsidR="00127B02">
          <w:t>.</w:t>
        </w:r>
      </w:ins>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ins w:id="1176" w:author="Tadeusz Szefler" w:date="2024-06-11T09:46:00Z" w16du:dateUtc="2024-06-11T07:46:00Z">
        <w:r w:rsidR="00127B02">
          <w:t>.</w:t>
        </w:r>
      </w:ins>
    </w:p>
  </w:footnote>
  <w:footnote w:id="14">
    <w:p w14:paraId="4A38FE55" w14:textId="5EDDD37A" w:rsidR="00F71202" w:rsidRDefault="00F71202" w:rsidP="00F71202">
      <w:pPr>
        <w:pStyle w:val="Tekstprzypisudolnego"/>
      </w:pPr>
      <w:r w:rsidRPr="00001D48">
        <w:rPr>
          <w:rStyle w:val="Odwoanieprzypisudolnego"/>
        </w:rPr>
        <w:footnoteRef/>
      </w:r>
      <w:r>
        <w:t xml:space="preserve"> Najistotniejsze rankingi z punktu widzenia niniejszej </w:t>
      </w:r>
      <w:ins w:id="1245" w:author="Tadeusz Szefler" w:date="2024-06-11T09:59:00Z" w16du:dateUtc="2024-06-11T07:59:00Z">
        <w:r w:rsidR="00A057D2">
          <w:t xml:space="preserve">pracy </w:t>
        </w:r>
      </w:ins>
      <w:r>
        <w:t xml:space="preserve">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5">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6">
    <w:p w14:paraId="617F4369" w14:textId="2A44BD04" w:rsidR="00895DE2" w:rsidRDefault="00895DE2">
      <w:pPr>
        <w:pStyle w:val="Tekstprzypisudolnego"/>
      </w:pPr>
      <w:r w:rsidRPr="00001D48">
        <w:rPr>
          <w:rStyle w:val="Odwoanieprzypisudolnego"/>
        </w:rPr>
        <w:footnoteRef/>
      </w:r>
      <w:r>
        <w:t xml:space="preserve"> Określenie </w:t>
      </w:r>
      <w:ins w:id="1348" w:author="Tadeusz Szefler" w:date="2024-06-11T13:55:00Z" w16du:dateUtc="2024-06-11T11:55:00Z">
        <w:r w:rsidR="0002532F">
          <w:t>„</w:t>
        </w:r>
      </w:ins>
      <w:r>
        <w:t>pracownik akademicki</w:t>
      </w:r>
      <w:ins w:id="1349" w:author="Tadeusz Szefler" w:date="2024-06-11T13:55:00Z" w16du:dateUtc="2024-06-11T11:55:00Z">
        <w:r w:rsidR="0002532F">
          <w:t>”</w:t>
        </w:r>
      </w:ins>
      <w:r>
        <w:t xml:space="preserve"> odnosi się do angielskiego terminu </w:t>
      </w:r>
      <w:r w:rsidRPr="00861630">
        <w:rPr>
          <w:i/>
          <w:iCs/>
        </w:rPr>
        <w:t>academic</w:t>
      </w:r>
      <w:r>
        <w:t xml:space="preserve"> i oznacza zarówno pracowników naukowych</w:t>
      </w:r>
      <w:ins w:id="1350" w:author="Tadeusz Szefler" w:date="2024-06-11T13:56:00Z" w16du:dateUtc="2024-06-11T11:56:00Z">
        <w:r w:rsidR="0002532F">
          <w:t>,</w:t>
        </w:r>
      </w:ins>
      <w:r>
        <w:t xml:space="preserve"> jak i nauczycieli akademickich w rozumieniu terminologii przyjętej w Polsce</w:t>
      </w:r>
      <w:ins w:id="1351" w:author="Tadeusz Szefler" w:date="2024-06-11T13:56:00Z" w16du:dateUtc="2024-06-11T11:56:00Z">
        <w:r w:rsidR="0002532F">
          <w:t>.</w:t>
        </w:r>
      </w:ins>
    </w:p>
  </w:footnote>
  <w:footnote w:id="17">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1D6E046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w:t>
      </w:r>
      <w:ins w:id="1424" w:author="Tadeusz Szefler" w:date="2024-06-11T20:28:00Z" w16du:dateUtc="2024-06-11T18:28:00Z">
        <w:r w:rsidR="00617D36">
          <w:t>,</w:t>
        </w:r>
      </w:ins>
      <w:r>
        <w:t xml:space="preserve"> jak i wag, które warto uwzględnić</w:t>
      </w:r>
      <w:ins w:id="1425" w:author="Tadeusz Szefler" w:date="2024-06-11T18:58:00Z" w16du:dateUtc="2024-06-11T16:58:00Z">
        <w:r w:rsidR="00B15812">
          <w:t>,</w:t>
        </w:r>
      </w:ins>
      <w:r>
        <w:t xml:space="preserve"> by pokazać szerszy kontekst zmieniającego się podejścia do pomiaru jakości uniwersytetów wśród specjalistów zawodowo zajmujących tworzeniem rankingów.</w:t>
      </w:r>
    </w:p>
  </w:footnote>
  <w:footnote w:id="19">
    <w:p w14:paraId="513C2015" w14:textId="5666A207"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w:t>
      </w:r>
      <w:del w:id="1455" w:author="Tadeusz Szefler" w:date="2024-06-11T20:11:00Z" w16du:dateUtc="2024-06-11T18:11:00Z">
        <w:r w:rsidDel="00566325">
          <w:delText xml:space="preserve">był </w:delText>
        </w:r>
      </w:del>
      <w:ins w:id="1456" w:author="Tadeusz Szefler" w:date="2024-06-11T20:11:00Z" w16du:dateUtc="2024-06-11T18:11:00Z">
        <w:r w:rsidR="00566325">
          <w:t xml:space="preserve">został </w:t>
        </w:r>
      </w:ins>
      <w:r>
        <w:t>uwzględniony w ogólnym rankingu uczelni</w:t>
      </w:r>
      <w:ins w:id="1457" w:author="Tadeusz Szefler" w:date="2024-06-11T20:11:00Z" w16du:dateUtc="2024-06-11T18:11:00Z">
        <w:r w:rsidR="00566325">
          <w:t>.</w:t>
        </w:r>
      </w:ins>
    </w:p>
  </w:footnote>
  <w:footnote w:id="20">
    <w:p w14:paraId="6E17B944" w14:textId="31227463" w:rsidR="00290C9F" w:rsidRDefault="00290C9F">
      <w:pPr>
        <w:pStyle w:val="Tekstprzypisudolnego"/>
      </w:pPr>
      <w:r w:rsidRPr="00001D48">
        <w:rPr>
          <w:rStyle w:val="Odwoanieprzypisudolnego"/>
        </w:rPr>
        <w:footnoteRef/>
      </w:r>
      <w:r>
        <w:t xml:space="preserve"> W 2023 roku wskaźnik</w:t>
      </w:r>
      <w:del w:id="1462" w:author="Tadeusz Szefler" w:date="2024-06-11T20:12:00Z" w16du:dateUtc="2024-06-11T18:12:00Z">
        <w:r w:rsidDel="00566325">
          <w:delText xml:space="preserve"> </w:delText>
        </w:r>
      </w:del>
      <w:r>
        <w:t xml:space="preserve"> był mierzony, ale nie był uwzględniany w ogólnym rankingu uczelni</w:t>
      </w:r>
      <w:ins w:id="1463" w:author="Tadeusz Szefler" w:date="2024-06-11T20:12:00Z" w16du:dateUtc="2024-06-11T18:12:00Z">
        <w:r w:rsidR="00566325">
          <w:t>.</w:t>
        </w:r>
      </w:ins>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649C968"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w:t>
      </w:r>
      <w:ins w:id="1512" w:author="Tadeusz Szefler" w:date="2024-06-11T21:02:00Z" w16du:dateUtc="2024-06-11T19:02:00Z">
        <w:r w:rsidR="00960C94">
          <w:rPr>
            <w:rFonts w:cs="Arial"/>
            <w:szCs w:val="18"/>
          </w:rPr>
          <w:t xml:space="preserve">stosunek </w:t>
        </w:r>
      </w:ins>
      <w:r w:rsidRPr="0075766C">
        <w:rPr>
          <w:rFonts w:cs="Arial"/>
          <w:szCs w:val="18"/>
        </w:rPr>
        <w:t>liczb</w:t>
      </w:r>
      <w:del w:id="1513" w:author="Tadeusz Szefler" w:date="2024-06-11T21:02:00Z" w16du:dateUtc="2024-06-11T19:02:00Z">
        <w:r w:rsidRPr="0075766C" w:rsidDel="00960C94">
          <w:rPr>
            <w:rFonts w:cs="Arial"/>
            <w:szCs w:val="18"/>
          </w:rPr>
          <w:delText>ę</w:delText>
        </w:r>
      </w:del>
      <w:ins w:id="1514" w:author="Tadeusz Szefler" w:date="2024-06-11T21:02:00Z" w16du:dateUtc="2024-06-11T19:02:00Z">
        <w:r w:rsidR="00960C94">
          <w:rPr>
            <w:rFonts w:cs="Arial"/>
            <w:szCs w:val="18"/>
          </w:rPr>
          <w:t>y</w:t>
        </w:r>
      </w:ins>
      <w:r w:rsidRPr="0075766C">
        <w:rPr>
          <w:rFonts w:cs="Arial"/>
          <w:szCs w:val="18"/>
        </w:rPr>
        <w:t xml:space="preserve"> uczelni </w:t>
      </w:r>
      <w:del w:id="1515" w:author="Tadeusz Szefler" w:date="2024-06-11T21:01:00Z" w16du:dateUtc="2024-06-11T19:01:00Z">
        <w:r w:rsidRPr="0075766C" w:rsidDel="00960C94">
          <w:rPr>
            <w:rFonts w:eastAsia="Times New Roman" w:cs="Arial"/>
            <w:color w:val="000000"/>
            <w:szCs w:val="18"/>
            <w:lang w:eastAsia="pl-PL"/>
          </w:rPr>
          <w:delText xml:space="preserve">wg </w:delText>
        </w:r>
      </w:del>
      <w:r w:rsidRPr="0075766C">
        <w:rPr>
          <w:rFonts w:eastAsia="Times New Roman" w:cs="Arial"/>
          <w:color w:val="000000"/>
          <w:szCs w:val="18"/>
          <w:lang w:eastAsia="pl-PL"/>
        </w:rPr>
        <w:t xml:space="preserve">do liczby wystąpień w </w:t>
      </w:r>
      <w:r w:rsidRPr="00960C94">
        <w:rPr>
          <w:rFonts w:eastAsia="Times New Roman" w:cs="Arial"/>
          <w:i/>
          <w:iCs/>
          <w:color w:val="000000"/>
          <w:szCs w:val="18"/>
          <w:lang w:eastAsia="pl-PL"/>
          <w:rPrChange w:id="1516" w:author="Tadeusz Szefler" w:date="2024-06-11T21:02:00Z" w16du:dateUtc="2024-06-11T19:02:00Z">
            <w:rPr>
              <w:rFonts w:eastAsia="Times New Roman" w:cs="Arial"/>
              <w:color w:val="000000"/>
              <w:szCs w:val="18"/>
              <w:lang w:eastAsia="pl-PL"/>
            </w:rPr>
          </w:rPrChange>
        </w:rPr>
        <w:t>top100</w:t>
      </w:r>
      <w:r w:rsidRPr="0075766C">
        <w:rPr>
          <w:rFonts w:eastAsia="Times New Roman" w:cs="Arial"/>
          <w:color w:val="000000"/>
          <w:szCs w:val="18"/>
          <w:lang w:eastAsia="pl-PL"/>
        </w:rPr>
        <w:t xml:space="preserve"> analizowanych rankingów (THE, ARWU, QS, Webometrics); każda z uczelni może wystąpić w od 1</w:t>
      </w:r>
      <w:del w:id="1517" w:author="Tadeusz Szefler" w:date="2024-06-11T21:02:00Z" w16du:dateUtc="2024-06-11T19:02:00Z">
        <w:r w:rsidDel="00960C94">
          <w:rPr>
            <w:rFonts w:eastAsia="Times New Roman" w:cs="Arial"/>
            <w:color w:val="000000"/>
            <w:szCs w:val="18"/>
            <w:lang w:eastAsia="pl-PL"/>
          </w:rPr>
          <w:delText>.</w:delText>
        </w:r>
      </w:del>
      <w:r w:rsidRPr="0075766C">
        <w:rPr>
          <w:rFonts w:eastAsia="Times New Roman" w:cs="Arial"/>
          <w:color w:val="000000"/>
          <w:szCs w:val="18"/>
          <w:lang w:eastAsia="pl-PL"/>
        </w:rPr>
        <w:t xml:space="preserve"> do 4</w:t>
      </w:r>
      <w:del w:id="1518" w:author="Tadeusz Szefler" w:date="2024-06-11T21:02:00Z" w16du:dateUtc="2024-06-11T19:02:00Z">
        <w:r w:rsidDel="00960C94">
          <w:rPr>
            <w:rFonts w:eastAsia="Times New Roman" w:cs="Arial"/>
            <w:color w:val="000000"/>
            <w:szCs w:val="18"/>
            <w:lang w:eastAsia="pl-PL"/>
          </w:rPr>
          <w:delText>.</w:delText>
        </w:r>
      </w:del>
      <w:r w:rsidRPr="0075766C">
        <w:rPr>
          <w:rFonts w:eastAsia="Times New Roman" w:cs="Arial"/>
          <w:color w:val="000000"/>
          <w:szCs w:val="18"/>
          <w:lang w:eastAsia="pl-PL"/>
        </w:rPr>
        <w:t xml:space="preserve"> rankingów.</w:t>
      </w:r>
    </w:p>
  </w:footnote>
  <w:footnote w:id="23">
    <w:p w14:paraId="06D4F8EF" w14:textId="453D5558"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w:t>
      </w:r>
      <w:ins w:id="1564" w:author="Tadeusz Szefler" w:date="2024-06-11T21:09:00Z" w16du:dateUtc="2024-06-11T19:09:00Z">
        <w:r w:rsidR="00F52114">
          <w:rPr>
            <w:rFonts w:cs="Arial"/>
            <w:szCs w:val="20"/>
          </w:rPr>
          <w:t>,</w:t>
        </w:r>
      </w:ins>
      <w:r w:rsidRPr="00AC7707">
        <w:rPr>
          <w:rFonts w:cs="Arial"/>
          <w:szCs w:val="20"/>
        </w:rPr>
        <w:t xml:space="preserve">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w:t>
      </w:r>
      <w:r w:rsidRPr="00B82A75">
        <w:rPr>
          <w:rFonts w:cs="Arial"/>
          <w:i/>
          <w:iCs/>
          <w:szCs w:val="20"/>
          <w:lang w:val="en-GB"/>
          <w:rPrChange w:id="1593" w:author="Tadeusz Szefler" w:date="2024-06-11T21:20:00Z" w16du:dateUtc="2024-06-11T19:20:00Z">
            <w:rPr>
              <w:rFonts w:cs="Arial"/>
              <w:szCs w:val="20"/>
              <w:lang w:val="en-GB"/>
            </w:rPr>
          </w:rPrChange>
        </w:rPr>
        <w:t>Sustainable Development Goals</w:t>
      </w:r>
      <w:r w:rsidRPr="00430297">
        <w:rPr>
          <w:rFonts w:cs="Arial"/>
          <w:szCs w:val="20"/>
          <w:lang w:val="en-GB"/>
        </w:rPr>
        <w:t xml:space="preserve">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4">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9">
    <w:p w14:paraId="7EBE9F1F" w14:textId="310EA911" w:rsidR="009A7905" w:rsidRDefault="009A7905">
      <w:pPr>
        <w:pStyle w:val="Tekstprzypisudolnego"/>
      </w:pPr>
      <w:r w:rsidRPr="00001D48">
        <w:rPr>
          <w:rStyle w:val="Odwoanieprzypisudolnego"/>
        </w:rPr>
        <w:footnoteRef/>
      </w:r>
      <w:r>
        <w:t xml:space="preserve"> W naukach o zarządzaniu i jakości powszechnie przyjmuje się, że zarówno wyroby materialne</w:t>
      </w:r>
      <w:ins w:id="1793" w:author="Tadeusz Szefler" w:date="2024-06-11T20:28:00Z" w16du:dateUtc="2024-06-11T18:28:00Z">
        <w:r w:rsidR="00617D36">
          <w:t>,</w:t>
        </w:r>
      </w:ins>
      <w:r>
        <w:t xml:space="preserv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 xml:space="preserve">25 </w:t>
      </w:r>
      <w:proofErr w:type="gramStart"/>
      <w:r w:rsidRPr="0024321C">
        <w:rPr>
          <w:rFonts w:cs="Arial"/>
          <w:szCs w:val="20"/>
        </w:rPr>
        <w:t>lat</w:t>
      </w:r>
      <w:proofErr w:type="gramEnd"/>
      <w:r w:rsidRPr="0024321C">
        <w:rPr>
          <w:rFonts w:cs="Arial"/>
          <w:szCs w:val="20"/>
        </w:rPr>
        <w:t xml:space="preserve">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w:t>
      </w:r>
      <w:proofErr w:type="gramStart"/>
      <w:r w:rsidRPr="00E34BBC">
        <w:rPr>
          <w:rFonts w:cs="Arial"/>
          <w:szCs w:val="20"/>
        </w:rPr>
        <w:t>Opinie</w:t>
      </w:r>
      <w:proofErr w:type="gramEnd"/>
      <w:r w:rsidRPr="00E34BBC">
        <w:rPr>
          <w:rFonts w:cs="Arial"/>
          <w:szCs w:val="20"/>
        </w:rPr>
        <w:t xml:space="preserv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 xml:space="preserve">autor zdecydował się na wykorzystanie pojęcia „interesariusz” </w:t>
      </w:r>
      <w:proofErr w:type="gramStart"/>
      <w:r>
        <w:t>tam</w:t>
      </w:r>
      <w:proofErr w:type="gramEnd"/>
      <w:r>
        <w:t xml:space="preserve">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t>
      </w:r>
      <w:proofErr w:type="gramStart"/>
      <w:r>
        <w:t>wersji ’</w:t>
      </w:r>
      <w:proofErr w:type="gramEnd"/>
      <w:r>
        <w:t xml:space="preserve">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xml:space="preserve">, </w:t>
      </w:r>
      <w:proofErr w:type="gramStart"/>
      <w:r w:rsidR="007F2E51">
        <w:t>ponadto</w:t>
      </w:r>
      <w:proofErr w:type="gramEnd"/>
      <w:r w:rsidR="007F2E51">
        <w:t xml:space="preserve">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deusz Szefler">
    <w15:presenceInfo w15:providerId="Windows Live" w15:userId="78ccd4207215bc91"/>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trackRevisions/>
  <w:defaultTabStop w:val="113"/>
  <w:autoHyphenation/>
  <w:consecutiveHyphenLimit w:val="1"/>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AAF"/>
    <w:rsid w:val="00000EAA"/>
    <w:rsid w:val="000013CD"/>
    <w:rsid w:val="00001512"/>
    <w:rsid w:val="00001C5D"/>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2F"/>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47AD0"/>
    <w:rsid w:val="0005178B"/>
    <w:rsid w:val="000518F8"/>
    <w:rsid w:val="00051B54"/>
    <w:rsid w:val="00053677"/>
    <w:rsid w:val="00053DAD"/>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3E5"/>
    <w:rsid w:val="00087A3D"/>
    <w:rsid w:val="000904A8"/>
    <w:rsid w:val="000906B0"/>
    <w:rsid w:val="000909F4"/>
    <w:rsid w:val="00090D83"/>
    <w:rsid w:val="00090DCE"/>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4CA0"/>
    <w:rsid w:val="000A51B9"/>
    <w:rsid w:val="000A5520"/>
    <w:rsid w:val="000A574D"/>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8AB"/>
    <w:rsid w:val="000E6B60"/>
    <w:rsid w:val="000E6ECB"/>
    <w:rsid w:val="000E70CF"/>
    <w:rsid w:val="000E75C8"/>
    <w:rsid w:val="000E7E0F"/>
    <w:rsid w:val="000F008C"/>
    <w:rsid w:val="000F0BD2"/>
    <w:rsid w:val="000F0C55"/>
    <w:rsid w:val="000F0D0B"/>
    <w:rsid w:val="000F0E44"/>
    <w:rsid w:val="000F0F17"/>
    <w:rsid w:val="000F1BF9"/>
    <w:rsid w:val="000F2323"/>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0EA"/>
    <w:rsid w:val="00103530"/>
    <w:rsid w:val="00103ADF"/>
    <w:rsid w:val="00103EF0"/>
    <w:rsid w:val="0010574F"/>
    <w:rsid w:val="00105DEA"/>
    <w:rsid w:val="001061EA"/>
    <w:rsid w:val="00106236"/>
    <w:rsid w:val="00107BE2"/>
    <w:rsid w:val="00107ECD"/>
    <w:rsid w:val="001118BC"/>
    <w:rsid w:val="00111BA2"/>
    <w:rsid w:val="0011206A"/>
    <w:rsid w:val="00112190"/>
    <w:rsid w:val="001123BD"/>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B02"/>
    <w:rsid w:val="00127C0D"/>
    <w:rsid w:val="00130068"/>
    <w:rsid w:val="0013006F"/>
    <w:rsid w:val="001301EF"/>
    <w:rsid w:val="001304BC"/>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062"/>
    <w:rsid w:val="001701E3"/>
    <w:rsid w:val="00170205"/>
    <w:rsid w:val="00170210"/>
    <w:rsid w:val="00170260"/>
    <w:rsid w:val="0017056D"/>
    <w:rsid w:val="00170AAF"/>
    <w:rsid w:val="001711BE"/>
    <w:rsid w:val="001711FB"/>
    <w:rsid w:val="001725BE"/>
    <w:rsid w:val="00172AD1"/>
    <w:rsid w:val="00173936"/>
    <w:rsid w:val="00173A2E"/>
    <w:rsid w:val="00173E47"/>
    <w:rsid w:val="00174A9C"/>
    <w:rsid w:val="00175820"/>
    <w:rsid w:val="001758AD"/>
    <w:rsid w:val="00175A49"/>
    <w:rsid w:val="001764BA"/>
    <w:rsid w:val="0017696A"/>
    <w:rsid w:val="0018054B"/>
    <w:rsid w:val="00180BB4"/>
    <w:rsid w:val="00180FBB"/>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4B5"/>
    <w:rsid w:val="001A37E8"/>
    <w:rsid w:val="001A429B"/>
    <w:rsid w:val="001A4E26"/>
    <w:rsid w:val="001A599A"/>
    <w:rsid w:val="001A59B1"/>
    <w:rsid w:val="001A5C9A"/>
    <w:rsid w:val="001A6695"/>
    <w:rsid w:val="001A69C5"/>
    <w:rsid w:val="001A71B5"/>
    <w:rsid w:val="001A75A6"/>
    <w:rsid w:val="001A76EB"/>
    <w:rsid w:val="001B0484"/>
    <w:rsid w:val="001B095F"/>
    <w:rsid w:val="001B1EEC"/>
    <w:rsid w:val="001B203E"/>
    <w:rsid w:val="001B25B3"/>
    <w:rsid w:val="001B2A4A"/>
    <w:rsid w:val="001B2B70"/>
    <w:rsid w:val="001B3878"/>
    <w:rsid w:val="001B3C5F"/>
    <w:rsid w:val="001B3D91"/>
    <w:rsid w:val="001B43C1"/>
    <w:rsid w:val="001B5247"/>
    <w:rsid w:val="001B5EE9"/>
    <w:rsid w:val="001B5F93"/>
    <w:rsid w:val="001B6905"/>
    <w:rsid w:val="001C0591"/>
    <w:rsid w:val="001C20ED"/>
    <w:rsid w:val="001C2113"/>
    <w:rsid w:val="001C2209"/>
    <w:rsid w:val="001C28F5"/>
    <w:rsid w:val="001C498A"/>
    <w:rsid w:val="001C4CB1"/>
    <w:rsid w:val="001C4E64"/>
    <w:rsid w:val="001C5081"/>
    <w:rsid w:val="001C5289"/>
    <w:rsid w:val="001C5339"/>
    <w:rsid w:val="001C6A03"/>
    <w:rsid w:val="001C7819"/>
    <w:rsid w:val="001C7B1F"/>
    <w:rsid w:val="001D0479"/>
    <w:rsid w:val="001D0CA9"/>
    <w:rsid w:val="001D110F"/>
    <w:rsid w:val="001D1695"/>
    <w:rsid w:val="001D17A2"/>
    <w:rsid w:val="001D20D9"/>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6A7"/>
    <w:rsid w:val="002059E0"/>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32A5"/>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6A5"/>
    <w:rsid w:val="0024692D"/>
    <w:rsid w:val="0024697F"/>
    <w:rsid w:val="002469FD"/>
    <w:rsid w:val="00246C09"/>
    <w:rsid w:val="002506CD"/>
    <w:rsid w:val="00250B30"/>
    <w:rsid w:val="00251B2A"/>
    <w:rsid w:val="002526D0"/>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3F78"/>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723"/>
    <w:rsid w:val="002D48A7"/>
    <w:rsid w:val="002D490F"/>
    <w:rsid w:val="002D66B5"/>
    <w:rsid w:val="002D6DC9"/>
    <w:rsid w:val="002D7520"/>
    <w:rsid w:val="002D7F63"/>
    <w:rsid w:val="002E0BB4"/>
    <w:rsid w:val="002E0C0D"/>
    <w:rsid w:val="002E12C2"/>
    <w:rsid w:val="002E142D"/>
    <w:rsid w:val="002E2120"/>
    <w:rsid w:val="002E223E"/>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24D"/>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96F"/>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47DCB"/>
    <w:rsid w:val="00350F5C"/>
    <w:rsid w:val="003516FF"/>
    <w:rsid w:val="00352CE7"/>
    <w:rsid w:val="00353EE7"/>
    <w:rsid w:val="00354453"/>
    <w:rsid w:val="0035447C"/>
    <w:rsid w:val="0035469A"/>
    <w:rsid w:val="0035482E"/>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1B98"/>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CE6"/>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AAB"/>
    <w:rsid w:val="003D0CBA"/>
    <w:rsid w:val="003D14F4"/>
    <w:rsid w:val="003D1510"/>
    <w:rsid w:val="003D16FD"/>
    <w:rsid w:val="003D1864"/>
    <w:rsid w:val="003D1880"/>
    <w:rsid w:val="003D1D15"/>
    <w:rsid w:val="003D1D6E"/>
    <w:rsid w:val="003D21F6"/>
    <w:rsid w:val="003D25A9"/>
    <w:rsid w:val="003D2C1B"/>
    <w:rsid w:val="003D2D0A"/>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07D"/>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37DBA"/>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3FD3"/>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E6F"/>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4EFE"/>
    <w:rsid w:val="004B5781"/>
    <w:rsid w:val="004B5898"/>
    <w:rsid w:val="004B5AF7"/>
    <w:rsid w:val="004B6585"/>
    <w:rsid w:val="004B6D38"/>
    <w:rsid w:val="004B7E23"/>
    <w:rsid w:val="004C007D"/>
    <w:rsid w:val="004C0144"/>
    <w:rsid w:val="004C09C1"/>
    <w:rsid w:val="004C0EFB"/>
    <w:rsid w:val="004C10F4"/>
    <w:rsid w:val="004C1815"/>
    <w:rsid w:val="004C1CE2"/>
    <w:rsid w:val="004C21B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BE"/>
    <w:rsid w:val="004D677F"/>
    <w:rsid w:val="004D6AFE"/>
    <w:rsid w:val="004D6B57"/>
    <w:rsid w:val="004D7A48"/>
    <w:rsid w:val="004E0323"/>
    <w:rsid w:val="004E0C58"/>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BD9"/>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26AD7"/>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7EC"/>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599"/>
    <w:rsid w:val="00543F87"/>
    <w:rsid w:val="00543F91"/>
    <w:rsid w:val="00544152"/>
    <w:rsid w:val="005450CF"/>
    <w:rsid w:val="00545255"/>
    <w:rsid w:val="0054582C"/>
    <w:rsid w:val="00545BFC"/>
    <w:rsid w:val="00546193"/>
    <w:rsid w:val="0054624B"/>
    <w:rsid w:val="0054630A"/>
    <w:rsid w:val="00546535"/>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325"/>
    <w:rsid w:val="00566695"/>
    <w:rsid w:val="0056796C"/>
    <w:rsid w:val="00567EDE"/>
    <w:rsid w:val="00570835"/>
    <w:rsid w:val="005709A9"/>
    <w:rsid w:val="0057102E"/>
    <w:rsid w:val="00571EA4"/>
    <w:rsid w:val="005726DA"/>
    <w:rsid w:val="005736B3"/>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627"/>
    <w:rsid w:val="00584D01"/>
    <w:rsid w:val="00584DCA"/>
    <w:rsid w:val="00584E00"/>
    <w:rsid w:val="005860C1"/>
    <w:rsid w:val="005868AC"/>
    <w:rsid w:val="0058751C"/>
    <w:rsid w:val="00587ED0"/>
    <w:rsid w:val="00590478"/>
    <w:rsid w:val="00590A36"/>
    <w:rsid w:val="00591DC7"/>
    <w:rsid w:val="0059211F"/>
    <w:rsid w:val="005921C3"/>
    <w:rsid w:val="00592DDA"/>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5F"/>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A1"/>
    <w:rsid w:val="005E59B7"/>
    <w:rsid w:val="005E5FA2"/>
    <w:rsid w:val="005E62B8"/>
    <w:rsid w:val="005E6636"/>
    <w:rsid w:val="005E6664"/>
    <w:rsid w:val="005E701A"/>
    <w:rsid w:val="005E7550"/>
    <w:rsid w:val="005F039F"/>
    <w:rsid w:val="005F19E8"/>
    <w:rsid w:val="005F2723"/>
    <w:rsid w:val="005F2EF1"/>
    <w:rsid w:val="005F3670"/>
    <w:rsid w:val="005F4346"/>
    <w:rsid w:val="005F45E9"/>
    <w:rsid w:val="005F4F24"/>
    <w:rsid w:val="005F5793"/>
    <w:rsid w:val="005F6A77"/>
    <w:rsid w:val="005F6CF7"/>
    <w:rsid w:val="005F74F8"/>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36F"/>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17D36"/>
    <w:rsid w:val="00620445"/>
    <w:rsid w:val="0062071E"/>
    <w:rsid w:val="006218FF"/>
    <w:rsid w:val="00621AC2"/>
    <w:rsid w:val="00622247"/>
    <w:rsid w:val="00622454"/>
    <w:rsid w:val="006229A9"/>
    <w:rsid w:val="00622D4E"/>
    <w:rsid w:val="006241A8"/>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BEA"/>
    <w:rsid w:val="00682CC0"/>
    <w:rsid w:val="006836FA"/>
    <w:rsid w:val="00683BD5"/>
    <w:rsid w:val="00684943"/>
    <w:rsid w:val="006858EB"/>
    <w:rsid w:val="00685BA1"/>
    <w:rsid w:val="00686587"/>
    <w:rsid w:val="00690385"/>
    <w:rsid w:val="006908AF"/>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4DC"/>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37A"/>
    <w:rsid w:val="006C581F"/>
    <w:rsid w:val="006C5A4A"/>
    <w:rsid w:val="006C66DE"/>
    <w:rsid w:val="006C76E9"/>
    <w:rsid w:val="006C79BF"/>
    <w:rsid w:val="006D2A28"/>
    <w:rsid w:val="006D318F"/>
    <w:rsid w:val="006D3AD3"/>
    <w:rsid w:val="006D44D8"/>
    <w:rsid w:val="006D4515"/>
    <w:rsid w:val="006D5BD9"/>
    <w:rsid w:val="006D65F5"/>
    <w:rsid w:val="006D684A"/>
    <w:rsid w:val="006D68B2"/>
    <w:rsid w:val="006D7578"/>
    <w:rsid w:val="006D759A"/>
    <w:rsid w:val="006D7B59"/>
    <w:rsid w:val="006E1622"/>
    <w:rsid w:val="006E22F8"/>
    <w:rsid w:val="006E2587"/>
    <w:rsid w:val="006E2B01"/>
    <w:rsid w:val="006E2CFA"/>
    <w:rsid w:val="006E3598"/>
    <w:rsid w:val="006E3958"/>
    <w:rsid w:val="006E46BB"/>
    <w:rsid w:val="006E4726"/>
    <w:rsid w:val="006E56D4"/>
    <w:rsid w:val="006E58E8"/>
    <w:rsid w:val="006E5AED"/>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5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63E"/>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118"/>
    <w:rsid w:val="00742210"/>
    <w:rsid w:val="00742C1E"/>
    <w:rsid w:val="007432A6"/>
    <w:rsid w:val="0074340C"/>
    <w:rsid w:val="0074403E"/>
    <w:rsid w:val="00744096"/>
    <w:rsid w:val="007451FB"/>
    <w:rsid w:val="00745DD5"/>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255"/>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5098"/>
    <w:rsid w:val="0078608C"/>
    <w:rsid w:val="00786188"/>
    <w:rsid w:val="00786AB9"/>
    <w:rsid w:val="00786D61"/>
    <w:rsid w:val="00787121"/>
    <w:rsid w:val="007874BD"/>
    <w:rsid w:val="007900BD"/>
    <w:rsid w:val="00790EB8"/>
    <w:rsid w:val="00790F19"/>
    <w:rsid w:val="00791065"/>
    <w:rsid w:val="007916B3"/>
    <w:rsid w:val="007916B7"/>
    <w:rsid w:val="0079250F"/>
    <w:rsid w:val="00792B2A"/>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0"/>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3EF"/>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2684"/>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810"/>
    <w:rsid w:val="007E1C96"/>
    <w:rsid w:val="007E22D4"/>
    <w:rsid w:val="007E2546"/>
    <w:rsid w:val="007E2F59"/>
    <w:rsid w:val="007E306D"/>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AA2"/>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7BC"/>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5F4"/>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4F3"/>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19A"/>
    <w:rsid w:val="008C6245"/>
    <w:rsid w:val="008C64F7"/>
    <w:rsid w:val="008C7169"/>
    <w:rsid w:val="008C71AF"/>
    <w:rsid w:val="008C72E5"/>
    <w:rsid w:val="008C7ABA"/>
    <w:rsid w:val="008C7D92"/>
    <w:rsid w:val="008D0629"/>
    <w:rsid w:val="008D0A56"/>
    <w:rsid w:val="008D0DBB"/>
    <w:rsid w:val="008D16EC"/>
    <w:rsid w:val="008D1826"/>
    <w:rsid w:val="008D18C7"/>
    <w:rsid w:val="008D1C68"/>
    <w:rsid w:val="008D1FCB"/>
    <w:rsid w:val="008D2744"/>
    <w:rsid w:val="008D34BD"/>
    <w:rsid w:val="008D363C"/>
    <w:rsid w:val="008D38B6"/>
    <w:rsid w:val="008D6101"/>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C3"/>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250"/>
    <w:rsid w:val="009215F4"/>
    <w:rsid w:val="00921CC1"/>
    <w:rsid w:val="00922A76"/>
    <w:rsid w:val="009234CF"/>
    <w:rsid w:val="00923AD4"/>
    <w:rsid w:val="009246A2"/>
    <w:rsid w:val="00925049"/>
    <w:rsid w:val="009256EC"/>
    <w:rsid w:val="0092679C"/>
    <w:rsid w:val="00926EB0"/>
    <w:rsid w:val="009270AF"/>
    <w:rsid w:val="009276BD"/>
    <w:rsid w:val="00927D46"/>
    <w:rsid w:val="009307B1"/>
    <w:rsid w:val="00930A6A"/>
    <w:rsid w:val="00930D4B"/>
    <w:rsid w:val="00930F4E"/>
    <w:rsid w:val="009311DF"/>
    <w:rsid w:val="00931A4F"/>
    <w:rsid w:val="0093237E"/>
    <w:rsid w:val="0093269F"/>
    <w:rsid w:val="009334DD"/>
    <w:rsid w:val="0093352F"/>
    <w:rsid w:val="00933685"/>
    <w:rsid w:val="00933798"/>
    <w:rsid w:val="009337B8"/>
    <w:rsid w:val="0093438A"/>
    <w:rsid w:val="00934E1F"/>
    <w:rsid w:val="00935F35"/>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C94"/>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26F2"/>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4343"/>
    <w:rsid w:val="00985351"/>
    <w:rsid w:val="00986591"/>
    <w:rsid w:val="00986ED6"/>
    <w:rsid w:val="009873DE"/>
    <w:rsid w:val="00990019"/>
    <w:rsid w:val="00990971"/>
    <w:rsid w:val="00991161"/>
    <w:rsid w:val="00991438"/>
    <w:rsid w:val="009916A7"/>
    <w:rsid w:val="00993681"/>
    <w:rsid w:val="00993D22"/>
    <w:rsid w:val="00994385"/>
    <w:rsid w:val="00994B94"/>
    <w:rsid w:val="009957F0"/>
    <w:rsid w:val="00996063"/>
    <w:rsid w:val="009964EB"/>
    <w:rsid w:val="0099717E"/>
    <w:rsid w:val="0099797D"/>
    <w:rsid w:val="00997988"/>
    <w:rsid w:val="009A07C3"/>
    <w:rsid w:val="009A1063"/>
    <w:rsid w:val="009A12BC"/>
    <w:rsid w:val="009A15F1"/>
    <w:rsid w:val="009A3DCD"/>
    <w:rsid w:val="009A474B"/>
    <w:rsid w:val="009A4972"/>
    <w:rsid w:val="009A4E1A"/>
    <w:rsid w:val="009A5842"/>
    <w:rsid w:val="009A70F2"/>
    <w:rsid w:val="009A7905"/>
    <w:rsid w:val="009A7917"/>
    <w:rsid w:val="009A7D9F"/>
    <w:rsid w:val="009B01C7"/>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7D2"/>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15B"/>
    <w:rsid w:val="00A24654"/>
    <w:rsid w:val="00A24EC9"/>
    <w:rsid w:val="00A254EF"/>
    <w:rsid w:val="00A25503"/>
    <w:rsid w:val="00A256A1"/>
    <w:rsid w:val="00A25E48"/>
    <w:rsid w:val="00A26B8C"/>
    <w:rsid w:val="00A26BFA"/>
    <w:rsid w:val="00A26FF3"/>
    <w:rsid w:val="00A273E5"/>
    <w:rsid w:val="00A27877"/>
    <w:rsid w:val="00A303CF"/>
    <w:rsid w:val="00A31B5C"/>
    <w:rsid w:val="00A31D62"/>
    <w:rsid w:val="00A32382"/>
    <w:rsid w:val="00A32FA1"/>
    <w:rsid w:val="00A3362A"/>
    <w:rsid w:val="00A33DFE"/>
    <w:rsid w:val="00A33FF3"/>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4B2E"/>
    <w:rsid w:val="00A45B98"/>
    <w:rsid w:val="00A45CF0"/>
    <w:rsid w:val="00A45F41"/>
    <w:rsid w:val="00A4701A"/>
    <w:rsid w:val="00A4706F"/>
    <w:rsid w:val="00A470BA"/>
    <w:rsid w:val="00A4762F"/>
    <w:rsid w:val="00A50727"/>
    <w:rsid w:val="00A50CE1"/>
    <w:rsid w:val="00A51435"/>
    <w:rsid w:val="00A51627"/>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A09"/>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E4"/>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54"/>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89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307E"/>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DF6"/>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3FF"/>
    <w:rsid w:val="00B02B5C"/>
    <w:rsid w:val="00B03008"/>
    <w:rsid w:val="00B03664"/>
    <w:rsid w:val="00B0370A"/>
    <w:rsid w:val="00B03BD6"/>
    <w:rsid w:val="00B03C3B"/>
    <w:rsid w:val="00B03F33"/>
    <w:rsid w:val="00B04C57"/>
    <w:rsid w:val="00B04DE1"/>
    <w:rsid w:val="00B054F4"/>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812"/>
    <w:rsid w:val="00B15F87"/>
    <w:rsid w:val="00B17595"/>
    <w:rsid w:val="00B20AFB"/>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41A"/>
    <w:rsid w:val="00B71A26"/>
    <w:rsid w:val="00B71B41"/>
    <w:rsid w:val="00B73102"/>
    <w:rsid w:val="00B735AB"/>
    <w:rsid w:val="00B735D1"/>
    <w:rsid w:val="00B73648"/>
    <w:rsid w:val="00B73F48"/>
    <w:rsid w:val="00B74155"/>
    <w:rsid w:val="00B74456"/>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2A75"/>
    <w:rsid w:val="00B83207"/>
    <w:rsid w:val="00B83BFB"/>
    <w:rsid w:val="00B83C1D"/>
    <w:rsid w:val="00B83D7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B46"/>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8F1"/>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1E01"/>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0E4B"/>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754"/>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B2A"/>
    <w:rsid w:val="00C05DA5"/>
    <w:rsid w:val="00C0645D"/>
    <w:rsid w:val="00C06564"/>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17B1"/>
    <w:rsid w:val="00C318F1"/>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3D2"/>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234"/>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52C"/>
    <w:rsid w:val="00C87D88"/>
    <w:rsid w:val="00C91CF1"/>
    <w:rsid w:val="00C9433E"/>
    <w:rsid w:val="00C948AD"/>
    <w:rsid w:val="00C94A61"/>
    <w:rsid w:val="00C95120"/>
    <w:rsid w:val="00C955EF"/>
    <w:rsid w:val="00C95C5D"/>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502"/>
    <w:rsid w:val="00CD0712"/>
    <w:rsid w:val="00CD09E6"/>
    <w:rsid w:val="00CD1693"/>
    <w:rsid w:val="00CD1C98"/>
    <w:rsid w:val="00CD2A94"/>
    <w:rsid w:val="00CD3684"/>
    <w:rsid w:val="00CD40E6"/>
    <w:rsid w:val="00CD55E8"/>
    <w:rsid w:val="00CD584B"/>
    <w:rsid w:val="00CD5D8C"/>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0C4"/>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340"/>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CD2"/>
    <w:rsid w:val="00D07FD1"/>
    <w:rsid w:val="00D1076F"/>
    <w:rsid w:val="00D10949"/>
    <w:rsid w:val="00D10BAA"/>
    <w:rsid w:val="00D1182E"/>
    <w:rsid w:val="00D12178"/>
    <w:rsid w:val="00D123CC"/>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957"/>
    <w:rsid w:val="00D23266"/>
    <w:rsid w:val="00D242E4"/>
    <w:rsid w:val="00D25407"/>
    <w:rsid w:val="00D25773"/>
    <w:rsid w:val="00D26760"/>
    <w:rsid w:val="00D2689E"/>
    <w:rsid w:val="00D2794C"/>
    <w:rsid w:val="00D27B16"/>
    <w:rsid w:val="00D27D02"/>
    <w:rsid w:val="00D27F1C"/>
    <w:rsid w:val="00D305FF"/>
    <w:rsid w:val="00D31847"/>
    <w:rsid w:val="00D31A86"/>
    <w:rsid w:val="00D31C30"/>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083"/>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67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284E"/>
    <w:rsid w:val="00D83652"/>
    <w:rsid w:val="00D83EBF"/>
    <w:rsid w:val="00D84020"/>
    <w:rsid w:val="00D841C5"/>
    <w:rsid w:val="00D84A01"/>
    <w:rsid w:val="00D84A74"/>
    <w:rsid w:val="00D855E2"/>
    <w:rsid w:val="00D86070"/>
    <w:rsid w:val="00D863C8"/>
    <w:rsid w:val="00D86769"/>
    <w:rsid w:val="00D9007B"/>
    <w:rsid w:val="00D905C5"/>
    <w:rsid w:val="00D907D9"/>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4E9A"/>
    <w:rsid w:val="00DA5D54"/>
    <w:rsid w:val="00DA7FD7"/>
    <w:rsid w:val="00DB1ACD"/>
    <w:rsid w:val="00DB1B03"/>
    <w:rsid w:val="00DB1B7C"/>
    <w:rsid w:val="00DB4F81"/>
    <w:rsid w:val="00DB50FB"/>
    <w:rsid w:val="00DB512C"/>
    <w:rsid w:val="00DB55EC"/>
    <w:rsid w:val="00DB5602"/>
    <w:rsid w:val="00DB5D11"/>
    <w:rsid w:val="00DB62B5"/>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1DE8"/>
    <w:rsid w:val="00DC2673"/>
    <w:rsid w:val="00DC35F6"/>
    <w:rsid w:val="00DC37A2"/>
    <w:rsid w:val="00DC37AB"/>
    <w:rsid w:val="00DC3FF3"/>
    <w:rsid w:val="00DC4F64"/>
    <w:rsid w:val="00DC5156"/>
    <w:rsid w:val="00DC5B72"/>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1015"/>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4B1"/>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4E83"/>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3D04"/>
    <w:rsid w:val="00E85FDF"/>
    <w:rsid w:val="00E86457"/>
    <w:rsid w:val="00E86505"/>
    <w:rsid w:val="00E86893"/>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AD8"/>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6CD"/>
    <w:rsid w:val="00EB58F1"/>
    <w:rsid w:val="00EB5ABF"/>
    <w:rsid w:val="00EB5C71"/>
    <w:rsid w:val="00EB63C9"/>
    <w:rsid w:val="00EB6B83"/>
    <w:rsid w:val="00EB76E4"/>
    <w:rsid w:val="00EC030F"/>
    <w:rsid w:val="00EC10C1"/>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4BC"/>
    <w:rsid w:val="00ED45D2"/>
    <w:rsid w:val="00ED4753"/>
    <w:rsid w:val="00ED47D5"/>
    <w:rsid w:val="00ED4F90"/>
    <w:rsid w:val="00ED53EC"/>
    <w:rsid w:val="00ED5DF9"/>
    <w:rsid w:val="00ED5E32"/>
    <w:rsid w:val="00ED642E"/>
    <w:rsid w:val="00ED70C2"/>
    <w:rsid w:val="00ED7237"/>
    <w:rsid w:val="00ED7466"/>
    <w:rsid w:val="00ED7B61"/>
    <w:rsid w:val="00EE103D"/>
    <w:rsid w:val="00EE1AE8"/>
    <w:rsid w:val="00EE1CA6"/>
    <w:rsid w:val="00EE1CDE"/>
    <w:rsid w:val="00EE22C3"/>
    <w:rsid w:val="00EE2BD9"/>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74D"/>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B9E"/>
    <w:rsid w:val="00F45FB8"/>
    <w:rsid w:val="00F4633F"/>
    <w:rsid w:val="00F466D9"/>
    <w:rsid w:val="00F46B94"/>
    <w:rsid w:val="00F47A41"/>
    <w:rsid w:val="00F513DC"/>
    <w:rsid w:val="00F514C4"/>
    <w:rsid w:val="00F517D3"/>
    <w:rsid w:val="00F520F4"/>
    <w:rsid w:val="00F5211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3EE4"/>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0F2"/>
    <w:rsid w:val="00F72A5C"/>
    <w:rsid w:val="00F72A73"/>
    <w:rsid w:val="00F74CFB"/>
    <w:rsid w:val="00F755BF"/>
    <w:rsid w:val="00F759C1"/>
    <w:rsid w:val="00F760BD"/>
    <w:rsid w:val="00F76C75"/>
    <w:rsid w:val="00F76CFF"/>
    <w:rsid w:val="00F773E4"/>
    <w:rsid w:val="00F77990"/>
    <w:rsid w:val="00F77A02"/>
    <w:rsid w:val="00F8079C"/>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427"/>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399</Pages>
  <Words>339943</Words>
  <Characters>2141641</Characters>
  <Application>Microsoft Office Word</Application>
  <DocSecurity>0</DocSecurity>
  <Lines>17847</Lines>
  <Paragraphs>4953</Paragraphs>
  <ScaleCrop>false</ScaleCrop>
  <HeadingPairs>
    <vt:vector size="4" baseType="variant">
      <vt:variant>
        <vt:lpstr>Tytuł</vt:lpstr>
      </vt:variant>
      <vt:variant>
        <vt:i4>1</vt:i4>
      </vt:variant>
      <vt:variant>
        <vt:lpstr>Nagłówki</vt:lpstr>
      </vt:variant>
      <vt:variant>
        <vt:i4>7</vt:i4>
      </vt:variant>
    </vt:vector>
  </HeadingPairs>
  <TitlesOfParts>
    <vt:vector size="8" baseType="lpstr">
      <vt:lpstr/>
      <vt:lpstr>Streszczenie</vt:lpstr>
      <vt:lpstr>Abstract</vt:lpstr>
      <vt:lpstr>Wstęp</vt:lpstr>
      <vt:lpstr>Specyfika zarządzania jakością usług uczelni w Polsce</vt:lpstr>
      <vt:lpstr>    Wyzwania zarządzania uczelnią</vt:lpstr>
      <vt:lpstr>        Historyczne i współczesne koncepcje zarządzania uczelnią</vt:lpstr>
      <vt:lpstr>        Zmiany organizacyjne współczesnych uniwersytetów</vt:lpstr>
    </vt:vector>
  </TitlesOfParts>
  <Company/>
  <LinksUpToDate>false</LinksUpToDate>
  <CharactersWithSpaces>2476631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Tadeusz Szefler</cp:lastModifiedBy>
  <cp:revision>7</cp:revision>
  <cp:lastPrinted>2024-05-10T18:45:00Z</cp:lastPrinted>
  <dcterms:created xsi:type="dcterms:W3CDTF">2024-06-12T12:12:00Z</dcterms:created>
  <dcterms:modified xsi:type="dcterms:W3CDTF">2024-06-12T14:09:00Z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