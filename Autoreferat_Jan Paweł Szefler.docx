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64856C47" w14:textId="77777777" w:rsidR="00F2350D" w:rsidRDefault="00F2350D"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36083D1C" w:rsidR="00001D48" w:rsidRPr="00001D48" w:rsidRDefault="00DA0ECD" w:rsidP="00001D48">
      <w:pPr>
        <w:rPr>
          <w:b/>
          <w:bCs/>
          <w:sz w:val="23"/>
          <w:szCs w:val="23"/>
        </w:rPr>
      </w:pPr>
      <w:r>
        <w:rPr>
          <w:b/>
          <w:bCs/>
          <w:sz w:val="23"/>
          <w:szCs w:val="23"/>
        </w:rPr>
        <w:t xml:space="preserve">AUTOREFERAT </w:t>
      </w:r>
      <w:r w:rsidR="00001D48">
        <w:rPr>
          <w:b/>
          <w:bCs/>
          <w:sz w:val="23"/>
          <w:szCs w:val="23"/>
        </w:rPr>
        <w:t>ROZPRAW</w:t>
      </w:r>
      <w:r>
        <w:rPr>
          <w:b/>
          <w:bCs/>
          <w:sz w:val="23"/>
          <w:szCs w:val="23"/>
        </w:rPr>
        <w:t>Y</w:t>
      </w:r>
      <w:r w:rsidR="00001D48" w:rsidRPr="00001D48">
        <w:rPr>
          <w:b/>
          <w:bCs/>
          <w:sz w:val="23"/>
          <w:szCs w:val="23"/>
        </w:rPr>
        <w:t xml:space="preserve"> DOKTORSK</w:t>
      </w:r>
      <w:r>
        <w:rPr>
          <w:b/>
          <w:bCs/>
          <w:sz w:val="23"/>
          <w:szCs w:val="23"/>
        </w:rPr>
        <w:t>IEJ</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3B737CAD"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FF75C1B" w14:textId="77777777" w:rsidR="002F2512" w:rsidRDefault="002F2512" w:rsidP="00001D48">
      <w:pPr>
        <w:rPr>
          <w:szCs w:val="20"/>
        </w:rPr>
      </w:pPr>
    </w:p>
    <w:p w14:paraId="68497375" w14:textId="5882BCCE" w:rsidR="00001D48" w:rsidRPr="00001D48" w:rsidRDefault="00001D48" w:rsidP="00001D48">
      <w:pPr>
        <w:rPr>
          <w:szCs w:val="20"/>
          <w:lang w:val="en-GB"/>
        </w:rPr>
      </w:pPr>
      <w:proofErr w:type="spellStart"/>
      <w:r w:rsidRPr="00CC4FF0">
        <w:rPr>
          <w:szCs w:val="20"/>
          <w:lang w:val="en-GB"/>
        </w:rPr>
        <w:t>Tytuł</w:t>
      </w:r>
      <w:proofErr w:type="spellEnd"/>
      <w:r w:rsidRPr="00CC4FF0">
        <w:rPr>
          <w:szCs w:val="20"/>
          <w:lang w:val="en-GB"/>
        </w:rPr>
        <w:t xml:space="preserve"> </w:t>
      </w:r>
      <w:proofErr w:type="spellStart"/>
      <w:r w:rsidRPr="00CC4FF0">
        <w:rPr>
          <w:szCs w:val="20"/>
          <w:lang w:val="en-GB"/>
        </w:rPr>
        <w:t>rozprawy</w:t>
      </w:r>
      <w:proofErr w:type="spellEnd"/>
      <w:r w:rsidRPr="00CC4FF0">
        <w:rPr>
          <w:szCs w:val="20"/>
          <w:lang w:val="en-GB"/>
        </w:rPr>
        <w:t xml:space="preserve"> w </w:t>
      </w:r>
      <w:proofErr w:type="spellStart"/>
      <w:r w:rsidRPr="00CC4FF0">
        <w:rPr>
          <w:szCs w:val="20"/>
          <w:lang w:val="en-GB"/>
        </w:rPr>
        <w:t>języku</w:t>
      </w:r>
      <w:proofErr w:type="spellEnd"/>
      <w:r w:rsidRPr="00CC4FF0">
        <w:rPr>
          <w:szCs w:val="20"/>
          <w:lang w:val="en-GB"/>
        </w:rPr>
        <w:t xml:space="preserve"> </w:t>
      </w:r>
      <w:proofErr w:type="spellStart"/>
      <w:r w:rsidRPr="00CC4FF0">
        <w:rPr>
          <w:szCs w:val="20"/>
          <w:lang w:val="en-GB"/>
        </w:rPr>
        <w:t>angielskim</w:t>
      </w:r>
      <w:proofErr w:type="spellEnd"/>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041B000D" w14:textId="77777777" w:rsidR="00001D48" w:rsidRDefault="00001D48" w:rsidP="00001D48">
      <w:pPr>
        <w:rPr>
          <w:lang w:val="en-GB"/>
        </w:rPr>
      </w:pPr>
    </w:p>
    <w:p w14:paraId="2F42533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3A858D70"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1E017528" w14:textId="77777777" w:rsidR="000B3B60" w:rsidRPr="004453C6" w:rsidRDefault="000B3B60" w:rsidP="00A84577">
            <w:pPr>
              <w:rPr>
                <w:szCs w:val="20"/>
              </w:rPr>
            </w:pPr>
            <w:r>
              <w:rPr>
                <w:szCs w:val="20"/>
              </w:rPr>
              <w:t>Promotor</w:t>
            </w:r>
          </w:p>
          <w:p w14:paraId="38F85360" w14:textId="5B540316" w:rsidR="000B3B60" w:rsidRPr="004453C6" w:rsidRDefault="000B3B60" w:rsidP="00A84577">
            <w:pPr>
              <w:rPr>
                <w:szCs w:val="20"/>
              </w:rPr>
            </w:pPr>
          </w:p>
          <w:p w14:paraId="29A36D88" w14:textId="77777777" w:rsidR="000B3B60" w:rsidRPr="004453C6" w:rsidRDefault="000B3B60" w:rsidP="00A84577">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DADC435" w14:textId="77777777" w:rsidR="000B3B60" w:rsidRPr="004453C6" w:rsidRDefault="000B3B60" w:rsidP="00A84577">
            <w:pPr>
              <w:rPr>
                <w:szCs w:val="20"/>
              </w:rPr>
            </w:pPr>
            <w:r>
              <w:rPr>
                <w:szCs w:val="20"/>
              </w:rPr>
              <w:t>Drugi promotor</w:t>
            </w:r>
          </w:p>
          <w:p w14:paraId="0E4D223D" w14:textId="41074586" w:rsidR="000B3B60" w:rsidRPr="004453C6" w:rsidRDefault="000B3B60" w:rsidP="00A84577">
            <w:pPr>
              <w:rPr>
                <w:szCs w:val="20"/>
              </w:rPr>
            </w:pPr>
          </w:p>
          <w:p w14:paraId="402730BD" w14:textId="77777777" w:rsidR="000B3B60" w:rsidRPr="004453C6" w:rsidRDefault="000B3B60" w:rsidP="00A84577">
            <w:pPr>
              <w:rPr>
                <w:sz w:val="16"/>
                <w:szCs w:val="16"/>
              </w:rPr>
            </w:pPr>
            <w:r w:rsidRPr="004453C6">
              <w:rPr>
                <w:i/>
                <w:iCs/>
                <w:sz w:val="16"/>
                <w:szCs w:val="16"/>
              </w:rPr>
              <w:t xml:space="preserve">podpis </w:t>
            </w:r>
          </w:p>
        </w:tc>
      </w:tr>
      <w:tr w:rsidR="000B3B60" w:rsidRPr="004453C6" w14:paraId="43A25158"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308FE62B" w14:textId="77777777" w:rsidR="000B3B60" w:rsidRDefault="000B3B60" w:rsidP="00A84577">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1B7DC95A" w14:textId="77777777" w:rsidR="000B3B60" w:rsidRDefault="000B3B60" w:rsidP="00A84577">
            <w:pPr>
              <w:rPr>
                <w:szCs w:val="20"/>
              </w:rPr>
            </w:pPr>
          </w:p>
        </w:tc>
      </w:tr>
      <w:tr w:rsidR="000B3B60" w:rsidRPr="004453C6" w14:paraId="55AD191A"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45177A08" w14:textId="77777777" w:rsidR="000B3B60" w:rsidRPr="004453C6" w:rsidRDefault="000B3B60" w:rsidP="00A84577">
            <w:pPr>
              <w:rPr>
                <w:szCs w:val="20"/>
              </w:rPr>
            </w:pPr>
            <w:r>
              <w:rPr>
                <w:szCs w:val="20"/>
              </w:rPr>
              <w:t>Promotor pomocniczy</w:t>
            </w:r>
          </w:p>
          <w:p w14:paraId="30B14F50" w14:textId="403F8C6E" w:rsidR="000B3B60" w:rsidRPr="004453C6" w:rsidRDefault="000B3B60" w:rsidP="00A84577">
            <w:pPr>
              <w:rPr>
                <w:szCs w:val="20"/>
              </w:rPr>
            </w:pPr>
          </w:p>
          <w:p w14:paraId="1D3C71B4" w14:textId="77777777" w:rsidR="000B3B60" w:rsidRPr="004453C6" w:rsidRDefault="000B3B60" w:rsidP="00A84577">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2E2BE5D" w14:textId="77777777" w:rsidR="000B3B60" w:rsidRPr="004453C6" w:rsidRDefault="000B3B60" w:rsidP="00A84577">
            <w:pPr>
              <w:rPr>
                <w:szCs w:val="20"/>
              </w:rPr>
            </w:pPr>
            <w:proofErr w:type="spellStart"/>
            <w:r>
              <w:rPr>
                <w:szCs w:val="20"/>
              </w:rPr>
              <w:t>Kopromotor</w:t>
            </w:r>
            <w:proofErr w:type="spellEnd"/>
          </w:p>
          <w:p w14:paraId="3FADC390" w14:textId="4F02FA0C" w:rsidR="000B3B60" w:rsidRPr="004453C6" w:rsidRDefault="000B3B60" w:rsidP="00A84577">
            <w:pPr>
              <w:rPr>
                <w:szCs w:val="20"/>
              </w:rPr>
            </w:pPr>
          </w:p>
          <w:p w14:paraId="0834339F" w14:textId="77777777" w:rsidR="000B3B60" w:rsidRPr="004453C6" w:rsidRDefault="000B3B60" w:rsidP="00A84577">
            <w:pPr>
              <w:rPr>
                <w:szCs w:val="20"/>
              </w:rPr>
            </w:pPr>
            <w:r w:rsidRPr="004453C6">
              <w:rPr>
                <w:i/>
                <w:iCs/>
                <w:sz w:val="16"/>
                <w:szCs w:val="16"/>
              </w:rPr>
              <w:t xml:space="preserve">podpis </w:t>
            </w:r>
          </w:p>
        </w:tc>
      </w:tr>
      <w:tr w:rsidR="000B3B60" w:rsidRPr="004453C6" w14:paraId="2C2E9858" w14:textId="77777777" w:rsidTr="00A84577">
        <w:trPr>
          <w:trHeight w:val="305"/>
        </w:trPr>
        <w:tc>
          <w:tcPr>
            <w:tcW w:w="4240" w:type="dxa"/>
            <w:tcBorders>
              <w:top w:val="single" w:sz="4" w:space="0" w:color="auto"/>
              <w:left w:val="single" w:sz="4" w:space="0" w:color="auto"/>
              <w:bottom w:val="single" w:sz="4" w:space="0" w:color="auto"/>
              <w:right w:val="single" w:sz="4" w:space="0" w:color="auto"/>
            </w:tcBorders>
          </w:tcPr>
          <w:p w14:paraId="6CA8D914" w14:textId="7B53F399" w:rsidR="000B3B60" w:rsidRPr="004453C6" w:rsidRDefault="000B3B60" w:rsidP="00A84577">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249CBDEB" w14:textId="77777777" w:rsidR="000B3B60" w:rsidRPr="004453C6" w:rsidRDefault="000B3B60" w:rsidP="00A84577">
            <w:pPr>
              <w:rPr>
                <w:szCs w:val="20"/>
              </w:rPr>
            </w:pPr>
          </w:p>
        </w:tc>
      </w:tr>
    </w:tbl>
    <w:p w14:paraId="7B244981" w14:textId="77777777" w:rsidR="002F2512" w:rsidRDefault="002F2512" w:rsidP="002F2512"/>
    <w:p w14:paraId="00E7DDE7" w14:textId="695E121F" w:rsidR="00001D48" w:rsidRPr="00F2350D" w:rsidRDefault="00001D48" w:rsidP="002F2512">
      <w:pPr>
        <w:rPr>
          <w:lang w:val="en-GB"/>
        </w:rPr>
      </w:pPr>
      <w:proofErr w:type="spellStart"/>
      <w:r w:rsidRPr="00F2350D">
        <w:rPr>
          <w:lang w:val="en-GB"/>
        </w:rPr>
        <w:t>Gdańsk</w:t>
      </w:r>
      <w:proofErr w:type="spellEnd"/>
      <w:r w:rsidRPr="00F2350D">
        <w:rPr>
          <w:lang w:val="en-GB"/>
        </w:rPr>
        <w:t xml:space="preserve">, </w:t>
      </w:r>
      <w:proofErr w:type="spellStart"/>
      <w:r w:rsidR="002F2512" w:rsidRPr="00F2350D">
        <w:rPr>
          <w:lang w:val="en-GB"/>
        </w:rPr>
        <w:t>rok</w:t>
      </w:r>
      <w:proofErr w:type="spellEnd"/>
      <w:r w:rsidR="002F2512" w:rsidRPr="00F2350D">
        <w:rPr>
          <w:lang w:val="en-GB"/>
        </w:rPr>
        <w:t xml:space="preserve"> </w:t>
      </w:r>
      <w:r w:rsidRPr="00F2350D">
        <w:rPr>
          <w:lang w:val="en-GB"/>
        </w:rPr>
        <w:t>2024</w:t>
      </w:r>
      <w:r w:rsidRPr="00F2350D">
        <w:rPr>
          <w:lang w:val="en-GB"/>
        </w:rPr>
        <w:br w:type="page"/>
      </w:r>
    </w:p>
    <w:p w14:paraId="410A652A" w14:textId="77777777" w:rsidR="007E7749" w:rsidRPr="00F2350D" w:rsidRDefault="007E7749" w:rsidP="007E7749">
      <w:pPr>
        <w:rPr>
          <w:szCs w:val="20"/>
          <w:lang w:val="en-GB"/>
        </w:rPr>
      </w:pPr>
      <w:r>
        <w:rPr>
          <w:noProof/>
        </w:rPr>
        <w:lastRenderedPageBreak/>
        <w:drawing>
          <wp:anchor distT="0" distB="0" distL="114300" distR="114300" simplePos="0" relativeHeight="251663360" behindDoc="0" locked="0" layoutInCell="1" allowOverlap="1" wp14:anchorId="0DD3482E" wp14:editId="7D84BAF0">
            <wp:simplePos x="0" y="0"/>
            <wp:positionH relativeFrom="column">
              <wp:posOffset>2540</wp:posOffset>
            </wp:positionH>
            <wp:positionV relativeFrom="paragraph">
              <wp:posOffset>6985</wp:posOffset>
            </wp:positionV>
            <wp:extent cx="2183729" cy="540000"/>
            <wp:effectExtent l="0" t="0" r="0" b="0"/>
            <wp:wrapSquare wrapText="bothSides"/>
            <wp:docPr id="186649872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68048C29" wp14:editId="1181EE38">
            <wp:simplePos x="0" y="0"/>
            <wp:positionH relativeFrom="column">
              <wp:posOffset>3415030</wp:posOffset>
            </wp:positionH>
            <wp:positionV relativeFrom="paragraph">
              <wp:posOffset>-38735</wp:posOffset>
            </wp:positionV>
            <wp:extent cx="1979930" cy="539750"/>
            <wp:effectExtent l="0" t="0" r="0" b="0"/>
            <wp:wrapSquare wrapText="bothSides"/>
            <wp:docPr id="1629720015"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D7C7B6" w14:textId="77777777" w:rsidR="007E7749" w:rsidRPr="00F2350D" w:rsidRDefault="007E7749" w:rsidP="007E7749">
      <w:pPr>
        <w:rPr>
          <w:szCs w:val="20"/>
          <w:lang w:val="en-GB"/>
        </w:rPr>
      </w:pPr>
    </w:p>
    <w:p w14:paraId="5F156795" w14:textId="77777777" w:rsidR="007E7749" w:rsidRDefault="007E7749" w:rsidP="007E7749">
      <w:pPr>
        <w:rPr>
          <w:szCs w:val="20"/>
          <w:lang w:val="en-GB"/>
        </w:rPr>
      </w:pPr>
    </w:p>
    <w:p w14:paraId="750BFBBB" w14:textId="77777777" w:rsidR="00F2350D" w:rsidRPr="00F2350D" w:rsidRDefault="00F2350D" w:rsidP="007E7749">
      <w:pPr>
        <w:rPr>
          <w:szCs w:val="20"/>
          <w:lang w:val="en-GB"/>
        </w:rPr>
      </w:pPr>
    </w:p>
    <w:p w14:paraId="5333B07F" w14:textId="4CA97A62" w:rsidR="007E7749" w:rsidRPr="007E7749" w:rsidRDefault="007E7749" w:rsidP="007E7749">
      <w:pPr>
        <w:spacing w:before="0" w:line="276" w:lineRule="auto"/>
        <w:rPr>
          <w:szCs w:val="20"/>
          <w:lang w:val="en-GB"/>
        </w:rPr>
      </w:pPr>
      <w:r w:rsidRPr="007E7749">
        <w:rPr>
          <w:szCs w:val="20"/>
          <w:lang w:val="en-GB"/>
        </w:rPr>
        <w:t>The author of the doctoral dissertation: Jan Paweł Szefler</w:t>
      </w:r>
    </w:p>
    <w:p w14:paraId="0106CB29" w14:textId="007B78D9" w:rsidR="007E7749" w:rsidRPr="007E7749" w:rsidRDefault="007E7749" w:rsidP="007E7749">
      <w:pPr>
        <w:spacing w:before="0"/>
        <w:rPr>
          <w:szCs w:val="20"/>
          <w:lang w:val="en-GB"/>
        </w:rPr>
      </w:pPr>
      <w:r w:rsidRPr="007E7749">
        <w:rPr>
          <w:szCs w:val="20"/>
          <w:lang w:val="en-GB"/>
        </w:rPr>
        <w:t>Scientific discipline: M</w:t>
      </w:r>
      <w:r>
        <w:rPr>
          <w:szCs w:val="20"/>
          <w:lang w:val="en-GB"/>
        </w:rPr>
        <w:t xml:space="preserve">anagement </w:t>
      </w:r>
      <w:r w:rsidRPr="007E7749">
        <w:rPr>
          <w:szCs w:val="20"/>
          <w:lang w:val="en-GB"/>
        </w:rPr>
        <w:t>and</w:t>
      </w:r>
      <w:r>
        <w:rPr>
          <w:szCs w:val="20"/>
          <w:lang w:val="en-GB"/>
        </w:rPr>
        <w:t xml:space="preserve"> </w:t>
      </w:r>
      <w:r w:rsidRPr="007E7749">
        <w:rPr>
          <w:szCs w:val="20"/>
          <w:lang w:val="en-GB"/>
        </w:rPr>
        <w:t xml:space="preserve">Quality </w:t>
      </w:r>
      <w:r>
        <w:rPr>
          <w:szCs w:val="20"/>
          <w:lang w:val="en-GB"/>
        </w:rPr>
        <w:t>Sciences</w:t>
      </w:r>
    </w:p>
    <w:p w14:paraId="7CACA142" w14:textId="77777777" w:rsidR="007E7749" w:rsidRPr="007E7749" w:rsidRDefault="007E7749" w:rsidP="007E7749">
      <w:pPr>
        <w:rPr>
          <w:szCs w:val="20"/>
          <w:lang w:val="en-GB"/>
        </w:rPr>
      </w:pPr>
    </w:p>
    <w:p w14:paraId="05B3581E" w14:textId="77777777" w:rsidR="007E7749" w:rsidRPr="007E7749" w:rsidRDefault="007E7749" w:rsidP="007E7749">
      <w:pPr>
        <w:rPr>
          <w:szCs w:val="20"/>
          <w:lang w:val="en-GB"/>
        </w:rPr>
      </w:pPr>
    </w:p>
    <w:p w14:paraId="4C482E92" w14:textId="77777777" w:rsidR="007E7749" w:rsidRPr="007E7749" w:rsidRDefault="007E7749" w:rsidP="007E7749">
      <w:pPr>
        <w:rPr>
          <w:szCs w:val="20"/>
          <w:lang w:val="en-GB"/>
        </w:rPr>
      </w:pPr>
    </w:p>
    <w:p w14:paraId="082F6F4F" w14:textId="77777777" w:rsidR="007E7749" w:rsidRPr="007E7749" w:rsidRDefault="007E7749" w:rsidP="007E7749">
      <w:pPr>
        <w:rPr>
          <w:szCs w:val="20"/>
          <w:lang w:val="en-GB"/>
        </w:rPr>
      </w:pPr>
    </w:p>
    <w:p w14:paraId="1ECDDC21" w14:textId="19BCB479" w:rsidR="007E7749" w:rsidRPr="00F2350D" w:rsidRDefault="00DA0ECD" w:rsidP="007E7749">
      <w:pPr>
        <w:rPr>
          <w:b/>
          <w:bCs/>
          <w:sz w:val="23"/>
          <w:szCs w:val="23"/>
          <w:lang w:val="en-GB"/>
        </w:rPr>
      </w:pPr>
      <w:r>
        <w:rPr>
          <w:b/>
          <w:bCs/>
          <w:sz w:val="23"/>
          <w:szCs w:val="23"/>
          <w:lang w:val="en-GB"/>
        </w:rPr>
        <w:t xml:space="preserve">SUMMARY OF </w:t>
      </w:r>
      <w:r w:rsidR="007E7749" w:rsidRPr="00F2350D">
        <w:rPr>
          <w:b/>
          <w:bCs/>
          <w:sz w:val="23"/>
          <w:szCs w:val="23"/>
          <w:lang w:val="en-GB"/>
        </w:rPr>
        <w:t>DOCTORAL DISSERTATION</w:t>
      </w:r>
    </w:p>
    <w:p w14:paraId="5A829AD4" w14:textId="77777777" w:rsidR="007E7749" w:rsidRPr="00F2350D" w:rsidRDefault="007E7749" w:rsidP="007E7749">
      <w:pPr>
        <w:rPr>
          <w:lang w:val="en-GB"/>
        </w:rPr>
      </w:pPr>
    </w:p>
    <w:p w14:paraId="5F7AA3BC" w14:textId="77777777" w:rsidR="007E7749" w:rsidRPr="00F2350D" w:rsidRDefault="007E7749" w:rsidP="007E7749">
      <w:pPr>
        <w:rPr>
          <w:lang w:val="en-GB"/>
        </w:rPr>
      </w:pPr>
    </w:p>
    <w:p w14:paraId="7EE852A3" w14:textId="77777777" w:rsidR="007E7749" w:rsidRPr="00F2350D" w:rsidRDefault="007E7749" w:rsidP="007E7749">
      <w:pPr>
        <w:rPr>
          <w:lang w:val="en-GB"/>
        </w:rPr>
      </w:pPr>
    </w:p>
    <w:p w14:paraId="667F7BCE" w14:textId="77777777" w:rsidR="007E7749" w:rsidRPr="00001D48" w:rsidRDefault="007E7749" w:rsidP="007E7749">
      <w:pPr>
        <w:rPr>
          <w:szCs w:val="20"/>
          <w:lang w:val="en-GB"/>
        </w:rPr>
      </w:pPr>
      <w:r w:rsidRPr="007E7749">
        <w:rPr>
          <w:szCs w:val="20"/>
          <w:lang w:val="en-GB"/>
        </w:rPr>
        <w:t>Title of the doctoral dissertation</w:t>
      </w:r>
      <w:r w:rsidRPr="003077E3">
        <w:rPr>
          <w:szCs w:val="20"/>
          <w:lang w:val="en-GB"/>
        </w:rPr>
        <w:t>:</w:t>
      </w:r>
      <w:r w:rsidRPr="00001D48">
        <w:rPr>
          <w:szCs w:val="20"/>
          <w:lang w:val="en-GB"/>
        </w:rPr>
        <w:t xml:space="preserve"> Stakeholders satisfaction measurement f</w:t>
      </w:r>
      <w:r>
        <w:rPr>
          <w:szCs w:val="20"/>
          <w:lang w:val="en-GB"/>
        </w:rPr>
        <w:t>or improvement of quality management system of Polish technical universities</w:t>
      </w:r>
    </w:p>
    <w:p w14:paraId="5C5D1B0C" w14:textId="77777777" w:rsidR="007E7749" w:rsidRPr="00F2350D" w:rsidRDefault="007E7749" w:rsidP="007E7749">
      <w:pPr>
        <w:rPr>
          <w:szCs w:val="20"/>
          <w:lang w:val="en-GB"/>
        </w:rPr>
      </w:pPr>
    </w:p>
    <w:p w14:paraId="5CC8C70F" w14:textId="77777777" w:rsidR="007E7749" w:rsidRDefault="007E7749" w:rsidP="007E7749">
      <w:pPr>
        <w:rPr>
          <w:szCs w:val="20"/>
        </w:rPr>
      </w:pPr>
      <w:proofErr w:type="spellStart"/>
      <w:r>
        <w:rPr>
          <w:szCs w:val="20"/>
        </w:rPr>
        <w:t>Title</w:t>
      </w:r>
      <w:proofErr w:type="spellEnd"/>
      <w:r>
        <w:rPr>
          <w:szCs w:val="20"/>
        </w:rPr>
        <w:t xml:space="preserve"> of the </w:t>
      </w:r>
      <w:proofErr w:type="spellStart"/>
      <w:r>
        <w:rPr>
          <w:szCs w:val="20"/>
        </w:rPr>
        <w:t>doctoral</w:t>
      </w:r>
      <w:proofErr w:type="spellEnd"/>
      <w:r>
        <w:rPr>
          <w:szCs w:val="20"/>
        </w:rPr>
        <w:t xml:space="preserve"> </w:t>
      </w:r>
      <w:proofErr w:type="spellStart"/>
      <w:r>
        <w:rPr>
          <w:szCs w:val="20"/>
        </w:rPr>
        <w:t>dissertation</w:t>
      </w:r>
      <w:proofErr w:type="spellEnd"/>
      <w:r>
        <w:rPr>
          <w:szCs w:val="20"/>
        </w:rPr>
        <w:t xml:space="preserve"> (in </w:t>
      </w:r>
      <w:proofErr w:type="spellStart"/>
      <w:r>
        <w:rPr>
          <w:szCs w:val="20"/>
        </w:rPr>
        <w:t>Polish</w:t>
      </w:r>
      <w:proofErr w:type="spellEnd"/>
      <w:r>
        <w:rPr>
          <w:szCs w:val="20"/>
        </w:rPr>
        <w:t xml:space="preserve">):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06FF2A11" w14:textId="77777777" w:rsidR="007E7749" w:rsidRDefault="007E7749" w:rsidP="007E7749"/>
    <w:p w14:paraId="6E932444" w14:textId="77777777" w:rsidR="00536B28" w:rsidRDefault="00536B28" w:rsidP="007E7749"/>
    <w:tbl>
      <w:tblPr>
        <w:tblW w:w="8460" w:type="dxa"/>
        <w:tblInd w:w="108" w:type="dxa"/>
        <w:tblLayout w:type="fixed"/>
        <w:tblLook w:val="0000" w:firstRow="0" w:lastRow="0" w:firstColumn="0" w:lastColumn="0" w:noHBand="0" w:noVBand="0"/>
      </w:tblPr>
      <w:tblGrid>
        <w:gridCol w:w="4240"/>
        <w:gridCol w:w="4220"/>
      </w:tblGrid>
      <w:tr w:rsidR="00536B28" w:rsidRPr="004453C6" w14:paraId="37EBA0ED" w14:textId="77777777" w:rsidTr="00BD7A6B">
        <w:trPr>
          <w:trHeight w:val="682"/>
        </w:trPr>
        <w:tc>
          <w:tcPr>
            <w:tcW w:w="4240" w:type="dxa"/>
            <w:tcBorders>
              <w:top w:val="single" w:sz="4" w:space="0" w:color="auto"/>
              <w:left w:val="single" w:sz="4" w:space="0" w:color="auto"/>
              <w:bottom w:val="single" w:sz="4" w:space="0" w:color="auto"/>
              <w:right w:val="single" w:sz="4" w:space="0" w:color="auto"/>
            </w:tcBorders>
          </w:tcPr>
          <w:p w14:paraId="08481154" w14:textId="7ABC885D" w:rsidR="00536B28" w:rsidRPr="004453C6" w:rsidRDefault="00536B28" w:rsidP="00BD7A6B">
            <w:pPr>
              <w:rPr>
                <w:szCs w:val="20"/>
              </w:rPr>
            </w:pPr>
            <w:proofErr w:type="spellStart"/>
            <w:r>
              <w:rPr>
                <w:szCs w:val="20"/>
              </w:rPr>
              <w:t>Supervisor</w:t>
            </w:r>
            <w:proofErr w:type="spellEnd"/>
          </w:p>
          <w:p w14:paraId="4FCD665B" w14:textId="77777777" w:rsidR="00536B28" w:rsidRPr="004453C6" w:rsidRDefault="00536B28" w:rsidP="00BD7A6B">
            <w:pPr>
              <w:rPr>
                <w:szCs w:val="20"/>
              </w:rPr>
            </w:pPr>
          </w:p>
          <w:p w14:paraId="15DC9CA9" w14:textId="7AE9B67B" w:rsidR="00536B28" w:rsidRPr="004453C6" w:rsidRDefault="00536B28" w:rsidP="00BD7A6B">
            <w:pPr>
              <w:rPr>
                <w:sz w:val="16"/>
                <w:szCs w:val="16"/>
              </w:rPr>
            </w:pPr>
            <w:proofErr w:type="spellStart"/>
            <w:r>
              <w:rPr>
                <w:i/>
                <w:iCs/>
                <w:sz w:val="16"/>
                <w:szCs w:val="16"/>
              </w:rPr>
              <w:t>signature</w:t>
            </w:r>
            <w:proofErr w:type="spellEnd"/>
            <w:r w:rsidRPr="004453C6">
              <w:rPr>
                <w:i/>
                <w:iCs/>
                <w:sz w:val="16"/>
                <w:szCs w:val="16"/>
              </w:rPr>
              <w:t xml:space="preserve"> </w:t>
            </w:r>
          </w:p>
        </w:tc>
        <w:tc>
          <w:tcPr>
            <w:tcW w:w="4220" w:type="dxa"/>
            <w:tcBorders>
              <w:top w:val="single" w:sz="4" w:space="0" w:color="auto"/>
              <w:left w:val="single" w:sz="4" w:space="0" w:color="auto"/>
              <w:bottom w:val="single" w:sz="4" w:space="0" w:color="auto"/>
              <w:right w:val="single" w:sz="4" w:space="0" w:color="auto"/>
            </w:tcBorders>
          </w:tcPr>
          <w:p w14:paraId="4B72AC93" w14:textId="121EC7C1" w:rsidR="00536B28" w:rsidRPr="004453C6" w:rsidRDefault="00536B28" w:rsidP="00BD7A6B">
            <w:pPr>
              <w:rPr>
                <w:szCs w:val="20"/>
              </w:rPr>
            </w:pPr>
            <w:r>
              <w:rPr>
                <w:szCs w:val="20"/>
              </w:rPr>
              <w:t xml:space="preserve">Second </w:t>
            </w:r>
            <w:proofErr w:type="spellStart"/>
            <w:r>
              <w:rPr>
                <w:szCs w:val="20"/>
              </w:rPr>
              <w:t>supervisor</w:t>
            </w:r>
            <w:proofErr w:type="spellEnd"/>
          </w:p>
          <w:p w14:paraId="0953718D" w14:textId="77777777" w:rsidR="00536B28" w:rsidRPr="004453C6" w:rsidRDefault="00536B28" w:rsidP="00BD7A6B">
            <w:pPr>
              <w:rPr>
                <w:szCs w:val="20"/>
              </w:rPr>
            </w:pPr>
          </w:p>
          <w:p w14:paraId="6137E225" w14:textId="587DE7EB" w:rsidR="00536B28" w:rsidRPr="004453C6" w:rsidRDefault="00536B28" w:rsidP="00BD7A6B">
            <w:pPr>
              <w:rPr>
                <w:sz w:val="16"/>
                <w:szCs w:val="16"/>
              </w:rPr>
            </w:pPr>
            <w:proofErr w:type="spellStart"/>
            <w:r>
              <w:rPr>
                <w:i/>
                <w:iCs/>
                <w:sz w:val="16"/>
                <w:szCs w:val="16"/>
              </w:rPr>
              <w:t>signature</w:t>
            </w:r>
            <w:proofErr w:type="spellEnd"/>
          </w:p>
        </w:tc>
      </w:tr>
      <w:tr w:rsidR="00536B28" w:rsidRPr="004453C6" w14:paraId="7A67A30C" w14:textId="77777777" w:rsidTr="00BD7A6B">
        <w:trPr>
          <w:trHeight w:val="682"/>
        </w:trPr>
        <w:tc>
          <w:tcPr>
            <w:tcW w:w="4240" w:type="dxa"/>
            <w:tcBorders>
              <w:top w:val="single" w:sz="4" w:space="0" w:color="auto"/>
              <w:left w:val="single" w:sz="4" w:space="0" w:color="auto"/>
              <w:bottom w:val="single" w:sz="4" w:space="0" w:color="auto"/>
              <w:right w:val="single" w:sz="4" w:space="0" w:color="auto"/>
            </w:tcBorders>
          </w:tcPr>
          <w:p w14:paraId="658964C2" w14:textId="77777777" w:rsidR="00536B28" w:rsidRDefault="00536B28" w:rsidP="00BD7A6B">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62EB5D50" w14:textId="77777777" w:rsidR="00536B28" w:rsidRDefault="00536B28" w:rsidP="00BD7A6B">
            <w:pPr>
              <w:rPr>
                <w:szCs w:val="20"/>
              </w:rPr>
            </w:pPr>
          </w:p>
        </w:tc>
      </w:tr>
      <w:tr w:rsidR="00536B28" w:rsidRPr="004453C6" w14:paraId="287EAA71" w14:textId="77777777" w:rsidTr="00BD7A6B">
        <w:trPr>
          <w:trHeight w:val="682"/>
        </w:trPr>
        <w:tc>
          <w:tcPr>
            <w:tcW w:w="4240" w:type="dxa"/>
            <w:tcBorders>
              <w:top w:val="single" w:sz="4" w:space="0" w:color="auto"/>
              <w:left w:val="single" w:sz="4" w:space="0" w:color="auto"/>
              <w:bottom w:val="single" w:sz="4" w:space="0" w:color="auto"/>
              <w:right w:val="single" w:sz="4" w:space="0" w:color="auto"/>
            </w:tcBorders>
          </w:tcPr>
          <w:p w14:paraId="74E6ED28" w14:textId="79DE9918" w:rsidR="00536B28" w:rsidRPr="004453C6" w:rsidRDefault="00536B28" w:rsidP="00BD7A6B">
            <w:pPr>
              <w:rPr>
                <w:szCs w:val="20"/>
              </w:rPr>
            </w:pPr>
            <w:proofErr w:type="spellStart"/>
            <w:r>
              <w:rPr>
                <w:szCs w:val="20"/>
              </w:rPr>
              <w:t>Auxiliary</w:t>
            </w:r>
            <w:proofErr w:type="spellEnd"/>
            <w:r>
              <w:rPr>
                <w:szCs w:val="20"/>
              </w:rPr>
              <w:t xml:space="preserve"> </w:t>
            </w:r>
            <w:proofErr w:type="spellStart"/>
            <w:r>
              <w:rPr>
                <w:szCs w:val="20"/>
              </w:rPr>
              <w:t>supervisor</w:t>
            </w:r>
            <w:proofErr w:type="spellEnd"/>
          </w:p>
          <w:p w14:paraId="5A2503A7" w14:textId="77777777" w:rsidR="00536B28" w:rsidRPr="004453C6" w:rsidRDefault="00536B28" w:rsidP="00BD7A6B">
            <w:pPr>
              <w:rPr>
                <w:szCs w:val="20"/>
              </w:rPr>
            </w:pPr>
          </w:p>
          <w:p w14:paraId="5909FBB4" w14:textId="5F864D1F" w:rsidR="00536B28" w:rsidRPr="004453C6" w:rsidRDefault="00536B28" w:rsidP="00BD7A6B">
            <w:pPr>
              <w:rPr>
                <w:szCs w:val="20"/>
              </w:rPr>
            </w:pPr>
            <w:proofErr w:type="spellStart"/>
            <w:r>
              <w:rPr>
                <w:i/>
                <w:iCs/>
                <w:sz w:val="16"/>
                <w:szCs w:val="16"/>
              </w:rPr>
              <w:t>signature</w:t>
            </w:r>
            <w:proofErr w:type="spellEnd"/>
          </w:p>
        </w:tc>
        <w:tc>
          <w:tcPr>
            <w:tcW w:w="4220" w:type="dxa"/>
            <w:tcBorders>
              <w:top w:val="single" w:sz="4" w:space="0" w:color="auto"/>
              <w:left w:val="single" w:sz="4" w:space="0" w:color="auto"/>
              <w:bottom w:val="single" w:sz="4" w:space="0" w:color="auto"/>
              <w:right w:val="single" w:sz="4" w:space="0" w:color="auto"/>
            </w:tcBorders>
          </w:tcPr>
          <w:p w14:paraId="6F0A00A7" w14:textId="58CDF1A5" w:rsidR="00536B28" w:rsidRPr="004453C6" w:rsidRDefault="00536B28" w:rsidP="00BD7A6B">
            <w:pPr>
              <w:rPr>
                <w:szCs w:val="20"/>
              </w:rPr>
            </w:pPr>
            <w:proofErr w:type="spellStart"/>
            <w:r>
              <w:rPr>
                <w:szCs w:val="20"/>
              </w:rPr>
              <w:t>Cosupervisor</w:t>
            </w:r>
            <w:proofErr w:type="spellEnd"/>
          </w:p>
          <w:p w14:paraId="6DC805D2" w14:textId="77777777" w:rsidR="00536B28" w:rsidRPr="004453C6" w:rsidRDefault="00536B28" w:rsidP="00BD7A6B">
            <w:pPr>
              <w:rPr>
                <w:szCs w:val="20"/>
              </w:rPr>
            </w:pPr>
          </w:p>
          <w:p w14:paraId="2D942C92" w14:textId="1B3900B5" w:rsidR="00536B28" w:rsidRPr="004453C6" w:rsidRDefault="00536B28" w:rsidP="00BD7A6B">
            <w:pPr>
              <w:rPr>
                <w:szCs w:val="20"/>
              </w:rPr>
            </w:pPr>
            <w:proofErr w:type="spellStart"/>
            <w:r>
              <w:rPr>
                <w:i/>
                <w:iCs/>
                <w:sz w:val="16"/>
                <w:szCs w:val="16"/>
              </w:rPr>
              <w:t>signature</w:t>
            </w:r>
            <w:proofErr w:type="spellEnd"/>
          </w:p>
        </w:tc>
      </w:tr>
      <w:tr w:rsidR="00536B28" w:rsidRPr="004453C6" w14:paraId="437D9456" w14:textId="77777777" w:rsidTr="00BD7A6B">
        <w:trPr>
          <w:trHeight w:val="305"/>
        </w:trPr>
        <w:tc>
          <w:tcPr>
            <w:tcW w:w="4240" w:type="dxa"/>
            <w:tcBorders>
              <w:top w:val="single" w:sz="4" w:space="0" w:color="auto"/>
              <w:left w:val="single" w:sz="4" w:space="0" w:color="auto"/>
              <w:bottom w:val="single" w:sz="4" w:space="0" w:color="auto"/>
              <w:right w:val="single" w:sz="4" w:space="0" w:color="auto"/>
            </w:tcBorders>
          </w:tcPr>
          <w:p w14:paraId="1E5D7CE1" w14:textId="5D1B708D" w:rsidR="00536B28" w:rsidRPr="004453C6" w:rsidRDefault="00536B28" w:rsidP="00BD7A6B">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038C96B0" w14:textId="77777777" w:rsidR="00536B28" w:rsidRPr="004453C6" w:rsidRDefault="00536B28" w:rsidP="00BD7A6B">
            <w:pPr>
              <w:rPr>
                <w:szCs w:val="20"/>
              </w:rPr>
            </w:pPr>
          </w:p>
        </w:tc>
      </w:tr>
    </w:tbl>
    <w:p w14:paraId="1AA58D11" w14:textId="77777777" w:rsidR="007E7749" w:rsidRDefault="007E7749" w:rsidP="007E7749"/>
    <w:p w14:paraId="32E6DA14" w14:textId="00E3B7D1" w:rsidR="00C00765" w:rsidRDefault="007E7749" w:rsidP="00C00765">
      <w:pPr>
        <w:jc w:val="left"/>
        <w:sectPr w:rsidR="00C00765" w:rsidSect="00A563A6">
          <w:headerReference w:type="default" r:id="rId11"/>
          <w:footerReference w:type="default" r:id="rId12"/>
          <w:pgSz w:w="11906" w:h="16838"/>
          <w:pgMar w:top="1417" w:right="1417" w:bottom="1417" w:left="1417" w:header="708" w:footer="708" w:gutter="0"/>
          <w:cols w:space="708"/>
          <w:titlePg/>
          <w:docGrid w:linePitch="360"/>
        </w:sectPr>
      </w:pPr>
      <w:r>
        <w:t xml:space="preserve">Gdańsk, </w:t>
      </w:r>
      <w:proofErr w:type="spellStart"/>
      <w:r w:rsidR="00C00765">
        <w:t>year</w:t>
      </w:r>
      <w:proofErr w:type="spellEnd"/>
      <w:r>
        <w:t xml:space="preserve"> 202</w:t>
      </w:r>
      <w:r w:rsidR="00C00765">
        <w:t>4</w:t>
      </w:r>
    </w:p>
    <w:p w14:paraId="299EA2DC" w14:textId="77777777" w:rsidR="00C23BC1" w:rsidRPr="00EA682C" w:rsidRDefault="00C23BC1" w:rsidP="00C23BC1">
      <w:pPr>
        <w:pStyle w:val="Heading1"/>
        <w:numPr>
          <w:ilvl w:val="0"/>
          <w:numId w:val="0"/>
        </w:numPr>
        <w:ind w:left="432"/>
      </w:pPr>
      <w:bookmarkStart w:id="1" w:name="_Toc168903301"/>
      <w:bookmarkStart w:id="2" w:name="_Toc168903664"/>
      <w:bookmarkStart w:id="3" w:name="_Toc169134065"/>
      <w:bookmarkStart w:id="4" w:name="_Toc164800994"/>
      <w:bookmarkStart w:id="5" w:name="_Toc168903259"/>
      <w:r w:rsidRPr="00EA682C">
        <w:lastRenderedPageBreak/>
        <w:t>Spis treści</w:t>
      </w:r>
      <w:bookmarkEnd w:id="1"/>
      <w:bookmarkEnd w:id="2"/>
      <w:bookmarkEnd w:id="3"/>
    </w:p>
    <w:p w14:paraId="148B51F1" w14:textId="2F2257E1" w:rsidR="00F04734" w:rsidRDefault="00C23BC1" w:rsidP="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p>
    <w:p w14:paraId="3FD3442C" w14:textId="53AB3258" w:rsidR="00F04734" w:rsidRDefault="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Wstęp</w:t>
      </w:r>
      <w:r>
        <w:rPr>
          <w:noProof/>
        </w:rPr>
        <w:tab/>
      </w:r>
      <w:r>
        <w:rPr>
          <w:noProof/>
        </w:rPr>
        <w:fldChar w:fldCharType="begin"/>
      </w:r>
      <w:r>
        <w:rPr>
          <w:noProof/>
        </w:rPr>
        <w:instrText xml:space="preserve"> PAGEREF _Toc169134068 \h </w:instrText>
      </w:r>
      <w:r>
        <w:rPr>
          <w:noProof/>
        </w:rPr>
      </w:r>
      <w:r>
        <w:rPr>
          <w:noProof/>
        </w:rPr>
        <w:fldChar w:fldCharType="separate"/>
      </w:r>
      <w:r>
        <w:rPr>
          <w:noProof/>
        </w:rPr>
        <w:t>8</w:t>
      </w:r>
      <w:r>
        <w:rPr>
          <w:noProof/>
        </w:rPr>
        <w:fldChar w:fldCharType="end"/>
      </w:r>
    </w:p>
    <w:p w14:paraId="26EB199D" w14:textId="01327995" w:rsidR="00F04734" w:rsidRDefault="00F04734">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Specyfika zarządzania jakością usług uczelni w Polsce</w:t>
      </w:r>
      <w:r>
        <w:rPr>
          <w:noProof/>
        </w:rPr>
        <w:tab/>
      </w:r>
      <w:r>
        <w:rPr>
          <w:noProof/>
        </w:rPr>
        <w:fldChar w:fldCharType="begin"/>
      </w:r>
      <w:r>
        <w:rPr>
          <w:noProof/>
        </w:rPr>
        <w:instrText xml:space="preserve"> PAGEREF _Toc169134069 \h </w:instrText>
      </w:r>
      <w:r>
        <w:rPr>
          <w:noProof/>
        </w:rPr>
      </w:r>
      <w:r>
        <w:rPr>
          <w:noProof/>
        </w:rPr>
        <w:fldChar w:fldCharType="separate"/>
      </w:r>
      <w:r>
        <w:rPr>
          <w:noProof/>
        </w:rPr>
        <w:t>12</w:t>
      </w:r>
      <w:r>
        <w:rPr>
          <w:noProof/>
        </w:rPr>
        <w:fldChar w:fldCharType="end"/>
      </w:r>
    </w:p>
    <w:p w14:paraId="24425668" w14:textId="24D194E5"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1.1</w:t>
      </w:r>
      <w:r>
        <w:rPr>
          <w:rFonts w:asciiTheme="minorHAnsi" w:eastAsiaTheme="minorEastAsia" w:hAnsiTheme="minorHAnsi" w:cstheme="minorBidi"/>
          <w:noProof/>
          <w:kern w:val="2"/>
          <w:sz w:val="22"/>
          <w:lang w:eastAsia="pl-PL"/>
          <w14:ligatures w14:val="standardContextual"/>
        </w:rPr>
        <w:tab/>
      </w:r>
      <w:r>
        <w:rPr>
          <w:noProof/>
        </w:rPr>
        <w:t>Wyzwania zarządzania uczelnią</w:t>
      </w:r>
      <w:r>
        <w:rPr>
          <w:noProof/>
        </w:rPr>
        <w:tab/>
      </w:r>
      <w:r>
        <w:rPr>
          <w:noProof/>
        </w:rPr>
        <w:fldChar w:fldCharType="begin"/>
      </w:r>
      <w:r>
        <w:rPr>
          <w:noProof/>
        </w:rPr>
        <w:instrText xml:space="preserve"> PAGEREF _Toc169134070 \h </w:instrText>
      </w:r>
      <w:r>
        <w:rPr>
          <w:noProof/>
        </w:rPr>
      </w:r>
      <w:r>
        <w:rPr>
          <w:noProof/>
        </w:rPr>
        <w:fldChar w:fldCharType="separate"/>
      </w:r>
      <w:r>
        <w:rPr>
          <w:noProof/>
        </w:rPr>
        <w:t>12</w:t>
      </w:r>
      <w:r>
        <w:rPr>
          <w:noProof/>
        </w:rPr>
        <w:fldChar w:fldCharType="end"/>
      </w:r>
    </w:p>
    <w:p w14:paraId="1FF99A5E" w14:textId="4F5869C7"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1.1.1</w:t>
      </w:r>
      <w:r>
        <w:rPr>
          <w:rFonts w:asciiTheme="minorHAnsi" w:eastAsiaTheme="minorEastAsia" w:hAnsiTheme="minorHAnsi" w:cstheme="minorBidi"/>
          <w:noProof/>
          <w:kern w:val="2"/>
          <w:sz w:val="22"/>
          <w:lang w:eastAsia="pl-PL"/>
          <w14:ligatures w14:val="standardContextual"/>
        </w:rPr>
        <w:tab/>
      </w:r>
      <w:r>
        <w:rPr>
          <w:noProof/>
        </w:rPr>
        <w:t>Historyczne i współczesne koncepcje zarządzania uczelnią</w:t>
      </w:r>
      <w:r>
        <w:rPr>
          <w:noProof/>
        </w:rPr>
        <w:tab/>
      </w:r>
      <w:r>
        <w:rPr>
          <w:noProof/>
        </w:rPr>
        <w:fldChar w:fldCharType="begin"/>
      </w:r>
      <w:r>
        <w:rPr>
          <w:noProof/>
        </w:rPr>
        <w:instrText xml:space="preserve"> PAGEREF _Toc169134071 \h </w:instrText>
      </w:r>
      <w:r>
        <w:rPr>
          <w:noProof/>
        </w:rPr>
      </w:r>
      <w:r>
        <w:rPr>
          <w:noProof/>
        </w:rPr>
        <w:fldChar w:fldCharType="separate"/>
      </w:r>
      <w:r>
        <w:rPr>
          <w:noProof/>
        </w:rPr>
        <w:t>12</w:t>
      </w:r>
      <w:r>
        <w:rPr>
          <w:noProof/>
        </w:rPr>
        <w:fldChar w:fldCharType="end"/>
      </w:r>
    </w:p>
    <w:p w14:paraId="45A3BFAC" w14:textId="5A84EBA0"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1.1.2</w:t>
      </w:r>
      <w:r>
        <w:rPr>
          <w:rFonts w:asciiTheme="minorHAnsi" w:eastAsiaTheme="minorEastAsia" w:hAnsiTheme="minorHAnsi" w:cstheme="minorBidi"/>
          <w:noProof/>
          <w:kern w:val="2"/>
          <w:sz w:val="22"/>
          <w:lang w:eastAsia="pl-PL"/>
          <w14:ligatures w14:val="standardContextual"/>
        </w:rPr>
        <w:tab/>
      </w:r>
      <w:r>
        <w:rPr>
          <w:noProof/>
        </w:rPr>
        <w:t>Zmiany organizacyjne współczesnych uniwersytetów</w:t>
      </w:r>
      <w:r>
        <w:rPr>
          <w:noProof/>
        </w:rPr>
        <w:tab/>
      </w:r>
      <w:r>
        <w:rPr>
          <w:noProof/>
        </w:rPr>
        <w:fldChar w:fldCharType="begin"/>
      </w:r>
      <w:r>
        <w:rPr>
          <w:noProof/>
        </w:rPr>
        <w:instrText xml:space="preserve"> PAGEREF _Toc169134072 \h </w:instrText>
      </w:r>
      <w:r>
        <w:rPr>
          <w:noProof/>
        </w:rPr>
      </w:r>
      <w:r>
        <w:rPr>
          <w:noProof/>
        </w:rPr>
        <w:fldChar w:fldCharType="separate"/>
      </w:r>
      <w:r>
        <w:rPr>
          <w:noProof/>
        </w:rPr>
        <w:t>16</w:t>
      </w:r>
      <w:r>
        <w:rPr>
          <w:noProof/>
        </w:rPr>
        <w:fldChar w:fldCharType="end"/>
      </w:r>
    </w:p>
    <w:p w14:paraId="35FCF3D0" w14:textId="5DF4B05E"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1.1.3</w:t>
      </w:r>
      <w:r>
        <w:rPr>
          <w:rFonts w:asciiTheme="minorHAnsi" w:eastAsiaTheme="minorEastAsia" w:hAnsiTheme="minorHAnsi" w:cstheme="minorBidi"/>
          <w:noProof/>
          <w:kern w:val="2"/>
          <w:sz w:val="22"/>
          <w:lang w:eastAsia="pl-PL"/>
          <w14:ligatures w14:val="standardContextual"/>
        </w:rPr>
        <w:tab/>
      </w:r>
      <w:r>
        <w:rPr>
          <w:noProof/>
        </w:rPr>
        <w:t>Uwarunkowania funkcjonowania uczelni w Polsce</w:t>
      </w:r>
      <w:r>
        <w:rPr>
          <w:noProof/>
        </w:rPr>
        <w:tab/>
      </w:r>
      <w:r>
        <w:rPr>
          <w:noProof/>
        </w:rPr>
        <w:fldChar w:fldCharType="begin"/>
      </w:r>
      <w:r>
        <w:rPr>
          <w:noProof/>
        </w:rPr>
        <w:instrText xml:space="preserve"> PAGEREF _Toc169134073 \h </w:instrText>
      </w:r>
      <w:r>
        <w:rPr>
          <w:noProof/>
        </w:rPr>
      </w:r>
      <w:r>
        <w:rPr>
          <w:noProof/>
        </w:rPr>
        <w:fldChar w:fldCharType="separate"/>
      </w:r>
      <w:r>
        <w:rPr>
          <w:noProof/>
        </w:rPr>
        <w:t>28</w:t>
      </w:r>
      <w:r>
        <w:rPr>
          <w:noProof/>
        </w:rPr>
        <w:fldChar w:fldCharType="end"/>
      </w:r>
    </w:p>
    <w:p w14:paraId="44225398" w14:textId="6F4F9536"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1.2</w:t>
      </w:r>
      <w:r>
        <w:rPr>
          <w:rFonts w:asciiTheme="minorHAnsi" w:eastAsiaTheme="minorEastAsia" w:hAnsiTheme="minorHAnsi" w:cstheme="minorBidi"/>
          <w:noProof/>
          <w:kern w:val="2"/>
          <w:sz w:val="22"/>
          <w:lang w:eastAsia="pl-PL"/>
          <w14:ligatures w14:val="standardContextual"/>
        </w:rPr>
        <w:tab/>
      </w:r>
      <w:r>
        <w:rPr>
          <w:noProof/>
        </w:rPr>
        <w:t>Specyfika zarządzania uczelniami</w:t>
      </w:r>
      <w:r>
        <w:rPr>
          <w:noProof/>
        </w:rPr>
        <w:tab/>
      </w:r>
      <w:r>
        <w:rPr>
          <w:noProof/>
        </w:rPr>
        <w:fldChar w:fldCharType="begin"/>
      </w:r>
      <w:r>
        <w:rPr>
          <w:noProof/>
        </w:rPr>
        <w:instrText xml:space="preserve"> PAGEREF _Toc169134074 \h </w:instrText>
      </w:r>
      <w:r>
        <w:rPr>
          <w:noProof/>
        </w:rPr>
      </w:r>
      <w:r>
        <w:rPr>
          <w:noProof/>
        </w:rPr>
        <w:fldChar w:fldCharType="separate"/>
      </w:r>
      <w:r>
        <w:rPr>
          <w:noProof/>
        </w:rPr>
        <w:t>38</w:t>
      </w:r>
      <w:r>
        <w:rPr>
          <w:noProof/>
        </w:rPr>
        <w:fldChar w:fldCharType="end"/>
      </w:r>
    </w:p>
    <w:p w14:paraId="73EDD0AC" w14:textId="35E26F24"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1.2.1</w:t>
      </w:r>
      <w:r>
        <w:rPr>
          <w:rFonts w:asciiTheme="minorHAnsi" w:eastAsiaTheme="minorEastAsia" w:hAnsiTheme="minorHAnsi" w:cstheme="minorBidi"/>
          <w:noProof/>
          <w:kern w:val="2"/>
          <w:sz w:val="22"/>
          <w:lang w:eastAsia="pl-PL"/>
          <w14:ligatures w14:val="standardContextual"/>
        </w:rPr>
        <w:tab/>
      </w:r>
      <w:r>
        <w:rPr>
          <w:noProof/>
        </w:rPr>
        <w:t>Cele organizacji uniwersyteckiej</w:t>
      </w:r>
      <w:r>
        <w:rPr>
          <w:noProof/>
        </w:rPr>
        <w:tab/>
      </w:r>
      <w:r>
        <w:rPr>
          <w:noProof/>
        </w:rPr>
        <w:fldChar w:fldCharType="begin"/>
      </w:r>
      <w:r>
        <w:rPr>
          <w:noProof/>
        </w:rPr>
        <w:instrText xml:space="preserve"> PAGEREF _Toc169134075 \h </w:instrText>
      </w:r>
      <w:r>
        <w:rPr>
          <w:noProof/>
        </w:rPr>
      </w:r>
      <w:r>
        <w:rPr>
          <w:noProof/>
        </w:rPr>
        <w:fldChar w:fldCharType="separate"/>
      </w:r>
      <w:r>
        <w:rPr>
          <w:noProof/>
        </w:rPr>
        <w:t>38</w:t>
      </w:r>
      <w:r>
        <w:rPr>
          <w:noProof/>
        </w:rPr>
        <w:fldChar w:fldCharType="end"/>
      </w:r>
    </w:p>
    <w:p w14:paraId="056B4A41" w14:textId="696F394B"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1.2.2</w:t>
      </w:r>
      <w:r>
        <w:rPr>
          <w:rFonts w:asciiTheme="minorHAnsi" w:eastAsiaTheme="minorEastAsia" w:hAnsiTheme="minorHAnsi" w:cstheme="minorBidi"/>
          <w:noProof/>
          <w:kern w:val="2"/>
          <w:sz w:val="22"/>
          <w:lang w:eastAsia="pl-PL"/>
          <w14:ligatures w14:val="standardContextual"/>
        </w:rPr>
        <w:tab/>
      </w:r>
      <w:r>
        <w:rPr>
          <w:noProof/>
        </w:rPr>
        <w:t>Cechy szczególne uniwersyteckiej kultury organizacji</w:t>
      </w:r>
      <w:r>
        <w:rPr>
          <w:noProof/>
        </w:rPr>
        <w:tab/>
      </w:r>
      <w:r>
        <w:rPr>
          <w:noProof/>
        </w:rPr>
        <w:fldChar w:fldCharType="begin"/>
      </w:r>
      <w:r>
        <w:rPr>
          <w:noProof/>
        </w:rPr>
        <w:instrText xml:space="preserve"> PAGEREF _Toc169134076 \h </w:instrText>
      </w:r>
      <w:r>
        <w:rPr>
          <w:noProof/>
        </w:rPr>
      </w:r>
      <w:r>
        <w:rPr>
          <w:noProof/>
        </w:rPr>
        <w:fldChar w:fldCharType="separate"/>
      </w:r>
      <w:r>
        <w:rPr>
          <w:noProof/>
        </w:rPr>
        <w:t>43</w:t>
      </w:r>
      <w:r>
        <w:rPr>
          <w:noProof/>
        </w:rPr>
        <w:fldChar w:fldCharType="end"/>
      </w:r>
    </w:p>
    <w:p w14:paraId="000C4528" w14:textId="065160AF"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1.2.3</w:t>
      </w:r>
      <w:r>
        <w:rPr>
          <w:rFonts w:asciiTheme="minorHAnsi" w:eastAsiaTheme="minorEastAsia" w:hAnsiTheme="minorHAnsi" w:cstheme="minorBidi"/>
          <w:noProof/>
          <w:kern w:val="2"/>
          <w:sz w:val="22"/>
          <w:lang w:eastAsia="pl-PL"/>
          <w14:ligatures w14:val="standardContextual"/>
        </w:rPr>
        <w:tab/>
      </w:r>
      <w:r>
        <w:rPr>
          <w:noProof/>
        </w:rPr>
        <w:t>Wybrane aspekty roli prestiżu dla zarządzania uczelnią</w:t>
      </w:r>
      <w:r>
        <w:rPr>
          <w:noProof/>
        </w:rPr>
        <w:tab/>
      </w:r>
      <w:r>
        <w:rPr>
          <w:noProof/>
        </w:rPr>
        <w:fldChar w:fldCharType="begin"/>
      </w:r>
      <w:r>
        <w:rPr>
          <w:noProof/>
        </w:rPr>
        <w:instrText xml:space="preserve"> PAGEREF _Toc169134077 \h </w:instrText>
      </w:r>
      <w:r>
        <w:rPr>
          <w:noProof/>
        </w:rPr>
      </w:r>
      <w:r>
        <w:rPr>
          <w:noProof/>
        </w:rPr>
        <w:fldChar w:fldCharType="separate"/>
      </w:r>
      <w:r>
        <w:rPr>
          <w:noProof/>
        </w:rPr>
        <w:t>49</w:t>
      </w:r>
      <w:r>
        <w:rPr>
          <w:noProof/>
        </w:rPr>
        <w:fldChar w:fldCharType="end"/>
      </w:r>
    </w:p>
    <w:p w14:paraId="71C5C314" w14:textId="3CE58B9C"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1.2.4</w:t>
      </w:r>
      <w:r>
        <w:rPr>
          <w:rFonts w:asciiTheme="minorHAnsi" w:eastAsiaTheme="minorEastAsia" w:hAnsiTheme="minorHAnsi" w:cstheme="minorBidi"/>
          <w:noProof/>
          <w:kern w:val="2"/>
          <w:sz w:val="22"/>
          <w:lang w:eastAsia="pl-PL"/>
          <w14:ligatures w14:val="standardContextual"/>
        </w:rPr>
        <w:tab/>
      </w:r>
      <w:r>
        <w:rPr>
          <w:noProof/>
        </w:rPr>
        <w:t>Środowisko wielu sprzecznych interesów</w:t>
      </w:r>
      <w:r>
        <w:rPr>
          <w:noProof/>
        </w:rPr>
        <w:tab/>
      </w:r>
      <w:r>
        <w:rPr>
          <w:noProof/>
        </w:rPr>
        <w:fldChar w:fldCharType="begin"/>
      </w:r>
      <w:r>
        <w:rPr>
          <w:noProof/>
        </w:rPr>
        <w:instrText xml:space="preserve"> PAGEREF _Toc169134078 \h </w:instrText>
      </w:r>
      <w:r>
        <w:rPr>
          <w:noProof/>
        </w:rPr>
      </w:r>
      <w:r>
        <w:rPr>
          <w:noProof/>
        </w:rPr>
        <w:fldChar w:fldCharType="separate"/>
      </w:r>
      <w:r>
        <w:rPr>
          <w:noProof/>
        </w:rPr>
        <w:t>56</w:t>
      </w:r>
      <w:r>
        <w:rPr>
          <w:noProof/>
        </w:rPr>
        <w:fldChar w:fldCharType="end"/>
      </w:r>
    </w:p>
    <w:p w14:paraId="4AD9D545" w14:textId="0802F637"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1.3</w:t>
      </w:r>
      <w:r>
        <w:rPr>
          <w:rFonts w:asciiTheme="minorHAnsi" w:eastAsiaTheme="minorEastAsia" w:hAnsiTheme="minorHAnsi" w:cstheme="minorBidi"/>
          <w:noProof/>
          <w:kern w:val="2"/>
          <w:sz w:val="22"/>
          <w:lang w:eastAsia="pl-PL"/>
          <w14:ligatures w14:val="standardContextual"/>
        </w:rPr>
        <w:tab/>
      </w:r>
      <w:r>
        <w:rPr>
          <w:noProof/>
        </w:rPr>
        <w:t>Wybrane aspekty pomiaru jakości w kontekście usług uczelni</w:t>
      </w:r>
      <w:r>
        <w:rPr>
          <w:noProof/>
        </w:rPr>
        <w:tab/>
      </w:r>
      <w:r>
        <w:rPr>
          <w:noProof/>
        </w:rPr>
        <w:fldChar w:fldCharType="begin"/>
      </w:r>
      <w:r>
        <w:rPr>
          <w:noProof/>
        </w:rPr>
        <w:instrText xml:space="preserve"> PAGEREF _Toc169134079 \h </w:instrText>
      </w:r>
      <w:r>
        <w:rPr>
          <w:noProof/>
        </w:rPr>
      </w:r>
      <w:r>
        <w:rPr>
          <w:noProof/>
        </w:rPr>
        <w:fldChar w:fldCharType="separate"/>
      </w:r>
      <w:r>
        <w:rPr>
          <w:noProof/>
        </w:rPr>
        <w:t>66</w:t>
      </w:r>
      <w:r>
        <w:rPr>
          <w:noProof/>
        </w:rPr>
        <w:fldChar w:fldCharType="end"/>
      </w:r>
    </w:p>
    <w:p w14:paraId="21D79B0D" w14:textId="32E23045"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1.3.1</w:t>
      </w:r>
      <w:r>
        <w:rPr>
          <w:rFonts w:asciiTheme="minorHAnsi" w:eastAsiaTheme="minorEastAsia" w:hAnsiTheme="minorHAnsi" w:cstheme="minorBidi"/>
          <w:noProof/>
          <w:kern w:val="2"/>
          <w:sz w:val="22"/>
          <w:lang w:eastAsia="pl-PL"/>
          <w14:ligatures w14:val="standardContextual"/>
        </w:rPr>
        <w:tab/>
      </w:r>
      <w:r>
        <w:rPr>
          <w:noProof/>
        </w:rPr>
        <w:t>Wybrane definicje i modele jakości</w:t>
      </w:r>
      <w:r>
        <w:rPr>
          <w:noProof/>
        </w:rPr>
        <w:tab/>
      </w:r>
      <w:r>
        <w:rPr>
          <w:noProof/>
        </w:rPr>
        <w:fldChar w:fldCharType="begin"/>
      </w:r>
      <w:r>
        <w:rPr>
          <w:noProof/>
        </w:rPr>
        <w:instrText xml:space="preserve"> PAGEREF _Toc169134080 \h </w:instrText>
      </w:r>
      <w:r>
        <w:rPr>
          <w:noProof/>
        </w:rPr>
      </w:r>
      <w:r>
        <w:rPr>
          <w:noProof/>
        </w:rPr>
        <w:fldChar w:fldCharType="separate"/>
      </w:r>
      <w:r>
        <w:rPr>
          <w:noProof/>
        </w:rPr>
        <w:t>67</w:t>
      </w:r>
      <w:r>
        <w:rPr>
          <w:noProof/>
        </w:rPr>
        <w:fldChar w:fldCharType="end"/>
      </w:r>
    </w:p>
    <w:p w14:paraId="6763F32C" w14:textId="2511CA82"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1.3.2</w:t>
      </w:r>
      <w:r>
        <w:rPr>
          <w:rFonts w:asciiTheme="minorHAnsi" w:eastAsiaTheme="minorEastAsia" w:hAnsiTheme="minorHAnsi" w:cstheme="minorBidi"/>
          <w:noProof/>
          <w:kern w:val="2"/>
          <w:sz w:val="22"/>
          <w:lang w:eastAsia="pl-PL"/>
          <w14:ligatures w14:val="standardContextual"/>
        </w:rPr>
        <w:tab/>
      </w:r>
      <w:r>
        <w:rPr>
          <w:noProof/>
        </w:rPr>
        <w:t>Wybrane metody pomiaru jakości w kontekście usług edukacyjnych uczelni</w:t>
      </w:r>
      <w:r>
        <w:rPr>
          <w:noProof/>
        </w:rPr>
        <w:tab/>
      </w:r>
      <w:r>
        <w:rPr>
          <w:noProof/>
        </w:rPr>
        <w:fldChar w:fldCharType="begin"/>
      </w:r>
      <w:r>
        <w:rPr>
          <w:noProof/>
        </w:rPr>
        <w:instrText xml:space="preserve"> PAGEREF _Toc169134081 \h </w:instrText>
      </w:r>
      <w:r>
        <w:rPr>
          <w:noProof/>
        </w:rPr>
      </w:r>
      <w:r>
        <w:rPr>
          <w:noProof/>
        </w:rPr>
        <w:fldChar w:fldCharType="separate"/>
      </w:r>
      <w:r>
        <w:rPr>
          <w:noProof/>
        </w:rPr>
        <w:t>78</w:t>
      </w:r>
      <w:r>
        <w:rPr>
          <w:noProof/>
        </w:rPr>
        <w:fldChar w:fldCharType="end"/>
      </w:r>
    </w:p>
    <w:p w14:paraId="0074DAB2" w14:textId="69726695"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1.3.3</w:t>
      </w:r>
      <w:r>
        <w:rPr>
          <w:rFonts w:asciiTheme="minorHAnsi" w:eastAsiaTheme="minorEastAsia" w:hAnsiTheme="minorHAnsi" w:cstheme="minorBidi"/>
          <w:noProof/>
          <w:kern w:val="2"/>
          <w:sz w:val="22"/>
          <w:lang w:eastAsia="pl-PL"/>
          <w14:ligatures w14:val="standardContextual"/>
        </w:rPr>
        <w:tab/>
      </w:r>
      <w:r>
        <w:rPr>
          <w:noProof/>
        </w:rPr>
        <w:t>Rankingi jako szczególna forma pomiaru efektów usług uniwersytetu</w:t>
      </w:r>
      <w:r>
        <w:rPr>
          <w:noProof/>
        </w:rPr>
        <w:tab/>
      </w:r>
      <w:r>
        <w:rPr>
          <w:noProof/>
        </w:rPr>
        <w:fldChar w:fldCharType="begin"/>
      </w:r>
      <w:r>
        <w:rPr>
          <w:noProof/>
        </w:rPr>
        <w:instrText xml:space="preserve"> PAGEREF _Toc169134082 \h </w:instrText>
      </w:r>
      <w:r>
        <w:rPr>
          <w:noProof/>
        </w:rPr>
      </w:r>
      <w:r>
        <w:rPr>
          <w:noProof/>
        </w:rPr>
        <w:fldChar w:fldCharType="separate"/>
      </w:r>
      <w:r>
        <w:rPr>
          <w:noProof/>
        </w:rPr>
        <w:t>90</w:t>
      </w:r>
      <w:r>
        <w:rPr>
          <w:noProof/>
        </w:rPr>
        <w:fldChar w:fldCharType="end"/>
      </w:r>
    </w:p>
    <w:p w14:paraId="1DF68DDF" w14:textId="29F08F70"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1.4</w:t>
      </w:r>
      <w:r>
        <w:rPr>
          <w:rFonts w:asciiTheme="minorHAnsi" w:eastAsiaTheme="minorEastAsia" w:hAnsiTheme="minorHAnsi" w:cstheme="minorBidi"/>
          <w:noProof/>
          <w:kern w:val="2"/>
          <w:sz w:val="22"/>
          <w:lang w:eastAsia="pl-PL"/>
          <w14:ligatures w14:val="standardContextual"/>
        </w:rPr>
        <w:tab/>
      </w:r>
      <w:r>
        <w:rPr>
          <w:noProof/>
        </w:rPr>
        <w:t>Zarządzanie jakością w uczelniach</w:t>
      </w:r>
      <w:r>
        <w:rPr>
          <w:noProof/>
        </w:rPr>
        <w:tab/>
      </w:r>
      <w:r>
        <w:rPr>
          <w:noProof/>
        </w:rPr>
        <w:fldChar w:fldCharType="begin"/>
      </w:r>
      <w:r>
        <w:rPr>
          <w:noProof/>
        </w:rPr>
        <w:instrText xml:space="preserve"> PAGEREF _Toc169134083 \h </w:instrText>
      </w:r>
      <w:r>
        <w:rPr>
          <w:noProof/>
        </w:rPr>
      </w:r>
      <w:r>
        <w:rPr>
          <w:noProof/>
        </w:rPr>
        <w:fldChar w:fldCharType="separate"/>
      </w:r>
      <w:r>
        <w:rPr>
          <w:noProof/>
        </w:rPr>
        <w:t>105</w:t>
      </w:r>
      <w:r>
        <w:rPr>
          <w:noProof/>
        </w:rPr>
        <w:fldChar w:fldCharType="end"/>
      </w:r>
    </w:p>
    <w:p w14:paraId="16AD6820" w14:textId="134589F6"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1.4.1</w:t>
      </w:r>
      <w:r>
        <w:rPr>
          <w:rFonts w:asciiTheme="minorHAnsi" w:eastAsiaTheme="minorEastAsia" w:hAnsiTheme="minorHAnsi" w:cstheme="minorBidi"/>
          <w:noProof/>
          <w:kern w:val="2"/>
          <w:sz w:val="22"/>
          <w:lang w:eastAsia="pl-PL"/>
          <w14:ligatures w14:val="standardContextual"/>
        </w:rPr>
        <w:tab/>
      </w:r>
      <w:r>
        <w:rPr>
          <w:noProof/>
        </w:rPr>
        <w:t>Istniejące narzędzia wspierające zarządzanie jakością w kontekście uniwersytetów</w:t>
      </w:r>
      <w:r>
        <w:rPr>
          <w:noProof/>
        </w:rPr>
        <w:tab/>
      </w:r>
      <w:r>
        <w:rPr>
          <w:noProof/>
        </w:rPr>
        <w:fldChar w:fldCharType="begin"/>
      </w:r>
      <w:r>
        <w:rPr>
          <w:noProof/>
        </w:rPr>
        <w:instrText xml:space="preserve"> PAGEREF _Toc169134084 \h </w:instrText>
      </w:r>
      <w:r>
        <w:rPr>
          <w:noProof/>
        </w:rPr>
      </w:r>
      <w:r>
        <w:rPr>
          <w:noProof/>
        </w:rPr>
        <w:fldChar w:fldCharType="separate"/>
      </w:r>
      <w:r>
        <w:rPr>
          <w:noProof/>
        </w:rPr>
        <w:t>106</w:t>
      </w:r>
      <w:r>
        <w:rPr>
          <w:noProof/>
        </w:rPr>
        <w:fldChar w:fldCharType="end"/>
      </w:r>
    </w:p>
    <w:p w14:paraId="158056E0" w14:textId="4A7675F9"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1.4.2</w:t>
      </w:r>
      <w:r>
        <w:rPr>
          <w:rFonts w:asciiTheme="minorHAnsi" w:eastAsiaTheme="minorEastAsia" w:hAnsiTheme="minorHAnsi" w:cstheme="minorBidi"/>
          <w:noProof/>
          <w:kern w:val="2"/>
          <w:sz w:val="22"/>
          <w:lang w:eastAsia="pl-PL"/>
          <w14:ligatures w14:val="standardContextual"/>
        </w:rPr>
        <w:tab/>
      </w:r>
      <w:r>
        <w:rPr>
          <w:noProof/>
        </w:rPr>
        <w:t>Uwarunkowania zarządzania jakością uczelni w Polsce</w:t>
      </w:r>
      <w:r>
        <w:rPr>
          <w:noProof/>
        </w:rPr>
        <w:tab/>
      </w:r>
      <w:r>
        <w:rPr>
          <w:noProof/>
        </w:rPr>
        <w:fldChar w:fldCharType="begin"/>
      </w:r>
      <w:r>
        <w:rPr>
          <w:noProof/>
        </w:rPr>
        <w:instrText xml:space="preserve"> PAGEREF _Toc169134085 \h </w:instrText>
      </w:r>
      <w:r>
        <w:rPr>
          <w:noProof/>
        </w:rPr>
      </w:r>
      <w:r>
        <w:rPr>
          <w:noProof/>
        </w:rPr>
        <w:fldChar w:fldCharType="separate"/>
      </w:r>
      <w:r>
        <w:rPr>
          <w:noProof/>
        </w:rPr>
        <w:t>127</w:t>
      </w:r>
      <w:r>
        <w:rPr>
          <w:noProof/>
        </w:rPr>
        <w:fldChar w:fldCharType="end"/>
      </w:r>
    </w:p>
    <w:p w14:paraId="779196E4" w14:textId="6C55266D"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1.4.3</w:t>
      </w:r>
      <w:r>
        <w:rPr>
          <w:rFonts w:asciiTheme="minorHAnsi" w:eastAsiaTheme="minorEastAsia" w:hAnsiTheme="minorHAnsi" w:cstheme="minorBidi"/>
          <w:noProof/>
          <w:kern w:val="2"/>
          <w:sz w:val="22"/>
          <w:lang w:eastAsia="pl-PL"/>
          <w14:ligatures w14:val="standardContextual"/>
        </w:rPr>
        <w:tab/>
      </w:r>
      <w:r>
        <w:rPr>
          <w:noProof/>
        </w:rPr>
        <w:t>Rola kierownictwa uczelni w zarządzaniu jakością</w:t>
      </w:r>
      <w:r>
        <w:rPr>
          <w:noProof/>
        </w:rPr>
        <w:tab/>
      </w:r>
      <w:r>
        <w:rPr>
          <w:noProof/>
        </w:rPr>
        <w:fldChar w:fldCharType="begin"/>
      </w:r>
      <w:r>
        <w:rPr>
          <w:noProof/>
        </w:rPr>
        <w:instrText xml:space="preserve"> PAGEREF _Toc169134086 \h </w:instrText>
      </w:r>
      <w:r>
        <w:rPr>
          <w:noProof/>
        </w:rPr>
      </w:r>
      <w:r>
        <w:rPr>
          <w:noProof/>
        </w:rPr>
        <w:fldChar w:fldCharType="separate"/>
      </w:r>
      <w:r>
        <w:rPr>
          <w:noProof/>
        </w:rPr>
        <w:t>141</w:t>
      </w:r>
      <w:r>
        <w:rPr>
          <w:noProof/>
        </w:rPr>
        <w:fldChar w:fldCharType="end"/>
      </w:r>
    </w:p>
    <w:p w14:paraId="2756A446" w14:textId="36DD4F1B"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1.5</w:t>
      </w:r>
      <w:r>
        <w:rPr>
          <w:rFonts w:asciiTheme="minorHAnsi" w:eastAsiaTheme="minorEastAsia" w:hAnsiTheme="minorHAnsi" w:cstheme="minorBidi"/>
          <w:noProof/>
          <w:kern w:val="2"/>
          <w:sz w:val="22"/>
          <w:lang w:eastAsia="pl-PL"/>
          <w14:ligatures w14:val="standardContextual"/>
        </w:rPr>
        <w:tab/>
      </w:r>
      <w:r>
        <w:rPr>
          <w:noProof/>
        </w:rPr>
        <w:t>Interesariusze uczelni a wymagania wobec efektów jej działalności</w:t>
      </w:r>
      <w:r>
        <w:rPr>
          <w:noProof/>
        </w:rPr>
        <w:tab/>
      </w:r>
      <w:r>
        <w:rPr>
          <w:noProof/>
        </w:rPr>
        <w:fldChar w:fldCharType="begin"/>
      </w:r>
      <w:r>
        <w:rPr>
          <w:noProof/>
        </w:rPr>
        <w:instrText xml:space="preserve"> PAGEREF _Toc169134087 \h </w:instrText>
      </w:r>
      <w:r>
        <w:rPr>
          <w:noProof/>
        </w:rPr>
      </w:r>
      <w:r>
        <w:rPr>
          <w:noProof/>
        </w:rPr>
        <w:fldChar w:fldCharType="separate"/>
      </w:r>
      <w:r>
        <w:rPr>
          <w:noProof/>
        </w:rPr>
        <w:t>148</w:t>
      </w:r>
      <w:r>
        <w:rPr>
          <w:noProof/>
        </w:rPr>
        <w:fldChar w:fldCharType="end"/>
      </w:r>
    </w:p>
    <w:p w14:paraId="41E8E1D4" w14:textId="16540335"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1.5.1</w:t>
      </w:r>
      <w:r>
        <w:rPr>
          <w:rFonts w:asciiTheme="minorHAnsi" w:eastAsiaTheme="minorEastAsia" w:hAnsiTheme="minorHAnsi" w:cstheme="minorBidi"/>
          <w:noProof/>
          <w:kern w:val="2"/>
          <w:sz w:val="22"/>
          <w:lang w:eastAsia="pl-PL"/>
          <w14:ligatures w14:val="standardContextua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_Toc169134088 \h </w:instrText>
      </w:r>
      <w:r>
        <w:rPr>
          <w:noProof/>
        </w:rPr>
      </w:r>
      <w:r>
        <w:rPr>
          <w:noProof/>
        </w:rPr>
        <w:fldChar w:fldCharType="separate"/>
      </w:r>
      <w:r>
        <w:rPr>
          <w:noProof/>
        </w:rPr>
        <w:t>149</w:t>
      </w:r>
      <w:r>
        <w:rPr>
          <w:noProof/>
        </w:rPr>
        <w:fldChar w:fldCharType="end"/>
      </w:r>
    </w:p>
    <w:p w14:paraId="1E2C5809" w14:textId="1525BAAA"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1.5.2</w:t>
      </w:r>
      <w:r>
        <w:rPr>
          <w:rFonts w:asciiTheme="minorHAnsi" w:eastAsiaTheme="minorEastAsia" w:hAnsiTheme="minorHAnsi" w:cstheme="minorBidi"/>
          <w:noProof/>
          <w:kern w:val="2"/>
          <w:sz w:val="22"/>
          <w:lang w:eastAsia="pl-PL"/>
          <w14:ligatures w14:val="standardContextual"/>
        </w:rPr>
        <w:tab/>
      </w:r>
      <w:r>
        <w:rPr>
          <w:noProof/>
        </w:rPr>
        <w:t>Kształtowanie relacji z różnymi grupami interesariuszy</w:t>
      </w:r>
      <w:r>
        <w:rPr>
          <w:noProof/>
        </w:rPr>
        <w:tab/>
      </w:r>
      <w:r>
        <w:rPr>
          <w:noProof/>
        </w:rPr>
        <w:fldChar w:fldCharType="begin"/>
      </w:r>
      <w:r>
        <w:rPr>
          <w:noProof/>
        </w:rPr>
        <w:instrText xml:space="preserve"> PAGEREF _Toc169134089 \h </w:instrText>
      </w:r>
      <w:r>
        <w:rPr>
          <w:noProof/>
        </w:rPr>
      </w:r>
      <w:r>
        <w:rPr>
          <w:noProof/>
        </w:rPr>
        <w:fldChar w:fldCharType="separate"/>
      </w:r>
      <w:r>
        <w:rPr>
          <w:noProof/>
        </w:rPr>
        <w:t>167</w:t>
      </w:r>
      <w:r>
        <w:rPr>
          <w:noProof/>
        </w:rPr>
        <w:fldChar w:fldCharType="end"/>
      </w:r>
    </w:p>
    <w:p w14:paraId="263A18D4" w14:textId="4DA9EEB3"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1.5.3</w:t>
      </w:r>
      <w:r>
        <w:rPr>
          <w:rFonts w:asciiTheme="minorHAnsi" w:eastAsiaTheme="minorEastAsia" w:hAnsiTheme="minorHAnsi" w:cstheme="minorBidi"/>
          <w:noProof/>
          <w:kern w:val="2"/>
          <w:sz w:val="22"/>
          <w:lang w:eastAsia="pl-PL"/>
          <w14:ligatures w14:val="standardContextua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_Toc169134090 \h </w:instrText>
      </w:r>
      <w:r>
        <w:rPr>
          <w:noProof/>
        </w:rPr>
      </w:r>
      <w:r>
        <w:rPr>
          <w:noProof/>
        </w:rPr>
        <w:fldChar w:fldCharType="separate"/>
      </w:r>
      <w:r>
        <w:rPr>
          <w:noProof/>
        </w:rPr>
        <w:t>183</w:t>
      </w:r>
      <w:r>
        <w:rPr>
          <w:noProof/>
        </w:rPr>
        <w:fldChar w:fldCharType="end"/>
      </w:r>
    </w:p>
    <w:p w14:paraId="1DD74267" w14:textId="3FEE2CBC" w:rsidR="00F04734" w:rsidRDefault="00F04734">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2</w:t>
      </w:r>
      <w:r>
        <w:rPr>
          <w:rFonts w:asciiTheme="minorHAnsi" w:eastAsiaTheme="minorEastAsia" w:hAnsiTheme="minorHAnsi" w:cstheme="minorBidi"/>
          <w:noProof/>
          <w:kern w:val="2"/>
          <w:sz w:val="22"/>
          <w:lang w:eastAsia="pl-PL"/>
          <w14:ligatures w14:val="standardContextua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_Toc169134091 \h </w:instrText>
      </w:r>
      <w:r>
        <w:rPr>
          <w:noProof/>
        </w:rPr>
      </w:r>
      <w:r>
        <w:rPr>
          <w:noProof/>
        </w:rPr>
        <w:fldChar w:fldCharType="separate"/>
      </w:r>
      <w:r>
        <w:rPr>
          <w:noProof/>
        </w:rPr>
        <w:t>198</w:t>
      </w:r>
      <w:r>
        <w:rPr>
          <w:noProof/>
        </w:rPr>
        <w:fldChar w:fldCharType="end"/>
      </w:r>
    </w:p>
    <w:p w14:paraId="661B2489" w14:textId="30992409"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2.1</w:t>
      </w:r>
      <w:r>
        <w:rPr>
          <w:rFonts w:asciiTheme="minorHAnsi" w:eastAsiaTheme="minorEastAsia" w:hAnsiTheme="minorHAnsi" w:cstheme="minorBidi"/>
          <w:noProof/>
          <w:kern w:val="2"/>
          <w:sz w:val="22"/>
          <w:lang w:eastAsia="pl-PL"/>
          <w14:ligatures w14:val="standardContextual"/>
        </w:rPr>
        <w:tab/>
      </w:r>
      <w:r>
        <w:rPr>
          <w:noProof/>
        </w:rPr>
        <w:t>Efekty działań uczelni w świetle opinii i postaw interesariuszy</w:t>
      </w:r>
      <w:r>
        <w:rPr>
          <w:noProof/>
        </w:rPr>
        <w:tab/>
      </w:r>
      <w:r>
        <w:rPr>
          <w:noProof/>
        </w:rPr>
        <w:fldChar w:fldCharType="begin"/>
      </w:r>
      <w:r>
        <w:rPr>
          <w:noProof/>
        </w:rPr>
        <w:instrText xml:space="preserve"> PAGEREF _Toc169134092 \h </w:instrText>
      </w:r>
      <w:r>
        <w:rPr>
          <w:noProof/>
        </w:rPr>
      </w:r>
      <w:r>
        <w:rPr>
          <w:noProof/>
        </w:rPr>
        <w:fldChar w:fldCharType="separate"/>
      </w:r>
      <w:r>
        <w:rPr>
          <w:noProof/>
        </w:rPr>
        <w:t>198</w:t>
      </w:r>
      <w:r>
        <w:rPr>
          <w:noProof/>
        </w:rPr>
        <w:fldChar w:fldCharType="end"/>
      </w:r>
    </w:p>
    <w:p w14:paraId="3A5581AC" w14:textId="4E2CDE4F"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lastRenderedPageBreak/>
        <w:t>2.1.1</w:t>
      </w:r>
      <w:r>
        <w:rPr>
          <w:rFonts w:asciiTheme="minorHAnsi" w:eastAsiaTheme="minorEastAsia" w:hAnsiTheme="minorHAnsi" w:cstheme="minorBidi"/>
          <w:noProof/>
          <w:kern w:val="2"/>
          <w:sz w:val="22"/>
          <w:lang w:eastAsia="pl-PL"/>
          <w14:ligatures w14:val="standardContextual"/>
        </w:rPr>
        <w:tab/>
      </w:r>
      <w:r>
        <w:rPr>
          <w:noProof/>
        </w:rPr>
        <w:t>Założenia i cele badań jakościowych: wywiady pogłębione z interesariuszami uczelni</w:t>
      </w:r>
      <w:r>
        <w:rPr>
          <w:noProof/>
        </w:rPr>
        <w:tab/>
      </w:r>
      <w:r>
        <w:rPr>
          <w:noProof/>
        </w:rPr>
        <w:fldChar w:fldCharType="begin"/>
      </w:r>
      <w:r>
        <w:rPr>
          <w:noProof/>
        </w:rPr>
        <w:instrText xml:space="preserve"> PAGEREF _Toc169134093 \h </w:instrText>
      </w:r>
      <w:r>
        <w:rPr>
          <w:noProof/>
        </w:rPr>
      </w:r>
      <w:r>
        <w:rPr>
          <w:noProof/>
        </w:rPr>
        <w:fldChar w:fldCharType="separate"/>
      </w:r>
      <w:r>
        <w:rPr>
          <w:noProof/>
        </w:rPr>
        <w:t>198</w:t>
      </w:r>
      <w:r>
        <w:rPr>
          <w:noProof/>
        </w:rPr>
        <w:fldChar w:fldCharType="end"/>
      </w:r>
    </w:p>
    <w:p w14:paraId="7D5C7E85" w14:textId="4F5CEDF8"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2.1.2</w:t>
      </w:r>
      <w:r>
        <w:rPr>
          <w:rFonts w:asciiTheme="minorHAnsi" w:eastAsiaTheme="minorEastAsia" w:hAnsiTheme="minorHAnsi" w:cstheme="minorBidi"/>
          <w:noProof/>
          <w:kern w:val="2"/>
          <w:sz w:val="22"/>
          <w:lang w:eastAsia="pl-PL"/>
          <w14:ligatures w14:val="standardContextual"/>
        </w:rPr>
        <w:tab/>
      </w:r>
      <w:r>
        <w:rPr>
          <w:noProof/>
        </w:rPr>
        <w:t>Analiza wyników badania jakościowego</w:t>
      </w:r>
      <w:r>
        <w:rPr>
          <w:noProof/>
        </w:rPr>
        <w:tab/>
      </w:r>
      <w:r>
        <w:rPr>
          <w:noProof/>
        </w:rPr>
        <w:fldChar w:fldCharType="begin"/>
      </w:r>
      <w:r>
        <w:rPr>
          <w:noProof/>
        </w:rPr>
        <w:instrText xml:space="preserve"> PAGEREF _Toc169134094 \h </w:instrText>
      </w:r>
      <w:r>
        <w:rPr>
          <w:noProof/>
        </w:rPr>
      </w:r>
      <w:r>
        <w:rPr>
          <w:noProof/>
        </w:rPr>
        <w:fldChar w:fldCharType="separate"/>
      </w:r>
      <w:r>
        <w:rPr>
          <w:noProof/>
        </w:rPr>
        <w:t>201</w:t>
      </w:r>
      <w:r>
        <w:rPr>
          <w:noProof/>
        </w:rPr>
        <w:fldChar w:fldCharType="end"/>
      </w:r>
    </w:p>
    <w:p w14:paraId="606EA8C1" w14:textId="5DB0CA26"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2.2</w:t>
      </w:r>
      <w:r>
        <w:rPr>
          <w:rFonts w:asciiTheme="minorHAnsi" w:eastAsiaTheme="minorEastAsia" w:hAnsiTheme="minorHAnsi" w:cstheme="minorBidi"/>
          <w:noProof/>
          <w:kern w:val="2"/>
          <w:sz w:val="22"/>
          <w:lang w:eastAsia="pl-PL"/>
          <w14:ligatures w14:val="standardContextual"/>
        </w:rPr>
        <w:tab/>
      </w:r>
      <w:r>
        <w:rPr>
          <w:noProof/>
        </w:rPr>
        <w:t>Efekty działań uczelni w świetle pomiaru satysfakcji interesariuszy</w:t>
      </w:r>
      <w:r>
        <w:rPr>
          <w:noProof/>
        </w:rPr>
        <w:tab/>
      </w:r>
      <w:r>
        <w:rPr>
          <w:noProof/>
        </w:rPr>
        <w:fldChar w:fldCharType="begin"/>
      </w:r>
      <w:r>
        <w:rPr>
          <w:noProof/>
        </w:rPr>
        <w:instrText xml:space="preserve"> PAGEREF _Toc169134095 \h </w:instrText>
      </w:r>
      <w:r>
        <w:rPr>
          <w:noProof/>
        </w:rPr>
      </w:r>
      <w:r>
        <w:rPr>
          <w:noProof/>
        </w:rPr>
        <w:fldChar w:fldCharType="separate"/>
      </w:r>
      <w:r>
        <w:rPr>
          <w:noProof/>
        </w:rPr>
        <w:t>210</w:t>
      </w:r>
      <w:r>
        <w:rPr>
          <w:noProof/>
        </w:rPr>
        <w:fldChar w:fldCharType="end"/>
      </w:r>
    </w:p>
    <w:p w14:paraId="104CD872" w14:textId="390BFC83"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2.2.1</w:t>
      </w:r>
      <w:r>
        <w:rPr>
          <w:rFonts w:asciiTheme="minorHAnsi" w:eastAsiaTheme="minorEastAsia" w:hAnsiTheme="minorHAnsi" w:cstheme="minorBidi"/>
          <w:noProof/>
          <w:kern w:val="2"/>
          <w:sz w:val="22"/>
          <w:lang w:eastAsia="pl-PL"/>
          <w14:ligatures w14:val="standardContextual"/>
        </w:rPr>
        <w:tab/>
      </w:r>
      <w:r>
        <w:rPr>
          <w:noProof/>
        </w:rPr>
        <w:t>Założenia i cele badań ilościowych</w:t>
      </w:r>
      <w:r>
        <w:rPr>
          <w:noProof/>
        </w:rPr>
        <w:tab/>
      </w:r>
      <w:r>
        <w:rPr>
          <w:noProof/>
        </w:rPr>
        <w:fldChar w:fldCharType="begin"/>
      </w:r>
      <w:r>
        <w:rPr>
          <w:noProof/>
        </w:rPr>
        <w:instrText xml:space="preserve"> PAGEREF _Toc169134096 \h </w:instrText>
      </w:r>
      <w:r>
        <w:rPr>
          <w:noProof/>
        </w:rPr>
      </w:r>
      <w:r>
        <w:rPr>
          <w:noProof/>
        </w:rPr>
        <w:fldChar w:fldCharType="separate"/>
      </w:r>
      <w:r>
        <w:rPr>
          <w:noProof/>
        </w:rPr>
        <w:t>212</w:t>
      </w:r>
      <w:r>
        <w:rPr>
          <w:noProof/>
        </w:rPr>
        <w:fldChar w:fldCharType="end"/>
      </w:r>
    </w:p>
    <w:p w14:paraId="6F184934" w14:textId="7AD6E75D"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2.2.2</w:t>
      </w:r>
      <w:r>
        <w:rPr>
          <w:rFonts w:asciiTheme="minorHAnsi" w:eastAsiaTheme="minorEastAsia" w:hAnsiTheme="minorHAnsi" w:cstheme="minorBidi"/>
          <w:noProof/>
          <w:kern w:val="2"/>
          <w:sz w:val="22"/>
          <w:lang w:eastAsia="pl-PL"/>
          <w14:ligatures w14:val="standardContextual"/>
        </w:rPr>
        <w:tab/>
      </w:r>
      <w:r>
        <w:rPr>
          <w:noProof/>
        </w:rPr>
        <w:t>Analiza grupy badawczej badania kwestionariuszowego</w:t>
      </w:r>
      <w:r>
        <w:rPr>
          <w:noProof/>
        </w:rPr>
        <w:tab/>
      </w:r>
      <w:r>
        <w:rPr>
          <w:noProof/>
        </w:rPr>
        <w:fldChar w:fldCharType="begin"/>
      </w:r>
      <w:r>
        <w:rPr>
          <w:noProof/>
        </w:rPr>
        <w:instrText xml:space="preserve"> PAGEREF _Toc169134097 \h </w:instrText>
      </w:r>
      <w:r>
        <w:rPr>
          <w:noProof/>
        </w:rPr>
      </w:r>
      <w:r>
        <w:rPr>
          <w:noProof/>
        </w:rPr>
        <w:fldChar w:fldCharType="separate"/>
      </w:r>
      <w:r>
        <w:rPr>
          <w:noProof/>
        </w:rPr>
        <w:t>215</w:t>
      </w:r>
      <w:r>
        <w:rPr>
          <w:noProof/>
        </w:rPr>
        <w:fldChar w:fldCharType="end"/>
      </w:r>
    </w:p>
    <w:p w14:paraId="11BD4E26" w14:textId="143DFEDB" w:rsidR="00F04734" w:rsidRDefault="00F04734">
      <w:pPr>
        <w:pStyle w:val="TOC3"/>
        <w:rPr>
          <w:rFonts w:asciiTheme="minorHAnsi" w:eastAsiaTheme="minorEastAsia" w:hAnsiTheme="minorHAnsi" w:cstheme="minorBidi"/>
          <w:noProof/>
          <w:kern w:val="2"/>
          <w:sz w:val="22"/>
          <w:lang w:eastAsia="pl-PL"/>
          <w14:ligatures w14:val="standardContextual"/>
        </w:rPr>
      </w:pPr>
      <w:r w:rsidRPr="00ED211F">
        <w:rPr>
          <w:noProof/>
        </w:rPr>
        <w:t>2.2.3</w:t>
      </w:r>
      <w:r>
        <w:rPr>
          <w:rFonts w:asciiTheme="minorHAnsi" w:eastAsiaTheme="minorEastAsia" w:hAnsiTheme="minorHAnsi" w:cstheme="minorBidi"/>
          <w:noProof/>
          <w:kern w:val="2"/>
          <w:sz w:val="22"/>
          <w:lang w:eastAsia="pl-PL"/>
          <w14:ligatures w14:val="standardContextual"/>
        </w:rPr>
        <w:tab/>
      </w:r>
      <w:r>
        <w:rPr>
          <w:noProof/>
        </w:rPr>
        <w:t xml:space="preserve">Pomiar satysfakcji interesariuszy uczelni technicznych jako efektu działań </w:t>
      </w:r>
      <w:r w:rsidRPr="00ED211F">
        <w:rPr>
          <w:noProof/>
        </w:rPr>
        <w:t>uczelni</w:t>
      </w:r>
      <w:r>
        <w:rPr>
          <w:noProof/>
        </w:rPr>
        <w:tab/>
      </w:r>
      <w:r>
        <w:rPr>
          <w:noProof/>
        </w:rPr>
        <w:fldChar w:fldCharType="begin"/>
      </w:r>
      <w:r>
        <w:rPr>
          <w:noProof/>
        </w:rPr>
        <w:instrText xml:space="preserve"> PAGEREF _Toc169134098 \h </w:instrText>
      </w:r>
      <w:r>
        <w:rPr>
          <w:noProof/>
        </w:rPr>
      </w:r>
      <w:r>
        <w:rPr>
          <w:noProof/>
        </w:rPr>
        <w:fldChar w:fldCharType="separate"/>
      </w:r>
      <w:r>
        <w:rPr>
          <w:noProof/>
        </w:rPr>
        <w:t>225</w:t>
      </w:r>
      <w:r>
        <w:rPr>
          <w:noProof/>
        </w:rPr>
        <w:fldChar w:fldCharType="end"/>
      </w:r>
    </w:p>
    <w:p w14:paraId="266BBDD4" w14:textId="7F438942"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2.3</w:t>
      </w:r>
      <w:r>
        <w:rPr>
          <w:rFonts w:asciiTheme="minorHAnsi" w:eastAsiaTheme="minorEastAsia" w:hAnsiTheme="minorHAnsi" w:cstheme="minorBidi"/>
          <w:noProof/>
          <w:kern w:val="2"/>
          <w:sz w:val="22"/>
          <w:lang w:eastAsia="pl-PL"/>
          <w14:ligatures w14:val="standardContextua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_Toc169134099 \h </w:instrText>
      </w:r>
      <w:r>
        <w:rPr>
          <w:noProof/>
        </w:rPr>
      </w:r>
      <w:r>
        <w:rPr>
          <w:noProof/>
        </w:rPr>
        <w:fldChar w:fldCharType="separate"/>
      </w:r>
      <w:r>
        <w:rPr>
          <w:noProof/>
        </w:rPr>
        <w:t>234</w:t>
      </w:r>
      <w:r>
        <w:rPr>
          <w:noProof/>
        </w:rPr>
        <w:fldChar w:fldCharType="end"/>
      </w:r>
    </w:p>
    <w:p w14:paraId="0E5E466F" w14:textId="79364D81"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2.3.1</w:t>
      </w:r>
      <w:r>
        <w:rPr>
          <w:rFonts w:asciiTheme="minorHAnsi" w:eastAsiaTheme="minorEastAsia" w:hAnsiTheme="minorHAnsi" w:cstheme="minorBidi"/>
          <w:noProof/>
          <w:kern w:val="2"/>
          <w:sz w:val="22"/>
          <w:lang w:eastAsia="pl-PL"/>
          <w14:ligatures w14:val="standardContextua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_Toc169134100 \h </w:instrText>
      </w:r>
      <w:r>
        <w:rPr>
          <w:noProof/>
        </w:rPr>
      </w:r>
      <w:r>
        <w:rPr>
          <w:noProof/>
        </w:rPr>
        <w:fldChar w:fldCharType="separate"/>
      </w:r>
      <w:r>
        <w:rPr>
          <w:noProof/>
        </w:rPr>
        <w:t>235</w:t>
      </w:r>
      <w:r>
        <w:rPr>
          <w:noProof/>
        </w:rPr>
        <w:fldChar w:fldCharType="end"/>
      </w:r>
    </w:p>
    <w:p w14:paraId="51C0D0B0" w14:textId="18AEF3A1"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2.3.2</w:t>
      </w:r>
      <w:r>
        <w:rPr>
          <w:rFonts w:asciiTheme="minorHAnsi" w:eastAsiaTheme="minorEastAsia" w:hAnsiTheme="minorHAnsi" w:cstheme="minorBidi"/>
          <w:noProof/>
          <w:kern w:val="2"/>
          <w:sz w:val="22"/>
          <w:lang w:eastAsia="pl-PL"/>
          <w14:ligatures w14:val="standardContextual"/>
        </w:rPr>
        <w:tab/>
      </w:r>
      <w:r>
        <w:rPr>
          <w:noProof/>
        </w:rPr>
        <w:t>Wyniki rankingów a wskaźniki wyceny rynkowej absolwentów polskich uczelni technicznych</w:t>
      </w:r>
      <w:r>
        <w:rPr>
          <w:noProof/>
        </w:rPr>
        <w:tab/>
      </w:r>
      <w:r>
        <w:rPr>
          <w:noProof/>
        </w:rPr>
        <w:fldChar w:fldCharType="begin"/>
      </w:r>
      <w:r>
        <w:rPr>
          <w:noProof/>
        </w:rPr>
        <w:instrText xml:space="preserve"> PAGEREF _Toc169134101 \h </w:instrText>
      </w:r>
      <w:r>
        <w:rPr>
          <w:noProof/>
        </w:rPr>
      </w:r>
      <w:r>
        <w:rPr>
          <w:noProof/>
        </w:rPr>
        <w:fldChar w:fldCharType="separate"/>
      </w:r>
      <w:r>
        <w:rPr>
          <w:noProof/>
        </w:rPr>
        <w:t>246</w:t>
      </w:r>
      <w:r>
        <w:rPr>
          <w:noProof/>
        </w:rPr>
        <w:fldChar w:fldCharType="end"/>
      </w:r>
    </w:p>
    <w:p w14:paraId="6D12CAE6" w14:textId="7BC89F6E"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2.3.3</w:t>
      </w:r>
      <w:r>
        <w:rPr>
          <w:rFonts w:asciiTheme="minorHAnsi" w:eastAsiaTheme="minorEastAsia" w:hAnsiTheme="minorHAnsi" w:cstheme="minorBidi"/>
          <w:noProof/>
          <w:kern w:val="2"/>
          <w:sz w:val="22"/>
          <w:lang w:eastAsia="pl-PL"/>
          <w14:ligatures w14:val="standardContextua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_Toc169134102 \h </w:instrText>
      </w:r>
      <w:r>
        <w:rPr>
          <w:noProof/>
        </w:rPr>
      </w:r>
      <w:r>
        <w:rPr>
          <w:noProof/>
        </w:rPr>
        <w:fldChar w:fldCharType="separate"/>
      </w:r>
      <w:r>
        <w:rPr>
          <w:noProof/>
        </w:rPr>
        <w:t>253</w:t>
      </w:r>
      <w:r>
        <w:rPr>
          <w:noProof/>
        </w:rPr>
        <w:fldChar w:fldCharType="end"/>
      </w:r>
    </w:p>
    <w:p w14:paraId="04FEC707" w14:textId="707FC3ED" w:rsidR="00F04734" w:rsidRDefault="00F04734">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_Toc169134103 \h </w:instrText>
      </w:r>
      <w:r>
        <w:rPr>
          <w:noProof/>
        </w:rPr>
      </w:r>
      <w:r>
        <w:rPr>
          <w:noProof/>
        </w:rPr>
        <w:fldChar w:fldCharType="separate"/>
      </w:r>
      <w:r>
        <w:rPr>
          <w:noProof/>
        </w:rPr>
        <w:t>259</w:t>
      </w:r>
      <w:r>
        <w:rPr>
          <w:noProof/>
        </w:rPr>
        <w:fldChar w:fldCharType="end"/>
      </w:r>
    </w:p>
    <w:p w14:paraId="3D26198E" w14:textId="1A26E9A0"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3.1</w:t>
      </w:r>
      <w:r>
        <w:rPr>
          <w:rFonts w:asciiTheme="minorHAnsi" w:eastAsiaTheme="minorEastAsia" w:hAnsiTheme="minorHAnsi" w:cstheme="minorBidi"/>
          <w:noProof/>
          <w:kern w:val="2"/>
          <w:sz w:val="22"/>
          <w:lang w:eastAsia="pl-PL"/>
          <w14:ligatures w14:val="standardContextua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_Toc169134104 \h </w:instrText>
      </w:r>
      <w:r>
        <w:rPr>
          <w:noProof/>
        </w:rPr>
      </w:r>
      <w:r>
        <w:rPr>
          <w:noProof/>
        </w:rPr>
        <w:fldChar w:fldCharType="separate"/>
      </w:r>
      <w:r>
        <w:rPr>
          <w:noProof/>
        </w:rPr>
        <w:t>259</w:t>
      </w:r>
      <w:r>
        <w:rPr>
          <w:noProof/>
        </w:rPr>
        <w:fldChar w:fldCharType="end"/>
      </w:r>
    </w:p>
    <w:p w14:paraId="79AF3765" w14:textId="13927A51"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3.2</w:t>
      </w:r>
      <w:r>
        <w:rPr>
          <w:rFonts w:asciiTheme="minorHAnsi" w:eastAsiaTheme="minorEastAsia" w:hAnsiTheme="minorHAnsi" w:cstheme="minorBidi"/>
          <w:noProof/>
          <w:kern w:val="2"/>
          <w:sz w:val="22"/>
          <w:lang w:eastAsia="pl-PL"/>
          <w14:ligatures w14:val="standardContextual"/>
        </w:rPr>
        <w:tab/>
      </w:r>
      <w:r>
        <w:rPr>
          <w:noProof/>
        </w:rPr>
        <w:t>Korzyści z zastosowania modelu SSDQM przy wdrażaniu i stosowaniu normatywnych SZJ</w:t>
      </w:r>
      <w:r>
        <w:rPr>
          <w:noProof/>
        </w:rPr>
        <w:tab/>
      </w:r>
      <w:r>
        <w:rPr>
          <w:noProof/>
        </w:rPr>
        <w:fldChar w:fldCharType="begin"/>
      </w:r>
      <w:r>
        <w:rPr>
          <w:noProof/>
        </w:rPr>
        <w:instrText xml:space="preserve"> PAGEREF _Toc169134105 \h </w:instrText>
      </w:r>
      <w:r>
        <w:rPr>
          <w:noProof/>
        </w:rPr>
      </w:r>
      <w:r>
        <w:rPr>
          <w:noProof/>
        </w:rPr>
        <w:fldChar w:fldCharType="separate"/>
      </w:r>
      <w:r>
        <w:rPr>
          <w:noProof/>
        </w:rPr>
        <w:t>278</w:t>
      </w:r>
      <w:r>
        <w:rPr>
          <w:noProof/>
        </w:rPr>
        <w:fldChar w:fldCharType="end"/>
      </w:r>
    </w:p>
    <w:p w14:paraId="51ED2396" w14:textId="23A96AC7"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3.3</w:t>
      </w:r>
      <w:r>
        <w:rPr>
          <w:rFonts w:asciiTheme="minorHAnsi" w:eastAsiaTheme="minorEastAsia" w:hAnsiTheme="minorHAnsi" w:cstheme="minorBidi"/>
          <w:noProof/>
          <w:kern w:val="2"/>
          <w:sz w:val="22"/>
          <w:lang w:eastAsia="pl-PL"/>
          <w14:ligatures w14:val="standardContextua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_Toc169134106 \h </w:instrText>
      </w:r>
      <w:r>
        <w:rPr>
          <w:noProof/>
        </w:rPr>
      </w:r>
      <w:r>
        <w:rPr>
          <w:noProof/>
        </w:rPr>
        <w:fldChar w:fldCharType="separate"/>
      </w:r>
      <w:r>
        <w:rPr>
          <w:noProof/>
        </w:rPr>
        <w:t>287</w:t>
      </w:r>
      <w:r>
        <w:rPr>
          <w:noProof/>
        </w:rPr>
        <w:fldChar w:fldCharType="end"/>
      </w:r>
    </w:p>
    <w:p w14:paraId="117B221D" w14:textId="4204CE2C" w:rsidR="00F04734" w:rsidRDefault="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_Toc169134107 \h </w:instrText>
      </w:r>
      <w:r>
        <w:rPr>
          <w:noProof/>
        </w:rPr>
      </w:r>
      <w:r>
        <w:rPr>
          <w:noProof/>
        </w:rPr>
        <w:fldChar w:fldCharType="separate"/>
      </w:r>
      <w:r>
        <w:rPr>
          <w:noProof/>
        </w:rPr>
        <w:t>297</w:t>
      </w:r>
      <w:r>
        <w:rPr>
          <w:noProof/>
        </w:rPr>
        <w:fldChar w:fldCharType="end"/>
      </w:r>
    </w:p>
    <w:p w14:paraId="3BD8663C" w14:textId="0D2CD489" w:rsidR="00F04734" w:rsidRDefault="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sidRPr="00F04734">
        <w:rPr>
          <w:noProof/>
        </w:rPr>
        <w:t>Spis literatury</w:t>
      </w:r>
      <w:r>
        <w:rPr>
          <w:noProof/>
        </w:rPr>
        <w:tab/>
      </w:r>
      <w:r>
        <w:rPr>
          <w:noProof/>
        </w:rPr>
        <w:fldChar w:fldCharType="begin"/>
      </w:r>
      <w:r>
        <w:rPr>
          <w:noProof/>
        </w:rPr>
        <w:instrText xml:space="preserve"> PAGEREF _Toc169134108 \h </w:instrText>
      </w:r>
      <w:r>
        <w:rPr>
          <w:noProof/>
        </w:rPr>
      </w:r>
      <w:r>
        <w:rPr>
          <w:noProof/>
        </w:rPr>
        <w:fldChar w:fldCharType="separate"/>
      </w:r>
      <w:r>
        <w:rPr>
          <w:noProof/>
        </w:rPr>
        <w:t>301</w:t>
      </w:r>
      <w:r>
        <w:rPr>
          <w:noProof/>
        </w:rPr>
        <w:fldChar w:fldCharType="end"/>
      </w:r>
    </w:p>
    <w:p w14:paraId="77D6F25F" w14:textId="1FF27F4C" w:rsidR="00F04734" w:rsidRDefault="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rysunków</w:t>
      </w:r>
      <w:r>
        <w:rPr>
          <w:noProof/>
        </w:rPr>
        <w:tab/>
      </w:r>
      <w:r>
        <w:rPr>
          <w:noProof/>
        </w:rPr>
        <w:fldChar w:fldCharType="begin"/>
      </w:r>
      <w:r>
        <w:rPr>
          <w:noProof/>
        </w:rPr>
        <w:instrText xml:space="preserve"> PAGEREF _Toc169134109 \h </w:instrText>
      </w:r>
      <w:r>
        <w:rPr>
          <w:noProof/>
        </w:rPr>
      </w:r>
      <w:r>
        <w:rPr>
          <w:noProof/>
        </w:rPr>
        <w:fldChar w:fldCharType="separate"/>
      </w:r>
      <w:r>
        <w:rPr>
          <w:noProof/>
        </w:rPr>
        <w:t>330</w:t>
      </w:r>
      <w:r>
        <w:rPr>
          <w:noProof/>
        </w:rPr>
        <w:fldChar w:fldCharType="end"/>
      </w:r>
    </w:p>
    <w:p w14:paraId="0C1D19E8" w14:textId="13DFA42E" w:rsidR="00F04734" w:rsidRDefault="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tabel</w:t>
      </w:r>
      <w:r>
        <w:rPr>
          <w:noProof/>
        </w:rPr>
        <w:tab/>
      </w:r>
      <w:r>
        <w:rPr>
          <w:noProof/>
        </w:rPr>
        <w:fldChar w:fldCharType="begin"/>
      </w:r>
      <w:r>
        <w:rPr>
          <w:noProof/>
        </w:rPr>
        <w:instrText xml:space="preserve"> PAGEREF _Toc169134110 \h </w:instrText>
      </w:r>
      <w:r>
        <w:rPr>
          <w:noProof/>
        </w:rPr>
      </w:r>
      <w:r>
        <w:rPr>
          <w:noProof/>
        </w:rPr>
        <w:fldChar w:fldCharType="separate"/>
      </w:r>
      <w:r>
        <w:rPr>
          <w:noProof/>
        </w:rPr>
        <w:t>333</w:t>
      </w:r>
      <w:r>
        <w:rPr>
          <w:noProof/>
        </w:rPr>
        <w:fldChar w:fldCharType="end"/>
      </w:r>
    </w:p>
    <w:p w14:paraId="53778244" w14:textId="7A21A2E8" w:rsidR="00F04734" w:rsidRDefault="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załączników</w:t>
      </w:r>
      <w:r>
        <w:rPr>
          <w:noProof/>
        </w:rPr>
        <w:tab/>
      </w:r>
      <w:r>
        <w:rPr>
          <w:noProof/>
        </w:rPr>
        <w:fldChar w:fldCharType="begin"/>
      </w:r>
      <w:r>
        <w:rPr>
          <w:noProof/>
        </w:rPr>
        <w:instrText xml:space="preserve"> PAGEREF _Toc169134111 \h </w:instrText>
      </w:r>
      <w:r>
        <w:rPr>
          <w:noProof/>
        </w:rPr>
      </w:r>
      <w:r>
        <w:rPr>
          <w:noProof/>
        </w:rPr>
        <w:fldChar w:fldCharType="separate"/>
      </w:r>
      <w:r>
        <w:rPr>
          <w:noProof/>
        </w:rPr>
        <w:t>337</w:t>
      </w:r>
      <w:r>
        <w:rPr>
          <w:noProof/>
        </w:rPr>
        <w:fldChar w:fldCharType="end"/>
      </w:r>
    </w:p>
    <w:p w14:paraId="4A7762A3" w14:textId="65A24EBC" w:rsidR="00C23BC1" w:rsidRPr="00F30C28" w:rsidRDefault="00C23BC1" w:rsidP="00C23BC1">
      <w:r>
        <w:rPr>
          <w:lang w:val="en-GB"/>
        </w:rPr>
        <w:fldChar w:fldCharType="end"/>
      </w:r>
    </w:p>
    <w:p w14:paraId="57F2841E" w14:textId="77777777" w:rsidR="00C23BC1" w:rsidRDefault="00C23BC1" w:rsidP="00C23BC1">
      <w:pPr>
        <w:pStyle w:val="Heading1"/>
        <w:numPr>
          <w:ilvl w:val="0"/>
          <w:numId w:val="0"/>
        </w:numPr>
        <w:ind w:left="432"/>
      </w:pPr>
      <w:bookmarkStart w:id="6" w:name="_Toc164800993"/>
      <w:bookmarkStart w:id="7" w:name="_Toc168903258"/>
      <w:bookmarkStart w:id="8" w:name="_Toc168903665"/>
      <w:bookmarkStart w:id="9" w:name="_Toc169134066"/>
      <w:r>
        <w:lastRenderedPageBreak/>
        <w:t>Streszczenie</w:t>
      </w:r>
      <w:bookmarkEnd w:id="6"/>
      <w:bookmarkEnd w:id="7"/>
      <w:bookmarkEnd w:id="8"/>
      <w:bookmarkEnd w:id="9"/>
    </w:p>
    <w:p w14:paraId="0DC3659E" w14:textId="77777777" w:rsidR="00C23BC1" w:rsidRDefault="00C23BC1" w:rsidP="00C23BC1">
      <w:bookmarkStart w:id="10" w:name="_Hlk168902471"/>
      <w:r>
        <w:t xml:space="preserve">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w:t>
      </w:r>
      <w:proofErr w:type="spellStart"/>
      <w:r>
        <w:t>interesariuszocentryzmu</w:t>
      </w:r>
      <w:proofErr w:type="spellEnd"/>
      <w:r>
        <w:t xml:space="preserve">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 zdefiniowaniu klienta. Ponieważ u podstaw współczesnych koncepcji zarządzania jakością znajduje się idea </w:t>
      </w:r>
      <w:proofErr w:type="spellStart"/>
      <w:r>
        <w:t>klientocentryzmu</w:t>
      </w:r>
      <w:proofErr w:type="spellEnd"/>
      <w:r>
        <w:t>,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0"/>
    <w:p w14:paraId="1C1E1566" w14:textId="77515AAD"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proofErr w:type="spellStart"/>
      <w:r w:rsidRPr="00AC50CC">
        <w:rPr>
          <w:i/>
          <w:iCs/>
        </w:rPr>
        <w:t>Stakeholders</w:t>
      </w:r>
      <w:proofErr w:type="spellEnd"/>
      <w:r w:rsidRPr="00AC50CC">
        <w:rPr>
          <w:i/>
          <w:iCs/>
        </w:rPr>
        <w:t xml:space="preserve"> </w:t>
      </w:r>
      <w:proofErr w:type="spellStart"/>
      <w:r w:rsidRPr="00AC50CC">
        <w:rPr>
          <w:i/>
          <w:iCs/>
        </w:rPr>
        <w:t>Satisfaction</w:t>
      </w:r>
      <w:proofErr w:type="spellEnd"/>
      <w:r w:rsidRPr="00AC50CC">
        <w:rPr>
          <w:i/>
          <w:iCs/>
        </w:rPr>
        <w:t xml:space="preserve"> </w:t>
      </w:r>
      <w:proofErr w:type="spellStart"/>
      <w:r w:rsidRPr="00AC50CC">
        <w:rPr>
          <w:i/>
          <w:iCs/>
        </w:rPr>
        <w:t>Drive</w:t>
      </w:r>
      <w:r>
        <w:rPr>
          <w:i/>
          <w:iCs/>
        </w:rPr>
        <w:t>n</w:t>
      </w:r>
      <w:proofErr w:type="spellEnd"/>
      <w:r w:rsidRPr="00AC50CC">
        <w:rPr>
          <w:i/>
          <w:iCs/>
        </w:rPr>
        <w:t xml:space="preserve"> </w:t>
      </w:r>
      <w:proofErr w:type="spellStart"/>
      <w:r w:rsidRPr="00AC50CC">
        <w:rPr>
          <w:i/>
          <w:iCs/>
        </w:rPr>
        <w:t>Quality</w:t>
      </w:r>
      <w:proofErr w:type="spellEnd"/>
      <w:r w:rsidRPr="00AC50CC">
        <w:rPr>
          <w:i/>
          <w:iCs/>
        </w:rPr>
        <w:t xml:space="preserve">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3345DFA1" w14:textId="215433A3" w:rsidR="008F084C" w:rsidRPr="00537D5F" w:rsidRDefault="008F084C" w:rsidP="008F084C">
      <w:pPr>
        <w:pStyle w:val="Heading1"/>
        <w:numPr>
          <w:ilvl w:val="0"/>
          <w:numId w:val="0"/>
        </w:numPr>
        <w:ind w:left="432"/>
        <w:rPr>
          <w:highlight w:val="cyan"/>
          <w:lang w:val="en-GB"/>
        </w:rPr>
      </w:pPr>
      <w:bookmarkStart w:id="11" w:name="_Toc168903666"/>
      <w:bookmarkStart w:id="12" w:name="_Toc169134067"/>
      <w:r w:rsidRPr="00537D5F">
        <w:rPr>
          <w:highlight w:val="cyan"/>
          <w:lang w:val="en-GB"/>
        </w:rPr>
        <w:lastRenderedPageBreak/>
        <w:t>Abstract</w:t>
      </w:r>
      <w:bookmarkEnd w:id="4"/>
      <w:bookmarkEnd w:id="5"/>
      <w:bookmarkEnd w:id="11"/>
      <w:bookmarkEnd w:id="12"/>
    </w:p>
    <w:p w14:paraId="22A414D7" w14:textId="311D52C8" w:rsidR="007D34C7" w:rsidRPr="00537D5F" w:rsidRDefault="007D34C7" w:rsidP="007D34C7">
      <w:pPr>
        <w:rPr>
          <w:highlight w:val="cyan"/>
          <w:lang w:val="en-GB"/>
        </w:rPr>
      </w:pPr>
      <w:bookmarkStart w:id="13" w:name="_Hlk168902430"/>
      <w:r w:rsidRPr="00537D5F">
        <w:rPr>
          <w:highlight w:val="cyan"/>
          <w:lang w:val="en-GB"/>
        </w:rPr>
        <w:t>This dissertation</w:t>
      </w:r>
      <w:r w:rsidR="003070D3" w:rsidRPr="00537D5F">
        <w:rPr>
          <w:highlight w:val="cyan"/>
          <w:lang w:val="en-GB"/>
        </w:rPr>
        <w:t xml:space="preserve"> contributes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537D5F">
        <w:rPr>
          <w:highlight w:val="cyan"/>
          <w:lang w:val="en-GB"/>
        </w:rPr>
        <w:t>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p>
    <w:bookmarkEnd w:id="13"/>
    <w:p w14:paraId="24AC3C5B" w14:textId="2450A06F" w:rsidR="00B95DFB" w:rsidRDefault="00920744" w:rsidP="007D34C7">
      <w:pPr>
        <w:rPr>
          <w:lang w:val="en-GB"/>
        </w:rPr>
      </w:pPr>
      <w:r w:rsidRPr="00537D5F">
        <w:rPr>
          <w:highlight w:val="cyan"/>
          <w:lang w:val="en-GB"/>
        </w:rPr>
        <w:t xml:space="preserve">The conducted qualitative and quantitative research allowed for achieving the cognitive goal of the study, which was to </w:t>
      </w:r>
      <w:r w:rsidRPr="00537D5F">
        <w:rPr>
          <w:i/>
          <w:iCs/>
          <w:highlight w:val="cyan"/>
          <w:lang w:val="en-GB"/>
        </w:rPr>
        <w:t>identify effective methods from the perspective of improving the quality management system, through the measurement and analysis of stakeholder satisfaction levels as an indicator of quality</w:t>
      </w:r>
      <w:r w:rsidRPr="00537D5F">
        <w:rPr>
          <w:highlight w:val="cyan"/>
          <w:lang w:val="en-GB"/>
        </w:rPr>
        <w:t xml:space="preserve">. The utilitarian goal, formulated as </w:t>
      </w:r>
      <w:r w:rsidRPr="00537D5F">
        <w:rPr>
          <w:i/>
          <w:iCs/>
          <w:highlight w:val="cyan"/>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537D5F">
        <w:rPr>
          <w:highlight w:val="cyan"/>
          <w:lang w:val="en-GB"/>
        </w:rPr>
        <w:t>, was also achieved.</w:t>
      </w:r>
      <w:r w:rsidR="00F30C28" w:rsidRPr="00537D5F">
        <w:rPr>
          <w:highlight w:val="cyan"/>
          <w:lang w:val="en-GB"/>
        </w:rPr>
        <w:t xml:space="preserve"> This objective has been achieved with developing Stakeholders Satisfaction Driven Quality </w:t>
      </w:r>
      <w:r w:rsidR="00C37BF8" w:rsidRPr="00537D5F">
        <w:rPr>
          <w:highlight w:val="cyan"/>
          <w:lang w:val="en-GB"/>
        </w:rPr>
        <w:t>M</w:t>
      </w:r>
      <w:r w:rsidR="00F30C28" w:rsidRPr="00537D5F">
        <w:rPr>
          <w:highlight w:val="cyan"/>
          <w:lang w:val="en-GB"/>
        </w:rPr>
        <w:t>anagement Model – SSDQM. The model is developed taking into account possible applications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 21001:2018 and other standards and requirements that promote focus on stakeholders.</w:t>
      </w:r>
    </w:p>
    <w:p w14:paraId="3B8ED2FE" w14:textId="77777777" w:rsidR="00C00765" w:rsidRDefault="00C00765">
      <w:pPr>
        <w:spacing w:before="0" w:line="240" w:lineRule="auto"/>
        <w:ind w:firstLine="0"/>
        <w:jc w:val="left"/>
        <w:rPr>
          <w:lang w:val="en-GB"/>
        </w:rPr>
        <w:sectPr w:rsidR="00C00765" w:rsidSect="00C00765">
          <w:footerReference w:type="default" r:id="rId13"/>
          <w:pgSz w:w="11906" w:h="16838"/>
          <w:pgMar w:top="1417" w:right="1417" w:bottom="1417" w:left="1417" w:header="708" w:footer="708" w:gutter="0"/>
          <w:cols w:space="708"/>
          <w:docGrid w:linePitch="360"/>
        </w:sectPr>
      </w:pPr>
    </w:p>
    <w:p w14:paraId="58A3DACE" w14:textId="3390AABE" w:rsidR="00CA5D5E" w:rsidRDefault="00CA5D5E" w:rsidP="000176BB">
      <w:pPr>
        <w:pStyle w:val="Heading1"/>
        <w:spacing w:after="240"/>
        <w:ind w:left="431" w:hanging="431"/>
      </w:pPr>
      <w:bookmarkStart w:id="14" w:name="_Toc164800997"/>
      <w:bookmarkStart w:id="15" w:name="_Toc168903261"/>
      <w:bookmarkStart w:id="16" w:name="_Toc169134069"/>
      <w:r>
        <w:lastRenderedPageBreak/>
        <w:t>Uzasadnienie wyboru tematu i główny cel rozprawy</w:t>
      </w:r>
    </w:p>
    <w:p w14:paraId="2D5CEBC5" w14:textId="77777777" w:rsidR="00CA5D5E" w:rsidRPr="003077E3" w:rsidRDefault="00CA5D5E" w:rsidP="00CA5D5E">
      <w:r>
        <w:t xml:space="preserve">Uniwersytety stanowią jedno z kluczowych ogniw nowoczesnej gospodarki, pełniąc rolę siły napędowej rozwoju ekonomicznego </w:t>
      </w:r>
      <w:r>
        <w:fldChar w:fldCharType="begin" w:fldLock="1"/>
      </w:r>
      <w: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fldChar w:fldCharType="separate"/>
      </w:r>
      <w:r w:rsidRPr="0004095D">
        <w:rPr>
          <w:noProof/>
        </w:rPr>
        <w:t>(por. Puente i in., 2021)</w:t>
      </w:r>
      <w:r>
        <w:fldChar w:fldCharType="end"/>
      </w:r>
      <w: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60CDB4E3" w14:textId="77777777" w:rsidR="00CA5D5E" w:rsidRPr="00C8593F" w:rsidRDefault="00CA5D5E" w:rsidP="00CA5D5E">
      <w:r w:rsidRPr="00C8593F">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t> </w:t>
      </w:r>
      <w:r w:rsidRPr="00C8593F">
        <w:t>jaki sposób można wykorzystać informacje i wiedzę pozyskiwane w ramach z pomiaru jakości z</w:t>
      </w:r>
      <w:r>
        <w:t> </w:t>
      </w:r>
      <w:r w:rsidRPr="00C8593F">
        <w:t>punktu widzenia interesariuszy do doskonalenia systemów zarządzania jakością uczelni ze szczególnym uwzględnieniem uczelni technicznych.</w:t>
      </w:r>
    </w:p>
    <w:p w14:paraId="4EA15DE0" w14:textId="77777777" w:rsidR="00CA5D5E" w:rsidRDefault="00CA5D5E" w:rsidP="00CA5D5E">
      <w:r w:rsidRPr="00C8593F">
        <w:t>Zarządzanie jakością usług edukacyjnych</w:t>
      </w:r>
      <w:r>
        <w:rPr>
          <w:rStyle w:val="FootnoteReference"/>
        </w:rPr>
        <w:footnoteReference w:id="1"/>
      </w:r>
      <w:r w:rsidRPr="00C8593F">
        <w:t>, a szczególnie usług uczelni, jest bardzo istotnym czynnikiem w kontekście rozwoju gospodarek narodowych, ale również gospodarki globalnej. Jest to szczególnie istotne dla rzeczywistości budowania nowoczesnej gospodarki opartej na wiedzy i</w:t>
      </w:r>
      <w:r>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t>wybitnie</w:t>
      </w:r>
      <w:r w:rsidRPr="00C8593F">
        <w:t xml:space="preserve"> niematerialne, odbywają się w specyficznym środowisku różnorodnych relacji uczeń – nauczyciel, a</w:t>
      </w:r>
      <w:r>
        <w:t> </w:t>
      </w:r>
      <w:r w:rsidRPr="00C8593F">
        <w:t xml:space="preserve">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w:t>
      </w:r>
      <w:r>
        <w:t>Ponadto misja uczelni nie ogranicza się jedynie do kształcenia, lecz obejmuje także badania oraz służbę szeroko pojętemu społeczeństwu poprzez two</w:t>
      </w:r>
      <w:r>
        <w:lastRenderedPageBreak/>
        <w:t xml:space="preserve">rzenie innowacji. </w:t>
      </w:r>
      <w:r w:rsidRPr="00C8593F">
        <w:t xml:space="preserve">Z tego względu istnieje potrzeba określenia modelu </w:t>
      </w:r>
      <w:r>
        <w:t xml:space="preserve">doskonalenia </w:t>
      </w:r>
      <w:r w:rsidRPr="00C8593F">
        <w:t xml:space="preserve">jakości usług specyficznego do wymagań zarządzania usługami </w:t>
      </w:r>
      <w:r>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t xml:space="preserve">i analizy </w:t>
      </w:r>
      <w:r w:rsidRPr="00C8593F">
        <w:t xml:space="preserve">satysfakcji interesariuszy usług </w:t>
      </w:r>
      <w:r>
        <w:t>uniwersyteckich, mające ugruntowanie zarówno w teorii interesariuszy, jak i w teorii zarządzania jakością</w:t>
      </w:r>
      <w:r w:rsidRPr="00C8593F">
        <w:t>. Autor proponuje więc na podstawie analizy źródeł literaturowych zastosowanie Indeksu Satysfakcji Interesariuszy jako uzupełniającego miernika jakości</w:t>
      </w:r>
      <w:r>
        <w:t>,</w:t>
      </w:r>
      <w:r w:rsidRPr="00C8593F">
        <w:t xml:space="preserve"> właściwego do pomiaru poziomu jakości uczelni technicznych</w:t>
      </w:r>
      <w:r>
        <w:t>, dzięki któremu będzie można wesprzeć procesy doskonalenia systemu zarządzania jakością uczelni ze szczególnym uwzględnieniem specyficznego kontekstu polskich uczelni technicznych</w:t>
      </w:r>
      <w:r w:rsidRPr="00C8593F">
        <w:t>.</w:t>
      </w:r>
    </w:p>
    <w:p w14:paraId="1F9B4C6B" w14:textId="77777777" w:rsidR="00CA5D5E" w:rsidRDefault="00CA5D5E" w:rsidP="00CA5D5E">
      <w:r>
        <w:t xml:space="preserve">W niniejszej pracy rozumienie pojęcia interesariuszy będzie zgodne z menedżerskimi teoriami interesariuszy (por. </w:t>
      </w:r>
      <w:r>
        <w:fldChar w:fldCharType="begin"/>
      </w:r>
      <w:r>
        <w:instrText xml:space="preserve"> REF _Ref152281484 \h </w:instrText>
      </w:r>
      <w:r>
        <w:fldChar w:fldCharType="separate"/>
      </w:r>
      <w:r>
        <w:t xml:space="preserve">Tabela </w:t>
      </w:r>
      <w:r>
        <w:rPr>
          <w:noProof/>
        </w:rPr>
        <w:t>48</w:t>
      </w:r>
      <w:r>
        <w:fldChar w:fldCharType="end"/>
      </w:r>
      <w:r>
        <w:t xml:space="preserve">), nie tylko definiującymi interesariuszy, ale również określającymi rekomendacje odnośnie do zarządzania interesariuszami </w:t>
      </w:r>
      <w:r>
        <w:fldChar w:fldCharType="begin" w:fldLock="1"/>
      </w:r>
      <w:r>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fldChar w:fldCharType="separate"/>
      </w:r>
      <w:r w:rsidRPr="00A14261">
        <w:rPr>
          <w:noProof/>
        </w:rPr>
        <w:t>(por. Donaldson &amp; Preston, 1995)</w:t>
      </w:r>
      <w:r>
        <w:fldChar w:fldCharType="end"/>
      </w:r>
      <w: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w:t>
      </w:r>
      <w:proofErr w:type="spellStart"/>
      <w:r>
        <w:t>interesariuszocentryzmu</w:t>
      </w:r>
      <w:proofErr w:type="spellEnd"/>
      <w:r>
        <w:t>, gdyż w ramach zidentyfikowanej luki utylitarnej stwierdzono brak tego rodzaju narzędzia, które uwzględniałoby kontekst polskich uczelni technicznych.</w:t>
      </w:r>
    </w:p>
    <w:p w14:paraId="23CF69E2" w14:textId="77777777" w:rsidR="00CA5D5E" w:rsidRPr="0019285C" w:rsidRDefault="00CA5D5E" w:rsidP="00CA5D5E">
      <w:r>
        <w:t xml:space="preserve">Badania zaprezentowane w niniejszej pracy mają na celu syntezę nowoczesnych koncepcji i nurtów w odniesieniu do zarządzania jakością w celu opracowania praktycznych wskazówek pomocnych </w:t>
      </w:r>
      <w:r w:rsidRPr="003A157A">
        <w:t>liderom</w:t>
      </w:r>
      <w:r>
        <w:t xml:space="preserve">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fldChar w:fldCharType="begin"/>
      </w:r>
      <w:r>
        <w:instrText xml:space="preserve"> REF _Ref134896694 \h </w:instrText>
      </w:r>
      <w:r>
        <w:fldChar w:fldCharType="separate"/>
      </w:r>
      <w:r w:rsidRPr="00233788">
        <w:t xml:space="preserve">Tabela </w:t>
      </w:r>
      <w:r>
        <w:rPr>
          <w:noProof/>
        </w:rPr>
        <w:t>4</w:t>
      </w:r>
      <w:r>
        <w:fldChar w:fldCharType="end"/>
      </w:r>
      <w:r>
        <w:t>). To w połączeniu z (zauważalną globalnie) presją „</w:t>
      </w:r>
      <w:r w:rsidRPr="0019285C">
        <w:t xml:space="preserve">do produkowania </w:t>
      </w:r>
      <w:proofErr w:type="spellStart"/>
      <w:r w:rsidRPr="0019285C">
        <w:t>zatrudnia</w:t>
      </w:r>
      <w:r>
        <w:t>l</w:t>
      </w:r>
      <w:r w:rsidRPr="0019285C">
        <w:t>nych</w:t>
      </w:r>
      <w:proofErr w:type="spellEnd"/>
      <w:r w:rsidRPr="0019285C">
        <w:t xml:space="preserve"> absolwentów</w:t>
      </w:r>
      <w:r>
        <w:t>”</w:t>
      </w:r>
      <w:r w:rsidRPr="0019285C">
        <w:t xml:space="preserve"> </w:t>
      </w:r>
      <w:r w:rsidRPr="0019285C">
        <w:rPr>
          <w:lang w:val="en-GB"/>
        </w:rPr>
        <w:fldChar w:fldCharType="begin" w:fldLock="1"/>
      </w:r>
      <w:r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19285C">
        <w:rPr>
          <w:lang w:val="en-GB"/>
        </w:rPr>
        <w:fldChar w:fldCharType="separate"/>
      </w:r>
      <w:r w:rsidRPr="0019285C">
        <w:rPr>
          <w:noProof/>
        </w:rPr>
        <w:t>(Small i in., 2018)</w:t>
      </w:r>
      <w:r w:rsidRPr="0019285C">
        <w:rPr>
          <w:lang w:val="en-GB"/>
        </w:rPr>
        <w:fldChar w:fldCharType="end"/>
      </w:r>
      <w: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671DC1BD" w14:textId="77777777" w:rsidR="00CA5D5E" w:rsidRPr="001E097C" w:rsidRDefault="00CA5D5E" w:rsidP="00CA5D5E">
      <w:pPr>
        <w:ind w:firstLine="0"/>
        <w:rPr>
          <w:bCs/>
        </w:rPr>
      </w:pPr>
      <w:r>
        <w:t xml:space="preserve">Biorąc pod uwagę powyższe refleksje, </w:t>
      </w:r>
      <w:r w:rsidRPr="001E097C">
        <w:rPr>
          <w:b/>
          <w:bCs/>
        </w:rPr>
        <w:t>p</w:t>
      </w:r>
      <w:r w:rsidRPr="00233788">
        <w:rPr>
          <w:b/>
        </w:rPr>
        <w:t>roblem badawczy</w:t>
      </w:r>
      <w:r>
        <w:rPr>
          <w:bCs/>
        </w:rPr>
        <w:t xml:space="preserve"> sformułowany został następująco:</w:t>
      </w:r>
    </w:p>
    <w:p w14:paraId="7B9E6A2A" w14:textId="77777777" w:rsidR="00CA5D5E" w:rsidRPr="001E097C" w:rsidRDefault="00CA5D5E" w:rsidP="00CA5D5E">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075BCCCA" w14:textId="77777777" w:rsidR="00CA5D5E" w:rsidRPr="007E62FA" w:rsidRDefault="00CA5D5E" w:rsidP="00CA5D5E">
      <w:pPr>
        <w:ind w:firstLine="0"/>
        <w:rPr>
          <w:bCs/>
        </w:rPr>
      </w:pPr>
      <w:r w:rsidRPr="007E62FA">
        <w:rPr>
          <w:bCs/>
        </w:rPr>
        <w:lastRenderedPageBreak/>
        <w:t>Poza określeniem problemu badawczego cele niniejsze pracy miały zarówno charakter poznawczy</w:t>
      </w:r>
      <w:r>
        <w:rPr>
          <w:bCs/>
        </w:rPr>
        <w:t>,</w:t>
      </w:r>
      <w:r w:rsidRPr="007E62FA">
        <w:rPr>
          <w:bCs/>
        </w:rPr>
        <w:t xml:space="preserve"> jak i utylitarny. </w:t>
      </w:r>
      <w:r w:rsidRPr="007E62FA">
        <w:rPr>
          <w:b/>
        </w:rPr>
        <w:t>Cel poznawczy</w:t>
      </w:r>
      <w:r w:rsidRPr="007E62FA">
        <w:rPr>
          <w:bCs/>
        </w:rPr>
        <w:t xml:space="preserve"> został sformułowany jako:</w:t>
      </w:r>
    </w:p>
    <w:p w14:paraId="67CC1ADA" w14:textId="77777777" w:rsidR="00CA5D5E" w:rsidRPr="00233788" w:rsidRDefault="00CA5D5E" w:rsidP="00CA5D5E">
      <w:r w:rsidRPr="004C007D">
        <w:rPr>
          <w:i/>
          <w:iCs/>
        </w:rPr>
        <w:t>Identyfikacja skutecznych z perspektywy doskonalenia systemu zarządzania jakością metod pomiaru i analizy poziomu satysfakcji interesariuszy jako miernika jakości</w:t>
      </w:r>
      <w:r>
        <w:t>.</w:t>
      </w:r>
    </w:p>
    <w:p w14:paraId="1C2F0340" w14:textId="77777777" w:rsidR="00CA5D5E" w:rsidRDefault="00CA5D5E" w:rsidP="00CA5D5E">
      <w:pPr>
        <w:ind w:firstLine="0"/>
        <w:rPr>
          <w:bCs/>
        </w:rPr>
      </w:pPr>
      <w:r>
        <w:t xml:space="preserve">Natomiast przyjęty </w:t>
      </w:r>
      <w:r w:rsidRPr="00233788">
        <w:rPr>
          <w:b/>
        </w:rPr>
        <w:t>cel utylitarny</w:t>
      </w:r>
      <w:r>
        <w:rPr>
          <w:bCs/>
        </w:rPr>
        <w:t xml:space="preserve"> to:</w:t>
      </w:r>
    </w:p>
    <w:p w14:paraId="529C70DC" w14:textId="77777777" w:rsidR="00CA5D5E" w:rsidRPr="004C007D" w:rsidRDefault="00CA5D5E" w:rsidP="00CA5D5E">
      <w:r w:rsidRPr="004C007D">
        <w:rPr>
          <w:i/>
          <w:iCs/>
        </w:rPr>
        <w:t>Opracowanie metody doskonalenia systemu zarządzania jakością uczelni, dostosowanego do specyfiki polskich uczelni technicznych, z wykorzystaniem pomiaru satysfakcji różnych grup interesariuszy jako jednego z mierników efektów działania uczelni</w:t>
      </w:r>
      <w:r w:rsidRPr="00233788">
        <w:t>.</w:t>
      </w:r>
    </w:p>
    <w:p w14:paraId="032E9D31" w14:textId="77777777" w:rsidR="00CA5D5E" w:rsidRPr="008D38B6" w:rsidRDefault="00CA5D5E" w:rsidP="00CA5D5E">
      <w:r w:rsidRPr="008D38B6">
        <w:t xml:space="preserve">Zarządzanie jakością powstało jako </w:t>
      </w:r>
      <w:r>
        <w:t xml:space="preserve">zbiór metod zarządzania. Dopiero później na ich podstawie opracowano opis teoretyczny. Rozwój teorii zarządzania jakością ma więc swoje źródło w ogólnych teoriach zarządzania. 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Graficzne przedstawienie tej teorii zostało zaprezentowane na Rysunku 1.</w:t>
      </w:r>
    </w:p>
    <w:p w14:paraId="2E511A6C" w14:textId="77777777" w:rsidR="00CA5D5E" w:rsidRDefault="00CA5D5E" w:rsidP="00CA5D5E">
      <w:pPr>
        <w:pStyle w:val="Rysunek"/>
      </w:pPr>
      <w:r>
        <w:rPr>
          <w:noProof/>
          <w:lang w:val="en-GB"/>
        </w:rPr>
        <w:drawing>
          <wp:inline distT="0" distB="0" distL="0" distR="0" wp14:anchorId="420A2618" wp14:editId="1A644F19">
            <wp:extent cx="5241045" cy="2520000"/>
            <wp:effectExtent l="0" t="0" r="0" b="0"/>
            <wp:docPr id="12535122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4"/>
                    <a:stretch>
                      <a:fillRect/>
                    </a:stretch>
                  </pic:blipFill>
                  <pic:spPr>
                    <a:xfrm>
                      <a:off x="0" y="0"/>
                      <a:ext cx="5241045" cy="2520000"/>
                    </a:xfrm>
                    <a:prstGeom prst="rect">
                      <a:avLst/>
                    </a:prstGeom>
                  </pic:spPr>
                </pic:pic>
              </a:graphicData>
            </a:graphic>
          </wp:inline>
        </w:drawing>
      </w:r>
    </w:p>
    <w:p w14:paraId="786F6EDC" w14:textId="77777777" w:rsidR="00CA5D5E" w:rsidRPr="008D38B6" w:rsidRDefault="00CA5D5E" w:rsidP="00CA5D5E">
      <w:pPr>
        <w:pStyle w:val="Tytutabeli"/>
      </w:pPr>
      <w:r>
        <w:t xml:space="preserve">Rysunek </w:t>
      </w:r>
      <w:fldSimple w:instr=" SEQ Rysunek \* ARABIC ">
        <w:r>
          <w:rPr>
            <w:noProof/>
          </w:rPr>
          <w:t>1</w:t>
        </w:r>
      </w:fldSimple>
      <w:r>
        <w:t xml:space="preserve">. </w:t>
      </w:r>
      <w:r w:rsidRPr="00D95B07">
        <w:t>Teoria Zarządzania Jakością u p</w:t>
      </w:r>
      <w:r>
        <w:t xml:space="preserve">odstaw Metody Zarządzania </w:t>
      </w:r>
      <w:proofErr w:type="spellStart"/>
      <w:r>
        <w:t>Deminga</w:t>
      </w:r>
      <w:proofErr w:type="spellEnd"/>
      <w:r>
        <w:t xml:space="preserve"> wg Andersona, </w:t>
      </w:r>
      <w:proofErr w:type="spellStart"/>
      <w:r>
        <w:t>Rungtusanathama</w:t>
      </w:r>
      <w:proofErr w:type="spellEnd"/>
      <w:r>
        <w:t xml:space="preserve"> i Schroedera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r>
        <w:fldChar w:fldCharType="end"/>
      </w:r>
    </w:p>
    <w:p w14:paraId="65FCE5A8" w14:textId="77777777" w:rsidR="00CA5D5E" w:rsidRDefault="00CA5D5E" w:rsidP="00CA5D5E">
      <w:r w:rsidRPr="00C45564">
        <w:t>Teoria zarządzania jakością stawia w centrum uwagi klientów. W tym zakresie promuje podejście</w:t>
      </w:r>
      <w:r>
        <w:t xml:space="preserve"> </w:t>
      </w:r>
      <w:proofErr w:type="spellStart"/>
      <w:r>
        <w:t>klientocentryczne</w:t>
      </w:r>
      <w:proofErr w:type="spellEnd"/>
      <w:r>
        <w:t xml:space="preserve">. W odniesieniu do uniwersytetów, a w szczególności do polskich publicznych uczelni technicznych trudno wskazać na konkretnego klienta, a zdefiniowanie klienta organizacji jest podstawą dla wszystkich procesów w zarzadzaniu jakością. Bez precyzyjnego zrozumienia, kto klientem jest, a kto nie, skuteczne spełnianie wymagań klientów jest niemalże niemożliwe. Na pewno nie jest wtedy możliwe podejmowanie celowych działań zarządczych dla osiągnięcia satysfakcji klientów z produktów dostarczanych przez organizację. W ramach prób implementacji metod zarządzania jakością do potrzeb uczelni proponowano różne podejścia do poradzenia sobie z tym problemem. W niektórych podejściach zawężano zakres implementacji metod zarządzania jakością do działań uczelni związanych tylko z jednym obszarem, np. kształcenia lub badań. W innych poszerzano pojęcie </w:t>
      </w:r>
      <w:r>
        <w:lastRenderedPageBreak/>
        <w:t>klienta na wiele grup odbiorców efektów działań uczelni, zarówno zewnętrznych, jak i wewnętrznych wobec organizacji. Natomiast dużo bardziej naturalnym wydaje się skorzystanie z dobrze ugruntowanej teorii interesariuszy w ramach badań w obszarze społecznej odpowiedzialności biznesu oraz szeroko wykorzystywanej w dziedzinie zarządzania przedsięwzięciami (</w:t>
      </w:r>
      <w:proofErr w:type="spellStart"/>
      <w:r w:rsidRPr="0095102C">
        <w:rPr>
          <w:i/>
          <w:iCs/>
        </w:rPr>
        <w:t>project</w:t>
      </w:r>
      <w:proofErr w:type="spellEnd"/>
      <w:r w:rsidRPr="0095102C">
        <w:rPr>
          <w:i/>
          <w:iCs/>
        </w:rPr>
        <w:t xml:space="preserve"> management</w:t>
      </w:r>
      <w:r>
        <w:t xml:space="preserve">). W odniesieniu do uniwersytetów praktyka odnoszenia się do szeroko pojętych interesariuszy, a nie tylko klientów, jest silnie ugruntowana w literaturze przedmiotu. </w:t>
      </w:r>
      <w:r w:rsidRPr="0004095D">
        <w:t xml:space="preserve">Jak stwierdza </w:t>
      </w:r>
      <w:proofErr w:type="spellStart"/>
      <w:r w:rsidRPr="0004095D">
        <w:t>Geryk</w:t>
      </w:r>
      <w:proofErr w:type="spellEnd"/>
      <w:r>
        <w:t>,</w:t>
      </w:r>
      <w:r w:rsidRPr="0004095D">
        <w:t xml:space="preserve"> uczelnie </w:t>
      </w:r>
      <w:r>
        <w:t>„</w:t>
      </w:r>
      <w:r w:rsidRPr="0004095D">
        <w:t>przeszły od prostego dbania o sat</w:t>
      </w:r>
      <w:r>
        <w:t xml:space="preserve">ysfakcję klientów </w:t>
      </w:r>
      <w:r w:rsidRPr="0004095D">
        <w:t>do znacznie wyższego celu – do tworzenia wartości dla interesariuszy</w:t>
      </w:r>
      <w:r>
        <w:t>”</w:t>
      </w:r>
      <w:r w:rsidRPr="0004095D">
        <w:t xml:space="preserve"> </w:t>
      </w:r>
      <w:r>
        <w:rPr>
          <w:lang w:val="en-GB"/>
        </w:rPr>
        <w:fldChar w:fldCharType="begin" w:fldLock="1"/>
      </w:r>
      <w:r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Pr>
          <w:lang w:val="en-GB"/>
        </w:rPr>
        <w:fldChar w:fldCharType="separate"/>
      </w:r>
      <w:r w:rsidRPr="0004095D">
        <w:rPr>
          <w:noProof/>
        </w:rPr>
        <w:t>(Geryk, 2018)</w:t>
      </w:r>
      <w:r>
        <w:rPr>
          <w:lang w:val="en-GB"/>
        </w:rPr>
        <w:fldChar w:fldCharType="end"/>
      </w:r>
      <w:r w:rsidRPr="0004095D">
        <w:t>. Obserwując realia polskich uczelni można mieć w</w:t>
      </w:r>
      <w:r>
        <w:t>ątpliwości, czy ta zmiana się rzeczywiście już dokonała, ale niewątpliwie wydaje się ona nieuchronna.</w:t>
      </w:r>
    </w:p>
    <w:p w14:paraId="3517CBE8" w14:textId="5B168EF9" w:rsidR="00D256F3" w:rsidRDefault="00D256F3" w:rsidP="00CA5D5E">
      <w: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być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 Ten prosty opis jednak nie oddaje złożoności środowiska, w jakim funkcjonują uczelnie, a szczególnie uczelnie publiczne w Polsce.</w:t>
      </w:r>
    </w:p>
    <w:p w14:paraId="2C03FFAE" w14:textId="01D0D776" w:rsidR="00CA5D5E" w:rsidRDefault="00CA5D5E" w:rsidP="00CA5D5E">
      <w:pPr>
        <w:pStyle w:val="Heading1"/>
      </w:pPr>
      <w:r>
        <w:lastRenderedPageBreak/>
        <w:t>Hipoteza główna i hipotezy pomocnicze</w:t>
      </w:r>
    </w:p>
    <w:p w14:paraId="64B37DDF" w14:textId="77777777" w:rsidR="00CA5D5E" w:rsidRPr="008F084C" w:rsidRDefault="00CA5D5E" w:rsidP="00CA5D5E">
      <w:pPr>
        <w:rPr>
          <w:bCs/>
        </w:rPr>
      </w:pPr>
      <w:r w:rsidRPr="008F084C">
        <w:rPr>
          <w:bCs/>
        </w:rPr>
        <w:t>Na podstawie zidentyfikowanej</w:t>
      </w:r>
      <w:r>
        <w:rPr>
          <w:bCs/>
        </w:rPr>
        <w:t xml:space="preserve"> przez autora – w wyniku gruntownego studium literatury – </w:t>
      </w:r>
      <w:r w:rsidRPr="008F084C">
        <w:rPr>
          <w:bCs/>
        </w:rPr>
        <w:t xml:space="preserve">luki badawczej postawiono następujące </w:t>
      </w:r>
      <w:r w:rsidRPr="001E097C">
        <w:rPr>
          <w:b/>
        </w:rPr>
        <w:t>pytania badawcze</w:t>
      </w:r>
      <w:r w:rsidRPr="008F084C">
        <w:rPr>
          <w:bCs/>
        </w:rPr>
        <w:t>:</w:t>
      </w:r>
    </w:p>
    <w:p w14:paraId="54F0BB0A" w14:textId="77777777" w:rsidR="00CA5D5E" w:rsidRDefault="00CA5D5E" w:rsidP="00CA5D5E">
      <w:pPr>
        <w:pStyle w:val="ListParagraph"/>
        <w:numPr>
          <w:ilvl w:val="0"/>
          <w:numId w:val="45"/>
        </w:numPr>
      </w:pPr>
      <w:r w:rsidRPr="00233788">
        <w:t>Jak różni interesariusze uczelni postrzegają cel istnienia uniwersytetów</w:t>
      </w:r>
      <w:r>
        <w:t>?</w:t>
      </w:r>
    </w:p>
    <w:p w14:paraId="32443F1B" w14:textId="77777777" w:rsidR="00CA5D5E" w:rsidRPr="00233788" w:rsidRDefault="00CA5D5E" w:rsidP="00CA5D5E">
      <w:pPr>
        <w:pStyle w:val="ListParagraph"/>
        <w:numPr>
          <w:ilvl w:val="0"/>
          <w:numId w:val="45"/>
        </w:numPr>
      </w:pPr>
      <w:r>
        <w:t>Jak różni interesariusze postrzegają znaczenie różnych grup interesariuszy uniwersytetów?</w:t>
      </w:r>
    </w:p>
    <w:p w14:paraId="7F35CBCB" w14:textId="77777777" w:rsidR="00CA5D5E" w:rsidRDefault="00CA5D5E" w:rsidP="00CA5D5E">
      <w:pPr>
        <w:pStyle w:val="ListParagraph"/>
        <w:numPr>
          <w:ilvl w:val="0"/>
          <w:numId w:val="45"/>
        </w:numPr>
      </w:pPr>
      <w:r w:rsidRPr="00233788">
        <w:t>Jakie wyniki uzyskują najlepsze uczelnie techniczne w Polsce</w:t>
      </w:r>
      <w:r>
        <w:t>, w ramach różnych miar efektów działań</w:t>
      </w:r>
      <w:r w:rsidRPr="00233788">
        <w:t>?</w:t>
      </w:r>
    </w:p>
    <w:p w14:paraId="4DD8148B" w14:textId="77777777" w:rsidR="00CA5D5E" w:rsidRPr="007B3850" w:rsidRDefault="00CA5D5E" w:rsidP="00CA5D5E">
      <w:pPr>
        <w:pStyle w:val="ListParagraph"/>
        <w:numPr>
          <w:ilvl w:val="0"/>
          <w:numId w:val="45"/>
        </w:numPr>
      </w:pPr>
      <w:r>
        <w:t xml:space="preserve">Czy usługi publicznych uczelni technicznych są oceniane wyżej niż wyniki pozostałych polskich </w:t>
      </w:r>
      <w:r w:rsidRPr="007B3850">
        <w:t>uczelni?</w:t>
      </w:r>
    </w:p>
    <w:p w14:paraId="7599049D" w14:textId="77777777" w:rsidR="00CA5D5E" w:rsidRPr="007B3850" w:rsidRDefault="00CA5D5E" w:rsidP="00CA5D5E">
      <w:r w:rsidRPr="00C45564">
        <w:t>W celu przybliżenia odpowiedzi na powyższe pytania, w na podstawie przeprowadzonych badań lite</w:t>
      </w:r>
      <w:r w:rsidRPr="007B3850">
        <w:t>ratury oraz badań jakościowych postawiono następujące hipotezy:</w:t>
      </w:r>
    </w:p>
    <w:p w14:paraId="0A52FF5D" w14:textId="77777777" w:rsidR="00CA5D5E" w:rsidRPr="00233788" w:rsidRDefault="00CA5D5E" w:rsidP="00CA5D5E">
      <w:pPr>
        <w:ind w:firstLine="0"/>
      </w:pPr>
      <w:r w:rsidRPr="004C007D">
        <w:rPr>
          <w:b/>
          <w:bCs/>
        </w:rPr>
        <w:t>H1</w:t>
      </w:r>
      <w:r>
        <w:t xml:space="preserve">. </w:t>
      </w:r>
      <w:r w:rsidRPr="00233788">
        <w:t>Wyniki pomiaru satysfakcji interesariuszy są pozytywnie skorelowane z innymi wynikami jakości usług uczelni (</w:t>
      </w:r>
      <w:r>
        <w:t>m</w:t>
      </w:r>
      <w:r w:rsidRPr="00233788">
        <w:t>ożna określić</w:t>
      </w:r>
      <w:r>
        <w:t>,</w:t>
      </w:r>
      <w:r w:rsidRPr="00233788">
        <w:t xml:space="preserve"> jakie wartości wskaźników satysfakcji interesariuszy polskich uczelni technicznych wyróżniają najlepsze spośród tych uczelni).</w:t>
      </w:r>
    </w:p>
    <w:p w14:paraId="2D1B3DDF" w14:textId="77777777" w:rsidR="00CA5D5E" w:rsidRDefault="00CA5D5E" w:rsidP="00CA5D5E">
      <w:pPr>
        <w:ind w:firstLine="0"/>
      </w:pPr>
      <w:r w:rsidRPr="004C007D">
        <w:rPr>
          <w:b/>
          <w:bCs/>
        </w:rPr>
        <w:t>H2</w:t>
      </w:r>
      <w:r>
        <w:t xml:space="preserve">. </w:t>
      </w:r>
      <w:r w:rsidRPr="00233788">
        <w:t>Wyniki pomiar</w:t>
      </w:r>
      <w:r>
        <w:t>u</w:t>
      </w:r>
      <w:r w:rsidRPr="00233788">
        <w:t xml:space="preserve"> satysfakcji interesariuszy są pozytywnie skorelowane z wartościami Indeksu Wyceny Rynkowej Absolwenta.</w:t>
      </w:r>
    </w:p>
    <w:p w14:paraId="09215880" w14:textId="77777777" w:rsidR="00CA5D5E" w:rsidRPr="00C45564" w:rsidRDefault="00CA5D5E" w:rsidP="00CA5D5E">
      <w:pPr>
        <w:ind w:firstLine="0"/>
      </w:pPr>
      <w:r w:rsidRPr="00C45564">
        <w:rPr>
          <w:b/>
          <w:bCs/>
        </w:rPr>
        <w:t>H3</w:t>
      </w:r>
      <w:r w:rsidRPr="00C45564">
        <w:t>. Absolwenci publicznych uczelni technicznych są wyżej cenieni na rynku pracy niż absolwenci pozostałych uczelni, a uczelnie techniczne uzyskują wyższe wartości Indeksu Wyceny Rynkowej Absolwenta niż pozostałe uczelnie.</w:t>
      </w:r>
    </w:p>
    <w:p w14:paraId="5F4CDAB9" w14:textId="77777777" w:rsidR="00CA5D5E" w:rsidRPr="00C45564" w:rsidRDefault="00CA5D5E" w:rsidP="00CA5D5E">
      <w:pPr>
        <w:ind w:firstLine="0"/>
      </w:pPr>
      <w:r w:rsidRPr="00C45564">
        <w:rPr>
          <w:b/>
          <w:bCs/>
        </w:rPr>
        <w:t>H4</w:t>
      </w:r>
      <w:r w:rsidRPr="00C45564">
        <w:t>. Wyniki Indeksu Wyceny Rynkowej Absolwenta polskich publicznych uczelni technicznych są pozytywnie skorelowane z jakością usług uczelni mierzoną przy pomocy rankingu Perspektywy.</w:t>
      </w:r>
    </w:p>
    <w:p w14:paraId="226FDC33" w14:textId="77777777" w:rsidR="00CA5D5E" w:rsidRPr="00C45564" w:rsidRDefault="00CA5D5E" w:rsidP="00CA5D5E">
      <w:pPr>
        <w:ind w:firstLine="0"/>
      </w:pPr>
      <w:r w:rsidRPr="00C45564">
        <w:rPr>
          <w:b/>
          <w:bCs/>
        </w:rPr>
        <w:t>H5</w:t>
      </w:r>
      <w:r w:rsidRPr="00C45564">
        <w:t>. Wyniki Indeksu Wyceny Rynkowej Absolwenta są pozytywnie skorelowane z wynikami oceny prestiżu uczelni.</w:t>
      </w:r>
    </w:p>
    <w:p w14:paraId="0D34C2F6" w14:textId="77777777" w:rsidR="00CA5D5E" w:rsidRPr="00CA5D5E" w:rsidRDefault="00CA5D5E" w:rsidP="00CA5D5E"/>
    <w:p w14:paraId="7CB9A6C3" w14:textId="1B6278AE" w:rsidR="00CA5D5E" w:rsidRDefault="00CA5D5E" w:rsidP="00CA5D5E">
      <w:pPr>
        <w:pStyle w:val="Heading1"/>
      </w:pPr>
      <w:r>
        <w:lastRenderedPageBreak/>
        <w:t>Metody badawcze</w:t>
      </w:r>
    </w:p>
    <w:p w14:paraId="6F882D8B" w14:textId="715CFD20" w:rsidR="00CA5D5E" w:rsidRDefault="00CA5D5E" w:rsidP="00CA5D5E">
      <w:pPr>
        <w:pStyle w:val="Heading1"/>
      </w:pPr>
      <w:r>
        <w:lastRenderedPageBreak/>
        <w:t>Zakres przedmiotowy rozprawy</w:t>
      </w:r>
    </w:p>
    <w:p w14:paraId="77948F24" w14:textId="77777777" w:rsidR="00D256F3" w:rsidRPr="0004095D" w:rsidRDefault="00D256F3" w:rsidP="00D256F3">
      <w:r>
        <w:t>W nawiązaniu do problemu badawczego i związanych z nim celów rozprawy autor przyjął następującą strukturę. W rozdziale pierwszym omówiono pięć kluczowych obszarów teorii związanej z 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utylitarnego rozwiązania wynikającego z przeprowadzonych badań.</w:t>
      </w:r>
    </w:p>
    <w:p w14:paraId="5A59373B" w14:textId="77777777" w:rsidR="00D256F3" w:rsidRPr="009B4AA9" w:rsidRDefault="00D256F3" w:rsidP="00D256F3">
      <w:r w:rsidRPr="009B4AA9">
        <w:t>W ramach pierwszego rozdziału niniejszej pracy omówiono istotne aspekty związane ze specyfiką zarządzania jakością usług uczelni w Polsce</w:t>
      </w:r>
      <w:r>
        <w:t>,</w:t>
      </w:r>
      <w:r w:rsidRPr="009B4AA9">
        <w:t xml:space="preserve"> rozpoczynając od omówienia wyzwań dla zarządzania uniwersytetami (</w:t>
      </w:r>
      <w:proofErr w:type="spellStart"/>
      <w:r>
        <w:t>pod</w:t>
      </w:r>
      <w:r w:rsidRPr="009B4AA9">
        <w:t>rozdz</w:t>
      </w:r>
      <w:proofErr w:type="spellEnd"/>
      <w:r w:rsidRPr="009B4AA9">
        <w:t xml:space="preserve">. </w:t>
      </w:r>
      <w:r w:rsidRPr="009B4AA9">
        <w:fldChar w:fldCharType="begin"/>
      </w:r>
      <w:r w:rsidRPr="009B4AA9">
        <w:instrText xml:space="preserve"> REF _Ref164514592 \r \h  \* MERGEFORMAT </w:instrText>
      </w:r>
      <w:r w:rsidRPr="009B4AA9">
        <w:fldChar w:fldCharType="separate"/>
      </w:r>
      <w:r>
        <w:t>1.1</w:t>
      </w:r>
      <w:r w:rsidRPr="009B4AA9">
        <w:fldChar w:fldCharType="end"/>
      </w:r>
      <w:r w:rsidRPr="009B4AA9">
        <w:t>). Najpierw uwzględniono tło historyczne kształtowania się uniwersytetów i zmian na nich zachodzących (</w:t>
      </w:r>
      <w:r>
        <w:t>pod</w:t>
      </w:r>
      <w:r w:rsidRPr="009B4AA9">
        <w:t>rozdz.</w:t>
      </w:r>
      <w:r w:rsidRPr="009B4AA9">
        <w:fldChar w:fldCharType="begin"/>
      </w:r>
      <w:r w:rsidRPr="009B4AA9">
        <w:instrText xml:space="preserve"> REF _Ref62845084 \r \h  \* MERGEFORMAT </w:instrText>
      </w:r>
      <w:r w:rsidRPr="009B4AA9">
        <w:fldChar w:fldCharType="separate"/>
      </w:r>
      <w:r>
        <w:t>1.1.1</w:t>
      </w:r>
      <w:r w:rsidRPr="009B4AA9">
        <w:fldChar w:fldCharType="end"/>
      </w:r>
      <w:r w:rsidRPr="009B4AA9">
        <w:t>). Mogą one być w uproszczeniu zobrazowane jako cykliczne przemiany pomiędzy elitarnością i powszechnością, a także między niezależnością od władzy i podległością oraz pomiędzy koncentracją na kształceniu i na badaniach</w:t>
      </w:r>
      <w:r>
        <w:t>,</w:t>
      </w:r>
      <w:r w:rsidRPr="009B4AA9">
        <w:t xml:space="preserve"> co zostało przedstawiona </w:t>
      </w:r>
      <w:r>
        <w:t>w</w:t>
      </w:r>
      <w:r w:rsidRPr="009B4AA9">
        <w:t xml:space="preserve"> autorskim </w:t>
      </w:r>
      <w:r>
        <w:t>opracowaniu</w:t>
      </w:r>
      <w:r w:rsidRPr="009B4AA9">
        <w:t xml:space="preserve"> (</w:t>
      </w:r>
      <w:r w:rsidRPr="009B4AA9">
        <w:fldChar w:fldCharType="begin"/>
      </w:r>
      <w:r w:rsidRPr="009B4AA9">
        <w:instrText xml:space="preserve"> REF _Ref134899339 \h  \* MERGEFORMAT </w:instrText>
      </w:r>
      <w:r w:rsidRPr="009B4AA9">
        <w:fldChar w:fldCharType="separate"/>
      </w:r>
      <w:r w:rsidRPr="00233788">
        <w:t xml:space="preserve">Rysunek </w:t>
      </w:r>
      <w:r>
        <w:rPr>
          <w:noProof/>
        </w:rPr>
        <w:t>2</w:t>
      </w:r>
      <w:r w:rsidRPr="009B4AA9">
        <w:fldChar w:fldCharType="end"/>
      </w:r>
      <w:r w:rsidRPr="009B4AA9">
        <w:t>). Omówiono również istotne zmiany mające wpływ na kształt organizacyjny współczesnych uniwersytetów (</w:t>
      </w:r>
      <w:proofErr w:type="spellStart"/>
      <w:r>
        <w:t>pod</w:t>
      </w:r>
      <w:r w:rsidRPr="009B4AA9">
        <w:t>rozdz</w:t>
      </w:r>
      <w:proofErr w:type="spellEnd"/>
      <w:r w:rsidRPr="009B4AA9">
        <w:t xml:space="preserve">. </w:t>
      </w:r>
      <w:r w:rsidRPr="009B4AA9">
        <w:fldChar w:fldCharType="begin"/>
      </w:r>
      <w:r w:rsidRPr="009B4AA9">
        <w:instrText xml:space="preserve"> REF _Ref66113578 \r \h  \* MERGEFORMAT </w:instrText>
      </w:r>
      <w:r w:rsidRPr="009B4AA9">
        <w:fldChar w:fldCharType="separate"/>
      </w:r>
      <w:r>
        <w:t>1.1.2</w:t>
      </w:r>
      <w:r w:rsidRPr="009B4AA9">
        <w:fldChar w:fldCharType="end"/>
      </w:r>
      <w:r w:rsidRPr="009B4AA9">
        <w:t>)</w:t>
      </w:r>
      <w:r>
        <w:t xml:space="preserve"> </w:t>
      </w:r>
      <w:r w:rsidRPr="009B4AA9">
        <w:t xml:space="preserve">prezentując cechy różnych koncepcji uniwersytetów (liberalny, przedsiębiorczy, społecznie odpowiedzialny), gdyż są one zauważalne na uczelniach publicznych w Polsce (por. </w:t>
      </w:r>
      <w:r w:rsidRPr="009B4AA9">
        <w:fldChar w:fldCharType="begin"/>
      </w:r>
      <w:r w:rsidRPr="009B4AA9">
        <w:instrText xml:space="preserve"> REF _Ref134896694 \h  \* MERGEFORMAT </w:instrText>
      </w:r>
      <w:r w:rsidRPr="009B4AA9">
        <w:fldChar w:fldCharType="separate"/>
      </w:r>
      <w:r w:rsidRPr="00233788">
        <w:t xml:space="preserve">Tabela </w:t>
      </w:r>
      <w:r>
        <w:rPr>
          <w:noProof/>
        </w:rPr>
        <w:t>4</w:t>
      </w:r>
      <w:r w:rsidRPr="009B4AA9">
        <w:fldChar w:fldCharType="end"/>
      </w:r>
      <w:r w:rsidRPr="009B4AA9">
        <w:t xml:space="preserve">). Ponadto omówiono zmiany regulacyjne, zapoczątkowane w roku 2016 wraz z konkursem na założenia dla tzw. „Ustawy 2.0”, następnie przyjętej </w:t>
      </w:r>
      <w:r>
        <w:t>po</w:t>
      </w:r>
      <w:r w:rsidRPr="009B4AA9">
        <w:t xml:space="preserve"> ok. dwóch latach jako „Konstytucja dla Nauki”. Przedstawiono główne założenia tej reformy w kontekście zmian</w:t>
      </w:r>
      <w:r>
        <w:t>,</w:t>
      </w:r>
      <w:r w:rsidRPr="009B4AA9">
        <w:t xml:space="preserve"> jakich doświadcza globalny rynek szkolnictwa, a także zbyt mało znaczącej pozycji polskich uniwersytetów w świecie nauki i edukacji wyższej. Wskazano również na efekty reformy poddawane dość powszechnej krytyce. Następnie omówiono</w:t>
      </w:r>
      <w:r>
        <w:t xml:space="preserve"> uwarunkowania realiów polskich przekładające się na </w:t>
      </w:r>
      <w:r w:rsidRPr="009B4AA9">
        <w:t>nowe wymagania dla całego środowiska akademickiego, a w sposób szczególny dla zarządzających uczelniami (</w:t>
      </w:r>
      <w:proofErr w:type="spellStart"/>
      <w:r>
        <w:t>pod</w:t>
      </w:r>
      <w:r w:rsidRPr="009B4AA9">
        <w:t>rozdz</w:t>
      </w:r>
      <w:proofErr w:type="spellEnd"/>
      <w:r w:rsidRPr="009B4AA9">
        <w:t xml:space="preserve">. </w:t>
      </w:r>
      <w:r w:rsidRPr="009B4AA9">
        <w:fldChar w:fldCharType="begin"/>
      </w:r>
      <w:r w:rsidRPr="009B4AA9">
        <w:instrText xml:space="preserve"> REF _Ref66874449 \r \h  \* MERGEFORMAT </w:instrText>
      </w:r>
      <w:r w:rsidRPr="009B4AA9">
        <w:fldChar w:fldCharType="separate"/>
      </w:r>
      <w:r>
        <w:t>1.1.3</w:t>
      </w:r>
      <w:r w:rsidRPr="009B4AA9">
        <w:fldChar w:fldCharType="end"/>
      </w:r>
      <w:r>
        <w:t>)</w:t>
      </w:r>
      <w:r w:rsidRPr="009B4AA9">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t>o</w:t>
      </w:r>
      <w:r w:rsidRPr="009B4AA9">
        <w:t xml:space="preserve"> wyższe</w:t>
      </w:r>
      <w:r>
        <w:t>,</w:t>
      </w:r>
      <w:r w:rsidRPr="009B4AA9">
        <w:t xml:space="preserve"> przedstawiono również opracowania danych statystycznych odzwierciedlające zmiany niektórych wieloletnich trendów w zakresie balansu pomiędzy uczelniami publicznymi oraz niepublicznymi, a także w zakresie wskaźników finansowych uczelni (por. </w:t>
      </w:r>
      <w:r w:rsidRPr="009B4AA9">
        <w:fldChar w:fldCharType="begin"/>
      </w:r>
      <w:r w:rsidRPr="009B4AA9">
        <w:instrText xml:space="preserve"> REF _Ref134899462 \h  \* MERGEFORMAT </w:instrText>
      </w:r>
      <w:r w:rsidRPr="009B4AA9">
        <w:fldChar w:fldCharType="separate"/>
      </w:r>
      <w:r w:rsidRPr="00233788">
        <w:t xml:space="preserve">Rysunek </w:t>
      </w:r>
      <w:r>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Pr="00233788">
        <w:t xml:space="preserve">Rysunek </w:t>
      </w:r>
      <w:r>
        <w:rPr>
          <w:noProof/>
        </w:rPr>
        <w:t>8</w:t>
      </w:r>
      <w:r w:rsidRPr="009B4AA9">
        <w:fldChar w:fldCharType="end"/>
      </w:r>
      <w:r w:rsidRPr="009B4AA9">
        <w:t>).</w:t>
      </w:r>
    </w:p>
    <w:p w14:paraId="2BA8AF59" w14:textId="77777777" w:rsidR="00D256F3" w:rsidRPr="009B4AA9" w:rsidRDefault="00D256F3" w:rsidP="00D256F3">
      <w:r w:rsidRPr="009B4AA9">
        <w:t>W kolejnym podrozdziale (</w:t>
      </w:r>
      <w:r w:rsidRPr="009B4AA9">
        <w:fldChar w:fldCharType="begin"/>
      </w:r>
      <w:r w:rsidRPr="009B4AA9">
        <w:instrText xml:space="preserve"> REF _Ref164514974 \r \h  \* MERGEFORMAT </w:instrText>
      </w:r>
      <w:r w:rsidRPr="009B4AA9">
        <w:fldChar w:fldCharType="separate"/>
      </w:r>
      <w:r>
        <w:t>1.2</w:t>
      </w:r>
      <w:r w:rsidRPr="009B4AA9">
        <w:fldChar w:fldCharType="end"/>
      </w:r>
      <w:r w:rsidRPr="009B4AA9">
        <w:t>)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w:t>
      </w:r>
      <w:r w:rsidRPr="009B4AA9">
        <w:lastRenderedPageBreak/>
        <w:t xml:space="preserve">dania, służba publiczna </w:t>
      </w:r>
      <w:r w:rsidRPr="009B4AA9">
        <w:fldChar w:fldCharType="begin" w:fldLock="1"/>
      </w:r>
      <w:r w:rsidRPr="009B4AA9">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Pr="009B4AA9">
        <w:fldChar w:fldCharType="separate"/>
      </w:r>
      <w:r w:rsidRPr="009B4AA9">
        <w:rPr>
          <w:noProof/>
        </w:rPr>
        <w:t>(por. Leja, 2011, s. 18)</w:t>
      </w:r>
      <w:r w:rsidRPr="009B4AA9">
        <w:fldChar w:fldCharType="end"/>
      </w:r>
      <w:r w:rsidRPr="009B4AA9">
        <w:t xml:space="preserve">. Wskazano, że wśród celów uczelni naturalnym jest dążenie do przygotowania studentów do przyszłej samodzielności </w:t>
      </w:r>
      <w:r>
        <w:t>w zakresie</w:t>
      </w:r>
      <w:r w:rsidRPr="009B4AA9">
        <w:t xml:space="preserve"> osobistego rozwoju </w:t>
      </w:r>
      <w:r w:rsidRPr="009B4AA9">
        <w:fldChar w:fldCharType="begin" w:fldLock="1"/>
      </w:r>
      <w:r w:rsidRPr="009B4AA9">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Pr="009B4AA9">
        <w:fldChar w:fldCharType="separate"/>
      </w:r>
      <w:r w:rsidRPr="009B4AA9">
        <w:rPr>
          <w:noProof/>
        </w:rPr>
        <w:t>(por. Geitz &amp; de Geus, 2019, s. 2)</w:t>
      </w:r>
      <w:r w:rsidRPr="009B4AA9">
        <w:fldChar w:fldCharType="end"/>
      </w:r>
      <w:r w:rsidRPr="009B4AA9">
        <w:t xml:space="preserve">. Ponadto omówiono zagadnienie zasobów uczelni, które </w:t>
      </w:r>
      <w:r>
        <w:t>także</w:t>
      </w:r>
      <w:r w:rsidRPr="009B4AA9">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Pr="009B4AA9">
        <w:fldChar w:fldCharType="begin"/>
      </w:r>
      <w:r w:rsidRPr="009B4AA9">
        <w:instrText xml:space="preserve"> REF _Ref67311339 \r \h  \* MERGEFORMAT </w:instrText>
      </w:r>
      <w:r w:rsidRPr="009B4AA9">
        <w:fldChar w:fldCharType="separate"/>
      </w:r>
      <w:r>
        <w:t>1.2.2</w:t>
      </w:r>
      <w:r w:rsidRPr="009B4AA9">
        <w:fldChar w:fldCharType="end"/>
      </w:r>
      <w:r w:rsidRPr="009B4AA9">
        <w:t xml:space="preserve">). Przedstawiono w nim teoretyczne aspekty kultury 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9B4AA9">
        <w:fldChar w:fldCharType="begin"/>
      </w:r>
      <w:r w:rsidRPr="009B4AA9">
        <w:instrText xml:space="preserve"> REF _Ref134896895 \h  \* MERGEFORMAT </w:instrText>
      </w:r>
      <w:r w:rsidRPr="009B4AA9">
        <w:fldChar w:fldCharType="separate"/>
      </w:r>
      <w:r w:rsidRPr="00993B1A">
        <w:t xml:space="preserve">Tabela </w:t>
      </w:r>
      <w:r>
        <w:rPr>
          <w:noProof/>
        </w:rPr>
        <w:t>8</w:t>
      </w:r>
      <w:r w:rsidRPr="009B4AA9">
        <w:fldChar w:fldCharType="end"/>
      </w:r>
      <w:r w:rsidRPr="009B4AA9">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t>,</w:t>
      </w:r>
      <w:r w:rsidRPr="009B4AA9">
        <w:t xml:space="preserve"> gdzie to możliwe</w:t>
      </w:r>
      <w:r>
        <w:t>,</w:t>
      </w:r>
      <w:r w:rsidRPr="009B4AA9">
        <w:t xml:space="preserve"> tworzyć środowisko zasad wspierających osiąganie celów uczelni. Omówiono też zagadnienie prestiżu (</w:t>
      </w:r>
      <w:proofErr w:type="spellStart"/>
      <w:r w:rsidRPr="009B4AA9">
        <w:t>podrozdz</w:t>
      </w:r>
      <w:proofErr w:type="spellEnd"/>
      <w:r w:rsidRPr="009B4AA9">
        <w:t xml:space="preserve">. </w:t>
      </w:r>
      <w:r w:rsidRPr="009B4AA9">
        <w:fldChar w:fldCharType="begin"/>
      </w:r>
      <w:r w:rsidRPr="009B4AA9">
        <w:instrText xml:space="preserve"> REF _Ref137885104 \r \h  \* MERGEFORMAT </w:instrText>
      </w:r>
      <w:r w:rsidRPr="009B4AA9">
        <w:fldChar w:fldCharType="separate"/>
      </w:r>
      <w:r>
        <w:t>1.2.3</w:t>
      </w:r>
      <w:r w:rsidRPr="009B4AA9">
        <w:fldChar w:fldCharType="end"/>
      </w:r>
      <w:r w:rsidRPr="009B4AA9">
        <w:t>) w kontekście uniwersytetów. Prestiż w odniesieniu do uczelni jest ważnym czynnikiem związanym z motywacjami do podejmowanych działań przez wielu uczestników organizacji, a także przez interesariuszy niebędący</w:t>
      </w:r>
      <w:r>
        <w:t>ch</w:t>
      </w:r>
      <w:r w:rsidRPr="009B4AA9">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9B4AA9">
        <w:fldChar w:fldCharType="begin" w:fldLock="1"/>
      </w:r>
      <w:r w:rsidRPr="009B4AA9">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9B4AA9">
        <w:fldChar w:fldCharType="separate"/>
      </w:r>
      <w:r w:rsidRPr="009B4AA9">
        <w:rPr>
          <w:noProof/>
        </w:rPr>
        <w:t>(por. Tayar &amp; Jack, 2013, s. 154)</w:t>
      </w:r>
      <w:r w:rsidRPr="009B4AA9">
        <w:fldChar w:fldCharType="end"/>
      </w:r>
      <w:r w:rsidRPr="009B4AA9">
        <w:t>. Ponadto prestiż i reputacja uczelni stanowią nieraz najistotniejsze kryteria wyboru uczelni przez kandydatów na studia</w:t>
      </w:r>
      <w:r>
        <w:t>,</w:t>
      </w:r>
      <w:r w:rsidRPr="009B4AA9">
        <w:t xml:space="preserve"> co wią</w:t>
      </w:r>
      <w:r>
        <w:t>że</w:t>
      </w:r>
      <w:r w:rsidRPr="009B4AA9">
        <w:t xml:space="preserve"> się z większymi szansami na zatrudnienie na lepszych stanowiskach. Natomiast wydaje się, że trendy w procesach rekrutacyjnych się zmieniają obecnie w kierunku znacznie mniejszego przywiązywania wagi do tego</w:t>
      </w:r>
      <w:r>
        <w:t>,</w:t>
      </w:r>
      <w:r w:rsidRPr="009B4AA9">
        <w:t xml:space="preserve"> jaką uczelnię ukończyli kandydaci. I choć rola reputacji uczelni wydaje się nieznacznie maleć na rynku pracy</w:t>
      </w:r>
      <w:r>
        <w:t>,</w:t>
      </w:r>
      <w:r w:rsidRPr="009B4AA9">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9B4AA9">
        <w:fldChar w:fldCharType="begin"/>
      </w:r>
      <w:r w:rsidRPr="009B4AA9">
        <w:instrText xml:space="preserve"> REF _Ref134897016 \h  \* MERGEFORMAT </w:instrText>
      </w:r>
      <w:r w:rsidRPr="009B4AA9">
        <w:fldChar w:fldCharType="separate"/>
      </w:r>
      <w:r w:rsidRPr="00233788">
        <w:t xml:space="preserve">Tabela </w:t>
      </w:r>
      <w:r>
        <w:rPr>
          <w:noProof/>
        </w:rPr>
        <w:t>10</w:t>
      </w:r>
      <w:r w:rsidRPr="009B4AA9">
        <w:fldChar w:fldCharType="end"/>
      </w:r>
      <w:r w:rsidRPr="009B4AA9">
        <w:t>). Nie tylko motywacje związane z reputacją mogą stać w konflikcie z innymi rodzajami motywacji do działań. Także różne cechy kultur typowo obecnych we współczesnych organizacja</w:t>
      </w:r>
      <w:r>
        <w:t>ch</w:t>
      </w:r>
      <w:r w:rsidRPr="009B4AA9">
        <w:t xml:space="preserve"> akademickich mogą prowadzić do sprzecznych interesów. Kolejną specyfiką zarządzania uczelniami omówioną w ramach podrozdziału </w:t>
      </w:r>
      <w:r w:rsidRPr="009B4AA9">
        <w:fldChar w:fldCharType="begin"/>
      </w:r>
      <w:r w:rsidRPr="009B4AA9">
        <w:instrText xml:space="preserve"> REF _Ref164494639 \r \h  \* MERGEFORMAT </w:instrText>
      </w:r>
      <w:r w:rsidRPr="009B4AA9">
        <w:fldChar w:fldCharType="separate"/>
      </w:r>
      <w:r>
        <w:t>1.2.4</w:t>
      </w:r>
      <w:r w:rsidRPr="009B4AA9">
        <w:fldChar w:fldCharType="end"/>
      </w:r>
      <w:r w:rsidRPr="009B4AA9">
        <w:t xml:space="preserve"> jest istnienie znacznie większego spektrum sprzecznych interesów stanowiących o poziomie wyzwań dla kierownictwa. Wynika to przede wszystkim z bardzo złożonego środowiska relacji uniwersytetu (por. </w:t>
      </w:r>
      <w:r w:rsidRPr="009B4AA9">
        <w:fldChar w:fldCharType="begin"/>
      </w:r>
      <w:r w:rsidRPr="009B4AA9">
        <w:instrText xml:space="preserve"> REF _Ref134899916 \h  \* MERGEFORMAT </w:instrText>
      </w:r>
      <w:r w:rsidRPr="009B4AA9">
        <w:fldChar w:fldCharType="separate"/>
      </w:r>
      <w:r>
        <w:t xml:space="preserve">Rysunek </w:t>
      </w:r>
      <w:r>
        <w:rPr>
          <w:noProof/>
        </w:rPr>
        <w:t>13</w:t>
      </w:r>
      <w:r w:rsidRPr="009B4AA9">
        <w:fldChar w:fldCharType="end"/>
      </w:r>
      <w:r w:rsidRPr="009B4AA9">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7518D3">
        <w:rPr>
          <w:i/>
          <w:iCs/>
        </w:rPr>
        <w:t>win-win</w:t>
      </w:r>
      <w:r w:rsidRPr="009B4AA9">
        <w:t>.</w:t>
      </w:r>
    </w:p>
    <w:p w14:paraId="015BA5CE" w14:textId="77777777" w:rsidR="00D256F3" w:rsidRPr="009B4AA9" w:rsidRDefault="00D256F3" w:rsidP="00D256F3">
      <w:r w:rsidRPr="009B4AA9">
        <w:t>Po przedstawieniu szerokich kontekstów związanych z uwarunkowaniami i specyfiką uczelni w</w:t>
      </w:r>
      <w:r>
        <w:t> </w:t>
      </w:r>
      <w:r w:rsidRPr="009B4AA9">
        <w:t>kolejnym podrozdziale (</w:t>
      </w:r>
      <w:r w:rsidRPr="009B4AA9">
        <w:fldChar w:fldCharType="begin"/>
      </w:r>
      <w:r w:rsidRPr="009B4AA9">
        <w:instrText xml:space="preserve"> REF _Ref153646064 \r \h  \* MERGEFORMAT </w:instrText>
      </w:r>
      <w:r w:rsidRPr="009B4AA9">
        <w:fldChar w:fldCharType="separate"/>
      </w:r>
      <w:r>
        <w:t>1.3</w:t>
      </w:r>
      <w:r w:rsidRPr="009B4AA9">
        <w:fldChar w:fldCharType="end"/>
      </w:r>
      <w:r w:rsidRPr="009B4AA9">
        <w:t>) zostały omówione zagadnienia związane z pomiarem jakości. W pierwszej części (</w:t>
      </w:r>
      <w:proofErr w:type="spellStart"/>
      <w:r>
        <w:t>pod</w:t>
      </w:r>
      <w:r w:rsidRPr="009B4AA9">
        <w:t>rozdz</w:t>
      </w:r>
      <w:proofErr w:type="spellEnd"/>
      <w:r w:rsidRPr="009B4AA9">
        <w:t xml:space="preserve">. </w:t>
      </w:r>
      <w:r w:rsidRPr="009B4AA9">
        <w:fldChar w:fldCharType="begin"/>
      </w:r>
      <w:r w:rsidRPr="009B4AA9">
        <w:instrText xml:space="preserve"> REF _Ref135920762 \r \h  \* MERGEFORMAT </w:instrText>
      </w:r>
      <w:r w:rsidRPr="009B4AA9">
        <w:fldChar w:fldCharType="separate"/>
      </w:r>
      <w:r>
        <w:t>1.3.1</w:t>
      </w:r>
      <w:r w:rsidRPr="009B4AA9">
        <w:fldChar w:fldCharType="end"/>
      </w:r>
      <w:r w:rsidRPr="009B4AA9">
        <w:t>) skupiono się na omówieniu definicji jakości i modeli jakości mających istotny wpływ na rozumienie różnic pomiędzy jakością klasycznych wyrobów materialnych</w:t>
      </w:r>
      <w:r>
        <w:t xml:space="preserve"> </w:t>
      </w:r>
      <w:r w:rsidRPr="009B4AA9">
        <w:t xml:space="preserve">a jakością </w:t>
      </w:r>
      <w:r w:rsidRPr="009B4AA9">
        <w:lastRenderedPageBreak/>
        <w:t>usług, w tym szczególnego ich rodzaju</w:t>
      </w:r>
      <w:r>
        <w:t>,</w:t>
      </w:r>
      <w:r w:rsidRPr="009B4AA9">
        <w:t xml:space="preserve"> jakimi są usługi uczelni. Usługi te</w:t>
      </w:r>
      <w:r>
        <w:t>,</w:t>
      </w:r>
      <w:r w:rsidRPr="009B4AA9">
        <w:t xml:space="preserve"> odznaczając się wysoką niematerialnością i bardzo dużym współudziałem zaangażowania odbiorców w uzyskiwanie efektów</w:t>
      </w:r>
      <w:r>
        <w:t>,</w:t>
      </w:r>
      <w:r w:rsidRPr="009B4AA9">
        <w:t xml:space="preserve"> są dość dobrze opisywane przez różne omówione modele jakości usług o</w:t>
      </w:r>
      <w:r>
        <w:t> </w:t>
      </w:r>
      <w:r w:rsidRPr="009B4AA9">
        <w:t>ugruntowanych postawach teoretycznych. Następnie zostały zaprezentowane różne metody pomiaru jakości usług</w:t>
      </w:r>
      <w:r>
        <w:t xml:space="preserve"> </w:t>
      </w:r>
      <w:r w:rsidRPr="009B4AA9">
        <w:t>(</w:t>
      </w:r>
      <w:proofErr w:type="spellStart"/>
      <w:r>
        <w:t>pod</w:t>
      </w:r>
      <w:r w:rsidRPr="009B4AA9">
        <w:t>rozdz</w:t>
      </w:r>
      <w:proofErr w:type="spellEnd"/>
      <w:r w:rsidRPr="009B4AA9">
        <w:t xml:space="preserve">. </w:t>
      </w:r>
      <w:r w:rsidRPr="009B4AA9">
        <w:fldChar w:fldCharType="begin"/>
      </w:r>
      <w:r w:rsidRPr="009B4AA9">
        <w:instrText xml:space="preserve"> REF _Ref137319715 \r \h  \* MERGEFORMAT </w:instrText>
      </w:r>
      <w:r w:rsidRPr="009B4AA9">
        <w:fldChar w:fldCharType="separate"/>
      </w:r>
      <w:r>
        <w:t>1.3.2</w:t>
      </w:r>
      <w:r w:rsidRPr="009B4AA9">
        <w:fldChar w:fldCharType="end"/>
      </w:r>
      <w:r w:rsidRPr="009B4AA9">
        <w:t>), które mogą znaleźć zwoje zastosowanie lub choćby mieć wkład w</w:t>
      </w:r>
      <w:r>
        <w:t> </w:t>
      </w:r>
      <w:r w:rsidRPr="009B4AA9">
        <w:t>pomiar jakości usług uczelni. Zostały również omówione istniejące metody oceny w odniesieniu do uczelni</w:t>
      </w:r>
      <w:r>
        <w:t>,</w:t>
      </w:r>
      <w:r w:rsidRPr="009B4AA9">
        <w:t xml:space="preserve"> a także autorskie propozycje wskaźników IWRA oraz SSI</w:t>
      </w:r>
      <w:r>
        <w:t>,</w:t>
      </w:r>
      <w:r w:rsidRPr="009B4AA9">
        <w:t xml:space="preserve"> stanowiące rozwinięcie istniejących metod pomiaru</w:t>
      </w:r>
      <w:r>
        <w:t>,</w:t>
      </w:r>
      <w:r w:rsidRPr="009B4AA9">
        <w:t xml:space="preserve"> mających swoje uzasadnienie zarówno w praktyce</w:t>
      </w:r>
      <w:r>
        <w:t>,</w:t>
      </w:r>
      <w:r w:rsidRPr="009B4AA9">
        <w:t xml:space="preserve"> jak i teorii związanej z jakością usług uniwersyteckich. W ostatniej części (</w:t>
      </w:r>
      <w:proofErr w:type="spellStart"/>
      <w:r>
        <w:t>pod</w:t>
      </w:r>
      <w:r w:rsidRPr="009B4AA9">
        <w:t>rozdz</w:t>
      </w:r>
      <w:proofErr w:type="spellEnd"/>
      <w:r w:rsidRPr="009B4AA9">
        <w:t xml:space="preserve">. </w:t>
      </w:r>
      <w:r w:rsidRPr="009B4AA9">
        <w:fldChar w:fldCharType="begin"/>
      </w:r>
      <w:r w:rsidRPr="009B4AA9">
        <w:instrText xml:space="preserve"> REF _Ref66053927 \r \h  \* MERGEFORMAT </w:instrText>
      </w:r>
      <w:r w:rsidRPr="009B4AA9">
        <w:fldChar w:fldCharType="separate"/>
      </w:r>
      <w:r>
        <w:t>1.3.3</w:t>
      </w:r>
      <w:r w:rsidRPr="009B4AA9">
        <w:fldChar w:fldCharType="end"/>
      </w:r>
      <w:r w:rsidRPr="009B4AA9">
        <w:t xml:space="preserve">) zostały omówione rankingi </w:t>
      </w:r>
      <w:r>
        <w:t xml:space="preserve">uniwersytetów, </w:t>
      </w:r>
      <w:r w:rsidRPr="009B4AA9">
        <w:t>gdyż stanowią one szczególną i powszechnie uznaną metodę dla wnioskowania o jakości różnych uczelni. Poza omówieniem istotnych podobieństw i szczegółów pomiędzy najistotniejszymi</w:t>
      </w:r>
      <w:r>
        <w:t xml:space="preserve"> – </w:t>
      </w:r>
      <w:r w:rsidRPr="009B4AA9">
        <w:t>z punktu widzenia polskich uczelni</w:t>
      </w:r>
      <w:r>
        <w:t xml:space="preserve"> – </w:t>
      </w:r>
      <w:r w:rsidRPr="009B4AA9">
        <w:t>rankingami globalnymi przedstawiono też autorską propozycję rankingu hybrydowego</w:t>
      </w:r>
      <w:r>
        <w:t>,</w:t>
      </w:r>
      <w:r w:rsidRPr="009B4AA9">
        <w:t xml:space="preserve"> pozwalającego na statystycznie potwierdzone uszeregowanie uczelni na podstawie kilku spośród najbardziej znanych rankingów globalnych (por. </w:t>
      </w:r>
      <w:r w:rsidRPr="009B4AA9">
        <w:fldChar w:fldCharType="begin"/>
      </w:r>
      <w:r w:rsidRPr="009B4AA9">
        <w:instrText xml:space="preserve"> REF _Ref134645114 \h  \* MERGEFORMAT </w:instrText>
      </w:r>
      <w:r w:rsidRPr="009B4AA9">
        <w:fldChar w:fldCharType="separate"/>
      </w:r>
      <w:r w:rsidRPr="00F2350D">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t>Tabela 25</w:t>
      </w:r>
      <w:r w:rsidRPr="009B4AA9">
        <w:fldChar w:fldCharType="end"/>
      </w:r>
      <w:r w:rsidRPr="009B4AA9">
        <w:t xml:space="preserve"> i Załącznik 4). Omówiono też szczegóły metodologii najbardziej uznanego w</w:t>
      </w:r>
      <w:r>
        <w:t> </w:t>
      </w:r>
      <w:r w:rsidRPr="009B4AA9">
        <w:t>Polsce rankingu magazynu Perspektywy o bardzo rozbudowanej strukturze pomiaru.</w:t>
      </w:r>
    </w:p>
    <w:p w14:paraId="33F4735A" w14:textId="77777777" w:rsidR="00D256F3" w:rsidRPr="009B4AA9" w:rsidRDefault="00D256F3" w:rsidP="00D256F3">
      <w:r w:rsidRPr="009B4AA9">
        <w:t>Po omówieniu zagadnień jakości i jej pomiaru w następnym podrozdziale (</w:t>
      </w:r>
      <w:r w:rsidRPr="009B4AA9">
        <w:fldChar w:fldCharType="begin"/>
      </w:r>
      <w:r w:rsidRPr="009B4AA9">
        <w:instrText xml:space="preserve"> REF _Ref141469082 \r \h  \* MERGEFORMAT </w:instrText>
      </w:r>
      <w:r w:rsidRPr="009B4AA9">
        <w:fldChar w:fldCharType="separate"/>
      </w:r>
      <w:r>
        <w:t>1.4</w:t>
      </w:r>
      <w:r w:rsidRPr="009B4AA9">
        <w:fldChar w:fldCharType="end"/>
      </w:r>
      <w:r w:rsidRPr="009B4AA9">
        <w:t>) zaprezentowano szerokie tło teoretyczne związane z zarządzaniem jakością w odniesieniu do uczelni. Najpierw omówiono genezę koncepcji zarządzania jakością w kontekście rozwoju teorii i metod zarządzania, a</w:t>
      </w:r>
      <w:r>
        <w:t> </w:t>
      </w:r>
      <w:r w:rsidRPr="009B4AA9">
        <w:t xml:space="preserve">następnie przedstawiono nowoczesne filozofie zarządzania jakością ze szczególnym uwzględnieniem badań nad możliwościami ich adaptacji w środowisku uniwersytetów (rozdz. </w:t>
      </w:r>
      <w:r w:rsidRPr="009B4AA9">
        <w:fldChar w:fldCharType="begin"/>
      </w:r>
      <w:r w:rsidRPr="009B4AA9">
        <w:instrText xml:space="preserve"> REF _Ref156758230 \r \h  \* MERGEFORMAT </w:instrText>
      </w:r>
      <w:r w:rsidRPr="009B4AA9">
        <w:fldChar w:fldCharType="separate"/>
      </w:r>
      <w:r>
        <w:t>1.4.1</w:t>
      </w:r>
      <w:r w:rsidRPr="009B4AA9">
        <w:fldChar w:fldCharType="end"/>
      </w:r>
      <w:r w:rsidRPr="009B4AA9">
        <w:t xml:space="preserve">). Wskazano na niewielką liczbę opisanych w literaturze przedmiotu implementacji takich metod jak TQM, Lean, </w:t>
      </w:r>
      <w:proofErr w:type="spellStart"/>
      <w:r w:rsidRPr="009B4AA9">
        <w:t>SixSigma</w:t>
      </w:r>
      <w:proofErr w:type="spellEnd"/>
      <w:r w:rsidRPr="009B4AA9">
        <w:t xml:space="preserve">, czy Lean </w:t>
      </w:r>
      <w:proofErr w:type="spellStart"/>
      <w:r w:rsidRPr="009B4AA9">
        <w:t>SixSigma</w:t>
      </w:r>
      <w:proofErr w:type="spellEnd"/>
      <w:r w:rsidRPr="009B4AA9">
        <w:t xml:space="preserve"> do zarządzania jakością uczelni. Przedstawiono również koncepcje bazujące na samoocenie oraz opracowane z myślą o organizacjach non-profit (CAF, EFQM), a także koncepcje dedykowane organizacjom edukacyjnym (ISO 21001:2018), w tym szczególnie uniwersytetom (</w:t>
      </w:r>
      <w:proofErr w:type="spellStart"/>
      <w:r w:rsidRPr="009B4AA9">
        <w:t>QualHE</w:t>
      </w:r>
      <w:proofErr w:type="spellEnd"/>
      <w:r w:rsidRPr="009B4AA9">
        <w:t>). Następnie omówiono specyficzne uwarunkowania wobec zarządzania jakością uczelni w Polsce</w:t>
      </w:r>
      <w:r>
        <w:t xml:space="preserve"> </w:t>
      </w:r>
      <w:r w:rsidRPr="009B4AA9">
        <w:t>(</w:t>
      </w:r>
      <w:proofErr w:type="spellStart"/>
      <w:r>
        <w:t>pod</w:t>
      </w:r>
      <w:r w:rsidRPr="009B4AA9">
        <w:t>rozdz</w:t>
      </w:r>
      <w:proofErr w:type="spellEnd"/>
      <w:r w:rsidRPr="009B4AA9">
        <w:t xml:space="preserve">. </w:t>
      </w:r>
      <w:r w:rsidRPr="009B4AA9">
        <w:fldChar w:fldCharType="begin"/>
      </w:r>
      <w:r w:rsidRPr="009B4AA9">
        <w:instrText xml:space="preserve"> REF _Ref147563104 \r \h  \* MERGEFORMAT </w:instrText>
      </w:r>
      <w:r w:rsidRPr="009B4AA9">
        <w:fldChar w:fldCharType="separate"/>
      </w:r>
      <w:r>
        <w:t>1.4.2</w:t>
      </w:r>
      <w:r w:rsidRPr="009B4AA9">
        <w:fldChar w:fldCharType="end"/>
      </w:r>
      <w:r w:rsidRPr="009B4AA9">
        <w:t xml:space="preserve">). Przeanalizowano poziom dojrzałości metod odnoszących się do doskonalenia jakości implementowanych jako obligatoryjne na polskich uczelniach, co wprost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t>z </w:t>
      </w:r>
      <w:r w:rsidRPr="009B4AA9">
        <w:t>kluczowych elementów skutecznego zarządzania jakością, które ściśle wiąże się z rolą przywódców organizacji. W związku z tym w ramach kolejnego podrozdziału (</w:t>
      </w:r>
      <w:r w:rsidRPr="009B4AA9">
        <w:fldChar w:fldCharType="begin"/>
      </w:r>
      <w:r w:rsidRPr="009B4AA9">
        <w:instrText xml:space="preserve"> REF _Ref164499695 \r \h  \* MERGEFORMAT </w:instrText>
      </w:r>
      <w:r w:rsidRPr="009B4AA9">
        <w:fldChar w:fldCharType="separate"/>
      </w:r>
      <w:r>
        <w:t>1.4.3</w:t>
      </w:r>
      <w:r w:rsidRPr="009B4AA9">
        <w:fldChar w:fldCharType="end"/>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9B4AA9">
        <w:fldChar w:fldCharType="begin"/>
      </w:r>
      <w:r w:rsidRPr="009B4AA9">
        <w:instrText xml:space="preserve"> REF _Ref141469082 \r \h  \* MERGEFORMAT </w:instrText>
      </w:r>
      <w:r w:rsidRPr="009B4AA9">
        <w:fldChar w:fldCharType="separate"/>
      </w:r>
      <w:r>
        <w:t>1.4</w:t>
      </w:r>
      <w:r w:rsidRPr="009B4AA9">
        <w:fldChar w:fldCharType="end"/>
      </w:r>
      <w:r w:rsidRPr="009B4AA9">
        <w:t>, który jest związany jedną z dwóch podstaw teoretycznych niniejszej pracy wymienionych we wstępie – teorią zarządzania jakością.</w:t>
      </w:r>
    </w:p>
    <w:p w14:paraId="43FA2148" w14:textId="77777777" w:rsidR="00D256F3" w:rsidRPr="009B4AA9" w:rsidRDefault="00D256F3" w:rsidP="00D256F3">
      <w:r w:rsidRPr="009B4AA9">
        <w:lastRenderedPageBreak/>
        <w:t>Ostatni podrozdział (</w:t>
      </w:r>
      <w:r w:rsidRPr="009B4AA9">
        <w:fldChar w:fldCharType="begin"/>
      </w:r>
      <w:r w:rsidRPr="009B4AA9">
        <w:instrText xml:space="preserve"> REF _Ref140912412 \r \h  \* MERGEFORMAT </w:instrText>
      </w:r>
      <w:r w:rsidRPr="009B4AA9">
        <w:fldChar w:fldCharType="separate"/>
      </w:r>
      <w:r>
        <w:t>1.5</w:t>
      </w:r>
      <w:r w:rsidRPr="009B4AA9">
        <w:fldChar w:fldCharType="end"/>
      </w:r>
      <w:r w:rsidRPr="009B4AA9">
        <w:t>) części teoretycznej niniejszej pracy dotyczy natomiast zagadnień związanych z teorią interesariuszy. W ramach tej części najpierw omówiono podstawy teoretyczne oraz tło historyczne powstawania koncepcji interesariuszy</w:t>
      </w:r>
      <w:r>
        <w:t>,</w:t>
      </w:r>
      <w:r w:rsidRPr="009B4AA9">
        <w:t xml:space="preserve"> wskazując na różnorodność definicji oraz różne rodzaje teorii interesariuszy (por. </w:t>
      </w:r>
      <w:r w:rsidRPr="009B4AA9">
        <w:fldChar w:fldCharType="begin"/>
      </w:r>
      <w:r w:rsidRPr="009B4AA9">
        <w:instrText xml:space="preserve"> REF _Ref152270743 \h  \* MERGEFORMAT </w:instrText>
      </w:r>
      <w:r w:rsidRPr="009B4AA9">
        <w:fldChar w:fldCharType="separate"/>
      </w:r>
      <w:r>
        <w:t xml:space="preserve">Tabela </w:t>
      </w:r>
      <w:r>
        <w:rPr>
          <w:noProof/>
        </w:rPr>
        <w:t>47</w:t>
      </w:r>
      <w:r w:rsidRPr="009B4AA9">
        <w:fldChar w:fldCharType="end"/>
      </w:r>
      <w:r w:rsidRPr="009B4AA9">
        <w:t xml:space="preserve"> i </w:t>
      </w:r>
      <w:r w:rsidRPr="009B4AA9">
        <w:fldChar w:fldCharType="begin"/>
      </w:r>
      <w:r w:rsidRPr="009B4AA9">
        <w:instrText xml:space="preserve"> REF _Ref152281484 \h  \* MERGEFORMAT </w:instrText>
      </w:r>
      <w:r w:rsidRPr="009B4AA9">
        <w:fldChar w:fldCharType="separate"/>
      </w:r>
      <w:r>
        <w:t xml:space="preserve">Tabela </w:t>
      </w:r>
      <w:r>
        <w:rPr>
          <w:noProof/>
        </w:rPr>
        <w:t>48</w:t>
      </w:r>
      <w:r w:rsidRPr="009B4AA9">
        <w:fldChar w:fldCharType="end"/>
      </w:r>
      <w:r w:rsidRPr="009B4AA9">
        <w:t>). Rozważania te pozwoliły na zaproponowanie autorskiej definicji interesariuszy, mieszczącej się w zakresie teorii menedżerskich w</w:t>
      </w:r>
      <w:r>
        <w:t> </w:t>
      </w:r>
      <w:r w:rsidRPr="009B4AA9">
        <w:t>odniesieniu do uczelni (</w:t>
      </w:r>
      <w:r w:rsidRPr="009B4AA9">
        <w:rPr>
          <w:i/>
          <w:iCs/>
        </w:rPr>
        <w:t>osoby lub grupy zainteresowane wysokim poziomem jakości efektów działań uczelni, istotne z punktu widzenia zarządzania organizacją</w:t>
      </w:r>
      <w:r w:rsidRPr="009B4AA9">
        <w:t xml:space="preserve">). Następnie na podstawie </w:t>
      </w:r>
      <w:r>
        <w:t>studium</w:t>
      </w:r>
      <w:r w:rsidRPr="009B4AA9">
        <w:t xml:space="preserve"> literatury zaprezentowano listę potencjalnych interesariuszy uczelni wraz przykładami kategoryzacji do różnych grup (</w:t>
      </w:r>
      <w:r w:rsidRPr="009B4AA9">
        <w:fldChar w:fldCharType="begin"/>
      </w:r>
      <w:r w:rsidRPr="009B4AA9">
        <w:instrText xml:space="preserve"> REF _Ref153916533 \h  \* MERGEFORMAT </w:instrText>
      </w:r>
      <w:r w:rsidRPr="009B4AA9">
        <w:fldChar w:fldCharType="separate"/>
      </w:r>
      <w:r>
        <w:t xml:space="preserve">Tabela </w:t>
      </w:r>
      <w:r>
        <w:rPr>
          <w:noProof/>
        </w:rPr>
        <w:t>50</w:t>
      </w:r>
      <w:r w:rsidRPr="009B4AA9">
        <w:fldChar w:fldCharType="end"/>
      </w:r>
      <w:r w:rsidRPr="009B4AA9">
        <w:t>). Omówiono również wyniki autorskiego badania na podstawie abstraktów artykułów odnoszących się do interesariuszy uczelni</w:t>
      </w:r>
      <w:r>
        <w:t>,</w:t>
      </w:r>
      <w:r w:rsidRPr="009B4AA9">
        <w:t xml:space="preserve"> pozwalającego na wskazanie najpowszechniej wymienianych w literaturze istotnych dla uczelni grup interesariuszy (</w:t>
      </w:r>
      <w:r w:rsidRPr="009B4AA9">
        <w:fldChar w:fldCharType="begin"/>
      </w:r>
      <w:r w:rsidRPr="009B4AA9">
        <w:instrText xml:space="preserve"> REF _Ref155124038 \h  \* MERGEFORMAT </w:instrText>
      </w:r>
      <w:r w:rsidRPr="009B4AA9">
        <w:fldChar w:fldCharType="separate"/>
      </w:r>
      <w:r>
        <w:t xml:space="preserve">Tabela </w:t>
      </w:r>
      <w:r>
        <w:rPr>
          <w:noProof/>
        </w:rPr>
        <w:t>51</w:t>
      </w:r>
      <w:r w:rsidRPr="009B4AA9">
        <w:fldChar w:fldCharType="end"/>
      </w:r>
      <w:r w:rsidRPr="009B4AA9">
        <w:t>) oraz zaprezentowano propozycję kategoryzacji tych grup do rodzajów wg typologii Mitchella (</w:t>
      </w:r>
      <w:r w:rsidRPr="009B4AA9">
        <w:fldChar w:fldCharType="begin"/>
      </w:r>
      <w:r w:rsidRPr="009B4AA9">
        <w:instrText xml:space="preserve"> REF _Ref134897865 \h  \* MERGEFORMAT </w:instrText>
      </w:r>
      <w:r w:rsidRPr="009B4AA9">
        <w:fldChar w:fldCharType="separate"/>
      </w:r>
      <w:r w:rsidRPr="00A07201">
        <w:t xml:space="preserve">Tabela </w:t>
      </w:r>
      <w:r>
        <w:rPr>
          <w:noProof/>
        </w:rPr>
        <w:t>52</w:t>
      </w:r>
      <w:r w:rsidRPr="009B4AA9">
        <w:fldChar w:fldCharType="end"/>
      </w:r>
      <w:r w:rsidRPr="009B4AA9">
        <w:t>). Następnie omówiono zagadnienia związane z kształtowaniem relacji z interesariuszami (</w:t>
      </w:r>
      <w:proofErr w:type="spellStart"/>
      <w:r>
        <w:t>pod</w:t>
      </w:r>
      <w:r w:rsidRPr="009B4AA9">
        <w:t>rozdz</w:t>
      </w:r>
      <w:proofErr w:type="spellEnd"/>
      <w:r w:rsidRPr="009B4AA9">
        <w:t xml:space="preserve">. </w:t>
      </w:r>
      <w:r w:rsidRPr="009B4AA9">
        <w:fldChar w:fldCharType="begin"/>
      </w:r>
      <w:r w:rsidRPr="009B4AA9">
        <w:instrText xml:space="preserve"> REF _Ref162381255 \r \h  \* MERGEFORMAT </w:instrText>
      </w:r>
      <w:r w:rsidRPr="009B4AA9">
        <w:fldChar w:fldCharType="separate"/>
      </w:r>
      <w:r>
        <w:t>1.5.2</w:t>
      </w:r>
      <w:r w:rsidRPr="009B4AA9">
        <w:fldChar w:fldCharType="end"/>
      </w:r>
      <w:r w:rsidRPr="009B4AA9">
        <w:t xml:space="preserve">). Proces ten (por. </w:t>
      </w:r>
      <w:r w:rsidRPr="009B4AA9">
        <w:fldChar w:fldCharType="begin"/>
      </w:r>
      <w:r w:rsidRPr="009B4AA9">
        <w:instrText xml:space="preserve"> REF _Ref155635133 \h  \* MERGEFORMAT </w:instrText>
      </w:r>
      <w:r w:rsidRPr="009B4AA9">
        <w:fldChar w:fldCharType="separate"/>
      </w:r>
      <w:r>
        <w:t xml:space="preserve">Rysunek </w:t>
      </w:r>
      <w:r>
        <w:rPr>
          <w:noProof/>
        </w:rPr>
        <w:t>23</w:t>
      </w:r>
      <w:r w:rsidRPr="009B4AA9">
        <w:fldChar w:fldCharType="end"/>
      </w:r>
      <w:r w:rsidRPr="009B4AA9">
        <w:t>) ma swoje fundamenty w strategii organizacji</w:t>
      </w:r>
      <w:r>
        <w:t>,</w:t>
      </w:r>
      <w:r w:rsidRPr="009B4AA9">
        <w:t xml:space="preserve"> natomiast rozpoczyna się analizą interesariuszy. W związku z tym zasadniczą część tego podrozdziału stanowi omówienie wybranych </w:t>
      </w:r>
      <w:r>
        <w:t xml:space="preserve">w odniesieniu do uczelni </w:t>
      </w:r>
      <w:r w:rsidRPr="009B4AA9">
        <w:t>metod analizy interesariuszy (</w:t>
      </w:r>
      <w:r w:rsidRPr="009B4AA9">
        <w:fldChar w:fldCharType="begin"/>
      </w:r>
      <w:r w:rsidRPr="009B4AA9">
        <w:instrText xml:space="preserve"> REF _Ref156044513 \h  \* MERGEFORMAT </w:instrText>
      </w:r>
      <w:r w:rsidRPr="009B4AA9">
        <w:fldChar w:fldCharType="separate"/>
      </w:r>
      <w:r>
        <w:t xml:space="preserve">Tabela </w:t>
      </w:r>
      <w:r>
        <w:rPr>
          <w:noProof/>
        </w:rPr>
        <w:t>53</w:t>
      </w:r>
      <w:r w:rsidRPr="009B4AA9">
        <w:fldChar w:fldCharType="end"/>
      </w:r>
      <w:r w:rsidRPr="009B4AA9">
        <w:t>) i rekomendacji dotyczących kształtowania relacji z nimi oraz metod i kanałów komunikacji z interesariuszami (</w:t>
      </w:r>
      <w:r w:rsidRPr="009B4AA9">
        <w:fldChar w:fldCharType="begin"/>
      </w:r>
      <w:r w:rsidRPr="009B4AA9">
        <w:instrText xml:space="preserve"> REF _Ref157001680 \h  \* MERGEFORMAT </w:instrText>
      </w:r>
      <w:r w:rsidRPr="009B4AA9">
        <w:fldChar w:fldCharType="separate"/>
      </w:r>
      <w:r>
        <w:t xml:space="preserve">Tabela </w:t>
      </w:r>
      <w:r>
        <w:rPr>
          <w:noProof/>
        </w:rPr>
        <w:t>54</w:t>
      </w:r>
      <w:r w:rsidRPr="009B4AA9">
        <w:fldChar w:fldCharType="end"/>
      </w:r>
      <w:r w:rsidRPr="009B4AA9">
        <w:t>). W następnym podrozdziale (</w:t>
      </w:r>
      <w:r w:rsidRPr="009B4AA9">
        <w:fldChar w:fldCharType="begin"/>
      </w:r>
      <w:r w:rsidRPr="009B4AA9">
        <w:instrText xml:space="preserve"> REF _Ref162612597 \r \h  \* MERGEFORMAT </w:instrText>
      </w:r>
      <w:r w:rsidRPr="009B4AA9">
        <w:fldChar w:fldCharType="separate"/>
      </w:r>
      <w:r>
        <w:t>1.5.3</w:t>
      </w:r>
      <w:r w:rsidRPr="009B4AA9">
        <w:fldChar w:fldCharType="end"/>
      </w:r>
      <w:r w:rsidRPr="009B4AA9">
        <w:t>) podsumowano dotychczasowe rozważania teoretyczne</w:t>
      </w:r>
      <w:r>
        <w:t>,</w:t>
      </w:r>
      <w:r w:rsidRPr="009B4AA9">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t xml:space="preserve">według </w:t>
      </w:r>
      <w:r w:rsidRPr="009B4AA9">
        <w:t>ISO 21001:2018 (</w:t>
      </w:r>
      <w:r w:rsidRPr="009B4AA9">
        <w:fldChar w:fldCharType="begin"/>
      </w:r>
      <w:r w:rsidRPr="009B4AA9">
        <w:instrText xml:space="preserve"> REF _Ref134898257 \h  \* MERGEFORMAT </w:instrText>
      </w:r>
      <w:r w:rsidRPr="009B4AA9">
        <w:fldChar w:fldCharType="separate"/>
      </w:r>
      <w:r w:rsidRPr="00ED45D2">
        <w:t xml:space="preserve">Tabela </w:t>
      </w:r>
      <w:r>
        <w:rPr>
          <w:noProof/>
        </w:rPr>
        <w:t>57</w:t>
      </w:r>
      <w:r w:rsidRPr="009B4AA9">
        <w:fldChar w:fldCharType="end"/>
      </w:r>
      <w:r w:rsidRPr="009B4AA9">
        <w:t>). Ponadto zaprezentowano autorską propozycję modelu relacji wybranych czynników jakości usług uczelni technicznej związanych z satysfakcją interesariuszy (</w:t>
      </w:r>
      <w:r w:rsidRPr="009B4AA9">
        <w:fldChar w:fldCharType="begin"/>
      </w:r>
      <w:r w:rsidRPr="009B4AA9">
        <w:instrText xml:space="preserve"> REF _Ref157710966 \h  \* MERGEFORMAT </w:instrText>
      </w:r>
      <w:r w:rsidRPr="009B4AA9">
        <w:fldChar w:fldCharType="separate"/>
      </w:r>
      <w:r>
        <w:t xml:space="preserve">Rysunek </w:t>
      </w:r>
      <w:r>
        <w:rPr>
          <w:noProof/>
        </w:rPr>
        <w:t>29</w:t>
      </w:r>
      <w:r w:rsidRPr="009B4AA9">
        <w:fldChar w:fldCharType="end"/>
      </w:r>
      <w:r w:rsidRPr="009B4AA9">
        <w:t>)</w:t>
      </w:r>
      <w:r>
        <w:t>,</w:t>
      </w:r>
      <w:r w:rsidRPr="009B4AA9">
        <w:t xml:space="preserve"> stanowiąca jednocześnie syntezę wniosków </w:t>
      </w:r>
      <w:r>
        <w:t>dotyczących</w:t>
      </w:r>
      <w:r w:rsidRPr="009B4AA9">
        <w:t xml:space="preserve"> pomiaru jakości i roli interesariuszy, ale również podstawę do stworzenia koncepcji badań omówionych w kolejnych częściach niniejszej pracy.</w:t>
      </w:r>
    </w:p>
    <w:p w14:paraId="2E84ED0F" w14:textId="77777777" w:rsidR="00D256F3" w:rsidRPr="009B4AA9" w:rsidRDefault="00D256F3" w:rsidP="00D256F3">
      <w:r w:rsidRPr="009B4AA9">
        <w:t xml:space="preserve">Rozdział </w:t>
      </w:r>
      <w:r w:rsidRPr="009B4AA9">
        <w:fldChar w:fldCharType="begin"/>
      </w:r>
      <w:r w:rsidRPr="009B4AA9">
        <w:instrText xml:space="preserve"> REF _Ref164502460 \r \h  \* MERGEFORMAT </w:instrText>
      </w:r>
      <w:r w:rsidRPr="009B4AA9">
        <w:fldChar w:fldCharType="separate"/>
      </w:r>
      <w:r>
        <w:t>2</w:t>
      </w:r>
      <w:r w:rsidRPr="009B4AA9">
        <w:fldChar w:fldCharType="end"/>
      </w:r>
      <w:r w:rsidRPr="009B4AA9">
        <w:t xml:space="preserve"> niniejszej pracy zawiera opis części badawczej, gdzie przedstawiono genezę dla postawionych hipotez badawczych</w:t>
      </w:r>
      <w:r>
        <w:t>,</w:t>
      </w:r>
      <w:r w:rsidRPr="009B4AA9">
        <w:t xml:space="preserve"> jak i założenia oraz wyniki przeprowadzonych badań jakościowych oraz ilościowych. Pierwsze dwie hipotezy</w:t>
      </w:r>
      <w:r>
        <w:t>,</w:t>
      </w:r>
      <w:r w:rsidRPr="009B4AA9">
        <w:t xml:space="preserve"> H1 i H2</w:t>
      </w:r>
      <w:r>
        <w:t>,</w:t>
      </w:r>
      <w:r w:rsidRPr="009B4AA9">
        <w:t xml:space="preserve"> </w:t>
      </w:r>
      <w:r>
        <w:t>stanowiące</w:t>
      </w:r>
      <w:r w:rsidRPr="009B4AA9">
        <w:t xml:space="preserve"> inspiracj</w:t>
      </w:r>
      <w:r>
        <w:t>ę</w:t>
      </w:r>
      <w:r w:rsidRPr="009B4AA9">
        <w:t xml:space="preserve"> do badań jakościowych</w:t>
      </w:r>
      <w:r>
        <w:t>,</w:t>
      </w:r>
      <w:r w:rsidRPr="009B4AA9">
        <w:t xml:space="preserve"> zostały omówione w podrozdziale </w:t>
      </w:r>
      <w:r w:rsidRPr="009B4AA9">
        <w:fldChar w:fldCharType="begin"/>
      </w:r>
      <w:r w:rsidRPr="009B4AA9">
        <w:instrText xml:space="preserve"> REF _Ref164502706 \r \h  \* MERGEFORMAT </w:instrText>
      </w:r>
      <w:r w:rsidRPr="009B4AA9">
        <w:fldChar w:fldCharType="separate"/>
      </w:r>
      <w:r>
        <w:t>2.1</w:t>
      </w:r>
      <w:r w:rsidRPr="009B4AA9">
        <w:fldChar w:fldCharType="end"/>
      </w:r>
      <w:r w:rsidRPr="009B4AA9">
        <w:t>. W ramach omówienia założeń badania jakościowego (</w:t>
      </w:r>
      <w:proofErr w:type="spellStart"/>
      <w:r>
        <w:t>pod</w:t>
      </w:r>
      <w:r w:rsidRPr="009B4AA9">
        <w:t>rozdz</w:t>
      </w:r>
      <w:proofErr w:type="spellEnd"/>
      <w:r w:rsidRPr="009B4AA9">
        <w:t>.</w:t>
      </w:r>
      <w:r>
        <w:t> </w:t>
      </w:r>
      <w:r w:rsidRPr="009B4AA9">
        <w:fldChar w:fldCharType="begin"/>
      </w:r>
      <w:r w:rsidRPr="009B4AA9">
        <w:instrText xml:space="preserve"> REF _Ref164502714 \r \h  \* MERGEFORMAT </w:instrText>
      </w:r>
      <w:r w:rsidRPr="009B4AA9">
        <w:fldChar w:fldCharType="separate"/>
      </w:r>
      <w:r>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proofErr w:type="spellStart"/>
      <w:r>
        <w:t>pod</w:t>
      </w:r>
      <w:r w:rsidRPr="009B4AA9">
        <w:t>rozdz</w:t>
      </w:r>
      <w:proofErr w:type="spellEnd"/>
      <w:r w:rsidRPr="009B4AA9">
        <w:t xml:space="preserve">. </w:t>
      </w:r>
      <w:r w:rsidRPr="009B4AA9">
        <w:fldChar w:fldCharType="begin"/>
      </w:r>
      <w:r w:rsidRPr="009B4AA9">
        <w:instrText xml:space="preserve"> REF _Ref137733795 \r \h  \* MERGEFORMAT </w:instrText>
      </w:r>
      <w:r w:rsidRPr="009B4AA9">
        <w:fldChar w:fldCharType="separate"/>
      </w:r>
      <w:r>
        <w:t>2.1.2</w:t>
      </w:r>
      <w:r w:rsidRPr="009B4AA9">
        <w:fldChar w:fldCharType="end"/>
      </w:r>
      <w:r w:rsidRPr="009B4AA9">
        <w:t>) przeprowadzonego wśród 33 respondentów. Na podstawie wniosków płynących z analizy stwierdzeń respondentów sformułowano hipotezy H3, H4, i H5</w:t>
      </w:r>
      <w:r>
        <w:t>,</w:t>
      </w:r>
      <w:r w:rsidRPr="009B4AA9">
        <w:t xml:space="preserve"> będące inspiracją do przeprowadzenia badań ilościowych wśród interesariuszy uczelni.</w:t>
      </w:r>
    </w:p>
    <w:p w14:paraId="3C87269A" w14:textId="77777777" w:rsidR="00D256F3" w:rsidRPr="009B4AA9" w:rsidRDefault="00D256F3" w:rsidP="00D256F3">
      <w:r w:rsidRPr="009B4AA9">
        <w:t>Do weryfikacji postawionych hipotez odnośnie do efektów działań uczelni w świetle pomiaru satysfakcji interesariuszy posłużyły przeprowadzone badania kwestionariuszowe (</w:t>
      </w:r>
      <w:proofErr w:type="spellStart"/>
      <w:r>
        <w:t>pod</w:t>
      </w:r>
      <w:r w:rsidRPr="009B4AA9">
        <w:t>rozdz</w:t>
      </w:r>
      <w:proofErr w:type="spellEnd"/>
      <w:r w:rsidRPr="009B4AA9">
        <w:t xml:space="preserve">. </w:t>
      </w:r>
      <w:r w:rsidRPr="009B4AA9">
        <w:fldChar w:fldCharType="begin"/>
      </w:r>
      <w:r w:rsidRPr="009B4AA9">
        <w:instrText xml:space="preserve"> REF _Ref164502733 \r \h  \* MERGEFORMAT </w:instrText>
      </w:r>
      <w:r w:rsidRPr="009B4AA9">
        <w:fldChar w:fldCharType="separate"/>
      </w:r>
      <w:r>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Pr="00BC4204">
        <w:t xml:space="preserve">Rysunek </w:t>
      </w:r>
      <w:r>
        <w:rPr>
          <w:noProof/>
        </w:rPr>
        <w:t>30</w:t>
      </w:r>
      <w:r w:rsidRPr="009B4AA9">
        <w:fldChar w:fldCharType="end"/>
      </w:r>
      <w:r w:rsidRPr="009B4AA9">
        <w:t xml:space="preserve">). </w:t>
      </w:r>
      <w:r w:rsidRPr="009B4AA9">
        <w:lastRenderedPageBreak/>
        <w:t>W </w:t>
      </w:r>
      <w:r>
        <w:t>pod</w:t>
      </w:r>
      <w:r w:rsidRPr="009B4AA9">
        <w:t xml:space="preserve">rozdziale </w:t>
      </w:r>
      <w:r w:rsidRPr="009B4AA9">
        <w:fldChar w:fldCharType="begin"/>
      </w:r>
      <w:r w:rsidRPr="009B4AA9">
        <w:instrText xml:space="preserve"> REF _Ref138021609 \r \h  \* MERGEFORMAT </w:instrText>
      </w:r>
      <w:r w:rsidRPr="009B4AA9">
        <w:fldChar w:fldCharType="separate"/>
      </w:r>
      <w:r>
        <w:t>2.2.1</w:t>
      </w:r>
      <w:r w:rsidRPr="009B4AA9">
        <w:fldChar w:fldCharType="end"/>
      </w:r>
      <w:r w:rsidRPr="009B4AA9">
        <w:t xml:space="preserve"> przedstawiono założenia dla narzędzia badawczego i wykorzystanego do przeprowadzenia badania kwestionariuszowego z opisem typów pytań zaplanowanych dla każdej z wybranych grup interesariuszy (</w:t>
      </w:r>
      <w:r w:rsidRPr="009B4AA9">
        <w:fldChar w:fldCharType="begin"/>
      </w:r>
      <w:r w:rsidRPr="009B4AA9">
        <w:instrText xml:space="preserve"> REF _Ref137642473 \h  \* MERGEFORMAT </w:instrText>
      </w:r>
      <w:r w:rsidRPr="009B4AA9">
        <w:fldChar w:fldCharType="separate"/>
      </w:r>
      <w:r w:rsidRPr="00684943">
        <w:t xml:space="preserve">Tabela </w:t>
      </w:r>
      <w:r>
        <w:rPr>
          <w:noProof/>
        </w:rPr>
        <w:t>62</w:t>
      </w:r>
      <w:r w:rsidRPr="009B4AA9">
        <w:fldChar w:fldCharType="end"/>
      </w:r>
      <w:r w:rsidRPr="009B4AA9">
        <w:t xml:space="preserve">) oraz uzasadnieniem dla wyboru szczegółowych rozwiązań w zakresie niektórych </w:t>
      </w:r>
      <w:proofErr w:type="spellStart"/>
      <w:r w:rsidRPr="009B4AA9">
        <w:t>skal</w:t>
      </w:r>
      <w:proofErr w:type="spellEnd"/>
      <w:r w:rsidRPr="009B4AA9">
        <w:t xml:space="preserve">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 kolejnym podrozdziale (</w:t>
      </w:r>
      <w:r w:rsidRPr="009B4AA9">
        <w:fldChar w:fldCharType="begin"/>
      </w:r>
      <w:r w:rsidRPr="009B4AA9">
        <w:instrText xml:space="preserve"> REF _Ref437093143 \r \h  \* MERGEFORMAT </w:instrText>
      </w:r>
      <w:r w:rsidRPr="009B4AA9">
        <w:fldChar w:fldCharType="separate"/>
      </w:r>
      <w:r>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t xml:space="preserve">Tabela </w:t>
      </w:r>
      <w:r>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t xml:space="preserve">Tabela </w:t>
      </w:r>
      <w:r>
        <w:rPr>
          <w:noProof/>
        </w:rPr>
        <w:t>68</w:t>
      </w:r>
      <w:r w:rsidRPr="009B4AA9">
        <w:fldChar w:fldCharType="end"/>
      </w:r>
      <w:r w:rsidRPr="009B4AA9">
        <w:t xml:space="preserve">) </w:t>
      </w:r>
      <w:r>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28B33499" w14:textId="27E0A6BB" w:rsidR="00D256F3" w:rsidRDefault="00D256F3" w:rsidP="00D256F3">
      <w:r w:rsidRPr="009B4AA9">
        <w:t>W ramach kolejnej części – badań ilościowych (</w:t>
      </w:r>
      <w:proofErr w:type="spellStart"/>
      <w:r>
        <w:t>pod</w:t>
      </w:r>
      <w:r w:rsidRPr="009B4AA9">
        <w:t>rozdz</w:t>
      </w:r>
      <w:proofErr w:type="spellEnd"/>
      <w:r w:rsidRPr="009B4AA9">
        <w:t xml:space="preserve">. </w:t>
      </w:r>
      <w:r w:rsidRPr="009B4AA9">
        <w:fldChar w:fldCharType="begin"/>
      </w:r>
      <w:r w:rsidRPr="009B4AA9">
        <w:instrText xml:space="preserve"> REF _Ref164502761 \r \h  \* MERGEFORMAT </w:instrText>
      </w:r>
      <w:r w:rsidRPr="009B4AA9">
        <w:fldChar w:fldCharType="separate"/>
      </w:r>
      <w:r>
        <w:t>2.3</w:t>
      </w:r>
      <w:r w:rsidRPr="009B4AA9">
        <w:fldChar w:fldCharType="end"/>
      </w:r>
      <w:r w:rsidRPr="009B4AA9">
        <w:t>) przedstawiono wyniki analiz relacji pomiędzy wynikami wskaźników odnoszących się do jakości efektów działań uczelni</w:t>
      </w:r>
      <w:r>
        <w:t>,</w:t>
      </w:r>
      <w:r w:rsidRPr="009B4AA9">
        <w:t xml:space="preserve"> poszerzając badania o analizy danych z innych dostępnych źródeł (ELA, rankingi). Najpierw omówiono relacje pomiędzy wskaźnikami odnoszącymi się do zarobków i zatrudnienia absolwentów oraz ich satysfakcji z usług uczelni</w:t>
      </w:r>
      <w:r>
        <w:t xml:space="preserve"> </w:t>
      </w:r>
      <w:r w:rsidRPr="009B4AA9">
        <w:t>(</w:t>
      </w:r>
      <w:proofErr w:type="spellStart"/>
      <w:r>
        <w:t>pod</w:t>
      </w:r>
      <w:r w:rsidRPr="009B4AA9">
        <w:t>rozdz</w:t>
      </w:r>
      <w:proofErr w:type="spellEnd"/>
      <w:r w:rsidRPr="009B4AA9">
        <w:t xml:space="preserve">. </w:t>
      </w:r>
      <w:r w:rsidRPr="009B4AA9">
        <w:fldChar w:fldCharType="begin"/>
      </w:r>
      <w:r w:rsidRPr="009B4AA9">
        <w:instrText xml:space="preserve"> REF _Ref137910300 \r \h  \* MERGEFORMAT </w:instrText>
      </w:r>
      <w:r w:rsidRPr="009B4AA9">
        <w:fldChar w:fldCharType="separate"/>
      </w:r>
      <w:r>
        <w:t>2.3.1</w:t>
      </w:r>
      <w:r w:rsidRPr="009B4AA9">
        <w:fldChar w:fldCharType="end"/>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t>,</w:t>
      </w:r>
      <w:r w:rsidRPr="009B4AA9">
        <w:t xml:space="preserve">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t>2.3.2</w:t>
      </w:r>
      <w:r w:rsidRPr="009B4AA9">
        <w:fldChar w:fldCharType="end"/>
      </w:r>
      <w:r w:rsidRPr="009B4AA9">
        <w:t>) opisano wyniki badań związanych z próbą weryfikacji hipotez H4 i H5 (korelacja IWRA i wyników rankingów oraz badań prestiżu uczelni). Badania te zostały przeprowadzon</w:t>
      </w:r>
      <w:r>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rsidRPr="009B4AA9">
        <w:t>Webometrics</w:t>
      </w:r>
      <w:proofErr w:type="spellEnd"/>
      <w:r w:rsidRPr="009B4AA9">
        <w:t xml:space="preserve"> (edycja 2023H1), gdyż jest to jedyny powszechnie uznany globalny ranking uwzględniający większość polskich uczelni. Badania te pozwoliły na potwierdzenie hipotezy H4 oraz hipotezy H5. Ponadto w ramach tych badań stwierdzono istotne i </w:t>
      </w:r>
      <w:r w:rsidRPr="009B4AA9">
        <w:lastRenderedPageBreak/>
        <w:t xml:space="preserve">bardzo silne korelacje pomiędzy elementami składowymi oceny wg rankingu Perspektywy, co pozwoliło na wskazanie dobrych </w:t>
      </w:r>
      <w:proofErr w:type="spellStart"/>
      <w:r w:rsidRPr="009B4AA9">
        <w:t>predyktorów</w:t>
      </w:r>
      <w:proofErr w:type="spellEnd"/>
      <w:r w:rsidRPr="009B4AA9">
        <w:t xml:space="preserve"> jakości uczelni technicznych (rozumianej jako wynik oceny rankingowej)</w:t>
      </w:r>
      <w:r>
        <w:t>,</w:t>
      </w:r>
      <w:r w:rsidRPr="009B4AA9">
        <w:t xml:space="preserve"> znacznie łatwiejszych 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t>2.3.3</w:t>
      </w:r>
      <w:r w:rsidRPr="009B4AA9">
        <w:fldChar w:fldCharType="end"/>
      </w:r>
      <w:r w:rsidRPr="009B4AA9">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rsidRPr="009B4AA9">
        <w:t>interesariuszocentryzmu</w:t>
      </w:r>
      <w:proofErr w:type="spellEnd"/>
      <w:r w:rsidRPr="009B4AA9">
        <w:t xml:space="preserve"> może być w pełni realizowan</w:t>
      </w:r>
      <w:r>
        <w:t>a</w:t>
      </w:r>
      <w:r w:rsidRPr="009B4AA9">
        <w:t xml:space="preserve"> jedynie poprzez wdrożenie dojrzałego systemu zarządzania jakością.</w:t>
      </w:r>
    </w:p>
    <w:p w14:paraId="2FEE2B1D" w14:textId="77777777" w:rsidR="00D256F3" w:rsidRDefault="00D256F3" w:rsidP="00D256F3">
      <w:r>
        <w:t xml:space="preserve">W rozdziale </w:t>
      </w:r>
      <w:r>
        <w:fldChar w:fldCharType="begin"/>
      </w:r>
      <w:r>
        <w:instrText xml:space="preserve"> REF _Ref164502797 \r \h </w:instrText>
      </w:r>
      <w:r>
        <w:fldChar w:fldCharType="separate"/>
      </w:r>
      <w:r>
        <w:t>3</w:t>
      </w:r>
      <w:r>
        <w:fldChar w:fldCharType="end"/>
      </w:r>
      <w:r>
        <w:t xml:space="preserve">. zaprezentowano i opisano autorski model doskonalenia systemu zarządzania jakością, inspirowanego satysfakcją interesariuszy (SSDQM),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fldChar w:fldCharType="begin"/>
      </w:r>
      <w:r>
        <w:instrText xml:space="preserve"> REF _Ref164502803 \r \h </w:instrText>
      </w:r>
      <w:r>
        <w:fldChar w:fldCharType="separate"/>
      </w:r>
      <w:r>
        <w:t>3.1</w:t>
      </w:r>
      <w:r>
        <w:fldChar w:fldCharType="end"/>
      </w:r>
      <w:r>
        <w:t xml:space="preserve"> zaprezentowano zarówno strukturę głównych elementów Modelu (</w:t>
      </w:r>
      <w:r>
        <w:fldChar w:fldCharType="begin"/>
      </w:r>
      <w:r>
        <w:instrText xml:space="preserve"> REF _Ref162330018 \h </w:instrText>
      </w:r>
      <w:r>
        <w:fldChar w:fldCharType="separate"/>
      </w:r>
      <w:r>
        <w:t xml:space="preserve">Rysunek </w:t>
      </w:r>
      <w:r>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t xml:space="preserve">Rysunek </w:t>
      </w:r>
      <w:r>
        <w:rPr>
          <w:noProof/>
        </w:rPr>
        <w:t>49</w:t>
      </w:r>
      <w:r>
        <w:fldChar w:fldCharType="end"/>
      </w:r>
      <w:r>
        <w:t xml:space="preserve">, </w:t>
      </w:r>
      <w:r>
        <w:fldChar w:fldCharType="begin"/>
      </w:r>
      <w:r>
        <w:instrText xml:space="preserve"> REF _Ref162379027 \h </w:instrText>
      </w:r>
      <w:r>
        <w:fldChar w:fldCharType="separate"/>
      </w:r>
      <w:r>
        <w:t xml:space="preserve">Rysunek </w:t>
      </w:r>
      <w:r>
        <w:rPr>
          <w:noProof/>
        </w:rPr>
        <w:t>50</w:t>
      </w:r>
      <w:r>
        <w:fldChar w:fldCharType="end"/>
      </w:r>
      <w:r>
        <w:t xml:space="preserve">, </w:t>
      </w:r>
      <w:r>
        <w:fldChar w:fldCharType="begin"/>
      </w:r>
      <w:r>
        <w:instrText xml:space="preserve"> REF _Ref162379469 \h </w:instrText>
      </w:r>
      <w:r>
        <w:fldChar w:fldCharType="separate"/>
      </w:r>
      <w:r>
        <w:t xml:space="preserve">Rysunek </w:t>
      </w:r>
      <w:r>
        <w:rPr>
          <w:noProof/>
        </w:rPr>
        <w:t>51</w:t>
      </w:r>
      <w:r>
        <w:fldChar w:fldCharType="end"/>
      </w:r>
      <w:r>
        <w:t xml:space="preserve"> i </w:t>
      </w:r>
      <w:r>
        <w:fldChar w:fldCharType="begin"/>
      </w:r>
      <w:r>
        <w:instrText xml:space="preserve"> REF _Ref162599588 \h </w:instrText>
      </w:r>
      <w:r>
        <w:fldChar w:fldCharType="separate"/>
      </w:r>
      <w:r>
        <w:t xml:space="preserve">Rysunek </w:t>
      </w:r>
      <w:r>
        <w:rPr>
          <w:noProof/>
        </w:rPr>
        <w:t>52</w:t>
      </w:r>
      <w:r>
        <w:fldChar w:fldCharType="end"/>
      </w:r>
      <w:r>
        <w:t>) wraz z omówieniem szczegółów dotyczących każdego z etapów, zawierającym uzasadnienia dla zaproponowanej formy oraz rekomendacje w odniesieniu praktycznego stosowania proponowanego modelu. Następnie w ramach omówienia potencjalnych korzyści ze stosowania modelu SSDQM (</w:t>
      </w:r>
      <w:proofErr w:type="spellStart"/>
      <w:r>
        <w:t>podrozdz</w:t>
      </w:r>
      <w:proofErr w:type="spellEnd"/>
      <w:r>
        <w:t xml:space="preserve">. </w:t>
      </w:r>
      <w:r>
        <w:fldChar w:fldCharType="begin"/>
      </w:r>
      <w:r>
        <w:instrText xml:space="preserve"> REF _Ref164502811 \r \h </w:instrText>
      </w:r>
      <w:r>
        <w:fldChar w:fldCharType="separate"/>
      </w:r>
      <w:r>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t xml:space="preserve">Tabela </w:t>
      </w:r>
      <w:r>
        <w:rPr>
          <w:noProof/>
        </w:rPr>
        <w:t>77</w:t>
      </w:r>
      <w:r>
        <w:fldChar w:fldCharType="end"/>
      </w:r>
      <w:r>
        <w:t>) jako aktualnie najobszerniejszy i powszechnie uznany zakres wymagań dla dojrzałego systemu zarządzania jakością, dostosowanego do implementacji dla polskich uczelni technicznych. Zarządzanie jakością wymaga stałego doskonalenia – podobnie jak i zastosowane do tego metody. W ramach uzupełniania praktycznych rekomendacji oraz syntezy wniosków z przeprowadzonych badań i studium literatury (</w:t>
      </w:r>
      <w:proofErr w:type="spellStart"/>
      <w:r>
        <w:t>podrozdz</w:t>
      </w:r>
      <w:proofErr w:type="spellEnd"/>
      <w:r>
        <w:t xml:space="preserve">. </w:t>
      </w:r>
      <w:r>
        <w:fldChar w:fldCharType="begin"/>
      </w:r>
      <w:r>
        <w:instrText xml:space="preserve"> REF _Ref164502816 \r \h </w:instrText>
      </w:r>
      <w:r>
        <w:fldChar w:fldCharType="separate"/>
      </w:r>
      <w:r>
        <w:t>3.3</w:t>
      </w:r>
      <w:r>
        <w:fldChar w:fldCharType="end"/>
      </w:r>
      <w:r>
        <w:t>)</w:t>
      </w:r>
      <w:r w:rsidRPr="00C20097">
        <w:t xml:space="preserve"> </w:t>
      </w:r>
      <w:r>
        <w:t>zaproponowano zestaw wskaźników (</w:t>
      </w:r>
      <w:r>
        <w:fldChar w:fldCharType="begin"/>
      </w:r>
      <w:r>
        <w:instrText xml:space="preserve"> REF _Ref163293949 \h </w:instrText>
      </w:r>
      <w:r>
        <w:fldChar w:fldCharType="separate"/>
      </w:r>
      <w:r>
        <w:t xml:space="preserve">Tabela </w:t>
      </w:r>
      <w:r>
        <w:rPr>
          <w:noProof/>
        </w:rPr>
        <w:t>78</w:t>
      </w:r>
      <w:r>
        <w:fldChar w:fldCharType="end"/>
      </w:r>
      <w:r>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61D80A05" w14:textId="77777777" w:rsidR="00D256F3" w:rsidRPr="00D256F3" w:rsidRDefault="00D256F3" w:rsidP="00D256F3"/>
    <w:p w14:paraId="108936B8" w14:textId="644BE4FD" w:rsidR="00D256F3" w:rsidRDefault="00D256F3" w:rsidP="00CA5D5E">
      <w:pPr>
        <w:pStyle w:val="Heading1"/>
      </w:pPr>
      <w:r>
        <w:lastRenderedPageBreak/>
        <w:t>Wybrane wyniki z badania literatury</w:t>
      </w:r>
    </w:p>
    <w:p w14:paraId="64EC2A8E" w14:textId="77777777" w:rsidR="00D256F3" w:rsidRPr="002E4E5D" w:rsidRDefault="00D256F3" w:rsidP="00D256F3">
      <w:r>
        <w:t>Dla lepszego zobrazowania i zrozumienia istniejących wyzwań w kontekście zarządzania 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i czynników, które miały decydujący wpływ na obecny charakter rynku edukacyjnego. Na przestrzeni lat koncepcje związane z rolą uczelni, a także z założeniami dotyczącymi zarządzania tymi instytucjami zmieniały się. Kształt tych zmian zostanie szerzej omówiony w kolejnym podrozdziale.</w:t>
      </w:r>
    </w:p>
    <w:p w14:paraId="0660ECF1" w14:textId="4F38A0C2" w:rsidR="00D256F3" w:rsidRDefault="00D256F3" w:rsidP="00D256F3">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instrText>ADDIN CSL_CITATION {"citationItems":[{"id":"ITEM-1","itemData":{"DOI":"10.1007/978-3-030-41834-2_4","ISBN":"978-3-030-41834-2","abstract":"Since the nineteenth century, we have become used to associating universities w</w:instrText>
      </w:r>
      <w:r w:rsidRPr="009723C1">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9723C1">
        <w:rPr>
          <w:noProof/>
        </w:rPr>
        <w:t>(De Ridder-Symoens, 2020, s. 50)</w:t>
      </w:r>
      <w:r w:rsidRPr="00233788">
        <w:fldChar w:fldCharType="end"/>
      </w:r>
      <w:r w:rsidRPr="009723C1">
        <w:t xml:space="preserve">. </w:t>
      </w:r>
      <w:r w:rsidRPr="000C16BD">
        <w:t xml:space="preserve">Niemniej zagrożenie dla ówczesnych elit arystokratycznych ze strony rosnących rzesz (i nowych elit) wykształconych ludzi pochodzących z niższych warstw społecznych było dostrzegane w wieku XVII, czego ciekawym przykładem jest ostrzeżenie sformułowane przez księcia Newcastle do Karola II przeciw „zbyt dużej ilości edukacji, a szczególnie zbyt dużej ilości niewłaściwego rodzaju edukacji przekazywanej niewłaściwemu rodzajowi ludzi” </w:t>
      </w:r>
      <w:r w:rsidRPr="00233788">
        <w:fldChar w:fldCharType="begin" w:fldLock="1"/>
      </w:r>
      <w:r w:rsidRPr="009723C1">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0C16BD">
        <w:rPr>
          <w:noProof/>
        </w:rPr>
        <w:t>(Twigg, 1990)</w:t>
      </w:r>
      <w:r w:rsidRPr="00233788">
        <w:fldChar w:fldCharType="end"/>
      </w:r>
      <w:r w:rsidRPr="000C16BD">
        <w:t xml:space="preserve">. </w:t>
      </w:r>
      <w:r w:rsidRPr="00233788">
        <w:t>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w:t>
      </w:r>
      <w:r w:rsidRPr="00233788">
        <w:lastRenderedPageBreak/>
        <w:t>leżność. Prowadziło to do umocnienia się idei uniwersytetu liberalnego oraz idei wolności badań i</w:t>
      </w:r>
      <w:r>
        <w:t> </w:t>
      </w:r>
      <w:r w:rsidRPr="00233788">
        <w:t>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t> </w:t>
      </w:r>
      <w:r w:rsidRPr="00233788">
        <w:t>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t> </w:t>
      </w:r>
      <w:r w:rsidRPr="00233788">
        <w:t>na poziomie międzynarodowych organizacji i instytucji.</w:t>
      </w:r>
    </w:p>
    <w:p w14:paraId="5225E51F" w14:textId="77777777" w:rsidR="00D256F3" w:rsidRPr="00233788" w:rsidRDefault="00D256F3" w:rsidP="00D256F3">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w:t>
      </w:r>
      <w:r>
        <w:t> </w:t>
      </w:r>
      <w:r w:rsidRPr="00233788">
        <w:t>pasjonująca</w:t>
      </w:r>
      <w:r>
        <w:t>,</w:t>
      </w:r>
      <w:r w:rsidRPr="00233788">
        <w:t xml:space="preserve">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t>,</w:t>
      </w:r>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921CC1">
        <w:rPr>
          <w:noProof/>
        </w:rPr>
        <w:t>(Cwynar, 2005; Leja, 2011)</w:t>
      </w:r>
      <w:r w:rsidRPr="00233788">
        <w:fldChar w:fldCharType="end"/>
      </w:r>
      <w:r w:rsidRPr="00233788">
        <w:t xml:space="preserve">. Przywołane określenia oddają bardzo dobrze charakter zdobywania wiedzy na uniwersytetach średniowiecznych, już ustrukturyzowanych, na których wykładano słuchaczom wszystkie uznawane </w:t>
      </w:r>
      <w:r w:rsidRPr="00233788">
        <w:lastRenderedPageBreak/>
        <w:t>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921CC1">
        <w:rPr>
          <w:noProof/>
        </w:rPr>
        <w:t>(por. Cwynar, 2005, s. 64; De Ridder-Symoens, 2020, s. 46)</w:t>
      </w:r>
      <w:r w:rsidRPr="00233788">
        <w:fldChar w:fldCharType="end"/>
      </w:r>
      <w:r w:rsidRPr="00233788">
        <w:t>.</w:t>
      </w:r>
    </w:p>
    <w:p w14:paraId="12D3AD7B" w14:textId="77777777" w:rsidR="00D256F3" w:rsidRPr="00233788" w:rsidRDefault="00D256F3" w:rsidP="00D256F3">
      <w:pPr>
        <w:pStyle w:val="Rysunek"/>
      </w:pPr>
      <w:r w:rsidRPr="00233788">
        <w:rPr>
          <w:noProof/>
        </w:rPr>
        <w:drawing>
          <wp:inline distT="0" distB="0" distL="0" distR="0" wp14:anchorId="2659EF5A" wp14:editId="63401560">
            <wp:extent cx="4320000" cy="3666711"/>
            <wp:effectExtent l="0" t="0" r="0" b="0"/>
            <wp:docPr id="337262905"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5DB30BA4" w14:textId="77777777" w:rsidR="00D256F3" w:rsidRPr="00233788" w:rsidRDefault="00D256F3" w:rsidP="00D256F3">
      <w:pPr>
        <w:pStyle w:val="Tytutabeli"/>
        <w:rPr>
          <w:color w:val="000000" w:themeColor="text1"/>
        </w:rPr>
      </w:pPr>
      <w:r w:rsidRPr="00233788">
        <w:t xml:space="preserve">Rysunek </w:t>
      </w:r>
      <w:fldSimple w:instr=" SEQ Rysunek \* ARABIC ">
        <w:r>
          <w:rPr>
            <w:noProof/>
          </w:rPr>
          <w:t>2</w:t>
        </w:r>
      </w:fldSimple>
      <w:r>
        <w:rPr>
          <w:noProof/>
        </w:rPr>
        <w:t>.</w:t>
      </w:r>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p>
    <w:p w14:paraId="38D2891E" w14:textId="77777777" w:rsidR="00D256F3" w:rsidRPr="00D95B07" w:rsidRDefault="00D256F3" w:rsidP="00D256F3">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D95B07">
        <w:rPr>
          <w:noProof/>
          <w:lang w:val="pl-PL"/>
        </w:rPr>
        <w:t>(Cwynar, 2005; De Ridder-Symoens, 2020)</w:t>
      </w:r>
      <w:r w:rsidRPr="00233788">
        <w:fldChar w:fldCharType="end"/>
      </w:r>
    </w:p>
    <w:p w14:paraId="7FE30502" w14:textId="77777777" w:rsidR="00D256F3" w:rsidRPr="00233788" w:rsidRDefault="00D256F3" w:rsidP="00D256F3">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7B9F98A8" w14:textId="43441802" w:rsidR="00D256F3" w:rsidRPr="00233788" w:rsidRDefault="00D256F3" w:rsidP="00D256F3">
      <w:r>
        <w:fldChar w:fldCharType="begin"/>
      </w:r>
      <w:r>
        <w:instrText xml:space="preserve"> REF _Ref134899339 \h </w:instrText>
      </w:r>
      <w:r>
        <w:fldChar w:fldCharType="separate"/>
      </w:r>
      <w:r w:rsidRPr="00233788">
        <w:t xml:space="preserve">Rysunek </w:t>
      </w:r>
      <w:r>
        <w:rPr>
          <w:noProof/>
        </w:rPr>
        <w:t>2</w:t>
      </w:r>
      <w:r>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Jest to</w:t>
      </w:r>
      <w:r w:rsidRPr="00233788">
        <w:t xml:space="preserve"> autorsk</w:t>
      </w:r>
      <w:r>
        <w:t>a</w:t>
      </w:r>
      <w:r w:rsidRPr="00233788">
        <w:t xml:space="preserve"> dwuwymiarow</w:t>
      </w:r>
      <w:r>
        <w:t>a</w:t>
      </w:r>
      <w:r w:rsidRPr="00233788">
        <w:t xml:space="preserve"> analiz</w:t>
      </w:r>
      <w:r>
        <w:t>a</w:t>
      </w:r>
      <w:r w:rsidRPr="00233788">
        <w:t xml:space="preserve"> równowagi w zakresie niezależności i wpływu władz na uniwersytet oraz równowagi pomiędzy kształceniem a badaniami. </w:t>
      </w:r>
      <w:r>
        <w:t>Są to</w:t>
      </w:r>
      <w:r w:rsidRPr="00233788">
        <w:t xml:space="preserve"> </w:t>
      </w:r>
      <w:r>
        <w:t>ważne</w:t>
      </w:r>
      <w:r w:rsidRPr="00233788">
        <w:t xml:space="preserve"> zagadnienia w dyskursie o kształcie współczesnych uczelni w Polsce. Jest to szczególnie istotne w obecnym czasie znacznych reform szkolnictwa w Polsce i pytań o jego kształt w przyszłości. Do analizy przyjęto okres od wieku XII do XX, przy czym </w:t>
      </w:r>
      <w:r w:rsidRPr="00233788">
        <w:lastRenderedPageBreak/>
        <w:t>w</w:t>
      </w:r>
      <w:r>
        <w:t> </w:t>
      </w:r>
      <w:r w:rsidRPr="00233788">
        <w:t>celu uproszczenia analizy kierunków zmian do wieku XIX określano wartości dla okresów stuletnich, natomiast dla wieku XX przedstawiono zmiany z uwzględnieniem okresów 25-letnich.</w:t>
      </w:r>
    </w:p>
    <w:p w14:paraId="4F6E9531" w14:textId="77777777" w:rsidR="00D256F3" w:rsidRDefault="00D256F3" w:rsidP="00D256F3">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t> </w:t>
      </w:r>
      <w:r w:rsidRPr="00233788">
        <w:t>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27C7B12B" w14:textId="7C016009" w:rsidR="000C16BD" w:rsidRPr="00233788" w:rsidRDefault="000C16BD" w:rsidP="00D256F3">
      <w:pPr>
        <w:ind w:firstLine="0"/>
      </w:pPr>
      <w:r w:rsidRPr="00233788">
        <w:t xml:space="preserve">Zmiany sposobu postrzegania roli nauki wpływają bardzo istotnie na uczelnie. Ma to przełożenie na potrzebę dostosowania strategii uniwersytetów do nowych wymagań i oczekiwań </w:t>
      </w:r>
      <w:r>
        <w:t>zarówno studentów, państwa, jak i wszelkich innych zainteresowanych stron</w:t>
      </w:r>
      <w:r w:rsidRPr="00233788">
        <w:t>.</w:t>
      </w:r>
    </w:p>
    <w:p w14:paraId="02564AC6" w14:textId="77777777" w:rsidR="000C16BD" w:rsidRPr="00233788" w:rsidRDefault="000C16BD" w:rsidP="000C16BD">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w odniesieniu do nowoczesnego sposobu tworzenia wiedzy oraz poczwórnej helisy jako nowego modelu relacji z otoczeniem wskazuj</w:t>
      </w:r>
      <w:r>
        <w:t>ą</w:t>
      </w:r>
      <w:r w:rsidRPr="00233788">
        <w:t xml:space="preserve"> na coraz silniejsze i coraz szersze ukierunkowanie na różnych </w:t>
      </w:r>
      <w:r>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921CC1">
        <w:rPr>
          <w:iCs/>
          <w:noProof/>
        </w:rPr>
        <w:t>(Leja, 2011, s. 171)</w:t>
      </w:r>
      <w:r w:rsidRPr="00233788">
        <w:rPr>
          <w:i/>
          <w:iCs/>
        </w:rPr>
        <w:fldChar w:fldCharType="end"/>
      </w:r>
      <w:r w:rsidRPr="00233788">
        <w:t>. Różnice pomiędzy tymi dwoma modelami przedstawiono w Tabeli</w:t>
      </w:r>
      <w:r>
        <w:t xml:space="preserve"> 4, </w:t>
      </w:r>
      <w:r w:rsidRPr="00233788">
        <w:t xml:space="preserve">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korektor</w:t>
      </w:r>
      <w:r>
        <w:rPr>
          <w:rStyle w:val="FootnoteReference"/>
        </w:rPr>
        <w:footnoteReference w:id="2"/>
      </w:r>
      <w:r w:rsidRPr="00233788">
        <w:t xml:space="preserve"> zarządzania </w:t>
      </w:r>
      <w:r w:rsidRPr="00233788">
        <w:fldChar w:fldCharType="begin" w:fldLock="1"/>
      </w:r>
      <w:r>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921CC1">
        <w:rPr>
          <w:noProof/>
        </w:rPr>
        <w:t>(de Boer i in., 2007, s. 137)</w:t>
      </w:r>
      <w:r w:rsidRPr="00233788">
        <w:fldChar w:fldCharType="end"/>
      </w:r>
      <w:r w:rsidRPr="00233788">
        <w:t>.</w:t>
      </w:r>
    </w:p>
    <w:p w14:paraId="437F3BC9" w14:textId="77777777" w:rsidR="000C16BD" w:rsidRPr="00233788" w:rsidRDefault="000C16BD" w:rsidP="000C16BD">
      <w:pPr>
        <w:pStyle w:val="Tytutabeli"/>
      </w:pPr>
      <w:r w:rsidRPr="00233788">
        <w:lastRenderedPageBreak/>
        <w:t xml:space="preserve">Tabela </w:t>
      </w:r>
      <w:fldSimple w:instr=" SEQ Tabela \* ARABIC ">
        <w:r>
          <w:rPr>
            <w:noProof/>
          </w:rPr>
          <w:t>4</w:t>
        </w:r>
      </w:fldSimple>
      <w:r>
        <w:rPr>
          <w:noProof/>
        </w:rPr>
        <w:t>.</w:t>
      </w:r>
      <w:r w:rsidRPr="00233788">
        <w:t xml:space="preserve"> Uniwersytet przedsiębiorczy a uniwersytet odpowiedzialny społecznie</w:t>
      </w:r>
    </w:p>
    <w:tbl>
      <w:tblPr>
        <w:tblStyle w:val="TableGrid"/>
        <w:tblW w:w="9061" w:type="dxa"/>
        <w:tblLayout w:type="fixed"/>
        <w:tblLook w:val="04A0" w:firstRow="1" w:lastRow="0" w:firstColumn="1" w:lastColumn="0" w:noHBand="0" w:noVBand="1"/>
      </w:tblPr>
      <w:tblGrid>
        <w:gridCol w:w="850"/>
        <w:gridCol w:w="1642"/>
        <w:gridCol w:w="1642"/>
        <w:gridCol w:w="1642"/>
        <w:gridCol w:w="1642"/>
        <w:gridCol w:w="1643"/>
      </w:tblGrid>
      <w:tr w:rsidR="000C16BD" w:rsidRPr="00233788" w14:paraId="4E1E643B" w14:textId="77777777" w:rsidTr="00B668F9">
        <w:trPr>
          <w:trHeight w:val="285"/>
        </w:trPr>
        <w:tc>
          <w:tcPr>
            <w:tcW w:w="850" w:type="dxa"/>
            <w:noWrap/>
            <w:hideMark/>
          </w:tcPr>
          <w:p w14:paraId="03256E29"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4DFFC0BC"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6791BBB9"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5CDB875D"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6CE4EED9"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25ABE289"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C</w:t>
            </w:r>
          </w:p>
        </w:tc>
      </w:tr>
      <w:tr w:rsidR="000C16BD" w:rsidRPr="00233788" w14:paraId="001E6C70" w14:textId="77777777" w:rsidTr="00B668F9">
        <w:trPr>
          <w:trHeight w:val="285"/>
        </w:trPr>
        <w:tc>
          <w:tcPr>
            <w:tcW w:w="850" w:type="dxa"/>
            <w:noWrap/>
          </w:tcPr>
          <w:p w14:paraId="7EF809B1" w14:textId="77777777" w:rsidR="000C16BD" w:rsidRPr="00233788" w:rsidRDefault="000C16BD" w:rsidP="00B668F9">
            <w:pPr>
              <w:keepNext/>
              <w:spacing w:before="0" w:line="276" w:lineRule="auto"/>
              <w:ind w:firstLine="0"/>
              <w:jc w:val="center"/>
              <w:rPr>
                <w:b/>
                <w:bCs/>
                <w:szCs w:val="20"/>
                <w:lang w:val="pl-PL"/>
              </w:rPr>
            </w:pPr>
          </w:p>
        </w:tc>
        <w:tc>
          <w:tcPr>
            <w:tcW w:w="1642" w:type="dxa"/>
            <w:noWrap/>
          </w:tcPr>
          <w:p w14:paraId="0C98B87A" w14:textId="77777777" w:rsidR="000C16BD" w:rsidRPr="00233788" w:rsidRDefault="000C16BD" w:rsidP="00B668F9">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59E9C675" w14:textId="77777777" w:rsidR="000C16BD" w:rsidRPr="00233788" w:rsidRDefault="000C16BD" w:rsidP="00B668F9">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Pr>
                <w:i/>
                <w:iCs/>
                <w:sz w:val="18"/>
                <w:szCs w:val="18"/>
                <w:lang w:val="pl-PL"/>
              </w:rPr>
              <w:br/>
            </w:r>
            <w:proofErr w:type="spellStart"/>
            <w:r w:rsidRPr="00233788">
              <w:rPr>
                <w:i/>
                <w:iCs/>
                <w:sz w:val="18"/>
                <w:szCs w:val="18"/>
                <w:lang w:val="pl-PL"/>
              </w:rPr>
              <w:t>self-governance</w:t>
            </w:r>
            <w:proofErr w:type="spellEnd"/>
          </w:p>
        </w:tc>
        <w:tc>
          <w:tcPr>
            <w:tcW w:w="1642" w:type="dxa"/>
            <w:noWrap/>
          </w:tcPr>
          <w:p w14:paraId="786F61CC" w14:textId="77777777" w:rsidR="000C16BD" w:rsidRPr="00233788" w:rsidRDefault="000C16BD" w:rsidP="00B668F9">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Pr>
                <w:i/>
                <w:iCs/>
                <w:sz w:val="18"/>
                <w:szCs w:val="18"/>
                <w:lang w:val="pl-PL"/>
              </w:rPr>
              <w:br/>
            </w:r>
            <w:proofErr w:type="spellStart"/>
            <w:r w:rsidRPr="00233788">
              <w:rPr>
                <w:i/>
                <w:iCs/>
                <w:sz w:val="18"/>
                <w:szCs w:val="18"/>
                <w:lang w:val="pl-PL"/>
              </w:rPr>
              <w:t>guidance</w:t>
            </w:r>
            <w:proofErr w:type="spellEnd"/>
          </w:p>
        </w:tc>
        <w:tc>
          <w:tcPr>
            <w:tcW w:w="1642" w:type="dxa"/>
            <w:noWrap/>
          </w:tcPr>
          <w:p w14:paraId="6407D381" w14:textId="77777777" w:rsidR="000C16BD" w:rsidRPr="00233788" w:rsidRDefault="000C16BD" w:rsidP="00B668F9">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Pr>
                <w:i/>
                <w:iCs/>
                <w:sz w:val="18"/>
                <w:szCs w:val="18"/>
                <w:lang w:val="pl-PL"/>
              </w:rPr>
              <w:br/>
            </w:r>
            <w:proofErr w:type="spellStart"/>
            <w:r w:rsidRPr="00233788">
              <w:rPr>
                <w:i/>
                <w:iCs/>
                <w:sz w:val="18"/>
                <w:szCs w:val="18"/>
                <w:lang w:val="pl-PL"/>
              </w:rPr>
              <w:t>self</w:t>
            </w:r>
            <w:r>
              <w:rPr>
                <w:i/>
                <w:iCs/>
                <w:sz w:val="18"/>
                <w:szCs w:val="18"/>
                <w:lang w:val="pl-PL"/>
              </w:rPr>
              <w:t>-</w:t>
            </w:r>
            <w:r w:rsidRPr="00233788">
              <w:rPr>
                <w:i/>
                <w:iCs/>
                <w:sz w:val="18"/>
                <w:szCs w:val="18"/>
                <w:lang w:val="pl-PL"/>
              </w:rPr>
              <w:t>governance</w:t>
            </w:r>
            <w:proofErr w:type="spellEnd"/>
          </w:p>
        </w:tc>
        <w:tc>
          <w:tcPr>
            <w:tcW w:w="1643" w:type="dxa"/>
            <w:noWrap/>
          </w:tcPr>
          <w:p w14:paraId="1B49FA92" w14:textId="77777777" w:rsidR="000C16BD" w:rsidRPr="00233788" w:rsidRDefault="000C16BD" w:rsidP="00B668F9">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C16BD" w:rsidRPr="00233788" w14:paraId="49DB45F3" w14:textId="77777777" w:rsidTr="00B668F9">
        <w:trPr>
          <w:trHeight w:val="285"/>
        </w:trPr>
        <w:tc>
          <w:tcPr>
            <w:tcW w:w="850" w:type="dxa"/>
            <w:noWrap/>
            <w:vAlign w:val="center"/>
          </w:tcPr>
          <w:p w14:paraId="2A32BD69" w14:textId="77777777" w:rsidR="000C16BD" w:rsidRPr="00233788" w:rsidRDefault="000C16BD" w:rsidP="00B668F9">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77992BE0"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4A352A95"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74AF79DB"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AE2BDB3"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37942850"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 xml:space="preserve">siła </w:t>
            </w:r>
            <w:r>
              <w:rPr>
                <w:sz w:val="18"/>
                <w:szCs w:val="18"/>
                <w:lang w:val="pl-PL"/>
              </w:rPr>
              <w:t xml:space="preserve">i </w:t>
            </w:r>
            <w:r w:rsidRPr="00233788">
              <w:rPr>
                <w:sz w:val="18"/>
                <w:szCs w:val="18"/>
                <w:lang w:val="pl-PL"/>
              </w:rPr>
              <w:t>zdolność do doskonalenia oferty w celu pozyskania studentów i środków finansowych oraz budowania reputacji w ramach uczelni oraz w relacjach z innymi instytucjami akademickimi</w:t>
            </w:r>
          </w:p>
        </w:tc>
      </w:tr>
      <w:tr w:rsidR="000C16BD" w:rsidRPr="00233788" w14:paraId="27E3DDA8" w14:textId="77777777" w:rsidTr="00B668F9">
        <w:tblPrEx>
          <w:tblCellMar>
            <w:left w:w="70" w:type="dxa"/>
            <w:right w:w="70" w:type="dxa"/>
          </w:tblCellMar>
        </w:tblPrEx>
        <w:trPr>
          <w:trHeight w:val="2278"/>
        </w:trPr>
        <w:tc>
          <w:tcPr>
            <w:tcW w:w="9061" w:type="dxa"/>
            <w:gridSpan w:val="6"/>
            <w:noWrap/>
          </w:tcPr>
          <w:p w14:paraId="7C1760A7" w14:textId="77777777" w:rsidR="000C16BD" w:rsidRPr="00233788" w:rsidRDefault="000C16BD" w:rsidP="00B668F9">
            <w:pPr>
              <w:keepNext/>
              <w:ind w:firstLine="0"/>
              <w:jc w:val="center"/>
              <w:rPr>
                <w:lang w:val="pl-PL"/>
              </w:rPr>
            </w:pPr>
            <w:r>
              <w:rPr>
                <w:noProof/>
              </w:rPr>
              <w:drawing>
                <wp:inline distT="0" distB="0" distL="0" distR="0" wp14:anchorId="6EDDB965" wp14:editId="4B1E3F77">
                  <wp:extent cx="4885479" cy="3240000"/>
                  <wp:effectExtent l="0" t="0" r="0" b="0"/>
                  <wp:docPr id="42299834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5479" cy="3240000"/>
                          </a:xfrm>
                          <a:prstGeom prst="rect">
                            <a:avLst/>
                          </a:prstGeom>
                          <a:noFill/>
                          <a:ln>
                            <a:noFill/>
                          </a:ln>
                        </pic:spPr>
                      </pic:pic>
                    </a:graphicData>
                  </a:graphic>
                </wp:inline>
              </w:drawing>
            </w:r>
          </w:p>
        </w:tc>
      </w:tr>
    </w:tbl>
    <w:p w14:paraId="6BBB3A97" w14:textId="77777777" w:rsidR="000C16BD" w:rsidRPr="00D95B07" w:rsidRDefault="000C16BD" w:rsidP="000C16BD">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D95B07">
        <w:rPr>
          <w:noProof/>
          <w:lang w:val="pl-PL"/>
        </w:rPr>
        <w:t>(de Boer i in., 2007; Leja, 2011, s. 175)</w:t>
      </w:r>
      <w:r w:rsidRPr="00233788">
        <w:fldChar w:fldCharType="end"/>
      </w:r>
    </w:p>
    <w:p w14:paraId="08C3946A" w14:textId="77777777" w:rsidR="000C16BD" w:rsidRPr="00233788" w:rsidRDefault="000C16BD" w:rsidP="000C16BD">
      <w:r w:rsidRPr="00233788">
        <w:t>Analizując różnice pomiędzy modelem uniwersytetu przedsiębiorczego i uniwersytetu społecznie odpowiedzialnego</w:t>
      </w:r>
      <w:r>
        <w:t xml:space="preserve"> </w:t>
      </w:r>
      <w:r w:rsidRPr="00233788">
        <w:t>(</w:t>
      </w:r>
      <w:r>
        <w:t xml:space="preserve">por. </w:t>
      </w:r>
      <w:r>
        <w:fldChar w:fldCharType="begin"/>
      </w:r>
      <w:r>
        <w:instrText xml:space="preserve"> REF _Ref134896694 \h </w:instrText>
      </w:r>
      <w:r>
        <w:fldChar w:fldCharType="separate"/>
      </w:r>
      <w:r w:rsidRPr="00233788">
        <w:t xml:space="preserve">Tabela </w:t>
      </w:r>
      <w:r>
        <w:rPr>
          <w:noProof/>
        </w:rPr>
        <w:t>4</w:t>
      </w:r>
      <w:r>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t> przedstawicielami różnych grup, podmiotów i organizacji</w:t>
      </w:r>
      <w:r w:rsidRPr="00233788">
        <w:t xml:space="preserve"> w uniwersytecie społecznie odpowiedzialnym. Biorąc pod uwagę, że w przypadku uczelni publicznych jednym z istotniejszych </w:t>
      </w:r>
      <w:r>
        <w:t>wymagań</w:t>
      </w:r>
      <w:r w:rsidRPr="00233788">
        <w:t xml:space="preserve"> będzie </w:t>
      </w:r>
      <w:r>
        <w:t>zgodność z regulacjami państwowymi,</w:t>
      </w:r>
      <w:r w:rsidRPr="00233788">
        <w:t xml:space="preserve"> to taka zmiana niekoniecznie musi oznaczać rezygnację państwa z wpływu na uczelnię. Raczej taka zmiana może indukować bardziej dobrowolne uwzględnianie oczekiwań państwa jako istotnego </w:t>
      </w:r>
      <w:r>
        <w:t>podmiotu zainteresowanego</w:t>
      </w:r>
      <w:r w:rsidRPr="00233788">
        <w:t xml:space="preserve"> oraz większą przestrzeń do wypracowywania rozwiązań przy pomocy dialogu, a nie przymusu</w:t>
      </w:r>
      <w:r>
        <w:t xml:space="preserve"> </w:t>
      </w:r>
      <w:r>
        <w:fldChar w:fldCharType="begin" w:fldLock="1"/>
      </w:r>
      <w:r>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fldChar w:fldCharType="separate"/>
      </w:r>
      <w:r w:rsidRPr="0045106D">
        <w:rPr>
          <w:noProof/>
        </w:rPr>
        <w:t>(por. Blikle, 2017, s. 99)</w:t>
      </w:r>
      <w:r>
        <w:fldChar w:fldCharType="end"/>
      </w:r>
      <w:r w:rsidRPr="00233788">
        <w:t xml:space="preserve">. Natomiast droga od modelu uniwersytetu liberalnego </w:t>
      </w:r>
      <w:r w:rsidRPr="00233788">
        <w:lastRenderedPageBreak/>
        <w:t xml:space="preserve">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921CC1">
        <w:rPr>
          <w:noProof/>
        </w:rPr>
        <w:t>(por. Pardo del Val &amp; Martínez Fuentes, 2003)</w:t>
      </w:r>
      <w:r w:rsidRPr="00233788">
        <w:fldChar w:fldCharType="end"/>
      </w:r>
      <w:r w:rsidRPr="00233788">
        <w:t>.</w:t>
      </w:r>
    </w:p>
    <w:p w14:paraId="52216D2A" w14:textId="77777777" w:rsidR="000C16BD" w:rsidRPr="00233788" w:rsidRDefault="000C16BD" w:rsidP="000C16BD">
      <w:r w:rsidRPr="00233788">
        <w:t xml:space="preserve">W Polsce zmiany organizacyjne na uczelniach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6765C91C" w14:textId="77777777" w:rsidR="000C16BD" w:rsidRPr="00233788" w:rsidRDefault="000C16BD" w:rsidP="000C16BD">
      <w:pPr>
        <w:spacing w:before="0"/>
        <w:ind w:firstLine="284"/>
      </w:pPr>
      <w:r w:rsidRPr="00233788">
        <w:t>- zwiększenie roli produktywności badawczej w finansowaniu,</w:t>
      </w:r>
    </w:p>
    <w:p w14:paraId="46E123BE" w14:textId="77777777" w:rsidR="000C16BD" w:rsidRPr="00233788" w:rsidRDefault="000C16BD" w:rsidP="000C16BD">
      <w:pPr>
        <w:spacing w:before="0"/>
        <w:ind w:firstLine="284"/>
      </w:pPr>
      <w:r w:rsidRPr="00233788">
        <w:t>- oczekiwanie transformacji misji, struktur zarządzania i sposobów finansowania,</w:t>
      </w:r>
    </w:p>
    <w:p w14:paraId="4625116E" w14:textId="77777777" w:rsidR="000C16BD" w:rsidRPr="00233788" w:rsidRDefault="000C16BD" w:rsidP="000C16BD">
      <w:pPr>
        <w:spacing w:before="0"/>
        <w:ind w:firstLine="284"/>
      </w:pPr>
      <w:r w:rsidRPr="00233788">
        <w:t>- inicjacja stopniowego wprowadzania modelu finansowania opartego na grantach,</w:t>
      </w:r>
    </w:p>
    <w:p w14:paraId="171A87E6" w14:textId="77777777" w:rsidR="000C16BD" w:rsidRPr="00233788" w:rsidRDefault="000C16BD" w:rsidP="000C16BD">
      <w:pPr>
        <w:spacing w:before="0"/>
        <w:ind w:firstLine="284"/>
      </w:pPr>
      <w:r w:rsidRPr="00233788">
        <w:t>- utworzenie Narodowego Centrum Nauki (badania podstawowe) oraz Narodowego Centrum Badań i Rozwoju (badania stosowane)</w:t>
      </w:r>
      <w:r>
        <w:t>,</w:t>
      </w:r>
      <w:r w:rsidRPr="00233788">
        <w:t xml:space="preserve"> kierowanych przez uczonych i zasadniczo niezależnych od</w:t>
      </w:r>
      <w:r>
        <w:t> </w:t>
      </w:r>
      <w:r w:rsidRPr="00233788">
        <w:t xml:space="preserve">państwa, a rozstrzygających konkursy na granty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921CC1">
        <w:rPr>
          <w:noProof/>
        </w:rPr>
        <w:t>(por. Kwiek, 2015, s. 198)</w:t>
      </w:r>
      <w:r w:rsidRPr="00233788">
        <w:fldChar w:fldCharType="end"/>
      </w:r>
      <w:r w:rsidRPr="00233788">
        <w:t>.</w:t>
      </w:r>
    </w:p>
    <w:p w14:paraId="6FDC3B59" w14:textId="77777777" w:rsidR="000C16BD" w:rsidRPr="00233788" w:rsidRDefault="000C16BD" w:rsidP="000C16BD">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t> </w:t>
      </w:r>
      <w:r w:rsidRPr="00233788">
        <w:t xml:space="preserve">których uczestniczyło od 25 do 400 osób </w:t>
      </w:r>
      <w:r>
        <w:t>–</w:t>
      </w:r>
      <w:r w:rsidRPr="00233788">
        <w:t xml:space="preserve"> średnio ok.</w:t>
      </w:r>
      <w:r>
        <w:t xml:space="preserve"> </w:t>
      </w:r>
      <w:r w:rsidRPr="00233788">
        <w:t xml:space="preserve">140 </w:t>
      </w:r>
      <w:r w:rsidRPr="00233788">
        <w:fldChar w:fldCharType="begin" w:fldLock="1"/>
      </w:r>
      <w:r>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921CC1">
        <w:rPr>
          <w:noProof/>
        </w:rPr>
        <w:t>(Kwiek, 2017)</w:t>
      </w:r>
      <w:r w:rsidRPr="00233788">
        <w:fldChar w:fldCharType="end"/>
      </w:r>
      <w:r w:rsidRPr="00233788">
        <w:t xml:space="preserve">. Cały proces tworzenia </w:t>
      </w:r>
      <w:r w:rsidRPr="00233788">
        <w:lastRenderedPageBreak/>
        <w:t>ustawy obejmował okres ponad 2,5 roku od ogłoszenia konkursu dla środowiska akademickiego na</w:t>
      </w:r>
      <w:r>
        <w:t> </w:t>
      </w:r>
      <w:r w:rsidRPr="00233788">
        <w:t>założenia do Ustawy 2.0 (luty 2016) do podpisania przyjętej ustawy przez Prezydenta RP w dniu 1</w:t>
      </w:r>
      <w:r>
        <w:t> </w:t>
      </w:r>
      <w:r w:rsidRPr="00233788">
        <w:t xml:space="preserve">sierpnia 2018 </w:t>
      </w:r>
      <w:r w:rsidRPr="00233788">
        <w:fldChar w:fldCharType="begin" w:fldLock="1"/>
      </w:r>
      <w: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921CC1">
        <w:rPr>
          <w:noProof/>
        </w:rPr>
        <w:t>(MNiSW, 2019a)</w:t>
      </w:r>
      <w:r w:rsidRPr="00233788">
        <w:fldChar w:fldCharType="end"/>
      </w:r>
      <w:r w:rsidRPr="00233788">
        <w:t>.</w:t>
      </w:r>
    </w:p>
    <w:p w14:paraId="38EBDB41" w14:textId="24FAF064" w:rsidR="00D256F3" w:rsidRDefault="000C16BD" w:rsidP="00D256F3">
      <w:r w:rsidRPr="00233788">
        <w:t xml:space="preserve">Jednym z najistotniejszych czynników wpływających na rynek edukacji wyższej przy stosunkowo stabilnych regulacjach prawnych są trendy demograficzne </w:t>
      </w:r>
      <w:r w:rsidRPr="00233788">
        <w:fldChar w:fldCharType="begin" w:fldLock="1"/>
      </w:r>
      <w:r>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gdzie politykę państwa względem nich nieraz określa się jako </w:t>
      </w:r>
      <w:r w:rsidRPr="00233788">
        <w:rPr>
          <w:i/>
          <w:iCs/>
        </w:rPr>
        <w:t>politykę braku polityki</w:t>
      </w:r>
      <w:r w:rsidRPr="00233788">
        <w:t xml:space="preserve">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w:t>
      </w:r>
      <w:r>
        <w:t>y</w:t>
      </w:r>
      <w:r w:rsidRPr="00233788">
        <w:t xml:space="preserve"> Środkowej po</w:t>
      </w:r>
      <w:r>
        <w:t xml:space="preserve"> </w:t>
      </w:r>
      <w:r w:rsidRPr="00233788">
        <w:t>upadku komunizmu popyt na usługi uczelni był niezwykle duży. Jedną z przyczyn tego zjawiska jest wysoka premia płacowa za wykształcenie.</w:t>
      </w:r>
    </w:p>
    <w:p w14:paraId="331BDA8E" w14:textId="77777777" w:rsidR="000C16BD" w:rsidRPr="00233788" w:rsidRDefault="000C16BD" w:rsidP="000C16BD">
      <w:r w:rsidRPr="00233788">
        <w:t>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w:t>
      </w:r>
    </w:p>
    <w:p w14:paraId="4E9C384D" w14:textId="77777777" w:rsidR="000C16BD" w:rsidRPr="00233788" w:rsidRDefault="000C16BD" w:rsidP="000C16BD">
      <w:pPr>
        <w:pStyle w:val="Rysunek"/>
      </w:pPr>
      <w:r>
        <w:rPr>
          <w:noProof/>
        </w:rPr>
        <w:drawing>
          <wp:inline distT="0" distB="0" distL="0" distR="0" wp14:anchorId="3034BA1C" wp14:editId="71D4A0C8">
            <wp:extent cx="5758180" cy="3390265"/>
            <wp:effectExtent l="0" t="0" r="0" b="0"/>
            <wp:docPr id="364683286"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5A28BD16" w14:textId="77777777" w:rsidR="000C16BD" w:rsidRPr="00233788" w:rsidRDefault="000C16BD" w:rsidP="000C16BD">
      <w:pPr>
        <w:pStyle w:val="Tytutabeli"/>
      </w:pPr>
      <w:r w:rsidRPr="00233788">
        <w:t xml:space="preserve">Rysunek </w:t>
      </w:r>
      <w:fldSimple w:instr=" SEQ Rysunek \* ARABIC ">
        <w:r>
          <w:rPr>
            <w:noProof/>
          </w:rPr>
          <w:t>8</w:t>
        </w:r>
      </w:fldSimple>
      <w:r>
        <w:rPr>
          <w:noProof/>
        </w:rPr>
        <w:t>.</w:t>
      </w:r>
      <w:r w:rsidRPr="00233788">
        <w:t xml:space="preserve"> Udział wydatków publicznych na szkolnictwo wyższe w PKB Polski</w:t>
      </w:r>
    </w:p>
    <w:p w14:paraId="67EACA09" w14:textId="77777777" w:rsidR="000C16BD" w:rsidRPr="00D95B07" w:rsidRDefault="000C16BD" w:rsidP="000C16BD">
      <w:pPr>
        <w:pStyle w:val="rdo"/>
        <w:rPr>
          <w:lang w:val="pl-PL"/>
        </w:rPr>
      </w:pPr>
      <w:r w:rsidRPr="00D95B07">
        <w:rPr>
          <w:lang w:val="pl-PL"/>
        </w:rPr>
        <w:t xml:space="preserve">Źródło: opracowanie własne na podstawie </w:t>
      </w:r>
      <w:r w:rsidRPr="00233788">
        <w:fldChar w:fldCharType="begin" w:fldLock="1"/>
      </w:r>
      <w:r>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Pr="00FE3ACD">
        <w:rPr>
          <w:noProof/>
          <w:lang w:val="pl-PL"/>
        </w:rPr>
        <w:t>(GUS, 2020d, 2022b)</w:t>
      </w:r>
      <w:r w:rsidRPr="00233788">
        <w:fldChar w:fldCharType="end"/>
      </w:r>
    </w:p>
    <w:p w14:paraId="35559B54" w14:textId="109487CD" w:rsidR="000C16BD" w:rsidRPr="00233788" w:rsidRDefault="000C16BD" w:rsidP="000C16BD">
      <w:r w:rsidRPr="00233788">
        <w:t xml:space="preserve">Przedstawione na </w:t>
      </w:r>
      <w:r>
        <w:t>Rysunku 8</w:t>
      </w:r>
      <w:r w:rsidRPr="00233788">
        <w:t xml:space="preserve"> wartości wydatków publicznych na szkolnictwo wyższe </w:t>
      </w:r>
      <w:r>
        <w:t xml:space="preserve">w Polsce </w:t>
      </w:r>
      <w:r w:rsidRPr="00233788">
        <w:t>wskazują na stabilny trend wzrostowy w analizowanym okresie (2005</w:t>
      </w:r>
      <w:r>
        <w:t>–</w:t>
      </w:r>
      <w:r w:rsidRPr="00233788">
        <w:t>20</w:t>
      </w:r>
      <w:r>
        <w:t>21</w:t>
      </w:r>
      <w:r w:rsidRPr="00233788">
        <w:t>). Natomiast wzrosty wartości wydatków mają charakter skokowy, etapowy. Wydaje się, że wzrosty wydatków występują wraz z</w:t>
      </w:r>
      <w:r>
        <w:t> </w:t>
      </w:r>
      <w:r w:rsidRPr="00233788">
        <w:t xml:space="preserve">kolejnymi reformami systemu edukacji lub też zakończeniami kolejnych kadencji rządów. Bardziej </w:t>
      </w:r>
      <w:r w:rsidRPr="00233788">
        <w:lastRenderedPageBreak/>
        <w:t>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w:t>
      </w:r>
      <w:r>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t xml:space="preserve"> </w:t>
      </w:r>
    </w:p>
    <w:p w14:paraId="2BE0D8D7" w14:textId="43359DA0" w:rsidR="00D256F3" w:rsidRDefault="00D256F3" w:rsidP="00D256F3">
      <w:r>
        <w:t>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uwzględniania perspektywy przyszłości, ku jakiej zmierza świat nauki i edukacji wyższej. Nawiązując</w:t>
      </w:r>
      <w:r w:rsidRPr="00233788">
        <w:t xml:space="preserve"> do wniosków z </w:t>
      </w:r>
      <w:r>
        <w:t>pod</w:t>
      </w:r>
      <w:r w:rsidRPr="00233788">
        <w:t xml:space="preserve">rozdziału </w:t>
      </w:r>
      <w:r w:rsidRPr="00233788">
        <w:fldChar w:fldCharType="begin"/>
      </w:r>
      <w:r w:rsidRPr="00233788">
        <w:instrText xml:space="preserve"> REF _Ref62845084 \n \h </w:instrText>
      </w:r>
      <w:r w:rsidRPr="00233788">
        <w:fldChar w:fldCharType="separate"/>
      </w:r>
      <w:r>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w:t>
      </w:r>
      <w:r>
        <w:t> </w:t>
      </w:r>
      <w:r w:rsidRPr="00233788">
        <w:t xml:space="preserve">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w:t>
      </w:r>
      <w:r>
        <w:t>pod</w:t>
      </w:r>
      <w:r w:rsidRPr="00233788">
        <w:t xml:space="preserve">rozdziale </w:t>
      </w:r>
      <w:r w:rsidRPr="00233788">
        <w:fldChar w:fldCharType="begin"/>
      </w:r>
      <w:r w:rsidRPr="00233788">
        <w:instrText xml:space="preserve"> REF _Ref66113578 \r \h </w:instrText>
      </w:r>
      <w:r w:rsidRPr="00233788">
        <w:fldChar w:fldCharType="separate"/>
      </w:r>
      <w:r>
        <w:t>1.1.2</w:t>
      </w:r>
      <w:r w:rsidRPr="00233788">
        <w:fldChar w:fldCharType="end"/>
      </w:r>
      <w:r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 ramach kolejnego podrozdziału zostaną szerzej omówione specyficzne dla uniwersytetów wymagania wobec zarządzania nimi.</w:t>
      </w:r>
    </w:p>
    <w:p w14:paraId="4C75BC62" w14:textId="7334EC9C" w:rsidR="000C16BD" w:rsidRDefault="000C16BD" w:rsidP="00D256F3">
      <w:r w:rsidRPr="00233788">
        <w:t xml:space="preserve">Uczelnie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921CC1">
        <w:rPr>
          <w:noProof/>
        </w:rPr>
        <w:t>(por. Lewandowski &amp; Zieliński, 2012, s. 47)</w:t>
      </w:r>
      <w:r w:rsidRPr="00233788">
        <w:fldChar w:fldCharType="end"/>
      </w:r>
      <w:r w:rsidRPr="00233788">
        <w:t xml:space="preserve">. </w:t>
      </w:r>
      <w:r>
        <w:t>Po</w:t>
      </w:r>
      <w:r w:rsidRPr="00233788">
        <w:t>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t>innymi zainteresowanymi stronami</w:t>
      </w:r>
      <w:r w:rsidRPr="00233788">
        <w:t>.</w:t>
      </w:r>
    </w:p>
    <w:p w14:paraId="48B00969" w14:textId="77777777" w:rsidR="0058452D" w:rsidRPr="00233788" w:rsidRDefault="0058452D" w:rsidP="0058452D">
      <w:r w:rsidRPr="00233788">
        <w:lastRenderedPageBreak/>
        <w:t xml:space="preserve">Biorąc pod uwagę historyczny rozwój uniwersytetów opisany w </w:t>
      </w:r>
      <w:r>
        <w:t>pod</w:t>
      </w:r>
      <w:r w:rsidRPr="00233788">
        <w:t xml:space="preserve">rozdziale </w:t>
      </w:r>
      <w:r w:rsidRPr="00233788">
        <w:fldChar w:fldCharType="begin"/>
      </w:r>
      <w:r w:rsidRPr="00233788">
        <w:instrText xml:space="preserve"> REF _Ref62845084 \r \h </w:instrText>
      </w:r>
      <w:r w:rsidRPr="00233788">
        <w:fldChar w:fldCharType="separate"/>
      </w:r>
      <w:r>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t>
      </w:r>
      <w:r>
        <w:t>Rysunku 10</w:t>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921CC1">
        <w:rPr>
          <w:noProof/>
        </w:rPr>
        <w:t>(Leja, 2011, s. 189; Raynor, 1998, s. 373)</w:t>
      </w:r>
      <w:r w:rsidRPr="00233788">
        <w:fldChar w:fldCharType="end"/>
      </w:r>
      <w:r w:rsidRPr="00233788">
        <w:t xml:space="preserve">. Można zauważyć, że definicja ta ma pewne punkty wspólne z definicją kultury wg Austina (opisane szerzej w </w:t>
      </w:r>
      <w:r>
        <w:t>pod</w:t>
      </w:r>
      <w:r w:rsidRPr="00233788">
        <w:t xml:space="preserve">rozdziale </w:t>
      </w:r>
      <w:r w:rsidRPr="00233788">
        <w:fldChar w:fldCharType="begin"/>
      </w:r>
      <w:r w:rsidRPr="00233788">
        <w:instrText xml:space="preserve"> REF _Ref67311347 \r \h </w:instrText>
      </w:r>
      <w:r w:rsidRPr="00233788">
        <w:fldChar w:fldCharType="separate"/>
      </w:r>
      <w:r>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921CC1">
        <w:rPr>
          <w:noProof/>
        </w:rPr>
        <w:t>(Raynor, 1998, s. 373)</w:t>
      </w:r>
      <w:r w:rsidRPr="00233788">
        <w:fldChar w:fldCharType="end"/>
      </w:r>
      <w:r w:rsidRPr="00233788">
        <w:t>.</w:t>
      </w:r>
    </w:p>
    <w:p w14:paraId="2465D54A" w14:textId="77777777" w:rsidR="0058452D" w:rsidRPr="00233788" w:rsidRDefault="0058452D" w:rsidP="0058452D">
      <w:pPr>
        <w:pStyle w:val="Rysunek"/>
      </w:pPr>
      <w:r>
        <w:rPr>
          <w:noProof/>
        </w:rPr>
        <w:drawing>
          <wp:inline distT="0" distB="0" distL="0" distR="0" wp14:anchorId="585A6A42" wp14:editId="1FAB4D4E">
            <wp:extent cx="5132951" cy="2700000"/>
            <wp:effectExtent l="0" t="0" r="0" b="0"/>
            <wp:docPr id="1641214143"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2951" cy="2700000"/>
                    </a:xfrm>
                    <a:prstGeom prst="rect">
                      <a:avLst/>
                    </a:prstGeom>
                    <a:noFill/>
                    <a:ln>
                      <a:noFill/>
                    </a:ln>
                  </pic:spPr>
                </pic:pic>
              </a:graphicData>
            </a:graphic>
          </wp:inline>
        </w:drawing>
      </w:r>
    </w:p>
    <w:p w14:paraId="71B4510B" w14:textId="77777777" w:rsidR="0058452D" w:rsidRPr="00233788" w:rsidRDefault="0058452D" w:rsidP="0058452D">
      <w:pPr>
        <w:pStyle w:val="Tytutabeli"/>
      </w:pPr>
      <w:r w:rsidRPr="00233788">
        <w:t xml:space="preserve">Rysunek </w:t>
      </w:r>
      <w:fldSimple w:instr=" SEQ Rysunek \* ARABIC ">
        <w:r>
          <w:rPr>
            <w:noProof/>
          </w:rPr>
          <w:t>10</w:t>
        </w:r>
      </w:fldSimple>
      <w:r>
        <w:rPr>
          <w:noProof/>
        </w:rPr>
        <w:t>.</w:t>
      </w:r>
      <w:r w:rsidRPr="00233788">
        <w:t xml:space="preserve"> Miejsce celów w procesie zarządzania organizacją</w:t>
      </w:r>
    </w:p>
    <w:p w14:paraId="2D96190B" w14:textId="77777777" w:rsidR="0058452D" w:rsidRPr="00D95B07" w:rsidRDefault="0058452D" w:rsidP="0058452D">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D95B07">
        <w:rPr>
          <w:noProof/>
          <w:lang w:val="pl-PL"/>
        </w:rPr>
        <w:t>(Leja, 2011, s. 189; Raynor, 1998, s. 373)</w:t>
      </w:r>
      <w:r w:rsidRPr="00233788">
        <w:fldChar w:fldCharType="end"/>
      </w:r>
    </w:p>
    <w:p w14:paraId="78405533" w14:textId="724B932F" w:rsidR="000C16BD" w:rsidRDefault="0058452D" w:rsidP="0058452D">
      <w:r w:rsidRPr="00233788">
        <w:t xml:space="preserve">Lewa strona schematu przedstawionego </w:t>
      </w:r>
      <w:r>
        <w:t>na Rysunku 10</w:t>
      </w:r>
      <w:r w:rsidRPr="00233788">
        <w:t xml:space="preserve"> </w:t>
      </w:r>
      <w:r>
        <w:t>ukazuje</w:t>
      </w:r>
      <w:r w:rsidRPr="00233788">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921CC1">
        <w:rPr>
          <w:noProof/>
        </w:rPr>
        <w:t>(Kaplan &amp; Norton, 1992, s. 73)</w:t>
      </w:r>
      <w:r w:rsidRPr="00233788">
        <w:fldChar w:fldCharType="end"/>
      </w:r>
      <w:r w:rsidRPr="00233788">
        <w:t xml:space="preserve">. </w:t>
      </w:r>
      <w:r>
        <w:t xml:space="preserve">Stąd też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w:t>
      </w:r>
      <w:r w:rsidRPr="00233788">
        <w:lastRenderedPageBreak/>
        <w:t xml:space="preserve">są koncepcjami z zakresu zarządzania strategicznego. Odzwierciedlają one aspekt kulturowy związany ze sposobem wyrażania najważniejszych wartości </w:t>
      </w:r>
      <w:r w:rsidRPr="00233788">
        <w:fldChar w:fldCharType="begin" w:fldLock="1"/>
      </w:r>
      <w:r>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921CC1">
        <w:rPr>
          <w:noProof/>
        </w:rPr>
        <w:t>(Sułkowski i in., 2019, s. 759)</w:t>
      </w:r>
      <w:r w:rsidRPr="00233788">
        <w:fldChar w:fldCharType="end"/>
      </w:r>
      <w:r w:rsidRPr="00233788">
        <w:t xml:space="preserve">. Aspekty kultury uniwersyteckiej są szerzej zaprezentowane w </w:t>
      </w:r>
      <w:r>
        <w:t>pod</w:t>
      </w:r>
      <w:r w:rsidRPr="00233788">
        <w:t xml:space="preserve">rozdziale </w:t>
      </w:r>
      <w:r w:rsidRPr="00233788">
        <w:fldChar w:fldCharType="begin"/>
      </w:r>
      <w:r w:rsidRPr="00233788">
        <w:instrText xml:space="preserve"> REF _Ref67757874 \r \h </w:instrText>
      </w:r>
      <w:r w:rsidRPr="00233788">
        <w:fldChar w:fldCharType="separate"/>
      </w:r>
      <w:r>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921CC1">
        <w:rPr>
          <w:noProof/>
        </w:rPr>
        <w:t>(Sułkowski &amp; Woźniak, 2019, s. 759)</w:t>
      </w:r>
      <w:r w:rsidRPr="00233788">
        <w:fldChar w:fldCharType="end"/>
      </w:r>
      <w:r w:rsidRPr="00233788">
        <w:t>. Natomiast warte podkreślenia jest to, że szczególnie w przypadku publicznych uczelni cele strategiczne są determinowane przez to</w:t>
      </w:r>
      <w:r>
        <w:t>,</w:t>
      </w:r>
      <w:r w:rsidRPr="00233788">
        <w:t xml:space="preserve"> jakiego rodzaju jest to uczelnia oraz kim są kluczowi interesariusze </w:t>
      </w:r>
      <w:r w:rsidRPr="00233788">
        <w:fldChar w:fldCharType="begin" w:fldLock="1"/>
      </w:r>
      <w:r>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921CC1">
        <w:rPr>
          <w:noProof/>
        </w:rPr>
        <w:t>(Sułkowski i in., 2019, s. 304)</w:t>
      </w:r>
      <w:r w:rsidRPr="00233788">
        <w:fldChar w:fldCharType="end"/>
      </w:r>
      <w:r w:rsidRPr="00233788">
        <w:t>.</w:t>
      </w:r>
    </w:p>
    <w:p w14:paraId="6C3B27A1" w14:textId="0D4DCB72" w:rsidR="0058452D" w:rsidRDefault="0058452D" w:rsidP="0058452D">
      <w:r>
        <w:t>Ważnym zasobem niematerialnym uczelni jest również jej kultura organizacyjna. Posiada ona bowiem różne cechy, które mogą zarówno wspierać, jak i osłabiać zdolności do innowacyjności. W kolejnym podrozdziale zostaną szerzej omówione istotne z punktu widzenia zarządzania aspekty uniwersyteckiej kultury organizacyjnej.</w:t>
      </w:r>
    </w:p>
    <w:p w14:paraId="3752734C" w14:textId="131D9D58" w:rsidR="0058452D" w:rsidRDefault="0058452D" w:rsidP="0058452D">
      <w:r w:rsidRPr="00233788">
        <w:t xml:space="preserve">Spośród wielu cech </w:t>
      </w:r>
      <w:r>
        <w:t>od</w:t>
      </w:r>
      <w:r w:rsidRPr="00233788">
        <w:t>różniających uniwersytety od innych organizacji lub przedsiębiorstw jest ich specyficzna kultura organizacyjna.</w:t>
      </w:r>
    </w:p>
    <w:p w14:paraId="4BA8054E" w14:textId="77777777" w:rsidR="0058452D" w:rsidRPr="00233788" w:rsidRDefault="0058452D" w:rsidP="0058452D">
      <w:r>
        <w:t xml:space="preserve">Przyglądając się </w:t>
      </w:r>
      <w:r w:rsidRPr="00233788">
        <w:t>bardziej szczegółowo cechom kultury organizacyjnej uczelni</w:t>
      </w:r>
      <w:r>
        <w:t>,</w:t>
      </w:r>
      <w:r w:rsidRPr="00233788">
        <w:t xml:space="preserve"> warto wspomnieć zdanie Roberta H. Roya</w:t>
      </w:r>
      <w:r>
        <w:t>,</w:t>
      </w:r>
      <w:r w:rsidRPr="00233788">
        <w:t xml:space="preserve"> przytoczone przez Clarka </w:t>
      </w:r>
      <w:r w:rsidRPr="00233788">
        <w:fldChar w:fldCharType="begin" w:fldLock="1"/>
      </w:r>
      <w:r>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w:t>
      </w:r>
      <w:r>
        <w:t> 8</w:t>
      </w:r>
      <w:r w:rsidRPr="00233788">
        <w:t>.</w:t>
      </w:r>
    </w:p>
    <w:p w14:paraId="07E06E96" w14:textId="77777777" w:rsidR="0058452D" w:rsidRPr="00993B1A" w:rsidRDefault="0058452D" w:rsidP="0058452D">
      <w:pPr>
        <w:pStyle w:val="Tytutabeli"/>
      </w:pPr>
      <w:r w:rsidRPr="00993B1A">
        <w:lastRenderedPageBreak/>
        <w:t xml:space="preserve">Tabela </w:t>
      </w:r>
      <w:fldSimple w:instr=" SEQ Tabela \* ARABIC ">
        <w:r>
          <w:rPr>
            <w:noProof/>
          </w:rPr>
          <w:t>8</w:t>
        </w:r>
      </w:fldSimple>
      <w:r w:rsidRPr="00993B1A">
        <w:t>. Relacje pomiędzy elementami podstawowych kultur wpływających na pracowników akademickich</w:t>
      </w:r>
    </w:p>
    <w:tbl>
      <w:tblPr>
        <w:tblStyle w:val="TableGrid"/>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58452D" w:rsidRPr="00233788" w14:paraId="10111A70" w14:textId="77777777" w:rsidTr="00B668F9">
        <w:trPr>
          <w:cantSplit/>
        </w:trPr>
        <w:tc>
          <w:tcPr>
            <w:tcW w:w="1984" w:type="dxa"/>
            <w:gridSpan w:val="3"/>
            <w:vAlign w:val="center"/>
          </w:tcPr>
          <w:p w14:paraId="47FF1D86" w14:textId="77777777" w:rsidR="0058452D" w:rsidRPr="00233788" w:rsidRDefault="0058452D" w:rsidP="00B668F9">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211C7DE4"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5D164FFE"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3C07BE02" w14:textId="77777777" w:rsidR="0058452D" w:rsidRPr="00233788" w:rsidRDefault="0058452D" w:rsidP="00B668F9">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58452D" w:rsidRPr="00233788" w14:paraId="7D0326FD" w14:textId="77777777" w:rsidTr="00B668F9">
        <w:trPr>
          <w:cantSplit/>
        </w:trPr>
        <w:tc>
          <w:tcPr>
            <w:tcW w:w="1984" w:type="dxa"/>
            <w:gridSpan w:val="3"/>
            <w:vAlign w:val="center"/>
          </w:tcPr>
          <w:p w14:paraId="7B2FE7A4" w14:textId="77777777" w:rsidR="0058452D" w:rsidRPr="00233788" w:rsidRDefault="0058452D" w:rsidP="00B668F9">
            <w:pPr>
              <w:keepNext/>
              <w:spacing w:before="0" w:line="300" w:lineRule="auto"/>
              <w:ind w:firstLine="0"/>
              <w:jc w:val="center"/>
              <w:rPr>
                <w:sz w:val="20"/>
                <w:szCs w:val="20"/>
                <w:lang w:val="pl-PL"/>
              </w:rPr>
            </w:pPr>
            <w:r w:rsidRPr="00233788">
              <w:rPr>
                <w:sz w:val="20"/>
                <w:szCs w:val="20"/>
                <w:lang w:val="pl-PL"/>
              </w:rPr>
              <w:t xml:space="preserve">B. Kultura </w:t>
            </w:r>
            <w:r>
              <w:rPr>
                <w:sz w:val="20"/>
                <w:szCs w:val="20"/>
                <w:lang w:val="pl-PL"/>
              </w:rPr>
              <w:br/>
            </w:r>
            <w:r w:rsidRPr="00233788">
              <w:rPr>
                <w:sz w:val="20"/>
                <w:szCs w:val="20"/>
                <w:lang w:val="pl-PL"/>
              </w:rPr>
              <w:t>dyscypliny</w:t>
            </w:r>
          </w:p>
        </w:tc>
        <w:tc>
          <w:tcPr>
            <w:tcW w:w="7088" w:type="dxa"/>
            <w:gridSpan w:val="11"/>
            <w:vAlign w:val="center"/>
          </w:tcPr>
          <w:p w14:paraId="77D67E2E"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7AB3916F"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55DF50B9"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7328BDB8" w14:textId="77777777" w:rsidR="0058452D" w:rsidRPr="00233788" w:rsidRDefault="0058452D" w:rsidP="00B668F9">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58452D" w:rsidRPr="00233788" w14:paraId="52F6ABF9" w14:textId="77777777" w:rsidTr="00B668F9">
        <w:trPr>
          <w:cantSplit/>
        </w:trPr>
        <w:tc>
          <w:tcPr>
            <w:tcW w:w="1984" w:type="dxa"/>
            <w:gridSpan w:val="3"/>
            <w:vAlign w:val="center"/>
          </w:tcPr>
          <w:p w14:paraId="7CFBAE85" w14:textId="77777777" w:rsidR="0058452D" w:rsidRPr="00233788" w:rsidRDefault="0058452D" w:rsidP="00B668F9">
            <w:pPr>
              <w:keepNext/>
              <w:spacing w:before="0" w:line="300" w:lineRule="auto"/>
              <w:ind w:firstLine="0"/>
              <w:jc w:val="center"/>
              <w:rPr>
                <w:sz w:val="20"/>
                <w:szCs w:val="20"/>
                <w:lang w:val="pl-PL"/>
              </w:rPr>
            </w:pPr>
            <w:r w:rsidRPr="00233788">
              <w:rPr>
                <w:sz w:val="20"/>
                <w:szCs w:val="20"/>
                <w:lang w:val="pl-PL"/>
              </w:rPr>
              <w:t xml:space="preserve">C. Kultura </w:t>
            </w:r>
            <w:r>
              <w:rPr>
                <w:sz w:val="20"/>
                <w:szCs w:val="20"/>
                <w:lang w:val="pl-PL"/>
              </w:rPr>
              <w:br/>
            </w:r>
            <w:r w:rsidRPr="00233788">
              <w:rPr>
                <w:sz w:val="20"/>
                <w:szCs w:val="20"/>
                <w:lang w:val="pl-PL"/>
              </w:rPr>
              <w:t>uniwersytetu</w:t>
            </w:r>
          </w:p>
        </w:tc>
        <w:tc>
          <w:tcPr>
            <w:tcW w:w="7088" w:type="dxa"/>
            <w:gridSpan w:val="11"/>
            <w:vAlign w:val="center"/>
          </w:tcPr>
          <w:p w14:paraId="5E6312D6"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9D67296" w14:textId="77777777" w:rsidR="0058452D" w:rsidRPr="00233788" w:rsidRDefault="0058452D" w:rsidP="00B668F9">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58452D" w:rsidRPr="00233788" w14:paraId="1AF65B01" w14:textId="77777777" w:rsidTr="00B668F9">
        <w:trPr>
          <w:cantSplit/>
        </w:trPr>
        <w:tc>
          <w:tcPr>
            <w:tcW w:w="1984" w:type="dxa"/>
            <w:gridSpan w:val="3"/>
            <w:vAlign w:val="center"/>
          </w:tcPr>
          <w:p w14:paraId="5C30543C" w14:textId="77777777" w:rsidR="0058452D" w:rsidRPr="00233788" w:rsidRDefault="0058452D" w:rsidP="00B668F9">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451C6766"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6DB79994"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378BC7B0"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08788DC6"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13E38873"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58452D" w:rsidRPr="00233788" w14:paraId="3CBBC07A" w14:textId="77777777" w:rsidTr="00B668F9">
        <w:trPr>
          <w:cantSplit/>
        </w:trPr>
        <w:tc>
          <w:tcPr>
            <w:tcW w:w="648" w:type="dxa"/>
          </w:tcPr>
          <w:p w14:paraId="780DE3D1" w14:textId="77777777" w:rsidR="0058452D" w:rsidRPr="00233788" w:rsidRDefault="0058452D" w:rsidP="00B668F9">
            <w:pPr>
              <w:keepNext/>
              <w:spacing w:beforeLines="20" w:before="48"/>
              <w:ind w:firstLine="0"/>
              <w:rPr>
                <w:rFonts w:cs="Arial"/>
                <w:sz w:val="20"/>
                <w:szCs w:val="20"/>
                <w:lang w:val="pl-PL"/>
              </w:rPr>
            </w:pPr>
          </w:p>
        </w:tc>
        <w:tc>
          <w:tcPr>
            <w:tcW w:w="648" w:type="dxa"/>
            <w:vAlign w:val="center"/>
          </w:tcPr>
          <w:p w14:paraId="47E9BA71"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6CA26215"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2C99A216"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1CEBF38C"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22EAF543"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2ACFD60C"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02534183"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4F04E614"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9FB5C8C"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0B1A11B9"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022695CA"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1D4D26F9"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33DCE7F7"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58452D" w:rsidRPr="00233788" w14:paraId="371F8A70" w14:textId="77777777" w:rsidTr="00B668F9">
        <w:trPr>
          <w:cantSplit/>
        </w:trPr>
        <w:tc>
          <w:tcPr>
            <w:tcW w:w="648" w:type="dxa"/>
            <w:vAlign w:val="center"/>
          </w:tcPr>
          <w:p w14:paraId="09D3E8AF"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2192255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EAE608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2BAF00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897A25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C3C0DB2"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6E63C9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9AEEE94"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703846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CFC0937"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FA3E9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414A1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25C3C5D2"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6288D9F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r>
      <w:tr w:rsidR="0058452D" w:rsidRPr="00233788" w14:paraId="394872DB" w14:textId="77777777" w:rsidTr="00B668F9">
        <w:trPr>
          <w:cantSplit/>
        </w:trPr>
        <w:tc>
          <w:tcPr>
            <w:tcW w:w="648" w:type="dxa"/>
            <w:vAlign w:val="center"/>
          </w:tcPr>
          <w:p w14:paraId="500EC81F"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62203A81"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097160A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D9493F8"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FD73A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149957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EF8F0D8"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F3C61C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A805B9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947C97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099B7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9D58D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066876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78644217"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0F9D20D4" w14:textId="77777777" w:rsidTr="00B668F9">
        <w:trPr>
          <w:cantSplit/>
        </w:trPr>
        <w:tc>
          <w:tcPr>
            <w:tcW w:w="648" w:type="dxa"/>
            <w:vAlign w:val="center"/>
          </w:tcPr>
          <w:p w14:paraId="2B6AFF38"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42CDE20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6F64385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72D19A92"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E23CBB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E4C503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0ADB17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7CC15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7132F62"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60D87BA"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1CA07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5456FD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3DFF1D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14E303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73001EE3" w14:textId="77777777" w:rsidTr="00B668F9">
        <w:trPr>
          <w:cantSplit/>
        </w:trPr>
        <w:tc>
          <w:tcPr>
            <w:tcW w:w="648" w:type="dxa"/>
            <w:vAlign w:val="center"/>
          </w:tcPr>
          <w:p w14:paraId="1A010CE1"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3557DF7E"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725B0C1"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4BFA96A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6771995E"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C15A72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5BA749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D185EA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AF4590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B074C8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20F0C9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661DB6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32A2E2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43A1337"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597D8002" w14:textId="77777777" w:rsidTr="00B668F9">
        <w:trPr>
          <w:cantSplit/>
        </w:trPr>
        <w:tc>
          <w:tcPr>
            <w:tcW w:w="648" w:type="dxa"/>
            <w:vAlign w:val="center"/>
          </w:tcPr>
          <w:p w14:paraId="66ADD8AF"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365E92E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536A63F"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94A22A"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6D1E18F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36AFE72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54300D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684B4EA"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C1D494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3A91F61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C9A0E5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251ED6"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1CBB8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53F8D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6E337CB5" w14:textId="77777777" w:rsidTr="00B668F9">
        <w:trPr>
          <w:cantSplit/>
        </w:trPr>
        <w:tc>
          <w:tcPr>
            <w:tcW w:w="648" w:type="dxa"/>
            <w:vAlign w:val="center"/>
          </w:tcPr>
          <w:p w14:paraId="3EA49FE6"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4C9705D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8C89174"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180E263"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879C23C"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21D629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5C5B4EA8"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5E5782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F3EF99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FAAB2A"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4854DC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9051412"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2DFD56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00A823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12DD8573" w14:textId="77777777" w:rsidTr="00B668F9">
        <w:trPr>
          <w:cantSplit/>
        </w:trPr>
        <w:tc>
          <w:tcPr>
            <w:tcW w:w="648" w:type="dxa"/>
            <w:vAlign w:val="center"/>
          </w:tcPr>
          <w:p w14:paraId="48441314"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769CD2AF"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94B7D6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016E61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986863A"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8D858E7"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4ED77D18"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3BE6E02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33126B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FA7BE7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4359C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D768F4"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E22DB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FF72A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52E36395" w14:textId="77777777" w:rsidTr="00B668F9">
        <w:trPr>
          <w:cantSplit/>
        </w:trPr>
        <w:tc>
          <w:tcPr>
            <w:tcW w:w="648" w:type="dxa"/>
            <w:vAlign w:val="center"/>
          </w:tcPr>
          <w:p w14:paraId="57554319"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7CFC0A5E"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C26B4C0"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F12CA7"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64AC2B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D1D6563"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BC75EB4"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0A89142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47D60FA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A2449F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D35AA8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EDC8A68"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DB6B7E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BA308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78603518" w14:textId="77777777" w:rsidTr="00B668F9">
        <w:trPr>
          <w:cantSplit/>
        </w:trPr>
        <w:tc>
          <w:tcPr>
            <w:tcW w:w="648" w:type="dxa"/>
            <w:vAlign w:val="center"/>
          </w:tcPr>
          <w:p w14:paraId="78703719"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03FEB079"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CC4C52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3CB8584"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1CDDC77"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18F8DF5"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5C9D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5D3523"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5CC7F78"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0142ECE6"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F86DFE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448DBD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279A28"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C51C786"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47EE0A05" w14:textId="77777777" w:rsidTr="00B668F9">
        <w:trPr>
          <w:cantSplit/>
        </w:trPr>
        <w:tc>
          <w:tcPr>
            <w:tcW w:w="648" w:type="dxa"/>
            <w:vAlign w:val="center"/>
          </w:tcPr>
          <w:p w14:paraId="1DE1DC9F"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7CD97FD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09A71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05C8E8C"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D58599"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3186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7CB8E7"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4CE75D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8AD586"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C2E6686"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5B1FEB6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297E97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E4B33A"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8BCA40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420E846F" w14:textId="77777777" w:rsidTr="00B668F9">
        <w:trPr>
          <w:cantSplit/>
        </w:trPr>
        <w:tc>
          <w:tcPr>
            <w:tcW w:w="648" w:type="dxa"/>
            <w:vAlign w:val="center"/>
          </w:tcPr>
          <w:p w14:paraId="12033B5C"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108EE39"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A7C437"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51F651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0753D6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C083E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915B0A"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5E3691"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6051C3"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2D792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D8DF32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09B5461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4E483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35C68A"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0BB855CC" w14:textId="77777777" w:rsidTr="00B668F9">
        <w:trPr>
          <w:cantSplit/>
        </w:trPr>
        <w:tc>
          <w:tcPr>
            <w:tcW w:w="648" w:type="dxa"/>
            <w:vAlign w:val="center"/>
          </w:tcPr>
          <w:p w14:paraId="41FB6A2B"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6524D746"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1638899"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27C2C3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0B8797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018BB7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DBEFDD"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8DB6E5"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EAE3F3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DBBFA85"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869C7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A2DDE3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3CB1F0E4"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7334A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6D223CCE" w14:textId="77777777" w:rsidTr="00B668F9">
        <w:trPr>
          <w:cantSplit/>
        </w:trPr>
        <w:tc>
          <w:tcPr>
            <w:tcW w:w="648" w:type="dxa"/>
            <w:vAlign w:val="center"/>
          </w:tcPr>
          <w:p w14:paraId="39C02623"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1B83DAF1"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C731B4E"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EB4B50"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BB51CF3"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E244470"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0622BF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D942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26A35F9"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FA57125"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8F24A3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2152B04"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12023E7"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390E1AA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35FDBF20" w14:textId="77777777" w:rsidTr="00B668F9">
        <w:trPr>
          <w:cantSplit/>
        </w:trPr>
        <w:tc>
          <w:tcPr>
            <w:tcW w:w="9072" w:type="dxa"/>
            <w:gridSpan w:val="14"/>
          </w:tcPr>
          <w:p w14:paraId="5583A27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6299F20F" w14:textId="77777777" w:rsidR="0058452D" w:rsidRPr="00D95B07" w:rsidRDefault="0058452D" w:rsidP="0058452D">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D95B07">
        <w:rPr>
          <w:noProof/>
          <w:lang w:val="pl-PL"/>
        </w:rPr>
        <w:t>(Austin, 1990; Clark, 1980)</w:t>
      </w:r>
      <w:r w:rsidRPr="00233788">
        <w:fldChar w:fldCharType="end"/>
      </w:r>
    </w:p>
    <w:p w14:paraId="46E81592" w14:textId="77777777" w:rsidR="0058452D" w:rsidRPr="00233788" w:rsidRDefault="0058452D" w:rsidP="0058452D">
      <w:r w:rsidRPr="00233788">
        <w:t>Każda z wymienionych kultur akademickich składa się z co najmniej kilku elementów</w:t>
      </w:r>
      <w:r>
        <w:t xml:space="preserve"> (</w:t>
      </w:r>
      <w:r>
        <w:fldChar w:fldCharType="begin"/>
      </w:r>
      <w:r>
        <w:instrText xml:space="preserve"> REF _Ref134896895 \h </w:instrText>
      </w:r>
      <w:r>
        <w:fldChar w:fldCharType="separate"/>
      </w:r>
      <w:r w:rsidRPr="00993B1A">
        <w:t xml:space="preserve">Tabela </w:t>
      </w:r>
      <w:r>
        <w:rPr>
          <w:noProof/>
        </w:rPr>
        <w:t>8</w:t>
      </w:r>
      <w:r>
        <w:fldChar w:fldCharType="end"/>
      </w:r>
      <w:r>
        <w:t>)</w:t>
      </w:r>
      <w:r w:rsidRPr="00233788">
        <w:t>. Ocena potencjaln</w:t>
      </w:r>
      <w:r>
        <w:t>ych</w:t>
      </w:r>
      <w:r w:rsidRPr="00233788">
        <w:t xml:space="preserve"> wzajemnych korelacji kultur akademickich może być niezwykle istotna</w:t>
      </w:r>
      <w:r>
        <w:t>,</w:t>
      </w:r>
      <w:r w:rsidRPr="00233788">
        <w:t xml:space="preserve"> by zrozumieć naturę powstających konfliktów lub też paradoksów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921CC1">
        <w:rPr>
          <w:noProof/>
        </w:rPr>
        <w:t>(por. Leja, 2011)</w:t>
      </w:r>
      <w:r w:rsidRPr="00233788">
        <w:fldChar w:fldCharType="end"/>
      </w:r>
      <w:r>
        <w:t>,</w:t>
      </w:r>
      <w:r w:rsidRPr="00233788">
        <w:t xml:space="preserve"> dotyczących przede </w:t>
      </w:r>
      <w:r w:rsidRPr="00233788">
        <w:lastRenderedPageBreak/>
        <w:t xml:space="preserve">wszystkim pracowników akademickich, ale również innych </w:t>
      </w:r>
      <w:r>
        <w:t>grup zainteresowanych wobec</w:t>
      </w:r>
      <w:r w:rsidRPr="00233788">
        <w:t xml:space="preserve"> uczelni lub wydziału. Konflikty te są rezultatem przebywania pod wpływem wszystkich czterech kultur jednocześnie, a niektóre z nich nie są komplementarne </w:t>
      </w:r>
      <w:r w:rsidRPr="00233788">
        <w:fldChar w:fldCharType="begin" w:fldLock="1"/>
      </w:r>
      <w: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w:t>
      </w:r>
      <w:r>
        <w:t> </w:t>
      </w:r>
      <w:r w:rsidRPr="00233788">
        <w:t xml:space="preserve">kultury uniwersytetu. Wartości i przekonania te bowiem często są określane jako etos akademicki. Jak ukazuje to Leja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w:t>
      </w:r>
      <w:r>
        <w:t> </w:t>
      </w:r>
      <w:r w:rsidRPr="00233788">
        <w:t xml:space="preserve">jednocześnie stanowi wspólny i odrębny zbiór wartości dotyczących standardów, jakości i metod codziennej pracy naukowej </w:t>
      </w:r>
      <w:r w:rsidRPr="00233788">
        <w:fldChar w:fldCharType="begin" w:fldLock="1"/>
      </w:r>
      <w: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921CC1">
        <w:rPr>
          <w:noProof/>
        </w:rPr>
        <w:t>(Toma, 1997, s. 689)</w:t>
      </w:r>
      <w:r w:rsidRPr="00233788">
        <w:fldChar w:fldCharType="end"/>
      </w:r>
      <w:r w:rsidRPr="00233788">
        <w:t>.</w:t>
      </w:r>
    </w:p>
    <w:p w14:paraId="75DC61D2" w14:textId="7D878803" w:rsidR="0058452D" w:rsidRDefault="0058452D" w:rsidP="0058452D">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w:t>
      </w:r>
      <w:r>
        <w:t> </w:t>
      </w:r>
      <w:r w:rsidRPr="00233788">
        <w:t>konkretnym czasie oraz systemu nagród</w:t>
      </w:r>
      <w:r>
        <w:t>,</w:t>
      </w:r>
      <w:r w:rsidRPr="00233788">
        <w:t xml:space="preserve"> jaki dotyczy pracowników akademickich. Te trzy obszary są zazwyczaj definiowane w sposób formalny, ale oczywiście kultura instytucji akademickiej jest </w:t>
      </w:r>
      <w:r>
        <w:t>formowana</w:t>
      </w:r>
      <w:r w:rsidRPr="00233788">
        <w:t xml:space="preserve"> również poprzez postawy, wartości oraz relacje kształtowane w domenie</w:t>
      </w:r>
      <w:r w:rsidRPr="00001D48">
        <w:rPr>
          <w:rStyle w:val="FootnoteReference"/>
        </w:rPr>
        <w:footnoteReference w:id="3"/>
      </w:r>
      <w:r w:rsidRPr="00233788">
        <w:t xml:space="preserve"> nieformalnej.</w:t>
      </w:r>
    </w:p>
    <w:p w14:paraId="41977A2B" w14:textId="77777777" w:rsidR="0058452D" w:rsidRPr="00233788" w:rsidRDefault="0058452D" w:rsidP="0058452D">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6B36AD1E" w14:textId="77777777" w:rsidR="0058452D" w:rsidRPr="00233788" w:rsidRDefault="0058452D" w:rsidP="0058452D">
      <w:pPr>
        <w:pStyle w:val="ListParagraph"/>
        <w:numPr>
          <w:ilvl w:val="0"/>
          <w:numId w:val="13"/>
        </w:numPr>
        <w:spacing w:before="0" w:line="300" w:lineRule="auto"/>
        <w:ind w:left="641" w:hanging="357"/>
      </w:pPr>
      <w:r w:rsidRPr="00233788">
        <w:t>kultura kolegialna – cenione są zaangażowanie naukowe, wspólne podejmowanie decyzji i racjonalność;</w:t>
      </w:r>
    </w:p>
    <w:p w14:paraId="2B9C4E83" w14:textId="77777777" w:rsidR="0058452D" w:rsidRPr="00233788" w:rsidRDefault="0058452D" w:rsidP="0058452D">
      <w:pPr>
        <w:pStyle w:val="ListParagraph"/>
        <w:numPr>
          <w:ilvl w:val="0"/>
          <w:numId w:val="13"/>
        </w:numPr>
        <w:spacing w:before="0" w:line="300" w:lineRule="auto"/>
        <w:ind w:left="641" w:hanging="357"/>
      </w:pPr>
      <w:r w:rsidRPr="00233788">
        <w:t>kultura zarządcza – skupienie na celach uczelni, a cenione są skuteczność, umiejętność efektywnego nadzoru i odpowiedzialność fiskalna;</w:t>
      </w:r>
    </w:p>
    <w:p w14:paraId="267CBFBF" w14:textId="77777777" w:rsidR="0058452D" w:rsidRPr="00233788" w:rsidRDefault="0058452D" w:rsidP="0058452D">
      <w:pPr>
        <w:pStyle w:val="ListParagraph"/>
        <w:numPr>
          <w:ilvl w:val="0"/>
          <w:numId w:val="13"/>
        </w:numPr>
        <w:spacing w:before="0" w:line="300" w:lineRule="auto"/>
        <w:ind w:left="641" w:hanging="357"/>
      </w:pPr>
      <w:r w:rsidRPr="00233788">
        <w:t>kultura rozwoju – wartościami są osobisty i zawodowy rozwój wszystkich członków społeczności akademickiej;</w:t>
      </w:r>
    </w:p>
    <w:p w14:paraId="1AD4D928" w14:textId="77777777" w:rsidR="0058452D" w:rsidRPr="00233788" w:rsidRDefault="0058452D" w:rsidP="0058452D">
      <w:pPr>
        <w:pStyle w:val="ListParagraph"/>
        <w:numPr>
          <w:ilvl w:val="0"/>
          <w:numId w:val="13"/>
        </w:numPr>
        <w:spacing w:before="0" w:line="300" w:lineRule="auto"/>
        <w:ind w:left="641" w:hanging="357"/>
      </w:pPr>
      <w:r w:rsidRPr="00233788">
        <w:t>kultura negocjowania – cenione są zasady i procedury zapewniające równość i egalitarność, a</w:t>
      </w:r>
      <w:r>
        <w:t> </w:t>
      </w:r>
      <w:r w:rsidRPr="00233788">
        <w:t xml:space="preserve">także konfrontacje, grupy interesów, mediacje i władza </w:t>
      </w:r>
      <w:r w:rsidRPr="00233788">
        <w:fldChar w:fldCharType="begin" w:fldLock="1"/>
      </w:r>
      <w:r>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921CC1">
        <w:rPr>
          <w:noProof/>
        </w:rPr>
        <w:t>(Kezar &amp; Eckel, 2002, s. 439)</w:t>
      </w:r>
      <w:r w:rsidRPr="00233788">
        <w:fldChar w:fldCharType="end"/>
      </w:r>
      <w:r w:rsidRPr="00233788">
        <w:t>.</w:t>
      </w:r>
    </w:p>
    <w:p w14:paraId="729B940B" w14:textId="77777777" w:rsidR="0058452D" w:rsidRPr="00233788" w:rsidRDefault="0058452D" w:rsidP="0058452D">
      <w:pPr>
        <w:ind w:firstLine="0"/>
      </w:pPr>
      <w:proofErr w:type="spellStart"/>
      <w:r w:rsidRPr="00233788">
        <w:lastRenderedPageBreak/>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921CC1">
        <w:rPr>
          <w:noProof/>
        </w:rPr>
        <w:t>(Kezar &amp; Eckel, 2002, s. 439)</w:t>
      </w:r>
      <w:r w:rsidRPr="00233788">
        <w:fldChar w:fldCharType="end"/>
      </w:r>
      <w:r w:rsidRPr="00233788">
        <w:t>.</w:t>
      </w:r>
    </w:p>
    <w:p w14:paraId="13BCCA7B" w14:textId="77777777" w:rsidR="0058452D" w:rsidRPr="00233788" w:rsidRDefault="0058452D" w:rsidP="0058452D">
      <w:r w:rsidRPr="00233788">
        <w:t xml:space="preserve">Nawiązując </w:t>
      </w:r>
      <w:r>
        <w:t>do</w:t>
      </w:r>
      <w:r w:rsidRPr="00233788">
        <w:t xml:space="preserve"> przytoczonego na początku tego </w:t>
      </w:r>
      <w:r>
        <w:t>pod</w:t>
      </w:r>
      <w:r w:rsidRPr="00233788">
        <w:t xml:space="preserve">rozdziału zdania </w:t>
      </w:r>
      <w:proofErr w:type="spellStart"/>
      <w:r w:rsidRPr="00233788">
        <w:t>Kuh</w:t>
      </w:r>
      <w:r>
        <w:t>a</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w:t>
      </w:r>
      <w:r>
        <w:t> </w:t>
      </w:r>
      <w:r w:rsidRPr="00233788">
        <w:t xml:space="preserve">zachowania badaczy jest kultura dyscypliny, a jej wpływ rośnie wraz ze wzrostem zaawansowania struktury akademickiej </w:t>
      </w:r>
      <w:r w:rsidRPr="00233788">
        <w:fldChar w:fldCharType="begin" w:fldLock="1"/>
      </w:r>
      <w:r>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921CC1">
        <w:rPr>
          <w:noProof/>
        </w:rPr>
        <w:t>(1990, s. 72)</w:t>
      </w:r>
      <w:r w:rsidRPr="00233788">
        <w:fldChar w:fldCharType="end"/>
      </w:r>
      <w:r w:rsidRPr="00233788">
        <w:t xml:space="preserve"> proponuje jako panaceum na złagodzenie napięć pomiędzy różnymi kulturami</w:t>
      </w:r>
      <w:r>
        <w:t>,</w:t>
      </w:r>
      <w:r w:rsidRPr="00233788">
        <w:t xml:space="preserve"> stawiającymi różny nacisk na badania i kształcenie, by wzmocnić uznanie dla kształcenia. Jest to prawdopodobnie słuszne w kontekście uniwersytetów anglosaskich. Obecne reformy szkolnictwa w Polsce wyraźnie wydają się iść w</w:t>
      </w:r>
      <w:r>
        <w:t> </w:t>
      </w:r>
      <w:r w:rsidRPr="00233788">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50C7FE9D" w14:textId="77777777" w:rsidR="0058452D" w:rsidRPr="00233788" w:rsidRDefault="0058452D" w:rsidP="0058452D">
      <w:r w:rsidRPr="00233788">
        <w:t xml:space="preserve">Ważnym pojęciem pomocnym do zrozumienia </w:t>
      </w:r>
      <w:proofErr w:type="spellStart"/>
      <w:r w:rsidRPr="00233788">
        <w:t>zachowań</w:t>
      </w:r>
      <w:proofErr w:type="spellEnd"/>
      <w:r w:rsidRPr="00233788">
        <w:t xml:space="preserve">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921CC1">
        <w:rPr>
          <w:noProof/>
        </w:rPr>
        <w:t>(Blackmore &amp; Kandiko, 2011, s. 408)</w:t>
      </w:r>
      <w:r w:rsidRPr="00233788">
        <w:fldChar w:fldCharType="end"/>
      </w:r>
      <w:r w:rsidRPr="00233788">
        <w:t>. Powiązania pomiędzy różnymi czynnikami motywacji akademickich zostały przedstawione na Rysunku</w:t>
      </w:r>
      <w:r>
        <w:t> 12</w:t>
      </w:r>
      <w:r w:rsidRPr="00233788">
        <w:t>.</w:t>
      </w:r>
    </w:p>
    <w:p w14:paraId="237F9E1C" w14:textId="77777777" w:rsidR="0058452D" w:rsidRDefault="0058452D" w:rsidP="0058452D">
      <w:pPr>
        <w:pStyle w:val="Rysunek"/>
      </w:pPr>
      <w:r>
        <w:rPr>
          <w:noProof/>
        </w:rPr>
        <w:lastRenderedPageBreak/>
        <w:drawing>
          <wp:inline distT="0" distB="0" distL="0" distR="0" wp14:anchorId="2E9C3E33" wp14:editId="3B0AEBF1">
            <wp:extent cx="4655652" cy="3348000"/>
            <wp:effectExtent l="0" t="0" r="0" b="0"/>
            <wp:docPr id="1859960278"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5652" cy="3348000"/>
                    </a:xfrm>
                    <a:prstGeom prst="rect">
                      <a:avLst/>
                    </a:prstGeom>
                    <a:noFill/>
                    <a:ln>
                      <a:noFill/>
                    </a:ln>
                  </pic:spPr>
                </pic:pic>
              </a:graphicData>
            </a:graphic>
          </wp:inline>
        </w:drawing>
      </w:r>
    </w:p>
    <w:p w14:paraId="71E1602D" w14:textId="77777777" w:rsidR="0058452D" w:rsidRPr="00233788" w:rsidRDefault="0058452D" w:rsidP="0058452D">
      <w:pPr>
        <w:pStyle w:val="Rysunek"/>
      </w:pPr>
      <w:r>
        <w:t xml:space="preserve">Rysunek </w:t>
      </w:r>
      <w:fldSimple w:instr=" SEQ Rysunek \* ARABIC ">
        <w:r>
          <w:rPr>
            <w:noProof/>
          </w:rPr>
          <w:t>12</w:t>
        </w:r>
      </w:fldSimple>
      <w:r>
        <w:rPr>
          <w:noProof/>
        </w:rPr>
        <w:t>.</w:t>
      </w:r>
      <w:r>
        <w:t xml:space="preserve"> </w:t>
      </w:r>
      <w:r w:rsidRPr="00233788">
        <w:t>Model motywacji akademickich</w:t>
      </w:r>
    </w:p>
    <w:p w14:paraId="6E338D8A" w14:textId="77777777" w:rsidR="0058452D" w:rsidRPr="00D95B07" w:rsidRDefault="0058452D" w:rsidP="0058452D">
      <w:pPr>
        <w:pStyle w:val="rdo"/>
        <w:rPr>
          <w:lang w:val="pl-PL"/>
        </w:rPr>
      </w:pPr>
      <w:r w:rsidRPr="00D95B07">
        <w:rPr>
          <w:lang w:val="pl-PL"/>
        </w:rPr>
        <w:t xml:space="preserve">Źródło: </w:t>
      </w:r>
      <w:r w:rsidRPr="00233788">
        <w:fldChar w:fldCharType="begin" w:fldLock="1"/>
      </w:r>
      <w:r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D95B07">
        <w:rPr>
          <w:noProof/>
          <w:lang w:val="pl-PL"/>
        </w:rPr>
        <w:t>(Blackmore &amp; Kandiko, 2011, s. 405)</w:t>
      </w:r>
      <w:r w:rsidRPr="00233788">
        <w:fldChar w:fldCharType="end"/>
      </w:r>
    </w:p>
    <w:p w14:paraId="4AC9D640" w14:textId="77777777" w:rsidR="0058452D" w:rsidRPr="00233788" w:rsidRDefault="0058452D" w:rsidP="0058452D">
      <w:r>
        <w:t>W</w:t>
      </w:r>
      <w:r w:rsidRPr="00233788">
        <w:t>zajemne relacje trzech obszarów motywacji akademickich</w:t>
      </w:r>
      <w:r>
        <w:t xml:space="preserve"> </w:t>
      </w:r>
      <w:r w:rsidRPr="00233788">
        <w:t>(</w:t>
      </w:r>
      <w:r>
        <w:fldChar w:fldCharType="begin"/>
      </w:r>
      <w:r>
        <w:instrText xml:space="preserve"> REF _Ref134899759 \h </w:instrText>
      </w:r>
      <w:r>
        <w:fldChar w:fldCharType="separate"/>
      </w:r>
      <w:r>
        <w:t xml:space="preserve">Rysunek </w:t>
      </w:r>
      <w:r>
        <w:rPr>
          <w:noProof/>
        </w:rPr>
        <w:t>12</w:t>
      </w:r>
      <w:r>
        <w:fldChar w:fldCharType="end"/>
      </w:r>
      <w:r w:rsidRPr="00233788">
        <w:t xml:space="preserve">) </w:t>
      </w:r>
      <w:r>
        <w:t>w</w:t>
      </w:r>
      <w:r w:rsidRPr="00233788">
        <w:t xml:space="preserve">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t>e</w:t>
      </w:r>
      <w:r w:rsidRPr="00233788">
        <w:t xml:space="preserve"> w odmienny sposób. Ponadto w wyniku nakładania się motywacji z różnych obszarów możemy określić zjawiska pomocne w identyfikacji skutków istnienia poszczególnych współzależności </w:t>
      </w:r>
      <w:r w:rsidRPr="00233788">
        <w:fldChar w:fldCharType="begin" w:fldLock="1"/>
      </w:r>
      <w: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921CC1">
        <w:rPr>
          <w:noProof/>
        </w:rPr>
        <w:t>(Blackmore &amp; Kandiko, 2011)</w:t>
      </w:r>
      <w:r w:rsidRPr="00233788">
        <w:fldChar w:fldCharType="end"/>
      </w:r>
      <w:r w:rsidRPr="00233788">
        <w:t>, co może być istotnym obszarem konfliktów wartości doświadczanych przez pracowników akademickich.</w:t>
      </w:r>
    </w:p>
    <w:p w14:paraId="5976C245" w14:textId="4094903D" w:rsidR="0058452D" w:rsidRDefault="0058452D" w:rsidP="0058452D">
      <w:r w:rsidRPr="00233788">
        <w:t xml:space="preserve">Zjawiska reputacji i prestiżu są niezwykle istotne dla uczelni i mają na nie znacznie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w:t>
      </w:r>
      <w:r w:rsidRPr="00233788">
        <w:lastRenderedPageBreak/>
        <w:t>sków.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w:t>
      </w:r>
      <w:r>
        <w:t>,</w:t>
      </w:r>
      <w:r w:rsidRPr="00233788">
        <w:t xml:space="preserve"> co doświadczają prestiżu</w:t>
      </w:r>
      <w:r>
        <w:t>,</w:t>
      </w:r>
      <w:r w:rsidRPr="00233788">
        <w:t xml:space="preserve"> są zmotywowani do konkurowania wśród równych sobie rangą, by zachować korzyści płynące z wysokiego statusu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921CC1">
        <w:rPr>
          <w:noProof/>
        </w:rPr>
        <w:t>(Campbell i in., 2019, s. 720)</w:t>
      </w:r>
      <w:r w:rsidRPr="00233788">
        <w:fldChar w:fldCharType="end"/>
      </w:r>
      <w:r w:rsidRPr="00233788">
        <w:t>. Reputację natomiast definiuje się jako konstrukt socjologiczny</w:t>
      </w:r>
      <w:r>
        <w:t>,</w:t>
      </w:r>
      <w:r w:rsidRPr="00233788">
        <w:t xml:space="preserve"> zdefiniowany jako ogólny poziom szacunku dla organizacji wyrażanego przez interesariuszy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921CC1">
        <w:rPr>
          <w:noProof/>
        </w:rPr>
        <w:t>(Finch i in., 2013, s. 35)</w:t>
      </w:r>
      <w:r w:rsidRPr="00233788">
        <w:fldChar w:fldCharType="end"/>
      </w:r>
      <w:r>
        <w:t>;</w:t>
      </w:r>
      <w:r w:rsidRPr="00233788">
        <w:t xml:space="preserve"> jest to zgodnie z</w:t>
      </w:r>
      <w:r>
        <w:t> </w:t>
      </w:r>
      <w:r w:rsidRPr="00233788">
        <w:t xml:space="preserve">opinią </w:t>
      </w:r>
      <w:proofErr w:type="spellStart"/>
      <w:r w:rsidRPr="00233788">
        <w:t>Le</w:t>
      </w:r>
      <w:r>
        <w:t>ji</w:t>
      </w:r>
      <w:proofErr w:type="spellEnd"/>
      <w:r w:rsidRPr="00233788">
        <w:t xml:space="preserve">, który wymienia reputację wśród zasobów konkurencyjnych uczelni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921CC1">
        <w:rPr>
          <w:noProof/>
        </w:rPr>
        <w:t>(Leja, 2011, s. 227)</w:t>
      </w:r>
      <w:r w:rsidRPr="00233788">
        <w:fldChar w:fldCharType="end"/>
      </w:r>
      <w:r w:rsidRPr="00233788">
        <w:t>.</w:t>
      </w:r>
    </w:p>
    <w:p w14:paraId="2FB87128" w14:textId="77777777" w:rsidR="0058452D" w:rsidRPr="00233788" w:rsidRDefault="0058452D" w:rsidP="0058452D">
      <w:r w:rsidRPr="00233788">
        <w:t xml:space="preserve">Ważnym elementem budowania prestiżu są rankingi </w:t>
      </w:r>
      <w:r w:rsidRPr="00233788">
        <w:fldChar w:fldCharType="begin" w:fldLock="1"/>
      </w:r>
      <w: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921CC1">
        <w:rPr>
          <w:noProof/>
        </w:rPr>
        <w:t>(Rivera, 2011, s. 79)</w:t>
      </w:r>
      <w:r w:rsidRPr="00233788">
        <w:fldChar w:fldCharType="end"/>
      </w:r>
      <w:r w:rsidRPr="00233788">
        <w:t>.</w:t>
      </w:r>
    </w:p>
    <w:p w14:paraId="51D9E72B" w14:textId="77777777" w:rsidR="0058452D" w:rsidRPr="00233788" w:rsidRDefault="0058452D" w:rsidP="0058452D">
      <w:pPr>
        <w:pStyle w:val="Tytutabeli"/>
        <w:rPr>
          <w:noProof/>
        </w:rPr>
      </w:pPr>
      <w:r w:rsidRPr="00233788">
        <w:t xml:space="preserve">Tabela </w:t>
      </w:r>
      <w:fldSimple w:instr=" SEQ Tabela \* ARABIC ">
        <w:r>
          <w:rPr>
            <w:noProof/>
          </w:rPr>
          <w:t>10</w:t>
        </w:r>
      </w:fldSimple>
      <w:r>
        <w:rPr>
          <w:noProof/>
        </w:rPr>
        <w:t>.</w:t>
      </w:r>
      <w:r w:rsidRPr="00233788">
        <w:t xml:space="preserve"> Udział kryteriów odnoszących się do prestiżu w ocenie rankingów </w:t>
      </w:r>
      <w:r>
        <w:t>uniwersytetów</w:t>
      </w:r>
    </w:p>
    <w:tbl>
      <w:tblPr>
        <w:tblStyle w:val="TableGrid"/>
        <w:tblW w:w="9072" w:type="dxa"/>
        <w:tblLook w:val="04A0" w:firstRow="1" w:lastRow="0" w:firstColumn="1" w:lastColumn="0" w:noHBand="0" w:noVBand="1"/>
      </w:tblPr>
      <w:tblGrid>
        <w:gridCol w:w="1531"/>
        <w:gridCol w:w="1361"/>
        <w:gridCol w:w="6180"/>
      </w:tblGrid>
      <w:tr w:rsidR="0058452D" w:rsidRPr="000352D6" w14:paraId="00F5FB1E" w14:textId="77777777" w:rsidTr="00B668F9">
        <w:trPr>
          <w:cantSplit/>
          <w:tblHeader/>
        </w:trPr>
        <w:tc>
          <w:tcPr>
            <w:tcW w:w="1531" w:type="dxa"/>
            <w:vAlign w:val="center"/>
          </w:tcPr>
          <w:p w14:paraId="2F863C15" w14:textId="77777777" w:rsidR="0058452D" w:rsidRPr="000352D6" w:rsidRDefault="0058452D" w:rsidP="00B668F9">
            <w:pPr>
              <w:keepNext/>
              <w:spacing w:before="60" w:line="300" w:lineRule="auto"/>
              <w:ind w:firstLine="0"/>
              <w:jc w:val="center"/>
              <w:rPr>
                <w:b/>
                <w:bCs/>
                <w:sz w:val="18"/>
                <w:szCs w:val="18"/>
                <w:lang w:val="pl-PL"/>
              </w:rPr>
            </w:pPr>
            <w:r w:rsidRPr="000352D6">
              <w:rPr>
                <w:b/>
                <w:bCs/>
                <w:sz w:val="18"/>
                <w:szCs w:val="18"/>
                <w:lang w:val="pl-PL"/>
              </w:rPr>
              <w:t xml:space="preserve">Nazwa </w:t>
            </w:r>
            <w:r>
              <w:rPr>
                <w:b/>
                <w:bCs/>
                <w:sz w:val="18"/>
                <w:szCs w:val="18"/>
                <w:lang w:val="pl-PL"/>
              </w:rPr>
              <w:br/>
            </w:r>
            <w:r w:rsidRPr="000352D6">
              <w:rPr>
                <w:b/>
                <w:bCs/>
                <w:sz w:val="18"/>
                <w:szCs w:val="18"/>
                <w:lang w:val="pl-PL"/>
              </w:rPr>
              <w:t>rankingu (rok)</w:t>
            </w:r>
            <w:r w:rsidRPr="00001D48">
              <w:rPr>
                <w:rStyle w:val="FootnoteReference"/>
              </w:rPr>
              <w:footnoteReference w:id="4"/>
            </w:r>
          </w:p>
        </w:tc>
        <w:tc>
          <w:tcPr>
            <w:tcW w:w="1361" w:type="dxa"/>
            <w:vAlign w:val="center"/>
          </w:tcPr>
          <w:p w14:paraId="4BBBB4D7" w14:textId="77777777" w:rsidR="0058452D" w:rsidRPr="000352D6" w:rsidRDefault="0058452D" w:rsidP="00B668F9">
            <w:pPr>
              <w:keepNext/>
              <w:spacing w:before="60" w:line="300" w:lineRule="auto"/>
              <w:ind w:firstLine="0"/>
              <w:jc w:val="center"/>
              <w:rPr>
                <w:b/>
                <w:bCs/>
                <w:sz w:val="18"/>
                <w:szCs w:val="18"/>
                <w:lang w:val="pl-PL"/>
              </w:rPr>
            </w:pPr>
            <w:r w:rsidRPr="000352D6">
              <w:rPr>
                <w:b/>
                <w:bCs/>
                <w:sz w:val="18"/>
                <w:szCs w:val="18"/>
                <w:lang w:val="pl-PL"/>
              </w:rPr>
              <w:t>Udział kryterium prestiżu</w:t>
            </w:r>
          </w:p>
        </w:tc>
        <w:tc>
          <w:tcPr>
            <w:tcW w:w="6180" w:type="dxa"/>
            <w:vAlign w:val="center"/>
          </w:tcPr>
          <w:p w14:paraId="7B157352" w14:textId="77777777" w:rsidR="0058452D" w:rsidRPr="000352D6" w:rsidRDefault="0058452D" w:rsidP="00B668F9">
            <w:pPr>
              <w:keepNext/>
              <w:ind w:firstLine="0"/>
              <w:jc w:val="left"/>
              <w:rPr>
                <w:b/>
                <w:bCs/>
                <w:sz w:val="18"/>
                <w:szCs w:val="18"/>
                <w:lang w:val="pl-PL"/>
              </w:rPr>
            </w:pPr>
            <w:r w:rsidRPr="000352D6">
              <w:rPr>
                <w:b/>
                <w:bCs/>
                <w:sz w:val="18"/>
                <w:szCs w:val="18"/>
                <w:lang w:val="pl-PL"/>
              </w:rPr>
              <w:t>Opis kryteriów składowych prestiżu</w:t>
            </w:r>
          </w:p>
        </w:tc>
      </w:tr>
      <w:tr w:rsidR="0058452D" w:rsidRPr="000352D6" w14:paraId="48A07201" w14:textId="77777777" w:rsidTr="00B668F9">
        <w:trPr>
          <w:cantSplit/>
        </w:trPr>
        <w:tc>
          <w:tcPr>
            <w:tcW w:w="1531" w:type="dxa"/>
            <w:vAlign w:val="center"/>
          </w:tcPr>
          <w:p w14:paraId="77AF57C8" w14:textId="77777777" w:rsidR="0058452D" w:rsidRPr="000352D6" w:rsidRDefault="0058452D" w:rsidP="00B668F9">
            <w:pPr>
              <w:pStyle w:val="TekstTabeli"/>
              <w:jc w:val="center"/>
              <w:rPr>
                <w:lang w:val="pl-PL"/>
              </w:rPr>
            </w:pPr>
            <w:r w:rsidRPr="000352D6">
              <w:rPr>
                <w:lang w:val="pl-PL"/>
              </w:rPr>
              <w:t xml:space="preserve">ARWU </w:t>
            </w:r>
            <w:r>
              <w:rPr>
                <w:lang w:val="pl-PL"/>
              </w:rPr>
              <w:br/>
            </w:r>
            <w:r w:rsidRPr="000352D6">
              <w:rPr>
                <w:lang w:val="pl-PL"/>
              </w:rPr>
              <w:t>Shanghai (2020)</w:t>
            </w:r>
          </w:p>
        </w:tc>
        <w:tc>
          <w:tcPr>
            <w:tcW w:w="1361" w:type="dxa"/>
            <w:vAlign w:val="center"/>
          </w:tcPr>
          <w:p w14:paraId="1CC7821B" w14:textId="77777777" w:rsidR="0058452D" w:rsidRPr="000352D6" w:rsidRDefault="0058452D" w:rsidP="00B668F9">
            <w:pPr>
              <w:ind w:firstLine="0"/>
              <w:jc w:val="center"/>
              <w:rPr>
                <w:sz w:val="18"/>
                <w:szCs w:val="18"/>
                <w:lang w:val="pl-PL"/>
              </w:rPr>
            </w:pPr>
            <w:r w:rsidRPr="000352D6">
              <w:rPr>
                <w:sz w:val="18"/>
                <w:szCs w:val="18"/>
                <w:lang w:val="pl-PL"/>
              </w:rPr>
              <w:t>30%</w:t>
            </w:r>
            <w:r>
              <w:rPr>
                <w:rStyle w:val="FootnoteReference"/>
                <w:sz w:val="18"/>
                <w:szCs w:val="18"/>
                <w:lang w:val="pl-PL"/>
              </w:rPr>
              <w:footnoteReference w:id="5"/>
            </w:r>
          </w:p>
        </w:tc>
        <w:tc>
          <w:tcPr>
            <w:tcW w:w="6180" w:type="dxa"/>
            <w:vAlign w:val="center"/>
          </w:tcPr>
          <w:p w14:paraId="2CD6FAC9" w14:textId="77777777" w:rsidR="0058452D" w:rsidRPr="000352D6" w:rsidRDefault="0058452D" w:rsidP="00B668F9">
            <w:pPr>
              <w:pStyle w:val="TekstTabeli"/>
              <w:rPr>
                <w:lang w:val="pl-PL"/>
              </w:rPr>
            </w:pPr>
            <w:r w:rsidRPr="000352D6">
              <w:rPr>
                <w:lang w:val="pl-PL"/>
              </w:rPr>
              <w:t xml:space="preserve">Absolwenci z </w:t>
            </w:r>
            <w:proofErr w:type="spellStart"/>
            <w:r w:rsidRPr="000352D6">
              <w:rPr>
                <w:lang w:val="pl-PL"/>
              </w:rPr>
              <w:t>nagr</w:t>
            </w:r>
            <w:proofErr w:type="spellEnd"/>
            <w:r>
              <w:rPr>
                <w:lang w:val="pl-PL"/>
              </w:rPr>
              <w:t>.</w:t>
            </w:r>
            <w:r w:rsidRPr="000352D6">
              <w:rPr>
                <w:lang w:val="pl-PL"/>
              </w:rPr>
              <w:t xml:space="preserve"> Nobla lub odpowiednikiem w swojej dziedzinie: 10%</w:t>
            </w:r>
          </w:p>
          <w:p w14:paraId="4E5FB49B" w14:textId="77777777" w:rsidR="0058452D" w:rsidRPr="008207C7" w:rsidRDefault="0058452D" w:rsidP="00B668F9">
            <w:pPr>
              <w:pStyle w:val="TekstTabeli"/>
              <w:rPr>
                <w:lang w:val="pl-PL"/>
              </w:rPr>
            </w:pPr>
            <w:r w:rsidRPr="000352D6">
              <w:rPr>
                <w:lang w:val="pl-PL"/>
              </w:rPr>
              <w:t xml:space="preserve">Kadra z </w:t>
            </w:r>
            <w:proofErr w:type="spellStart"/>
            <w:r w:rsidRPr="000352D6">
              <w:rPr>
                <w:lang w:val="pl-PL"/>
              </w:rPr>
              <w:t>nagr</w:t>
            </w:r>
            <w:proofErr w:type="spellEnd"/>
            <w:r>
              <w:rPr>
                <w:lang w:val="pl-PL"/>
              </w:rPr>
              <w:t>.</w:t>
            </w:r>
            <w:r w:rsidRPr="000352D6">
              <w:rPr>
                <w:lang w:val="pl-PL"/>
              </w:rPr>
              <w:t xml:space="preserve"> Nobla lub odpowiednikiem w swojej dziedzinie: 20%</w:t>
            </w:r>
          </w:p>
        </w:tc>
      </w:tr>
      <w:tr w:rsidR="0058452D" w:rsidRPr="000352D6" w14:paraId="1139A9DC" w14:textId="77777777" w:rsidTr="00B668F9">
        <w:trPr>
          <w:cantSplit/>
        </w:trPr>
        <w:tc>
          <w:tcPr>
            <w:tcW w:w="1531" w:type="dxa"/>
            <w:vAlign w:val="center"/>
          </w:tcPr>
          <w:p w14:paraId="4E426615" w14:textId="77777777" w:rsidR="0058452D" w:rsidRPr="000352D6" w:rsidRDefault="0058452D" w:rsidP="00B668F9">
            <w:pPr>
              <w:pStyle w:val="TekstTabeli"/>
              <w:jc w:val="center"/>
              <w:rPr>
                <w:lang w:val="pl-PL"/>
              </w:rPr>
            </w:pPr>
            <w:r w:rsidRPr="000352D6">
              <w:rPr>
                <w:lang w:val="pl-PL"/>
              </w:rPr>
              <w:t>THE Times (2020)</w:t>
            </w:r>
          </w:p>
        </w:tc>
        <w:tc>
          <w:tcPr>
            <w:tcW w:w="1361" w:type="dxa"/>
            <w:vAlign w:val="center"/>
          </w:tcPr>
          <w:p w14:paraId="645305AC" w14:textId="77777777" w:rsidR="0058452D" w:rsidRPr="000352D6" w:rsidRDefault="0058452D" w:rsidP="00B668F9">
            <w:pPr>
              <w:ind w:firstLine="0"/>
              <w:jc w:val="center"/>
              <w:rPr>
                <w:sz w:val="18"/>
                <w:szCs w:val="18"/>
                <w:lang w:val="pl-PL"/>
              </w:rPr>
            </w:pPr>
            <w:r w:rsidRPr="000352D6">
              <w:rPr>
                <w:sz w:val="18"/>
                <w:szCs w:val="18"/>
                <w:lang w:val="pl-PL"/>
              </w:rPr>
              <w:t>30%</w:t>
            </w:r>
          </w:p>
        </w:tc>
        <w:tc>
          <w:tcPr>
            <w:tcW w:w="6180" w:type="dxa"/>
            <w:vAlign w:val="center"/>
          </w:tcPr>
          <w:p w14:paraId="600D93B7" w14:textId="77777777" w:rsidR="0058452D" w:rsidRPr="000352D6" w:rsidRDefault="0058452D" w:rsidP="00B668F9">
            <w:pPr>
              <w:pStyle w:val="TekstTabeli"/>
              <w:rPr>
                <w:lang w:val="pl-PL"/>
              </w:rPr>
            </w:pPr>
            <w:r w:rsidRPr="000352D6">
              <w:rPr>
                <w:lang w:val="pl-PL"/>
              </w:rPr>
              <w:t>Badanie reputacji kształcenia: 15%</w:t>
            </w:r>
          </w:p>
          <w:p w14:paraId="03E8B378" w14:textId="77777777" w:rsidR="0058452D" w:rsidRPr="000352D6" w:rsidRDefault="0058452D" w:rsidP="00B668F9">
            <w:pPr>
              <w:pStyle w:val="TekstTabeli"/>
              <w:rPr>
                <w:lang w:val="pl-PL"/>
              </w:rPr>
            </w:pPr>
            <w:r w:rsidRPr="000352D6">
              <w:rPr>
                <w:lang w:val="pl-PL"/>
              </w:rPr>
              <w:t>Badanie reputacji badań: 15%</w:t>
            </w:r>
          </w:p>
        </w:tc>
      </w:tr>
      <w:tr w:rsidR="0058452D" w:rsidRPr="000352D6" w14:paraId="472DD592" w14:textId="77777777" w:rsidTr="00B668F9">
        <w:trPr>
          <w:cantSplit/>
        </w:trPr>
        <w:tc>
          <w:tcPr>
            <w:tcW w:w="1531" w:type="dxa"/>
            <w:vAlign w:val="center"/>
          </w:tcPr>
          <w:p w14:paraId="6C36174A" w14:textId="77777777" w:rsidR="0058452D" w:rsidRPr="000352D6" w:rsidRDefault="0058452D" w:rsidP="00B668F9">
            <w:pPr>
              <w:pStyle w:val="TekstTabeli"/>
              <w:jc w:val="center"/>
              <w:rPr>
                <w:lang w:val="pl-PL"/>
              </w:rPr>
            </w:pPr>
            <w:r w:rsidRPr="000352D6">
              <w:rPr>
                <w:lang w:val="pl-PL"/>
              </w:rPr>
              <w:t>QS W</w:t>
            </w:r>
            <w:r>
              <w:rPr>
                <w:lang w:val="pl-PL"/>
              </w:rPr>
              <w:t>UR</w:t>
            </w:r>
            <w:r w:rsidRPr="000352D6">
              <w:rPr>
                <w:lang w:val="pl-PL"/>
              </w:rPr>
              <w:t xml:space="preserve"> (2020)</w:t>
            </w:r>
          </w:p>
        </w:tc>
        <w:tc>
          <w:tcPr>
            <w:tcW w:w="1361" w:type="dxa"/>
            <w:vAlign w:val="center"/>
          </w:tcPr>
          <w:p w14:paraId="72285ED3" w14:textId="77777777" w:rsidR="0058452D" w:rsidRPr="000352D6" w:rsidRDefault="0058452D" w:rsidP="00B668F9">
            <w:pPr>
              <w:ind w:firstLine="0"/>
              <w:jc w:val="center"/>
              <w:rPr>
                <w:sz w:val="18"/>
                <w:szCs w:val="18"/>
                <w:lang w:val="pl-PL"/>
              </w:rPr>
            </w:pPr>
            <w:r w:rsidRPr="000352D6">
              <w:rPr>
                <w:sz w:val="18"/>
                <w:szCs w:val="18"/>
                <w:lang w:val="pl-PL"/>
              </w:rPr>
              <w:t>50%</w:t>
            </w:r>
          </w:p>
        </w:tc>
        <w:tc>
          <w:tcPr>
            <w:tcW w:w="6180" w:type="dxa"/>
            <w:vAlign w:val="center"/>
          </w:tcPr>
          <w:p w14:paraId="11CAC90E" w14:textId="77777777" w:rsidR="0058452D" w:rsidRPr="000352D6" w:rsidRDefault="0058452D" w:rsidP="00B668F9">
            <w:pPr>
              <w:pStyle w:val="TekstTabeli"/>
              <w:rPr>
                <w:lang w:val="pl-PL"/>
              </w:rPr>
            </w:pPr>
            <w:r w:rsidRPr="000352D6">
              <w:rPr>
                <w:lang w:val="pl-PL"/>
              </w:rPr>
              <w:t>Reputacja akademicka: 40%</w:t>
            </w:r>
          </w:p>
          <w:p w14:paraId="2B8FD011" w14:textId="77777777" w:rsidR="0058452D" w:rsidRPr="000352D6" w:rsidRDefault="0058452D" w:rsidP="00B668F9">
            <w:pPr>
              <w:pStyle w:val="TekstTabeli"/>
              <w:rPr>
                <w:lang w:val="pl-PL"/>
              </w:rPr>
            </w:pPr>
            <w:r w:rsidRPr="000352D6">
              <w:rPr>
                <w:lang w:val="pl-PL"/>
              </w:rPr>
              <w:t>Reputacja wśród pracodawców: 10%</w:t>
            </w:r>
          </w:p>
        </w:tc>
      </w:tr>
      <w:tr w:rsidR="0058452D" w:rsidRPr="000352D6" w14:paraId="492E4BC2" w14:textId="77777777" w:rsidTr="00B668F9">
        <w:trPr>
          <w:cantSplit/>
        </w:trPr>
        <w:tc>
          <w:tcPr>
            <w:tcW w:w="1531" w:type="dxa"/>
            <w:vAlign w:val="center"/>
          </w:tcPr>
          <w:p w14:paraId="44672120" w14:textId="77777777" w:rsidR="0058452D" w:rsidRPr="000352D6" w:rsidRDefault="0058452D" w:rsidP="00B668F9">
            <w:pPr>
              <w:pStyle w:val="TekstTabeli"/>
              <w:jc w:val="center"/>
              <w:rPr>
                <w:lang w:val="pl-PL"/>
              </w:rPr>
            </w:pPr>
            <w:proofErr w:type="spellStart"/>
            <w:r w:rsidRPr="000352D6">
              <w:rPr>
                <w:lang w:val="pl-PL"/>
              </w:rPr>
              <w:lastRenderedPageBreak/>
              <w:t>Round</w:t>
            </w:r>
            <w:proofErr w:type="spellEnd"/>
            <w:r w:rsidRPr="000352D6">
              <w:rPr>
                <w:lang w:val="pl-PL"/>
              </w:rPr>
              <w:t xml:space="preserve"> University Ranking (2020)</w:t>
            </w:r>
          </w:p>
        </w:tc>
        <w:tc>
          <w:tcPr>
            <w:tcW w:w="1361" w:type="dxa"/>
            <w:vAlign w:val="center"/>
          </w:tcPr>
          <w:p w14:paraId="436E8F5C" w14:textId="77777777" w:rsidR="0058452D" w:rsidRPr="000352D6" w:rsidRDefault="0058452D" w:rsidP="00B668F9">
            <w:pPr>
              <w:ind w:firstLine="0"/>
              <w:jc w:val="center"/>
              <w:rPr>
                <w:sz w:val="18"/>
                <w:szCs w:val="18"/>
                <w:lang w:val="pl-PL"/>
              </w:rPr>
            </w:pPr>
            <w:r w:rsidRPr="000352D6">
              <w:rPr>
                <w:sz w:val="18"/>
                <w:szCs w:val="18"/>
                <w:lang w:val="pl-PL"/>
              </w:rPr>
              <w:t>18%</w:t>
            </w:r>
          </w:p>
        </w:tc>
        <w:tc>
          <w:tcPr>
            <w:tcW w:w="6180" w:type="dxa"/>
            <w:vAlign w:val="center"/>
          </w:tcPr>
          <w:p w14:paraId="037E81E2" w14:textId="77777777" w:rsidR="0058452D" w:rsidRPr="000352D6" w:rsidRDefault="0058452D" w:rsidP="00B668F9">
            <w:pPr>
              <w:pStyle w:val="TekstTabeli"/>
              <w:rPr>
                <w:lang w:val="pl-PL"/>
              </w:rPr>
            </w:pPr>
            <w:r w:rsidRPr="000352D6">
              <w:rPr>
                <w:lang w:val="pl-PL"/>
              </w:rPr>
              <w:t>Światowa reputacja kształcenia: 8%</w:t>
            </w:r>
          </w:p>
          <w:p w14:paraId="27497D31" w14:textId="77777777" w:rsidR="0058452D" w:rsidRPr="000352D6" w:rsidRDefault="0058452D" w:rsidP="00B668F9">
            <w:pPr>
              <w:pStyle w:val="TekstTabeli"/>
              <w:rPr>
                <w:lang w:val="pl-PL"/>
              </w:rPr>
            </w:pPr>
            <w:r w:rsidRPr="000352D6">
              <w:rPr>
                <w:lang w:val="pl-PL"/>
              </w:rPr>
              <w:t>Światowa reputacja badań: 8%</w:t>
            </w:r>
          </w:p>
          <w:p w14:paraId="49547C38" w14:textId="77777777" w:rsidR="0058452D" w:rsidRPr="000352D6" w:rsidRDefault="0058452D" w:rsidP="00B668F9">
            <w:pPr>
              <w:pStyle w:val="TekstTabeli"/>
              <w:rPr>
                <w:lang w:val="pl-PL"/>
              </w:rPr>
            </w:pPr>
            <w:r w:rsidRPr="000352D6">
              <w:rPr>
                <w:lang w:val="pl-PL"/>
              </w:rPr>
              <w:t>Reputacja poza regionem: 2%</w:t>
            </w:r>
          </w:p>
        </w:tc>
      </w:tr>
      <w:tr w:rsidR="0058452D" w:rsidRPr="000352D6" w14:paraId="4F8972D1" w14:textId="77777777" w:rsidTr="00B668F9">
        <w:trPr>
          <w:cantSplit/>
        </w:trPr>
        <w:tc>
          <w:tcPr>
            <w:tcW w:w="1531" w:type="dxa"/>
            <w:vAlign w:val="center"/>
          </w:tcPr>
          <w:p w14:paraId="101D1C09" w14:textId="77777777" w:rsidR="0058452D" w:rsidRPr="000352D6" w:rsidRDefault="0058452D" w:rsidP="00B668F9">
            <w:pPr>
              <w:pStyle w:val="TekstTabeli"/>
              <w:jc w:val="center"/>
              <w:rPr>
                <w:lang w:val="pl-PL"/>
              </w:rPr>
            </w:pPr>
            <w:r w:rsidRPr="000352D6">
              <w:rPr>
                <w:lang w:val="pl-PL"/>
              </w:rPr>
              <w:t>MyPlan.com (2020)</w:t>
            </w:r>
          </w:p>
        </w:tc>
        <w:tc>
          <w:tcPr>
            <w:tcW w:w="1361" w:type="dxa"/>
            <w:vAlign w:val="center"/>
          </w:tcPr>
          <w:p w14:paraId="47C92E7B" w14:textId="77777777" w:rsidR="0058452D" w:rsidRPr="000352D6" w:rsidRDefault="0058452D" w:rsidP="00B668F9">
            <w:pPr>
              <w:ind w:firstLine="0"/>
              <w:jc w:val="center"/>
              <w:rPr>
                <w:sz w:val="18"/>
                <w:szCs w:val="18"/>
                <w:lang w:val="pl-PL"/>
              </w:rPr>
            </w:pPr>
            <w:r w:rsidRPr="000352D6">
              <w:rPr>
                <w:sz w:val="18"/>
                <w:szCs w:val="18"/>
                <w:lang w:val="pl-PL"/>
              </w:rPr>
              <w:t>7,7%</w:t>
            </w:r>
          </w:p>
        </w:tc>
        <w:tc>
          <w:tcPr>
            <w:tcW w:w="6180" w:type="dxa"/>
            <w:vAlign w:val="center"/>
          </w:tcPr>
          <w:p w14:paraId="0C08FAC8" w14:textId="77777777" w:rsidR="0058452D" w:rsidRPr="000352D6" w:rsidRDefault="0058452D" w:rsidP="00B668F9">
            <w:pPr>
              <w:pStyle w:val="TekstTabeli"/>
              <w:rPr>
                <w:lang w:val="pl-PL"/>
              </w:rPr>
            </w:pPr>
            <w:r w:rsidRPr="000352D6">
              <w:rPr>
                <w:lang w:val="pl-PL"/>
              </w:rPr>
              <w:t>1 z 13 kryteriów oceny ankiety odnosi się do prestiżu uczelni</w:t>
            </w:r>
          </w:p>
        </w:tc>
      </w:tr>
      <w:tr w:rsidR="0058452D" w:rsidRPr="000352D6" w14:paraId="2D28A252" w14:textId="77777777" w:rsidTr="00B668F9">
        <w:trPr>
          <w:cantSplit/>
        </w:trPr>
        <w:tc>
          <w:tcPr>
            <w:tcW w:w="1531" w:type="dxa"/>
            <w:vAlign w:val="center"/>
          </w:tcPr>
          <w:p w14:paraId="6706A38D" w14:textId="77777777" w:rsidR="0058452D" w:rsidRPr="000352D6" w:rsidRDefault="0058452D" w:rsidP="00B668F9">
            <w:pPr>
              <w:pStyle w:val="TekstTabeli"/>
              <w:keepNext/>
              <w:jc w:val="center"/>
              <w:rPr>
                <w:lang w:val="pl-PL"/>
              </w:rPr>
            </w:pPr>
            <w:r w:rsidRPr="000352D6">
              <w:rPr>
                <w:lang w:val="pl-PL"/>
              </w:rPr>
              <w:t>Perspektywy RUA 2020</w:t>
            </w:r>
          </w:p>
        </w:tc>
        <w:tc>
          <w:tcPr>
            <w:tcW w:w="1361" w:type="dxa"/>
            <w:vAlign w:val="center"/>
          </w:tcPr>
          <w:p w14:paraId="04BD3A15" w14:textId="77777777" w:rsidR="0058452D" w:rsidRPr="000352D6" w:rsidRDefault="0058452D" w:rsidP="00B668F9">
            <w:pPr>
              <w:keepNext/>
              <w:ind w:firstLine="0"/>
              <w:jc w:val="center"/>
              <w:rPr>
                <w:sz w:val="18"/>
                <w:szCs w:val="18"/>
                <w:lang w:val="pl-PL"/>
              </w:rPr>
            </w:pPr>
            <w:r w:rsidRPr="000352D6">
              <w:rPr>
                <w:sz w:val="18"/>
                <w:szCs w:val="18"/>
                <w:lang w:val="pl-PL"/>
              </w:rPr>
              <w:t>17%</w:t>
            </w:r>
          </w:p>
        </w:tc>
        <w:tc>
          <w:tcPr>
            <w:tcW w:w="6180" w:type="dxa"/>
            <w:vAlign w:val="center"/>
          </w:tcPr>
          <w:p w14:paraId="6A69F3A5" w14:textId="77777777" w:rsidR="0058452D" w:rsidRPr="000352D6" w:rsidRDefault="0058452D" w:rsidP="00B668F9">
            <w:pPr>
              <w:pStyle w:val="TekstTabeli"/>
              <w:keepNext/>
              <w:rPr>
                <w:lang w:val="pl-PL"/>
              </w:rPr>
            </w:pPr>
            <w:r w:rsidRPr="000352D6">
              <w:rPr>
                <w:lang w:val="pl-PL"/>
              </w:rPr>
              <w:t>Ocena przez kadrę akademicką: 10%</w:t>
            </w:r>
          </w:p>
          <w:p w14:paraId="7DB4EDBC" w14:textId="77777777" w:rsidR="0058452D" w:rsidRPr="000352D6" w:rsidRDefault="0058452D" w:rsidP="00B668F9">
            <w:pPr>
              <w:pStyle w:val="TekstTabeli"/>
              <w:keepNext/>
              <w:rPr>
                <w:lang w:val="pl-PL"/>
              </w:rPr>
            </w:pPr>
            <w:r w:rsidRPr="000352D6">
              <w:rPr>
                <w:lang w:val="pl-PL"/>
              </w:rPr>
              <w:t>Pozycja uczelni w światowych rankingach: 2%</w:t>
            </w:r>
          </w:p>
          <w:p w14:paraId="21113B9C" w14:textId="77777777" w:rsidR="0058452D" w:rsidRPr="000352D6" w:rsidRDefault="0058452D" w:rsidP="00B668F9">
            <w:pPr>
              <w:pStyle w:val="TekstTabeli"/>
              <w:keepNext/>
              <w:rPr>
                <w:lang w:val="pl-PL"/>
              </w:rPr>
            </w:pPr>
            <w:r w:rsidRPr="000352D6">
              <w:rPr>
                <w:lang w:val="pl-PL"/>
              </w:rPr>
              <w:t>Ocena przez pracodawców: 5%</w:t>
            </w:r>
          </w:p>
        </w:tc>
      </w:tr>
    </w:tbl>
    <w:p w14:paraId="0AE7E4AE" w14:textId="77777777" w:rsidR="0058452D" w:rsidRPr="00D95B07" w:rsidRDefault="0058452D" w:rsidP="0058452D">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D95B07">
        <w:rPr>
          <w:noProof/>
          <w:lang w:val="pl-PL"/>
        </w:rPr>
        <w:t>(</w:t>
      </w:r>
      <w:r w:rsidRPr="00D95B07">
        <w:rPr>
          <w:i/>
          <w:noProof/>
          <w:lang w:val="pl-PL"/>
        </w:rPr>
        <w:t>Methodology of Round University Ranking 2020</w:t>
      </w:r>
      <w:r w:rsidRPr="00D95B07">
        <w:rPr>
          <w:noProof/>
          <w:lang w:val="pl-PL"/>
        </w:rPr>
        <w:t xml:space="preserve">, 2020; </w:t>
      </w:r>
      <w:r w:rsidRPr="00D95B07">
        <w:rPr>
          <w:i/>
          <w:noProof/>
          <w:lang w:val="pl-PL"/>
        </w:rPr>
        <w:t>Metodologia Rankingu Szkół Wyższych Perspektywy 2020</w:t>
      </w:r>
      <w:r w:rsidRPr="00D95B07">
        <w:rPr>
          <w:noProof/>
          <w:lang w:val="pl-PL"/>
        </w:rPr>
        <w:t xml:space="preserve">, 2020; </w:t>
      </w:r>
      <w:r w:rsidRPr="00D95B07">
        <w:rPr>
          <w:i/>
          <w:noProof/>
          <w:lang w:val="pl-PL"/>
        </w:rPr>
        <w:t>MyPlan College Rankings</w:t>
      </w:r>
      <w:r w:rsidRPr="00D95B07">
        <w:rPr>
          <w:noProof/>
          <w:lang w:val="pl-PL"/>
        </w:rPr>
        <w:t xml:space="preserve">, 2020; </w:t>
      </w:r>
      <w:r w:rsidRPr="00D95B07">
        <w:rPr>
          <w:i/>
          <w:noProof/>
          <w:lang w:val="pl-PL"/>
        </w:rPr>
        <w:t>Ranking Methodology of Academic Ranking of World Universities - 2020</w:t>
      </w:r>
      <w:r w:rsidRPr="00D95B07">
        <w:rPr>
          <w:noProof/>
          <w:lang w:val="pl-PL"/>
        </w:rPr>
        <w:t xml:space="preserve">, 2020; </w:t>
      </w:r>
      <w:r w:rsidRPr="00D95B07">
        <w:rPr>
          <w:i/>
          <w:noProof/>
          <w:lang w:val="pl-PL"/>
        </w:rPr>
        <w:t>THE World University Rankings 2020: methodology</w:t>
      </w:r>
      <w:r w:rsidRPr="00D95B07">
        <w:rPr>
          <w:noProof/>
          <w:lang w:val="pl-PL"/>
        </w:rPr>
        <w:t>, 2020; 2020)</w:t>
      </w:r>
      <w:r w:rsidRPr="00233788">
        <w:fldChar w:fldCharType="end"/>
      </w:r>
    </w:p>
    <w:p w14:paraId="2C79701C" w14:textId="7D3CA639" w:rsidR="0058452D" w:rsidRDefault="0058452D" w:rsidP="0058452D">
      <w:r w:rsidRPr="00233788">
        <w:t>Jednak rankingi nie tylko kreują prestiż, ale też go opisują. A zatem można stwierdzić, że mamy do czynienia z kolejnym samonapędzającym się mechanizmem, w którym uczelnie o wyższym statusie mają większą szansę na wyższą pozycję w rankingach.</w:t>
      </w:r>
    </w:p>
    <w:p w14:paraId="77D7DBFB" w14:textId="77777777" w:rsidR="0058452D" w:rsidRPr="00233788" w:rsidRDefault="0058452D" w:rsidP="0058452D">
      <w:r>
        <w:t>W odniesieniu do uczelni prestiż jest bardzo istotnym czynnikiem świadczącym o wysokim poziomie jakości jej usług, ale też niewątpliwie przyczyniającym się do zwiększania potencjału na dalsze podnoszenie jakości. Natomiast s</w:t>
      </w:r>
      <w:r w:rsidRPr="00233788">
        <w:t>koro prestiż instytucji nie jest związany</w:t>
      </w:r>
      <w:r>
        <w:t xml:space="preserve"> z</w:t>
      </w:r>
      <w:r w:rsidRPr="00233788">
        <w:t xml:space="preserve"> dobrym uczeniem to warto badać</w:t>
      </w:r>
      <w:r>
        <w:t>,</w:t>
      </w:r>
      <w:r w:rsidRPr="00233788">
        <w:t xml:space="preserve"> jakie obszary działań instytucji wspierają dobry poziom nauczania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r>
        <w:t>. Bez wątpienia główną przyczyną, dla jakiej ludzie podejmują studia, jest szansa na zwiększenie wiedzy i umiejętności w procesie studiowania. A zatem to właśnie 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Ta sama osoba może bowiem inaczej oceniać to, co otrzymała od uczelni, gdy jest już absolwentem z kilkuletnim doświadczeniem zawodowym, niż wtedy, gdy była studentem. Zarządzanie uczelnią wymaga pogodzenia również wielu innych pozornych sprzeczności wynikających między innymi z liczności różnych grup zainteresowanych efektami jej działań, które nieraz mają, lub artykułują rozbieżne interesy. Szersze omówienie środowiska uczelni w kontekście takich sprzecznych interesów zostanie przedstawione w kolejnym podrozdziale.</w:t>
      </w:r>
    </w:p>
    <w:p w14:paraId="55141A33" w14:textId="77777777" w:rsidR="0058452D" w:rsidRDefault="0058452D" w:rsidP="0058452D">
      <w:r>
        <w:t xml:space="preserve">Proces kształtowania się współczesnych uczelni (opisany w podrozdziale </w:t>
      </w:r>
      <w:r>
        <w:fldChar w:fldCharType="begin"/>
      </w:r>
      <w:r>
        <w:instrText xml:space="preserve"> REF _Ref164514592 \r \h </w:instrText>
      </w:r>
      <w:r>
        <w:fldChar w:fldCharType="separate"/>
      </w:r>
      <w:r>
        <w:t>1.1</w:t>
      </w:r>
      <w:r>
        <w:fldChar w:fldCharType="end"/>
      </w:r>
      <w:r>
        <w:t xml:space="preserve">) ma niewątpliwy wpływ na to, jak jest postrzegana rola uczelni współcześnie. Ponieważ na przestrzeni wieków rola uniwersytetów się zmieniała, to i dziś można dostrzec różnice w pojmowaniu tego, co jest celem istnienia uczelni. Ponadto w wielu państwach proces rozwoju uczelni kształtowany przez odmienne czynniki społeczno-gospodarczo-kulturowe, toczył się różnymi drogami. Jednak w epoce silnej globalizacji pewne koncepcje i cechy uczelni przenikają pomiędzy różnymi krajami. Ze względu na to, iż uniwersytety dziś stanowią często centrum ogniskujące wiele szans i możliwości zarówno dla studentów, naukowców, jak i biznesu, a także w szerszej perspektywie społeczeństwa i państwa, trudno jest wyznaczyć właściwe kierunki dla zarządzania uczelniami w tak skomplikowanym systemie. Warto </w:t>
      </w:r>
      <w:r>
        <w:lastRenderedPageBreak/>
        <w:t xml:space="preserve">jednak przeanalizować, w jakich obszarach istnieje </w:t>
      </w:r>
      <w:r w:rsidRPr="007E3E3A">
        <w:t>możliwość korzystania z geniusza „i”</w:t>
      </w:r>
      <w:r>
        <w:t>,</w:t>
      </w:r>
      <w:r w:rsidRPr="007E3E3A">
        <w:t xml:space="preserve"> zamiast poddawania się tyranii „albo”</w:t>
      </w:r>
      <w:r w:rsidRPr="00233788">
        <w:t xml:space="preserve"> </w:t>
      </w:r>
      <w:r w:rsidRPr="00233788">
        <w:fldChar w:fldCharType="begin" w:fldLock="1"/>
      </w:r>
      <w: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Pr="00233788">
        <w:fldChar w:fldCharType="separate"/>
      </w:r>
      <w:r w:rsidRPr="00921CC1">
        <w:rPr>
          <w:noProof/>
        </w:rPr>
        <w:t>(Leja, 2019, s. 11)</w:t>
      </w:r>
      <w:r w:rsidRPr="00233788">
        <w:fldChar w:fldCharType="end"/>
      </w:r>
      <w:r>
        <w:t>, by pogodzić pozornie wykluczające się interesy różnych stron.</w:t>
      </w:r>
    </w:p>
    <w:p w14:paraId="0501DE54" w14:textId="77777777" w:rsidR="00196765" w:rsidRDefault="00196765" w:rsidP="00196765">
      <w:r>
        <w:t>W przypadku uczelni publicznych możemy dostrzec łączny wpływ na ogół uwarunkowań ich funkcjonowania, zarówno niektórych cech charakterystycznych dla sektora publicznego, jak i większości cech charakterystycznych dla współczesnych uniwersytetów. W związku z tym także obraz relacji, w jakich znajdują się uczelnie, jest niezwykle złożony. Uproszczony obraz środowiska relacji, w jakich znajduje się uczelnia przedstawiono na Rysunku 13.</w:t>
      </w:r>
    </w:p>
    <w:p w14:paraId="33BAF071" w14:textId="77777777" w:rsidR="00196765" w:rsidRPr="00646C5E" w:rsidRDefault="00196765" w:rsidP="00196765">
      <w:pPr>
        <w:pStyle w:val="Rysunek"/>
      </w:pPr>
      <w:r>
        <w:rPr>
          <w:noProof/>
        </w:rPr>
        <w:drawing>
          <wp:inline distT="0" distB="0" distL="0" distR="0" wp14:anchorId="158558FB" wp14:editId="37B34CC8">
            <wp:extent cx="5748655" cy="3218815"/>
            <wp:effectExtent l="0" t="0" r="0" b="0"/>
            <wp:docPr id="827281978"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25A6F42C" w14:textId="77777777" w:rsidR="00196765" w:rsidRDefault="00196765" w:rsidP="00196765">
      <w:pPr>
        <w:pStyle w:val="Tytutabeli"/>
      </w:pPr>
      <w:r>
        <w:t xml:space="preserve">Rysunek </w:t>
      </w:r>
      <w:fldSimple w:instr=" SEQ Rysunek \* ARABIC ">
        <w:r>
          <w:rPr>
            <w:noProof/>
          </w:rPr>
          <w:t>13</w:t>
        </w:r>
      </w:fldSimple>
      <w:r>
        <w:rPr>
          <w:noProof/>
        </w:rPr>
        <w:t>.</w:t>
      </w:r>
      <w:r>
        <w:t xml:space="preserve"> Środowisko relacji uniwersytetu</w:t>
      </w:r>
    </w:p>
    <w:p w14:paraId="10F1FCA7" w14:textId="77777777" w:rsidR="00196765" w:rsidRPr="00D95B07" w:rsidRDefault="00196765" w:rsidP="00196765">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Pr="00D95B07">
        <w:rPr>
          <w:noProof/>
          <w:lang w:val="pl-PL"/>
        </w:rPr>
        <w:t>(Leja, 2019, s. 13)</w:t>
      </w:r>
      <w:r w:rsidRPr="00233788">
        <w:fldChar w:fldCharType="end"/>
      </w:r>
    </w:p>
    <w:p w14:paraId="2E763CC7" w14:textId="77777777" w:rsidR="00196765" w:rsidRDefault="00196765" w:rsidP="00196765">
      <w:r>
        <w:t xml:space="preserve">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 Zarówno pracownicy, jak i studenci,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odmiennych celów i motywacji indywidualnych. Zatem potencjał do występowania sprzecznych interesów istnieje nie tyle ze względu na inherentny kształt relacji pomiędzy grupami nauczycieli i studentów, a raczej ze względu na niezgodność interesów indywidualnych jednostek lub mniejszych podgrup. Co ważne, podobnego rodzaju sprzeczności interesów mogą występować wewnątrz każdej z tych grup z tego samego powodu. Przykładem takiej sytuacji mogą być różnice w zaangażowaniu w zdobywanie wiedzy z różnych przedmiotów. Gdy bowiem występują istotne różnice w celach osób, których rezultaty zależą od </w:t>
      </w:r>
      <w:r>
        <w:lastRenderedPageBreak/>
        <w:t>współdziałania, a rozbieżności prowadzą do działań zaburzających współpracę, to nieuchronnie prowadzi to do sytuacji konfliktowych. Stąd też częstym rozwiązaniem jest indywidualizowanie zestawu przedmiotów koniecznych do ukończenia studiów, tak aby szczegółowy zakres wiedzy zdobywanej w trakcie edukacji był lepiej dopasowany do indywidualnych oczekiwań i celów.</w:t>
      </w:r>
    </w:p>
    <w:p w14:paraId="09067B48" w14:textId="77777777" w:rsidR="00196765" w:rsidRDefault="00196765" w:rsidP="00196765">
      <w:r>
        <w:t>Uczelnie funkcjonują w ramach regulacji prawnych kreowanych przez parlament i rząd. Natomiast finansowanie ich ze środków publicznych oznacza pośredni udział społeczeństwa w zabezpieczeniu materialnej strony funkcjonowania uniwersytetów. Stąd też przestrzeń strefy wyznaczenia reguł gry i wymagań może być również nazwana strefą władzy. Szczególnie dla uczelni publicznych jest to grupa podmiotów, z których opinią należy się liczyć, a wymagania spełniać. Niemniej uczelnie niepubliczne również działają w ramach określonych przepisami prawa. Ponadto tzw. Ustawa 2.0 określa całą gamę możliwości pozyskiwania publicznego finansowania różnych obszarów działalności również dla uczelni niepublicznych. W sytuacji, gdy podmioty zewnętrzne wobec uczelni mają władzę nad osobami tworzącymi tę organizację, wystąpienie sprzeczności interesów jest niemal nieuniknione.</w:t>
      </w:r>
    </w:p>
    <w:p w14:paraId="2621B265" w14:textId="58B43C97" w:rsidR="0058452D" w:rsidRDefault="00196765" w:rsidP="00196765">
      <w:r>
        <w:t>Jest jeszcze jedna grupa podmiotów istotnych dla funkcjonowania i rozwoju uczelni. Są to przeróżne instytucje i organizacje związane z kształceniem lub badaniami naukowymi niezależne od uczelni, z którymi uczelnie tworzą sieci współpracy. Stąd też sferę tych podmiotów nazwano sferą współpracy zewnętrznej. W obszarze tego rodzaju współpracy również funkcjonują przedstawiciele biznesu. Z punktu widzenia zarządzających uczelnią współpraca z wieloma różnorodnymi podmiotami zewnętrznymi rodzi wyzwania związane z budowaniem relacji z podmiotami o nieraz rozbieżnych lub też sprzecznych interesach.</w:t>
      </w:r>
    </w:p>
    <w:p w14:paraId="3000B2D8" w14:textId="77777777" w:rsidR="00196765" w:rsidRPr="00857D64" w:rsidRDefault="00196765" w:rsidP="00196765">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 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weberowskimi typami feudalizmu lennego oraz feudalizmu </w:t>
      </w:r>
      <w:proofErr w:type="spellStart"/>
      <w:r>
        <w:t>beneficjarnego</w:t>
      </w:r>
      <w:proofErr w:type="spellEnd"/>
      <w:r>
        <w:t xml:space="preserve">, by określić rodzaj relacji badaczy z uczelnią </w:t>
      </w:r>
      <w:r>
        <w:fldChar w:fldCharType="begin" w:fldLock="1"/>
      </w:r>
      <w:r>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fldChar w:fldCharType="separate"/>
      </w:r>
      <w:r w:rsidRPr="00921CC1">
        <w:rPr>
          <w:noProof/>
        </w:rPr>
        <w:t>(Wieczorek i in., 2017, s. 889)</w:t>
      </w:r>
      <w:r>
        <w:fldChar w:fldCharType="end"/>
      </w:r>
      <w:r>
        <w:t>. Postanowili oni porównać wydziały elitarne i nieelitarne, opisując różnice w relacjach pomiędzy kierownictwem a pracownikami, jednocześnie odnosząc to do wyników mierzonych liczbą publikacji w renomowanych (</w:t>
      </w:r>
      <w:proofErr w:type="spellStart"/>
      <w:r w:rsidRPr="000B0976">
        <w:t>dokł</w:t>
      </w:r>
      <w:proofErr w:type="spellEnd"/>
      <w:r w:rsidRPr="000B0976">
        <w:t>.</w:t>
      </w:r>
      <w:r w:rsidRPr="00BC2AFF">
        <w:rPr>
          <w:i/>
          <w:iCs/>
        </w:rPr>
        <w:t xml:space="preserve"> high </w:t>
      </w:r>
      <w:proofErr w:type="spellStart"/>
      <w:r w:rsidRPr="00BC2AFF">
        <w:rPr>
          <w:i/>
          <w:iCs/>
        </w:rPr>
        <w:t>impact</w:t>
      </w:r>
      <w:proofErr w:type="spellEnd"/>
      <w:r>
        <w:t xml:space="preserve">) czasopismach. Ciekawe jest zauważenie zjawiska zależności liczby wartościowych publikacji od wielkości grantów, przybierającej kształt odwróconej litery „U”. Oznacza to, że powyżej pewnego poziomu pozyskiwanych funduszy na badania liczba publikacji w renomowanych czasopismach spada </w:t>
      </w:r>
      <w:r>
        <w:fldChar w:fldCharType="begin" w:fldLock="1"/>
      </w:r>
      <w:r>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fldChar w:fldCharType="separate"/>
      </w:r>
      <w:r w:rsidRPr="00921CC1">
        <w:rPr>
          <w:noProof/>
        </w:rPr>
        <w:t>(Wieczorek i in., 2017, s. 889)</w:t>
      </w:r>
      <w:r>
        <w:fldChar w:fldCharType="end"/>
      </w:r>
      <w:r>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 W wyniku swych badań Wieczorek i inni określają, że relacje na wydziałach elitarnych bardziej przypominają typ feudalizmu lennego </w:t>
      </w:r>
      <w:r>
        <w:fldChar w:fldCharType="begin" w:fldLock="1"/>
      </w:r>
      <w:r>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fldChar w:fldCharType="separate"/>
      </w:r>
      <w:r w:rsidRPr="00921CC1">
        <w:rPr>
          <w:noProof/>
        </w:rPr>
        <w:t>(Wieczorek i in., 2017, s. 904)</w:t>
      </w:r>
      <w:r>
        <w:fldChar w:fldCharType="end"/>
      </w:r>
      <w:r>
        <w:t xml:space="preserve">, charakteryzujący się dość dużą autonomią wasala, wynikającą </w:t>
      </w:r>
      <w:r>
        <w:lastRenderedPageBreak/>
        <w:t xml:space="preserve">z faktu, iż ten rodzaj relacji stanowił umowę pomiędzy dwiema stronami należącymi do tej samej grupy (klasy) społecznej. Podstawą takiej relacji były zaufanie, osobisty honor i zasługi. Natomiast relacje na wydziałach nie-elitarnych opisali oni jako bardziej przypominające feudalizm </w:t>
      </w:r>
      <w:proofErr w:type="spellStart"/>
      <w:r>
        <w:t>beneficjarny</w:t>
      </w:r>
      <w:proofErr w:type="spellEnd"/>
      <w:r>
        <w:t xml:space="preserve"> </w:t>
      </w:r>
      <w:r>
        <w:fldChar w:fldCharType="begin" w:fldLock="1"/>
      </w:r>
      <w:r>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fldChar w:fldCharType="separate"/>
      </w:r>
      <w:r w:rsidRPr="00921CC1">
        <w:rPr>
          <w:noProof/>
        </w:rPr>
        <w:t>(Wieczorek i in., 2017, s. 904)</w:t>
      </w:r>
      <w:r>
        <w:fldChar w:fldCharType="end"/>
      </w:r>
      <w:r>
        <w:t xml:space="preserve">, charakteryzujący się skupieniem na osiąganiu efektów z przekazywanego wasalowi beneficjum. Ten drugi typ relacji odznacza się znacznie mniejszą autonomią wasala. W powyższych badaniach uwzględniono poziom indywidualnych odczuć badaczy w zakresie autonomii i presji. Tu również zauważona została różnica pomiędzy wydziałami elitarnymi i nie-elitarnymi.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 </w:t>
      </w:r>
      <w:r>
        <w:fldChar w:fldCharType="begin" w:fldLock="1"/>
      </w:r>
      <w:r>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fldChar w:fldCharType="separate"/>
      </w:r>
      <w:r w:rsidRPr="00921CC1">
        <w:rPr>
          <w:noProof/>
        </w:rPr>
        <w:t>(Wieczorek i in., 2017, s. 902)</w:t>
      </w:r>
      <w:r>
        <w:fldChar w:fldCharType="end"/>
      </w:r>
      <w:r>
        <w:t>.</w:t>
      </w:r>
    </w:p>
    <w:p w14:paraId="25D9D8F2" w14:textId="77777777" w:rsidR="00196765" w:rsidRPr="00233788" w:rsidRDefault="00196765" w:rsidP="00196765">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921CC1">
        <w:rPr>
          <w:noProof/>
        </w:rPr>
        <w:t>(Sułkowski, 2017, s. 264)</w:t>
      </w:r>
      <w:r>
        <w:fldChar w:fldCharType="end"/>
      </w:r>
      <w:r>
        <w:t xml:space="preserve">, a wśród przejawów tego zjawiska wymienia hierarchizację, chów wsobny i federalizację wydziałów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921CC1">
        <w:rPr>
          <w:noProof/>
        </w:rPr>
        <w:t>(Sułkowski, 2017, s. 264)</w:t>
      </w:r>
      <w:r>
        <w:fldChar w:fldCharType="end"/>
      </w:r>
      <w:r>
        <w:t xml:space="preserve">. Dostrzegane jest również nakładanie się hierarchii uczelnianej na stopnie naukowe, co ma sprzyjać zjawisku hierarchizacji, a zatem również wzmacniać zjawisko feudalizmu </w:t>
      </w:r>
      <w:r>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fldChar w:fldCharType="separate"/>
      </w:r>
      <w:r w:rsidRPr="00921CC1">
        <w:rPr>
          <w:noProof/>
        </w:rPr>
        <w:t>(por. Kwiek, 2015, ss. 288, 307–309)</w:t>
      </w:r>
      <w:r>
        <w:fldChar w:fldCharType="end"/>
      </w:r>
      <w:r>
        <w:t xml:space="preserve">. W badaniach Kwieka pojęcie feudalizmu akademickiego pojawiło się wielokrotnie w fazie wywiadów jakościowych, szczególnie wśród młodszej kadry naukowej. Wielu respondentów pod pojęciem feudalizmu akademickiego opisywało zjawisko dobrze zakorzenionej praktyki „wykorzystywania młodszych naukowców przez starszych” </w:t>
      </w:r>
      <w:r>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fldChar w:fldCharType="separate"/>
      </w:r>
      <w:r w:rsidRPr="00921CC1">
        <w:rPr>
          <w:noProof/>
        </w:rPr>
        <w:t>(Kwiek, 2015, s. 307)</w:t>
      </w:r>
      <w:r>
        <w:fldChar w:fldCharType="end"/>
      </w:r>
      <w:r>
        <w:t xml:space="preserve">. Etapem kariery naukowej, którego osiągnięcie niejako gwarantowało przejście 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(jeden z warunków uczestnictwa w wielu organach wydziału, uczelni; możliwość prowadzenia badań; warunek w wielu konkursach). Stąd też w ramach reformy 2.0 znalazły się zmiany dotyczące habilitacji. Nie zdecydowano się jednak na zniesienie stopnia doktora habilitowanego, ale podniesiono poziom wymagań do uzyskania habilitacji, a także zwiększono dostęp dla doktorów do formalnych stanowisk na uczelniach. Na przykład zwiększono autonomię uczelni do zatrudniania na stanowisku profesora osób z doktoratem (bez habilitacji), co niejako osłabia formalną „wartość” stopnia doktora habilitowanego </w:t>
      </w:r>
      <w:r>
        <w:fldChar w:fldCharType="begin" w:fldLock="1"/>
      </w:r>
      <w:r>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fldChar w:fldCharType="separate"/>
      </w:r>
      <w:r w:rsidRPr="00921CC1">
        <w:rPr>
          <w:noProof/>
        </w:rPr>
        <w:t>(Kieraciński, 2020)</w:t>
      </w:r>
      <w:r>
        <w:fldChar w:fldCharType="end"/>
      </w:r>
      <w:r>
        <w:t>. W związku z tym można mieć obawy, że proponowane zmiany nie przyczynią się w sposób istotny do osłabienia zjawiska feudalizmu naukowego. Innych przyczyn tego zjawiska upatruje się w p</w:t>
      </w:r>
      <w:r w:rsidRPr="00233788">
        <w:t>rzekonani</w:t>
      </w:r>
      <w:r>
        <w:t>u</w:t>
      </w:r>
      <w:r w:rsidRPr="00233788">
        <w:t xml:space="preserve">, że </w:t>
      </w:r>
      <w:r>
        <w:t>„</w:t>
      </w:r>
      <w:r w:rsidRPr="00233788">
        <w:t xml:space="preserve">przyczyną zjawiska feudalizmu akademickiego jest strach </w:t>
      </w:r>
      <w:r w:rsidRPr="008F08C0">
        <w:rPr>
          <w:i/>
          <w:iCs/>
        </w:rPr>
        <w:t>klasy samodzielnych</w:t>
      </w:r>
      <w:r w:rsidRPr="00233788">
        <w:t xml:space="preserve"> pracowników akademickich przed konkurencją ze strony tych </w:t>
      </w:r>
      <w:r w:rsidRPr="008F08C0">
        <w:rPr>
          <w:i/>
          <w:iCs/>
        </w:rPr>
        <w:t>niesamodzielnych</w:t>
      </w:r>
      <w:r>
        <w:t>”</w:t>
      </w:r>
      <w:r w:rsidRPr="00233788">
        <w:t xml:space="preserve">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Pr="00233788">
        <w:fldChar w:fldCharType="separate"/>
      </w:r>
      <w:r w:rsidRPr="00921CC1">
        <w:rPr>
          <w:noProof/>
        </w:rPr>
        <w:t>(Kwiek, 2015, s. 36)</w:t>
      </w:r>
      <w:r w:rsidRPr="00233788">
        <w:fldChar w:fldCharType="end"/>
      </w:r>
      <w:r>
        <w:t xml:space="preserve">. W kontekście przytoczonych opisów i dużych różnic międzypokoleniowych zastanawiające jest zjawisko </w:t>
      </w:r>
      <w:r w:rsidRPr="00233788">
        <w:t>większego oporu przed zmianami na uczelniach wśród młodych pracowników akademickich niż u tych bardziej doświadczonych</w:t>
      </w:r>
      <w:r>
        <w:t>,</w:t>
      </w:r>
      <w:r w:rsidRPr="00233788">
        <w:t xml:space="preserve"> </w:t>
      </w:r>
      <w:r>
        <w:t>gdyż „</w:t>
      </w:r>
      <w:r w:rsidRPr="00233788">
        <w:t xml:space="preserve">pozytywna </w:t>
      </w:r>
      <w:r w:rsidRPr="00233788">
        <w:lastRenderedPageBreak/>
        <w:t>ocena niezreformowanego systemu w znacznie większym stopniu pochodzi od młodego pokolenia</w:t>
      </w:r>
      <w:r>
        <w:t>”</w:t>
      </w:r>
      <w:r w:rsidRPr="00233788">
        <w:t xml:space="preserve">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Pr="00233788">
        <w:fldChar w:fldCharType="separate"/>
      </w:r>
      <w:r w:rsidRPr="00921CC1">
        <w:rPr>
          <w:noProof/>
        </w:rPr>
        <w:t>(Kwiek, 2015, s. 285)</w:t>
      </w:r>
      <w:r w:rsidRPr="00233788">
        <w:fldChar w:fldCharType="end"/>
      </w:r>
      <w:r>
        <w:t>.</w:t>
      </w:r>
    </w:p>
    <w:p w14:paraId="2EE2CDBE" w14:textId="050B0D4B" w:rsidR="0058452D" w:rsidRDefault="00196765" w:rsidP="0058452D">
      <w:r>
        <w:t xml:space="preserve">Niezależnie od przyjętych rozwiązań w celu odpowiedniego zarządzania sprzecznościami, jakie dotyczą środowiska usług uczelni,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921CC1">
        <w:rPr>
          <w:noProof/>
        </w:rPr>
        <w:t>(Dzimińska i in., 2020, s. 5)</w:t>
      </w:r>
      <w:r w:rsidRPr="00233788">
        <w:fldChar w:fldCharType="end"/>
      </w:r>
      <w:r>
        <w:t>,</w:t>
      </w:r>
      <w:r w:rsidRPr="00A1761A">
        <w:t xml:space="preserve"> właściwe podejście do badania jakości własnych usług jest kluczowe nie tylko dla sukcesu danej instytucji</w:t>
      </w:r>
      <w:r>
        <w:t xml:space="preserve">, </w:t>
      </w:r>
      <w:r w:rsidRPr="00A1761A">
        <w:t>ale też całej gospodarki i społeczeństwa, w którym konkretna</w:t>
      </w:r>
      <w:r>
        <w:t xml:space="preserve"> uczelnia</w:t>
      </w:r>
      <w:r w:rsidRPr="00A1761A">
        <w:t xml:space="preserve"> funkcjonuje.</w:t>
      </w:r>
      <w:r>
        <w:t xml:space="preserve"> To, czym jest jakość w odniesieniu do uczelni oraz jakie metody służą do pomiaru jakości usług edukacyjnych, zostanie omówione w kolejnych podrozdziałach.</w:t>
      </w:r>
    </w:p>
    <w:p w14:paraId="034762F8" w14:textId="77777777" w:rsidR="00A40EDE" w:rsidRPr="00EE5D55" w:rsidRDefault="00A40EDE" w:rsidP="00A40EDE">
      <w:r>
        <w:t xml:space="preserve">Od wielu lat wysoki poziom kształcenia na uczelniach jest istotnym zagadnieniem dla szerokiego grona osób związanych mniej lub bardziej z uczelniami. Niewątpliwie jest to związane ze szczególną rolą dobrej edukacji w umożliwianiu dynamicznego rozwoju całej gospodarki danego kraju. W sytuacji, gdy edukacja jest finansowana z budżetu państwa, kwestia osiągania wysokiej jakości kształcenia staje się istotna dla szerokiego grona ludzi, także dla polityków, zarówno rządzących, jak i aspirujących do rządzenia. Jednak czym jest owa jakość kształcenia? Odnośnych rozważań jest bardzo wiele. Co ciekawe, znajdują one odzwierciedlenie nie tylko w literaturze naukowej. Przykładem tego są rozważania bohatera książki Roberta </w:t>
      </w:r>
      <w:proofErr w:type="spellStart"/>
      <w:r>
        <w:t>Pirsiga</w:t>
      </w:r>
      <w:proofErr w:type="spellEnd"/>
      <w:r>
        <w:t>, który stwierdza: „</w:t>
      </w:r>
      <w:r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t xml:space="preserve">” </w:t>
      </w:r>
      <w:r>
        <w:fldChar w:fldCharType="begin" w:fldLock="1"/>
      </w:r>
      <w:r>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fldChar w:fldCharType="separate"/>
      </w:r>
      <w:r w:rsidRPr="00921CC1">
        <w:rPr>
          <w:noProof/>
        </w:rPr>
        <w:t>(Pirsig, 1994, s. 174)</w:t>
      </w:r>
      <w:r>
        <w:fldChar w:fldCharType="end"/>
      </w:r>
      <w:r>
        <w:t>. Odpowiedzi na podobne pytania w literaturze przedmiotu znajduje się wiele, co wskazuje, że zdefiniowanie jakości nie jest łatwym zadaniem. Niemniej w następnym podrozdziale zostaną przybliżone wybrane definicje, by ukazać pewien zakres ich różnorodności, kierując jednak uwagę na te, które są pomocne w określeniu jakości usług edukacyjnych lub też szerzej – jakości usług uczelni.</w:t>
      </w:r>
    </w:p>
    <w:p w14:paraId="7BA91989" w14:textId="77777777" w:rsidR="00A40EDE" w:rsidRDefault="00A40EDE" w:rsidP="00A40EDE">
      <w:r w:rsidRPr="004D4F68">
        <w:t xml:space="preserve">W literaturze przedmiotu można znaleźć różne koncepcje na zdefiniowanie jakości, które mogą być pomocne w opisie jakości usług edukacyjnych uczelni. </w:t>
      </w:r>
      <w:r>
        <w:t xml:space="preserve">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„stopień, w jakim zbiór inherentnych właściwości obiektu spełnia wymagania” </w:t>
      </w:r>
      <w:r>
        <w:fldChar w:fldCharType="begin" w:fldLock="1"/>
      </w:r>
      <w:r>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fldChar w:fldCharType="separate"/>
      </w:r>
      <w:r w:rsidRPr="00921CC1">
        <w:rPr>
          <w:noProof/>
        </w:rPr>
        <w:t>(PN-EN ISO 9000:2015, 2016)</w:t>
      </w:r>
      <w:r>
        <w:fldChar w:fldCharType="end"/>
      </w:r>
      <w:r>
        <w:t xml:space="preserve">. Przy czym inherentne właściwości mogą być rozumiane jako cechy wyróżniające, a obiekt jest rozumiany jako cokolwiek co może być dostrzegalne lub wyobrażalne </w:t>
      </w:r>
      <w:r>
        <w:fldChar w:fldCharType="begin" w:fldLock="1"/>
      </w:r>
      <w:r>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fldChar w:fldCharType="separate"/>
      </w:r>
      <w:r w:rsidRPr="00921CC1">
        <w:rPr>
          <w:noProof/>
        </w:rPr>
        <w:t>(Tutko, 2018)</w:t>
      </w:r>
      <w:r>
        <w:fldChar w:fldCharType="end"/>
      </w:r>
      <w:r>
        <w:t xml:space="preserve">. Definicje jakości różnych szczegółowych obszarów stosowane w innych normach publikowanych przez ISO zazwyczaj w znacznym stopniu nawiązują do tej najbardziej </w:t>
      </w:r>
      <w:r>
        <w:lastRenderedPageBreak/>
        <w:t>ogólnej przytoczonej powyżej. Można zatem zauważyć, że definicja ta nie odzwierciedla całego spektrum możliwego postrzegania pojęcia jakości, a jedynie jest narzędziem pomocnym do doprecyzowania, czego tak naprawdę dotyczy norma i jak należy rozumieć jakość w kontekście jej zapisów.</w:t>
      </w:r>
    </w:p>
    <w:p w14:paraId="2A4209C5" w14:textId="6063C179" w:rsidR="00196765" w:rsidRDefault="00A40EDE" w:rsidP="0058452D">
      <w:r w:rsidRPr="00BC4F46">
        <w:t xml:space="preserve">Nawiązując do klasycznej definicji </w:t>
      </w:r>
      <w:proofErr w:type="spellStart"/>
      <w:r w:rsidRPr="00BC4F46">
        <w:t>Kolmana</w:t>
      </w:r>
      <w:proofErr w:type="spellEnd"/>
      <w:r>
        <w:t>,</w:t>
      </w:r>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xml:space="preserve">), przy uwzględnieniu uwarunkowań wewnętrznych i zewnętrznych” </w:t>
      </w:r>
      <w:r w:rsidRPr="00BC4F46">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Pr="00BC4F46">
        <w:fldChar w:fldCharType="separate"/>
      </w:r>
      <w:r w:rsidRPr="00921CC1">
        <w:rPr>
          <w:noProof/>
        </w:rPr>
        <w:t>(Grudowski &amp; Lewandowski, 2012, s. 400)</w:t>
      </w:r>
      <w:r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w:t>
      </w:r>
      <w:r>
        <w:t>,</w:t>
      </w:r>
      <w:r w:rsidRPr="00BC4F46">
        <w:t xml:space="preserve"> ponieważ jedynie taka forma pozwoli na uzyskanie porównywalności pomiędzy konkurującymi jednostkami. Bez tego </w:t>
      </w:r>
      <w:r>
        <w:t xml:space="preserve">ocena poziomu oferowanej jakości jest bardzo trudna, a </w:t>
      </w:r>
      <w:r w:rsidRPr="00BC4F46">
        <w:t>określenie liderów jakości kształcenia staje się niemal niemożliwe.</w:t>
      </w:r>
    </w:p>
    <w:p w14:paraId="4013A59E" w14:textId="77777777" w:rsidR="00A40EDE" w:rsidRPr="00250B30" w:rsidRDefault="00A40EDE" w:rsidP="00A40EDE">
      <w:r w:rsidRPr="00250B30">
        <w:t>Model SERVQUAL, identyfikujący pięć kluczowych luk w procesie dostarczania usług</w:t>
      </w:r>
      <w:r>
        <w:t xml:space="preserve"> (</w:t>
      </w:r>
      <w:r>
        <w:fldChar w:fldCharType="begin"/>
      </w:r>
      <w:r>
        <w:instrText xml:space="preserve"> REF _Ref437181610 \h </w:instrText>
      </w:r>
      <w:r>
        <w:fldChar w:fldCharType="separate"/>
      </w:r>
      <w:r w:rsidRPr="004430F0">
        <w:t xml:space="preserve">Tabela </w:t>
      </w:r>
      <w:r>
        <w:rPr>
          <w:noProof/>
        </w:rPr>
        <w:t>13</w:t>
      </w:r>
      <w:r>
        <w:fldChar w:fldCharType="end"/>
      </w:r>
      <w:r>
        <w:t>)</w:t>
      </w:r>
      <w:r w:rsidRPr="00250B30">
        <w:t>,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t> </w:t>
      </w:r>
      <w:r w:rsidRPr="00250B30">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78A3A341" w14:textId="77777777" w:rsidR="00A40EDE" w:rsidRDefault="00A40EDE" w:rsidP="00A40EDE">
      <w:r>
        <w:t>Model SERVQUAL stał się podstawą do opracowania jednej z najpowszechniejszych metod oceny jakości usług – metody SERVQUAL.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38BADDD0" w14:textId="77777777" w:rsidR="00A40EDE" w:rsidRPr="005F039F" w:rsidRDefault="00A40EDE" w:rsidP="00A40EDE">
      <w:pPr>
        <w:numPr>
          <w:ilvl w:val="0"/>
          <w:numId w:val="11"/>
        </w:numPr>
        <w:spacing w:before="0"/>
        <w:ind w:left="1066" w:hanging="357"/>
      </w:pPr>
      <w:r w:rsidRPr="005F039F">
        <w:t>materialność, namacalność (</w:t>
      </w:r>
      <w:proofErr w:type="spellStart"/>
      <w:r w:rsidRPr="005F039F">
        <w:rPr>
          <w:i/>
        </w:rPr>
        <w:t>tangibles</w:t>
      </w:r>
      <w:proofErr w:type="spellEnd"/>
      <w:r w:rsidRPr="005F039F">
        <w:t>)</w:t>
      </w:r>
    </w:p>
    <w:p w14:paraId="73DC4F4C" w14:textId="77777777" w:rsidR="00A40EDE" w:rsidRPr="005F039F" w:rsidRDefault="00A40EDE" w:rsidP="00A40EDE">
      <w:pPr>
        <w:numPr>
          <w:ilvl w:val="0"/>
          <w:numId w:val="11"/>
        </w:numPr>
        <w:spacing w:before="0"/>
        <w:ind w:left="1066" w:hanging="357"/>
      </w:pPr>
      <w:r w:rsidRPr="005F039F">
        <w:t>niezawodność (</w:t>
      </w:r>
      <w:proofErr w:type="spellStart"/>
      <w:r w:rsidRPr="005F039F">
        <w:rPr>
          <w:i/>
        </w:rPr>
        <w:t>reliability</w:t>
      </w:r>
      <w:proofErr w:type="spellEnd"/>
      <w:r w:rsidRPr="005F039F">
        <w:t>)</w:t>
      </w:r>
    </w:p>
    <w:p w14:paraId="65DB1589" w14:textId="77777777" w:rsidR="00A40EDE" w:rsidRPr="00B66BC9" w:rsidRDefault="00A40EDE" w:rsidP="00A40EDE">
      <w:pPr>
        <w:numPr>
          <w:ilvl w:val="0"/>
          <w:numId w:val="11"/>
        </w:numPr>
        <w:spacing w:before="0"/>
        <w:ind w:left="1066" w:hanging="357"/>
      </w:pPr>
      <w:r w:rsidRPr="00B66BC9">
        <w:t>reagowanie (</w:t>
      </w:r>
      <w:proofErr w:type="spellStart"/>
      <w:r w:rsidRPr="00B66BC9">
        <w:rPr>
          <w:i/>
        </w:rPr>
        <w:t>responsivness</w:t>
      </w:r>
      <w:proofErr w:type="spellEnd"/>
      <w:r w:rsidRPr="00B66BC9">
        <w:t>)</w:t>
      </w:r>
    </w:p>
    <w:p w14:paraId="20D61D96" w14:textId="77777777" w:rsidR="00A40EDE" w:rsidRPr="00B66BC9" w:rsidRDefault="00A40EDE" w:rsidP="00A40EDE">
      <w:pPr>
        <w:numPr>
          <w:ilvl w:val="0"/>
          <w:numId w:val="11"/>
        </w:numPr>
        <w:spacing w:before="0"/>
        <w:ind w:left="1066" w:hanging="357"/>
      </w:pPr>
      <w:r w:rsidRPr="00B66BC9">
        <w:t>kompetencje, pewność (</w:t>
      </w:r>
      <w:proofErr w:type="spellStart"/>
      <w:r w:rsidRPr="00B66BC9">
        <w:rPr>
          <w:i/>
        </w:rPr>
        <w:t>assurance</w:t>
      </w:r>
      <w:proofErr w:type="spellEnd"/>
      <w:r w:rsidRPr="00B66BC9">
        <w:t>)</w:t>
      </w:r>
    </w:p>
    <w:p w14:paraId="5139BDC9" w14:textId="77777777" w:rsidR="00A40EDE" w:rsidRDefault="00A40EDE" w:rsidP="00A40EDE">
      <w:pPr>
        <w:numPr>
          <w:ilvl w:val="0"/>
          <w:numId w:val="11"/>
        </w:numPr>
        <w:spacing w:before="0"/>
        <w:ind w:left="1066" w:hanging="357"/>
      </w:pPr>
      <w:r w:rsidRPr="00B66BC9">
        <w:t>empatia (</w:t>
      </w:r>
      <w:proofErr w:type="spellStart"/>
      <w:r w:rsidRPr="005E5FA2">
        <w:rPr>
          <w:i/>
        </w:rPr>
        <w:t>empathy</w:t>
      </w:r>
      <w:proofErr w:type="spellEnd"/>
      <w:r w:rsidRPr="00B66BC9">
        <w:t xml:space="preserve">) </w:t>
      </w:r>
      <w:r>
        <w:fldChar w:fldCharType="begin" w:fldLock="1"/>
      </w:r>
      <w: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fldChar w:fldCharType="separate"/>
      </w:r>
      <w:r w:rsidRPr="00921CC1">
        <w:rPr>
          <w:noProof/>
        </w:rPr>
        <w:t>(por. Dziadkowiec, 2006; Parasuraman i in., 1985; Sztejnberg, 2008)</w:t>
      </w:r>
      <w:r>
        <w:fldChar w:fldCharType="end"/>
      </w:r>
      <w:r>
        <w:t xml:space="preserve"> </w:t>
      </w:r>
    </w:p>
    <w:p w14:paraId="2F32AE00" w14:textId="77777777" w:rsidR="00A40EDE" w:rsidRPr="00AE0295" w:rsidRDefault="00A40EDE" w:rsidP="00A40EDE">
      <w:r>
        <w:t>W celu mierzenia</w:t>
      </w:r>
      <w:r w:rsidRPr="00AE0295">
        <w:t xml:space="preserve"> wielkość luki 5 stosuje się kwestionariusze badania klientów. Bardziej szczegółowo sposób pomiaru jakości przy pomocy metody SERVQUAL został omówiony w podrozdziale</w:t>
      </w:r>
      <w:r>
        <w:t xml:space="preserve"> </w:t>
      </w:r>
      <w:r>
        <w:fldChar w:fldCharType="begin"/>
      </w:r>
      <w:r>
        <w:instrText xml:space="preserve"> REF _Ref135857644 \r \h </w:instrText>
      </w:r>
      <w:r>
        <w:fldChar w:fldCharType="separate"/>
      </w:r>
      <w:r>
        <w:t>1.3.2</w:t>
      </w:r>
      <w:r>
        <w:fldChar w:fldCharType="end"/>
      </w:r>
      <w:r w:rsidRPr="00AE0295">
        <w:t>.</w:t>
      </w:r>
    </w:p>
    <w:p w14:paraId="6FEB9163" w14:textId="77777777" w:rsidR="00A40EDE" w:rsidRDefault="00A40EDE" w:rsidP="00A40EDE"/>
    <w:p w14:paraId="3B356725" w14:textId="77777777" w:rsidR="00A40EDE" w:rsidRPr="005A5020" w:rsidRDefault="00A40EDE" w:rsidP="00A40EDE">
      <w:pPr>
        <w:pStyle w:val="Rysunek"/>
      </w:pPr>
      <w:r>
        <w:rPr>
          <w:noProof/>
        </w:rPr>
        <w:lastRenderedPageBreak/>
        <w:drawing>
          <wp:inline distT="0" distB="0" distL="0" distR="0" wp14:anchorId="55FC5E13" wp14:editId="4DB1F00B">
            <wp:extent cx="3738890" cy="2160000"/>
            <wp:effectExtent l="0" t="0" r="0" b="0"/>
            <wp:docPr id="6349893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38890" cy="2160000"/>
                    </a:xfrm>
                    <a:prstGeom prst="rect">
                      <a:avLst/>
                    </a:prstGeom>
                  </pic:spPr>
                </pic:pic>
              </a:graphicData>
            </a:graphic>
          </wp:inline>
        </w:drawing>
      </w:r>
    </w:p>
    <w:p w14:paraId="0AC2CABD" w14:textId="77777777" w:rsidR="00A40EDE" w:rsidRPr="005A5020" w:rsidRDefault="00A40EDE" w:rsidP="00A40EDE">
      <w:pPr>
        <w:pStyle w:val="Rysunek"/>
      </w:pPr>
      <w:r w:rsidRPr="005A5020">
        <w:t xml:space="preserve">Rysunek </w:t>
      </w:r>
      <w:fldSimple w:instr=" SEQ Rysunek \* ARABIC ">
        <w:r>
          <w:rPr>
            <w:noProof/>
          </w:rPr>
          <w:t>18</w:t>
        </w:r>
      </w:fldSimple>
      <w:r>
        <w:rPr>
          <w:noProof/>
        </w:rPr>
        <w:t>.</w:t>
      </w:r>
      <w:r w:rsidRPr="005A5020">
        <w:t xml:space="preserve"> Model jakości usług i satysfakcji klienta </w:t>
      </w:r>
    </w:p>
    <w:p w14:paraId="6DE87565" w14:textId="77777777" w:rsidR="00A40EDE" w:rsidRPr="00D95B07" w:rsidRDefault="00A40EDE" w:rsidP="00A40EDE">
      <w:pPr>
        <w:pStyle w:val="rdo"/>
        <w:rPr>
          <w:lang w:val="pl-PL"/>
        </w:rPr>
      </w:pPr>
      <w:r w:rsidRPr="00D95B07">
        <w:rPr>
          <w:lang w:val="pl-PL"/>
        </w:rPr>
        <w:t xml:space="preserve">Źródło: opracowanie własne na podstawie </w:t>
      </w:r>
      <w:sdt>
        <w:sdtPr>
          <w:id w:val="1372257253"/>
          <w:citation/>
        </w:sdtPr>
        <w:sdtContent>
          <w:r w:rsidRPr="00233788">
            <w:fldChar w:fldCharType="begin"/>
          </w:r>
          <w:r w:rsidRPr="00D95B07">
            <w:rPr>
              <w:lang w:val="pl-PL"/>
            </w:rPr>
            <w:instrText xml:space="preserve">CITATION Mac96 \p 203 \l 1045 </w:instrText>
          </w:r>
          <w:r w:rsidRPr="00233788">
            <w:fldChar w:fldCharType="separate"/>
          </w:r>
          <w:r w:rsidRPr="00D95B07">
            <w:rPr>
              <w:noProof/>
              <w:lang w:val="pl-PL"/>
            </w:rPr>
            <w:t>(Spreng i MacKoy, 1996, str. 203)</w:t>
          </w:r>
          <w:r w:rsidRPr="00233788">
            <w:fldChar w:fldCharType="end"/>
          </w:r>
        </w:sdtContent>
      </w:sdt>
    </w:p>
    <w:p w14:paraId="09ECA180" w14:textId="77777777" w:rsidR="00A40EDE" w:rsidRPr="004B1E8B" w:rsidRDefault="00A40EDE" w:rsidP="00A40EDE">
      <w:r w:rsidRPr="00EA32EC">
        <w:t xml:space="preserve">Innym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Pr="00EA32EC">
        <w:t xml:space="preserve"> </w:t>
      </w:r>
      <w:r w:rsidRPr="00EA32EC">
        <w:fldChar w:fldCharType="begin" w:fldLock="1"/>
      </w:r>
      <w: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EA32EC">
        <w:fldChar w:fldCharType="separate"/>
      </w:r>
      <w:r w:rsidRPr="00921CC1">
        <w:rPr>
          <w:noProof/>
        </w:rPr>
        <w:t>(1996)</w:t>
      </w:r>
      <w:r w:rsidRPr="00EA32EC">
        <w:fldChar w:fldCharType="end"/>
      </w:r>
      <w:r w:rsidRPr="00EA32EC">
        <w:t xml:space="preserve">. W </w:t>
      </w:r>
      <w:r w:rsidRPr="005A5020">
        <w:t>swoim modelu uwypuklili oni wpływ różnych czynników na satysfakcję klienta oraz w</w:t>
      </w:r>
      <w:r>
        <w:t>pływ</w:t>
      </w:r>
      <w:r w:rsidRPr="005A5020">
        <w:t xml:space="preserve"> oceny jakości na satysfakcję z usługi</w:t>
      </w:r>
      <w:r>
        <w:t xml:space="preserve"> (por. </w:t>
      </w:r>
      <w:r>
        <w:fldChar w:fldCharType="begin"/>
      </w:r>
      <w:r>
        <w:instrText xml:space="preserve"> REF _Ref134900104 \h </w:instrText>
      </w:r>
      <w:r>
        <w:fldChar w:fldCharType="separate"/>
      </w:r>
      <w:r w:rsidRPr="005A5020">
        <w:t xml:space="preserve">Rysunek </w:t>
      </w:r>
      <w:r>
        <w:rPr>
          <w:noProof/>
        </w:rPr>
        <w:t>18</w:t>
      </w:r>
      <w:r>
        <w:fldChar w:fldCharType="end"/>
      </w:r>
      <w:r>
        <w:t>)</w:t>
      </w:r>
      <w:r w:rsidRPr="005A5020">
        <w:t xml:space="preserve">. Model ten </w:t>
      </w:r>
      <w:r w:rsidRPr="004B1E8B">
        <w:t xml:space="preserve">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w:t>
      </w:r>
      <w:r>
        <w:t>,</w:t>
      </w:r>
      <w:r w:rsidRPr="004B1E8B">
        <w:t xml:space="preserve">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131A5FAF" w14:textId="77777777" w:rsidR="00A40EDE" w:rsidRPr="00233788" w:rsidRDefault="00A40EDE" w:rsidP="00A40EDE">
      <w:r w:rsidRPr="00B004C5">
        <w:t>Podsumowując</w:t>
      </w:r>
      <w:r>
        <w:t>,</w:t>
      </w:r>
      <w:r w:rsidRPr="00B004C5">
        <w:t xml:space="preserve"> warto przytoczyć </w:t>
      </w:r>
      <w:r>
        <w:t>określenie</w:t>
      </w:r>
      <w:r w:rsidRPr="00B004C5">
        <w:t xml:space="preserve"> jakości edukacji jako „zbalansowane spełnienie potrzeb, celów, wymagań, norm i standardów zidentyfikowanych w odniesieniu do edukacji, jej wyników, procesów i środowiska” zaprezentowan</w:t>
      </w:r>
      <w:r>
        <w:t xml:space="preserve">e przez </w:t>
      </w:r>
      <w:proofErr w:type="spellStart"/>
      <w:r>
        <w:t>Belasha</w:t>
      </w:r>
      <w:proofErr w:type="spellEnd"/>
      <w:r>
        <w:t xml:space="preserve"> i innych </w:t>
      </w:r>
      <w:r w:rsidRPr="00233788">
        <w:fldChar w:fldCharType="begin" w:fldLock="1"/>
      </w:r>
      <w:r>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921CC1">
        <w:rPr>
          <w:noProof/>
        </w:rPr>
        <w:t>(2015, s. 345)</w:t>
      </w:r>
      <w:r w:rsidRPr="00233788">
        <w:fldChar w:fldCharType="end"/>
      </w:r>
      <w:r>
        <w:t xml:space="preserve">. Jest to kompleksowe ujęcie uwzględniające wiele cech charakterystycznych dla usług edukacyjnych. Można zauważyć, że w tym określeniu jakości brakuje wyraźnego odniesienia do stopnia spełnienia różnych wymagań oraz czynnika relacji i interakcji z różnorodnymi grupami osób zainteresowanych jakością usług edukacyjnych. Natomiast to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Do celów dalszych analiz zostanie przyjęte rozumienie jakości nawiązujące do klasycznego podejścia w teorii i praktyce zarzadzania jakością, odnoszące się do stopnia spełniania wymagań. Natomiast pojęcie wymagań w tym kontekście będzie odnoszone do szerokiego spektrum kryteriów wynikających analogicznie z wyżej wspomnianej definicji jakości edukacji. W związku z tym owe wymagania to wszystko, co wynika z potrzeb, celów i oczekiwań różnych uczestników procesu edukacyjnego i innych zainteresowanych stron. A zatem do tego zbioru mogą należeć zarówno wymagania wyrażane wprost (regulacje, standardy, skargi, pochwały, porady), jak i pośrednio (opinie, sondaże, przejawy osobistego zaangażowania, nagrody), a także te nie artykułowane – najtrudniejsze do zidentyfikowania (zmienne w czasie oczekiwania i poglądy na </w:t>
      </w:r>
      <w:r>
        <w:lastRenderedPageBreak/>
        <w:t>temat potrzeb). Wnioski z analiz przedstawionych w niniejszym podrozdziale posłużą za podstawę do omówienia w kolejnym podrozdziale metod pomiaru jakości – wartych uwagi w kontekście usług edukacyjnych. Stąd też w dalszych analizach zostaną przedstawione zarówno najbardziej klasyczne, szeroko stosowane i potwierdzone wieloletnią praktyką metody pomiaru jakości, jak i mniej znane metody, opracowane z założenia dla usług edukacyjnych uczelni, pozwalające na uwzględnienie szerokiego kontekstu relacji wewnątrz uniwersytetu i ze środowiskiem zewnętrznym.</w:t>
      </w:r>
    </w:p>
    <w:p w14:paraId="709C3BCA" w14:textId="77777777" w:rsidR="00A40EDE" w:rsidRDefault="00A40EDE" w:rsidP="00A40EDE">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Pr="009C33D2">
        <w:t>Nawiązując do jednej z najbardziej podstawowych definicji jakości</w:t>
      </w:r>
      <w:r>
        <w:t>,</w:t>
      </w:r>
      <w:r w:rsidRPr="009C33D2">
        <w:t xml:space="preserve"> przytoczonej w poprzednim </w:t>
      </w:r>
      <w:r>
        <w:t>pod</w:t>
      </w:r>
      <w:r w:rsidRPr="009C33D2">
        <w:t>rozdziale</w:t>
      </w:r>
      <w:r>
        <w:t>,</w:t>
      </w:r>
      <w:r w:rsidRPr="009C33D2">
        <w:t xml:space="preserve"> pomiaru jakości można dokonać poprzez zmierzenie stopnia spełnienia wymagań. W takim podejściu po zdefiniowaniu wymagań wobec produktu (usługi) moż</w:t>
      </w:r>
      <w:r>
        <w:t xml:space="preserve">na zmierzyć, w jakim stopniu te wymagania zostały spełnione. </w:t>
      </w:r>
      <w:r w:rsidRPr="00841616">
        <w:t xml:space="preserve">Cechą charakterystyczną usług edukacyjnych – w odróżnieniu od większości innych produktów – jest występowanie </w:t>
      </w:r>
      <w:r>
        <w:t xml:space="preserve">różnych </w:t>
      </w:r>
      <w:r w:rsidRPr="00841616">
        <w:t>grup</w:t>
      </w:r>
      <w:r>
        <w:t xml:space="preserve"> osób będących w silnych relacjach ze świadczącymi usługi i zainteresowanych poziomem jakości tych usług, </w:t>
      </w:r>
      <w:r w:rsidRPr="00841616">
        <w:t xml:space="preserve">a nie </w:t>
      </w:r>
      <w:r>
        <w:t xml:space="preserve">tylko </w:t>
      </w:r>
      <w:r w:rsidRPr="00841616">
        <w:t>pojedynczego klienta</w:t>
      </w:r>
      <w:r>
        <w:t>. W niniejszej pracy takie osoby (grupy osób) będą nazywane</w:t>
      </w:r>
      <w:r w:rsidRPr="00841616">
        <w:t xml:space="preserve"> interesariusz</w:t>
      </w:r>
      <w:r>
        <w:t>ami</w:t>
      </w:r>
      <w:r w:rsidRPr="00841616">
        <w:t xml:space="preserve">. </w:t>
      </w:r>
      <w:r>
        <w:t xml:space="preserve">Szersze omówienie pojęcia i interesariuszy w kontekście uczelni znajduje się w podrozdziale </w:t>
      </w:r>
      <w:r>
        <w:fldChar w:fldCharType="begin"/>
      </w:r>
      <w:r>
        <w:instrText xml:space="preserve"> REF _Ref140912412 \r \h </w:instrText>
      </w:r>
      <w:r>
        <w:fldChar w:fldCharType="separate"/>
      </w:r>
      <w:r>
        <w:t>1.5</w:t>
      </w:r>
      <w:r>
        <w:fldChar w:fldCharType="end"/>
      </w:r>
      <w:r>
        <w:t>. Tak złożone środowisko implikuje</w:t>
      </w:r>
      <w:r w:rsidRPr="00841616">
        <w:t xml:space="preserve"> dużą ilość różnych wymagań, a dopiero stopień ich spełnienia stanowi jakość</w:t>
      </w:r>
      <w:r>
        <w:t>.</w:t>
      </w:r>
      <w:r w:rsidRPr="00841616">
        <w:t xml:space="preserve"> </w:t>
      </w:r>
      <w:r>
        <w:t>To</w:t>
      </w:r>
      <w:r w:rsidRPr="00841616">
        <w:t xml:space="preserve"> istotnie wpływa na </w:t>
      </w:r>
      <w:r>
        <w:t>stopień złożoności procesu</w:t>
      </w:r>
      <w:r w:rsidRPr="00841616">
        <w:t xml:space="preserve"> jej pomiaru. </w:t>
      </w:r>
      <w:r>
        <w:t>Niewątpliwą zaletą takiego podejścia jest możliwość uzyskania jednej miary, która określi wartość stopnia,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z dominującym udziałem właściwości i elementów niematerialnych lub całkowicie niematerialnych jakimi są w zazwyczaj usługi, a w szczególności usługi edukacyjne.</w:t>
      </w:r>
    </w:p>
    <w:p w14:paraId="1C7CCB4A" w14:textId="77777777" w:rsidR="00A40EDE" w:rsidRDefault="00A40EDE" w:rsidP="00A40EDE">
      <w:r>
        <w:t>Istnieją też metody pomiaru jakości odnoszące się do badania rezultatów usług oferowanych przez uczelnie. U ich podstaw koncepcyjnych leży założenie, że można skutecznie ocenić jakość, mierząc wskaźniki będące odzwierciedleniem skutków działań podejmowanych przez uczelnie.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 uczelni</w:t>
      </w:r>
      <w:r w:rsidRPr="00001D48">
        <w:rPr>
          <w:rStyle w:val="FootnoteReference"/>
        </w:rPr>
        <w:footnoteReference w:id="6"/>
      </w:r>
      <w:r>
        <w:t xml:space="preserve">. Istnieją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w:t>
      </w:r>
      <w:r>
        <w:lastRenderedPageBreak/>
        <w:t xml:space="preserve">prawdopodobieństwem wnioskować, że pomiar sukcesów niewielkiej grupy najwybitniejszych absolwentów w swoich dziedzinach odzwierciedla poziom usług uczelni i pozwala na wiarygodne porównywanie jakości pomiędzy różnymi 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7A8F87B5" w14:textId="77777777" w:rsidR="00A40EDE" w:rsidRDefault="00A40EDE" w:rsidP="00A40EDE">
      <w:r>
        <w:t xml:space="preserve">Inną kategorią sukcesów, które mogą być podstawą do pomiaru szerszej populacji absolwentów uczelni, są wskaźniki odnoszące się do poziomu zarobków i stopy zatrudnienia absolwentów uczelni. Takie wskaźniki oczywiście są obarczone istotnymi ograniczeniami, ale jednocześnie pozwalają wyciągać wnioski na podstawie całego przekroju populacji absolwentów, a zatem głownie odzwierciedlają pewien przeciętny poziom swoiście rozumianych sukcesów. W związku z tym przy takim pomiarze uczelnie charakteryzujące się mniejszą rozpiętością pomiędzy wynikami absolwentów najlepszych i najgorszych, pod względem badanego parametru, mogą otrzymywać relatywnie wyższe oceny w porównaniu do badania jedynie wąskiej grupy najwybitniejszych absolwentów. Takie podejście jest stosowane w ramach ocen uczelni wg metodologii niektórych międzynarodowych rankingów uczelni, co zostanie szerzej omówione w kolejnym podrozdziale. W Polsce ten rodzaj pomiaru jakości uczelni (kierunków studiów) został spopularyzowany wraz z wdrożeniem projektu badania Ekonomicznych Losów Absolwentów (ELA) w 2016 roku. W ramach badania ELA publikowane są zagregowane informacje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ujęcie posiada pewne istotne do uwzględnienia ograniczenia, jak np. różnice w poziomie zarobków i zatrudnienia pomiędzy branżami. Natomiast wydaje się, że pomimo tego wartość tego badania jest istotnie wyższa od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został zaproponowany już kilka lat przed pierwszymi badaniami ELA. Jest to autorski Indeks Wyceny Rynkowej Absolwenta (IWRA) będący wskaźnikiem łączącym zarówno ocenę zarobków absolwentów, jak i prawdopodobieństwa zatrudnienia po studiach </w:t>
      </w:r>
      <w:r>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fldChar w:fldCharType="separate"/>
      </w:r>
      <w:r w:rsidRPr="00921CC1">
        <w:rPr>
          <w:noProof/>
        </w:rPr>
        <w:t>(Szefler, 2011)</w:t>
      </w:r>
      <w:r>
        <w:fldChar w:fldCharType="end"/>
      </w:r>
      <w:r>
        <w:t xml:space="preserve">. Wartość tego miernika jest obliczana jako </w:t>
      </w:r>
      <w:r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Pr="00E34BBC">
        <w:fldChar w:fldCharType="begin" w:fldLock="1"/>
      </w:r>
      <w:r>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Pr="00E34BBC">
        <w:fldChar w:fldCharType="separate"/>
      </w:r>
      <w:r w:rsidRPr="00921CC1">
        <w:rPr>
          <w:noProof/>
        </w:rPr>
        <w:t>(Szefler &amp; Zieliński, 2013)</w:t>
      </w:r>
      <w:r w:rsidRPr="00E34BBC">
        <w:fldChar w:fldCharType="end"/>
      </w:r>
      <w:r w:rsidRPr="00E34BBC">
        <w:t>.</w:t>
      </w:r>
    </w:p>
    <w:p w14:paraId="6F5622F0" w14:textId="77777777" w:rsidR="00A40EDE" w:rsidRPr="00E34BBC" w:rsidRDefault="00A40EDE" w:rsidP="00A40EDE">
      <w:pPr>
        <w:spacing w:before="0" w:line="240" w:lineRule="auto"/>
        <w:ind w:firstLine="0"/>
        <w:jc w:val="left"/>
      </w:pPr>
    </w:p>
    <w:p w14:paraId="56873883" w14:textId="77777777" w:rsidR="00A40EDE" w:rsidRDefault="00A40EDE" w:rsidP="00A40EDE">
      <w:pPr>
        <w:tabs>
          <w:tab w:val="left" w:pos="2835"/>
          <w:tab w:val="left" w:pos="6804"/>
        </w:tabs>
        <w:ind w:left="195"/>
        <w:jc w:val="left"/>
      </w:pPr>
      <w:r>
        <w:rPr>
          <w:sz w:val="28"/>
          <w:szCs w:val="32"/>
        </w:rPr>
        <w:lastRenderedPageBreak/>
        <w:tab/>
      </w:r>
      <m:oMath>
        <m:r>
          <w:rPr>
            <w:rFonts w:ascii="Cambria Math" w:hAnsi="Cambria Math"/>
            <w:sz w:val="28"/>
            <w:szCs w:val="32"/>
          </w:rPr>
          <m:t>IWRA=W x Z</m:t>
        </m:r>
      </m:oMath>
      <w:r>
        <w:t xml:space="preserve"> </w:t>
      </w:r>
      <w:r>
        <w:tab/>
      </w:r>
      <w:r w:rsidRPr="00CC4AE1">
        <w:rPr>
          <w:rFonts w:cs="Arial"/>
          <w:szCs w:val="16"/>
        </w:rPr>
        <w:t>(1)</w:t>
      </w:r>
    </w:p>
    <w:p w14:paraId="1C8FE603" w14:textId="77777777" w:rsidR="00A40EDE" w:rsidRPr="000862F2" w:rsidRDefault="00A40EDE" w:rsidP="00A40EDE">
      <w:pPr>
        <w:rPr>
          <w:i/>
        </w:rPr>
      </w:pPr>
      <w:r w:rsidRPr="000862F2">
        <w:rPr>
          <w:i/>
        </w:rPr>
        <w:t xml:space="preserve">gdzie: </w:t>
      </w:r>
    </w:p>
    <w:p w14:paraId="5777D48F" w14:textId="77777777" w:rsidR="00A40EDE" w:rsidRPr="000862F2" w:rsidRDefault="00A40EDE" w:rsidP="00A40EDE">
      <w:pPr>
        <w:ind w:left="709" w:firstLine="0"/>
        <w:jc w:val="left"/>
        <w:rPr>
          <w:i/>
        </w:rPr>
      </w:pPr>
      <w:r w:rsidRPr="000862F2">
        <w:rPr>
          <w:i/>
        </w:rPr>
        <w:t>W</w:t>
      </w:r>
      <w:r>
        <w:rPr>
          <w:i/>
        </w:rPr>
        <w:t xml:space="preserve"> – </w:t>
      </w:r>
      <w:r w:rsidRPr="000862F2">
        <w:rPr>
          <w:i/>
        </w:rPr>
        <w:t>wartość średniego wynagrodzenia w badanej grupie w określonym okresie</w:t>
      </w:r>
      <w:r w:rsidRPr="000862F2">
        <w:rPr>
          <w:i/>
        </w:rPr>
        <w:br/>
        <w:t>(jednostka: waluta)</w:t>
      </w:r>
    </w:p>
    <w:p w14:paraId="2B225921" w14:textId="77777777" w:rsidR="00A40EDE" w:rsidRPr="000862F2" w:rsidRDefault="00A40EDE" w:rsidP="00A40EDE">
      <w:pPr>
        <w:ind w:left="709" w:firstLine="0"/>
        <w:jc w:val="left"/>
        <w:rPr>
          <w:i/>
        </w:rPr>
      </w:pPr>
      <w:r w:rsidRPr="000862F2">
        <w:rPr>
          <w:i/>
        </w:rPr>
        <w:t xml:space="preserve">Z </w:t>
      </w:r>
      <w:r>
        <w:rPr>
          <w:i/>
        </w:rPr>
        <w:t xml:space="preserve">– </w:t>
      </w:r>
      <w:r w:rsidRPr="000862F2">
        <w:rPr>
          <w:i/>
        </w:rPr>
        <w:t xml:space="preserve">stopa zatrudnienia absolwentów </w:t>
      </w:r>
      <w:r w:rsidRPr="000862F2">
        <w:rPr>
          <w:i/>
        </w:rPr>
        <w:br/>
        <w:t>(jednostka: procent)</w:t>
      </w:r>
    </w:p>
    <w:p w14:paraId="5FC1FF08" w14:textId="77777777" w:rsidR="00A40EDE" w:rsidRDefault="00A40EDE" w:rsidP="00A40EDE">
      <w:r>
        <w:t>Otrzymane wartości są wyrażane w jednostce pieniężnej i mogą być interpretowane jako przeciętnie najbardziej prawdopodobne do uzyskania wynagrodzenia po ukończeniu studiów, dla których dokonano takiego pomiaru.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Skorzystanie z baz danych zawierających informacje o powyższych cechach pozwala na wnioskowanie na podstawie dużych grup badawczych oraz ustandaryzowanych metodologii pomiaru. Należy tu podkreślić, że sposób pomiaru odnoszący się do zarobków najprawdopodobniej jest nośnikiem istotnych informacji na temat jakości usług uczelni dopiero przy uwzględnieniu dużych grup badawczych, a także w raczej w długim okresie. Wydaje się bowiem, że istnieje szereg ograniczeń tej metody, przede wszystkim wynikających z wpływu wielu zmiennych oddziałujących na poziomie jednostki, które decydują o poziomie wynagrodzeń i prawdopodobieństwie uzyskania zatrudnienia po ukończeniu studiów. Nie ulega bowiem wątpliwości, że taki sposób pomiaru skłania 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absolwent stawia sobie takie same cele.</w:t>
      </w:r>
    </w:p>
    <w:p w14:paraId="3061D104" w14:textId="77777777" w:rsidR="00A40EDE" w:rsidRDefault="00A40EDE" w:rsidP="00A40EDE">
      <w:r w:rsidRPr="002F29C1">
        <w:t>Istnieje szereg m</w:t>
      </w:r>
      <w:r>
        <w:t xml:space="preserve">iar abstrahujących od z góry narzuconych założeń co do oczekiwań klientów. Wiele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w:t>
      </w:r>
      <w:r>
        <w:t>,</w:t>
      </w:r>
      <w:r w:rsidRPr="00A943C5">
        <w:t xml:space="preserve"> czyli miar informacji zwrotnej od klientów</w:t>
      </w:r>
      <w:r>
        <w:t xml:space="preserve">. Są to różne sposoby związane z pozyskiwaniem informacji zwrotnej od klientów mających na celu przedstawienie wyniku działań organizacji w odniesieniu do odbiorców. Mierniki te bazują na informacjach o satysfakcji lub lojalności klientów. Jednym z najbardziej popularnych w ostatnich latach jest NPS – </w:t>
      </w:r>
      <w:r w:rsidRPr="00C7753D">
        <w:rPr>
          <w:i/>
          <w:iCs/>
        </w:rPr>
        <w:t xml:space="preserve">Net </w:t>
      </w:r>
      <w:proofErr w:type="spellStart"/>
      <w:r w:rsidRPr="00C7753D">
        <w:rPr>
          <w:i/>
          <w:iCs/>
        </w:rPr>
        <w:t>Promoter</w:t>
      </w:r>
      <w:proofErr w:type="spellEnd"/>
      <w:r w:rsidRPr="00C7753D">
        <w:rPr>
          <w:i/>
          <w:iCs/>
        </w:rPr>
        <w:t xml:space="preserve"> </w:t>
      </w:r>
      <w:proofErr w:type="spellStart"/>
      <w:r w:rsidRPr="00C7753D">
        <w:rPr>
          <w:i/>
          <w:iCs/>
        </w:rPr>
        <w:t>Score</w:t>
      </w:r>
      <w:proofErr w:type="spellEnd"/>
      <w:r>
        <w:t xml:space="preserve">. Został on opisany po raz pierwszy w czasopiśmie Harvard Business </w:t>
      </w:r>
      <w:proofErr w:type="spellStart"/>
      <w:r>
        <w:t>Review</w:t>
      </w:r>
      <w:proofErr w:type="spellEnd"/>
      <w:r>
        <w:t xml:space="preserve"> w roku 2003 przez Fredericka F. </w:t>
      </w:r>
      <w:proofErr w:type="spellStart"/>
      <w:r>
        <w:t>Reichhelda</w:t>
      </w:r>
      <w:proofErr w:type="spellEnd"/>
      <w:r>
        <w:t>. Autor ten zauważył, że ogromny wpływ na rozwój możliwości sprzedaży firmy – poprzez rozwój marki – ma opinia klientów, spośród których można wyróżnić trzy istotne grupy. Poziom zadowolenia jednych nie ma ani pozytywnego, ani negatywnego wpływu na firmę – są to tzw. klienci obojętni (</w:t>
      </w:r>
      <w:proofErr w:type="spellStart"/>
      <w:r w:rsidRPr="00B13DFC">
        <w:rPr>
          <w:i/>
          <w:iCs/>
        </w:rPr>
        <w:t>passives</w:t>
      </w:r>
      <w:proofErr w:type="spellEnd"/>
      <w:r>
        <w:t xml:space="preserve">). Część tych </w:t>
      </w:r>
      <w:r>
        <w:lastRenderedPageBreak/>
        <w:t>niezadowolonych ma negatywny wpływ, to krytycy (</w:t>
      </w:r>
      <w:proofErr w:type="spellStart"/>
      <w:r w:rsidRPr="00B13DFC">
        <w:rPr>
          <w:i/>
          <w:iCs/>
        </w:rPr>
        <w:t>detractors</w:t>
      </w:r>
      <w:proofErr w:type="spellEnd"/>
      <w:r>
        <w:t>), oni sprawiają, że ogólna opinia o marce staje się gorsza. Ostatnia grupa to tzw. promotorzy (</w:t>
      </w:r>
      <w:proofErr w:type="spellStart"/>
      <w:r w:rsidRPr="00B13DFC">
        <w:rPr>
          <w:i/>
          <w:iCs/>
        </w:rPr>
        <w:t>promoters</w:t>
      </w:r>
      <w:proofErr w:type="spellEnd"/>
      <w:r>
        <w:t xml:space="preserve">), których zadowolenie jest na tyle duże, że chętnie dzielą się swoją pozytywną opinią ze znajomymi </w:t>
      </w:r>
      <w:r>
        <w:fldChar w:fldCharType="begin" w:fldLock="1"/>
      </w:r>
      <w:r>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fldChar w:fldCharType="separate"/>
      </w:r>
      <w:r w:rsidRPr="00921CC1">
        <w:rPr>
          <w:noProof/>
        </w:rPr>
        <w:t>(por. Dziadkowiec &amp; Sikora, 2015; Kristensen &amp; Eskildsen, 2014; Reichheld, 2003)</w:t>
      </w:r>
      <w:r>
        <w:fldChar w:fldCharType="end"/>
      </w:r>
      <w:r w:rsidRPr="00DD7A01">
        <w:t xml:space="preserve">. </w:t>
      </w:r>
      <w:r w:rsidRPr="00E37E44">
        <w:t>Pomiar następuje poprzez zadanie klientom pytania „Jak bardzo prawdopodo</w:t>
      </w:r>
      <w:r>
        <w:t>b</w:t>
      </w:r>
      <w:r w:rsidRPr="00E37E44">
        <w:t xml:space="preserve">ne jest to, że zarekomendujesz </w:t>
      </w:r>
      <w:r>
        <w:t xml:space="preserve">[firmę X] przyjaciołom lub znajomym?” </w:t>
      </w:r>
      <w:r>
        <w:fldChar w:fldCharType="begin" w:fldLock="1"/>
      </w:r>
      <w:r>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fldChar w:fldCharType="separate"/>
      </w:r>
      <w:r w:rsidRPr="00921CC1">
        <w:rPr>
          <w:noProof/>
        </w:rPr>
        <w:t>(Reichheld, 2003)</w:t>
      </w:r>
      <w:r>
        <w:fldChar w:fldCharType="end"/>
      </w:r>
      <w:r>
        <w:t xml:space="preserve">. Klienci udzielają odpowiedzi korzystając z 10-stopniowej skali, dla której wartość 1 oznacza odpowiedź „zupełnie nieprawdopodobne”, a 10 oznacza „niezwykle prawdopodobne” </w:t>
      </w:r>
      <w:r>
        <w:fldChar w:fldCharType="begin" w:fldLock="1"/>
      </w:r>
      <w:r>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fldChar w:fldCharType="separate"/>
      </w:r>
      <w:r w:rsidRPr="00921CC1">
        <w:rPr>
          <w:noProof/>
        </w:rPr>
        <w:t>(Fisher &amp; Kordupleski, 2019)</w:t>
      </w:r>
      <w:r>
        <w:fldChar w:fldCharType="end"/>
      </w:r>
      <w:r>
        <w:t xml:space="preserve">. Cechą charakterystyczną tego pomiaru jest zaklasyfikowanie jedynie odpowiedzi w przedziale 9-10 jako „promotorzy”, a odpowiedzi w przedziale 1-6 jako „krytycy” </w:t>
      </w:r>
      <w:r>
        <w:fldChar w:fldCharType="begin" w:fldLock="1"/>
      </w:r>
      <w:r>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fldChar w:fldCharType="separate"/>
      </w:r>
      <w:r w:rsidRPr="00921CC1">
        <w:rPr>
          <w:noProof/>
        </w:rPr>
        <w:t>(Kristensen &amp; Eskildsen, 2014)</w:t>
      </w:r>
      <w:r>
        <w:fldChar w:fldCharType="end"/>
      </w:r>
      <w:r>
        <w:t xml:space="preserve">. Wyliczenie wskaźnika NPS polega na odjęciu procentowego udziału w wynikach odpowiedzi zaklasyfikowanych jako krytycy od procentowego udziału odpowiedzi zaklasyfikowanych jako „promotorzy” </w:t>
      </w:r>
      <w:r>
        <w:fldChar w:fldCharType="begin" w:fldLock="1"/>
      </w:r>
      <w:r>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fldChar w:fldCharType="separate"/>
      </w:r>
      <w:r w:rsidRPr="00921CC1">
        <w:rPr>
          <w:noProof/>
        </w:rPr>
        <w:t>(Dziadkowiec &amp; Sikora, 2015)</w:t>
      </w:r>
      <w:r>
        <w:fldChar w:fldCharType="end"/>
      </w:r>
      <w:r>
        <w:t xml:space="preserve">. Zatem skala możliwych wartości wskaźnika NPS może wynosić od –100% do 100%. W praktyce jednak wyniki powyżej zera są uważane za niezłe, a te powyżej 50% za bardzo dobre. Po pierwszej publikacji na temat NPS, gdy test ten został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Pr="00F07475">
        <w:t xml:space="preserve">Wśród dużych firm o najwyższych wynikach </w:t>
      </w:r>
      <w:r>
        <w:t xml:space="preserve">szczególnie </w:t>
      </w:r>
      <w:r w:rsidRPr="00F07475">
        <w:t>wyróżniają się takie, które uzyskują wartości NPS na poziomie 90 lub wyższym. W</w:t>
      </w:r>
      <w:r>
        <w:t>g danych na rok</w:t>
      </w:r>
      <w:r w:rsidRPr="00F07475">
        <w:t xml:space="preserve"> 2023 </w:t>
      </w:r>
      <w:r>
        <w:t xml:space="preserve">cztery </w:t>
      </w:r>
      <w:r w:rsidRPr="00F07475">
        <w:t>tego rodzaju firmy uzyskał</w:t>
      </w:r>
      <w:r>
        <w:t>y</w:t>
      </w:r>
      <w:r w:rsidRPr="00F07475">
        <w:t xml:space="preserve"> ten poziom rezultatów i są to </w:t>
      </w:r>
      <w:proofErr w:type="spellStart"/>
      <w:r w:rsidRPr="00F07475">
        <w:t>Princeton</w:t>
      </w:r>
      <w:proofErr w:type="spellEnd"/>
      <w:r w:rsidRPr="00F07475">
        <w:t xml:space="preserve"> </w:t>
      </w:r>
      <w:proofErr w:type="spellStart"/>
      <w:r w:rsidRPr="00F07475">
        <w:t>Mortgage</w:t>
      </w:r>
      <w:proofErr w:type="spellEnd"/>
      <w:r w:rsidRPr="00F07475">
        <w:t xml:space="preserve">, </w:t>
      </w:r>
      <w:proofErr w:type="spellStart"/>
      <w:r w:rsidRPr="00F07475">
        <w:t>Testla</w:t>
      </w:r>
      <w:proofErr w:type="spellEnd"/>
      <w:r w:rsidRPr="00F07475">
        <w:t xml:space="preserve">, </w:t>
      </w:r>
      <w:proofErr w:type="spellStart"/>
      <w:r w:rsidRPr="00F07475">
        <w:t>Nutanix</w:t>
      </w:r>
      <w:proofErr w:type="spellEnd"/>
      <w:r w:rsidRPr="00F07475">
        <w:t xml:space="preserve"> i </w:t>
      </w:r>
      <w:proofErr w:type="spellStart"/>
      <w:r w:rsidRPr="00F07475">
        <w:t>Loanboox</w:t>
      </w:r>
      <w:proofErr w:type="spellEnd"/>
      <w:r w:rsidRPr="00F07475">
        <w:t xml:space="preserve"> </w:t>
      </w:r>
      <w:r w:rsidRPr="00F07475">
        <w:fldChar w:fldCharType="begin" w:fldLock="1"/>
      </w:r>
      <w:r>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Pr="00F07475">
        <w:fldChar w:fldCharType="separate"/>
      </w:r>
      <w:r w:rsidRPr="00921CC1">
        <w:rPr>
          <w:noProof/>
        </w:rPr>
        <w:t>(Goodley, 2023)</w:t>
      </w:r>
      <w:r w:rsidRPr="00F07475">
        <w:fldChar w:fldCharType="end"/>
      </w:r>
      <w:r w:rsidRPr="00F07475">
        <w:t xml:space="preserve">. Natomiast należy również zauważyć, że </w:t>
      </w:r>
      <w:r>
        <w:t>istnieją</w:t>
      </w:r>
      <w:r w:rsidRPr="00F07475">
        <w:t xml:space="preserve"> też takie duże globalne przedsiębiorstwa </w:t>
      </w:r>
      <w:r>
        <w:t>funkcjonujące</w:t>
      </w:r>
      <w:r w:rsidRPr="00F07475">
        <w:t xml:space="preserve"> na rynku od wielu lat, których wartości NPS są bardzo niskie. Przykładami mogą być choćby: </w:t>
      </w:r>
      <w:proofErr w:type="spellStart"/>
      <w:r w:rsidRPr="00F07475">
        <w:t>RyanAir</w:t>
      </w:r>
      <w:proofErr w:type="spellEnd"/>
      <w:r w:rsidRPr="00F07475">
        <w:t xml:space="preserve">, </w:t>
      </w:r>
      <w:proofErr w:type="spellStart"/>
      <w:r w:rsidRPr="00F07475">
        <w:t>Aviva</w:t>
      </w:r>
      <w:proofErr w:type="spellEnd"/>
      <w:r w:rsidRPr="00F07475">
        <w:t xml:space="preserve">, Audi czy </w:t>
      </w:r>
      <w:proofErr w:type="spellStart"/>
      <w:r w:rsidRPr="00F07475">
        <w:t>AirBnB</w:t>
      </w:r>
      <w:proofErr w:type="spellEnd"/>
      <w:r w:rsidRPr="00F07475">
        <w:t xml:space="preserve"> </w:t>
      </w:r>
      <w:r w:rsidRPr="00F07475">
        <w:fldChar w:fldCharType="begin" w:fldLock="1"/>
      </w:r>
      <w:r>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Pr="00F07475">
        <w:fldChar w:fldCharType="separate"/>
      </w:r>
      <w:r w:rsidRPr="00921CC1">
        <w:rPr>
          <w:noProof/>
        </w:rPr>
        <w:t>(Goodley, 2023)</w:t>
      </w:r>
      <w:r w:rsidRPr="00F07475">
        <w:fldChar w:fldCharType="end"/>
      </w:r>
      <w:r w:rsidRPr="00F07475">
        <w:t xml:space="preserve">. Zatem już po pobieżnej analizie można stwierdzić, że trudno uważać ten wskaźnik za jedyną istotną miarę sukcesu, a tym bardziej za </w:t>
      </w:r>
      <w:proofErr w:type="spellStart"/>
      <w:r w:rsidRPr="00F07475">
        <w:t>predyktor</w:t>
      </w:r>
      <w:proofErr w:type="spellEnd"/>
      <w:r w:rsidRPr="00F07475">
        <w:t xml:space="preserve"> rozwoju przedsiębiorstwa. </w:t>
      </w:r>
      <w:r>
        <w:t xml:space="preserve">Podobne opinie prezentują również naukowcy badający wskaźnik NPS, którzy na podstawie wyników swoich badań kwestionują nawet tak podstawowe założenia jak statystyczną istotność podziału wyników na 3 grupy (krytycy, </w:t>
      </w:r>
      <w:r w:rsidRPr="00602D42">
        <w:t>obojętni,</w:t>
      </w:r>
      <w:r>
        <w:t xml:space="preserve"> promotorzy) według zasad obliczania wyników wskaźnika </w:t>
      </w:r>
      <w:r w:rsidRPr="00602D42">
        <w:rPr>
          <w:lang w:val="en-GB"/>
        </w:rPr>
        <w:fldChar w:fldCharType="begin" w:fldLock="1"/>
      </w:r>
      <w:r>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Pr="00602D42">
        <w:rPr>
          <w:lang w:val="en-GB"/>
        </w:rPr>
        <w:fldChar w:fldCharType="separate"/>
      </w:r>
      <w:r w:rsidRPr="00921CC1">
        <w:rPr>
          <w:noProof/>
        </w:rPr>
        <w:t>(Kristensen &amp; Eskildsen, 2014)</w:t>
      </w:r>
      <w:r w:rsidRPr="00602D42">
        <w:rPr>
          <w:lang w:val="en-GB"/>
        </w:rPr>
        <w:fldChar w:fldCharType="end"/>
      </w:r>
      <w:r w:rsidRPr="004E27F6">
        <w:t>.</w:t>
      </w:r>
    </w:p>
    <w:p w14:paraId="339C4AA4" w14:textId="77777777" w:rsidR="00A40EDE" w:rsidRPr="00602D42" w:rsidRDefault="00A40EDE" w:rsidP="00A40EDE">
      <w:r w:rsidRPr="00F07475">
        <w:t xml:space="preserve">Jest to oczywiście wskaźnik odnoszący się do istotnych informacji zwrotnych </w:t>
      </w:r>
      <w:r>
        <w:t>od klientów, gdzie informacje te są wynikiem</w:t>
      </w:r>
      <w:r w:rsidRPr="00F07475">
        <w:t xml:space="preserve"> podejmowanych działań, ale jednak możliwości wpłynięcia na wartości tego wskaźnika bez istotnych zmian kulturowych i organizacyjnych w instytucji</w:t>
      </w:r>
      <w:r>
        <w:t xml:space="preserve"> czy </w:t>
      </w:r>
      <w:r w:rsidRPr="00F07475">
        <w:t xml:space="preserve">przedsiębiorstwie sprawiają, że powinien być on traktowany </w:t>
      </w:r>
      <w:r>
        <w:t xml:space="preserve">raczej </w:t>
      </w:r>
      <w:r w:rsidRPr="00F07475">
        <w:t xml:space="preserve">jako jeden z wielu istotnych niż jako </w:t>
      </w:r>
      <w:r w:rsidRPr="00602D42">
        <w:t xml:space="preserve">kluczowy </w:t>
      </w:r>
      <w:r w:rsidRPr="00602D42">
        <w:rPr>
          <w:lang w:val="en-GB"/>
        </w:rPr>
        <w:fldChar w:fldCharType="begin" w:fldLock="1"/>
      </w:r>
      <w:r>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Pr="00602D42">
        <w:rPr>
          <w:lang w:val="en-GB"/>
        </w:rPr>
        <w:fldChar w:fldCharType="separate"/>
      </w:r>
      <w:r w:rsidRPr="00921CC1">
        <w:rPr>
          <w:noProof/>
        </w:rPr>
        <w:t>(Kristensen &amp; Eskildsen, 2014)</w:t>
      </w:r>
      <w:r w:rsidRPr="00602D42">
        <w:rPr>
          <w:lang w:val="en-GB"/>
        </w:rPr>
        <w:fldChar w:fldCharType="end"/>
      </w:r>
      <w:r w:rsidRPr="00602D42">
        <w:t xml:space="preserve">. Podobnie NPS wydaje się być bardzo słabym statystycznie </w:t>
      </w:r>
      <w:proofErr w:type="spellStart"/>
      <w:r w:rsidRPr="00602D42">
        <w:t>predyktorem</w:t>
      </w:r>
      <w:proofErr w:type="spellEnd"/>
      <w:r w:rsidRPr="00602D42">
        <w:t xml:space="preserve"> satysfakcji i</w:t>
      </w:r>
      <w:r>
        <w:t> </w:t>
      </w:r>
      <w:r w:rsidRPr="00602D42">
        <w:t xml:space="preserve">lojalności klientów mierzonych innymi uznanymi metodami </w:t>
      </w:r>
      <w:r w:rsidRPr="00602D42">
        <w:rPr>
          <w:lang w:val="en-GB"/>
        </w:rPr>
        <w:fldChar w:fldCharType="begin" w:fldLock="1"/>
      </w:r>
      <w:r>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Pr="00602D42">
        <w:rPr>
          <w:lang w:val="en-GB"/>
        </w:rPr>
        <w:fldChar w:fldCharType="separate"/>
      </w:r>
      <w:r w:rsidRPr="00921CC1">
        <w:rPr>
          <w:noProof/>
        </w:rPr>
        <w:t>(Kristensen &amp; Eskildsen, 2014)</w:t>
      </w:r>
      <w:r w:rsidRPr="00602D42">
        <w:rPr>
          <w:lang w:val="en-GB"/>
        </w:rPr>
        <w:fldChar w:fldCharType="end"/>
      </w:r>
      <w:r w:rsidRPr="00602D42">
        <w:t>.</w:t>
      </w:r>
      <w:r>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Pr="00602D42">
        <w:fldChar w:fldCharType="begin" w:fldLock="1"/>
      </w:r>
      <w:r>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Pr="00602D42">
        <w:fldChar w:fldCharType="separate"/>
      </w:r>
      <w:r w:rsidRPr="00921CC1">
        <w:rPr>
          <w:noProof/>
        </w:rPr>
        <w:t>(Fisher &amp; Kordupleski, 2019)</w:t>
      </w:r>
      <w:r w:rsidRPr="00602D42">
        <w:fldChar w:fldCharType="end"/>
      </w:r>
      <w:r w:rsidRPr="00602D42">
        <w:t>.</w:t>
      </w:r>
    </w:p>
    <w:p w14:paraId="0DE8344C" w14:textId="77777777" w:rsidR="00A40EDE" w:rsidRDefault="00A40EDE" w:rsidP="00A40EDE">
      <w:r>
        <w:t>Biorąc pod uwagę</w:t>
      </w:r>
      <w:r w:rsidRPr="00A943C5">
        <w:t xml:space="preserve"> liczne słabości wskaźnika NPS jako jedynej istotnej miary sukcesu przedsiębiorstwa lub choćby najistotniejszego ze wskaźników z grupy CFM </w:t>
      </w:r>
      <w:r w:rsidRPr="00A943C5">
        <w:fldChar w:fldCharType="begin" w:fldLock="1"/>
      </w:r>
      <w: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Pr="00A943C5">
        <w:fldChar w:fldCharType="separate"/>
      </w:r>
      <w:r w:rsidRPr="00921CC1">
        <w:rPr>
          <w:noProof/>
        </w:rPr>
        <w:t xml:space="preserve">(por. de Haan i in., 2015; van </w:t>
      </w:r>
      <w:r w:rsidRPr="00921CC1">
        <w:rPr>
          <w:noProof/>
        </w:rPr>
        <w:lastRenderedPageBreak/>
        <w:t>Doorn i in., 2013)</w:t>
      </w:r>
      <w:r w:rsidRPr="00A943C5">
        <w:fldChar w:fldCharType="end"/>
      </w:r>
      <w:r>
        <w:t xml:space="preserve">, warto docenić </w:t>
      </w:r>
      <w:r w:rsidRPr="00A943C5">
        <w:t xml:space="preserve">badania </w:t>
      </w:r>
      <w:r>
        <w:t xml:space="preserve">ukierunkowane na poszukiwanie lepszych miar. </w:t>
      </w:r>
      <w:r w:rsidRPr="00A943C5">
        <w:t xml:space="preserve">Jenny </w:t>
      </w:r>
      <w:r>
        <w:t>v</w:t>
      </w:r>
      <w:r w:rsidRPr="00A943C5">
        <w:t xml:space="preserve">an </w:t>
      </w:r>
      <w:proofErr w:type="spellStart"/>
      <w:r w:rsidRPr="00A943C5">
        <w:t>Doorn</w:t>
      </w:r>
      <w:proofErr w:type="spellEnd"/>
      <w:r w:rsidRPr="00A943C5">
        <w:t xml:space="preserve"> i in</w:t>
      </w:r>
      <w:r>
        <w:t>ni</w:t>
      </w:r>
      <w:r w:rsidRPr="00A943C5">
        <w:t xml:space="preserve"> wskazują </w:t>
      </w:r>
      <w:r>
        <w:t>n</w:t>
      </w:r>
      <w:r w:rsidRPr="00A943C5">
        <w:t>a to</w:t>
      </w:r>
      <w:r>
        <w:t>,</w:t>
      </w:r>
      <w:r w:rsidRPr="00A943C5">
        <w:t xml:space="preserve"> iż miary satysfakcji mają znacznie większy potencjał jako </w:t>
      </w:r>
      <w:proofErr w:type="spellStart"/>
      <w:r w:rsidRPr="00A943C5">
        <w:t>predyktor</w:t>
      </w:r>
      <w:proofErr w:type="spellEnd"/>
      <w:r w:rsidRPr="00A943C5">
        <w:t xml:space="preserve"> sukcesu</w:t>
      </w:r>
      <w:r>
        <w:t xml:space="preserve"> przedsiębiorstwa</w:t>
      </w:r>
      <w:r w:rsidRPr="00A943C5">
        <w:t xml:space="preserve">. Stąd też kolejna </w:t>
      </w:r>
      <w:r>
        <w:t xml:space="preserve">z </w:t>
      </w:r>
      <w:r w:rsidRPr="00A943C5">
        <w:t>opisywan</w:t>
      </w:r>
      <w:r>
        <w:t>ych</w:t>
      </w:r>
      <w:r w:rsidRPr="00A943C5">
        <w:t xml:space="preserve"> miar odnosi się właśnie to tego parametru. W porównaniu do badania tzw. efektów rynkowych usług uczeni (IWRA) miara satysfakcji odnosi się do bardzo subiektywnego parametru indywidualnego postrzegania jakości</w:t>
      </w:r>
      <w:r>
        <w:t xml:space="preserve"> przez uczestników badania, z drugiej strony taki sposób pomiaru daje szansę na wyeliminowanie czynnika błędnych założeń co do motywacji ludzi do uzyskiwania określonego poziomu zarobków lub innych tzw. obiektywnych efektów kształcenia. Założeniem dla koncepcji takiego pomiaru jest przyjęcie, że każdy, podejmując studia, chce po otrzymaniu takiej usługi być zadowolony z jej efektów. W odniesieniu do uczelni miernikiem stworzonym na podstawie takiej koncepcji jest Indeks Satysfakcji Interesariuszy (SSI – </w:t>
      </w:r>
      <w:proofErr w:type="spellStart"/>
      <w:r w:rsidRPr="00111BA2">
        <w:rPr>
          <w:i/>
          <w:iCs/>
        </w:rPr>
        <w:t>Stakeholder</w:t>
      </w:r>
      <w:proofErr w:type="spellEnd"/>
      <w:r w:rsidRPr="00111BA2">
        <w:rPr>
          <w:i/>
          <w:iCs/>
        </w:rPr>
        <w:t xml:space="preserve"> </w:t>
      </w:r>
      <w:proofErr w:type="spellStart"/>
      <w:r w:rsidRPr="00111BA2">
        <w:rPr>
          <w:i/>
          <w:iCs/>
        </w:rPr>
        <w:t>Satisfaction</w:t>
      </w:r>
      <w:proofErr w:type="spellEnd"/>
      <w:r w:rsidRPr="00111BA2">
        <w:rPr>
          <w:i/>
          <w:iCs/>
        </w:rPr>
        <w:t xml:space="preserve"> Index</w:t>
      </w:r>
      <w:r>
        <w:t>). Jest to autorski zagregowany wskaźnik zbudowany na podstawie pomiarów satysfakcji z usługi wśród wybranych grup interesariuszy</w:t>
      </w:r>
      <w:r w:rsidRPr="00001D48">
        <w:rPr>
          <w:rStyle w:val="FootnoteReference"/>
        </w:rPr>
        <w:footnoteReference w:id="7"/>
      </w:r>
      <w:r>
        <w:t>. A zatem do wyliczenia jego wartości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różnorodnych badań w celu określenia siły wzajemnego wpływu poszczególnych grup interesariuszy i organizacji (lub grup organizacji) na siebie.</w:t>
      </w:r>
    </w:p>
    <w:p w14:paraId="202AFC5C" w14:textId="77777777" w:rsidR="00A40EDE" w:rsidRPr="008047ED" w:rsidRDefault="00A40EDE" w:rsidP="00A40EDE">
      <w:r w:rsidRPr="008047ED">
        <w:t>Wartość zagregowanego Indeksu Satysfakcji Interesariuszy możn</w:t>
      </w:r>
      <w:r>
        <w:t>a wyliczyć ze wzoru</w:t>
      </w:r>
      <w:r w:rsidRPr="008047ED">
        <w:t>:</w:t>
      </w:r>
    </w:p>
    <w:p w14:paraId="2C202A78" w14:textId="77777777" w:rsidR="00A40EDE" w:rsidRPr="00CC4AE1" w:rsidRDefault="00A40EDE" w:rsidP="00A40EDE">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5D4E1DF2" wp14:editId="18DFBF42">
            <wp:extent cx="998855" cy="173990"/>
            <wp:effectExtent l="0" t="0" r="0" b="0"/>
            <wp:docPr id="1138804019"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6909F749" w14:textId="77777777" w:rsidR="00A40EDE" w:rsidRPr="00BC0AAA" w:rsidRDefault="00A40EDE" w:rsidP="00A40EDE">
      <w:pPr>
        <w:rPr>
          <w:i/>
          <w:iCs/>
        </w:rPr>
      </w:pPr>
      <w:r w:rsidRPr="00BC0AAA">
        <w:rPr>
          <w:i/>
          <w:iCs/>
        </w:rPr>
        <w:t xml:space="preserve">gdzie: </w:t>
      </w:r>
    </w:p>
    <w:p w14:paraId="3E60A67A" w14:textId="77777777" w:rsidR="00A40EDE" w:rsidRPr="00BC0AAA" w:rsidRDefault="00A40EDE" w:rsidP="00A40EDE">
      <w:pPr>
        <w:ind w:left="709" w:firstLine="0"/>
        <w:jc w:val="left"/>
        <w:rPr>
          <w:rFonts w:cs="Arial"/>
          <w:i/>
          <w:iCs/>
        </w:rPr>
      </w:pPr>
      <w:r w:rsidRPr="00BC0AAA">
        <w:rPr>
          <w:rFonts w:cs="Arial"/>
          <w:i/>
          <w:iCs/>
        </w:rPr>
        <w:t xml:space="preserve">u </w:t>
      </w:r>
      <w:r>
        <w:rPr>
          <w:rFonts w:cs="Arial"/>
          <w:i/>
          <w:iCs/>
        </w:rPr>
        <w:t xml:space="preserve">– </w:t>
      </w:r>
      <w:r w:rsidRPr="00BC0AAA">
        <w:rPr>
          <w:rFonts w:cs="Arial"/>
          <w:i/>
          <w:iCs/>
        </w:rPr>
        <w:t>waga częściowego indeksu SSI</w:t>
      </w:r>
      <w:r>
        <w:rPr>
          <w:rFonts w:cs="Arial"/>
          <w:i/>
          <w:iCs/>
        </w:rPr>
        <w:t xml:space="preserve"> </w:t>
      </w:r>
      <w:r>
        <w:rPr>
          <w:rFonts w:cs="Arial"/>
          <w:i/>
          <w:iCs/>
        </w:rPr>
        <w:br/>
        <w:t>(jednostka: procent)</w:t>
      </w:r>
    </w:p>
    <w:p w14:paraId="1CDF72EF" w14:textId="77777777" w:rsidR="00A40EDE" w:rsidRPr="00BC0AAA" w:rsidRDefault="00000000" w:rsidP="00A40EDE">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A40EDE" w:rsidRPr="00BC0AAA">
        <w:rPr>
          <w:rFonts w:cs="Arial"/>
          <w:i/>
          <w:iCs/>
        </w:rPr>
        <w:t xml:space="preserve"> </w:t>
      </w:r>
      <w:r w:rsidR="00A40EDE">
        <w:rPr>
          <w:rFonts w:cs="Arial"/>
          <w:i/>
          <w:iCs/>
        </w:rPr>
        <w:t xml:space="preserve">– </w:t>
      </w:r>
      <w:r w:rsidR="00A40EDE" w:rsidRPr="00BC0AAA">
        <w:rPr>
          <w:rFonts w:cs="Arial"/>
          <w:i/>
          <w:iCs/>
        </w:rPr>
        <w:t>wartość częściowego indeksu SSI</w:t>
      </w:r>
      <w:r w:rsidR="00A40EDE">
        <w:rPr>
          <w:rFonts w:cs="Arial"/>
          <w:i/>
          <w:iCs/>
        </w:rPr>
        <w:t xml:space="preserve"> </w:t>
      </w:r>
      <w:r w:rsidR="00A40EDE">
        <w:rPr>
          <w:rFonts w:cs="Arial"/>
          <w:i/>
          <w:iCs/>
        </w:rPr>
        <w:br/>
        <w:t>(jednostka: procent maksymalnej oceny lub punkty wg przyjętej skali)</w:t>
      </w:r>
    </w:p>
    <w:p w14:paraId="434901C8" w14:textId="77777777" w:rsidR="00A40EDE" w:rsidRPr="008047ED" w:rsidRDefault="00A40EDE" w:rsidP="00A40EDE">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Pr="0059211F">
        <w:rPr>
          <w:noProof/>
        </w:rPr>
        <w:t>(Grudowski &amp; Szefler, 2015b)</w:t>
      </w:r>
      <w:r>
        <w:fldChar w:fldCharType="end"/>
      </w:r>
    </w:p>
    <w:p w14:paraId="62D63005" w14:textId="77777777" w:rsidR="00A40EDE" w:rsidRDefault="00A40EDE" w:rsidP="00A40EDE">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4DFD0BE7" w14:textId="77777777" w:rsidR="00A40EDE" w:rsidRDefault="00A40EDE" w:rsidP="00A40EDE">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Pr>
          <w:szCs w:val="24"/>
        </w:rPr>
        <w:t>3)</w:t>
      </w:r>
    </w:p>
    <w:p w14:paraId="7FBE7FD2" w14:textId="77777777" w:rsidR="00A40EDE" w:rsidRPr="00980EB8" w:rsidRDefault="00A40EDE" w:rsidP="00A40EDE">
      <w:r>
        <w:t>Głównym elementem składowym zagregowanego indeksu SSI są w</w:t>
      </w:r>
      <w:r w:rsidRPr="00980EB8">
        <w:t>artoś</w:t>
      </w:r>
      <w:r>
        <w:t>ci</w:t>
      </w:r>
      <w:r w:rsidRPr="00980EB8">
        <w:t xml:space="preserve"> cząstkow</w:t>
      </w:r>
      <w:r>
        <w:t>ych</w:t>
      </w:r>
      <w:r w:rsidRPr="00980EB8">
        <w:t xml:space="preserve"> indeks</w:t>
      </w:r>
      <w:r>
        <w:t>ów</w:t>
      </w:r>
      <w:r w:rsidRPr="00980EB8">
        <w:t xml:space="preserve"> SSI wylicza</w:t>
      </w:r>
      <w:r>
        <w:t>ne</w:t>
      </w:r>
      <w:r w:rsidRPr="00980EB8">
        <w:t xml:space="preserve"> </w:t>
      </w:r>
      <w:r>
        <w:t>wg</w:t>
      </w:r>
      <w:r w:rsidRPr="00980EB8">
        <w:t xml:space="preserve"> wzoru (4):</w:t>
      </w:r>
    </w:p>
    <w:p w14:paraId="4A3A9280" w14:textId="77777777" w:rsidR="00A40EDE" w:rsidRPr="00980EB8" w:rsidRDefault="00A40EDE" w:rsidP="00A40EDE">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5AB9017F" wp14:editId="067B39A9">
            <wp:extent cx="998855" cy="173990"/>
            <wp:effectExtent l="0" t="0" r="0" b="0"/>
            <wp:docPr id="873358349"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Pr="00980EB8">
        <w:fldChar w:fldCharType="separate"/>
      </w:r>
      <w:r w:rsidRPr="00980EB8">
        <w:fldChar w:fldCharType="end"/>
      </w:r>
      <w:r w:rsidRPr="00980EB8">
        <w:tab/>
        <w:t>(</w:t>
      </w:r>
      <w:r>
        <w:t>4</w:t>
      </w:r>
      <w:r w:rsidRPr="00980EB8">
        <w:t>)</w:t>
      </w:r>
    </w:p>
    <w:p w14:paraId="4413120A" w14:textId="77777777" w:rsidR="00A40EDE" w:rsidRPr="00793533" w:rsidRDefault="00A40EDE" w:rsidP="00A40EDE">
      <w:pPr>
        <w:rPr>
          <w:i/>
        </w:rPr>
      </w:pPr>
      <w:r w:rsidRPr="00793533">
        <w:rPr>
          <w:i/>
        </w:rPr>
        <w:lastRenderedPageBreak/>
        <w:t xml:space="preserve">gdzie: </w:t>
      </w:r>
    </w:p>
    <w:p w14:paraId="2AA7E5CC" w14:textId="77777777" w:rsidR="00A40EDE" w:rsidRPr="00793533" w:rsidRDefault="00A40EDE" w:rsidP="00A40EDE">
      <w:pPr>
        <w:ind w:left="709" w:firstLine="0"/>
        <w:jc w:val="left"/>
        <w:rPr>
          <w:i/>
        </w:rPr>
      </w:pPr>
      <w:r w:rsidRPr="00793533">
        <w:rPr>
          <w:i/>
        </w:rPr>
        <w:t xml:space="preserve">w </w:t>
      </w:r>
      <w:r>
        <w:rPr>
          <w:i/>
        </w:rPr>
        <w:t>– waga</w:t>
      </w:r>
      <w:r w:rsidRPr="00793533">
        <w:rPr>
          <w:i/>
        </w:rPr>
        <w:t xml:space="preserve"> </w:t>
      </w:r>
      <w:r>
        <w:rPr>
          <w:i/>
        </w:rPr>
        <w:t>pojedynczego</w:t>
      </w:r>
      <w:r w:rsidRPr="00793533">
        <w:rPr>
          <w:i/>
        </w:rPr>
        <w:t xml:space="preserve"> kryterium satysfakcji interesariuszy</w:t>
      </w:r>
      <w:r>
        <w:rPr>
          <w:i/>
        </w:rPr>
        <w:t xml:space="preserve"> </w:t>
      </w:r>
      <w:r>
        <w:rPr>
          <w:i/>
        </w:rPr>
        <w:br/>
        <w:t>(jednostka: procent)</w:t>
      </w:r>
    </w:p>
    <w:p w14:paraId="062786A0" w14:textId="77777777" w:rsidR="00A40EDE" w:rsidRPr="00793533" w:rsidRDefault="00A40EDE" w:rsidP="00A40EDE">
      <w:pPr>
        <w:ind w:left="709" w:firstLine="0"/>
        <w:jc w:val="left"/>
        <w:rPr>
          <w:i/>
        </w:rPr>
      </w:pPr>
      <w:r w:rsidRPr="00793533">
        <w:rPr>
          <w:i/>
        </w:rPr>
        <w:t xml:space="preserve">r </w:t>
      </w:r>
      <w:r>
        <w:rPr>
          <w:i/>
        </w:rPr>
        <w:t xml:space="preserve">– </w:t>
      </w:r>
      <w:r w:rsidRPr="00793533">
        <w:rPr>
          <w:i/>
        </w:rPr>
        <w:t xml:space="preserve">wartość oceny </w:t>
      </w:r>
      <w:r>
        <w:rPr>
          <w:i/>
        </w:rPr>
        <w:t xml:space="preserve">pojedynczego </w:t>
      </w:r>
      <w:r w:rsidRPr="00793533">
        <w:rPr>
          <w:i/>
        </w:rPr>
        <w:t>kryterium satysfakcji interesariuszy</w:t>
      </w:r>
      <w:r>
        <w:rPr>
          <w:i/>
        </w:rPr>
        <w:t xml:space="preserve"> </w:t>
      </w:r>
      <w:r>
        <w:rPr>
          <w:i/>
        </w:rPr>
        <w:br/>
        <w:t>(jednostka: procent maksymalnej oceny lub punkty wg przyjętej skali)</w:t>
      </w:r>
    </w:p>
    <w:p w14:paraId="35644E7D" w14:textId="77777777" w:rsidR="00A40EDE" w:rsidRPr="00793533" w:rsidRDefault="00A40EDE" w:rsidP="00A40EDE">
      <w:pPr>
        <w:jc w:val="left"/>
        <w:rPr>
          <w:i/>
        </w:rPr>
      </w:pPr>
      <w:r w:rsidRPr="00793533">
        <w:rPr>
          <w:i/>
        </w:rPr>
        <w:t>a – liczba porządkowa lub nazwa grupy interesariuszy</w:t>
      </w:r>
    </w:p>
    <w:p w14:paraId="6423EB3F" w14:textId="77777777" w:rsidR="00A40EDE" w:rsidRPr="00793533" w:rsidRDefault="00A40EDE" w:rsidP="00A40EDE">
      <w:pPr>
        <w:jc w:val="left"/>
        <w:rPr>
          <w:i/>
        </w:rPr>
      </w:pPr>
      <w:r w:rsidRPr="00793533">
        <w:rPr>
          <w:i/>
        </w:rPr>
        <w:t>i – liczba ocenianych kryteriów</w:t>
      </w:r>
    </w:p>
    <w:p w14:paraId="5104C7EC" w14:textId="77777777" w:rsidR="00A40EDE" w:rsidRPr="00793533" w:rsidRDefault="00A40EDE" w:rsidP="00A40EDE">
      <w:pPr>
        <w:jc w:val="left"/>
        <w:rPr>
          <w:i/>
        </w:rPr>
      </w:pPr>
      <w:r w:rsidRPr="00793533">
        <w:rPr>
          <w:i/>
        </w:rPr>
        <w:t>j – liczba oceniających w grupie interesariuszy</w:t>
      </w:r>
      <w:r>
        <w:rPr>
          <w:i/>
        </w:rP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Pr="0059211F">
        <w:rPr>
          <w:noProof/>
        </w:rPr>
        <w:t>(Grudowski &amp; Szefler, 2015b)</w:t>
      </w:r>
      <w:r>
        <w:fldChar w:fldCharType="end"/>
      </w:r>
    </w:p>
    <w:p w14:paraId="3F768220" w14:textId="77777777" w:rsidR="00A40EDE" w:rsidRDefault="00A40EDE" w:rsidP="00A40EDE">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na wyliczenie zagregowanej wartości oceny nawet na podstawie danych pochodzących z odpowiedzi udzielanych według różnych </w:t>
      </w:r>
      <w:proofErr w:type="spellStart"/>
      <w:r>
        <w:t>skal</w:t>
      </w:r>
      <w:proofErr w:type="spellEnd"/>
      <w:r>
        <w:t xml:space="preserve">, natomiast drugie podejście wymaga zachowania jednolitych </w:t>
      </w:r>
      <w:proofErr w:type="spellStart"/>
      <w:r>
        <w:t>skal</w:t>
      </w:r>
      <w:proofErr w:type="spellEnd"/>
      <w:r>
        <w:t xml:space="preserve"> oceny w zakresie pomiarów wszystkich ocen składowych.</w:t>
      </w:r>
    </w:p>
    <w:p w14:paraId="406AD3DA" w14:textId="77777777" w:rsidR="00A40EDE" w:rsidRPr="004C54F0" w:rsidRDefault="00A40EDE" w:rsidP="00A40EDE">
      <w:r w:rsidRPr="004C54F0">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t> </w:t>
      </w:r>
      <w:r w:rsidRPr="004C54F0">
        <w:t xml:space="preserve">gospodarek narodowych. </w:t>
      </w:r>
      <w:r>
        <w:t>Opisane w niniejszym podrozdziale metody pomiaru jakości reprezentują zarówno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t xml:space="preserve">(…) </w:t>
      </w:r>
      <w:r w:rsidRPr="00233788">
        <w:t>dostarczenie poszczególnym grupom interesariuszy uczelni wiarygodnych informacji o</w:t>
      </w:r>
      <w:r>
        <w:t> </w:t>
      </w:r>
      <w:r w:rsidRPr="00233788">
        <w:t xml:space="preserve">poziomie realizacji przez nie ich kluczowej funkcji, co powinno </w:t>
      </w:r>
      <w:r>
        <w:t xml:space="preserve">(…) </w:t>
      </w:r>
      <w:r w:rsidRPr="00233788">
        <w:t>ułatwić dokonywanie porównań i</w:t>
      </w:r>
      <w:r>
        <w:t> </w:t>
      </w:r>
      <w:r w:rsidRPr="00233788">
        <w:t>podejmowanie na ich podstawie korzystnych decyzji</w:t>
      </w:r>
      <w:r>
        <w:t>”</w:t>
      </w:r>
      <w:r w:rsidRPr="00233788">
        <w:t xml:space="preserve"> </w:t>
      </w:r>
      <w:r w:rsidRPr="00233788">
        <w:fldChar w:fldCharType="begin" w:fldLock="1"/>
      </w:r>
      <w:r>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921CC1">
        <w:rPr>
          <w:noProof/>
        </w:rPr>
        <w:t>(Hall, 2013, s. 52)</w:t>
      </w:r>
      <w:r w:rsidRPr="00233788">
        <w:fldChar w:fldCharType="end"/>
      </w:r>
      <w:r>
        <w:t xml:space="preserve">. Taką rolę bez wątpienia spełniają </w:t>
      </w:r>
      <w:r w:rsidRPr="004C54F0">
        <w:t xml:space="preserve">rankingi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t>Szersze</w:t>
      </w:r>
      <w:r w:rsidRPr="004C54F0">
        <w:t xml:space="preserve"> omówienie wybranych rankingów, również z odniesieniem do realiów polskich</w:t>
      </w:r>
      <w:r>
        <w:t>,</w:t>
      </w:r>
      <w:r w:rsidRPr="004C54F0">
        <w:t xml:space="preserve"> znajduje się w kolejnym </w:t>
      </w:r>
      <w:r>
        <w:t>pod</w:t>
      </w:r>
      <w:r w:rsidRPr="004C54F0">
        <w:t>rozdziale.</w:t>
      </w:r>
    </w:p>
    <w:p w14:paraId="7CEC49FA" w14:textId="77777777" w:rsidR="00A40EDE" w:rsidRDefault="00A40EDE" w:rsidP="00A40EDE">
      <w:r>
        <w:t xml:space="preserve">Współcześnie rankingi uniwersytetów są bardzo popularną metodą porównywania uczelni.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t>
      </w:r>
      <w:r>
        <w:lastRenderedPageBreak/>
        <w:t xml:space="preserve">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Pr>
          <w:rFonts w:ascii="Cambria Math" w:hAnsi="Cambria Math" w:cs="Cambria Math"/>
        </w:rPr>
        <w:instrText>‑</w:instrText>
      </w:r>
      <w:r>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921CC1">
        <w:rPr>
          <w:noProof/>
        </w:rPr>
        <w:t>(Wilbers &amp; Brankovic, 2021)</w:t>
      </w:r>
      <w:r>
        <w:fldChar w:fldCharType="end"/>
      </w:r>
      <w:r>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Przy rosnącej roli rankingów i ich wpływie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t>inkluzywności</w:t>
      </w:r>
      <w:proofErr w:type="spellEnd"/>
      <w:r>
        <w:t xml:space="preserve">. Jednocześnie przy obecnie mocno ugruntowanej pozycji wielu rankingów są one coraz częściej podstawą do podejmowania decyzji nie tylko przez kandydatów na studia, ale również przez inwestorów i instytucje publiczne (np. dot. nawiązywania współpracy) ale też różnych decyzji politycznych </w:t>
      </w:r>
      <w:r>
        <w:fldChar w:fldCharType="begin" w:fldLock="1"/>
      </w:r>
      <w:r>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fldChar w:fldCharType="separate"/>
      </w:r>
      <w:r w:rsidRPr="00921CC1">
        <w:rPr>
          <w:noProof/>
        </w:rPr>
        <w:t>(por. Rauhvargers, 2014)</w:t>
      </w:r>
      <w:r>
        <w:fldChar w:fldCharType="end"/>
      </w:r>
      <w:r>
        <w:t xml:space="preserve">. Rola rankingów dla wielu grup osób zainteresowanych jakością usług uczelni jest tak duża, że powszechne jest przekonanie, iż zostaną one z nami na zawsze </w:t>
      </w:r>
      <w:r>
        <w:fldChar w:fldCharType="begin" w:fldLock="1"/>
      </w:r>
      <w:r>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fldChar w:fldCharType="separate"/>
      </w:r>
      <w:r w:rsidRPr="00921CC1">
        <w:rPr>
          <w:noProof/>
        </w:rPr>
        <w:t>(Rauhvargers, 2014, s. 41)</w:t>
      </w:r>
      <w:r>
        <w:fldChar w:fldCharType="end"/>
      </w:r>
      <w:r>
        <w:t>.</w:t>
      </w:r>
    </w:p>
    <w:p w14:paraId="04131599" w14:textId="77777777" w:rsidR="00A40EDE" w:rsidRDefault="00A40EDE" w:rsidP="00A40EDE">
      <w:pPr>
        <w:spacing w:before="240"/>
      </w:pPr>
      <w:r>
        <w:t xml:space="preserve">Analizując rezultaty wyżej opisanych czterech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w:t>
      </w:r>
      <w:r w:rsidRPr="001A79D4">
        <w:rPr>
          <w:i/>
          <w:iCs/>
        </w:rPr>
        <w:t>top100</w:t>
      </w:r>
      <w:r>
        <w:t xml:space="preserve">) w tych rankingach, okazuje się, że ponad połowa uczelni (51) występuje we wszystkich czterech rankingach. Dokładniejsze wyniki analizy przedstawiono w Tabeli 23. Już po wstępnej analizie można zauważyć, że w przypadku rankingu THE posiada on najmniej uczelni występujących w </w:t>
      </w:r>
      <w:r w:rsidRPr="001A79D4">
        <w:rPr>
          <w:i/>
          <w:iCs/>
        </w:rPr>
        <w:t>top100</w:t>
      </w:r>
      <w:r>
        <w:t xml:space="preserve">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aby za wystąpienie we wszystkich czterech przypisywać 3 punkty, za wystąpienie w trzech 2 punkty, za wystąpienie w dwóch 1 punkt, a za wystąpienie tylko w jednym rankingu 0 punktów, to otrzymamy wyniki mówiące o zgodności danego rankingu z pozostałymi w skali od 0 do 300 punktów. Następnie, wyliczając dla każdego rankingu procent z maksymalnej oceny, jaki stanowił uzyskany rezultat, otrzymamy wskaźnik zgodności pomiędzy analizowanymi czterema rankingami w zakresie stu najwyższych rezultatów.</w:t>
      </w:r>
    </w:p>
    <w:p w14:paraId="6B304461" w14:textId="77777777" w:rsidR="00A40EDE" w:rsidRPr="00F66F63" w:rsidRDefault="00A40EDE" w:rsidP="00A40EDE">
      <w:pPr>
        <w:pStyle w:val="Tytutabeli"/>
      </w:pPr>
      <w:r w:rsidRPr="00654DD1">
        <w:rPr>
          <w:rStyle w:val="TytutabeliZnak"/>
        </w:rPr>
        <w:lastRenderedPageBreak/>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Pr>
          <w:rStyle w:val="TytutabeliZnak"/>
          <w:noProof/>
        </w:rPr>
        <w:t>23</w:t>
      </w:r>
      <w:r w:rsidRPr="00654DD1">
        <w:rPr>
          <w:rStyle w:val="TytutabeliZnak"/>
        </w:rPr>
        <w:fldChar w:fldCharType="end"/>
      </w:r>
      <w:r>
        <w:rPr>
          <w:rStyle w:val="TytutabeliZnak"/>
        </w:rPr>
        <w:t>.</w:t>
      </w:r>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proofErr w:type="spellEnd"/>
    </w:p>
    <w:tbl>
      <w:tblPr>
        <w:tblStyle w:val="TableGrid"/>
        <w:tblW w:w="9015" w:type="dxa"/>
        <w:tblLook w:val="04A0" w:firstRow="1" w:lastRow="0" w:firstColumn="1" w:lastColumn="0" w:noHBand="0" w:noVBand="1"/>
      </w:tblPr>
      <w:tblGrid>
        <w:gridCol w:w="1502"/>
        <w:gridCol w:w="1502"/>
        <w:gridCol w:w="1502"/>
        <w:gridCol w:w="1503"/>
        <w:gridCol w:w="1503"/>
        <w:gridCol w:w="1503"/>
      </w:tblGrid>
      <w:tr w:rsidR="00A40EDE" w:rsidRPr="00B5787D" w14:paraId="571A2CE6" w14:textId="77777777" w:rsidTr="00B668F9">
        <w:trPr>
          <w:trHeight w:val="285"/>
        </w:trPr>
        <w:tc>
          <w:tcPr>
            <w:tcW w:w="1474" w:type="dxa"/>
            <w:noWrap/>
            <w:hideMark/>
          </w:tcPr>
          <w:p w14:paraId="35BC271D"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w:t>
            </w:r>
            <w:r w:rsidRPr="001A79D4">
              <w:rPr>
                <w:rFonts w:eastAsia="Times New Roman" w:cs="Arial"/>
                <w:b/>
                <w:bCs/>
                <w:i/>
                <w:iCs/>
                <w:color w:val="000000"/>
                <w:sz w:val="18"/>
                <w:szCs w:val="18"/>
                <w:lang w:val="pl-PL" w:eastAsia="pl-PL"/>
              </w:rPr>
              <w:t>top100</w:t>
            </w:r>
          </w:p>
        </w:tc>
        <w:tc>
          <w:tcPr>
            <w:tcW w:w="1474" w:type="dxa"/>
            <w:noWrap/>
            <w:hideMark/>
          </w:tcPr>
          <w:p w14:paraId="0E355057"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001D48">
              <w:rPr>
                <w:rStyle w:val="FootnoteReference"/>
              </w:rPr>
              <w:footnoteReference w:id="8"/>
            </w:r>
          </w:p>
        </w:tc>
        <w:tc>
          <w:tcPr>
            <w:tcW w:w="1474" w:type="dxa"/>
            <w:noWrap/>
            <w:hideMark/>
          </w:tcPr>
          <w:p w14:paraId="2E57D40D" w14:textId="77777777" w:rsidR="00A40EDE" w:rsidRPr="00570835" w:rsidRDefault="00A40EDE" w:rsidP="00B668F9">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7A6EC445" w14:textId="77777777" w:rsidR="00A40EDE" w:rsidRPr="00570835" w:rsidRDefault="00A40EDE" w:rsidP="00B668F9">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066C8B33" w14:textId="77777777" w:rsidR="00A40EDE" w:rsidRPr="00570835" w:rsidRDefault="00A40EDE" w:rsidP="00B668F9">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0D24C805" w14:textId="77777777" w:rsidR="00A40EDE" w:rsidRPr="00570835" w:rsidRDefault="00A40EDE" w:rsidP="00B668F9">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THE</w:t>
            </w:r>
          </w:p>
        </w:tc>
      </w:tr>
      <w:tr w:rsidR="00A40EDE" w:rsidRPr="0075766C" w14:paraId="79F12044" w14:textId="77777777" w:rsidTr="00B668F9">
        <w:trPr>
          <w:trHeight w:val="285"/>
        </w:trPr>
        <w:tc>
          <w:tcPr>
            <w:tcW w:w="1474" w:type="dxa"/>
            <w:noWrap/>
            <w:vAlign w:val="center"/>
            <w:hideMark/>
          </w:tcPr>
          <w:p w14:paraId="22395F87"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0E128E12"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78E0FBB6"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6A2577A4"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3A6BB89A"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5195C69C"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A40EDE" w:rsidRPr="0075766C" w14:paraId="41FC9F9C" w14:textId="77777777" w:rsidTr="00B668F9">
        <w:trPr>
          <w:trHeight w:val="285"/>
        </w:trPr>
        <w:tc>
          <w:tcPr>
            <w:tcW w:w="1474" w:type="dxa"/>
            <w:noWrap/>
            <w:vAlign w:val="center"/>
            <w:hideMark/>
          </w:tcPr>
          <w:p w14:paraId="326FC97D"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059192C3"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3CB7E7DB"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76468C0E"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0B77EA94"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126EDC0D"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A40EDE" w:rsidRPr="0075766C" w14:paraId="753BD1D2" w14:textId="77777777" w:rsidTr="00B668F9">
        <w:trPr>
          <w:trHeight w:val="285"/>
        </w:trPr>
        <w:tc>
          <w:tcPr>
            <w:tcW w:w="1474" w:type="dxa"/>
            <w:noWrap/>
            <w:vAlign w:val="center"/>
            <w:hideMark/>
          </w:tcPr>
          <w:p w14:paraId="1384090E"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4B5C0858"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24B902E5"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68B0C662"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60B78A78"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7C481ADF"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A40EDE" w:rsidRPr="0075766C" w14:paraId="0DC9A2AC" w14:textId="77777777" w:rsidTr="00B668F9">
        <w:trPr>
          <w:trHeight w:val="285"/>
        </w:trPr>
        <w:tc>
          <w:tcPr>
            <w:tcW w:w="1474" w:type="dxa"/>
            <w:noWrap/>
            <w:vAlign w:val="center"/>
            <w:hideMark/>
          </w:tcPr>
          <w:p w14:paraId="12ED6C63"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3963D89F"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67A309D"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8A7E39B"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3BD392B7"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3EB0556A"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A40EDE" w:rsidRPr="0075766C" w14:paraId="71E1823F" w14:textId="77777777" w:rsidTr="00B668F9">
        <w:trPr>
          <w:trHeight w:val="285"/>
        </w:trPr>
        <w:tc>
          <w:tcPr>
            <w:tcW w:w="1474" w:type="dxa"/>
            <w:noWrap/>
            <w:vAlign w:val="center"/>
            <w:hideMark/>
          </w:tcPr>
          <w:p w14:paraId="0B7247D3"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3A3A2AFE"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649014BC"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06784E8F"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506A8AC1"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225A00E8"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734E8D0A" w14:textId="77777777" w:rsidR="00A40EDE" w:rsidRPr="00D95B07" w:rsidRDefault="00A40EDE" w:rsidP="00A40EDE">
      <w:pPr>
        <w:pStyle w:val="rdo"/>
        <w:rPr>
          <w:lang w:val="pl-PL"/>
        </w:rPr>
      </w:pPr>
      <w:r w:rsidRPr="00D95B07">
        <w:rPr>
          <w:lang w:val="pl-PL"/>
        </w:rPr>
        <w:t xml:space="preserve">Źródło: opracowanie własne na podstawie wyników rankingów THE2023, ARWU2022, QS2023 i </w:t>
      </w:r>
      <w:proofErr w:type="spellStart"/>
      <w:r w:rsidRPr="00D95B07">
        <w:rPr>
          <w:lang w:val="pl-PL"/>
        </w:rPr>
        <w:t>Webometrics</w:t>
      </w:r>
      <w:proofErr w:type="spellEnd"/>
      <w:r w:rsidRPr="00D95B07">
        <w:rPr>
          <w:lang w:val="pl-PL"/>
        </w:rPr>
        <w:t xml:space="preserve"> 2023 H1 </w:t>
      </w:r>
      <w:r>
        <w:fldChar w:fldCharType="begin" w:fldLock="1"/>
      </w:r>
      <w:r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fldChar w:fldCharType="separate"/>
      </w:r>
      <w:r w:rsidRPr="00D95B07">
        <w:rPr>
          <w:noProof/>
          <w:lang w:val="pl-PL"/>
        </w:rPr>
        <w:t>(ARWU, 2022a; Cybermetrics Lab, 2023; QS Quacquarelli Symonds, 2023m; Times Higher Education, 2023)</w:t>
      </w:r>
      <w:r>
        <w:fldChar w:fldCharType="end"/>
      </w:r>
    </w:p>
    <w:p w14:paraId="2107C6A8" w14:textId="77777777" w:rsidR="008640C0" w:rsidRDefault="008640C0" w:rsidP="008640C0">
      <w:pPr>
        <w:spacing w:before="240"/>
      </w:pPr>
      <w:r>
        <w:t xml:space="preserve">Można stworzyć ranking uwzględniający pozycje uczelni w różnych rankingach, tak aby odzwierciedlić fakt zaistnienia danej uczelni w niektórych lub we wszystkich rankingach, co niewątpliwie również niesie informację o wartości usług dostarczanych przez uczelnie. Propozycję takiego rankingu przedstawiono w załączniku </w:t>
      </w:r>
      <w:commentRangeStart w:id="17"/>
      <w:r>
        <w:t>nr 4</w:t>
      </w:r>
      <w:commentRangeEnd w:id="17"/>
      <w:r>
        <w:rPr>
          <w:rStyle w:val="CommentReference"/>
          <w:rFonts w:ascii="Times New Roman" w:eastAsia="Times New Roman" w:hAnsi="Times New Roman"/>
          <w:szCs w:val="20"/>
          <w:lang w:eastAsia="pl-PL"/>
        </w:rPr>
        <w:commentReference w:id="17"/>
      </w:r>
      <w:r>
        <w:t xml:space="preserve"> (</w:t>
      </w:r>
      <w:r>
        <w:fldChar w:fldCharType="begin"/>
      </w:r>
      <w:r>
        <w:instrText xml:space="preserve"> REF _Ref134656238 \h </w:instrText>
      </w:r>
      <w:r>
        <w:fldChar w:fldCharType="separate"/>
      </w:r>
      <w:r>
        <w:t xml:space="preserve">Tabela </w:t>
      </w:r>
      <w:r>
        <w:rPr>
          <w:noProof/>
        </w:rPr>
        <w:t>81</w:t>
      </w:r>
      <w:r>
        <w:fldChar w:fldCharType="end"/>
      </w:r>
      <w:r>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Pr="00DA1B58">
        <w:rPr>
          <w:i/>
          <w:iCs/>
        </w:rPr>
        <w:t>Ranking Value 250</w:t>
      </w:r>
      <w:r>
        <w:t xml:space="preserve">). Stwierdzono empirycznie, że dla zaproponowanego zestawu rang z rankingów THE2023, ARWU2022, QS2023 i </w:t>
      </w:r>
      <w:proofErr w:type="spellStart"/>
      <w:r>
        <w:t>Webometrics</w:t>
      </w:r>
      <w:proofErr w:type="spellEnd"/>
      <w:r>
        <w:t xml:space="preserve"> 2023H1</w:t>
      </w:r>
      <w:r w:rsidRPr="00001D48">
        <w:rPr>
          <w:rStyle w:val="FootnoteReference"/>
        </w:rPr>
        <w:footnoteReference w:id="9"/>
      </w:r>
      <w:r>
        <w:t xml:space="preserve"> przypisanie wartości 250 pozwala na uwzględnienie wszystkich uczelni występujących w większej liczbie rankingów na pozycjach wyższych niż te osiągnięte przez uczelnie występujące w mniejszej liczbie rankingów. Wartość Rankingu RV250 została obliczona jako suma punktów przyznawanych za pozycję danej uczelni w każdym z analizowanych czterech rankingów. A zatem im mniejsza liczba uzyskanych punktów tym pozycja uczelni w Rankingu RV250 jest wyższa. Od strony obliczeniowej można to zinterpretować tak, że uczelnie, które nie występują w jakimś rankingu, otrzymują przypisaną wartość 250 punktów dla każdego faktu niewystąpienia w jednym z 4 analizowanych rankingów. W związku z tym np. uczelnie występujące tylko w jednym z rankingów otrzymują z tego powodu wynik o wartości 750 punktów plus wartość rangi odpowiadająca pozycji danej uczelni w rankingu, w którym występują.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r-Pearsona wyników </w:t>
      </w:r>
      <w:r w:rsidRPr="005337BD">
        <w:rPr>
          <w:i/>
          <w:iCs/>
        </w:rPr>
        <w:t>top100</w:t>
      </w:r>
      <w:r>
        <w:t xml:space="preserve"> analizowanych rankingów z rankingiem RV250 przedstawiono w Tabeli 25.</w:t>
      </w:r>
    </w:p>
    <w:p w14:paraId="69B89A9C" w14:textId="77777777" w:rsidR="008640C0" w:rsidRDefault="008640C0" w:rsidP="008640C0">
      <w:r w:rsidRPr="00304FA3">
        <w:t xml:space="preserve">Wszystkie metodologie można podzielić na trzy grupy: mierzące czynniki wpływające na jakość edukacji, mierzące czynniki świadczące o efektach edukacji oraz takie, które wykorzystują </w:t>
      </w:r>
      <w:r w:rsidRPr="00304FA3">
        <w:lastRenderedPageBreak/>
        <w:t>połączenie obu wyżej wymienionych.</w:t>
      </w:r>
      <w:r>
        <w:t xml:space="preserve"> Na pewno bardzo rozbudowaną strukturą i złożoną metodologią odznacza się Ranking Perspektywy.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(Nagroda Nobla, Medal Fieldsa) zarówno wśród wykładowców, jak i absolwentów, a także wybitne osiągnięcia naukowe mierzone wskaźnikami </w:t>
      </w:r>
      <w:proofErr w:type="spellStart"/>
      <w:r>
        <w:t>cytowań</w:t>
      </w:r>
      <w:proofErr w:type="spellEnd"/>
      <w:r>
        <w:t xml:space="preserve"> oraz publikacjami w najbardziej prestiżowych czasopismach. Tu w ocenie uczelni wyraźnie zauważalne jest pominięcie osiągnięć w dziedzinach typowo humanistycznych. Nasuwa się przypuszczenie, że oryginalnym celem powstania tego rankingu jest danie wskazówki potencjalnym chińskim studentom lub odpowiednim decydentom,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7607A793" w14:textId="6A1031E7" w:rsidR="00A40EDE" w:rsidRDefault="008640C0" w:rsidP="008640C0">
      <w:r>
        <w:t xml:space="preserve">Rankingi QS i THE mają dość podobne metodologie –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 Najbardziej nietypowy na tle pozostałych rankingów jest ranking </w:t>
      </w:r>
      <w:proofErr w:type="spellStart"/>
      <w:r>
        <w:t>Webometrics</w:t>
      </w:r>
      <w:proofErr w:type="spellEnd"/>
      <w:r>
        <w:t xml:space="preserve">. Został on stworzony według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 nawet niewielkie i lokalne – uczelnie na świecie. Co zaskakujące, wyniki rankingu </w:t>
      </w:r>
      <w:proofErr w:type="spellStart"/>
      <w:r>
        <w:t>Webometrics</w:t>
      </w:r>
      <w:proofErr w:type="spellEnd"/>
      <w:r>
        <w:t xml:space="preserve"> pomimo całkowicie odmiennej koncepcji jego opracowania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z rankingu </w:t>
      </w:r>
      <w:proofErr w:type="spellStart"/>
      <w:r>
        <w:t>Webometrics</w:t>
      </w:r>
      <w:proofErr w:type="spellEnd"/>
      <w:r>
        <w:t xml:space="preserve"> z pozycjami w lokalnym rankingu Perspektywy, można również zauważyć wysoki poziom zbieżności. To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poziomu i obszarów wymagających doskonalenia. Z tego powodu korzystanie z rankingów może być bardzo pomocnym punktem wyjścia do procesów doskonalenia jakości usług, a także do weryfikacji skuteczności podejmowanych działań doskonalących. Do tego ważne może się okazać dobre zrozumienie różnych </w:t>
      </w:r>
      <w:r>
        <w:lastRenderedPageBreak/>
        <w:t>metodologii rankingów, gdyż dzięki odmiennym sposobom pomiaru mogą one dostarczyć uzupełniających się informacji nt. przyczyn zmian w poziomie jakości. Podobnie jak do pomiaru jakości warto korzystać z uznanych metod, tak również do zarządzania jakością warto wykorzystać sprawdzone narzędzia. Te z nich, które oferują przydatne dla zarządzania uczelniami możliwości, zostaną omówione w następnym podrozdziale.</w:t>
      </w:r>
    </w:p>
    <w:p w14:paraId="131F08FC" w14:textId="77777777" w:rsidR="009723C1" w:rsidRDefault="009723C1" w:rsidP="009723C1">
      <w:r>
        <w:t xml:space="preserve">Uczelnie w Polsce są organizacjami podlegającymi szeregowi regulacji prawnych. Jest to naturalne, biorąc pod uwagę wymaganie uznawania dyplomów za potwierdzenie pewnego osiągniętego przez studentów poziomu wiedzy i umiejętności. Ponadto w realiach Polski po przemianie ustrojowej w końcu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pośród różnych regulacji wprowadził również te kształtujące wymagania dla zarządzania uczelniami, w tym zarządzania jakością. Są one związane z wymaganiami co do struktury i organizacji zarządzania uczelniami, ale również takie, które określają reguły akredytacji i oceny jakości różnych instytucji. Pewne aspekty tego tematu zostały omówione w podrozdziale </w:t>
      </w:r>
      <w:r>
        <w:fldChar w:fldCharType="begin"/>
      </w:r>
      <w:r>
        <w:instrText xml:space="preserve"> REF _Ref66874449 \r \h </w:instrText>
      </w:r>
      <w:r>
        <w:fldChar w:fldCharType="separate"/>
      </w:r>
      <w:r>
        <w:t>1.1.3</w:t>
      </w:r>
      <w:r>
        <w:fldChar w:fldCharType="end"/>
      </w:r>
      <w:r>
        <w:t xml:space="preserve"> odnoszącym się do istniejących uwarunkowań funkcjonowania uczelni, gdzie opisane zostały m.in. zmiany wprowadzane w wymaganiach dla uczelni co oczywiście wiąże się z wpływem na zarządzanie tymi instytucjami. Natomiast w niniejszym podrozdziale zostaną omówione tematy ściśle odnoszące się do koncepcji zarządzania jakością stosowanych w różnym zakresie na uczelniach. Ma to na celu ukazanie, między innymi, podobieństw i różnic w stosowanych narzędziach zarządzania jakością 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 Jest to szczególnie istotne wobec wzmocnienia roli rektorów w zarządzaniu szkołami wyższymi w najnowszych regulacjach, co sprawia, że wnioski z niniejszej pracy również powinny być sformułowane przede wszystkim jako wskazówki dla najwyższego kierownictwa uczelni.</w:t>
      </w:r>
    </w:p>
    <w:p w14:paraId="0265C4A2" w14:textId="77777777" w:rsidR="009723C1" w:rsidRDefault="009723C1" w:rsidP="009723C1">
      <w:r>
        <w:t xml:space="preserve">Do zarządzania, w tym zarządzania jakością instytucjami edukacji wyższej mają zastosowanie koncepcje i narzędzia opracowane na potrzeby usług publicznych, gdyż usługi uczelni, szczególnie w zakresie, w jakim są finansowane z funduszy publicznych, mieszczą się w zakresie tej kategorii usług.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t>
      </w:r>
      <w:r>
        <w:lastRenderedPageBreak/>
        <w:t>wprowadziły pewne uporządkowanie i usystematyzowanie w tej dziedzinie, pomocne w praktycznym dbaniu o jakość na poziomie coraz większych organizacji.</w:t>
      </w:r>
    </w:p>
    <w:p w14:paraId="15352258" w14:textId="77777777" w:rsidR="009723C1" w:rsidRDefault="009723C1" w:rsidP="009723C1">
      <w:pPr>
        <w:ind w:firstLine="0"/>
      </w:pPr>
      <w:r>
        <w:t>W ujęciu historycznym koncepcje dotyczące dbania o jakość rozwijały się wraz z rozwojem przemysłu i dziedziny zarządzania w ogóle. W Tabeli 27 przedstawiono najważniejsze etapy rozwoju podejścia do zarządzania jakością z perspektywy historycznej. To syntetyczne ujęcie historycznego rozwoju podejścia do jakości w ramach zarządzania ukazuje kierunek od odizolowanego elementu dodatkowego wspierającego skuteczność procesów dostarczania wartości dla klienta</w:t>
      </w:r>
      <w:r w:rsidRPr="00001D48">
        <w:rPr>
          <w:rStyle w:val="FootnoteReference"/>
        </w:rPr>
        <w:footnoteReference w:id="10"/>
      </w:r>
      <w:r>
        <w:t xml:space="preserve"> do zintegrowanego systemu zarządzania, w którym generowanie wartości staje się misją i sensem istnienia całego zespołu ludzi współpracujących ze sobą pod przewodnictwem inspirujących przywódców. Można też stwierdzić, że współczesne systemy zarządzania jakością wywodzą się z koncepcji, które w całości rozwinęły się w XX w.</w:t>
      </w:r>
    </w:p>
    <w:p w14:paraId="327349E1" w14:textId="77777777" w:rsidR="009723C1" w:rsidRDefault="009723C1" w:rsidP="009723C1">
      <w:pPr>
        <w:pStyle w:val="Tytutabeli"/>
      </w:pPr>
      <w:r>
        <w:t xml:space="preserve">Tabela </w:t>
      </w:r>
      <w:r>
        <w:fldChar w:fldCharType="begin"/>
      </w:r>
      <w:r>
        <w:instrText xml:space="preserve"> SEQ Tabela \* ARABIC </w:instrText>
      </w:r>
      <w:r>
        <w:fldChar w:fldCharType="separate"/>
      </w:r>
      <w:r>
        <w:rPr>
          <w:noProof/>
        </w:rPr>
        <w:t>27</w:t>
      </w:r>
      <w:r>
        <w:rPr>
          <w:noProof/>
        </w:rPr>
        <w:fldChar w:fldCharType="end"/>
      </w:r>
      <w:r>
        <w:rPr>
          <w:noProof/>
        </w:rPr>
        <w:t>.</w:t>
      </w:r>
      <w:r>
        <w:t xml:space="preserve"> Zmiany podejścia do zarządzania jakością w ujęciu historycznym</w:t>
      </w:r>
    </w:p>
    <w:tbl>
      <w:tblPr>
        <w:tblStyle w:val="TableGrid"/>
        <w:tblW w:w="0" w:type="auto"/>
        <w:tblLook w:val="04A0" w:firstRow="1" w:lastRow="0" w:firstColumn="1" w:lastColumn="0" w:noHBand="0" w:noVBand="1"/>
      </w:tblPr>
      <w:tblGrid>
        <w:gridCol w:w="3118"/>
        <w:gridCol w:w="1701"/>
        <w:gridCol w:w="4252"/>
      </w:tblGrid>
      <w:tr w:rsidR="009723C1" w:rsidRPr="00D725C7" w14:paraId="2DE71B1A" w14:textId="77777777" w:rsidTr="00E45F30">
        <w:trPr>
          <w:cantSplit/>
          <w:tblHeader/>
        </w:trPr>
        <w:tc>
          <w:tcPr>
            <w:tcW w:w="3118" w:type="dxa"/>
            <w:vAlign w:val="center"/>
          </w:tcPr>
          <w:p w14:paraId="0BE60CA2" w14:textId="77777777" w:rsidR="009723C1" w:rsidRPr="00D725C7" w:rsidRDefault="009723C1" w:rsidP="00E45F30">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137F6697" w14:textId="77777777" w:rsidR="009723C1" w:rsidRPr="00D725C7" w:rsidRDefault="009723C1" w:rsidP="00E45F30">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198F6A20" w14:textId="77777777" w:rsidR="009723C1" w:rsidRPr="00D725C7" w:rsidRDefault="009723C1" w:rsidP="00E45F30">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9723C1" w:rsidRPr="00D725C7" w14:paraId="7D4FC29B" w14:textId="77777777" w:rsidTr="00E45F30">
        <w:trPr>
          <w:cantSplit/>
        </w:trPr>
        <w:tc>
          <w:tcPr>
            <w:tcW w:w="3118" w:type="dxa"/>
            <w:vAlign w:val="center"/>
          </w:tcPr>
          <w:p w14:paraId="1607873E" w14:textId="77777777" w:rsidR="009723C1" w:rsidRDefault="009723C1" w:rsidP="00E45F30">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DC2459" w14:textId="77777777" w:rsidR="009723C1" w:rsidRPr="00D725C7" w:rsidRDefault="009723C1" w:rsidP="00E45F30">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4D6B4778" w14:textId="77777777" w:rsidR="009723C1" w:rsidRPr="00D725C7" w:rsidRDefault="009723C1" w:rsidP="00E45F30">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27A197F8" w14:textId="77777777" w:rsidR="009723C1" w:rsidRPr="00D725C7" w:rsidRDefault="009723C1" w:rsidP="00E45F30">
            <w:pPr>
              <w:pStyle w:val="TekstTabeli"/>
              <w:rPr>
                <w:lang w:val="pl-PL"/>
              </w:rPr>
            </w:pPr>
            <w:r w:rsidRPr="00D725C7">
              <w:rPr>
                <w:lang w:val="pl-PL"/>
              </w:rPr>
              <w:t>Wyodrębnienie ustrukturyzowanej kontroli odbiorczej na końcu procesu produkcyjnego; inspektorzy jakości</w:t>
            </w:r>
          </w:p>
        </w:tc>
      </w:tr>
      <w:tr w:rsidR="009723C1" w:rsidRPr="00D725C7" w14:paraId="44BE7B86" w14:textId="77777777" w:rsidTr="00E45F30">
        <w:trPr>
          <w:cantSplit/>
        </w:trPr>
        <w:tc>
          <w:tcPr>
            <w:tcW w:w="3118" w:type="dxa"/>
            <w:vAlign w:val="center"/>
          </w:tcPr>
          <w:p w14:paraId="77E9B961" w14:textId="77777777" w:rsidR="009723C1" w:rsidRDefault="009723C1" w:rsidP="00E45F30">
            <w:pPr>
              <w:spacing w:before="60" w:line="300" w:lineRule="auto"/>
              <w:ind w:firstLine="0"/>
              <w:jc w:val="left"/>
              <w:rPr>
                <w:sz w:val="18"/>
                <w:szCs w:val="18"/>
                <w:lang w:val="pl-PL"/>
              </w:rPr>
            </w:pPr>
            <w:r w:rsidRPr="00D725C7">
              <w:rPr>
                <w:sz w:val="18"/>
                <w:szCs w:val="18"/>
                <w:lang w:val="pl-PL"/>
              </w:rPr>
              <w:t xml:space="preserve">Sterowanie jakością </w:t>
            </w:r>
          </w:p>
          <w:p w14:paraId="5C79AEDB" w14:textId="77777777" w:rsidR="009723C1" w:rsidRPr="00D725C7" w:rsidRDefault="009723C1" w:rsidP="00E45F30">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4335E1B3" w14:textId="77777777" w:rsidR="009723C1" w:rsidRPr="00D725C7" w:rsidRDefault="009723C1" w:rsidP="00E45F30">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5205737" w14:textId="77777777" w:rsidR="009723C1" w:rsidRPr="00D725C7" w:rsidRDefault="009723C1" w:rsidP="00E45F30">
            <w:pPr>
              <w:pStyle w:val="TekstTabeli"/>
              <w:rPr>
                <w:lang w:val="pl-PL"/>
              </w:rPr>
            </w:pPr>
            <w:r w:rsidRPr="00D725C7">
              <w:rPr>
                <w:lang w:val="pl-PL"/>
              </w:rPr>
              <w:t>Karty kontrolne i statystyczne sterowanie procesami poprodukcyjnymi; standaryzacja, planowanie jakości i dokumentacja systemu zarządzania</w:t>
            </w:r>
          </w:p>
        </w:tc>
      </w:tr>
      <w:tr w:rsidR="009723C1" w:rsidRPr="00D725C7" w14:paraId="3328D877" w14:textId="77777777" w:rsidTr="00E45F30">
        <w:trPr>
          <w:cantSplit/>
        </w:trPr>
        <w:tc>
          <w:tcPr>
            <w:tcW w:w="3118" w:type="dxa"/>
            <w:vAlign w:val="center"/>
          </w:tcPr>
          <w:p w14:paraId="5A959367" w14:textId="77777777" w:rsidR="009723C1" w:rsidRDefault="009723C1" w:rsidP="00E45F30">
            <w:pPr>
              <w:spacing w:before="60" w:line="300" w:lineRule="auto"/>
              <w:ind w:firstLine="0"/>
              <w:jc w:val="left"/>
              <w:rPr>
                <w:sz w:val="18"/>
                <w:szCs w:val="18"/>
                <w:lang w:val="pl-PL"/>
              </w:rPr>
            </w:pPr>
            <w:r w:rsidRPr="00D725C7">
              <w:rPr>
                <w:sz w:val="18"/>
                <w:szCs w:val="18"/>
                <w:lang w:val="pl-PL"/>
              </w:rPr>
              <w:t xml:space="preserve">Zapewnianie jakości </w:t>
            </w:r>
          </w:p>
          <w:p w14:paraId="3744BA73" w14:textId="77777777" w:rsidR="009723C1" w:rsidRPr="00D725C7" w:rsidRDefault="009723C1" w:rsidP="00E45F30">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62B1940F" w14:textId="77777777" w:rsidR="009723C1" w:rsidRPr="00D725C7" w:rsidRDefault="009723C1" w:rsidP="00E45F30">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5189EBD3" w14:textId="77777777" w:rsidR="009723C1" w:rsidRPr="00D725C7" w:rsidRDefault="009723C1" w:rsidP="00E45F30">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9723C1" w:rsidRPr="00D725C7" w14:paraId="55283ED6" w14:textId="77777777" w:rsidTr="00E45F30">
        <w:trPr>
          <w:cantSplit/>
        </w:trPr>
        <w:tc>
          <w:tcPr>
            <w:tcW w:w="3118" w:type="dxa"/>
            <w:vAlign w:val="center"/>
          </w:tcPr>
          <w:p w14:paraId="41052CC4" w14:textId="77777777" w:rsidR="009723C1" w:rsidRDefault="009723C1" w:rsidP="00E45F30">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7E932561" w14:textId="77777777" w:rsidR="009723C1" w:rsidRPr="00D725C7" w:rsidRDefault="009723C1" w:rsidP="00E45F30">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6E0DF3B2" w14:textId="77777777" w:rsidR="009723C1" w:rsidRPr="00D725C7" w:rsidRDefault="009723C1" w:rsidP="00E45F30">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284ADE70" w14:textId="77777777" w:rsidR="009723C1" w:rsidRDefault="009723C1" w:rsidP="00E45F30">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5B444262" w14:textId="77777777" w:rsidR="009723C1" w:rsidRDefault="009723C1" w:rsidP="00E45F30">
            <w:pPr>
              <w:pStyle w:val="TekstTabeli"/>
              <w:rPr>
                <w:lang w:val="pl-PL"/>
              </w:rPr>
            </w:pPr>
            <w:r w:rsidRPr="00D725C7">
              <w:rPr>
                <w:lang w:val="pl-PL"/>
              </w:rPr>
              <w:t>Przywództwo, ludzie i procesy</w:t>
            </w:r>
            <w:r>
              <w:rPr>
                <w:lang w:val="pl-PL"/>
              </w:rPr>
              <w:t>.</w:t>
            </w:r>
          </w:p>
          <w:p w14:paraId="64B37F51" w14:textId="77777777" w:rsidR="009723C1" w:rsidRPr="00D725C7" w:rsidRDefault="009723C1" w:rsidP="00E45F30">
            <w:pPr>
              <w:pStyle w:val="TekstTabeli"/>
              <w:rPr>
                <w:lang w:val="pl-PL"/>
              </w:rPr>
            </w:pPr>
            <w:r>
              <w:rPr>
                <w:lang w:val="pl-PL"/>
              </w:rPr>
              <w:t>Z</w:t>
            </w:r>
            <w:r w:rsidRPr="00D725C7">
              <w:rPr>
                <w:lang w:val="pl-PL"/>
              </w:rPr>
              <w:t>arządzanie oparte na faktach</w:t>
            </w:r>
          </w:p>
        </w:tc>
      </w:tr>
    </w:tbl>
    <w:p w14:paraId="03FF6D9D" w14:textId="77777777" w:rsidR="009723C1" w:rsidRPr="00D95B07" w:rsidRDefault="009723C1" w:rsidP="009723C1">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D95B07">
        <w:rPr>
          <w:noProof/>
          <w:lang w:val="pl-PL"/>
        </w:rPr>
        <w:t>(Grudowski, 2020a)</w:t>
      </w:r>
      <w:r>
        <w:fldChar w:fldCharType="end"/>
      </w:r>
    </w:p>
    <w:p w14:paraId="791CD9A7" w14:textId="77777777" w:rsidR="009723C1" w:rsidRDefault="009723C1" w:rsidP="009723C1">
      <w:r>
        <w:t xml:space="preserve">Obecnie uznaje się zarządzanie jakością za tak istotne, że </w:t>
      </w:r>
      <w:commentRangeStart w:id="18"/>
      <w:r>
        <w:t xml:space="preserve">TQM </w:t>
      </w:r>
      <w:commentRangeEnd w:id="18"/>
      <w:r>
        <w:rPr>
          <w:rStyle w:val="CommentReference"/>
          <w:rFonts w:ascii="Times New Roman" w:eastAsia="Times New Roman" w:hAnsi="Times New Roman"/>
          <w:szCs w:val="20"/>
          <w:lang w:eastAsia="pl-PL"/>
        </w:rPr>
        <w:commentReference w:id="18"/>
      </w:r>
      <w:r>
        <w:t xml:space="preserve">jest określane jako filozofia zarządzania </w:t>
      </w:r>
      <w:r>
        <w:fldChar w:fldCharType="begin" w:fldLock="1"/>
      </w:r>
      <w:r>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Pr>
          <w:rFonts w:ascii="Cambria Math" w:hAnsi="Cambria Math" w:cs="Cambria Math"/>
        </w:rPr>
        <w:instrText>‐</w:instrText>
      </w:r>
      <w:r>
        <w:instrText>Park","given":"Su Mi","non-dropping-particle":"","parse-names":false,"suffix":""}],"container-title":"The TQM Magazine","editor":[{"dropping-particle":"","family":"Mi Dahlgaard</w:instrText>
      </w:r>
      <w:r>
        <w:rPr>
          <w:rFonts w:ascii="Cambria Math" w:hAnsi="Cambria Math" w:cs="Cambria Math"/>
        </w:rPr>
        <w:instrText>‐</w:instrText>
      </w:r>
      <w:r>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Pr>
          <w:rFonts w:ascii="Cambria Math" w:hAnsi="Cambria Math" w:cs="Cambria Math"/>
        </w:rPr>
        <w:instrText>‐</w:instrText>
      </w:r>
      <w:r>
        <w:instrText>Park, 2006, s. 279)","plainTextFormattedCitation":"(Dahlgaard &amp; Dahlgaard</w:instrText>
      </w:r>
      <w:r>
        <w:rPr>
          <w:rFonts w:ascii="Cambria Math" w:hAnsi="Cambria Math" w:cs="Cambria Math"/>
        </w:rPr>
        <w:instrText>‐</w:instrText>
      </w:r>
      <w:r>
        <w:instrText>Park, 2006, s. 279)","previouslyFormattedCitation":"(Dahlgaard &amp; Dahlgaard</w:instrText>
      </w:r>
      <w:r>
        <w:rPr>
          <w:rFonts w:ascii="Cambria Math" w:hAnsi="Cambria Math" w:cs="Cambria Math"/>
        </w:rPr>
        <w:instrText>‐</w:instrText>
      </w:r>
      <w:r>
        <w:instrText>Park, 2006, s. 279)"},"properties":{"noteIndex":0},"schema":"https://github.com/citation-style-language/schema/raw/master/csl-citation.json"}</w:instrText>
      </w:r>
      <w:r>
        <w:fldChar w:fldCharType="separate"/>
      </w:r>
      <w:r w:rsidRPr="00921CC1">
        <w:rPr>
          <w:noProof/>
        </w:rPr>
        <w:t>(Dahlgaard &amp; Dahlgaard</w:t>
      </w:r>
      <w:r w:rsidRPr="00921CC1">
        <w:rPr>
          <w:rFonts w:ascii="Cambria Math" w:hAnsi="Cambria Math" w:cs="Cambria Math"/>
          <w:noProof/>
        </w:rPr>
        <w:t>‐</w:t>
      </w:r>
      <w:r w:rsidRPr="00921CC1">
        <w:rPr>
          <w:noProof/>
        </w:rPr>
        <w:t>Park, 2006, s. 279)</w:t>
      </w:r>
      <w:r>
        <w:fldChar w:fldCharType="end"/>
      </w:r>
      <w:r>
        <w:t xml:space="preserve">, a nie tylko zestaw narzędzi. Kompleksowe zarządzanie jakością ma bowiem u swych podstaw elementy uniwersalne i niezmienne, natomiast wykorzystywane narzędzia i techniki z czasem ewoluują i są doskonalone, zgodnie z jedną z kluczowych zasad ciągłego doskonalenia (patrz </w:t>
      </w:r>
      <w:r>
        <w:fldChar w:fldCharType="begin"/>
      </w:r>
      <w:r>
        <w:instrText xml:space="preserve"> REF _Ref147563329 \h </w:instrText>
      </w:r>
      <w:r>
        <w:fldChar w:fldCharType="separate"/>
      </w:r>
      <w:r>
        <w:t xml:space="preserve">Tabela </w:t>
      </w:r>
      <w:r>
        <w:rPr>
          <w:noProof/>
        </w:rPr>
        <w:t>28</w:t>
      </w:r>
      <w:r>
        <w:fldChar w:fldCharType="end"/>
      </w:r>
      <w:r>
        <w:t xml:space="preserve">). Wiele wdrożeń systemu kompleksowego zarządzania jakością potwierdza, że stosowanie TQM przyczynia się to istotnej poprawy nie tylko jakości produktów, ale również wyników finansowych organizacji </w:t>
      </w:r>
      <w:r>
        <w:fldChar w:fldCharType="begin" w:fldLock="1"/>
      </w:r>
      <w: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Pr="00921CC1">
        <w:rPr>
          <w:noProof/>
        </w:rPr>
        <w:t>(Jyoti i in., 2017, s. 916)</w:t>
      </w:r>
      <w:r>
        <w:fldChar w:fldCharType="end"/>
      </w:r>
      <w:r>
        <w:t>.</w:t>
      </w:r>
    </w:p>
    <w:p w14:paraId="62D6CFA8" w14:textId="77777777" w:rsidR="009723C1" w:rsidRDefault="009723C1" w:rsidP="009723C1">
      <w:r>
        <w:lastRenderedPageBreak/>
        <w:t>Dzięki swej uniwersalności założeń koncepcja TQM znalazła swoje zastosowania w działalności usługowej definiowanej jako praca wykonana przez jedną osobę dla korzyści innej osoby</w:t>
      </w:r>
      <w:r w:rsidRPr="005C7AC2">
        <w:t xml:space="preserve"> </w:t>
      </w:r>
      <w:r>
        <w:fldChar w:fldCharType="begin" w:fldLock="1"/>
      </w:r>
      <w:r>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fldChar w:fldCharType="separate"/>
      </w:r>
      <w:r w:rsidRPr="00921CC1">
        <w:rPr>
          <w:noProof/>
        </w:rPr>
        <w:t>(Parker, 1995)</w:t>
      </w:r>
      <w:r>
        <w:fldChar w:fldCharType="end"/>
      </w:r>
      <w:r>
        <w:t xml:space="preserve">. Takie ujęcie określenia usług jest bardzo pojemne i nie wyklucza z niego działalności edukacyjnej. W organizacja zajmujących się edukacją również wdrażano kompleksowej zarządzanie jakością. Pod wpływem popularności TQM również wiele uczelni ustanowiło jakieś gremia lub wewnętrzne organizacje do dbania o jakość </w:t>
      </w:r>
      <w:r>
        <w:rPr>
          <w:lang w:val="en-GB"/>
        </w:rPr>
        <w:fldChar w:fldCharType="begin" w:fldLock="1"/>
      </w:r>
      <w:r>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Pr>
          <w:rFonts w:ascii="Cambria Math" w:hAnsi="Cambria Math" w:cs="Cambria Math"/>
        </w:rPr>
        <w:instrText>‐</w:instrText>
      </w:r>
      <w:r>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Pr>
          <w:rFonts w:ascii="Cambria Math" w:hAnsi="Cambria Math" w:cs="Cambria Math"/>
        </w:rPr>
        <w:instrText>‐</w:instrText>
      </w:r>
      <w:r>
        <w:rPr>
          <w:rFonts w:cs="Arial"/>
        </w:rPr>
        <w:instrText>à</w:instrText>
      </w:r>
      <w:r>
        <w:rPr>
          <w:rFonts w:ascii="Cambria Math" w:hAnsi="Cambria Math" w:cs="Cambria Math"/>
        </w:rPr>
        <w:instrText>‐</w:instrText>
      </w:r>
      <w:r>
        <w:instrText>vis scholarship assistance. TQM has had virtually nothing to say about these matters. Two</w:instrText>
      </w:r>
      <w:r>
        <w:rPr>
          <w:rFonts w:ascii="Cambria Math" w:hAnsi="Cambria Math" w:cs="Cambria Math"/>
        </w:rPr>
        <w:instrText>‐</w:instrText>
      </w:r>
      <w:r>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921CC1">
        <w:rPr>
          <w:noProof/>
        </w:rPr>
        <w:t>(Koch, 2003)</w:t>
      </w:r>
      <w:r>
        <w:rPr>
          <w:lang w:val="en-GB"/>
        </w:rPr>
        <w:fldChar w:fldCharType="end"/>
      </w:r>
      <w:r w:rsidRPr="005C7AC2">
        <w:t xml:space="preserve">. </w:t>
      </w:r>
      <w:r>
        <w:t xml:space="preserve">Jednym z elementów, które wyróżniają TQM od dotychczas stosowanych metod oceny i dbania o jakość to podejście procesowe. Podczas gdy akredytacje i oceny uczelni skupiały się na wejściach i wyjściach systemu to TQM dodatkowo obejmuje także procesy </w:t>
      </w:r>
      <w:r>
        <w:fldChar w:fldCharType="begin" w:fldLock="1"/>
      </w:r>
      <w:r>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Pr>
          <w:rFonts w:ascii="Cambria Math" w:hAnsi="Cambria Math" w:cs="Cambria Math"/>
        </w:rPr>
        <w:instrText>‐</w:instrText>
      </w:r>
      <w:r>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fldChar w:fldCharType="separate"/>
      </w:r>
      <w:r w:rsidRPr="00921CC1">
        <w:rPr>
          <w:noProof/>
        </w:rPr>
        <w:t>(Owlia &amp; Aspinwall, 1997)</w:t>
      </w:r>
      <w:r>
        <w:fldChar w:fldCharType="end"/>
      </w:r>
      <w:r>
        <w:t xml:space="preserve">. Zestawiając to twierdzenie ze współcześnie stosowanymi kryteriami akredytacji polskich uczelni przez PKA należy zauważyć, że kryteria nr 5 i 10 w pewnym zakresie odnoszą się do zarządzania procesami oraz podnoszenia jakości (por. </w:t>
      </w:r>
      <w:r>
        <w:fldChar w:fldCharType="begin"/>
      </w:r>
      <w:r>
        <w:instrText xml:space="preserve"> REF _Ref141468164 \h </w:instrText>
      </w:r>
      <w:r>
        <w:fldChar w:fldCharType="separate"/>
      </w:r>
      <w:r>
        <w:t xml:space="preserve">Tabela </w:t>
      </w:r>
      <w:r>
        <w:rPr>
          <w:noProof/>
        </w:rPr>
        <w:t>18</w:t>
      </w:r>
      <w:r>
        <w:fldChar w:fldCharType="end"/>
      </w:r>
      <w:r>
        <w:t xml:space="preserve">). Z drugiej jednak strony żadne z tych kryteriów w procesie akredytacji nie zostało określone jako kluczowe do spełnienia, by osiągnąć wyższy poziom oceny (por. </w:t>
      </w:r>
      <w:proofErr w:type="spellStart"/>
      <w:r>
        <w:t>podrozdz</w:t>
      </w:r>
      <w:proofErr w:type="spellEnd"/>
      <w:r>
        <w:t xml:space="preserve">. </w:t>
      </w:r>
      <w:r>
        <w:fldChar w:fldCharType="begin"/>
      </w:r>
      <w:r>
        <w:instrText xml:space="preserve"> REF _Ref147563104 \r \h </w:instrText>
      </w:r>
      <w:r>
        <w:fldChar w:fldCharType="separate"/>
      </w:r>
      <w:r>
        <w:t>1.4.2</w:t>
      </w:r>
      <w:r>
        <w:fldChar w:fldCharType="end"/>
      </w:r>
      <w:r>
        <w:t>).</w:t>
      </w:r>
    </w:p>
    <w:p w14:paraId="18812484" w14:textId="77777777" w:rsidR="009723C1" w:rsidRDefault="009723C1" w:rsidP="009723C1">
      <w:r>
        <w:t xml:space="preserve">Istnieje też norma ISO 21001 odnosząca się do Systemu Zarządzania Organizacją Edukacyjną (ang. </w:t>
      </w:r>
      <w:proofErr w:type="spellStart"/>
      <w:r w:rsidRPr="006259CA">
        <w:rPr>
          <w:i/>
          <w:iCs/>
        </w:rPr>
        <w:t>Educational</w:t>
      </w:r>
      <w:proofErr w:type="spellEnd"/>
      <w:r w:rsidRPr="006259CA">
        <w:rPr>
          <w:i/>
          <w:iCs/>
        </w:rPr>
        <w:t xml:space="preserve"> Organization Management System</w:t>
      </w:r>
      <w:r w:rsidRPr="006259CA">
        <w:t xml:space="preserve">) - EOMS </w:t>
      </w:r>
      <w:r>
        <w:fldChar w:fldCharType="begin" w:fldLock="1"/>
      </w:r>
      <w:r>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fldChar w:fldCharType="separate"/>
      </w:r>
      <w:r w:rsidRPr="00921CC1">
        <w:rPr>
          <w:noProof/>
        </w:rPr>
        <w:t>(Wibisono, 2018)</w:t>
      </w:r>
      <w:r>
        <w:fldChar w:fldCharType="end"/>
      </w:r>
      <w:r w:rsidRPr="006259CA">
        <w:t>. Jest ona opracowania na podstawie wspólnych założeń z innymi nor</w:t>
      </w:r>
      <w:r>
        <w:t>mami odnoszącymi się do Systemów Zarządzania Jakością (QMS</w:t>
      </w:r>
      <w:r w:rsidRPr="006259CA">
        <w:t xml:space="preserve"> </w:t>
      </w:r>
      <w:r>
        <w:t xml:space="preserve">– </w:t>
      </w:r>
      <w:proofErr w:type="spellStart"/>
      <w:r>
        <w:t>Quality</w:t>
      </w:r>
      <w:proofErr w:type="spellEnd"/>
      <w:r>
        <w:t xml:space="preserve"> Management </w:t>
      </w:r>
      <w:proofErr w:type="spellStart"/>
      <w:r>
        <w:t>Sytems</w:t>
      </w:r>
      <w:proofErr w:type="spellEnd"/>
      <w:r>
        <w:t xml:space="preserve">), także dla organizacji, które z sukcesem wdrożyły ISO 9001, implementacja ISO 21001 nie będzie stanowiła wyzwania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2F637D">
        <w:rPr>
          <w:noProof/>
        </w:rPr>
        <w:t>(Grudowski, 2020a)</w:t>
      </w:r>
      <w:r>
        <w:fldChar w:fldCharType="end"/>
      </w:r>
      <w:r>
        <w:t>. Różnice są widoczne w ujęciu zasad zarządzania jakością stanowiących podstawę normatywnych QMS, które w przypadku EOMS zostały rozszerzone do liczby 11. Zestawienie tych zasad znajduje się w Tabeli 30.</w:t>
      </w:r>
    </w:p>
    <w:p w14:paraId="2D628BE9" w14:textId="77777777" w:rsidR="009723C1" w:rsidRPr="00BA4CC3" w:rsidRDefault="009723C1" w:rsidP="009723C1">
      <w:pPr>
        <w:pStyle w:val="Tytutabeli"/>
      </w:pPr>
      <w:r w:rsidRPr="00BA4CC3">
        <w:t xml:space="preserve">Tabela </w:t>
      </w:r>
      <w:r>
        <w:fldChar w:fldCharType="begin"/>
      </w:r>
      <w:r w:rsidRPr="00BA4CC3">
        <w:instrText xml:space="preserve"> SEQ Tabela \* ARABIC </w:instrText>
      </w:r>
      <w:r>
        <w:fldChar w:fldCharType="separate"/>
      </w:r>
      <w:r>
        <w:rPr>
          <w:noProof/>
        </w:rPr>
        <w:t>30</w:t>
      </w:r>
      <w:r>
        <w:fldChar w:fldCharType="end"/>
      </w:r>
      <w:r>
        <w:t>.</w:t>
      </w:r>
      <w:r w:rsidRPr="00BA4CC3">
        <w:t xml:space="preserve"> Zasady QMS (ISO 9001) i EOMS (ISO 21001)</w:t>
      </w:r>
    </w:p>
    <w:tbl>
      <w:tblPr>
        <w:tblStyle w:val="TableGrid"/>
        <w:tblW w:w="9071" w:type="dxa"/>
        <w:tblLook w:val="04A0" w:firstRow="1" w:lastRow="0" w:firstColumn="1" w:lastColumn="0" w:noHBand="0" w:noVBand="1"/>
      </w:tblPr>
      <w:tblGrid>
        <w:gridCol w:w="454"/>
        <w:gridCol w:w="3685"/>
        <w:gridCol w:w="4932"/>
      </w:tblGrid>
      <w:tr w:rsidR="009723C1" w:rsidRPr="00AA0814" w14:paraId="12B91F2A" w14:textId="77777777" w:rsidTr="00E45F30">
        <w:trPr>
          <w:cantSplit/>
          <w:tblHeader/>
        </w:trPr>
        <w:tc>
          <w:tcPr>
            <w:tcW w:w="454" w:type="dxa"/>
          </w:tcPr>
          <w:p w14:paraId="389E26B6" w14:textId="77777777" w:rsidR="009723C1" w:rsidRPr="00AA0814" w:rsidRDefault="009723C1" w:rsidP="00E45F30">
            <w:pPr>
              <w:keepNext/>
              <w:ind w:firstLine="0"/>
              <w:rPr>
                <w:b/>
                <w:bCs/>
                <w:sz w:val="18"/>
                <w:szCs w:val="18"/>
                <w:lang w:val="pl-PL"/>
              </w:rPr>
            </w:pPr>
            <w:r w:rsidRPr="00AA0814">
              <w:rPr>
                <w:b/>
                <w:bCs/>
                <w:sz w:val="18"/>
                <w:szCs w:val="18"/>
                <w:lang w:val="pl-PL"/>
              </w:rPr>
              <w:t>Nr</w:t>
            </w:r>
          </w:p>
        </w:tc>
        <w:tc>
          <w:tcPr>
            <w:tcW w:w="3685" w:type="dxa"/>
          </w:tcPr>
          <w:p w14:paraId="263FEF62" w14:textId="77777777" w:rsidR="009723C1" w:rsidRPr="00AA0814" w:rsidRDefault="009723C1" w:rsidP="00E45F30">
            <w:pPr>
              <w:keepNext/>
              <w:ind w:firstLine="0"/>
              <w:jc w:val="center"/>
              <w:rPr>
                <w:b/>
                <w:bCs/>
                <w:sz w:val="18"/>
                <w:szCs w:val="18"/>
                <w:lang w:val="pl-PL"/>
              </w:rPr>
            </w:pPr>
            <w:r>
              <w:rPr>
                <w:b/>
                <w:bCs/>
                <w:sz w:val="18"/>
                <w:szCs w:val="18"/>
                <w:lang w:val="pl-PL"/>
              </w:rPr>
              <w:t>7 z</w:t>
            </w:r>
            <w:r w:rsidRPr="00AA0814">
              <w:rPr>
                <w:b/>
                <w:bCs/>
                <w:sz w:val="18"/>
                <w:szCs w:val="18"/>
                <w:lang w:val="pl-PL"/>
              </w:rPr>
              <w:t>asad QMS (ISO 9001)</w:t>
            </w:r>
          </w:p>
        </w:tc>
        <w:tc>
          <w:tcPr>
            <w:tcW w:w="4932" w:type="dxa"/>
          </w:tcPr>
          <w:p w14:paraId="7DCF3F37" w14:textId="77777777" w:rsidR="009723C1" w:rsidRPr="00AA0814" w:rsidRDefault="009723C1" w:rsidP="00E45F30">
            <w:pPr>
              <w:keepNext/>
              <w:ind w:firstLine="0"/>
              <w:jc w:val="center"/>
              <w:rPr>
                <w:b/>
                <w:bCs/>
                <w:sz w:val="18"/>
                <w:szCs w:val="18"/>
                <w:lang w:val="pl-PL"/>
              </w:rPr>
            </w:pPr>
            <w:r>
              <w:rPr>
                <w:b/>
                <w:bCs/>
                <w:sz w:val="18"/>
                <w:szCs w:val="18"/>
                <w:lang w:val="pl-PL"/>
              </w:rPr>
              <w:t>11 z</w:t>
            </w:r>
            <w:r w:rsidRPr="00AA0814">
              <w:rPr>
                <w:b/>
                <w:bCs/>
                <w:sz w:val="18"/>
                <w:szCs w:val="18"/>
                <w:lang w:val="pl-PL"/>
              </w:rPr>
              <w:t>asad EOMS (ISO 21001)</w:t>
            </w:r>
          </w:p>
        </w:tc>
      </w:tr>
      <w:tr w:rsidR="009723C1" w:rsidRPr="00AA0814" w14:paraId="583B981B" w14:textId="77777777" w:rsidTr="00E45F30">
        <w:trPr>
          <w:cantSplit/>
        </w:trPr>
        <w:tc>
          <w:tcPr>
            <w:tcW w:w="454" w:type="dxa"/>
            <w:vAlign w:val="center"/>
          </w:tcPr>
          <w:p w14:paraId="62ED3D3C" w14:textId="77777777" w:rsidR="009723C1" w:rsidRPr="00AA0814" w:rsidRDefault="009723C1" w:rsidP="00E45F30">
            <w:pPr>
              <w:ind w:firstLine="0"/>
              <w:jc w:val="left"/>
              <w:rPr>
                <w:sz w:val="18"/>
                <w:szCs w:val="18"/>
                <w:lang w:val="pl-PL"/>
              </w:rPr>
            </w:pPr>
            <w:r w:rsidRPr="00AA0814">
              <w:rPr>
                <w:sz w:val="18"/>
                <w:szCs w:val="18"/>
                <w:lang w:val="pl-PL"/>
              </w:rPr>
              <w:t>1</w:t>
            </w:r>
          </w:p>
        </w:tc>
        <w:tc>
          <w:tcPr>
            <w:tcW w:w="3685" w:type="dxa"/>
            <w:vAlign w:val="center"/>
          </w:tcPr>
          <w:p w14:paraId="425322BA" w14:textId="77777777" w:rsidR="009723C1" w:rsidRPr="00AA0814" w:rsidRDefault="009723C1" w:rsidP="00E45F30">
            <w:pPr>
              <w:pStyle w:val="TekstTabeli"/>
              <w:rPr>
                <w:lang w:val="pl-PL"/>
              </w:rPr>
            </w:pPr>
            <w:r>
              <w:rPr>
                <w:lang w:val="pl-PL"/>
              </w:rPr>
              <w:t>Koncentracja</w:t>
            </w:r>
            <w:r w:rsidRPr="00AA0814">
              <w:rPr>
                <w:lang w:val="pl-PL"/>
              </w:rPr>
              <w:t xml:space="preserve"> na </w:t>
            </w:r>
            <w:r>
              <w:rPr>
                <w:lang w:val="pl-PL"/>
              </w:rPr>
              <w:t xml:space="preserve">potrzebach </w:t>
            </w:r>
            <w:r w:rsidRPr="00AA0814">
              <w:rPr>
                <w:lang w:val="pl-PL"/>
              </w:rPr>
              <w:t>klienta</w:t>
            </w:r>
          </w:p>
        </w:tc>
        <w:tc>
          <w:tcPr>
            <w:tcW w:w="4932" w:type="dxa"/>
            <w:vAlign w:val="center"/>
          </w:tcPr>
          <w:p w14:paraId="0A68240C" w14:textId="77777777" w:rsidR="009723C1" w:rsidRPr="00AA0814" w:rsidRDefault="009723C1" w:rsidP="00E45F30">
            <w:pPr>
              <w:pStyle w:val="TekstTabeli"/>
              <w:rPr>
                <w:lang w:val="pl-PL"/>
              </w:rPr>
            </w:pPr>
            <w:r w:rsidRPr="00AA0814">
              <w:rPr>
                <w:lang w:val="pl-PL"/>
              </w:rPr>
              <w:t>Koncentracja na potrzebach osób uczących się i innych beneficjentów</w:t>
            </w:r>
          </w:p>
        </w:tc>
      </w:tr>
      <w:tr w:rsidR="009723C1" w:rsidRPr="00AA0814" w14:paraId="110319F2" w14:textId="77777777" w:rsidTr="00E45F30">
        <w:trPr>
          <w:cantSplit/>
        </w:trPr>
        <w:tc>
          <w:tcPr>
            <w:tcW w:w="454" w:type="dxa"/>
            <w:vAlign w:val="center"/>
          </w:tcPr>
          <w:p w14:paraId="0147230C" w14:textId="77777777" w:rsidR="009723C1" w:rsidRPr="00AA0814" w:rsidRDefault="009723C1" w:rsidP="00E45F30">
            <w:pPr>
              <w:ind w:firstLine="0"/>
              <w:jc w:val="left"/>
              <w:rPr>
                <w:sz w:val="18"/>
                <w:szCs w:val="18"/>
                <w:lang w:val="pl-PL"/>
              </w:rPr>
            </w:pPr>
            <w:r w:rsidRPr="00AA0814">
              <w:rPr>
                <w:sz w:val="18"/>
                <w:szCs w:val="18"/>
                <w:lang w:val="pl-PL"/>
              </w:rPr>
              <w:t>2</w:t>
            </w:r>
          </w:p>
        </w:tc>
        <w:tc>
          <w:tcPr>
            <w:tcW w:w="3685" w:type="dxa"/>
            <w:vAlign w:val="center"/>
          </w:tcPr>
          <w:p w14:paraId="211831AB" w14:textId="77777777" w:rsidR="009723C1" w:rsidRPr="00AA0814" w:rsidRDefault="009723C1" w:rsidP="00E45F30">
            <w:pPr>
              <w:pStyle w:val="TekstTabeli"/>
              <w:rPr>
                <w:lang w:val="pl-PL"/>
              </w:rPr>
            </w:pPr>
            <w:r w:rsidRPr="00AA0814">
              <w:rPr>
                <w:lang w:val="pl-PL"/>
              </w:rPr>
              <w:t>Przywództwo</w:t>
            </w:r>
          </w:p>
        </w:tc>
        <w:tc>
          <w:tcPr>
            <w:tcW w:w="4932" w:type="dxa"/>
            <w:vAlign w:val="center"/>
          </w:tcPr>
          <w:p w14:paraId="38362A57" w14:textId="77777777" w:rsidR="009723C1" w:rsidRPr="00AA0814" w:rsidRDefault="009723C1" w:rsidP="00E45F30">
            <w:pPr>
              <w:pStyle w:val="TekstTabeli"/>
              <w:rPr>
                <w:lang w:val="pl-PL"/>
              </w:rPr>
            </w:pPr>
            <w:r>
              <w:rPr>
                <w:lang w:val="pl-PL"/>
              </w:rPr>
              <w:t>Wizjonerskie p</w:t>
            </w:r>
            <w:r w:rsidRPr="00AA0814">
              <w:rPr>
                <w:lang w:val="pl-PL"/>
              </w:rPr>
              <w:t>rzywództwo</w:t>
            </w:r>
          </w:p>
        </w:tc>
      </w:tr>
      <w:tr w:rsidR="009723C1" w:rsidRPr="00AA0814" w14:paraId="241F7387" w14:textId="77777777" w:rsidTr="00E45F30">
        <w:trPr>
          <w:cantSplit/>
        </w:trPr>
        <w:tc>
          <w:tcPr>
            <w:tcW w:w="454" w:type="dxa"/>
            <w:vAlign w:val="center"/>
          </w:tcPr>
          <w:p w14:paraId="3F071BE6" w14:textId="77777777" w:rsidR="009723C1" w:rsidRPr="00AA0814" w:rsidRDefault="009723C1" w:rsidP="00E45F30">
            <w:pPr>
              <w:ind w:firstLine="0"/>
              <w:jc w:val="left"/>
              <w:rPr>
                <w:sz w:val="18"/>
                <w:szCs w:val="18"/>
                <w:lang w:val="pl-PL"/>
              </w:rPr>
            </w:pPr>
            <w:r w:rsidRPr="00AA0814">
              <w:rPr>
                <w:sz w:val="18"/>
                <w:szCs w:val="18"/>
                <w:lang w:val="pl-PL"/>
              </w:rPr>
              <w:t>3</w:t>
            </w:r>
          </w:p>
        </w:tc>
        <w:tc>
          <w:tcPr>
            <w:tcW w:w="3685" w:type="dxa"/>
            <w:vAlign w:val="center"/>
          </w:tcPr>
          <w:p w14:paraId="0EC62F3C" w14:textId="77777777" w:rsidR="009723C1" w:rsidRPr="00AA0814" w:rsidRDefault="009723C1" w:rsidP="00E45F30">
            <w:pPr>
              <w:pStyle w:val="TekstTabeli"/>
              <w:rPr>
                <w:lang w:val="pl-PL"/>
              </w:rPr>
            </w:pPr>
            <w:r w:rsidRPr="00AA0814">
              <w:rPr>
                <w:lang w:val="pl-PL"/>
              </w:rPr>
              <w:t>Zaangażowanie pracowników</w:t>
            </w:r>
          </w:p>
        </w:tc>
        <w:tc>
          <w:tcPr>
            <w:tcW w:w="4932" w:type="dxa"/>
            <w:vAlign w:val="center"/>
          </w:tcPr>
          <w:p w14:paraId="640EBAC1" w14:textId="77777777" w:rsidR="009723C1" w:rsidRPr="00AA0814" w:rsidRDefault="009723C1" w:rsidP="00E45F30">
            <w:pPr>
              <w:pStyle w:val="TekstTabeli"/>
              <w:rPr>
                <w:lang w:val="pl-PL"/>
              </w:rPr>
            </w:pPr>
            <w:r w:rsidRPr="00AA0814">
              <w:rPr>
                <w:lang w:val="pl-PL"/>
              </w:rPr>
              <w:t>Zaangażowanie pracowników</w:t>
            </w:r>
          </w:p>
        </w:tc>
      </w:tr>
      <w:tr w:rsidR="009723C1" w:rsidRPr="00AA0814" w14:paraId="1A03E0B2" w14:textId="77777777" w:rsidTr="00E45F30">
        <w:trPr>
          <w:cantSplit/>
        </w:trPr>
        <w:tc>
          <w:tcPr>
            <w:tcW w:w="454" w:type="dxa"/>
            <w:vAlign w:val="center"/>
          </w:tcPr>
          <w:p w14:paraId="659FCDB8" w14:textId="77777777" w:rsidR="009723C1" w:rsidRPr="00AA0814" w:rsidRDefault="009723C1" w:rsidP="00E45F30">
            <w:pPr>
              <w:ind w:firstLine="0"/>
              <w:jc w:val="left"/>
              <w:rPr>
                <w:sz w:val="18"/>
                <w:szCs w:val="18"/>
                <w:lang w:val="pl-PL"/>
              </w:rPr>
            </w:pPr>
            <w:r w:rsidRPr="00AA0814">
              <w:rPr>
                <w:sz w:val="18"/>
                <w:szCs w:val="18"/>
                <w:lang w:val="pl-PL"/>
              </w:rPr>
              <w:t>4</w:t>
            </w:r>
          </w:p>
        </w:tc>
        <w:tc>
          <w:tcPr>
            <w:tcW w:w="3685" w:type="dxa"/>
            <w:vAlign w:val="center"/>
          </w:tcPr>
          <w:p w14:paraId="3EA3F737" w14:textId="77777777" w:rsidR="009723C1" w:rsidRPr="00AA0814" w:rsidRDefault="009723C1" w:rsidP="00E45F30">
            <w:pPr>
              <w:pStyle w:val="TekstTabeli"/>
              <w:rPr>
                <w:lang w:val="pl-PL"/>
              </w:rPr>
            </w:pPr>
            <w:r w:rsidRPr="00AA0814">
              <w:rPr>
                <w:lang w:val="pl-PL"/>
              </w:rPr>
              <w:t>Podejście procesowe</w:t>
            </w:r>
          </w:p>
        </w:tc>
        <w:tc>
          <w:tcPr>
            <w:tcW w:w="4932" w:type="dxa"/>
            <w:vAlign w:val="center"/>
          </w:tcPr>
          <w:p w14:paraId="334FDDFC" w14:textId="77777777" w:rsidR="009723C1" w:rsidRPr="00AA0814" w:rsidRDefault="009723C1" w:rsidP="00E45F30">
            <w:pPr>
              <w:pStyle w:val="TekstTabeli"/>
              <w:rPr>
                <w:lang w:val="pl-PL"/>
              </w:rPr>
            </w:pPr>
            <w:r w:rsidRPr="00AA0814">
              <w:rPr>
                <w:lang w:val="pl-PL"/>
              </w:rPr>
              <w:t>Podejście procesowe</w:t>
            </w:r>
          </w:p>
        </w:tc>
      </w:tr>
      <w:tr w:rsidR="009723C1" w:rsidRPr="00AA0814" w14:paraId="3D554A7B" w14:textId="77777777" w:rsidTr="00E45F30">
        <w:trPr>
          <w:cantSplit/>
        </w:trPr>
        <w:tc>
          <w:tcPr>
            <w:tcW w:w="454" w:type="dxa"/>
            <w:vAlign w:val="center"/>
          </w:tcPr>
          <w:p w14:paraId="21CFBF78" w14:textId="77777777" w:rsidR="009723C1" w:rsidRPr="00AA0814" w:rsidRDefault="009723C1" w:rsidP="00E45F30">
            <w:pPr>
              <w:ind w:firstLine="0"/>
              <w:jc w:val="left"/>
              <w:rPr>
                <w:sz w:val="18"/>
                <w:szCs w:val="18"/>
                <w:lang w:val="pl-PL"/>
              </w:rPr>
            </w:pPr>
            <w:r w:rsidRPr="00AA0814">
              <w:rPr>
                <w:sz w:val="18"/>
                <w:szCs w:val="18"/>
                <w:lang w:val="pl-PL"/>
              </w:rPr>
              <w:t>5</w:t>
            </w:r>
          </w:p>
        </w:tc>
        <w:tc>
          <w:tcPr>
            <w:tcW w:w="3685" w:type="dxa"/>
            <w:vAlign w:val="center"/>
          </w:tcPr>
          <w:p w14:paraId="39F117EA" w14:textId="77777777" w:rsidR="009723C1" w:rsidRPr="00AA0814" w:rsidRDefault="009723C1" w:rsidP="00E45F30">
            <w:pPr>
              <w:pStyle w:val="TekstTabeli"/>
              <w:rPr>
                <w:lang w:val="pl-PL"/>
              </w:rPr>
            </w:pPr>
            <w:r w:rsidRPr="00AA0814">
              <w:rPr>
                <w:lang w:val="pl-PL"/>
              </w:rPr>
              <w:t>Ciągłe doskonalenie</w:t>
            </w:r>
          </w:p>
        </w:tc>
        <w:tc>
          <w:tcPr>
            <w:tcW w:w="4932" w:type="dxa"/>
            <w:vAlign w:val="center"/>
          </w:tcPr>
          <w:p w14:paraId="712F441F" w14:textId="77777777" w:rsidR="009723C1" w:rsidRPr="00AA0814" w:rsidRDefault="009723C1" w:rsidP="00E45F30">
            <w:pPr>
              <w:pStyle w:val="TekstTabeli"/>
              <w:rPr>
                <w:lang w:val="pl-PL"/>
              </w:rPr>
            </w:pPr>
            <w:r w:rsidRPr="00AA0814">
              <w:rPr>
                <w:lang w:val="pl-PL"/>
              </w:rPr>
              <w:t>Ciągłe doskonalenie</w:t>
            </w:r>
          </w:p>
        </w:tc>
      </w:tr>
      <w:tr w:rsidR="009723C1" w:rsidRPr="00AA0814" w14:paraId="72054853" w14:textId="77777777" w:rsidTr="00E45F30">
        <w:trPr>
          <w:cantSplit/>
        </w:trPr>
        <w:tc>
          <w:tcPr>
            <w:tcW w:w="454" w:type="dxa"/>
            <w:vAlign w:val="center"/>
          </w:tcPr>
          <w:p w14:paraId="0C1715D9" w14:textId="77777777" w:rsidR="009723C1" w:rsidRPr="00AA0814" w:rsidRDefault="009723C1" w:rsidP="00E45F30">
            <w:pPr>
              <w:ind w:firstLine="0"/>
              <w:jc w:val="left"/>
              <w:rPr>
                <w:sz w:val="18"/>
                <w:szCs w:val="18"/>
                <w:lang w:val="pl-PL"/>
              </w:rPr>
            </w:pPr>
            <w:r w:rsidRPr="00AA0814">
              <w:rPr>
                <w:sz w:val="18"/>
                <w:szCs w:val="18"/>
                <w:lang w:val="pl-PL"/>
              </w:rPr>
              <w:t>6</w:t>
            </w:r>
          </w:p>
        </w:tc>
        <w:tc>
          <w:tcPr>
            <w:tcW w:w="3685" w:type="dxa"/>
            <w:vAlign w:val="center"/>
          </w:tcPr>
          <w:p w14:paraId="6CADCC0B" w14:textId="77777777" w:rsidR="009723C1" w:rsidRPr="00AA0814" w:rsidRDefault="009723C1" w:rsidP="00E45F30">
            <w:pPr>
              <w:pStyle w:val="TekstTabeli"/>
              <w:rPr>
                <w:lang w:val="pl-PL"/>
              </w:rPr>
            </w:pPr>
            <w:r w:rsidRPr="00AA0814">
              <w:rPr>
                <w:lang w:val="pl-PL"/>
              </w:rPr>
              <w:t>Podejmowanie decyzji na podstawie faktów</w:t>
            </w:r>
          </w:p>
        </w:tc>
        <w:tc>
          <w:tcPr>
            <w:tcW w:w="4932" w:type="dxa"/>
            <w:vAlign w:val="center"/>
          </w:tcPr>
          <w:p w14:paraId="6279B443" w14:textId="77777777" w:rsidR="009723C1" w:rsidRPr="00AA0814" w:rsidRDefault="009723C1" w:rsidP="00E45F30">
            <w:pPr>
              <w:pStyle w:val="TekstTabeli"/>
              <w:rPr>
                <w:lang w:val="pl-PL"/>
              </w:rPr>
            </w:pPr>
            <w:r w:rsidRPr="00AA0814">
              <w:rPr>
                <w:lang w:val="pl-PL"/>
              </w:rPr>
              <w:t>Podejmowanie decyzji na podstawie faktów</w:t>
            </w:r>
          </w:p>
        </w:tc>
      </w:tr>
      <w:tr w:rsidR="009723C1" w:rsidRPr="00AA0814" w14:paraId="50B06CFD" w14:textId="77777777" w:rsidTr="00E45F30">
        <w:trPr>
          <w:cantSplit/>
        </w:trPr>
        <w:tc>
          <w:tcPr>
            <w:tcW w:w="454" w:type="dxa"/>
            <w:vAlign w:val="center"/>
          </w:tcPr>
          <w:p w14:paraId="4FB49E20" w14:textId="77777777" w:rsidR="009723C1" w:rsidRPr="00AA0814" w:rsidRDefault="009723C1" w:rsidP="00E45F30">
            <w:pPr>
              <w:ind w:firstLine="0"/>
              <w:jc w:val="left"/>
              <w:rPr>
                <w:sz w:val="18"/>
                <w:szCs w:val="18"/>
                <w:lang w:val="pl-PL"/>
              </w:rPr>
            </w:pPr>
            <w:r w:rsidRPr="00AA0814">
              <w:rPr>
                <w:sz w:val="18"/>
                <w:szCs w:val="18"/>
                <w:lang w:val="pl-PL"/>
              </w:rPr>
              <w:t>7</w:t>
            </w:r>
          </w:p>
        </w:tc>
        <w:tc>
          <w:tcPr>
            <w:tcW w:w="3685" w:type="dxa"/>
            <w:vAlign w:val="center"/>
          </w:tcPr>
          <w:p w14:paraId="5F2302C5" w14:textId="77777777" w:rsidR="009723C1" w:rsidRPr="00AA0814" w:rsidRDefault="009723C1" w:rsidP="00E45F30">
            <w:pPr>
              <w:pStyle w:val="TekstTabeli"/>
              <w:rPr>
                <w:lang w:val="pl-PL"/>
              </w:rPr>
            </w:pPr>
            <w:r w:rsidRPr="00AA0814">
              <w:rPr>
                <w:lang w:val="pl-PL"/>
              </w:rPr>
              <w:t>Zarządzanie relacjami</w:t>
            </w:r>
          </w:p>
        </w:tc>
        <w:tc>
          <w:tcPr>
            <w:tcW w:w="4932" w:type="dxa"/>
            <w:vAlign w:val="center"/>
          </w:tcPr>
          <w:p w14:paraId="5D2E34E7" w14:textId="77777777" w:rsidR="009723C1" w:rsidRPr="00AA0814" w:rsidRDefault="009723C1" w:rsidP="00E45F30">
            <w:pPr>
              <w:pStyle w:val="TekstTabeli"/>
              <w:rPr>
                <w:lang w:val="pl-PL"/>
              </w:rPr>
            </w:pPr>
            <w:r w:rsidRPr="00AA0814">
              <w:rPr>
                <w:lang w:val="pl-PL"/>
              </w:rPr>
              <w:t>Zarządzanie relacjami</w:t>
            </w:r>
          </w:p>
        </w:tc>
      </w:tr>
      <w:tr w:rsidR="009723C1" w:rsidRPr="00AA0814" w14:paraId="72FBC4F2" w14:textId="77777777" w:rsidTr="00E45F30">
        <w:trPr>
          <w:cantSplit/>
        </w:trPr>
        <w:tc>
          <w:tcPr>
            <w:tcW w:w="454" w:type="dxa"/>
            <w:vAlign w:val="center"/>
          </w:tcPr>
          <w:p w14:paraId="1B521568" w14:textId="77777777" w:rsidR="009723C1" w:rsidRPr="00AA0814" w:rsidRDefault="009723C1" w:rsidP="00E45F30">
            <w:pPr>
              <w:ind w:firstLine="0"/>
              <w:jc w:val="left"/>
              <w:rPr>
                <w:sz w:val="18"/>
                <w:szCs w:val="18"/>
                <w:lang w:val="pl-PL"/>
              </w:rPr>
            </w:pPr>
            <w:r w:rsidRPr="00AA0814">
              <w:rPr>
                <w:sz w:val="18"/>
                <w:szCs w:val="18"/>
                <w:lang w:val="pl-PL"/>
              </w:rPr>
              <w:t>8</w:t>
            </w:r>
          </w:p>
        </w:tc>
        <w:tc>
          <w:tcPr>
            <w:tcW w:w="3685" w:type="dxa"/>
            <w:vAlign w:val="center"/>
          </w:tcPr>
          <w:p w14:paraId="370BF50C" w14:textId="77777777" w:rsidR="009723C1" w:rsidRPr="00AA0814" w:rsidRDefault="009723C1" w:rsidP="00E45F30">
            <w:pPr>
              <w:pStyle w:val="TekstTabeli"/>
              <w:rPr>
                <w:lang w:val="pl-PL"/>
              </w:rPr>
            </w:pPr>
          </w:p>
        </w:tc>
        <w:tc>
          <w:tcPr>
            <w:tcW w:w="4932" w:type="dxa"/>
            <w:vAlign w:val="center"/>
          </w:tcPr>
          <w:p w14:paraId="60C4A506" w14:textId="77777777" w:rsidR="009723C1" w:rsidRPr="00AA0814" w:rsidRDefault="009723C1" w:rsidP="00E45F30">
            <w:pPr>
              <w:pStyle w:val="TekstTabeli"/>
              <w:rPr>
                <w:lang w:val="pl-PL"/>
              </w:rPr>
            </w:pPr>
            <w:r w:rsidRPr="00AA0814">
              <w:rPr>
                <w:lang w:val="pl-PL"/>
              </w:rPr>
              <w:t>Społeczna odpowiedzialność organizacji edukacyjnej</w:t>
            </w:r>
          </w:p>
        </w:tc>
      </w:tr>
      <w:tr w:rsidR="009723C1" w:rsidRPr="00AA0814" w14:paraId="42489EEF" w14:textId="77777777" w:rsidTr="00E45F30">
        <w:trPr>
          <w:cantSplit/>
        </w:trPr>
        <w:tc>
          <w:tcPr>
            <w:tcW w:w="454" w:type="dxa"/>
            <w:vAlign w:val="center"/>
          </w:tcPr>
          <w:p w14:paraId="3FBF7C17" w14:textId="77777777" w:rsidR="009723C1" w:rsidRPr="00AA0814" w:rsidRDefault="009723C1" w:rsidP="00E45F30">
            <w:pPr>
              <w:ind w:firstLine="0"/>
              <w:jc w:val="left"/>
              <w:rPr>
                <w:sz w:val="18"/>
                <w:szCs w:val="18"/>
                <w:lang w:val="pl-PL"/>
              </w:rPr>
            </w:pPr>
            <w:r w:rsidRPr="00AA0814">
              <w:rPr>
                <w:sz w:val="18"/>
                <w:szCs w:val="18"/>
                <w:lang w:val="pl-PL"/>
              </w:rPr>
              <w:t>9</w:t>
            </w:r>
          </w:p>
        </w:tc>
        <w:tc>
          <w:tcPr>
            <w:tcW w:w="3685" w:type="dxa"/>
            <w:vAlign w:val="center"/>
          </w:tcPr>
          <w:p w14:paraId="300841B8" w14:textId="77777777" w:rsidR="009723C1" w:rsidRPr="00AA0814" w:rsidRDefault="009723C1" w:rsidP="00E45F30">
            <w:pPr>
              <w:pStyle w:val="TekstTabeli"/>
              <w:rPr>
                <w:lang w:val="pl-PL"/>
              </w:rPr>
            </w:pPr>
          </w:p>
        </w:tc>
        <w:tc>
          <w:tcPr>
            <w:tcW w:w="4932" w:type="dxa"/>
            <w:vAlign w:val="center"/>
          </w:tcPr>
          <w:p w14:paraId="47CDEEA2" w14:textId="77777777" w:rsidR="009723C1" w:rsidRPr="00AA0814" w:rsidRDefault="009723C1" w:rsidP="00E45F30">
            <w:pPr>
              <w:pStyle w:val="TekstTabeli"/>
              <w:rPr>
                <w:lang w:val="pl-PL"/>
              </w:rPr>
            </w:pPr>
            <w:r w:rsidRPr="00AA0814">
              <w:rPr>
                <w:lang w:val="pl-PL"/>
              </w:rPr>
              <w:t>Dostępność i sprawiedliwość</w:t>
            </w:r>
          </w:p>
        </w:tc>
      </w:tr>
      <w:tr w:rsidR="009723C1" w:rsidRPr="00AA0814" w14:paraId="11F7F6AA" w14:textId="77777777" w:rsidTr="00E45F30">
        <w:trPr>
          <w:cantSplit/>
        </w:trPr>
        <w:tc>
          <w:tcPr>
            <w:tcW w:w="454" w:type="dxa"/>
            <w:vAlign w:val="center"/>
          </w:tcPr>
          <w:p w14:paraId="770607BE" w14:textId="77777777" w:rsidR="009723C1" w:rsidRPr="00AA0814" w:rsidRDefault="009723C1" w:rsidP="00E45F30">
            <w:pPr>
              <w:ind w:firstLine="0"/>
              <w:jc w:val="left"/>
              <w:rPr>
                <w:sz w:val="18"/>
                <w:szCs w:val="18"/>
                <w:lang w:val="pl-PL"/>
              </w:rPr>
            </w:pPr>
            <w:r w:rsidRPr="00AA0814">
              <w:rPr>
                <w:sz w:val="18"/>
                <w:szCs w:val="18"/>
                <w:lang w:val="pl-PL"/>
              </w:rPr>
              <w:t>10</w:t>
            </w:r>
          </w:p>
        </w:tc>
        <w:tc>
          <w:tcPr>
            <w:tcW w:w="3685" w:type="dxa"/>
            <w:vAlign w:val="center"/>
          </w:tcPr>
          <w:p w14:paraId="3D640AD2" w14:textId="77777777" w:rsidR="009723C1" w:rsidRPr="00AA0814" w:rsidRDefault="009723C1" w:rsidP="00E45F30">
            <w:pPr>
              <w:pStyle w:val="TekstTabeli"/>
              <w:rPr>
                <w:lang w:val="pl-PL"/>
              </w:rPr>
            </w:pPr>
          </w:p>
        </w:tc>
        <w:tc>
          <w:tcPr>
            <w:tcW w:w="4932" w:type="dxa"/>
            <w:vAlign w:val="center"/>
          </w:tcPr>
          <w:p w14:paraId="41FFEB70" w14:textId="77777777" w:rsidR="009723C1" w:rsidRPr="00AA0814" w:rsidRDefault="009723C1" w:rsidP="00E45F30">
            <w:pPr>
              <w:pStyle w:val="TekstTabeli"/>
              <w:rPr>
                <w:lang w:val="pl-PL"/>
              </w:rPr>
            </w:pPr>
            <w:r w:rsidRPr="00AA0814">
              <w:rPr>
                <w:lang w:val="pl-PL"/>
              </w:rPr>
              <w:t>Etyczne postępowanie w ramach procesu kształcenia</w:t>
            </w:r>
          </w:p>
        </w:tc>
      </w:tr>
      <w:tr w:rsidR="009723C1" w:rsidRPr="00AA0814" w14:paraId="6FB0E268" w14:textId="77777777" w:rsidTr="00E45F30">
        <w:trPr>
          <w:cantSplit/>
        </w:trPr>
        <w:tc>
          <w:tcPr>
            <w:tcW w:w="454" w:type="dxa"/>
            <w:vAlign w:val="center"/>
          </w:tcPr>
          <w:p w14:paraId="70BE9C77" w14:textId="77777777" w:rsidR="009723C1" w:rsidRPr="00AA0814" w:rsidRDefault="009723C1" w:rsidP="00E45F30">
            <w:pPr>
              <w:keepNext/>
              <w:ind w:firstLine="0"/>
              <w:jc w:val="left"/>
              <w:rPr>
                <w:sz w:val="18"/>
                <w:szCs w:val="18"/>
                <w:lang w:val="pl-PL"/>
              </w:rPr>
            </w:pPr>
            <w:r w:rsidRPr="00AA0814">
              <w:rPr>
                <w:sz w:val="18"/>
                <w:szCs w:val="18"/>
                <w:lang w:val="pl-PL"/>
              </w:rPr>
              <w:t>11</w:t>
            </w:r>
          </w:p>
        </w:tc>
        <w:tc>
          <w:tcPr>
            <w:tcW w:w="3685" w:type="dxa"/>
            <w:vAlign w:val="center"/>
          </w:tcPr>
          <w:p w14:paraId="5B8570B9" w14:textId="77777777" w:rsidR="009723C1" w:rsidRPr="00AA0814" w:rsidRDefault="009723C1" w:rsidP="00E45F30">
            <w:pPr>
              <w:pStyle w:val="TekstTabeli"/>
              <w:rPr>
                <w:lang w:val="pl-PL"/>
              </w:rPr>
            </w:pPr>
          </w:p>
        </w:tc>
        <w:tc>
          <w:tcPr>
            <w:tcW w:w="4932" w:type="dxa"/>
            <w:vAlign w:val="center"/>
          </w:tcPr>
          <w:p w14:paraId="29424DD6" w14:textId="77777777" w:rsidR="009723C1" w:rsidRPr="00AA0814" w:rsidRDefault="009723C1" w:rsidP="00E45F30">
            <w:pPr>
              <w:pStyle w:val="TekstTabeli"/>
              <w:rPr>
                <w:lang w:val="pl-PL"/>
              </w:rPr>
            </w:pPr>
            <w:r w:rsidRPr="00AA0814">
              <w:rPr>
                <w:lang w:val="pl-PL"/>
              </w:rPr>
              <w:t>Bezpieczeństwo i ochrona danych</w:t>
            </w:r>
          </w:p>
        </w:tc>
      </w:tr>
    </w:tbl>
    <w:p w14:paraId="6FEA9D8C" w14:textId="77777777" w:rsidR="009723C1" w:rsidRPr="00D95B07" w:rsidRDefault="009723C1" w:rsidP="009723C1">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Pr="00D95B07">
        <w:rPr>
          <w:noProof/>
          <w:lang w:val="pl-PL"/>
        </w:rPr>
        <w:t>(Fonseca &amp; Domingues, 2017; Grudowski, 2020a)</w:t>
      </w:r>
      <w:r>
        <w:fldChar w:fldCharType="end"/>
      </w:r>
    </w:p>
    <w:p w14:paraId="16AB081C" w14:textId="77777777" w:rsidR="009723C1" w:rsidRDefault="009723C1" w:rsidP="009723C1">
      <w:r>
        <w:lastRenderedPageBreak/>
        <w:t xml:space="preserve">Można zauważyć, że zasady od 2. do 7. są w obu normach jednakowe. Zasada pierwsza w przypadku EOMS w istocie dotyczy tego samego, a różnica polega na szerszej definicji koncepcji klienta niż dla QMS. Sformułowanie odnoszące się do „osób uczących się i innych beneficjentów” przywodzi na myśl definicję interesariuszy (patrz podrozdział </w:t>
      </w:r>
      <w:r>
        <w:fldChar w:fldCharType="begin"/>
      </w:r>
      <w:r>
        <w:instrText xml:space="preserve"> REF _Ref140912412 \r \h </w:instrText>
      </w:r>
      <w:r>
        <w:fldChar w:fldCharType="separate"/>
      </w:r>
      <w:r>
        <w:t>1.5</w:t>
      </w:r>
      <w:r>
        <w:fldChar w:fldCharType="end"/>
      </w:r>
      <w:r>
        <w:t>). Natomiast zasady 8. – 11. Stanowią rozszerzenie związane ze specyfiką usług edukacyjnych.</w:t>
      </w:r>
    </w:p>
    <w:p w14:paraId="67BF570D" w14:textId="77777777" w:rsidR="009723C1" w:rsidRPr="00C52B7A" w:rsidRDefault="009723C1" w:rsidP="009723C1">
      <w:r>
        <w:t xml:space="preserve">Podobnie jak w przypadku TQM oraz Lean również dla </w:t>
      </w:r>
      <w:proofErr w:type="spellStart"/>
      <w:r>
        <w:t>SixSigma</w:t>
      </w:r>
      <w:proofErr w:type="spellEnd"/>
      <w:r>
        <w:t xml:space="preserve"> odnotowano wdrożenia w usługach, w tym na uczelniach, a także identyfikowano bariery dla tego procesu. Na przykład </w:t>
      </w:r>
      <w:proofErr w:type="spellStart"/>
      <w:r w:rsidRPr="008E07E2">
        <w:t>Antony</w:t>
      </w:r>
      <w:proofErr w:type="spellEnd"/>
      <w:r w:rsidRPr="008E07E2">
        <w:t xml:space="preserve"> wymienia następujące bariery wprowadzenia </w:t>
      </w:r>
      <w:proofErr w:type="spellStart"/>
      <w:r w:rsidRPr="008E07E2">
        <w:t>SixSigma</w:t>
      </w:r>
      <w:proofErr w:type="spellEnd"/>
      <w:r w:rsidRPr="008E07E2">
        <w:t xml:space="preserve"> na uczelniach: </w:t>
      </w:r>
      <w:r>
        <w:t xml:space="preserve">brak dobrych danych, brak zrozumienia korzyści metodologii </w:t>
      </w:r>
      <w:proofErr w:type="spellStart"/>
      <w:r>
        <w:t>SixSigma</w:t>
      </w:r>
      <w:proofErr w:type="spellEnd"/>
      <w:r>
        <w:t xml:space="preserve">, strach przed stosowaniem statystyki, bariery kulturowe i błędne przekonanie, że </w:t>
      </w:r>
      <w:proofErr w:type="spellStart"/>
      <w:r>
        <w:t>SixSigma</w:t>
      </w:r>
      <w:proofErr w:type="spellEnd"/>
      <w:r>
        <w:t xml:space="preserve"> ogranicza się do procesów produkcyjnych, które charakteryzują się zmiennością </w:t>
      </w:r>
      <w:r>
        <w:rPr>
          <w:lang w:val="en-GB"/>
        </w:rPr>
        <w:fldChar w:fldCharType="begin" w:fldLock="1"/>
      </w:r>
      <w:r>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Pr>
          <w:lang w:val="en-GB"/>
        </w:rPr>
        <w:fldChar w:fldCharType="separate"/>
      </w:r>
      <w:r w:rsidRPr="00921CC1">
        <w:rPr>
          <w:noProof/>
        </w:rPr>
        <w:t>(Antony, 2017, s. 574)</w:t>
      </w:r>
      <w:r>
        <w:rPr>
          <w:lang w:val="en-GB"/>
        </w:rPr>
        <w:fldChar w:fldCharType="end"/>
      </w:r>
      <w:r w:rsidRPr="00C52B7A">
        <w:t>.</w:t>
      </w:r>
      <w:r>
        <w:t xml:space="preserve"> Szersze omówienie barier dla wdrażania SZJ w uczelni jako znajduje się w podrozdziale </w:t>
      </w:r>
      <w:r>
        <w:fldChar w:fldCharType="begin"/>
      </w:r>
      <w:r>
        <w:instrText xml:space="preserve"> REF _Ref147563104 \r \h </w:instrText>
      </w:r>
      <w:r>
        <w:fldChar w:fldCharType="separate"/>
      </w:r>
      <w:r>
        <w:t>1.4.2</w:t>
      </w:r>
      <w:r>
        <w:fldChar w:fldCharType="end"/>
      </w:r>
      <w:r>
        <w:t>.</w:t>
      </w:r>
    </w:p>
    <w:p w14:paraId="0E1479D3" w14:textId="77777777" w:rsidR="009723C1" w:rsidRDefault="009723C1" w:rsidP="009723C1">
      <w:r>
        <w:t xml:space="preserve">Nieco odmiennym podejściem do doskonalenia jakości usług na poziomie organizacji od tych opisanych powyżej jest </w:t>
      </w:r>
      <w:commentRangeStart w:id="19"/>
      <w:r>
        <w:t xml:space="preserve">CAF </w:t>
      </w:r>
      <w:commentRangeEnd w:id="19"/>
      <w:r>
        <w:rPr>
          <w:rStyle w:val="CommentReference"/>
          <w:rFonts w:ascii="Times New Roman" w:eastAsia="Times New Roman" w:hAnsi="Times New Roman"/>
          <w:szCs w:val="20"/>
          <w:lang w:eastAsia="pl-PL"/>
        </w:rPr>
        <w:commentReference w:id="19"/>
      </w:r>
      <w:r>
        <w:t xml:space="preserve">(ang.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 xml:space="preserve">), czyli Wspólna Metoda Oceny </w:t>
      </w:r>
      <w:r>
        <w:fldChar w:fldCharType="begin" w:fldLock="1"/>
      </w:r>
      <w:r>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fldChar w:fldCharType="separate"/>
      </w:r>
      <w:r w:rsidRPr="00921CC1">
        <w:rPr>
          <w:noProof/>
        </w:rPr>
        <w:t>(EIPA &amp; EUPAN, 2020)</w:t>
      </w:r>
      <w:r>
        <w:fldChar w:fldCharType="end"/>
      </w:r>
      <w:r>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elementów korzystnych do uwzględniania w doskonaleniu uczelni. Ponadto w kontekście Polski jest to o tyle uzasadnione, że w rankingu krajów według liczby użytkowników systemu CAF Polska została sklasyfikowana na 3. miejscu na świecie wg raportu z 2014 roku </w:t>
      </w:r>
      <w:r>
        <w:fldChar w:fldCharType="begin" w:fldLock="1"/>
      </w:r>
      <w:r>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921CC1">
        <w:rPr>
          <w:noProof/>
        </w:rPr>
        <w:t>(Thijs, Nick; Staes, 2014)</w:t>
      </w:r>
      <w:r>
        <w:fldChar w:fldCharType="end"/>
      </w:r>
      <w:r>
        <w:t xml:space="preserve">. Ponadto CAF stał się najpopularniejszy właśnie w instytucjach edukacyjnych i badawczych </w:t>
      </w:r>
      <w:r>
        <w:fldChar w:fldCharType="begin" w:fldLock="1"/>
      </w:r>
      <w:r>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921CC1">
        <w:rPr>
          <w:noProof/>
        </w:rPr>
        <w:t>(Thijs, Nick; Staes, 2014)</w:t>
      </w:r>
      <w:r>
        <w:fldChar w:fldCharType="end"/>
      </w:r>
      <w:r>
        <w:t xml:space="preserve"> pomimo tego, że jego podstawowa koncepcja „została opracowana w wyniku prac prowadzonych przez Europejską Fundację Zarządzania Jakością (EFQM), Niemiecką Wyższą Szkołę Nauk Administracyjnych (DHV) oraz Holenderski Europejski Instytut Administracji Publicznej (EIPA)” </w:t>
      </w:r>
      <w:r>
        <w:fldChar w:fldCharType="begin" w:fldLock="1"/>
      </w:r>
      <w:r>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fldChar w:fldCharType="separate"/>
      </w:r>
      <w:r w:rsidRPr="00921CC1">
        <w:rPr>
          <w:noProof/>
        </w:rPr>
        <w:t>(Radwan, 2009, s. 172)</w:t>
      </w:r>
      <w:r>
        <w:fldChar w:fldCharType="end"/>
      </w:r>
      <w:r>
        <w:t xml:space="preserve">. Celem dla stworzenia CAF było ułatwienie wdrożenia Kompleksowego Zarządzania Jakością (TQM) w administracji publicznej </w:t>
      </w:r>
      <w:r>
        <w:fldChar w:fldCharType="begin" w:fldLock="1"/>
      </w:r>
      <w:r>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fldChar w:fldCharType="separate"/>
      </w:r>
      <w:r w:rsidRPr="00921CC1">
        <w:rPr>
          <w:noProof/>
        </w:rPr>
        <w:t>(Radwan, 2009, s. 174)</w:t>
      </w:r>
      <w:r>
        <w:fldChar w:fldCharType="end"/>
      </w:r>
      <w:r>
        <w:t xml:space="preserve"> stąd jego założenia i podstawy są zbieżne z tym opisanymi dla TQM. Powiązania pomiędzy kryteriami modelu CAF zostały przedstawione na Rysunku 20.</w:t>
      </w:r>
    </w:p>
    <w:p w14:paraId="429243AE" w14:textId="77777777" w:rsidR="009723C1" w:rsidRPr="00273E1B" w:rsidRDefault="009723C1" w:rsidP="009723C1">
      <w:pPr>
        <w:pStyle w:val="Rysunek"/>
      </w:pPr>
      <w:r>
        <w:rPr>
          <w:noProof/>
        </w:rPr>
        <w:lastRenderedPageBreak/>
        <w:drawing>
          <wp:inline distT="0" distB="0" distL="0" distR="0" wp14:anchorId="3018030E" wp14:editId="2439EC1B">
            <wp:extent cx="4851189" cy="2124000"/>
            <wp:effectExtent l="0" t="0" r="0" b="0"/>
            <wp:docPr id="6484471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40884" name="Obraz 1534040884"/>
                    <pic:cNvPicPr/>
                  </pic:nvPicPr>
                  <pic:blipFill>
                    <a:blip r:embed="rId27"/>
                    <a:stretch>
                      <a:fillRect/>
                    </a:stretch>
                  </pic:blipFill>
                  <pic:spPr>
                    <a:xfrm>
                      <a:off x="0" y="0"/>
                      <a:ext cx="4851189" cy="2124000"/>
                    </a:xfrm>
                    <a:prstGeom prst="rect">
                      <a:avLst/>
                    </a:prstGeom>
                  </pic:spPr>
                </pic:pic>
              </a:graphicData>
            </a:graphic>
          </wp:inline>
        </w:drawing>
      </w:r>
    </w:p>
    <w:p w14:paraId="003B549D" w14:textId="77777777" w:rsidR="009723C1" w:rsidRPr="00D04521" w:rsidRDefault="009723C1" w:rsidP="009723C1">
      <w:pPr>
        <w:pStyle w:val="Tytutabeli"/>
        <w:jc w:val="center"/>
      </w:pPr>
      <w:r w:rsidRPr="00D04521">
        <w:t xml:space="preserve">Rysunek </w:t>
      </w:r>
      <w:r>
        <w:fldChar w:fldCharType="begin"/>
      </w:r>
      <w:r w:rsidRPr="00D04521">
        <w:instrText xml:space="preserve"> SEQ Rysunek \* ARABIC </w:instrText>
      </w:r>
      <w:r>
        <w:fldChar w:fldCharType="separate"/>
      </w:r>
      <w:r>
        <w:rPr>
          <w:noProof/>
        </w:rPr>
        <w:t>20</w:t>
      </w:r>
      <w:r>
        <w:fldChar w:fldCharType="end"/>
      </w:r>
      <w:r>
        <w:t>.</w:t>
      </w:r>
      <w:r w:rsidRPr="00D04521">
        <w:t xml:space="preserve"> Diagram modelu CAF</w:t>
      </w:r>
    </w:p>
    <w:p w14:paraId="7F29BBCF" w14:textId="77777777" w:rsidR="009723C1" w:rsidRPr="00D95B07" w:rsidRDefault="009723C1" w:rsidP="009723C1">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fldChar w:fldCharType="separate"/>
      </w:r>
      <w:r w:rsidRPr="00D95B07">
        <w:rPr>
          <w:noProof/>
          <w:lang w:val="pl-PL"/>
        </w:rPr>
        <w:t>(EIPA &amp; EUPAN, 2013, 2020; Radwan, 2009)</w:t>
      </w:r>
      <w:r>
        <w:fldChar w:fldCharType="end"/>
      </w:r>
    </w:p>
    <w:p w14:paraId="48365845" w14:textId="7F16FDEA" w:rsidR="009723C1" w:rsidRDefault="009723C1" w:rsidP="009723C1">
      <w:r>
        <w:t>Poszczególne kryteria odpowiadają obszarom działania organizacji najistotniejszym z punktu widzenia zarządzania jakością. Tak jak to przedstawia model CAF (</w:t>
      </w:r>
      <w:r>
        <w:fldChar w:fldCharType="begin"/>
      </w:r>
      <w:r>
        <w:instrText xml:space="preserve"> REF _Ref148993802 \h </w:instrText>
      </w:r>
      <w:r>
        <w:fldChar w:fldCharType="separate"/>
      </w:r>
      <w:r w:rsidRPr="00D04521">
        <w:t xml:space="preserve">Rysunek </w:t>
      </w:r>
      <w:r>
        <w:rPr>
          <w:noProof/>
        </w:rPr>
        <w:t>20</w:t>
      </w:r>
      <w:r>
        <w:fldChar w:fldCharType="end"/>
      </w:r>
      <w:r>
        <w:t>) kluczowym jest obszar przywództwa, który bezpośrednio wpływa na planowanie i formułowanie strategii,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w:t>
      </w:r>
    </w:p>
    <w:p w14:paraId="12802647" w14:textId="77777777" w:rsidR="009723C1" w:rsidRDefault="009723C1" w:rsidP="009723C1">
      <w:r>
        <w:t xml:space="preserve">Z inspiracji zarówno TQM, LSS, jak i modelami doskonałości organizacyjnej wykorzystujących samoocenę organizacji, jak na przykład CAF, powstał model systemu zarządzania jakością opracowany typowo z myślą o uczelniach </w:t>
      </w:r>
      <w:commentRangeStart w:id="20"/>
      <w:proofErr w:type="spellStart"/>
      <w:r>
        <w:t>QualHE</w:t>
      </w:r>
      <w:commentRangeEnd w:id="20"/>
      <w:proofErr w:type="spellEnd"/>
      <w:r>
        <w:rPr>
          <w:rStyle w:val="CommentReference"/>
          <w:rFonts w:ascii="Times New Roman" w:eastAsia="Times New Roman" w:hAnsi="Times New Roman"/>
          <w:szCs w:val="20"/>
          <w:lang w:eastAsia="pl-PL"/>
        </w:rPr>
        <w:commentReference w:id="20"/>
      </w:r>
      <w:r>
        <w:t xml:space="preserv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fldChar w:fldCharType="separate"/>
      </w:r>
      <w:r w:rsidRPr="002F637D">
        <w:rPr>
          <w:noProof/>
        </w:rPr>
        <w:t>(Grudowski, 2020a, s. 296)</w:t>
      </w:r>
      <w:r>
        <w:fldChar w:fldCharType="end"/>
      </w:r>
      <w:r>
        <w:t xml:space="preserve">. Głównymi założeniami tego modelu jest integracja osiągnięć i najkorzystniejszych założeń sprawdzonych narzędzi i modeli zarządzania jakością w kontekście specyfiki i uwarunkowań uczelni. Diagram tego modelu przedstawiono na Rysunku 21. W modelu w sposób bardzo czytelny ujęto rolę różnych obszarów działań związanych z doskonaleniem usług uczelni. Główna struktura ukazuje podział na obszar wewnętrzny uczelni oraz obszar zewnętrzny związany głównie relacjami z różnymi grupami interesariuszy. U podstaw modelu </w:t>
      </w:r>
      <w:proofErr w:type="spellStart"/>
      <w:r>
        <w:t>QualHE</w:t>
      </w:r>
      <w:proofErr w:type="spellEnd"/>
      <w:r>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w:t>
      </w:r>
      <w:r>
        <w:lastRenderedPageBreak/>
        <w:t xml:space="preserve">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t>Deminga</w:t>
      </w:r>
      <w:proofErr w:type="spellEnd"/>
      <w:r>
        <w:t xml:space="preserve">): projektowanie </w:t>
      </w:r>
      <w:r>
        <w:rPr>
          <w:rFonts w:cs="Arial"/>
        </w:rPr>
        <w:t>→</w:t>
      </w:r>
      <w:r>
        <w:t xml:space="preserve"> wdrażanie </w:t>
      </w:r>
      <w:r>
        <w:rPr>
          <w:rFonts w:cs="Arial"/>
        </w:rPr>
        <w:t>→</w:t>
      </w:r>
      <w:r>
        <w:t xml:space="preserve"> nadzorowanie </w:t>
      </w:r>
      <w:r>
        <w:rPr>
          <w:rFonts w:cs="Arial"/>
        </w:rPr>
        <w:t>→</w:t>
      </w:r>
      <w:r>
        <w:t xml:space="preserve"> doskonalenie. Ważnym elementem modelu jest też podkreślenie roli różnych informacyjnych pętli zwrotnych pozwalających na ciągłe doskonalenie. Jest oczywiście pętla zwrotna pomiędzy środowiskiem wewnętrznym i zewnętrznym uczelni, ale 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59493CF2" w14:textId="77777777" w:rsidR="009723C1" w:rsidRDefault="009723C1" w:rsidP="009723C1">
      <w:pPr>
        <w:pStyle w:val="Rysunek"/>
      </w:pPr>
      <w:r>
        <w:rPr>
          <w:noProof/>
        </w:rPr>
        <w:lastRenderedPageBreak/>
        <w:drawing>
          <wp:inline distT="0" distB="0" distL="0" distR="0" wp14:anchorId="7592B851" wp14:editId="18B5ECCC">
            <wp:extent cx="5400000" cy="5284878"/>
            <wp:effectExtent l="0" t="0" r="0" b="0"/>
            <wp:docPr id="7267414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00" cy="5284878"/>
                    </a:xfrm>
                    <a:prstGeom prst="rect">
                      <a:avLst/>
                    </a:prstGeom>
                    <a:noFill/>
                    <a:ln>
                      <a:noFill/>
                    </a:ln>
                  </pic:spPr>
                </pic:pic>
              </a:graphicData>
            </a:graphic>
          </wp:inline>
        </w:drawing>
      </w:r>
    </w:p>
    <w:p w14:paraId="69B3F0DE" w14:textId="77777777" w:rsidR="009723C1" w:rsidRDefault="009723C1" w:rsidP="009723C1">
      <w:pPr>
        <w:pStyle w:val="Tytutabeli"/>
        <w:jc w:val="center"/>
      </w:pPr>
      <w:r>
        <w:t xml:space="preserve">Rysunek </w:t>
      </w:r>
      <w:r>
        <w:fldChar w:fldCharType="begin"/>
      </w:r>
      <w:r>
        <w:instrText xml:space="preserve"> SEQ Rysunek \* ARABIC </w:instrText>
      </w:r>
      <w:r>
        <w:fldChar w:fldCharType="separate"/>
      </w:r>
      <w:r>
        <w:rPr>
          <w:noProof/>
        </w:rPr>
        <w:t>21</w:t>
      </w:r>
      <w:r>
        <w:rPr>
          <w:noProof/>
        </w:rPr>
        <w:fldChar w:fldCharType="end"/>
      </w:r>
      <w:r>
        <w:rPr>
          <w:noProof/>
        </w:rPr>
        <w:t>.</w:t>
      </w:r>
      <w:r>
        <w:t xml:space="preserve"> Diagram modelu systemu zarządzania jakością </w:t>
      </w:r>
      <w:proofErr w:type="spellStart"/>
      <w:r>
        <w:t>QualHE</w:t>
      </w:r>
      <w:proofErr w:type="spellEnd"/>
    </w:p>
    <w:p w14:paraId="372C7680" w14:textId="77777777" w:rsidR="009723C1" w:rsidRPr="00D95B07" w:rsidRDefault="009723C1" w:rsidP="009723C1">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Pr="00D95B07">
        <w:rPr>
          <w:noProof/>
          <w:lang w:val="pl-PL"/>
        </w:rPr>
        <w:t>(Grudowski, 2020a, s. 297)</w:t>
      </w:r>
      <w:r>
        <w:fldChar w:fldCharType="end"/>
      </w:r>
    </w:p>
    <w:p w14:paraId="3FCADE06" w14:textId="77777777" w:rsidR="009723C1" w:rsidRDefault="009723C1" w:rsidP="009723C1">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B457A1" w14:textId="77777777" w:rsidR="009723C1" w:rsidRDefault="009723C1" w:rsidP="009723C1">
      <w:r>
        <w:t xml:space="preserve">Ciekawym ujęciem w modelu </w:t>
      </w:r>
      <w:proofErr w:type="spellStart"/>
      <w:r>
        <w:t>QualHE</w:t>
      </w:r>
      <w:proofErr w:type="spellEnd"/>
      <w:r>
        <w:t xml:space="preserve"> przedstawionym na Rysunku 21 jest umiejscowienie wdrażania i stosowania technik Lean Management lub Lean </w:t>
      </w:r>
      <w:proofErr w:type="spellStart"/>
      <w:r>
        <w:t>Six</w:t>
      </w:r>
      <w:proofErr w:type="spellEnd"/>
      <w:r>
        <w:t xml:space="preserve"> Sigma w obszarze inicjatyw oddolnych. Zdaniem autora jest to niezwykle trafne podejście w odniesieniu do uczelni, gdyż przy typowym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w:t>
      </w:r>
      <w:r>
        <w:lastRenderedPageBreak/>
        <w:t>czony stopniu może obejmować dyrektywne metody zarządcze. Raczej powinno się, więc wyposażyć pracowników w wiedzę i umiejętności stosowania wartościowych narzędzi poparte przykładami usprawnień skutecznie wspierających ich pracę i poprawiających efekty działań.</w:t>
      </w:r>
    </w:p>
    <w:p w14:paraId="2D4D0CFF" w14:textId="77777777" w:rsidR="00BB5708" w:rsidRDefault="00BB5708" w:rsidP="00BB5708">
      <w:r>
        <w:t xml:space="preserve">Czynniki kształtujące środowisko zarządzania w uczelniach mogą być trojakiego rodzaju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Pr="00921CC1">
        <w:rPr>
          <w:noProof/>
        </w:rPr>
        <w:t>(Wawak, 2019, s. 83)</w:t>
      </w:r>
      <w:r>
        <w:fldChar w:fldCharType="end"/>
      </w:r>
      <w:r>
        <w:t>. W niniejszym podrozdziale omówione zostaną przede wszystkim te uwarunkowania zarządzania jakością uczelni, które się odnoszą do pierwszej grupy – czynników zewnętrznych.</w:t>
      </w:r>
    </w:p>
    <w:p w14:paraId="7FF86175" w14:textId="77777777" w:rsidR="00BB5708" w:rsidRDefault="00BB5708" w:rsidP="00BB5708">
      <w:r>
        <w:t>Wymagania wobec uczelni w Polsce, w tym wymagania dotyczące dbałości o jakość kształcenia, są regulowane przez ustawę Prawo o szkolnictwie wyższym i nauce</w:t>
      </w:r>
      <w:r w:rsidRPr="00001D48">
        <w:rPr>
          <w:rStyle w:val="FootnoteReference"/>
        </w:rPr>
        <w:footnoteReference w:id="11"/>
      </w:r>
      <w:r>
        <w:t xml:space="preserve"> wprowadzającej istotne reformy do systemu szkolnictwa wyższego określane mianem Konstytucji dla Nauki. Ciekawym zabiegiem twórców reformy jest opublikowanie anglojęzycznej wersji ustawy </w:t>
      </w:r>
      <w:r>
        <w:fldChar w:fldCharType="begin" w:fldLock="1"/>
      </w:r>
      <w:r>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Pr="00921CC1">
        <w:rPr>
          <w:noProof/>
        </w:rPr>
        <w:t>(MEiN, 2023b)</w:t>
      </w:r>
      <w:r>
        <w:fldChar w:fldCharType="end"/>
      </w:r>
      <w:r>
        <w:t xml:space="preserve"> co niewątpliwie zwiększa szanse na uzyskanie informacji zwrotnej i weryfikacji ze strony specjalistów zagranicznych.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6BFC900" w14:textId="77777777" w:rsidR="00BB5708" w:rsidRPr="00B9115D" w:rsidRDefault="00BB5708" w:rsidP="00BB5708">
      <w:pPr>
        <w:pStyle w:val="Quote"/>
        <w:rPr>
          <w:i w:val="0"/>
          <w:iCs w:val="0"/>
        </w:rPr>
      </w:pPr>
      <w:r w:rsidRPr="00B9115D">
        <w:rPr>
          <w:i w:val="0"/>
          <w:iCs w:val="0"/>
          <w:sz w:val="18"/>
          <w:szCs w:val="20"/>
        </w:rPr>
        <w:t xml:space="preserve">„Art. 2 Misją systemu szkolnictwa wyższego i nauki jest prowadzenie najwyższej jakości kształcenia oraz działalności naukowej, kształtowanie postaw obywatelskich, a także uczestnictwo w rozwoju społecznym oraz tworzeniu gospodarki opartej na innowacjach” </w:t>
      </w:r>
      <w:r w:rsidRPr="00B9115D">
        <w:rPr>
          <w:i w:val="0"/>
          <w:iCs w:val="0"/>
          <w:sz w:val="18"/>
          <w:szCs w:val="20"/>
        </w:rPr>
        <w:fldChar w:fldCharType="begin" w:fldLock="1"/>
      </w:r>
      <w:r>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B9115D">
        <w:rPr>
          <w:i w:val="0"/>
          <w:iCs w:val="0"/>
          <w:sz w:val="18"/>
          <w:szCs w:val="20"/>
        </w:rPr>
        <w:fldChar w:fldCharType="separate"/>
      </w:r>
      <w:r w:rsidRPr="007E1110">
        <w:rPr>
          <w:i w:val="0"/>
          <w:iCs w:val="0"/>
          <w:noProof/>
          <w:sz w:val="18"/>
          <w:szCs w:val="20"/>
        </w:rPr>
        <w:t>(Dz. U. 574, 2022)</w:t>
      </w:r>
      <w:r w:rsidRPr="00B9115D">
        <w:rPr>
          <w:i w:val="0"/>
          <w:iCs w:val="0"/>
          <w:sz w:val="18"/>
          <w:szCs w:val="20"/>
        </w:rPr>
        <w:fldChar w:fldCharType="end"/>
      </w:r>
      <w:r w:rsidRPr="00B9115D">
        <w:rPr>
          <w:i w:val="0"/>
          <w:iCs w:val="0"/>
          <w:sz w:val="18"/>
          <w:szCs w:val="20"/>
        </w:rPr>
        <w:t>.</w:t>
      </w:r>
    </w:p>
    <w:p w14:paraId="368EFCD0" w14:textId="77777777" w:rsidR="00BB5708" w:rsidRDefault="00BB5708" w:rsidP="00BB5708">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Pr="00921CC1">
        <w:rPr>
          <w:noProof/>
        </w:rPr>
        <w:t>(por. AMuz Gdańsk, 2018)</w:t>
      </w:r>
      <w:r>
        <w:fldChar w:fldCharType="end"/>
      </w:r>
      <w:r>
        <w:t xml:space="preserve">. Na różnych uczelniach w Polsce można spotkać różne nazwy dla Wewnętrznego Systemu Zapewniania Jakości Kształcenia (WSZJK), ale każda uczelnia taki system posiada. Wynika to z tego, że przepisy określające wymagania akredytacyjne wskazują, że 10. kryterium oceny programowej są „ sposoby doskonalenia jakości kształcenia i ich skuteczność” </w:t>
      </w:r>
      <w:r>
        <w:fldChar w:fldCharType="begin" w:fldLock="1"/>
      </w:r>
      <w:r>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fldChar w:fldCharType="separate"/>
      </w:r>
      <w:r w:rsidRPr="00921CC1">
        <w:rPr>
          <w:noProof/>
        </w:rPr>
        <w:t>(Dz. U. 1787, 2018)</w:t>
      </w:r>
      <w:r>
        <w:fldChar w:fldCharType="end"/>
      </w:r>
      <w:r>
        <w:t xml:space="preserve">. Natomiast Polska Komisja Akredytacyjna na tej podstawie określiła dwa standardy jakości kształcenia (SJK) w ramach kryterium 10. Polityka jakości, projektowanie, zatwierdzanie, monitorowanie, przegląd i doskonalenie programu studiów. Są to odpowiednio: </w:t>
      </w:r>
    </w:p>
    <w:p w14:paraId="26857C20" w14:textId="77777777" w:rsidR="00BB5708" w:rsidRDefault="00BB5708" w:rsidP="00BB5708">
      <w:pPr>
        <w:pStyle w:val="Quote"/>
      </w:pPr>
      <w:r w:rsidRPr="00456349">
        <w:rPr>
          <w:i w:val="0"/>
          <w:iCs w:val="0"/>
          <w:sz w:val="18"/>
          <w:szCs w:val="20"/>
        </w:rPr>
        <w:t xml:space="preserve">SJK 10.1: Zostały formalnie przyjęte i są stosowane zasady projektowania, zatwierdzania i zmiany programu studiów oraz prowadzone są systematyczne oceny programu studiów oparte o wyniki analizy </w:t>
      </w:r>
      <w:r w:rsidRPr="00456349">
        <w:rPr>
          <w:i w:val="0"/>
          <w:iCs w:val="0"/>
          <w:sz w:val="18"/>
          <w:szCs w:val="20"/>
        </w:rPr>
        <w:lastRenderedPageBreak/>
        <w:t>wiarygodnych danych i informacji, z udziałem interesariuszy wewnętrznych, w tym studentów oraz zewnętrznych, mające na celu doskonalenie jakości kształcenia</w:t>
      </w:r>
      <w:r w:rsidRPr="00456349">
        <w:rPr>
          <w:i w:val="0"/>
          <w:iCs w:val="0"/>
          <w:sz w:val="18"/>
          <w:szCs w:val="18"/>
        </w:rPr>
        <w:t>.</w:t>
      </w:r>
      <w:r w:rsidRPr="00456349">
        <w:rPr>
          <w:sz w:val="18"/>
          <w:szCs w:val="18"/>
        </w:rPr>
        <w:t xml:space="preserve"> </w:t>
      </w:r>
      <w:r w:rsidRPr="00456349">
        <w:rPr>
          <w:sz w:val="18"/>
          <w:szCs w:val="18"/>
        </w:rPr>
        <w:fldChar w:fldCharType="begin" w:fldLock="1"/>
      </w:r>
      <w:r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Pr="00456349">
        <w:rPr>
          <w:i w:val="0"/>
          <w:noProof/>
          <w:sz w:val="18"/>
          <w:szCs w:val="18"/>
        </w:rPr>
        <w:t>(PKA, 2019a)</w:t>
      </w:r>
      <w:r w:rsidRPr="00456349">
        <w:rPr>
          <w:sz w:val="18"/>
          <w:szCs w:val="18"/>
        </w:rPr>
        <w:fldChar w:fldCharType="end"/>
      </w:r>
    </w:p>
    <w:p w14:paraId="69F792D1" w14:textId="77777777" w:rsidR="00BB5708" w:rsidRPr="00AA567F" w:rsidRDefault="00BB5708" w:rsidP="00BB5708">
      <w:r>
        <w:t>oraz</w:t>
      </w:r>
    </w:p>
    <w:p w14:paraId="59C848CC" w14:textId="77777777" w:rsidR="00BB5708" w:rsidRPr="00456349" w:rsidRDefault="00BB5708" w:rsidP="00BB5708">
      <w:pPr>
        <w:pStyle w:val="Quote"/>
        <w:rPr>
          <w:i w:val="0"/>
          <w:iCs w:val="0"/>
          <w:sz w:val="18"/>
          <w:szCs w:val="20"/>
        </w:rPr>
      </w:pPr>
      <w:r w:rsidRPr="00456349">
        <w:rPr>
          <w:i w:val="0"/>
          <w:iCs w:val="0"/>
          <w:sz w:val="18"/>
          <w:szCs w:val="20"/>
        </w:rPr>
        <w:t xml:space="preserve">SJK 10.2 Jakość kształcenia na kierunku podlega cyklicznym zewnętrznym ocenom jakości kształcenia, których wyniki są publicznie dostępne i wykorzystywane w doskonaleniu jakości. </w:t>
      </w:r>
      <w:r w:rsidRPr="00456349">
        <w:rPr>
          <w:i w:val="0"/>
          <w:iCs w:val="0"/>
          <w:sz w:val="18"/>
          <w:szCs w:val="20"/>
        </w:rPr>
        <w:fldChar w:fldCharType="begin" w:fldLock="1"/>
      </w:r>
      <w:r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i w:val="0"/>
          <w:iCs w:val="0"/>
          <w:sz w:val="18"/>
          <w:szCs w:val="20"/>
        </w:rPr>
        <w:fldChar w:fldCharType="separate"/>
      </w:r>
      <w:r w:rsidRPr="00456349">
        <w:rPr>
          <w:i w:val="0"/>
          <w:iCs w:val="0"/>
          <w:noProof/>
          <w:sz w:val="18"/>
          <w:szCs w:val="20"/>
        </w:rPr>
        <w:t>(PKA, 2019a)</w:t>
      </w:r>
      <w:r w:rsidRPr="00456349">
        <w:rPr>
          <w:i w:val="0"/>
          <w:iCs w:val="0"/>
          <w:sz w:val="18"/>
          <w:szCs w:val="20"/>
        </w:rPr>
        <w:fldChar w:fldCharType="end"/>
      </w:r>
      <w:r w:rsidRPr="00456349">
        <w:rPr>
          <w:i w:val="0"/>
          <w:iCs w:val="0"/>
          <w:sz w:val="18"/>
          <w:szCs w:val="20"/>
        </w:rPr>
        <w:t>.</w:t>
      </w:r>
    </w:p>
    <w:p w14:paraId="04F79B13" w14:textId="77777777" w:rsidR="00BB5708" w:rsidRDefault="00BB5708" w:rsidP="00BB5708">
      <w:r>
        <w:t xml:space="preserve">Jedyne odniesienia do jakości innych obszarów niż kształcenie i badania naukowe to te do jakości procesu rekrutacji w art. 261. dotyczącym ewaluacji szkół doktorskich przeprowadzanej przez KEN – (Komisja Ewaluacji Nauki) oraz do jakości opieki naukowej lub artystycznej i wsparcia w prowadzeniu działalności naukowej w tym samym artykule Ustawy </w:t>
      </w:r>
      <w:r>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Pr="007E1110">
        <w:rPr>
          <w:noProof/>
        </w:rPr>
        <w:t>(Dz. U. 574, 2022)</w:t>
      </w:r>
      <w:r>
        <w:fldChar w:fldCharType="end"/>
      </w:r>
      <w:r>
        <w:t>. Oczywiście można również uznać, że ustawodawca rozpoznaje jeszcze inne obszary podlegające ocenie w procesie ewaluacji przez PKA jako te, które wpływają na jakość kształcenia (zob. art. 242.) ale jednak wydaje się to dalece nie wystarczające do inspirowania rozwoju kultury jakości w polskich uczelniach. Można więc stwierdzić, że choć misja dla polskiego systemu szkolnictwa wyższego i nauki nie budzi większych zastrzeżeń to już treść ustawy abstrahuje od takich aspektów jakości jak choćby dążenie do doskonałości organizacyjnej, rozwijanie dobrych relacji z otoczeniem, czy rozwijanie kultury jakości. W związku z tym trudno się spodziewać, by bez szczególnej motywacji i świadomości osób decyzyjnych w szkołach wyższych możliwe było zaimplementowanie nowoczesnych, zintegrowanych rozwiązań projakościowych w instytucjach szkolnictwa wyższego w Polsce.</w:t>
      </w:r>
    </w:p>
    <w:p w14:paraId="5144773C" w14:textId="77777777" w:rsidR="00BB5708" w:rsidRDefault="00BB5708" w:rsidP="00BB5708">
      <w:r>
        <w:t xml:space="preserve">Jak konkluduje wyniki swoich badań </w:t>
      </w:r>
      <w:proofErr w:type="spellStart"/>
      <w:r>
        <w:t>Grudowski</w:t>
      </w:r>
      <w:proofErr w:type="spellEnd"/>
      <w:r>
        <w:t>:</w:t>
      </w:r>
    </w:p>
    <w:p w14:paraId="4A9F0D3E" w14:textId="77777777" w:rsidR="00BB5708" w:rsidRPr="005E1FE3" w:rsidRDefault="00BB5708" w:rsidP="00BB5708">
      <w:pPr>
        <w:rPr>
          <w:sz w:val="18"/>
          <w:szCs w:val="20"/>
        </w:rPr>
      </w:pPr>
      <w:r w:rsidRPr="005E1FE3">
        <w:rPr>
          <w:sz w:val="18"/>
          <w:szCs w:val="20"/>
        </w:rPr>
        <w:t xml:space="preserve">„świadomość znaczenia jakości w szkolnictwie wyższym 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 </w:t>
      </w:r>
      <w:r w:rsidRPr="005E1FE3">
        <w:rPr>
          <w:sz w:val="18"/>
          <w:szCs w:val="20"/>
        </w:rPr>
        <w:fldChar w:fldCharType="begin" w:fldLock="1"/>
      </w:r>
      <w:r>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Pr="002F637D">
        <w:rPr>
          <w:noProof/>
          <w:sz w:val="18"/>
          <w:szCs w:val="20"/>
        </w:rPr>
        <w:t>(Grudowski, 2020a, s. 283)</w:t>
      </w:r>
      <w:r w:rsidRPr="005E1FE3">
        <w:rPr>
          <w:sz w:val="18"/>
          <w:szCs w:val="20"/>
        </w:rPr>
        <w:fldChar w:fldCharType="end"/>
      </w:r>
      <w:r w:rsidRPr="005E1FE3">
        <w:rPr>
          <w:sz w:val="18"/>
          <w:szCs w:val="20"/>
        </w:rPr>
        <w:t>.</w:t>
      </w:r>
    </w:p>
    <w:p w14:paraId="00980322" w14:textId="52CBD233" w:rsidR="009723C1" w:rsidRDefault="00BB5708" w:rsidP="00BB5708">
      <w:r>
        <w:t>Biorąc, ponadto, pod uwagę wynikający z tychże badań przeciętnie niski poziom kompetencji dotyczących zarządzania jakością zarówno wśród kierownictwa uczelni oraz osób delegowanych do pełnienia zadań w zakresie zarządzania jakością, a także wśród pracowników uczelni jest to niewątpliwie obraz dość pesymistyczny i podkreślający skalę wyzwania jaka stoi przed tymi liderami uniwersytetów, którzy chcieliby wdrażać nowoczesne metody zarządzania jakością.</w:t>
      </w:r>
    </w:p>
    <w:p w14:paraId="3847E782" w14:textId="77777777" w:rsidR="00BB5708" w:rsidRDefault="00BB5708" w:rsidP="00BB5708">
      <w:pPr>
        <w:tabs>
          <w:tab w:val="left" w:pos="1580"/>
        </w:tabs>
      </w:pPr>
      <w:r>
        <w:t xml:space="preserve">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t>Antony’ego</w:t>
      </w:r>
      <w:proofErr w:type="spellEnd"/>
      <w:r>
        <w:t xml:space="preserve"> i in. analiza motywowana uwarunkowaniami dla wdrażania Lean Management, natomiast na podstawie opinii innych badaczy można bez większego błędu przyjąć, że w co najmniej w ogromnej większości analogiczne bariery kulturowo-organizacyjne dotyczą wdrażania każdego rodzaju nowoczesnych metod kompleksowego zarządzania jakością. Podsumowanie wniosków z badań J. Maciąg wzbogacone o refleksje autora niniejszej pracy przedstawiono w Tabeli 39.</w:t>
      </w:r>
    </w:p>
    <w:p w14:paraId="398948AF" w14:textId="77777777" w:rsidR="00BB5708" w:rsidRDefault="00BB5708" w:rsidP="00BB5708">
      <w:pPr>
        <w:pStyle w:val="Tytutabeli"/>
      </w:pPr>
      <w:r>
        <w:lastRenderedPageBreak/>
        <w:t xml:space="preserve">Tabela </w:t>
      </w:r>
      <w:r>
        <w:fldChar w:fldCharType="begin"/>
      </w:r>
      <w:r>
        <w:instrText xml:space="preserve"> SEQ Tabela \* ARABIC </w:instrText>
      </w:r>
      <w:r>
        <w:fldChar w:fldCharType="separate"/>
      </w:r>
      <w:r>
        <w:rPr>
          <w:noProof/>
        </w:rPr>
        <w:t>39</w:t>
      </w:r>
      <w:r>
        <w:rPr>
          <w:noProof/>
        </w:rPr>
        <w:fldChar w:fldCharType="end"/>
      </w:r>
      <w:r>
        <w:rPr>
          <w:noProof/>
        </w:rPr>
        <w:t>.</w:t>
      </w:r>
      <w:r>
        <w:t xml:space="preserve"> Bariery i ograniczenia dla wprowadzania na polskich uczelniach nowoczesnych SZJ</w:t>
      </w:r>
    </w:p>
    <w:tbl>
      <w:tblPr>
        <w:tblStyle w:val="TableGrid"/>
        <w:tblW w:w="0" w:type="auto"/>
        <w:tblLook w:val="04A0" w:firstRow="1" w:lastRow="0" w:firstColumn="1" w:lastColumn="0" w:noHBand="0" w:noVBand="1"/>
      </w:tblPr>
      <w:tblGrid>
        <w:gridCol w:w="1677"/>
        <w:gridCol w:w="7427"/>
      </w:tblGrid>
      <w:tr w:rsidR="00BB5708" w:rsidRPr="007607F5" w14:paraId="4533CB40" w14:textId="77777777" w:rsidTr="00E45F30">
        <w:trPr>
          <w:cantSplit/>
          <w:tblHeader/>
        </w:trPr>
        <w:tc>
          <w:tcPr>
            <w:tcW w:w="1677" w:type="dxa"/>
            <w:vAlign w:val="center"/>
          </w:tcPr>
          <w:p w14:paraId="62B62EF9" w14:textId="77777777" w:rsidR="00BB5708" w:rsidRPr="007607F5" w:rsidRDefault="00BB5708" w:rsidP="00E45F30">
            <w:pPr>
              <w:keepNext/>
              <w:spacing w:before="60" w:line="300" w:lineRule="auto"/>
              <w:ind w:firstLine="0"/>
              <w:jc w:val="center"/>
              <w:rPr>
                <w:b/>
                <w:bCs/>
                <w:sz w:val="18"/>
                <w:szCs w:val="18"/>
                <w:lang w:val="pl-PL"/>
              </w:rPr>
            </w:pPr>
            <w:r w:rsidRPr="007607F5">
              <w:rPr>
                <w:b/>
                <w:bCs/>
                <w:sz w:val="18"/>
                <w:szCs w:val="18"/>
                <w:lang w:val="pl-PL"/>
              </w:rPr>
              <w:t>Bariera</w:t>
            </w:r>
          </w:p>
        </w:tc>
        <w:tc>
          <w:tcPr>
            <w:tcW w:w="7427" w:type="dxa"/>
            <w:vAlign w:val="center"/>
          </w:tcPr>
          <w:p w14:paraId="0234F8A7" w14:textId="77777777" w:rsidR="00BB5708" w:rsidRPr="007607F5" w:rsidRDefault="00BB5708" w:rsidP="00E45F30">
            <w:pPr>
              <w:keepNext/>
              <w:spacing w:before="60" w:line="300" w:lineRule="auto"/>
              <w:ind w:firstLine="0"/>
              <w:jc w:val="left"/>
              <w:rPr>
                <w:b/>
                <w:bCs/>
                <w:sz w:val="18"/>
                <w:szCs w:val="18"/>
                <w:lang w:val="pl-PL"/>
              </w:rPr>
            </w:pPr>
            <w:r w:rsidRPr="007607F5">
              <w:rPr>
                <w:b/>
                <w:bCs/>
                <w:sz w:val="18"/>
                <w:szCs w:val="18"/>
                <w:lang w:val="pl-PL"/>
              </w:rPr>
              <w:t>Opis</w:t>
            </w:r>
          </w:p>
        </w:tc>
      </w:tr>
      <w:tr w:rsidR="00BB5708" w:rsidRPr="007607F5" w14:paraId="70E1E3F6" w14:textId="77777777" w:rsidTr="00E45F30">
        <w:trPr>
          <w:cantSplit/>
        </w:trPr>
        <w:tc>
          <w:tcPr>
            <w:tcW w:w="1677" w:type="dxa"/>
            <w:vAlign w:val="center"/>
          </w:tcPr>
          <w:p w14:paraId="6F093303" w14:textId="77777777" w:rsidR="00BB5708" w:rsidRPr="007607F5" w:rsidRDefault="00BB5708" w:rsidP="00E45F30">
            <w:pPr>
              <w:spacing w:before="60" w:line="300" w:lineRule="auto"/>
              <w:ind w:firstLine="0"/>
              <w:jc w:val="center"/>
              <w:rPr>
                <w:sz w:val="18"/>
                <w:szCs w:val="18"/>
                <w:lang w:val="pl-PL"/>
              </w:rPr>
            </w:pPr>
            <w:r w:rsidRPr="007607F5">
              <w:rPr>
                <w:sz w:val="18"/>
                <w:szCs w:val="18"/>
                <w:lang w:val="pl-PL"/>
              </w:rPr>
              <w:t>Obawa przed utratą tożsamości</w:t>
            </w:r>
          </w:p>
        </w:tc>
        <w:tc>
          <w:tcPr>
            <w:tcW w:w="7427" w:type="dxa"/>
            <w:vAlign w:val="center"/>
          </w:tcPr>
          <w:p w14:paraId="4EF6E5FC" w14:textId="77777777" w:rsidR="00BB5708" w:rsidRPr="007607F5" w:rsidRDefault="00BB5708" w:rsidP="00E45F30">
            <w:pPr>
              <w:spacing w:before="60" w:line="300" w:lineRule="auto"/>
              <w:ind w:firstLine="0"/>
              <w:jc w:val="left"/>
              <w:rPr>
                <w:sz w:val="18"/>
                <w:szCs w:val="18"/>
                <w:lang w:val="pl-PL"/>
              </w:rPr>
            </w:pPr>
            <w:r w:rsidRPr="007607F5">
              <w:rPr>
                <w:sz w:val="18"/>
                <w:szCs w:val="18"/>
                <w:lang w:val="pl-PL"/>
              </w:rPr>
              <w:t>Istnieje w środowisku uczelni obawa iż postrzegana przez otoczenie tożsamość szkoły wyższej oparta na tradycyjnych wartościach, mogłaby przez zmiany organizacyjne zostać zachwiana, a to mogłoby podważyć zaufanie ważnych klientów i partnerów. Zachowanie tożsamości i wzbudzanie zaufania zależą od równoważącego wpływu tendencji konserwatywnych, przekonania otoczenia społecznego, że zachowano istotne elementy ciągłości i</w:t>
            </w:r>
            <w:r>
              <w:rPr>
                <w:sz w:val="18"/>
                <w:szCs w:val="18"/>
                <w:lang w:val="pl-PL"/>
              </w:rPr>
              <w:t> </w:t>
            </w:r>
            <w:r w:rsidRPr="007607F5">
              <w:rPr>
                <w:sz w:val="18"/>
                <w:szCs w:val="18"/>
                <w:lang w:val="pl-PL"/>
              </w:rPr>
              <w:t>odpowiedzialności wynikających z tradycji, kultury i wartości akademickich.</w:t>
            </w:r>
          </w:p>
        </w:tc>
      </w:tr>
      <w:tr w:rsidR="00BB5708" w:rsidRPr="007607F5" w14:paraId="694C95AB" w14:textId="77777777" w:rsidTr="00E45F30">
        <w:trPr>
          <w:cantSplit/>
        </w:trPr>
        <w:tc>
          <w:tcPr>
            <w:tcW w:w="1677" w:type="dxa"/>
            <w:vAlign w:val="center"/>
          </w:tcPr>
          <w:p w14:paraId="24F35865" w14:textId="77777777" w:rsidR="00BB5708" w:rsidRPr="007607F5" w:rsidRDefault="00BB5708" w:rsidP="00E45F30">
            <w:pPr>
              <w:spacing w:before="60" w:line="300" w:lineRule="auto"/>
              <w:ind w:firstLine="0"/>
              <w:jc w:val="center"/>
              <w:rPr>
                <w:sz w:val="18"/>
                <w:szCs w:val="18"/>
                <w:lang w:val="pl-PL"/>
              </w:rPr>
            </w:pPr>
            <w:r w:rsidRPr="007607F5">
              <w:rPr>
                <w:sz w:val="18"/>
                <w:szCs w:val="18"/>
                <w:lang w:val="pl-PL"/>
              </w:rPr>
              <w:t>Niskie poczucie odpowiedzialności</w:t>
            </w:r>
          </w:p>
        </w:tc>
        <w:tc>
          <w:tcPr>
            <w:tcW w:w="7427" w:type="dxa"/>
            <w:vAlign w:val="center"/>
          </w:tcPr>
          <w:p w14:paraId="2692D044" w14:textId="77777777" w:rsidR="00BB5708" w:rsidRPr="007607F5" w:rsidRDefault="00BB5708" w:rsidP="00E45F30">
            <w:pPr>
              <w:spacing w:before="60" w:line="300" w:lineRule="auto"/>
              <w:ind w:firstLine="0"/>
              <w:jc w:val="left"/>
              <w:rPr>
                <w:sz w:val="18"/>
                <w:szCs w:val="18"/>
                <w:lang w:val="pl-PL"/>
              </w:rPr>
            </w:pPr>
            <w:r w:rsidRPr="007607F5">
              <w:rPr>
                <w:sz w:val="18"/>
                <w:szCs w:val="18"/>
                <w:lang w:val="pl-PL"/>
              </w:rPr>
              <w:t>Charakterystyczne dla środowiska uczelni jest przeciętnie niskie poczucie odpowiedzialności organizacyjnej i finansowej za podejmowane działania.</w:t>
            </w:r>
          </w:p>
        </w:tc>
      </w:tr>
      <w:tr w:rsidR="00BB5708" w:rsidRPr="007607F5" w14:paraId="4B997B23" w14:textId="77777777" w:rsidTr="00E45F30">
        <w:trPr>
          <w:cantSplit/>
        </w:trPr>
        <w:tc>
          <w:tcPr>
            <w:tcW w:w="1677" w:type="dxa"/>
            <w:vAlign w:val="center"/>
          </w:tcPr>
          <w:p w14:paraId="3A16C093" w14:textId="77777777" w:rsidR="00BB5708" w:rsidRPr="007607F5" w:rsidRDefault="00BB5708" w:rsidP="00E45F30">
            <w:pPr>
              <w:spacing w:before="60" w:line="300" w:lineRule="auto"/>
              <w:ind w:firstLine="0"/>
              <w:jc w:val="center"/>
              <w:rPr>
                <w:sz w:val="18"/>
                <w:szCs w:val="18"/>
                <w:lang w:val="pl-PL"/>
              </w:rPr>
            </w:pPr>
            <w:r w:rsidRPr="007607F5">
              <w:rPr>
                <w:sz w:val="18"/>
                <w:szCs w:val="18"/>
                <w:lang w:val="pl-PL"/>
              </w:rPr>
              <w:t>Tendencja do unikania problemów</w:t>
            </w:r>
          </w:p>
        </w:tc>
        <w:tc>
          <w:tcPr>
            <w:tcW w:w="7427" w:type="dxa"/>
            <w:vAlign w:val="center"/>
          </w:tcPr>
          <w:p w14:paraId="15E6A01F" w14:textId="77777777" w:rsidR="00BB5708" w:rsidRPr="007607F5" w:rsidRDefault="00BB5708" w:rsidP="00E45F30">
            <w:pPr>
              <w:spacing w:before="60" w:line="300" w:lineRule="auto"/>
              <w:ind w:firstLine="0"/>
              <w:jc w:val="left"/>
              <w:rPr>
                <w:sz w:val="18"/>
                <w:szCs w:val="18"/>
                <w:lang w:val="pl-PL"/>
              </w:rPr>
            </w:pPr>
            <w:r w:rsidRPr="007607F5">
              <w:rPr>
                <w:sz w:val="18"/>
                <w:szCs w:val="18"/>
                <w:lang w:val="pl-PL"/>
              </w:rPr>
              <w:t>Tendencja ta może być tłumaczona kulturą respektującą indywidualność pracowników w sferze badań naukowych i dydaktyki. Skutkuje to niestety też takimi zjawiskami jak: izolacjonizm, postawa obronna, nieprzejrzystość oraz fragmentaryczność informacji.</w:t>
            </w:r>
          </w:p>
        </w:tc>
      </w:tr>
      <w:tr w:rsidR="00BB5708" w:rsidRPr="007607F5" w14:paraId="7FD145C7" w14:textId="77777777" w:rsidTr="00E45F30">
        <w:trPr>
          <w:cantSplit/>
        </w:trPr>
        <w:tc>
          <w:tcPr>
            <w:tcW w:w="1677" w:type="dxa"/>
            <w:vAlign w:val="center"/>
          </w:tcPr>
          <w:p w14:paraId="5A15B831" w14:textId="77777777" w:rsidR="00BB5708" w:rsidRPr="007607F5" w:rsidRDefault="00BB5708" w:rsidP="00E45F30">
            <w:pPr>
              <w:spacing w:before="60" w:line="300" w:lineRule="auto"/>
              <w:ind w:firstLine="0"/>
              <w:jc w:val="center"/>
              <w:rPr>
                <w:sz w:val="18"/>
                <w:szCs w:val="18"/>
                <w:lang w:val="pl-PL"/>
              </w:rPr>
            </w:pPr>
            <w:r w:rsidRPr="007607F5">
              <w:rPr>
                <w:sz w:val="18"/>
                <w:szCs w:val="18"/>
                <w:lang w:val="pl-PL"/>
              </w:rPr>
              <w:t>Brak akceptacji dla zmian</w:t>
            </w:r>
          </w:p>
        </w:tc>
        <w:tc>
          <w:tcPr>
            <w:tcW w:w="7427" w:type="dxa"/>
            <w:vAlign w:val="center"/>
          </w:tcPr>
          <w:p w14:paraId="0E481EC6" w14:textId="77777777" w:rsidR="00BB5708" w:rsidRPr="007607F5" w:rsidRDefault="00BB5708" w:rsidP="00E45F30">
            <w:pPr>
              <w:spacing w:before="60" w:line="300" w:lineRule="auto"/>
              <w:ind w:firstLine="0"/>
              <w:jc w:val="left"/>
              <w:rPr>
                <w:sz w:val="18"/>
                <w:szCs w:val="18"/>
                <w:lang w:val="pl-PL"/>
              </w:rPr>
            </w:pPr>
            <w:r w:rsidRPr="007607F5">
              <w:rPr>
                <w:sz w:val="18"/>
                <w:szCs w:val="18"/>
                <w:lang w:val="pl-PL"/>
              </w:rPr>
              <w:t>Szczególnie dotyczy to konserwatywnej części środowiska uczelni oraz relacji do radykalnych zmian koncepcji zarządzania. Nieraz powoduje to postawy obronne, napięcia oraz brak umiejętności dostosowania się do procesu zmian kulturowych i organizacyjnych.</w:t>
            </w:r>
          </w:p>
        </w:tc>
      </w:tr>
      <w:tr w:rsidR="00BB5708" w:rsidRPr="007607F5" w14:paraId="78B54783" w14:textId="77777777" w:rsidTr="00E45F30">
        <w:trPr>
          <w:cantSplit/>
        </w:trPr>
        <w:tc>
          <w:tcPr>
            <w:tcW w:w="1677" w:type="dxa"/>
            <w:vAlign w:val="center"/>
          </w:tcPr>
          <w:p w14:paraId="1A6ED7CF" w14:textId="77777777" w:rsidR="00BB5708" w:rsidRPr="007607F5" w:rsidRDefault="00BB5708" w:rsidP="00E45F30">
            <w:pPr>
              <w:spacing w:before="60" w:line="300" w:lineRule="auto"/>
              <w:ind w:firstLine="0"/>
              <w:jc w:val="center"/>
              <w:rPr>
                <w:sz w:val="18"/>
                <w:szCs w:val="18"/>
                <w:lang w:val="pl-PL"/>
              </w:rPr>
            </w:pPr>
            <w:r w:rsidRPr="007607F5">
              <w:rPr>
                <w:sz w:val="18"/>
                <w:szCs w:val="18"/>
                <w:lang w:val="pl-PL"/>
              </w:rPr>
              <w:t>Kultura oceniania</w:t>
            </w:r>
          </w:p>
        </w:tc>
        <w:tc>
          <w:tcPr>
            <w:tcW w:w="7427" w:type="dxa"/>
            <w:vAlign w:val="center"/>
          </w:tcPr>
          <w:p w14:paraId="2959E50F" w14:textId="77777777" w:rsidR="00BB5708" w:rsidRPr="007607F5" w:rsidRDefault="00BB5708" w:rsidP="00E45F30">
            <w:pPr>
              <w:spacing w:before="60" w:line="300" w:lineRule="auto"/>
              <w:ind w:firstLine="0"/>
              <w:jc w:val="left"/>
              <w:rPr>
                <w:sz w:val="18"/>
                <w:szCs w:val="18"/>
                <w:lang w:val="pl-PL"/>
              </w:rPr>
            </w:pPr>
            <w:r w:rsidRPr="007607F5">
              <w:rPr>
                <w:sz w:val="18"/>
                <w:szCs w:val="18"/>
                <w:lang w:val="pl-PL"/>
              </w:rPr>
              <w:t>Kultura oceniania osłabia pracę grupową, powoduje nadmierną koncentrację na wynikach krótkoterminowych. Ponadto prowadzi do praktycznego pociągania do odpowiedzialności pracownika za błędy, które często mają swe źródło w wadliwych systemach. Prowadzi to do niewłaściwego motywowania lub demotywowania pracownika.</w:t>
            </w:r>
          </w:p>
        </w:tc>
      </w:tr>
      <w:tr w:rsidR="00BB5708" w:rsidRPr="007607F5" w14:paraId="0CBAC76B" w14:textId="77777777" w:rsidTr="00E45F30">
        <w:trPr>
          <w:cantSplit/>
        </w:trPr>
        <w:tc>
          <w:tcPr>
            <w:tcW w:w="1677" w:type="dxa"/>
            <w:vAlign w:val="center"/>
          </w:tcPr>
          <w:p w14:paraId="5D856F57" w14:textId="77777777" w:rsidR="00BB5708" w:rsidRPr="007607F5" w:rsidRDefault="00BB5708" w:rsidP="00E45F30">
            <w:pPr>
              <w:spacing w:before="60" w:line="300" w:lineRule="auto"/>
              <w:ind w:firstLine="0"/>
              <w:jc w:val="center"/>
              <w:rPr>
                <w:sz w:val="18"/>
                <w:szCs w:val="18"/>
                <w:lang w:val="pl-PL"/>
              </w:rPr>
            </w:pPr>
            <w:r w:rsidRPr="007607F5">
              <w:rPr>
                <w:sz w:val="18"/>
                <w:szCs w:val="18"/>
                <w:lang w:val="pl-PL"/>
              </w:rPr>
              <w:t>Realizowanie rozbieżnych celów</w:t>
            </w:r>
          </w:p>
        </w:tc>
        <w:tc>
          <w:tcPr>
            <w:tcW w:w="7427" w:type="dxa"/>
            <w:vAlign w:val="center"/>
          </w:tcPr>
          <w:p w14:paraId="630D3518" w14:textId="77777777" w:rsidR="00BB5708" w:rsidRPr="007607F5" w:rsidRDefault="00BB5708" w:rsidP="00E45F30">
            <w:pPr>
              <w:spacing w:before="60" w:line="300" w:lineRule="auto"/>
              <w:ind w:firstLine="0"/>
              <w:jc w:val="left"/>
              <w:rPr>
                <w:sz w:val="18"/>
                <w:szCs w:val="18"/>
                <w:lang w:val="pl-PL"/>
              </w:rPr>
            </w:pPr>
            <w:r w:rsidRPr="007607F5">
              <w:rPr>
                <w:sz w:val="18"/>
                <w:szCs w:val="18"/>
                <w:lang w:val="pl-PL"/>
              </w:rPr>
              <w:t>Uczelnia w praktyce realizuje wiele rozbieżnych celów, formułowanych przez różne podmioty zainteresowane jej funkcjonowaniem. Powoduje to utrudnienia w jednoznacznym definiowaniu oraz interpretacji mierników jakości, skuteczności, efektywności oraz elastyczności. Problemem jest osiągnięcie konsensusu w tym zakresie.</w:t>
            </w:r>
          </w:p>
        </w:tc>
      </w:tr>
      <w:tr w:rsidR="00BB5708" w:rsidRPr="007607F5" w14:paraId="0EF67B48" w14:textId="77777777" w:rsidTr="00E45F30">
        <w:trPr>
          <w:cantSplit/>
        </w:trPr>
        <w:tc>
          <w:tcPr>
            <w:tcW w:w="1677" w:type="dxa"/>
            <w:vAlign w:val="center"/>
          </w:tcPr>
          <w:p w14:paraId="74810459" w14:textId="77777777" w:rsidR="00BB5708" w:rsidRPr="007607F5" w:rsidRDefault="00BB5708" w:rsidP="00E45F30">
            <w:pPr>
              <w:spacing w:before="60" w:line="300" w:lineRule="auto"/>
              <w:ind w:firstLine="0"/>
              <w:jc w:val="center"/>
              <w:rPr>
                <w:sz w:val="18"/>
                <w:szCs w:val="18"/>
                <w:lang w:val="pl-PL"/>
              </w:rPr>
            </w:pPr>
            <w:r w:rsidRPr="007607F5">
              <w:rPr>
                <w:sz w:val="18"/>
                <w:szCs w:val="18"/>
                <w:lang w:val="pl-PL"/>
              </w:rPr>
              <w:t>Kadencyjność władz</w:t>
            </w:r>
          </w:p>
        </w:tc>
        <w:tc>
          <w:tcPr>
            <w:tcW w:w="7427" w:type="dxa"/>
            <w:vAlign w:val="center"/>
          </w:tcPr>
          <w:p w14:paraId="1490B82E" w14:textId="77777777" w:rsidR="00BB5708" w:rsidRPr="007607F5" w:rsidRDefault="00BB5708" w:rsidP="00E45F30">
            <w:pPr>
              <w:spacing w:before="60" w:line="300" w:lineRule="auto"/>
              <w:ind w:firstLine="0"/>
              <w:jc w:val="left"/>
              <w:rPr>
                <w:sz w:val="18"/>
                <w:szCs w:val="18"/>
                <w:lang w:val="pl-PL"/>
              </w:rPr>
            </w:pPr>
            <w:r w:rsidRPr="007607F5">
              <w:rPr>
                <w:sz w:val="18"/>
                <w:szCs w:val="18"/>
                <w:lang w:val="pl-PL"/>
              </w:rPr>
              <w:t>Kadencyjność władz w połączeniu z brakiem profesjonalizacji zarządzania prowadzi do brak możliwości lub co najmniej braku powodzenia dla tworzenia efektywnych struktur organizacyjnych. Dotyczy to określania własnych struktur wewnętrznych pozwalających na podział funkcji i współdziałania samorządu z zarządem.</w:t>
            </w:r>
          </w:p>
        </w:tc>
      </w:tr>
      <w:tr w:rsidR="00BB5708" w:rsidRPr="007607F5" w14:paraId="48514A8C" w14:textId="77777777" w:rsidTr="00E45F30">
        <w:trPr>
          <w:cantSplit/>
        </w:trPr>
        <w:tc>
          <w:tcPr>
            <w:tcW w:w="1677" w:type="dxa"/>
            <w:vAlign w:val="center"/>
          </w:tcPr>
          <w:p w14:paraId="20E41FF9" w14:textId="77777777" w:rsidR="00BB5708" w:rsidRPr="007607F5" w:rsidRDefault="00BB5708" w:rsidP="00E45F30">
            <w:pPr>
              <w:spacing w:before="60" w:line="300" w:lineRule="auto"/>
              <w:ind w:firstLine="0"/>
              <w:jc w:val="center"/>
              <w:rPr>
                <w:sz w:val="18"/>
                <w:szCs w:val="18"/>
              </w:rPr>
            </w:pPr>
            <w:r w:rsidRPr="007607F5">
              <w:rPr>
                <w:sz w:val="18"/>
                <w:szCs w:val="18"/>
                <w:lang w:val="pl-PL"/>
              </w:rPr>
              <w:t>Niezależność uczonych</w:t>
            </w:r>
          </w:p>
        </w:tc>
        <w:tc>
          <w:tcPr>
            <w:tcW w:w="7427" w:type="dxa"/>
            <w:vAlign w:val="center"/>
          </w:tcPr>
          <w:p w14:paraId="6AAB4A61" w14:textId="77777777" w:rsidR="00BB5708" w:rsidRPr="005F7DE1" w:rsidRDefault="00BB5708" w:rsidP="00E45F30">
            <w:pPr>
              <w:spacing w:before="60" w:line="300" w:lineRule="auto"/>
              <w:ind w:firstLine="0"/>
              <w:jc w:val="left"/>
              <w:rPr>
                <w:sz w:val="18"/>
                <w:szCs w:val="18"/>
                <w:lang w:val="pl-PL"/>
              </w:rPr>
            </w:pPr>
            <w:r w:rsidRPr="007607F5">
              <w:rPr>
                <w:sz w:val="18"/>
                <w:szCs w:val="18"/>
                <w:lang w:val="pl-PL"/>
              </w:rPr>
              <w:t>Jednym z podstawowych założeń kultury akademickiej jest duża niezależność uczonych, natomiast współistnieje ona ze zjawiskiem oligarchii w ramach wewnętrznych „korporacji” i</w:t>
            </w:r>
            <w:r>
              <w:rPr>
                <w:sz w:val="18"/>
                <w:szCs w:val="18"/>
                <w:lang w:val="pl-PL"/>
              </w:rPr>
              <w:t> </w:t>
            </w:r>
            <w:r w:rsidRPr="007607F5">
              <w:rPr>
                <w:sz w:val="18"/>
                <w:szCs w:val="18"/>
                <w:lang w:val="pl-PL"/>
              </w:rPr>
              <w:t>grup - zazwyczaj nieformalnych.</w:t>
            </w:r>
          </w:p>
        </w:tc>
      </w:tr>
      <w:tr w:rsidR="00BB5708" w:rsidRPr="007607F5" w14:paraId="0DFA13F2" w14:textId="77777777" w:rsidTr="00E45F30">
        <w:trPr>
          <w:cantSplit/>
        </w:trPr>
        <w:tc>
          <w:tcPr>
            <w:tcW w:w="1677" w:type="dxa"/>
            <w:vAlign w:val="center"/>
          </w:tcPr>
          <w:p w14:paraId="71A5B87E" w14:textId="77777777" w:rsidR="00BB5708" w:rsidRPr="007607F5" w:rsidRDefault="00BB5708" w:rsidP="00E45F30">
            <w:pPr>
              <w:spacing w:before="60" w:line="300" w:lineRule="auto"/>
              <w:ind w:firstLine="0"/>
              <w:jc w:val="center"/>
              <w:rPr>
                <w:sz w:val="18"/>
                <w:szCs w:val="18"/>
              </w:rPr>
            </w:pPr>
            <w:r w:rsidRPr="007607F5">
              <w:rPr>
                <w:sz w:val="18"/>
                <w:szCs w:val="18"/>
                <w:lang w:val="pl-PL"/>
              </w:rPr>
              <w:t xml:space="preserve">Orientacja </w:t>
            </w:r>
            <w:r w:rsidRPr="007607F5">
              <w:rPr>
                <w:sz w:val="18"/>
                <w:szCs w:val="18"/>
                <w:lang w:val="pl-PL"/>
              </w:rPr>
              <w:br/>
              <w:t>podażowa</w:t>
            </w:r>
          </w:p>
        </w:tc>
        <w:tc>
          <w:tcPr>
            <w:tcW w:w="7427" w:type="dxa"/>
            <w:vAlign w:val="center"/>
          </w:tcPr>
          <w:p w14:paraId="7DA3BF98" w14:textId="77777777" w:rsidR="00BB5708" w:rsidRPr="005F7DE1" w:rsidRDefault="00BB5708" w:rsidP="00E45F30">
            <w:pPr>
              <w:spacing w:before="60" w:line="300" w:lineRule="auto"/>
              <w:ind w:firstLine="0"/>
              <w:jc w:val="left"/>
              <w:rPr>
                <w:sz w:val="18"/>
                <w:szCs w:val="18"/>
                <w:lang w:val="pl-PL"/>
              </w:rPr>
            </w:pPr>
            <w:r w:rsidRPr="007607F5">
              <w:rPr>
                <w:sz w:val="18"/>
                <w:szCs w:val="18"/>
                <w:lang w:val="pl-PL"/>
              </w:rPr>
              <w:t>Oferta uczelni budowana jest przede wszystkim na podstawie posiadanych zasobów, a</w:t>
            </w:r>
            <w:r>
              <w:rPr>
                <w:sz w:val="18"/>
                <w:szCs w:val="18"/>
                <w:lang w:val="pl-PL"/>
              </w:rPr>
              <w:t> </w:t>
            </w:r>
            <w:r w:rsidRPr="007607F5">
              <w:rPr>
                <w:sz w:val="18"/>
                <w:szCs w:val="18"/>
                <w:lang w:val="pl-PL"/>
              </w:rPr>
              <w:t>nie na wymaganiach rynku.</w:t>
            </w:r>
          </w:p>
        </w:tc>
      </w:tr>
      <w:tr w:rsidR="00BB5708" w:rsidRPr="007607F5" w14:paraId="2510DCC6" w14:textId="77777777" w:rsidTr="00E45F30">
        <w:trPr>
          <w:cantSplit/>
        </w:trPr>
        <w:tc>
          <w:tcPr>
            <w:tcW w:w="1677" w:type="dxa"/>
            <w:vAlign w:val="center"/>
          </w:tcPr>
          <w:p w14:paraId="4DDBE9C7" w14:textId="77777777" w:rsidR="00BB5708" w:rsidRPr="007607F5" w:rsidRDefault="00BB5708" w:rsidP="00E45F30">
            <w:pPr>
              <w:spacing w:before="60" w:line="300" w:lineRule="auto"/>
              <w:ind w:firstLine="0"/>
              <w:jc w:val="center"/>
              <w:rPr>
                <w:sz w:val="18"/>
                <w:szCs w:val="18"/>
                <w:lang w:val="pl-PL"/>
              </w:rPr>
            </w:pPr>
            <w:r w:rsidRPr="007607F5">
              <w:rPr>
                <w:sz w:val="18"/>
                <w:szCs w:val="18"/>
                <w:lang w:val="pl-PL"/>
              </w:rPr>
              <w:t xml:space="preserve">Koncentracja funkcji </w:t>
            </w:r>
            <w:r w:rsidRPr="007607F5">
              <w:rPr>
                <w:sz w:val="18"/>
                <w:szCs w:val="18"/>
                <w:lang w:val="pl-PL"/>
              </w:rPr>
              <w:br/>
              <w:t>przywódczych</w:t>
            </w:r>
          </w:p>
        </w:tc>
        <w:tc>
          <w:tcPr>
            <w:tcW w:w="7427" w:type="dxa"/>
            <w:vAlign w:val="center"/>
          </w:tcPr>
          <w:p w14:paraId="08A46059" w14:textId="77777777" w:rsidR="00BB5708" w:rsidRPr="007607F5" w:rsidRDefault="00BB5708" w:rsidP="00E45F30">
            <w:pPr>
              <w:spacing w:before="60" w:line="300" w:lineRule="auto"/>
              <w:ind w:firstLine="0"/>
              <w:jc w:val="left"/>
              <w:rPr>
                <w:sz w:val="18"/>
                <w:szCs w:val="18"/>
                <w:lang w:val="pl-PL"/>
              </w:rPr>
            </w:pPr>
            <w:r w:rsidRPr="007607F5">
              <w:rPr>
                <w:sz w:val="18"/>
                <w:szCs w:val="18"/>
                <w:lang w:val="pl-PL"/>
              </w:rPr>
              <w:t>Formalnie władzę posiadają rektor i kanclerz, choć zmiany reformy z roku 2018 wzmocniły nieco władzę rektora. Podatność na brak silnego wizjonerskiego przywództwa. W 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BB5708" w:rsidRPr="007607F5" w14:paraId="71EA015C" w14:textId="77777777" w:rsidTr="00E45F30">
        <w:trPr>
          <w:cantSplit/>
        </w:trPr>
        <w:tc>
          <w:tcPr>
            <w:tcW w:w="1677" w:type="dxa"/>
            <w:vAlign w:val="center"/>
          </w:tcPr>
          <w:p w14:paraId="12F25260" w14:textId="77777777" w:rsidR="00BB5708" w:rsidRPr="007607F5" w:rsidRDefault="00BB5708" w:rsidP="00E45F30">
            <w:pPr>
              <w:keepNext/>
              <w:spacing w:before="60" w:line="300" w:lineRule="auto"/>
              <w:ind w:firstLine="0"/>
              <w:jc w:val="center"/>
              <w:rPr>
                <w:sz w:val="18"/>
                <w:szCs w:val="18"/>
                <w:lang w:val="pl-PL"/>
              </w:rPr>
            </w:pPr>
            <w:r w:rsidRPr="007607F5">
              <w:rPr>
                <w:sz w:val="18"/>
                <w:szCs w:val="18"/>
                <w:lang w:val="pl-PL"/>
              </w:rPr>
              <w:t xml:space="preserve">Algorytmizacja rozdziału </w:t>
            </w:r>
            <w:r w:rsidRPr="007607F5">
              <w:rPr>
                <w:sz w:val="18"/>
                <w:szCs w:val="18"/>
                <w:lang w:val="pl-PL"/>
              </w:rPr>
              <w:br/>
              <w:t>funduszy</w:t>
            </w:r>
          </w:p>
        </w:tc>
        <w:tc>
          <w:tcPr>
            <w:tcW w:w="7427" w:type="dxa"/>
            <w:vAlign w:val="center"/>
          </w:tcPr>
          <w:p w14:paraId="754EFA6C" w14:textId="77777777" w:rsidR="00BB5708" w:rsidRPr="007607F5" w:rsidRDefault="00BB5708" w:rsidP="00E45F30">
            <w:pPr>
              <w:keepNext/>
              <w:spacing w:before="60" w:line="300" w:lineRule="auto"/>
              <w:ind w:firstLine="0"/>
              <w:jc w:val="left"/>
              <w:rPr>
                <w:sz w:val="18"/>
                <w:szCs w:val="18"/>
                <w:lang w:val="pl-PL"/>
              </w:rPr>
            </w:pPr>
            <w:r w:rsidRPr="007607F5">
              <w:rPr>
                <w:sz w:val="18"/>
                <w:szCs w:val="18"/>
                <w:lang w:val="pl-PL"/>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394317A4" w14:textId="77777777" w:rsidR="00BB5708" w:rsidRPr="00D95B07" w:rsidRDefault="00BB5708" w:rsidP="00BB5708">
      <w:pPr>
        <w:pStyle w:val="rdo"/>
        <w:rPr>
          <w:lang w:val="pl-PL"/>
        </w:rPr>
      </w:pPr>
      <w:r w:rsidRPr="00D95B07">
        <w:rPr>
          <w:lang w:val="pl-PL"/>
        </w:rPr>
        <w:t xml:space="preserve">Źródło: opracowanie własne na podstawie </w:t>
      </w:r>
      <w:r w:rsidRPr="00690F4F">
        <w:fldChar w:fldCharType="begin" w:fldLock="1"/>
      </w:r>
      <w:r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Pr="00D95B07">
        <w:rPr>
          <w:noProof/>
          <w:lang w:val="pl-PL"/>
        </w:rPr>
        <w:t>(Maciąg, 2016)</w:t>
      </w:r>
      <w:r w:rsidRPr="00690F4F">
        <w:fldChar w:fldCharType="end"/>
      </w:r>
    </w:p>
    <w:p w14:paraId="614E772F" w14:textId="5DEEB3BC" w:rsidR="00BB5708" w:rsidRDefault="00BB5708" w:rsidP="00BB5708">
      <w:r w:rsidRPr="00087A3D">
        <w:t xml:space="preserve">Trudno </w:t>
      </w:r>
      <w:r>
        <w:t xml:space="preserve">oprzeć się wrażeniu, że bariery i ograniczenia wskazane w Tabeli 39 wynikają w wielu przypadkach z bardzo mocno ugruntowanych praktyk stosowanych w szkolnictwie wyższym, spośród których wiele jest utwierdzonych nie tylko uwarunkowaniami tradycji i pewnej kultury, ale również </w:t>
      </w:r>
      <w:r>
        <w:lastRenderedPageBreak/>
        <w:t>część z nich wynika z regulacji prawnych, w jakich funkcjonują uczelnie. Niewątpliwie wyzwaniem jest funkcjonowanie w środowisku w którym realizowane są rozbieżne cele. Jest to tym trudniejsze gdy jednocześnie jest się wewnątrz kultury oceniania, która często przejawia się mniej lub bardziej silnym układem stosowania kar i nagród. 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w:t>
      </w:r>
    </w:p>
    <w:p w14:paraId="27F38F45" w14:textId="77777777" w:rsidR="00BB5708" w:rsidRDefault="00BB5708" w:rsidP="00BB5708">
      <w:r>
        <w:t xml:space="preserve">Bardzo ważnym elementem wszystkich dojrzałych systemów zarządzania jakością jest kształtowanie w organizacji kultury jakości. Podkreślają to praktycznie wszyscy badacze zajmujący się problematyką jakości, a w szczególności Ci analizujący realia jakości na polskich uczelniach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fldChar w:fldCharType="separate"/>
      </w:r>
      <w:r w:rsidRPr="002F637D">
        <w:rPr>
          <w:noProof/>
        </w:rPr>
        <w:t>(Grudowski, 2020b; Leja &amp; Kitowski, 2013; Próchnicka &amp; Tutko, 2015; Sułkowski, 2014; Wawak, 2015)</w:t>
      </w:r>
      <w:r>
        <w:fldChar w:fldCharType="end"/>
      </w:r>
      <w:r>
        <w:t xml:space="preserve"> Jak już wcześniej zostało to wspomniane istnieją pewne cechy typowej kultury akademickiej, które są zbieżne z kulturą jakości, ale też istnieją rozbieżności. Warto tu przytoczyć jak kultura jakości została zdefiniowana przez Europejskie Stowarzyszenie Uniwersytetów (EUA – </w:t>
      </w:r>
      <w:proofErr w:type="spellStart"/>
      <w:r w:rsidRPr="00A14420">
        <w:rPr>
          <w:i/>
          <w:iCs/>
        </w:rPr>
        <w:t>European</w:t>
      </w:r>
      <w:proofErr w:type="spellEnd"/>
      <w:r w:rsidRPr="00A14420">
        <w:rPr>
          <w:i/>
          <w:iCs/>
        </w:rPr>
        <w:t xml:space="preserve"> University </w:t>
      </w:r>
      <w:proofErr w:type="spellStart"/>
      <w:r w:rsidRPr="00A14420">
        <w:rPr>
          <w:i/>
          <w:iCs/>
        </w:rPr>
        <w:t>Association</w:t>
      </w:r>
      <w:proofErr w:type="spellEnd"/>
      <w:r>
        <w:t>). Kultura jakości to „</w:t>
      </w:r>
      <w:r w:rsidRPr="00A14420">
        <w:t>kultur</w:t>
      </w:r>
      <w:r>
        <w:t>a</w:t>
      </w:r>
      <w:r w:rsidRPr="00A14420">
        <w:t xml:space="preserve"> organizacyjną</w:t>
      </w:r>
      <w:r>
        <w:t xml:space="preserve"> mająca </w:t>
      </w:r>
      <w:r w:rsidRPr="00A14420">
        <w:t>na celu nieustanne podnoszenie jakości charakteryzuj</w:t>
      </w:r>
      <w:r>
        <w:t>ąca</w:t>
      </w:r>
      <w:r w:rsidRPr="00A14420">
        <w:t xml:space="preserve"> się dwoma odrębnymi elementami: kulturowo-psychologicznym, obejmującym wspólne wartości, przekonania, oczekiwania i zaangażowanie na rzecz jakości, </w:t>
      </w:r>
      <w:r>
        <w:t>oraz</w:t>
      </w:r>
      <w:r w:rsidRPr="00A14420">
        <w:t xml:space="preserve"> strukturalno-zarządczym z określonymi procesami, które podnoszą jakość i </w:t>
      </w:r>
      <w:r>
        <w:t>służą</w:t>
      </w:r>
      <w:r w:rsidRPr="00A14420">
        <w:t xml:space="preserve"> koordynowani</w:t>
      </w:r>
      <w:r>
        <w:t>u</w:t>
      </w:r>
      <w:r w:rsidRPr="00A14420">
        <w:t xml:space="preserve"> indywidualnych wysiłków</w:t>
      </w:r>
      <w:r>
        <w:t xml:space="preserve">” </w:t>
      </w:r>
      <w:r>
        <w:rPr>
          <w:lang w:val="en-GB"/>
        </w:rPr>
        <w:fldChar w:fldCharType="begin" w:fldLock="1"/>
      </w:r>
      <w:r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Pr>
          <w:lang w:val="en-GB"/>
        </w:rPr>
        <w:fldChar w:fldCharType="separate"/>
      </w:r>
      <w:r w:rsidRPr="00690385">
        <w:rPr>
          <w:noProof/>
        </w:rPr>
        <w:t>(Byrne i in., 2013, s. 13)</w:t>
      </w:r>
      <w:r>
        <w:rPr>
          <w:lang w:val="en-GB"/>
        </w:rPr>
        <w:fldChar w:fldCharType="end"/>
      </w:r>
      <w:r w:rsidRPr="00A14420">
        <w:t>.</w:t>
      </w:r>
      <w:r>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Pr>
          <w:lang w:val="en-GB"/>
        </w:rPr>
        <w:fldChar w:fldCharType="begin" w:fldLock="1"/>
      </w:r>
      <w:r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5B468E">
        <w:rPr>
          <w:noProof/>
        </w:rPr>
        <w:t>(Verschueren i in., 2023)</w:t>
      </w:r>
      <w:r>
        <w:rPr>
          <w:lang w:val="en-GB"/>
        </w:rPr>
        <w:fldChar w:fldCharType="end"/>
      </w:r>
      <w:r w:rsidRPr="005B468E">
        <w:t xml:space="preserve">. </w:t>
      </w:r>
    </w:p>
    <w:p w14:paraId="07E07E0A" w14:textId="77777777" w:rsidR="00BB5708" w:rsidRPr="00C81EDC" w:rsidRDefault="00BB5708" w:rsidP="00BB5708">
      <w:r>
        <w:t xml:space="preserve">Pomocne przy budowaniu takiej kultury jakości mogą być narzędzia służące do samooceny dojrzałości kultury jakości pomagające nie tylko na diagnozę stanu obecnego, ale także na określenie wizji stanów docelowych w zakresie różnych obszarów przejawów kultury jakości. </w:t>
      </w:r>
      <w:proofErr w:type="spellStart"/>
      <w:r>
        <w:t>Verschueren</w:t>
      </w:r>
      <w:proofErr w:type="spellEnd"/>
      <w:r>
        <w:t xml:space="preserve"> i in. </w:t>
      </w:r>
      <w:r>
        <w:rPr>
          <w:lang w:val="en-GB"/>
        </w:rPr>
        <w:fldChar w:fldCharType="begin" w:fldLock="1"/>
      </w:r>
      <w: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Pr>
          <w:lang w:val="en-GB"/>
        </w:rPr>
        <w:fldChar w:fldCharType="separate"/>
      </w:r>
      <w:r w:rsidRPr="00C81EDC">
        <w:rPr>
          <w:noProof/>
        </w:rPr>
        <w:t>(2023)</w:t>
      </w:r>
      <w:r>
        <w:rPr>
          <w:lang w:val="en-GB"/>
        </w:rPr>
        <w:fldChar w:fldCharType="end"/>
      </w:r>
      <w:r w:rsidRPr="00C81EDC">
        <w:t xml:space="preserve"> na podstawie swoich bada</w:t>
      </w:r>
      <w:r>
        <w:t>ń</w:t>
      </w:r>
      <w:r w:rsidRPr="00C81EDC">
        <w:t xml:space="preserve"> przedstawili 4 etapy dojrzałości kultury jakości</w:t>
      </w:r>
      <w:r>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Pr="00F965D5">
        <w:rPr>
          <w:i/>
          <w:iCs/>
        </w:rPr>
        <w:t>responsibility</w:t>
      </w:r>
      <w:proofErr w:type="spellEnd"/>
      <w:r>
        <w:t>), zobowiązanie (</w:t>
      </w:r>
      <w:proofErr w:type="spellStart"/>
      <w:r w:rsidRPr="00F965D5">
        <w:rPr>
          <w:i/>
          <w:iCs/>
        </w:rPr>
        <w:t>commitment</w:t>
      </w:r>
      <w:proofErr w:type="spellEnd"/>
      <w:r>
        <w:t>), zaangażowanie (</w:t>
      </w:r>
      <w:r w:rsidRPr="00F965D5">
        <w:rPr>
          <w:i/>
          <w:iCs/>
        </w:rPr>
        <w:t>engagement</w:t>
      </w:r>
      <w:r>
        <w:t>), zaufanie (</w:t>
      </w:r>
      <w:r w:rsidRPr="00F965D5">
        <w:rPr>
          <w:i/>
          <w:iCs/>
        </w:rPr>
        <w:t>trust</w:t>
      </w:r>
      <w:r>
        <w:t>), wspólne wartości (</w:t>
      </w:r>
      <w:proofErr w:type="spellStart"/>
      <w:r w:rsidRPr="00F965D5">
        <w:rPr>
          <w:i/>
          <w:iCs/>
        </w:rPr>
        <w:t>shared</w:t>
      </w:r>
      <w:proofErr w:type="spellEnd"/>
      <w:r w:rsidRPr="00F965D5">
        <w:rPr>
          <w:i/>
          <w:iCs/>
        </w:rPr>
        <w:t xml:space="preserve"> </w:t>
      </w:r>
      <w:proofErr w:type="spellStart"/>
      <w:r w:rsidRPr="00F965D5">
        <w:rPr>
          <w:i/>
          <w:iCs/>
        </w:rPr>
        <w:t>values</w:t>
      </w:r>
      <w:proofErr w:type="spellEnd"/>
      <w:r>
        <w:t>), przewodzenie (</w:t>
      </w:r>
      <w:proofErr w:type="spellStart"/>
      <w:r w:rsidRPr="00F965D5">
        <w:rPr>
          <w:i/>
          <w:iCs/>
        </w:rPr>
        <w:t>leadership</w:t>
      </w:r>
      <w:proofErr w:type="spellEnd"/>
      <w:r>
        <w:t>), komunikacja (</w:t>
      </w:r>
      <w:proofErr w:type="spellStart"/>
      <w:r w:rsidRPr="00F965D5">
        <w:rPr>
          <w:i/>
          <w:iCs/>
        </w:rPr>
        <w:t>communication</w:t>
      </w:r>
      <w:proofErr w:type="spellEnd"/>
      <w:r>
        <w:t>), uczestnictwo (</w:t>
      </w:r>
      <w:proofErr w:type="spellStart"/>
      <w:r w:rsidRPr="00F965D5">
        <w:rPr>
          <w:i/>
          <w:iCs/>
        </w:rPr>
        <w:t>participation</w:t>
      </w:r>
      <w:proofErr w:type="spellEnd"/>
      <w:r>
        <w:t>). Krótkie opisy przejawów każdego z 4 poziomów dojrzałości w zakresie wskazanych 8 obszarów znajduje się w Tabeli 42.</w:t>
      </w:r>
    </w:p>
    <w:p w14:paraId="4A4FF97C" w14:textId="77777777" w:rsidR="00BB5708" w:rsidRDefault="00BB5708" w:rsidP="00BB5708">
      <w:pPr>
        <w:pStyle w:val="Tytutabeli"/>
      </w:pPr>
      <w:r>
        <w:lastRenderedPageBreak/>
        <w:t xml:space="preserve">Tabela </w:t>
      </w:r>
      <w:r>
        <w:fldChar w:fldCharType="begin"/>
      </w:r>
      <w:r>
        <w:instrText xml:space="preserve"> SEQ Tabela \* ARABIC </w:instrText>
      </w:r>
      <w:r>
        <w:fldChar w:fldCharType="separate"/>
      </w:r>
      <w:r>
        <w:rPr>
          <w:noProof/>
        </w:rPr>
        <w:t>42</w:t>
      </w:r>
      <w:r>
        <w:rPr>
          <w:noProof/>
        </w:rPr>
        <w:fldChar w:fldCharType="end"/>
      </w:r>
      <w:r>
        <w:rPr>
          <w:noProof/>
        </w:rPr>
        <w:t>.</w:t>
      </w:r>
      <w:r>
        <w:t xml:space="preserve"> Obszary analizy dojrzałości kultury jakości</w:t>
      </w:r>
    </w:p>
    <w:tbl>
      <w:tblPr>
        <w:tblStyle w:val="TableGrid"/>
        <w:tblW w:w="9241" w:type="dxa"/>
        <w:tblLook w:val="04A0" w:firstRow="1" w:lastRow="0" w:firstColumn="1" w:lastColumn="0" w:noHBand="0" w:noVBand="1"/>
      </w:tblPr>
      <w:tblGrid>
        <w:gridCol w:w="1814"/>
        <w:gridCol w:w="1814"/>
        <w:gridCol w:w="1871"/>
        <w:gridCol w:w="1871"/>
        <w:gridCol w:w="1871"/>
      </w:tblGrid>
      <w:tr w:rsidR="00BB5708" w:rsidRPr="000541F4" w14:paraId="0B7F03B6" w14:textId="77777777" w:rsidTr="00E45F30">
        <w:trPr>
          <w:cantSplit/>
          <w:tblHeader/>
        </w:trPr>
        <w:tc>
          <w:tcPr>
            <w:tcW w:w="1814" w:type="dxa"/>
            <w:tcBorders>
              <w:tl2br w:val="single" w:sz="4" w:space="0" w:color="auto"/>
            </w:tcBorders>
          </w:tcPr>
          <w:p w14:paraId="7922D832" w14:textId="77777777" w:rsidR="00BB5708" w:rsidRPr="000541F4" w:rsidRDefault="00BB5708" w:rsidP="00E45F30">
            <w:pPr>
              <w:keepNext/>
              <w:spacing w:before="60" w:line="240" w:lineRule="auto"/>
              <w:ind w:firstLine="0"/>
              <w:jc w:val="right"/>
              <w:rPr>
                <w:b/>
                <w:bCs/>
                <w:sz w:val="18"/>
                <w:szCs w:val="18"/>
                <w:lang w:val="pl-PL"/>
              </w:rPr>
            </w:pPr>
            <w:r w:rsidRPr="000541F4">
              <w:rPr>
                <w:b/>
                <w:bCs/>
                <w:sz w:val="18"/>
                <w:szCs w:val="18"/>
                <w:lang w:val="pl-PL"/>
              </w:rPr>
              <w:t>kultura</w:t>
            </w:r>
          </w:p>
          <w:p w14:paraId="48CCE150" w14:textId="77777777" w:rsidR="00BB5708" w:rsidRPr="000541F4" w:rsidRDefault="00BB5708" w:rsidP="00E45F30">
            <w:pPr>
              <w:keepNext/>
              <w:spacing w:before="0" w:after="60" w:line="240" w:lineRule="auto"/>
              <w:ind w:firstLine="0"/>
              <w:rPr>
                <w:b/>
                <w:bCs/>
                <w:sz w:val="18"/>
                <w:szCs w:val="18"/>
                <w:lang w:val="pl-PL"/>
              </w:rPr>
            </w:pPr>
            <w:r w:rsidRPr="000541F4">
              <w:rPr>
                <w:b/>
                <w:bCs/>
                <w:sz w:val="18"/>
                <w:szCs w:val="18"/>
                <w:lang w:val="pl-PL"/>
              </w:rPr>
              <w:t>obszar</w:t>
            </w:r>
          </w:p>
        </w:tc>
        <w:tc>
          <w:tcPr>
            <w:tcW w:w="1814" w:type="dxa"/>
            <w:vAlign w:val="center"/>
          </w:tcPr>
          <w:p w14:paraId="76EC8A4F" w14:textId="77777777" w:rsidR="00BB5708" w:rsidRPr="000541F4" w:rsidRDefault="00BB5708" w:rsidP="00E45F30">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6B82E724" w14:textId="77777777" w:rsidR="00BB5708" w:rsidRPr="000541F4" w:rsidRDefault="00BB5708" w:rsidP="00E45F30">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17EA4665" w14:textId="77777777" w:rsidR="00BB5708" w:rsidRPr="000541F4" w:rsidRDefault="00BB5708" w:rsidP="00E45F30">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119B3CFA" w14:textId="77777777" w:rsidR="00BB5708" w:rsidRPr="000541F4" w:rsidRDefault="00BB5708" w:rsidP="00E45F30">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BB5708" w:rsidRPr="000541F4" w14:paraId="769B9B34" w14:textId="77777777" w:rsidTr="00E45F30">
        <w:trPr>
          <w:cantSplit/>
        </w:trPr>
        <w:tc>
          <w:tcPr>
            <w:tcW w:w="1814" w:type="dxa"/>
            <w:vAlign w:val="center"/>
          </w:tcPr>
          <w:p w14:paraId="22BE1C22" w14:textId="77777777" w:rsidR="00BB5708" w:rsidRPr="000541F4" w:rsidRDefault="00BB5708" w:rsidP="00E45F30">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t>(</w:t>
            </w:r>
            <w:proofErr w:type="spellStart"/>
            <w:r w:rsidRPr="000541F4">
              <w:rPr>
                <w:b/>
                <w:bCs/>
                <w:i/>
                <w:iCs/>
                <w:sz w:val="18"/>
                <w:szCs w:val="18"/>
                <w:lang w:val="pl-PL"/>
              </w:rPr>
              <w:t>responsibility</w:t>
            </w:r>
            <w:proofErr w:type="spellEnd"/>
            <w:r w:rsidRPr="000541F4">
              <w:rPr>
                <w:b/>
                <w:bCs/>
                <w:sz w:val="18"/>
                <w:szCs w:val="18"/>
                <w:lang w:val="pl-PL"/>
              </w:rPr>
              <w:t>)</w:t>
            </w:r>
          </w:p>
        </w:tc>
        <w:tc>
          <w:tcPr>
            <w:tcW w:w="1814" w:type="dxa"/>
            <w:vAlign w:val="center"/>
          </w:tcPr>
          <w:p w14:paraId="724A14F9" w14:textId="77777777" w:rsidR="00BB5708" w:rsidRPr="000541F4" w:rsidRDefault="00BB5708" w:rsidP="00E45F30">
            <w:pPr>
              <w:pStyle w:val="TekstTabeli"/>
              <w:rPr>
                <w:lang w:val="pl-PL"/>
              </w:rPr>
            </w:pPr>
            <w:r w:rsidRPr="000541F4">
              <w:rPr>
                <w:lang w:val="pl-PL"/>
              </w:rPr>
              <w:t>Nikt nie czuje odpowiedzialności, jest ona unikana, nie jest nawet delegowana.</w:t>
            </w:r>
          </w:p>
        </w:tc>
        <w:tc>
          <w:tcPr>
            <w:tcW w:w="1871" w:type="dxa"/>
            <w:vAlign w:val="center"/>
          </w:tcPr>
          <w:p w14:paraId="1F137F62" w14:textId="77777777" w:rsidR="00BB5708" w:rsidRPr="000541F4" w:rsidRDefault="00BB5708" w:rsidP="00E45F30">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4A0A8DDF" w14:textId="77777777" w:rsidR="00BB5708" w:rsidRPr="000541F4" w:rsidRDefault="00BB5708" w:rsidP="00E45F30">
            <w:pPr>
              <w:pStyle w:val="TekstTabeli"/>
              <w:rPr>
                <w:lang w:val="pl-PL"/>
              </w:rPr>
            </w:pPr>
            <w:r>
              <w:rPr>
                <w:lang w:val="pl-PL"/>
              </w:rPr>
              <w:t xml:space="preserve">Przejmowana </w:t>
            </w:r>
            <w:r>
              <w:rPr>
                <w:lang w:val="pl-PL"/>
              </w:rPr>
              <w:br/>
            </w:r>
            <w:r w:rsidRPr="000541F4">
              <w:rPr>
                <w:lang w:val="pl-PL"/>
              </w:rPr>
              <w:t xml:space="preserve">z pobudek pragmatycznych, dla uzyskania konkretnego efektu. Czasami </w:t>
            </w:r>
            <w:r>
              <w:rPr>
                <w:lang w:val="pl-PL"/>
              </w:rPr>
              <w:t>odczuwana jako</w:t>
            </w:r>
            <w:r w:rsidRPr="000541F4">
              <w:rPr>
                <w:lang w:val="pl-PL"/>
              </w:rPr>
              <w:t xml:space="preserve"> indywidualn</w:t>
            </w:r>
            <w:r>
              <w:rPr>
                <w:lang w:val="pl-PL"/>
              </w:rPr>
              <w:t>a.</w:t>
            </w:r>
          </w:p>
        </w:tc>
        <w:tc>
          <w:tcPr>
            <w:tcW w:w="1871" w:type="dxa"/>
            <w:vAlign w:val="center"/>
          </w:tcPr>
          <w:p w14:paraId="11F1717E" w14:textId="77777777" w:rsidR="00BB5708" w:rsidRPr="000541F4" w:rsidRDefault="00BB5708" w:rsidP="00E45F30">
            <w:pPr>
              <w:pStyle w:val="TekstTabeli"/>
              <w:rPr>
                <w:lang w:val="pl-PL"/>
              </w:rPr>
            </w:pPr>
            <w:r>
              <w:rPr>
                <w:lang w:val="pl-PL"/>
              </w:rPr>
              <w:t>Przejmowana intencjonalnie, w poczuciu odpowiedzialności za grupę i w ramach współpracy grupowej.</w:t>
            </w:r>
          </w:p>
        </w:tc>
      </w:tr>
      <w:tr w:rsidR="00BB5708" w:rsidRPr="000541F4" w14:paraId="4E7B51FA" w14:textId="77777777" w:rsidTr="00E45F30">
        <w:trPr>
          <w:cantSplit/>
        </w:trPr>
        <w:tc>
          <w:tcPr>
            <w:tcW w:w="1814" w:type="dxa"/>
            <w:vAlign w:val="center"/>
          </w:tcPr>
          <w:p w14:paraId="4A9E0F14" w14:textId="77777777" w:rsidR="00BB5708" w:rsidRPr="000541F4" w:rsidRDefault="00BB5708" w:rsidP="00E45F30">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t>(</w:t>
            </w:r>
            <w:proofErr w:type="spellStart"/>
            <w:r w:rsidRPr="000541F4">
              <w:rPr>
                <w:b/>
                <w:bCs/>
                <w:i/>
                <w:iCs/>
                <w:sz w:val="18"/>
                <w:szCs w:val="18"/>
                <w:lang w:val="pl-PL"/>
              </w:rPr>
              <w:t>commitment</w:t>
            </w:r>
            <w:proofErr w:type="spellEnd"/>
            <w:r w:rsidRPr="000541F4">
              <w:rPr>
                <w:b/>
                <w:bCs/>
                <w:sz w:val="18"/>
                <w:szCs w:val="18"/>
                <w:lang w:val="pl-PL"/>
              </w:rPr>
              <w:t>),</w:t>
            </w:r>
          </w:p>
        </w:tc>
        <w:tc>
          <w:tcPr>
            <w:tcW w:w="1814" w:type="dxa"/>
            <w:vAlign w:val="center"/>
          </w:tcPr>
          <w:p w14:paraId="2CB54F67" w14:textId="77777777" w:rsidR="00BB5708" w:rsidRPr="000541F4" w:rsidRDefault="00BB5708" w:rsidP="00E45F30">
            <w:pPr>
              <w:pStyle w:val="TekstTabeli"/>
              <w:rPr>
                <w:lang w:val="pl-PL"/>
              </w:rPr>
            </w:pPr>
            <w:r>
              <w:rPr>
                <w:lang w:val="pl-PL"/>
              </w:rPr>
              <w:t>Obojętność, zniechęcenie, brak inicjatywy. Mało / brak pasji: „</w:t>
            </w:r>
            <w:r w:rsidRPr="00840616">
              <w:rPr>
                <w:i/>
                <w:iCs/>
                <w:lang w:val="pl-PL"/>
              </w:rPr>
              <w:t>robię tylko po to by nie stracić pracy</w:t>
            </w:r>
            <w:r>
              <w:rPr>
                <w:lang w:val="pl-PL"/>
              </w:rPr>
              <w:t>”</w:t>
            </w:r>
          </w:p>
        </w:tc>
        <w:tc>
          <w:tcPr>
            <w:tcW w:w="1871" w:type="dxa"/>
            <w:vAlign w:val="center"/>
          </w:tcPr>
          <w:p w14:paraId="42B3F3CA" w14:textId="77777777" w:rsidR="00BB5708" w:rsidRPr="000541F4" w:rsidRDefault="00BB5708" w:rsidP="00E45F30">
            <w:pPr>
              <w:pStyle w:val="TekstTabeli"/>
              <w:rPr>
                <w:lang w:val="pl-PL"/>
              </w:rPr>
            </w:pPr>
            <w:r>
              <w:rPr>
                <w:lang w:val="pl-PL"/>
              </w:rPr>
              <w:t>Zobowiązanie wynika jedynie z zewnętrznej presji: „</w:t>
            </w:r>
            <w:r w:rsidRPr="000541F4">
              <w:rPr>
                <w:i/>
                <w:iCs/>
                <w:lang w:val="pl-PL"/>
              </w:rPr>
              <w:t>robię tylko dlatego, że to część mojej pracy</w:t>
            </w:r>
            <w:r>
              <w:rPr>
                <w:lang w:val="pl-PL"/>
              </w:rPr>
              <w:t>”</w:t>
            </w:r>
          </w:p>
        </w:tc>
        <w:tc>
          <w:tcPr>
            <w:tcW w:w="1871" w:type="dxa"/>
            <w:vAlign w:val="center"/>
          </w:tcPr>
          <w:p w14:paraId="0C9C7044" w14:textId="77777777" w:rsidR="00BB5708" w:rsidRPr="000541F4" w:rsidRDefault="00BB5708" w:rsidP="00E45F30">
            <w:pPr>
              <w:pStyle w:val="TekstTabeli"/>
              <w:rPr>
                <w:lang w:val="pl-PL"/>
              </w:rPr>
            </w:pPr>
            <w:r>
              <w:rPr>
                <w:lang w:val="pl-PL"/>
              </w:rPr>
              <w:t xml:space="preserve">Zróżnicowany stopień zobowiązania w zależności od indywidualnych celów ambicji: </w:t>
            </w:r>
            <w:r>
              <w:rPr>
                <w:lang w:val="pl-PL"/>
              </w:rPr>
              <w:br/>
              <w:t>„</w:t>
            </w:r>
            <w:r w:rsidRPr="00840616">
              <w:rPr>
                <w:i/>
                <w:iCs/>
                <w:lang w:val="pl-PL"/>
              </w:rPr>
              <w:t>podoba mi się pomysł, powiedz dokładnie co robić</w:t>
            </w:r>
            <w:r>
              <w:rPr>
                <w:lang w:val="pl-PL"/>
              </w:rPr>
              <w:t>”</w:t>
            </w:r>
          </w:p>
        </w:tc>
        <w:tc>
          <w:tcPr>
            <w:tcW w:w="1871" w:type="dxa"/>
            <w:vAlign w:val="center"/>
          </w:tcPr>
          <w:p w14:paraId="688B990C" w14:textId="77777777" w:rsidR="00BB5708" w:rsidRPr="000541F4" w:rsidRDefault="00BB5708" w:rsidP="00E45F30">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 xml:space="preserve">identyfikują się z ambicjami </w:t>
            </w:r>
            <w:r>
              <w:rPr>
                <w:lang w:val="pl-PL"/>
              </w:rPr>
              <w:br/>
              <w:t>organizacji oraz interesariuszy: „</w:t>
            </w:r>
            <w:r w:rsidRPr="00840616">
              <w:rPr>
                <w:i/>
                <w:iCs/>
                <w:lang w:val="pl-PL"/>
              </w:rPr>
              <w:t>znajdę sposób jak to zrobić</w:t>
            </w:r>
            <w:r>
              <w:rPr>
                <w:lang w:val="pl-PL"/>
              </w:rPr>
              <w:t>”</w:t>
            </w:r>
          </w:p>
        </w:tc>
      </w:tr>
      <w:tr w:rsidR="00BB5708" w:rsidRPr="000541F4" w14:paraId="0764BF76" w14:textId="77777777" w:rsidTr="00E45F30">
        <w:trPr>
          <w:cantSplit/>
        </w:trPr>
        <w:tc>
          <w:tcPr>
            <w:tcW w:w="1814" w:type="dxa"/>
            <w:vAlign w:val="center"/>
          </w:tcPr>
          <w:p w14:paraId="6C04BDE2" w14:textId="77777777" w:rsidR="00BB5708" w:rsidRPr="000541F4" w:rsidRDefault="00BB5708" w:rsidP="00E45F30">
            <w:pPr>
              <w:spacing w:before="60" w:line="300" w:lineRule="auto"/>
              <w:ind w:firstLine="0"/>
              <w:jc w:val="center"/>
              <w:rPr>
                <w:b/>
                <w:bCs/>
                <w:sz w:val="18"/>
                <w:szCs w:val="18"/>
                <w:lang w:val="pl-PL"/>
              </w:rPr>
            </w:pPr>
            <w:r w:rsidRPr="000541F4">
              <w:rPr>
                <w:b/>
                <w:bCs/>
                <w:sz w:val="18"/>
                <w:szCs w:val="18"/>
                <w:lang w:val="pl-PL"/>
              </w:rPr>
              <w:t>zaangażowanie</w:t>
            </w:r>
            <w:r w:rsidRPr="000541F4">
              <w:rPr>
                <w:b/>
                <w:bCs/>
                <w:sz w:val="18"/>
                <w:szCs w:val="18"/>
                <w:lang w:val="pl-PL"/>
              </w:rPr>
              <w:br/>
              <w:t>(</w:t>
            </w:r>
            <w:r w:rsidRPr="000541F4">
              <w:rPr>
                <w:b/>
                <w:bCs/>
                <w:i/>
                <w:iCs/>
                <w:sz w:val="18"/>
                <w:szCs w:val="18"/>
                <w:lang w:val="pl-PL"/>
              </w:rPr>
              <w:t>engagement</w:t>
            </w:r>
            <w:r w:rsidRPr="000541F4">
              <w:rPr>
                <w:b/>
                <w:bCs/>
                <w:sz w:val="18"/>
                <w:szCs w:val="18"/>
                <w:lang w:val="pl-PL"/>
              </w:rPr>
              <w:t>),</w:t>
            </w:r>
          </w:p>
        </w:tc>
        <w:tc>
          <w:tcPr>
            <w:tcW w:w="1814" w:type="dxa"/>
            <w:vAlign w:val="center"/>
          </w:tcPr>
          <w:p w14:paraId="0CF56DAF" w14:textId="77777777" w:rsidR="00BB5708" w:rsidRPr="000541F4" w:rsidRDefault="00BB5708" w:rsidP="00E45F30">
            <w:pPr>
              <w:pStyle w:val="TekstTabeli"/>
              <w:rPr>
                <w:lang w:val="pl-PL"/>
              </w:rPr>
            </w:pPr>
            <w:r>
              <w:rPr>
                <w:lang w:val="pl-PL"/>
              </w:rPr>
              <w:t>Duże absencje, pesymizm. Trudno pobudzić do jakichkolwiek działań.</w:t>
            </w:r>
          </w:p>
        </w:tc>
        <w:tc>
          <w:tcPr>
            <w:tcW w:w="1871" w:type="dxa"/>
            <w:vAlign w:val="center"/>
          </w:tcPr>
          <w:p w14:paraId="3E7D7950" w14:textId="77777777" w:rsidR="00BB5708" w:rsidRPr="000541F4" w:rsidRDefault="00BB5708" w:rsidP="00E45F30">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6EA3C861" w14:textId="77777777" w:rsidR="00BB5708" w:rsidRPr="000541F4" w:rsidRDefault="00BB5708" w:rsidP="00E45F30">
            <w:pPr>
              <w:pStyle w:val="TekstTabeli"/>
              <w:rPr>
                <w:lang w:val="pl-PL"/>
              </w:rPr>
            </w:pPr>
            <w:r>
              <w:rPr>
                <w:lang w:val="pl-PL"/>
              </w:rPr>
              <w:t xml:space="preserve">Przejawy zaangażowania są zróżnicowane. </w:t>
            </w:r>
            <w:r>
              <w:rPr>
                <w:lang w:val="pl-PL"/>
              </w:rPr>
              <w:br/>
              <w:t xml:space="preserve">Niektóre zadania podejmowane </w:t>
            </w:r>
            <w:r>
              <w:rPr>
                <w:lang w:val="pl-PL"/>
              </w:rPr>
              <w:br/>
              <w:t xml:space="preserve">z pasją. Zaangażowanie </w:t>
            </w:r>
            <w:r w:rsidRPr="00057F06">
              <w:rPr>
                <w:i/>
                <w:iCs/>
                <w:lang w:val="pl-PL"/>
              </w:rPr>
              <w:t>ad hoc</w:t>
            </w:r>
            <w:r>
              <w:rPr>
                <w:lang w:val="pl-PL"/>
              </w:rPr>
              <w:t xml:space="preserve"> bardzo podatne na zmiany okoliczności</w:t>
            </w:r>
          </w:p>
        </w:tc>
        <w:tc>
          <w:tcPr>
            <w:tcW w:w="1871" w:type="dxa"/>
            <w:vAlign w:val="center"/>
          </w:tcPr>
          <w:p w14:paraId="1C4B14AC" w14:textId="77777777" w:rsidR="00BB5708" w:rsidRPr="000541F4" w:rsidRDefault="00BB5708" w:rsidP="00E45F30">
            <w:pPr>
              <w:pStyle w:val="TekstTabeli"/>
              <w:rPr>
                <w:lang w:val="pl-PL"/>
              </w:rPr>
            </w:pPr>
            <w:r>
              <w:rPr>
                <w:lang w:val="pl-PL"/>
              </w:rPr>
              <w:t>Indywidualna chęć do pracy. Członkowie zespołu odczuwają satysfakcje z podejmowanych działań i wkładu w rezultat grupy.</w:t>
            </w:r>
          </w:p>
        </w:tc>
      </w:tr>
      <w:tr w:rsidR="00BB5708" w:rsidRPr="000541F4" w14:paraId="156E785D" w14:textId="77777777" w:rsidTr="00E45F30">
        <w:trPr>
          <w:cantSplit/>
        </w:trPr>
        <w:tc>
          <w:tcPr>
            <w:tcW w:w="1814" w:type="dxa"/>
            <w:vAlign w:val="center"/>
          </w:tcPr>
          <w:p w14:paraId="3F11D574" w14:textId="77777777" w:rsidR="00BB5708" w:rsidRPr="000541F4" w:rsidRDefault="00BB5708" w:rsidP="00E45F30">
            <w:pPr>
              <w:spacing w:before="60" w:line="300" w:lineRule="auto"/>
              <w:ind w:firstLine="0"/>
              <w:jc w:val="center"/>
              <w:rPr>
                <w:b/>
                <w:bCs/>
                <w:sz w:val="18"/>
                <w:szCs w:val="18"/>
                <w:lang w:val="pl-PL"/>
              </w:rPr>
            </w:pPr>
            <w:r w:rsidRPr="000541F4">
              <w:rPr>
                <w:b/>
                <w:bCs/>
                <w:sz w:val="18"/>
                <w:szCs w:val="18"/>
                <w:lang w:val="pl-PL"/>
              </w:rPr>
              <w:t>zaufanie</w:t>
            </w:r>
            <w:r w:rsidRPr="000541F4">
              <w:rPr>
                <w:b/>
                <w:bCs/>
                <w:sz w:val="18"/>
                <w:szCs w:val="18"/>
                <w:lang w:val="pl-PL"/>
              </w:rPr>
              <w:br/>
              <w:t>(</w:t>
            </w:r>
            <w:r w:rsidRPr="000541F4">
              <w:rPr>
                <w:b/>
                <w:bCs/>
                <w:i/>
                <w:iCs/>
                <w:sz w:val="18"/>
                <w:szCs w:val="18"/>
                <w:lang w:val="pl-PL"/>
              </w:rPr>
              <w:t>trust</w:t>
            </w:r>
            <w:r w:rsidRPr="000541F4">
              <w:rPr>
                <w:b/>
                <w:bCs/>
                <w:sz w:val="18"/>
                <w:szCs w:val="18"/>
                <w:lang w:val="pl-PL"/>
              </w:rPr>
              <w:t>),</w:t>
            </w:r>
          </w:p>
        </w:tc>
        <w:tc>
          <w:tcPr>
            <w:tcW w:w="1814" w:type="dxa"/>
            <w:vAlign w:val="center"/>
          </w:tcPr>
          <w:p w14:paraId="2A3696D6" w14:textId="77777777" w:rsidR="00BB5708" w:rsidRPr="000541F4" w:rsidRDefault="00BB5708" w:rsidP="00E45F30">
            <w:pPr>
              <w:pStyle w:val="TekstTabeli"/>
              <w:rPr>
                <w:lang w:val="pl-PL"/>
              </w:rPr>
            </w:pPr>
            <w:r>
              <w:rPr>
                <w:lang w:val="pl-PL"/>
              </w:rPr>
              <w:t xml:space="preserve">Brak zaufania, </w:t>
            </w:r>
            <w:r>
              <w:rPr>
                <w:lang w:val="pl-PL"/>
              </w:rPr>
              <w:br/>
              <w:t>a nawet sceptycyzm i cynizm.</w:t>
            </w:r>
          </w:p>
        </w:tc>
        <w:tc>
          <w:tcPr>
            <w:tcW w:w="1871" w:type="dxa"/>
            <w:vAlign w:val="center"/>
          </w:tcPr>
          <w:p w14:paraId="0B456577" w14:textId="77777777" w:rsidR="00BB5708" w:rsidRPr="000541F4" w:rsidRDefault="00BB5708" w:rsidP="00E45F30">
            <w:pPr>
              <w:pStyle w:val="TekstTabeli"/>
              <w:rPr>
                <w:lang w:val="pl-PL"/>
              </w:rPr>
            </w:pPr>
            <w:r>
              <w:rPr>
                <w:lang w:val="pl-PL"/>
              </w:rPr>
              <w:t>Zaufanie tylko na poziomie formalnym, ograniczone do ról wynikających z pozycji władzy</w:t>
            </w:r>
          </w:p>
        </w:tc>
        <w:tc>
          <w:tcPr>
            <w:tcW w:w="1871" w:type="dxa"/>
            <w:vAlign w:val="center"/>
          </w:tcPr>
          <w:p w14:paraId="005231EB" w14:textId="77777777" w:rsidR="00BB5708" w:rsidRPr="000541F4" w:rsidRDefault="00BB5708" w:rsidP="00E45F30">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6C51B3E0" w14:textId="77777777" w:rsidR="00BB5708" w:rsidRPr="000541F4" w:rsidRDefault="00BB5708" w:rsidP="00E45F30">
            <w:pPr>
              <w:pStyle w:val="TekstTabeli"/>
              <w:rPr>
                <w:lang w:val="pl-PL"/>
              </w:rPr>
            </w:pPr>
            <w:r>
              <w:rPr>
                <w:lang w:val="pl-PL"/>
              </w:rPr>
              <w:t xml:space="preserve">Zaufanie wynikające z wiedzy i predykcji </w:t>
            </w:r>
            <w:proofErr w:type="spellStart"/>
            <w:r>
              <w:rPr>
                <w:lang w:val="pl-PL"/>
              </w:rPr>
              <w:t>zachowań</w:t>
            </w:r>
            <w:proofErr w:type="spellEnd"/>
            <w:r>
              <w:rPr>
                <w:lang w:val="pl-PL"/>
              </w:rPr>
              <w:t xml:space="preserve"> i dobrych intencji, mające źródła w zdrowych interakcjach. Bezwarunkowe m. in. dzięki posiadaniu wspólnych celów.</w:t>
            </w:r>
          </w:p>
        </w:tc>
      </w:tr>
      <w:tr w:rsidR="00BB5708" w:rsidRPr="000541F4" w14:paraId="2CBF9CF8" w14:textId="77777777" w:rsidTr="00E45F30">
        <w:trPr>
          <w:cantSplit/>
        </w:trPr>
        <w:tc>
          <w:tcPr>
            <w:tcW w:w="1814" w:type="dxa"/>
            <w:vAlign w:val="center"/>
          </w:tcPr>
          <w:p w14:paraId="4A0C3D82" w14:textId="77777777" w:rsidR="00BB5708" w:rsidRPr="000541F4" w:rsidRDefault="00BB5708" w:rsidP="00E45F30">
            <w:pPr>
              <w:spacing w:before="60" w:line="300" w:lineRule="auto"/>
              <w:ind w:firstLine="0"/>
              <w:jc w:val="center"/>
              <w:rPr>
                <w:b/>
                <w:bCs/>
                <w:sz w:val="18"/>
                <w:szCs w:val="18"/>
                <w:lang w:val="pl-PL"/>
              </w:rPr>
            </w:pPr>
            <w:r w:rsidRPr="000541F4">
              <w:rPr>
                <w:b/>
                <w:bCs/>
                <w:sz w:val="18"/>
                <w:szCs w:val="18"/>
                <w:lang w:val="pl-PL"/>
              </w:rPr>
              <w:t>wspólne wartości</w:t>
            </w:r>
            <w:r w:rsidRPr="000541F4">
              <w:rPr>
                <w:b/>
                <w:bCs/>
                <w:sz w:val="18"/>
                <w:szCs w:val="18"/>
                <w:lang w:val="pl-PL"/>
              </w:rPr>
              <w:b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14" w:type="dxa"/>
            <w:vAlign w:val="center"/>
          </w:tcPr>
          <w:p w14:paraId="52A08722" w14:textId="77777777" w:rsidR="00BB5708" w:rsidRPr="000541F4" w:rsidRDefault="00BB5708" w:rsidP="00E45F30">
            <w:pPr>
              <w:pStyle w:val="TekstTabeli"/>
              <w:rPr>
                <w:lang w:val="pl-PL"/>
              </w:rPr>
            </w:pPr>
            <w:r>
              <w:rPr>
                <w:lang w:val="pl-PL"/>
              </w:rPr>
              <w:t>Brak lub bardzo niewiele wspólnych (wspólnie podzielanych) wartości</w:t>
            </w:r>
          </w:p>
        </w:tc>
        <w:tc>
          <w:tcPr>
            <w:tcW w:w="1871" w:type="dxa"/>
            <w:vAlign w:val="center"/>
          </w:tcPr>
          <w:p w14:paraId="736CF432" w14:textId="77777777" w:rsidR="00BB5708" w:rsidRPr="000541F4" w:rsidRDefault="00BB5708" w:rsidP="00E45F30">
            <w:pPr>
              <w:pStyle w:val="TekstTabeli"/>
              <w:rPr>
                <w:lang w:val="pl-PL"/>
              </w:rPr>
            </w:pPr>
            <w:r>
              <w:rPr>
                <w:lang w:val="pl-PL"/>
              </w:rPr>
              <w:t>Biurokratycznie utrwalone, odgórnie narzucone wartości, przejawiające się w zasadach, regulacjach i procedurach utrzymywanych przez stały nadzór.</w:t>
            </w:r>
          </w:p>
        </w:tc>
        <w:tc>
          <w:tcPr>
            <w:tcW w:w="1871" w:type="dxa"/>
            <w:vAlign w:val="center"/>
          </w:tcPr>
          <w:p w14:paraId="35E121FE" w14:textId="77777777" w:rsidR="00BB5708" w:rsidRPr="000541F4" w:rsidRDefault="00BB5708" w:rsidP="00E45F30">
            <w:pPr>
              <w:pStyle w:val="TekstTabeli"/>
              <w:rPr>
                <w:lang w:val="pl-PL"/>
              </w:rPr>
            </w:pPr>
            <w:r>
              <w:rPr>
                <w:lang w:val="pl-PL"/>
              </w:rPr>
              <w:t xml:space="preserve">Rynkowo zorientowane wartości związane z reputacją, osiąganiem celów i pozycji rynkowej. Istnieje wewnętrzna konkurencja oraz </w:t>
            </w:r>
            <w:proofErr w:type="spellStart"/>
            <w:r>
              <w:rPr>
                <w:lang w:val="pl-PL"/>
              </w:rPr>
              <w:t>adhokratyczna</w:t>
            </w:r>
            <w:proofErr w:type="spellEnd"/>
            <w:r>
              <w:rPr>
                <w:lang w:val="pl-PL"/>
              </w:rPr>
              <w:t xml:space="preserve"> elastyczność wartości.</w:t>
            </w:r>
          </w:p>
        </w:tc>
        <w:tc>
          <w:tcPr>
            <w:tcW w:w="1871" w:type="dxa"/>
            <w:vAlign w:val="center"/>
          </w:tcPr>
          <w:p w14:paraId="18E1E29F" w14:textId="77777777" w:rsidR="00BB5708" w:rsidRPr="000541F4" w:rsidRDefault="00BB5708" w:rsidP="00E45F30">
            <w:pPr>
              <w:pStyle w:val="TekstTabeli"/>
              <w:rPr>
                <w:lang w:val="pl-PL"/>
              </w:rPr>
            </w:pPr>
            <w:r>
              <w:rPr>
                <w:lang w:val="pl-PL"/>
              </w:rPr>
              <w:t xml:space="preserve">Docenianie lojalnego, przyjaznego środowiska pracy i inwestowanie w długoterminowe korzyści związane z osobistymi relacjami i poczuciem przynależności. Koncentracja na pracy zespołowej, współudziale </w:t>
            </w:r>
            <w:r>
              <w:rPr>
                <w:lang w:val="pl-PL"/>
              </w:rPr>
              <w:br/>
              <w:t>i konsensusie.</w:t>
            </w:r>
          </w:p>
        </w:tc>
      </w:tr>
      <w:tr w:rsidR="00BB5708" w:rsidRPr="000541F4" w14:paraId="36A34E24" w14:textId="77777777" w:rsidTr="00E45F30">
        <w:trPr>
          <w:cantSplit/>
        </w:trPr>
        <w:tc>
          <w:tcPr>
            <w:tcW w:w="1814" w:type="dxa"/>
            <w:vAlign w:val="center"/>
          </w:tcPr>
          <w:p w14:paraId="4DF59A34" w14:textId="77777777" w:rsidR="00BB5708" w:rsidRPr="000541F4" w:rsidRDefault="00BB5708" w:rsidP="00E45F30">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14" w:type="dxa"/>
            <w:vAlign w:val="center"/>
          </w:tcPr>
          <w:p w14:paraId="62299B00" w14:textId="77777777" w:rsidR="00BB5708" w:rsidRPr="000541F4" w:rsidRDefault="00BB5708" w:rsidP="00E45F30">
            <w:pPr>
              <w:pStyle w:val="TekstTabeli"/>
              <w:rPr>
                <w:lang w:val="pl-PL"/>
              </w:rPr>
            </w:pPr>
            <w:r>
              <w:rPr>
                <w:lang w:val="pl-PL"/>
              </w:rPr>
              <w:t>Brak lidera lub słaby lider. Decyzje są rzadko podejmowane, a jeśli już to w atmosferze konfliktu.</w:t>
            </w:r>
          </w:p>
        </w:tc>
        <w:tc>
          <w:tcPr>
            <w:tcW w:w="1871" w:type="dxa"/>
            <w:vAlign w:val="center"/>
          </w:tcPr>
          <w:p w14:paraId="712C2E3B" w14:textId="77777777" w:rsidR="00BB5708" w:rsidRPr="000541F4" w:rsidRDefault="00BB5708" w:rsidP="00E45F30">
            <w:pPr>
              <w:pStyle w:val="TekstTabeli"/>
              <w:rPr>
                <w:lang w:val="pl-PL"/>
              </w:rPr>
            </w:pPr>
            <w:r>
              <w:rPr>
                <w:lang w:val="pl-PL"/>
              </w:rPr>
              <w:t>Istnieje lider w hierarchii, który deleguje zadania ściśle według zdefiniowanych struktur organizacyjnych. Kontrola rozumienia odpowiedzialności i oczekiwanych rezultatów.</w:t>
            </w:r>
          </w:p>
        </w:tc>
        <w:tc>
          <w:tcPr>
            <w:tcW w:w="1871" w:type="dxa"/>
            <w:vAlign w:val="center"/>
          </w:tcPr>
          <w:p w14:paraId="46F68877" w14:textId="77777777" w:rsidR="00BB5708" w:rsidRPr="000541F4" w:rsidRDefault="00BB5708" w:rsidP="00E45F30">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7ADE20F5" w14:textId="77777777" w:rsidR="00BB5708" w:rsidRPr="000541F4" w:rsidRDefault="00BB5708" w:rsidP="00E45F30">
            <w:pPr>
              <w:pStyle w:val="TekstTabeli"/>
              <w:rPr>
                <w:lang w:val="pl-PL"/>
              </w:rPr>
            </w:pPr>
            <w:r>
              <w:rPr>
                <w:lang w:val="pl-PL"/>
              </w:rPr>
              <w:t xml:space="preserve">Przewodzenie jest współdzielone w sposób intuicyjny. Członkowie zespołu uznają odpowiedzialność indywidulaną i grupową za oczywistą. Formalny lider pełni rolę mentora i </w:t>
            </w:r>
            <w:proofErr w:type="spellStart"/>
            <w:r>
              <w:rPr>
                <w:lang w:val="pl-PL"/>
              </w:rPr>
              <w:t>facylitatora</w:t>
            </w:r>
            <w:proofErr w:type="spellEnd"/>
            <w:r>
              <w:rPr>
                <w:lang w:val="pl-PL"/>
              </w:rPr>
              <w:t xml:space="preserve"> stymulując kreatywność i innowacyjność.</w:t>
            </w:r>
          </w:p>
        </w:tc>
      </w:tr>
      <w:tr w:rsidR="00BB5708" w:rsidRPr="000541F4" w14:paraId="27284F8C" w14:textId="77777777" w:rsidTr="00E45F30">
        <w:trPr>
          <w:cantSplit/>
        </w:trPr>
        <w:tc>
          <w:tcPr>
            <w:tcW w:w="1814" w:type="dxa"/>
            <w:vAlign w:val="center"/>
          </w:tcPr>
          <w:p w14:paraId="31F98DBA" w14:textId="77777777" w:rsidR="00BB5708" w:rsidRPr="000541F4" w:rsidRDefault="00BB5708" w:rsidP="00E45F30">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14" w:type="dxa"/>
            <w:vAlign w:val="center"/>
          </w:tcPr>
          <w:p w14:paraId="4DBED975" w14:textId="77777777" w:rsidR="00BB5708" w:rsidRPr="000541F4" w:rsidRDefault="00BB5708" w:rsidP="00E45F30">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2DA942E2" w14:textId="77777777" w:rsidR="00BB5708" w:rsidRPr="000541F4" w:rsidRDefault="00BB5708" w:rsidP="00E45F30">
            <w:pPr>
              <w:pStyle w:val="TekstTabeli"/>
              <w:rPr>
                <w:lang w:val="pl-PL"/>
              </w:rPr>
            </w:pPr>
            <w:r>
              <w:rPr>
                <w:lang w:val="pl-PL"/>
              </w:rPr>
              <w:t>Przepływ informacji jest systematyczny, ale ograniczony do formalnych ról i kanałów komunikacji góra-dół. Komunikacja dół-góra ma formę analizy danych i ogólnych ankiet. Pętle informacji zwrotnej są zautomatyzowane i ograniczone.</w:t>
            </w:r>
          </w:p>
        </w:tc>
        <w:tc>
          <w:tcPr>
            <w:tcW w:w="1871" w:type="dxa"/>
            <w:vAlign w:val="center"/>
          </w:tcPr>
          <w:p w14:paraId="5177A8B9" w14:textId="77777777" w:rsidR="00BB5708" w:rsidRPr="000541F4" w:rsidRDefault="00BB5708" w:rsidP="00E45F30">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7690AC20" w14:textId="77777777" w:rsidR="00BB5708" w:rsidRPr="000541F4" w:rsidRDefault="00BB5708" w:rsidP="00E45F30">
            <w:pPr>
              <w:pStyle w:val="TekstTabeli"/>
              <w:rPr>
                <w:lang w:val="pl-PL"/>
              </w:rPr>
            </w:pPr>
            <w:r>
              <w:rPr>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BB5708" w:rsidRPr="000541F4" w14:paraId="7EAE8B8F" w14:textId="77777777" w:rsidTr="00E45F30">
        <w:trPr>
          <w:cantSplit/>
        </w:trPr>
        <w:tc>
          <w:tcPr>
            <w:tcW w:w="1814" w:type="dxa"/>
            <w:vAlign w:val="center"/>
          </w:tcPr>
          <w:p w14:paraId="50807484" w14:textId="77777777" w:rsidR="00BB5708" w:rsidRPr="000541F4" w:rsidRDefault="00BB5708" w:rsidP="00E45F30">
            <w:pPr>
              <w:keepNext/>
              <w:spacing w:before="60" w:line="300" w:lineRule="auto"/>
              <w:ind w:firstLine="0"/>
              <w:jc w:val="center"/>
              <w:rPr>
                <w:b/>
                <w:bCs/>
                <w:sz w:val="18"/>
                <w:szCs w:val="18"/>
                <w:lang w:val="pl-PL"/>
              </w:rPr>
            </w:pPr>
            <w:r w:rsidRPr="000541F4">
              <w:rPr>
                <w:b/>
                <w:bCs/>
                <w:sz w:val="18"/>
                <w:szCs w:val="18"/>
                <w:lang w:val="pl-PL"/>
              </w:rPr>
              <w:t>uczestnictwo</w:t>
            </w:r>
            <w:r w:rsidRPr="000541F4">
              <w:rPr>
                <w:b/>
                <w:bCs/>
                <w:sz w:val="18"/>
                <w:szCs w:val="18"/>
                <w:lang w:val="pl-PL"/>
              </w:rPr>
              <w:br/>
              <w:t>(</w:t>
            </w:r>
            <w:proofErr w:type="spellStart"/>
            <w:r w:rsidRPr="000541F4">
              <w:rPr>
                <w:b/>
                <w:bCs/>
                <w:i/>
                <w:iCs/>
                <w:sz w:val="18"/>
                <w:szCs w:val="18"/>
                <w:lang w:val="pl-PL"/>
              </w:rPr>
              <w:t>participation</w:t>
            </w:r>
            <w:proofErr w:type="spellEnd"/>
            <w:r w:rsidRPr="000541F4">
              <w:rPr>
                <w:b/>
                <w:bCs/>
                <w:sz w:val="18"/>
                <w:szCs w:val="18"/>
                <w:lang w:val="pl-PL"/>
              </w:rPr>
              <w:t>)</w:t>
            </w:r>
          </w:p>
        </w:tc>
        <w:tc>
          <w:tcPr>
            <w:tcW w:w="1814" w:type="dxa"/>
            <w:vAlign w:val="center"/>
          </w:tcPr>
          <w:p w14:paraId="6B02D0CE" w14:textId="77777777" w:rsidR="00BB5708" w:rsidRPr="000541F4" w:rsidRDefault="00BB5708" w:rsidP="00E45F30">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66115B68" w14:textId="77777777" w:rsidR="00BB5708" w:rsidRPr="000541F4" w:rsidRDefault="00BB5708" w:rsidP="00E45F30">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42EC8643" w14:textId="77777777" w:rsidR="00BB5708" w:rsidRPr="000541F4" w:rsidRDefault="00BB5708" w:rsidP="00E45F30">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06E79E3F" w14:textId="77777777" w:rsidR="00BB5708" w:rsidRPr="000541F4" w:rsidRDefault="00BB5708" w:rsidP="00E45F30">
            <w:pPr>
              <w:pStyle w:val="TekstTabeli"/>
              <w:rPr>
                <w:lang w:val="pl-PL"/>
              </w:rPr>
            </w:pPr>
            <w:r>
              <w:rPr>
                <w:lang w:val="pl-PL"/>
              </w:rPr>
              <w:t>Silne i efektywne uczestnictwo odpowiednie do podejmowanych działań i odpowiedzialności za nie. Przejawia się to również funkcjonalną współpracą z interesariuszami i integracją komponentów zadań.</w:t>
            </w:r>
          </w:p>
        </w:tc>
      </w:tr>
    </w:tbl>
    <w:p w14:paraId="092CE164" w14:textId="77777777" w:rsidR="00BB5708" w:rsidRPr="00D95B07" w:rsidRDefault="00BB5708" w:rsidP="00BB5708">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6C90121F" w14:textId="19CF774C" w:rsidR="00BB5708" w:rsidRDefault="00BB5708" w:rsidP="00BB5708">
      <w:r>
        <w:t>Na podstawie w ten sposób określonych przejawów dojrzałości kultury jakości w ramach każdego z obszarów wymienionych w Tabeli 42 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(analizy), jak i celów rozwojowych. Inną, nieco podobną do opisanej wyżej, metodą oceny kultury jakości opisywaną w literaturze przedmiotu jest metoda QCI (</w:t>
      </w:r>
      <w:proofErr w:type="spellStart"/>
      <w:r w:rsidRPr="00FE201C">
        <w:rPr>
          <w:i/>
          <w:iCs/>
        </w:rPr>
        <w:t>Quality</w:t>
      </w:r>
      <w:proofErr w:type="spellEnd"/>
      <w:r w:rsidRPr="00FE201C">
        <w:rPr>
          <w:i/>
          <w:iCs/>
        </w:rPr>
        <w:t xml:space="preserve"> </w:t>
      </w:r>
      <w:proofErr w:type="spellStart"/>
      <w:r w:rsidRPr="00FE201C">
        <w:rPr>
          <w:i/>
          <w:iCs/>
        </w:rPr>
        <w:t>Culture</w:t>
      </w:r>
      <w:proofErr w:type="spellEnd"/>
      <w:r w:rsidRPr="00FE201C">
        <w:rPr>
          <w:i/>
          <w:iCs/>
        </w:rPr>
        <w:t xml:space="preserve"> Inventory</w:t>
      </w:r>
      <w:r>
        <w:t xml:space="preserve">), która została opracowana w Niemczech w ramach projektu „The </w:t>
      </w:r>
      <w:proofErr w:type="spellStart"/>
      <w:r>
        <w:t>heiQUALITY</w:t>
      </w:r>
      <w:proofErr w:type="spellEnd"/>
      <w:r>
        <w:t xml:space="preserve"> </w:t>
      </w:r>
      <w:proofErr w:type="spellStart"/>
      <w:r>
        <w:t>Cultures</w:t>
      </w:r>
      <w:proofErr w:type="spellEnd"/>
      <w:r>
        <w:t xml:space="preserve"> Project” w latach 2012-2015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fldChar w:fldCharType="separate"/>
      </w:r>
      <w:r w:rsidRPr="002F637D">
        <w:rPr>
          <w:noProof/>
        </w:rPr>
        <w:t>(Grudowski, 2020a, s. 221; Hildesheim &amp; Sonntag, 2020)</w:t>
      </w:r>
      <w:r>
        <w:fldChar w:fldCharType="end"/>
      </w:r>
      <w:r>
        <w:t>.</w:t>
      </w:r>
    </w:p>
    <w:p w14:paraId="420F9472" w14:textId="77777777" w:rsidR="005918E7" w:rsidRDefault="005918E7" w:rsidP="005918E7">
      <w:r>
        <w:lastRenderedPageBreak/>
        <w:t>Przywództwo (</w:t>
      </w:r>
      <w:proofErr w:type="spellStart"/>
      <w:r w:rsidRPr="00AE6224">
        <w:rPr>
          <w:i/>
          <w:iCs/>
        </w:rPr>
        <w:t>leadership</w:t>
      </w:r>
      <w:proofErr w:type="spellEnd"/>
      <w:r>
        <w:t xml:space="preserve">) stanowi jeden z podstawowych filarów systemów kompleksowego zarządzania jakością. Dla przykładu w TQM jest to zasada nr 2 (por. </w:t>
      </w:r>
      <w:r>
        <w:fldChar w:fldCharType="begin"/>
      </w:r>
      <w:r>
        <w:instrText xml:space="preserve"> REF _Ref148784306 \h </w:instrText>
      </w:r>
      <w:r>
        <w:fldChar w:fldCharType="separate"/>
      </w:r>
      <w:r w:rsidRPr="00BA4CC3">
        <w:t xml:space="preserve">Tabela </w:t>
      </w:r>
      <w:r>
        <w:rPr>
          <w:noProof/>
        </w:rPr>
        <w:t>30</w:t>
      </w:r>
      <w:r>
        <w:fldChar w:fldCharType="end"/>
      </w:r>
      <w:r>
        <w:t xml:space="preserve">), a w CAF jest to pierwszy obszar samooceny organizacji (por. </w:t>
      </w:r>
      <w:r>
        <w:fldChar w:fldCharType="begin"/>
      </w:r>
      <w:r>
        <w:instrText xml:space="preserve"> REF _Ref148993802 \h </w:instrText>
      </w:r>
      <w:r>
        <w:fldChar w:fldCharType="separate"/>
      </w:r>
      <w:r w:rsidRPr="00D04521">
        <w:t xml:space="preserve">Rysunek </w:t>
      </w:r>
      <w:r>
        <w:rPr>
          <w:noProof/>
        </w:rPr>
        <w:t>20</w:t>
      </w:r>
      <w:r>
        <w:fldChar w:fldCharType="end"/>
      </w:r>
      <w:r>
        <w:t xml:space="preserve">). Również w odniesieniu do Lean </w:t>
      </w:r>
      <w:proofErr w:type="spellStart"/>
      <w:r>
        <w:t>SixSigma</w:t>
      </w:r>
      <w:proofErr w:type="spellEnd"/>
      <w:r>
        <w:t xml:space="preserve"> rola przywództwa jest wyraźnie podkreślana jak choćby jako jedna z kluczowych kompetencji osób z certyfikatami Green Belt, Black Belt lub Master Black Belt </w:t>
      </w:r>
      <w:r>
        <w:fldChar w:fldCharType="begin" w:fldLock="1"/>
      </w:r>
      <w:r>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fldChar w:fldCharType="separate"/>
      </w:r>
      <w:r w:rsidRPr="00EF7C46">
        <w:rPr>
          <w:noProof/>
        </w:rPr>
        <w:t>(Antony i in., 2021)</w:t>
      </w:r>
      <w:r>
        <w:fldChar w:fldCharType="end"/>
      </w:r>
      <w:r>
        <w:t xml:space="preserve"> lub też jako jeden z kluczowych czynników sukcesu wdrożenia LSS w organizacji </w:t>
      </w:r>
      <w:r>
        <w:fldChar w:fldCharType="begin" w:fldLock="1"/>
      </w:r>
      <w:r>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fldChar w:fldCharType="separate"/>
      </w:r>
      <w:r w:rsidRPr="00EF7C46">
        <w:rPr>
          <w:noProof/>
        </w:rPr>
        <w:t>(Sunder M. &amp; Mahalingam, 2018)</w:t>
      </w:r>
      <w:r>
        <w:fldChar w:fldCharType="end"/>
      </w:r>
      <w:r>
        <w:t xml:space="preserve">. Drugim, powiązanym z poziomem jakości przywództwa czynnikiem jest zaangażowanie najwyższego kierownictwa </w:t>
      </w:r>
      <w:r>
        <w:fldChar w:fldCharType="begin" w:fldLock="1"/>
      </w:r>
      <w:r>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Pr>
          <w:rFonts w:ascii="Cambria Math" w:hAnsi="Cambria Math" w:cs="Cambria Math"/>
        </w:rPr>
        <w:instrText>‐</w:instrText>
      </w:r>
      <w:r>
        <w:instrText>Park","given":"Su Mi","non-dropping-particle":"","parse-names":false,"suffix":""}],"container-title":"The TQM Magazine","editor":[{"dropping-particle":"","family":"Mi Dahlgaard</w:instrText>
      </w:r>
      <w:r>
        <w:rPr>
          <w:rFonts w:ascii="Cambria Math" w:hAnsi="Cambria Math" w:cs="Cambria Math"/>
        </w:rPr>
        <w:instrText>‐</w:instrText>
      </w:r>
      <w:r>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Pr>
          <w:rFonts w:ascii="Cambria Math" w:hAnsi="Cambria Math" w:cs="Cambria Math"/>
        </w:rPr>
        <w:instrText>‐</w:instrText>
      </w:r>
      <w:r>
        <w:instrText>wide, its implementation in non</w:instrText>
      </w:r>
      <w:r>
        <w:rPr>
          <w:rFonts w:ascii="Cambria Math" w:hAnsi="Cambria Math" w:cs="Cambria Math"/>
        </w:rPr>
        <w:instrText>‐</w:instrText>
      </w:r>
      <w:r>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Pr>
          <w:rFonts w:ascii="Cambria Math" w:hAnsi="Cambria Math" w:cs="Cambria Math"/>
        </w:rPr>
        <w:instrText>‐</w:instrText>
      </w:r>
      <w:r>
        <w:instrText>Park, 2006; Sirvanci, 2004)","plainTextFormattedCitation":"(por. Asif i in., 2013; Dahlgaard &amp; Dahlgaard</w:instrText>
      </w:r>
      <w:r>
        <w:rPr>
          <w:rFonts w:ascii="Cambria Math" w:hAnsi="Cambria Math" w:cs="Cambria Math"/>
        </w:rPr>
        <w:instrText>‐</w:instrText>
      </w:r>
      <w:r>
        <w:instrText>Park, 2006; Sirvanci, 2004)","previouslyFormattedCitation":"(por. Asif i in., 2013; Dahlgaard &amp; Dahlgaard</w:instrText>
      </w:r>
      <w:r>
        <w:rPr>
          <w:rFonts w:ascii="Cambria Math" w:hAnsi="Cambria Math" w:cs="Cambria Math"/>
        </w:rPr>
        <w:instrText>‐</w:instrText>
      </w:r>
      <w:r>
        <w:instrText>Park, 2006; Sirvanci, 2004)"},"properties":{"noteIndex":0},"schema":"https://github.com/citation-style-language/schema/raw/master/csl-citation.json"}</w:instrText>
      </w:r>
      <w:r>
        <w:fldChar w:fldCharType="separate"/>
      </w:r>
      <w:r w:rsidRPr="001B3C5F">
        <w:rPr>
          <w:noProof/>
        </w:rPr>
        <w:t>(por. Asif i in., 2013; Dahlgaard &amp; Dahlgaard</w:t>
      </w:r>
      <w:r w:rsidRPr="001B3C5F">
        <w:rPr>
          <w:rFonts w:ascii="Cambria Math" w:hAnsi="Cambria Math" w:cs="Cambria Math"/>
          <w:noProof/>
        </w:rPr>
        <w:t>‐</w:t>
      </w:r>
      <w:r w:rsidRPr="001B3C5F">
        <w:rPr>
          <w:noProof/>
        </w:rPr>
        <w:t>Park, 2006; Sirvanci, 2004)</w:t>
      </w:r>
      <w:r>
        <w:fldChar w:fldCharType="end"/>
      </w:r>
      <w:r>
        <w:t>.</w:t>
      </w:r>
      <w:r w:rsidRPr="001B3C5F">
        <w:t xml:space="preserve"> </w:t>
      </w:r>
      <w:r>
        <w:t xml:space="preserve">Istnieją też </w:t>
      </w:r>
      <w:r w:rsidRPr="00BC203F">
        <w:t>bada</w:t>
      </w:r>
      <w:r>
        <w:t>nia</w:t>
      </w:r>
      <w:r w:rsidRPr="00BC203F">
        <w:t xml:space="preserve"> potwierdzając</w:t>
      </w:r>
      <w:r>
        <w:t>e</w:t>
      </w:r>
      <w:r w:rsidRPr="00BC203F">
        <w:t xml:space="preserve"> zależność pomiędzy zaangażowaniem najwyższego kierownictwa a poziomem jakości </w:t>
      </w:r>
      <w:r>
        <w:fldChar w:fldCharType="begin" w:fldLock="1"/>
      </w:r>
      <w:r>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fldChar w:fldCharType="separate"/>
      </w:r>
      <w:r w:rsidRPr="00EF7C46">
        <w:rPr>
          <w:noProof/>
        </w:rPr>
        <w:t>(por. Zu i in., 2008)</w:t>
      </w:r>
      <w:r>
        <w:fldChar w:fldCharType="end"/>
      </w:r>
      <w:r>
        <w:t>, co stanowi bardzo ważne potwierdzenie nie tylko teoretyczne, ale również empiryczne szczególnej roli i naturalnej odpowiedzialności jakie stoją przed kierownictwem organizacji.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43.</w:t>
      </w:r>
    </w:p>
    <w:p w14:paraId="6ABEAE75" w14:textId="77777777" w:rsidR="005918E7" w:rsidRDefault="005918E7" w:rsidP="005918E7">
      <w:pPr>
        <w:pStyle w:val="Tytutabeli"/>
      </w:pPr>
      <w:r>
        <w:t xml:space="preserve">Tabela </w:t>
      </w:r>
      <w:r>
        <w:fldChar w:fldCharType="begin"/>
      </w:r>
      <w:r>
        <w:instrText xml:space="preserve"> SEQ Tabela \* ARABIC </w:instrText>
      </w:r>
      <w:r>
        <w:fldChar w:fldCharType="separate"/>
      </w:r>
      <w:r>
        <w:rPr>
          <w:noProof/>
        </w:rPr>
        <w:t>43</w:t>
      </w:r>
      <w:r>
        <w:rPr>
          <w:noProof/>
        </w:rPr>
        <w:fldChar w:fldCharType="end"/>
      </w:r>
      <w:r>
        <w:rPr>
          <w:noProof/>
        </w:rPr>
        <w:t>.</w:t>
      </w:r>
      <w:r>
        <w:t xml:space="preserve"> Rola przywództwa w różnych metodologiach (filozofiach) kompleksowego zarządzania jakością</w:t>
      </w:r>
    </w:p>
    <w:tbl>
      <w:tblPr>
        <w:tblStyle w:val="TableGrid"/>
        <w:tblW w:w="0" w:type="auto"/>
        <w:tblLook w:val="04A0" w:firstRow="1" w:lastRow="0" w:firstColumn="1" w:lastColumn="0" w:noHBand="0" w:noVBand="1"/>
      </w:tblPr>
      <w:tblGrid>
        <w:gridCol w:w="2268"/>
        <w:gridCol w:w="6803"/>
      </w:tblGrid>
      <w:tr w:rsidR="005918E7" w:rsidRPr="00122011" w14:paraId="5F7076E4" w14:textId="77777777" w:rsidTr="00E45F30">
        <w:trPr>
          <w:cantSplit/>
          <w:tblHeader/>
        </w:trPr>
        <w:tc>
          <w:tcPr>
            <w:tcW w:w="2268" w:type="dxa"/>
          </w:tcPr>
          <w:p w14:paraId="30379E90" w14:textId="77777777" w:rsidR="005918E7" w:rsidRPr="00E408E6" w:rsidRDefault="005918E7" w:rsidP="00E45F30">
            <w:pPr>
              <w:keepNext/>
              <w:spacing w:before="60" w:line="300" w:lineRule="auto"/>
              <w:ind w:firstLine="0"/>
              <w:jc w:val="center"/>
              <w:rPr>
                <w:b/>
                <w:bCs/>
                <w:sz w:val="18"/>
                <w:szCs w:val="18"/>
              </w:rPr>
            </w:pPr>
            <w:r w:rsidRPr="00E408E6">
              <w:rPr>
                <w:b/>
                <w:bCs/>
                <w:sz w:val="18"/>
                <w:szCs w:val="18"/>
              </w:rPr>
              <w:t>Nazwa</w:t>
            </w:r>
          </w:p>
        </w:tc>
        <w:tc>
          <w:tcPr>
            <w:tcW w:w="6803" w:type="dxa"/>
          </w:tcPr>
          <w:p w14:paraId="60CACEE8" w14:textId="77777777" w:rsidR="005918E7" w:rsidRPr="00E408E6" w:rsidRDefault="005918E7" w:rsidP="00E45F30">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5918E7" w:rsidRPr="00DC6838" w14:paraId="64292A82" w14:textId="77777777" w:rsidTr="00E45F30">
        <w:trPr>
          <w:cantSplit/>
        </w:trPr>
        <w:tc>
          <w:tcPr>
            <w:tcW w:w="2268" w:type="dxa"/>
            <w:vAlign w:val="center"/>
          </w:tcPr>
          <w:p w14:paraId="788DF625" w14:textId="77777777" w:rsidR="005918E7" w:rsidRPr="00E408E6" w:rsidRDefault="005918E7" w:rsidP="00E45F30">
            <w:pPr>
              <w:spacing w:before="60" w:line="300" w:lineRule="auto"/>
              <w:ind w:firstLine="0"/>
              <w:jc w:val="center"/>
              <w:rPr>
                <w:b/>
                <w:bCs/>
                <w:sz w:val="18"/>
                <w:szCs w:val="18"/>
              </w:rPr>
            </w:pPr>
            <w:r w:rsidRPr="00E408E6">
              <w:rPr>
                <w:b/>
                <w:bCs/>
                <w:sz w:val="18"/>
                <w:szCs w:val="18"/>
              </w:rPr>
              <w:t>TQM /</w:t>
            </w:r>
          </w:p>
          <w:p w14:paraId="7928EA2A" w14:textId="77777777" w:rsidR="005918E7" w:rsidRPr="00122011" w:rsidRDefault="005918E7" w:rsidP="00E45F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31AC4FDC" w14:textId="77777777" w:rsidR="005918E7" w:rsidRDefault="005918E7" w:rsidP="00E45F30">
            <w:pPr>
              <w:spacing w:before="20" w:line="300" w:lineRule="auto"/>
              <w:ind w:firstLine="0"/>
              <w:jc w:val="left"/>
              <w:rPr>
                <w:sz w:val="18"/>
                <w:szCs w:val="18"/>
                <w:lang w:val="pl-PL"/>
              </w:rPr>
            </w:pPr>
            <w:r>
              <w:rPr>
                <w:sz w:val="18"/>
                <w:szCs w:val="18"/>
                <w:lang w:val="pl-PL"/>
              </w:rPr>
              <w:t>Przywództwo jako przykład kierownictwa pokazującego drogę (wyznaczenie kierunku, przekonanie innych), ale też posiadanie wiedzy o SZJ, kompetencje w zakresie implementacji SZJ, zapewnianie odpowiednich środków i narzędzi, komunikacja nt. SZJ na spotkaniach zarządczych, koncentracja na poprawie nie tylko w zakresie wyników finansowych.</w:t>
            </w:r>
          </w:p>
          <w:p w14:paraId="3A80757A" w14:textId="77777777" w:rsidR="005918E7" w:rsidRDefault="005918E7" w:rsidP="00E45F30">
            <w:pPr>
              <w:spacing w:before="20" w:line="300" w:lineRule="auto"/>
              <w:ind w:firstLine="0"/>
              <w:jc w:val="left"/>
              <w:rPr>
                <w:sz w:val="18"/>
                <w:szCs w:val="18"/>
                <w:lang w:val="pl-PL"/>
              </w:rPr>
            </w:pPr>
            <w:proofErr w:type="spellStart"/>
            <w:r w:rsidRPr="004E5B30">
              <w:rPr>
                <w:sz w:val="18"/>
                <w:szCs w:val="18"/>
                <w:lang w:val="pl-PL"/>
              </w:rPr>
              <w:t>Europejski</w:t>
            </w:r>
            <w:r>
              <w:rPr>
                <w:sz w:val="18"/>
                <w:szCs w:val="18"/>
                <w:lang w:val="pl-PL"/>
              </w:rPr>
              <w:t>a</w:t>
            </w:r>
            <w:proofErr w:type="spellEnd"/>
            <w:r w:rsidRPr="004E5B30">
              <w:rPr>
                <w:sz w:val="18"/>
                <w:szCs w:val="18"/>
                <w:lang w:val="pl-PL"/>
              </w:rPr>
              <w:t xml:space="preserve"> N</w:t>
            </w:r>
            <w:r>
              <w:rPr>
                <w:sz w:val="18"/>
                <w:szCs w:val="18"/>
                <w:lang w:val="pl-PL"/>
              </w:rPr>
              <w:t>agroda Jakości – jeden z głównych filarów: „Przywództwo oparte na wizji, inspiracji i innowacji”.</w:t>
            </w:r>
          </w:p>
          <w:p w14:paraId="6D2798E4" w14:textId="77777777" w:rsidR="005918E7" w:rsidRDefault="005918E7" w:rsidP="00E45F30">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Deminga</w:t>
            </w:r>
            <w:proofErr w:type="spellEnd"/>
            <w:r>
              <w:rPr>
                <w:sz w:val="18"/>
                <w:szCs w:val="18"/>
                <w:lang w:val="pl-PL"/>
              </w:rPr>
              <w:t xml:space="preserve"> – kryterium: stworzenie proaktywnych celów i strategii biznesowych zorientowanych na klienta, rola i postawa najwyższego kierownictwa (m.in. funkcja liderów, określanie celów, entuzjazm odnośnie do TQM).</w:t>
            </w:r>
          </w:p>
          <w:p w14:paraId="23215F49" w14:textId="77777777" w:rsidR="005918E7" w:rsidRDefault="005918E7" w:rsidP="00E45F30">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sidRPr="00001D48">
              <w:rPr>
                <w:rStyle w:val="FootnoteReference"/>
              </w:rPr>
              <w:footnoteReference w:id="12"/>
            </w:r>
            <w:r w:rsidRPr="00DC6838">
              <w:rPr>
                <w:sz w:val="18"/>
                <w:szCs w:val="18"/>
                <w:lang w:val="pl-PL"/>
              </w:rPr>
              <w:t>: wizjonerskie przywódz</w:t>
            </w:r>
            <w:r>
              <w:rPr>
                <w:sz w:val="18"/>
                <w:szCs w:val="18"/>
                <w:lang w:val="pl-PL"/>
              </w:rPr>
              <w:t>two (tworzenie wizji, skupienie na kliencie, określenie wartości, formułowanie oczekiwań/wymagań).</w:t>
            </w:r>
          </w:p>
          <w:p w14:paraId="5251421E" w14:textId="77777777" w:rsidR="005918E7" w:rsidRDefault="005918E7" w:rsidP="00E45F30">
            <w:pPr>
              <w:spacing w:before="20" w:line="300" w:lineRule="auto"/>
              <w:ind w:firstLine="0"/>
              <w:jc w:val="left"/>
              <w:rPr>
                <w:sz w:val="18"/>
                <w:szCs w:val="18"/>
                <w:lang w:val="pl-PL"/>
              </w:rPr>
            </w:pPr>
            <w:r>
              <w:rPr>
                <w:sz w:val="18"/>
                <w:szCs w:val="18"/>
                <w:lang w:val="pl-PL"/>
              </w:rPr>
              <w:t>Zaangażowanie najwyższego kierownictwa jako jeden z 5. kluczowych elementów charakteryzujących koncepcję TQM/TQS</w:t>
            </w:r>
          </w:p>
          <w:p w14:paraId="1262677F" w14:textId="77777777" w:rsidR="005918E7" w:rsidRPr="00DC6838" w:rsidRDefault="005918E7" w:rsidP="00E45F30">
            <w:pPr>
              <w:spacing w:before="20" w:after="20" w:line="300" w:lineRule="auto"/>
              <w:ind w:firstLine="0"/>
              <w:jc w:val="left"/>
              <w:rPr>
                <w:sz w:val="18"/>
                <w:szCs w:val="18"/>
                <w:lang w:val="pl-PL"/>
              </w:rPr>
            </w:pPr>
            <w:r>
              <w:rPr>
                <w:sz w:val="18"/>
                <w:szCs w:val="18"/>
                <w:lang w:val="pl-PL"/>
              </w:rPr>
              <w:t>Przywództwo jako wspólny podstawowy czynnik sukcesu wdrożenia.</w:t>
            </w:r>
          </w:p>
        </w:tc>
      </w:tr>
      <w:tr w:rsidR="005918E7" w:rsidRPr="00122011" w14:paraId="06F432A7" w14:textId="77777777" w:rsidTr="00E45F30">
        <w:trPr>
          <w:cantSplit/>
        </w:trPr>
        <w:tc>
          <w:tcPr>
            <w:tcW w:w="2268" w:type="dxa"/>
            <w:vAlign w:val="center"/>
          </w:tcPr>
          <w:p w14:paraId="1A509FFC" w14:textId="77777777" w:rsidR="005918E7" w:rsidRPr="00122011" w:rsidRDefault="005918E7" w:rsidP="00E45F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22164976" w14:textId="77777777" w:rsidR="005918E7" w:rsidRDefault="005918E7" w:rsidP="00E45F30">
            <w:pPr>
              <w:spacing w:before="20" w:line="300" w:lineRule="auto"/>
              <w:ind w:firstLine="0"/>
              <w:jc w:val="left"/>
              <w:rPr>
                <w:sz w:val="18"/>
                <w:szCs w:val="18"/>
                <w:lang w:val="pl-PL"/>
              </w:rPr>
            </w:pPr>
            <w:r>
              <w:rPr>
                <w:sz w:val="18"/>
                <w:szCs w:val="18"/>
                <w:lang w:val="pl-PL"/>
              </w:rPr>
              <w:t>Wizjonerskie przywództwo zasadą nr 2 zaraz po orientacji na klienta.</w:t>
            </w:r>
          </w:p>
          <w:p w14:paraId="4C0CEF36" w14:textId="77777777" w:rsidR="005918E7" w:rsidRDefault="005918E7" w:rsidP="00E45F30">
            <w:pPr>
              <w:spacing w:before="20" w:line="300" w:lineRule="auto"/>
              <w:ind w:firstLine="0"/>
              <w:jc w:val="left"/>
              <w:rPr>
                <w:sz w:val="18"/>
                <w:szCs w:val="18"/>
                <w:lang w:val="pl-PL"/>
              </w:rPr>
            </w:pPr>
            <w:r>
              <w:rPr>
                <w:sz w:val="18"/>
                <w:szCs w:val="18"/>
                <w:lang w:val="pl-PL"/>
              </w:rPr>
              <w:t>Dotyczy m. in. opracowywania i komunikowania polityki jakości oraz przypisywania ról organizacyjnych, obowiązków i uprawnień.</w:t>
            </w:r>
          </w:p>
          <w:p w14:paraId="2741BF10" w14:textId="77777777" w:rsidR="005918E7" w:rsidRDefault="005918E7" w:rsidP="00E45F30">
            <w:pPr>
              <w:spacing w:before="20" w:line="300" w:lineRule="auto"/>
              <w:ind w:firstLine="0"/>
              <w:jc w:val="left"/>
              <w:rPr>
                <w:sz w:val="18"/>
                <w:szCs w:val="18"/>
                <w:lang w:val="pl-PL"/>
              </w:rPr>
            </w:pPr>
            <w:r w:rsidRPr="004731A5">
              <w:rPr>
                <w:sz w:val="18"/>
                <w:szCs w:val="18"/>
                <w:lang w:val="pl-PL"/>
              </w:rPr>
              <w:t>Przywództwo</w:t>
            </w:r>
            <w:r>
              <w:rPr>
                <w:sz w:val="18"/>
                <w:szCs w:val="18"/>
                <w:lang w:val="pl-PL"/>
              </w:rPr>
              <w:t xml:space="preserve"> – część etapu </w:t>
            </w:r>
            <w:r w:rsidRPr="00B73648">
              <w:rPr>
                <w:i/>
                <w:iCs/>
                <w:sz w:val="18"/>
                <w:szCs w:val="18"/>
                <w:lang w:val="pl-PL"/>
              </w:rPr>
              <w:t>Planuj</w:t>
            </w:r>
            <w:r>
              <w:rPr>
                <w:sz w:val="18"/>
                <w:szCs w:val="18"/>
                <w:lang w:val="pl-PL"/>
              </w:rPr>
              <w:t xml:space="preserve"> w cyklu </w:t>
            </w:r>
            <w:proofErr w:type="spellStart"/>
            <w:r>
              <w:rPr>
                <w:sz w:val="18"/>
                <w:szCs w:val="18"/>
                <w:lang w:val="pl-PL"/>
              </w:rPr>
              <w:t>Deminga</w:t>
            </w:r>
            <w:proofErr w:type="spellEnd"/>
            <w:r>
              <w:rPr>
                <w:sz w:val="18"/>
                <w:szCs w:val="18"/>
                <w:lang w:val="pl-PL"/>
              </w:rPr>
              <w:t>:</w:t>
            </w:r>
          </w:p>
          <w:p w14:paraId="204B977D" w14:textId="77777777" w:rsidR="005918E7" w:rsidRPr="00B73648" w:rsidRDefault="005918E7" w:rsidP="005918E7">
            <w:pPr>
              <w:pStyle w:val="ListParagraph"/>
              <w:numPr>
                <w:ilvl w:val="0"/>
                <w:numId w:val="34"/>
              </w:numPr>
              <w:spacing w:before="20" w:line="300" w:lineRule="auto"/>
              <w:ind w:left="170" w:hanging="170"/>
              <w:jc w:val="left"/>
              <w:rPr>
                <w:sz w:val="18"/>
                <w:szCs w:val="18"/>
                <w:lang w:val="pl-PL"/>
              </w:rPr>
            </w:pPr>
            <w:r w:rsidRPr="00B73648">
              <w:rPr>
                <w:sz w:val="18"/>
                <w:szCs w:val="18"/>
                <w:lang w:val="pl-PL"/>
              </w:rPr>
              <w:t>rozdział 7. w ISO 9004:2018,</w:t>
            </w:r>
          </w:p>
          <w:p w14:paraId="0EFF659D" w14:textId="77777777" w:rsidR="005918E7" w:rsidRPr="00B73648" w:rsidRDefault="005918E7" w:rsidP="005918E7">
            <w:pPr>
              <w:pStyle w:val="ListParagraph"/>
              <w:numPr>
                <w:ilvl w:val="0"/>
                <w:numId w:val="34"/>
              </w:numPr>
              <w:spacing w:before="20" w:line="300" w:lineRule="auto"/>
              <w:ind w:left="170" w:hanging="170"/>
              <w:jc w:val="left"/>
              <w:rPr>
                <w:sz w:val="18"/>
                <w:szCs w:val="18"/>
                <w:lang w:val="pl-PL"/>
              </w:rPr>
            </w:pPr>
            <w:r w:rsidRPr="00B73648">
              <w:rPr>
                <w:sz w:val="18"/>
                <w:szCs w:val="18"/>
                <w:lang w:val="pl-PL"/>
              </w:rPr>
              <w:t>rozdział 5. w ISO 9001:2015 (5.1 Przywództwo i zaangażowanie, 5.2 Polityka</w:t>
            </w:r>
            <w:r>
              <w:rPr>
                <w:sz w:val="18"/>
                <w:szCs w:val="18"/>
                <w:lang w:val="pl-PL"/>
              </w:rPr>
              <w:t xml:space="preserve"> jakości</w:t>
            </w:r>
            <w:r w:rsidRPr="00B73648">
              <w:rPr>
                <w:sz w:val="18"/>
                <w:szCs w:val="18"/>
                <w:lang w:val="pl-PL"/>
              </w:rPr>
              <w:t>, 5.3 Rola</w:t>
            </w:r>
            <w:r>
              <w:rPr>
                <w:sz w:val="18"/>
                <w:szCs w:val="18"/>
                <w:lang w:val="pl-PL"/>
              </w:rPr>
              <w:t>,</w:t>
            </w:r>
            <w:r w:rsidRPr="00B73648">
              <w:rPr>
                <w:sz w:val="18"/>
                <w:szCs w:val="18"/>
                <w:lang w:val="pl-PL"/>
              </w:rPr>
              <w:t xml:space="preserve"> odpowiedzialność i uprawnienia)</w:t>
            </w:r>
          </w:p>
          <w:p w14:paraId="76E9EB48" w14:textId="77777777" w:rsidR="005918E7" w:rsidRPr="004731A5" w:rsidRDefault="005918E7" w:rsidP="00E45F30">
            <w:pPr>
              <w:spacing w:before="20" w:line="300" w:lineRule="auto"/>
              <w:ind w:firstLine="0"/>
              <w:jc w:val="left"/>
              <w:rPr>
                <w:sz w:val="18"/>
                <w:szCs w:val="18"/>
                <w:lang w:val="pl-PL"/>
              </w:rPr>
            </w:pPr>
            <w:r>
              <w:rPr>
                <w:sz w:val="18"/>
                <w:szCs w:val="18"/>
                <w:lang w:val="pl-PL"/>
              </w:rPr>
              <w:t>Zaangażowanie ludzi, w tym najwyższego kierownictwa, wśród kluczowych czynników o dominującym wpływie na powodzenie wdrożenia normatywnych SZJ.</w:t>
            </w:r>
          </w:p>
        </w:tc>
      </w:tr>
      <w:tr w:rsidR="005918E7" w:rsidRPr="00122011" w14:paraId="6E852849" w14:textId="77777777" w:rsidTr="00E45F30">
        <w:trPr>
          <w:cantSplit/>
        </w:trPr>
        <w:tc>
          <w:tcPr>
            <w:tcW w:w="2268" w:type="dxa"/>
            <w:vAlign w:val="center"/>
          </w:tcPr>
          <w:p w14:paraId="6147F021" w14:textId="77777777" w:rsidR="005918E7" w:rsidRPr="00122011" w:rsidRDefault="005918E7" w:rsidP="00E45F30">
            <w:pPr>
              <w:spacing w:before="60" w:line="300" w:lineRule="auto"/>
              <w:ind w:firstLine="0"/>
              <w:jc w:val="center"/>
              <w:rPr>
                <w:sz w:val="18"/>
                <w:szCs w:val="18"/>
              </w:rPr>
            </w:pPr>
            <w:r w:rsidRPr="00E408E6">
              <w:rPr>
                <w:b/>
                <w:bCs/>
                <w:sz w:val="18"/>
                <w:szCs w:val="18"/>
              </w:rPr>
              <w:lastRenderedPageBreak/>
              <w:t>Lean Management</w:t>
            </w:r>
            <w:r>
              <w:rPr>
                <w:sz w:val="18"/>
                <w:szCs w:val="18"/>
              </w:rPr>
              <w:t xml:space="preserve"> /</w:t>
            </w:r>
            <w:r>
              <w:rPr>
                <w:sz w:val="18"/>
                <w:szCs w:val="18"/>
              </w:rPr>
              <w:br/>
              <w:t>Lean Service</w:t>
            </w:r>
          </w:p>
        </w:tc>
        <w:tc>
          <w:tcPr>
            <w:tcW w:w="6803" w:type="dxa"/>
            <w:vAlign w:val="center"/>
          </w:tcPr>
          <w:p w14:paraId="1FD41C6C" w14:textId="77777777" w:rsidR="005918E7" w:rsidRDefault="005918E7" w:rsidP="00E45F30">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p>
          <w:p w14:paraId="27532D6F" w14:textId="77777777" w:rsidR="005918E7" w:rsidRDefault="005918E7" w:rsidP="00E45F30">
            <w:pPr>
              <w:spacing w:before="20" w:line="300" w:lineRule="auto"/>
              <w:ind w:firstLine="0"/>
              <w:jc w:val="left"/>
              <w:rPr>
                <w:sz w:val="18"/>
                <w:szCs w:val="18"/>
                <w:lang w:val="pl-PL"/>
              </w:rPr>
            </w:pPr>
            <w:r>
              <w:rPr>
                <w:sz w:val="18"/>
                <w:szCs w:val="18"/>
                <w:lang w:val="pl-PL"/>
              </w:rPr>
              <w:t>Informacje – selektywne, zorientowane na cele, krótkie drogi przebiegu.</w:t>
            </w:r>
          </w:p>
          <w:p w14:paraId="3D02B8C4" w14:textId="77777777" w:rsidR="005918E7" w:rsidRDefault="005918E7" w:rsidP="00E45F30">
            <w:pPr>
              <w:spacing w:before="20" w:line="300" w:lineRule="auto"/>
              <w:ind w:firstLine="0"/>
              <w:jc w:val="left"/>
              <w:rPr>
                <w:sz w:val="18"/>
                <w:szCs w:val="18"/>
                <w:lang w:val="pl-PL"/>
              </w:rPr>
            </w:pPr>
            <w:r>
              <w:rPr>
                <w:sz w:val="18"/>
                <w:szCs w:val="18"/>
                <w:lang w:val="pl-PL"/>
              </w:rPr>
              <w:t>Tworzenie przez kierownictwo kultury sprzyjającej ciągłemu doskonaleniu.</w:t>
            </w:r>
          </w:p>
          <w:p w14:paraId="2C770EF2" w14:textId="77777777" w:rsidR="005918E7" w:rsidRPr="000B689F" w:rsidRDefault="005918E7" w:rsidP="00E45F30">
            <w:pPr>
              <w:spacing w:before="20" w:line="300" w:lineRule="auto"/>
              <w:ind w:firstLine="0"/>
              <w:jc w:val="left"/>
              <w:rPr>
                <w:sz w:val="18"/>
                <w:szCs w:val="18"/>
                <w:lang w:val="pl-PL"/>
              </w:rPr>
            </w:pPr>
            <w:r>
              <w:rPr>
                <w:sz w:val="18"/>
                <w:szCs w:val="18"/>
                <w:lang w:val="pl-PL"/>
              </w:rPr>
              <w:t>Strategiczne i wizjonerskie przywództwo – jeden z krytycznych czynników.</w:t>
            </w:r>
          </w:p>
        </w:tc>
      </w:tr>
      <w:tr w:rsidR="005918E7" w:rsidRPr="00122011" w14:paraId="5BABE8B2" w14:textId="77777777" w:rsidTr="00E45F30">
        <w:trPr>
          <w:cantSplit/>
        </w:trPr>
        <w:tc>
          <w:tcPr>
            <w:tcW w:w="2268" w:type="dxa"/>
            <w:vAlign w:val="center"/>
          </w:tcPr>
          <w:p w14:paraId="05677893" w14:textId="77777777" w:rsidR="005918E7" w:rsidRPr="00E408E6" w:rsidRDefault="005918E7" w:rsidP="00E45F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6D896336" w14:textId="77777777" w:rsidR="005918E7" w:rsidRDefault="005918E7" w:rsidP="00E45F30">
            <w:pPr>
              <w:spacing w:before="20" w:line="300" w:lineRule="auto"/>
              <w:ind w:firstLine="0"/>
              <w:jc w:val="left"/>
              <w:rPr>
                <w:sz w:val="18"/>
                <w:szCs w:val="18"/>
                <w:lang w:val="pl-PL"/>
              </w:rPr>
            </w:pPr>
            <w:r>
              <w:rPr>
                <w:sz w:val="18"/>
                <w:szCs w:val="18"/>
                <w:lang w:val="pl-PL"/>
              </w:rPr>
              <w:t>Przywództwo rozprzestrzenia się od najwyższego kierownictwa, które kształtuje wizję, do liderów bezpośrednio wspierających zespoły wdrażające rozwiązania.</w:t>
            </w:r>
          </w:p>
          <w:p w14:paraId="4AAFF737" w14:textId="77777777" w:rsidR="005918E7" w:rsidRPr="000B689F" w:rsidRDefault="005918E7" w:rsidP="00E45F30">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p>
        </w:tc>
      </w:tr>
      <w:tr w:rsidR="005918E7" w:rsidRPr="00122011" w14:paraId="4680FBB1" w14:textId="77777777" w:rsidTr="00E45F30">
        <w:trPr>
          <w:cantSplit/>
        </w:trPr>
        <w:tc>
          <w:tcPr>
            <w:tcW w:w="2268" w:type="dxa"/>
            <w:vAlign w:val="center"/>
          </w:tcPr>
          <w:p w14:paraId="6D0AEE32" w14:textId="77777777" w:rsidR="005918E7" w:rsidRPr="00E408E6" w:rsidRDefault="005918E7" w:rsidP="00E45F30">
            <w:pPr>
              <w:spacing w:before="60" w:line="300" w:lineRule="auto"/>
              <w:ind w:firstLine="0"/>
              <w:jc w:val="center"/>
              <w:rPr>
                <w:b/>
                <w:bCs/>
                <w:sz w:val="18"/>
                <w:szCs w:val="18"/>
              </w:rPr>
            </w:pPr>
            <w:r w:rsidRPr="00E408E6">
              <w:rPr>
                <w:b/>
                <w:bCs/>
                <w:sz w:val="18"/>
                <w:szCs w:val="18"/>
              </w:rPr>
              <w:t>Lean Six Sigma</w:t>
            </w:r>
          </w:p>
        </w:tc>
        <w:tc>
          <w:tcPr>
            <w:tcW w:w="6803" w:type="dxa"/>
            <w:vAlign w:val="center"/>
          </w:tcPr>
          <w:p w14:paraId="5760E5D4" w14:textId="77777777" w:rsidR="005918E7" w:rsidRPr="000B689F" w:rsidRDefault="005918E7" w:rsidP="00E45F30">
            <w:pPr>
              <w:spacing w:before="20" w:line="300" w:lineRule="auto"/>
              <w:ind w:firstLine="0"/>
              <w:jc w:val="left"/>
              <w:rPr>
                <w:sz w:val="18"/>
                <w:szCs w:val="18"/>
                <w:lang w:val="pl-PL"/>
              </w:rPr>
            </w:pPr>
            <w:r w:rsidRPr="000B689F">
              <w:rPr>
                <w:sz w:val="18"/>
                <w:szCs w:val="18"/>
                <w:lang w:val="pl-PL"/>
              </w:rPr>
              <w:t>Założenia</w:t>
            </w:r>
            <w:r>
              <w:rPr>
                <w:sz w:val="18"/>
                <w:szCs w:val="18"/>
                <w:lang w:val="pl-PL"/>
              </w:rPr>
              <w:t xml:space="preserve"> związane z wymaganiami wobec przywództwa</w:t>
            </w:r>
            <w:r w:rsidRPr="000B689F">
              <w:rPr>
                <w:sz w:val="18"/>
                <w:szCs w:val="18"/>
                <w:lang w:val="pl-PL"/>
              </w:rPr>
              <w:t>:</w:t>
            </w:r>
          </w:p>
          <w:p w14:paraId="3B5DE4FC" w14:textId="77777777" w:rsidR="005918E7" w:rsidRPr="00C874A3" w:rsidRDefault="005918E7" w:rsidP="005918E7">
            <w:pPr>
              <w:pStyle w:val="ListParagraph"/>
              <w:numPr>
                <w:ilvl w:val="0"/>
                <w:numId w:val="34"/>
              </w:numPr>
              <w:spacing w:before="20" w:line="300" w:lineRule="auto"/>
              <w:ind w:left="170" w:hanging="170"/>
              <w:jc w:val="left"/>
              <w:rPr>
                <w:sz w:val="18"/>
                <w:szCs w:val="18"/>
                <w:lang w:val="pl-PL"/>
              </w:rPr>
            </w:pPr>
            <w:r w:rsidRPr="00C874A3">
              <w:rPr>
                <w:sz w:val="18"/>
                <w:szCs w:val="18"/>
                <w:lang w:val="pl-PL"/>
              </w:rPr>
              <w:t>satysfakcja klientów dzięki szybszemu dostarczaniu produktów wysokiej jakości</w:t>
            </w:r>
          </w:p>
          <w:p w14:paraId="1C2671C3" w14:textId="77777777" w:rsidR="005918E7" w:rsidRPr="00C874A3" w:rsidRDefault="005918E7" w:rsidP="005918E7">
            <w:pPr>
              <w:pStyle w:val="ListParagraph"/>
              <w:numPr>
                <w:ilvl w:val="0"/>
                <w:numId w:val="34"/>
              </w:numPr>
              <w:spacing w:before="20" w:line="300" w:lineRule="auto"/>
              <w:ind w:left="170" w:hanging="170"/>
              <w:jc w:val="left"/>
              <w:rPr>
                <w:sz w:val="18"/>
                <w:szCs w:val="18"/>
                <w:lang w:val="pl-PL"/>
              </w:rPr>
            </w:pPr>
            <w:r w:rsidRPr="00C874A3">
              <w:rPr>
                <w:sz w:val="18"/>
                <w:szCs w:val="18"/>
                <w:lang w:val="pl-PL"/>
              </w:rPr>
              <w:t>spełnienie wymagań klientów dzięki redukcji zmienności</w:t>
            </w:r>
          </w:p>
          <w:p w14:paraId="09E713FE" w14:textId="77777777" w:rsidR="005918E7" w:rsidRPr="00C874A3" w:rsidRDefault="005918E7" w:rsidP="005918E7">
            <w:pPr>
              <w:pStyle w:val="ListParagraph"/>
              <w:numPr>
                <w:ilvl w:val="0"/>
                <w:numId w:val="34"/>
              </w:numPr>
              <w:spacing w:before="20" w:line="300" w:lineRule="auto"/>
              <w:ind w:left="170" w:hanging="170"/>
              <w:jc w:val="left"/>
              <w:rPr>
                <w:sz w:val="18"/>
                <w:szCs w:val="18"/>
                <w:lang w:val="pl-PL"/>
              </w:rPr>
            </w:pPr>
            <w:r w:rsidRPr="00C874A3">
              <w:rPr>
                <w:sz w:val="18"/>
                <w:szCs w:val="18"/>
                <w:lang w:val="pl-PL"/>
              </w:rPr>
              <w:t>praca w grupie zapewnia skuteczniejsze znajdowanie rozwiązań</w:t>
            </w:r>
          </w:p>
          <w:p w14:paraId="00F6BC10" w14:textId="77777777" w:rsidR="005918E7" w:rsidRPr="00C874A3" w:rsidRDefault="005918E7" w:rsidP="005918E7">
            <w:pPr>
              <w:pStyle w:val="ListParagraph"/>
              <w:numPr>
                <w:ilvl w:val="0"/>
                <w:numId w:val="34"/>
              </w:numPr>
              <w:spacing w:before="20" w:line="300" w:lineRule="auto"/>
              <w:ind w:left="170" w:hanging="170"/>
              <w:jc w:val="left"/>
              <w:rPr>
                <w:sz w:val="18"/>
                <w:szCs w:val="18"/>
                <w:lang w:val="pl-PL"/>
              </w:rPr>
            </w:pPr>
            <w:r w:rsidRPr="00C874A3">
              <w:rPr>
                <w:sz w:val="18"/>
                <w:szCs w:val="18"/>
                <w:lang w:val="pl-PL"/>
              </w:rPr>
              <w:t>decyzje na podstawie odpowiednich pomiarów</w:t>
            </w:r>
          </w:p>
          <w:p w14:paraId="14995B8D" w14:textId="77777777" w:rsidR="005918E7" w:rsidRDefault="005918E7" w:rsidP="00E45F30">
            <w:pPr>
              <w:spacing w:before="20" w:line="300" w:lineRule="auto"/>
              <w:ind w:firstLine="0"/>
              <w:jc w:val="left"/>
              <w:rPr>
                <w:sz w:val="18"/>
                <w:szCs w:val="18"/>
                <w:lang w:val="pl-PL"/>
              </w:rPr>
            </w:pPr>
            <w:r>
              <w:rPr>
                <w:sz w:val="18"/>
                <w:szCs w:val="18"/>
                <w:lang w:val="pl-PL"/>
              </w:rPr>
              <w:t>Wśród czynników sukcesu i trwałości korzyści z LSS przywództwo, wizja, zaangażowanie i wsparcie najwyższego kierownictwa wymieniane jest na 1. miejscu.</w:t>
            </w:r>
          </w:p>
          <w:p w14:paraId="5A59EA5E" w14:textId="77777777" w:rsidR="005918E7" w:rsidRPr="000B689F" w:rsidRDefault="005918E7" w:rsidP="00E45F30">
            <w:pPr>
              <w:spacing w:before="20" w:line="300" w:lineRule="auto"/>
              <w:ind w:firstLine="0"/>
              <w:jc w:val="left"/>
              <w:rPr>
                <w:sz w:val="18"/>
                <w:szCs w:val="18"/>
                <w:lang w:val="pl-PL"/>
              </w:rPr>
            </w:pPr>
            <w:r>
              <w:rPr>
                <w:sz w:val="18"/>
                <w:szCs w:val="18"/>
                <w:lang w:val="pl-PL"/>
              </w:rPr>
              <w:t>Ustanawianie potrzeby wdrożenia LSS poprzez odpowiednie przywództwo jako 2. etap wdrożenia LSS.</w:t>
            </w:r>
          </w:p>
        </w:tc>
      </w:tr>
      <w:tr w:rsidR="005918E7" w:rsidRPr="00122011" w14:paraId="0DCB81D2" w14:textId="77777777" w:rsidTr="00E45F30">
        <w:trPr>
          <w:cantSplit/>
        </w:trPr>
        <w:tc>
          <w:tcPr>
            <w:tcW w:w="2268" w:type="dxa"/>
            <w:vAlign w:val="center"/>
          </w:tcPr>
          <w:p w14:paraId="5D4487DF" w14:textId="77777777" w:rsidR="005918E7" w:rsidRPr="00E408E6" w:rsidRDefault="005918E7" w:rsidP="00E45F30">
            <w:pPr>
              <w:spacing w:before="60" w:line="300" w:lineRule="auto"/>
              <w:ind w:firstLine="0"/>
              <w:jc w:val="center"/>
              <w:rPr>
                <w:b/>
                <w:bCs/>
                <w:sz w:val="18"/>
                <w:szCs w:val="18"/>
              </w:rPr>
            </w:pPr>
            <w:r w:rsidRPr="00E408E6">
              <w:rPr>
                <w:b/>
                <w:bCs/>
                <w:sz w:val="18"/>
                <w:szCs w:val="18"/>
              </w:rPr>
              <w:t>EFQM</w:t>
            </w:r>
          </w:p>
        </w:tc>
        <w:tc>
          <w:tcPr>
            <w:tcW w:w="6803" w:type="dxa"/>
            <w:vAlign w:val="center"/>
          </w:tcPr>
          <w:p w14:paraId="291D564C" w14:textId="77777777" w:rsidR="005918E7" w:rsidRDefault="005918E7" w:rsidP="00E45F30">
            <w:pPr>
              <w:spacing w:before="20" w:line="300" w:lineRule="auto"/>
              <w:ind w:firstLine="0"/>
              <w:jc w:val="left"/>
              <w:rPr>
                <w:sz w:val="18"/>
                <w:szCs w:val="18"/>
                <w:lang w:val="pl-PL"/>
              </w:rPr>
            </w:pPr>
            <w:r w:rsidRPr="004731A5">
              <w:rPr>
                <w:sz w:val="18"/>
                <w:szCs w:val="18"/>
                <w:lang w:val="pl-PL"/>
              </w:rPr>
              <w:t>Przywództwo 100 pkt na 100</w:t>
            </w:r>
            <w:r>
              <w:rPr>
                <w:sz w:val="18"/>
                <w:szCs w:val="18"/>
                <w:lang w:val="pl-PL"/>
              </w:rPr>
              <w:t>0</w:t>
            </w:r>
            <w:r w:rsidRPr="004731A5">
              <w:rPr>
                <w:sz w:val="18"/>
                <w:szCs w:val="18"/>
                <w:lang w:val="pl-PL"/>
              </w:rPr>
              <w:t xml:space="preserve"> pkt</w:t>
            </w:r>
            <w:r>
              <w:rPr>
                <w:sz w:val="18"/>
                <w:szCs w:val="18"/>
                <w:lang w:val="pl-PL"/>
              </w:rPr>
              <w:t xml:space="preserve"> (10%)</w:t>
            </w:r>
            <w:r w:rsidRPr="004731A5">
              <w:rPr>
                <w:sz w:val="18"/>
                <w:szCs w:val="18"/>
                <w:lang w:val="pl-PL"/>
              </w:rPr>
              <w:t xml:space="preserve"> ł</w:t>
            </w:r>
            <w:r>
              <w:rPr>
                <w:sz w:val="18"/>
                <w:szCs w:val="18"/>
                <w:lang w:val="pl-PL"/>
              </w:rPr>
              <w:t xml:space="preserve">ącznej oceny – </w:t>
            </w:r>
            <w:r w:rsidRPr="00945D4D">
              <w:rPr>
                <w:sz w:val="18"/>
                <w:szCs w:val="18"/>
                <w:u w:val="single"/>
                <w:lang w:val="pl-PL"/>
              </w:rPr>
              <w:t>cechy liderów</w:t>
            </w:r>
            <w:r>
              <w:rPr>
                <w:sz w:val="18"/>
                <w:szCs w:val="18"/>
                <w:lang w:val="pl-PL"/>
              </w:rPr>
              <w:t>:</w:t>
            </w:r>
          </w:p>
          <w:p w14:paraId="658464BE" w14:textId="77777777" w:rsidR="005918E7" w:rsidRDefault="005918E7" w:rsidP="005918E7">
            <w:pPr>
              <w:pStyle w:val="ListParagraph"/>
              <w:numPr>
                <w:ilvl w:val="0"/>
                <w:numId w:val="3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p>
          <w:p w14:paraId="2319C3A3" w14:textId="77777777" w:rsidR="005918E7" w:rsidRDefault="005918E7" w:rsidP="005918E7">
            <w:pPr>
              <w:pStyle w:val="ListParagraph"/>
              <w:numPr>
                <w:ilvl w:val="0"/>
                <w:numId w:val="3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p>
          <w:p w14:paraId="2E730C4C" w14:textId="77777777" w:rsidR="005918E7" w:rsidRDefault="005918E7" w:rsidP="005918E7">
            <w:pPr>
              <w:pStyle w:val="ListParagraph"/>
              <w:numPr>
                <w:ilvl w:val="0"/>
                <w:numId w:val="34"/>
              </w:numPr>
              <w:spacing w:before="20" w:line="300" w:lineRule="auto"/>
              <w:ind w:left="170" w:hanging="170"/>
              <w:jc w:val="left"/>
              <w:rPr>
                <w:sz w:val="18"/>
                <w:szCs w:val="18"/>
                <w:lang w:val="pl-PL"/>
              </w:rPr>
            </w:pPr>
            <w:r>
              <w:rPr>
                <w:sz w:val="18"/>
                <w:szCs w:val="18"/>
                <w:lang w:val="pl-PL"/>
              </w:rPr>
              <w:t>wzmacniają kulturę doskonałości wspólnie z pracownikami,</w:t>
            </w:r>
          </w:p>
          <w:p w14:paraId="0EAB8F69" w14:textId="77777777" w:rsidR="005918E7" w:rsidRDefault="005918E7" w:rsidP="005918E7">
            <w:pPr>
              <w:pStyle w:val="ListParagraph"/>
              <w:numPr>
                <w:ilvl w:val="0"/>
                <w:numId w:val="34"/>
              </w:numPr>
              <w:spacing w:before="20" w:line="300" w:lineRule="auto"/>
              <w:ind w:left="170" w:hanging="170"/>
              <w:jc w:val="left"/>
              <w:rPr>
                <w:sz w:val="18"/>
                <w:szCs w:val="18"/>
                <w:lang w:val="pl-PL"/>
              </w:rPr>
            </w:pPr>
            <w:r>
              <w:rPr>
                <w:sz w:val="18"/>
                <w:szCs w:val="18"/>
                <w:lang w:val="pl-PL"/>
              </w:rPr>
              <w:t>zapewniają elastyczność organizacji.</w:t>
            </w:r>
          </w:p>
          <w:p w14:paraId="66A973C7" w14:textId="77777777" w:rsidR="005918E7" w:rsidRPr="004731A5" w:rsidRDefault="005918E7" w:rsidP="00E45F30">
            <w:pPr>
              <w:spacing w:before="20" w:line="300" w:lineRule="auto"/>
              <w:ind w:firstLine="0"/>
              <w:jc w:val="left"/>
              <w:rPr>
                <w:sz w:val="18"/>
                <w:szCs w:val="18"/>
                <w:lang w:val="pl-PL"/>
              </w:rPr>
            </w:pPr>
            <w:r>
              <w:rPr>
                <w:sz w:val="18"/>
                <w:szCs w:val="18"/>
                <w:lang w:val="pl-PL"/>
              </w:rPr>
              <w:t>Potrzeba silnej wewnętrznej motywacji i zaangażowania kierownictwa oraz klarownego ukierunkowania strategicznego.</w:t>
            </w:r>
          </w:p>
        </w:tc>
      </w:tr>
      <w:tr w:rsidR="005918E7" w:rsidRPr="00122011" w14:paraId="3F2E41DD" w14:textId="77777777" w:rsidTr="00E45F30">
        <w:trPr>
          <w:cantSplit/>
        </w:trPr>
        <w:tc>
          <w:tcPr>
            <w:tcW w:w="2268" w:type="dxa"/>
            <w:vAlign w:val="center"/>
          </w:tcPr>
          <w:p w14:paraId="534017AD" w14:textId="77777777" w:rsidR="005918E7" w:rsidRPr="00E408E6" w:rsidRDefault="005918E7" w:rsidP="00E45F30">
            <w:pPr>
              <w:spacing w:before="60" w:line="300" w:lineRule="auto"/>
              <w:ind w:firstLine="0"/>
              <w:jc w:val="center"/>
              <w:rPr>
                <w:b/>
                <w:bCs/>
                <w:sz w:val="18"/>
                <w:szCs w:val="18"/>
              </w:rPr>
            </w:pPr>
            <w:r w:rsidRPr="00E408E6">
              <w:rPr>
                <w:b/>
                <w:bCs/>
                <w:sz w:val="18"/>
                <w:szCs w:val="18"/>
              </w:rPr>
              <w:t>CAF</w:t>
            </w:r>
          </w:p>
        </w:tc>
        <w:tc>
          <w:tcPr>
            <w:tcW w:w="6803" w:type="dxa"/>
            <w:vAlign w:val="center"/>
          </w:tcPr>
          <w:p w14:paraId="5CD91F23" w14:textId="77777777" w:rsidR="005918E7" w:rsidRDefault="005918E7" w:rsidP="00E45F30">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Pr>
                <w:i/>
                <w:iCs/>
                <w:sz w:val="18"/>
                <w:szCs w:val="18"/>
                <w:lang w:val="pl-PL"/>
              </w:rPr>
              <w:t xml:space="preserve"> Czynniki</w:t>
            </w:r>
            <w:r>
              <w:rPr>
                <w:sz w:val="18"/>
                <w:szCs w:val="18"/>
                <w:lang w:val="pl-PL"/>
              </w:rPr>
              <w:t xml:space="preserve"> </w:t>
            </w:r>
            <w:r>
              <w:rPr>
                <w:i/>
                <w:iCs/>
                <w:sz w:val="18"/>
                <w:szCs w:val="18"/>
                <w:lang w:val="pl-PL"/>
              </w:rPr>
              <w:t>(</w:t>
            </w:r>
            <w:r w:rsidRPr="007D4314">
              <w:rPr>
                <w:i/>
                <w:iCs/>
                <w:sz w:val="18"/>
                <w:szCs w:val="18"/>
                <w:lang w:val="pl-PL"/>
              </w:rPr>
              <w:t>Potencjał</w:t>
            </w:r>
            <w:r>
              <w:rPr>
                <w:i/>
                <w:iCs/>
                <w:sz w:val="18"/>
                <w:szCs w:val="18"/>
                <w:lang w:val="pl-PL"/>
              </w:rPr>
              <w:t>):</w:t>
            </w:r>
          </w:p>
          <w:p w14:paraId="108C7302" w14:textId="77777777" w:rsidR="005918E7" w:rsidRPr="00B87765" w:rsidRDefault="005918E7" w:rsidP="005918E7">
            <w:pPr>
              <w:pStyle w:val="ListParagraph"/>
              <w:numPr>
                <w:ilvl w:val="0"/>
                <w:numId w:val="3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7724DFC7" w14:textId="77777777" w:rsidR="005918E7" w:rsidRPr="00FE1EDB" w:rsidRDefault="005918E7" w:rsidP="005918E7">
            <w:pPr>
              <w:pStyle w:val="ListParagraph"/>
              <w:numPr>
                <w:ilvl w:val="0"/>
                <w:numId w:val="3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5CA9BD24" w14:textId="77777777" w:rsidR="005918E7" w:rsidRPr="00B87765" w:rsidRDefault="005918E7" w:rsidP="005918E7">
            <w:pPr>
              <w:pStyle w:val="ListParagraph"/>
              <w:numPr>
                <w:ilvl w:val="0"/>
                <w:numId w:val="3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Pr="00F2350D">
              <w:rPr>
                <w:sz w:val="18"/>
                <w:szCs w:val="18"/>
                <w:lang w:val="pl-PL"/>
              </w:rPr>
              <w:t>Tabela 35</w:t>
            </w:r>
            <w:r w:rsidRPr="00FE1EDB">
              <w:rPr>
                <w:sz w:val="18"/>
                <w:szCs w:val="18"/>
              </w:rPr>
              <w:fldChar w:fldCharType="end"/>
            </w:r>
            <w:r w:rsidRPr="00B87765">
              <w:rPr>
                <w:sz w:val="18"/>
                <w:szCs w:val="18"/>
                <w:lang w:val="pl-PL"/>
              </w:rPr>
              <w:t>)</w:t>
            </w:r>
          </w:p>
          <w:p w14:paraId="76CA04FC" w14:textId="77777777" w:rsidR="005918E7" w:rsidRPr="00140188" w:rsidRDefault="005918E7" w:rsidP="00E45F30">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5918E7" w:rsidRPr="00122011" w14:paraId="2AEE0569" w14:textId="77777777" w:rsidTr="00E45F30">
        <w:trPr>
          <w:cantSplit/>
        </w:trPr>
        <w:tc>
          <w:tcPr>
            <w:tcW w:w="2268" w:type="dxa"/>
            <w:vAlign w:val="center"/>
          </w:tcPr>
          <w:p w14:paraId="6CA1A11C" w14:textId="77777777" w:rsidR="005918E7" w:rsidRPr="00E408E6" w:rsidRDefault="005918E7" w:rsidP="00E45F30">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0FAEA99C" w14:textId="77777777" w:rsidR="005918E7" w:rsidRDefault="005918E7" w:rsidP="00E45F30">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3AAD71A8" w14:textId="77777777" w:rsidR="005918E7" w:rsidRPr="00140188" w:rsidRDefault="005918E7" w:rsidP="00E45F30">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08525CA6" w14:textId="77777777" w:rsidR="005918E7" w:rsidRPr="00D95B07" w:rsidRDefault="005918E7" w:rsidP="005918E7">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Pr="00D95B07">
        <w:rPr>
          <w:rFonts w:ascii="Cambria Math" w:hAnsi="Cambria Math" w:cs="Cambria Math"/>
          <w:lang w:val="pl-PL"/>
        </w:rPr>
        <w:instrText>‐</w:instrText>
      </w:r>
      <w:r w:rsidRPr="00D95B07">
        <w:rPr>
          <w:lang w:val="pl-PL"/>
        </w:rPr>
        <w:instrText>wide, its implementation in non</w:instrText>
      </w:r>
      <w:r w:rsidRPr="00D95B07">
        <w:rPr>
          <w:rFonts w:ascii="Cambria Math" w:hAnsi="Cambria Math" w:cs="Cambria Math"/>
          <w:lang w:val="pl-PL"/>
        </w:rPr>
        <w:instrText>‐</w:instrText>
      </w:r>
      <w:r w:rsidRPr="00D95B07">
        <w:rPr>
          <w:lang w:val="pl-PL"/>
        </w:rPr>
        <w:instrText>profi</w:instrText>
      </w:r>
      <w:r>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Pr>
          <w:rFonts w:ascii="Cambria Math" w:hAnsi="Cambria Math" w:cs="Cambria Math"/>
        </w:rPr>
        <w:instrText>‐</w:instrText>
      </w:r>
      <w:r>
        <w:instrText>Park","given":"Su Mi","non-dropping-particle":"","parse-names":false,"suffix":""}],"container-title":"The TQM Magazine","editor":[{"dropping-particle":"","family":"Mi Dahlgaard</w:instrText>
      </w:r>
      <w:r>
        <w:rPr>
          <w:rFonts w:ascii="Cambria Math" w:hAnsi="Cambria Math" w:cs="Cambria Math"/>
        </w:rPr>
        <w:instrText>‐</w:instrText>
      </w:r>
      <w:r>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Pr="00D95B07">
        <w:rPr>
          <w:rFonts w:ascii="Cambria Math" w:hAnsi="Cambria Math" w:cs="Cambria Math"/>
          <w:lang w:val="pl-PL"/>
        </w:rPr>
        <w:instrText>‐</w:instrText>
      </w:r>
      <w:r w:rsidRPr="00D95B07">
        <w:rPr>
          <w:lang w:val="pl-PL"/>
        </w:rPr>
        <w:instrText>Park, 2006; EIPA &amp; EUPAN, 2013; Grudowski, 2020a; Laurett &amp; Mendes, 2019; Lu i in., 2017; Sirvanci, 2004; Sunder M. &amp; Mahalingam, 2018)","plainTextFormattedCitation":"(Asif i in., 2013; Dahlgaard &amp; Dahlgaard</w:instrText>
      </w:r>
      <w:r w:rsidRPr="00D95B07">
        <w:rPr>
          <w:rFonts w:ascii="Cambria Math" w:hAnsi="Cambria Math" w:cs="Cambria Math"/>
          <w:lang w:val="pl-PL"/>
        </w:rPr>
        <w:instrText>‐</w:instrText>
      </w:r>
      <w:r w:rsidRPr="00D95B07">
        <w:rPr>
          <w:lang w:val="pl-PL"/>
        </w:rPr>
        <w:instrText>Park, 2006; EIPA &amp; EUPAN, 2013; Grudowski, 2020a; Laurett &amp; Mendes, 2019; Lu i in., 2017; Sirvanci, 2004; Sunder M. &amp; Mahalingam, 2018)","previouslyFormattedCitation":"(Asif i in., 2013; Dahlgaard &amp; Dahlgaard</w:instrText>
      </w:r>
      <w:r w:rsidRPr="00D95B07">
        <w:rPr>
          <w:rFonts w:ascii="Cambria Math" w:hAnsi="Cambria Math" w:cs="Cambria Math"/>
          <w:lang w:val="pl-PL"/>
        </w:rPr>
        <w:instrText>‐</w:instrText>
      </w:r>
      <w:r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fldChar w:fldCharType="separate"/>
      </w:r>
      <w:r w:rsidRPr="00D95B07">
        <w:rPr>
          <w:noProof/>
          <w:lang w:val="pl-PL"/>
        </w:rPr>
        <w:t>(Asif i in., 2013; Dahlgaard &amp; Dahlgaard</w:t>
      </w:r>
      <w:r w:rsidRPr="00D95B07">
        <w:rPr>
          <w:rFonts w:ascii="Cambria Math" w:hAnsi="Cambria Math" w:cs="Cambria Math"/>
          <w:noProof/>
          <w:lang w:val="pl-PL"/>
        </w:rPr>
        <w:t>‐</w:t>
      </w:r>
      <w:r w:rsidRPr="00D95B07">
        <w:rPr>
          <w:noProof/>
          <w:lang w:val="pl-PL"/>
        </w:rPr>
        <w:t>Park, 2006; EIPA &amp; EUPAN, 2013; Grudowski, 2020a; Laurett &amp; Mendes, 2019; Lu i in., 2017; Sirvanci, 2004; Sunder M. &amp; Mahalingam, 2018)</w:t>
      </w:r>
      <w:r>
        <w:fldChar w:fldCharType="end"/>
      </w:r>
    </w:p>
    <w:p w14:paraId="0228DE46" w14:textId="5AB8F510" w:rsidR="009723C1" w:rsidRDefault="005918E7" w:rsidP="005918E7">
      <w:r>
        <w:t>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w:t>
      </w:r>
    </w:p>
    <w:p w14:paraId="595A795B" w14:textId="77777777" w:rsidR="005918E7" w:rsidRPr="002E3B57" w:rsidRDefault="005918E7" w:rsidP="005918E7">
      <w:r>
        <w:lastRenderedPageBreak/>
        <w:t xml:space="preserve">W ramach bliższego przyjrzenia się szczegółom praktyki liderów organizacji warto skorzystać badań dotyczących kluczowych obszarów </w:t>
      </w:r>
      <w:proofErr w:type="spellStart"/>
      <w:r>
        <w:t>zachowań</w:t>
      </w:r>
      <w:proofErr w:type="spellEnd"/>
      <w:r>
        <w:t xml:space="preserve"> przywódczych. Najważniejsze wnioski z tych badań zostały przedstawione w Tabeli 44. Jest to w prawdzie opracowanie na potrzeby Lean </w:t>
      </w:r>
      <w:proofErr w:type="spellStart"/>
      <w:r>
        <w:t>SixSigma</w:t>
      </w:r>
      <w:proofErr w:type="spellEnd"/>
      <w:r>
        <w:t xml:space="preserve">, ale po krótkiej analizie nie trudno zauważyć, że wnioski są na tyle ogólne, że mogą mieć zastosowanie do </w:t>
      </w:r>
      <w:proofErr w:type="spellStart"/>
      <w:r>
        <w:t>zachowań</w:t>
      </w:r>
      <w:proofErr w:type="spellEnd"/>
      <w:r>
        <w:t xml:space="preserve"> przywódczych niezależnie od kontekstu konkretnej koncepcji zarządzania jakością.</w:t>
      </w:r>
    </w:p>
    <w:p w14:paraId="7EEE7D6F" w14:textId="77777777" w:rsidR="005918E7" w:rsidRDefault="005918E7" w:rsidP="005918E7">
      <w:pPr>
        <w:pStyle w:val="Tytutabeli"/>
      </w:pPr>
      <w:r>
        <w:t xml:space="preserve">Tabela </w:t>
      </w:r>
      <w:r>
        <w:fldChar w:fldCharType="begin"/>
      </w:r>
      <w:r>
        <w:instrText xml:space="preserve"> SEQ Tabela \* ARABIC </w:instrText>
      </w:r>
      <w:r>
        <w:fldChar w:fldCharType="separate"/>
      </w:r>
      <w:r>
        <w:rPr>
          <w:noProof/>
        </w:rPr>
        <w:t>44</w:t>
      </w:r>
      <w:r>
        <w:rPr>
          <w:noProof/>
        </w:rPr>
        <w:fldChar w:fldCharType="end"/>
      </w:r>
      <w:r>
        <w:rPr>
          <w:noProof/>
        </w:rPr>
        <w:t>.</w:t>
      </w:r>
      <w:r>
        <w:t xml:space="preserve"> Kluczowe obszary </w:t>
      </w:r>
      <w:proofErr w:type="spellStart"/>
      <w:r>
        <w:t>zachowań</w:t>
      </w:r>
      <w:proofErr w:type="spellEnd"/>
      <w:r>
        <w:t xml:space="preserve"> przywódczych dla skutecznego wdrażania LSS</w:t>
      </w:r>
    </w:p>
    <w:tbl>
      <w:tblPr>
        <w:tblStyle w:val="TableGrid"/>
        <w:tblW w:w="0" w:type="auto"/>
        <w:tblLook w:val="04A0" w:firstRow="1" w:lastRow="0" w:firstColumn="1" w:lastColumn="0" w:noHBand="0" w:noVBand="1"/>
      </w:tblPr>
      <w:tblGrid>
        <w:gridCol w:w="2268"/>
        <w:gridCol w:w="6860"/>
      </w:tblGrid>
      <w:tr w:rsidR="005918E7" w:rsidRPr="00175820" w14:paraId="3E4B6452" w14:textId="77777777" w:rsidTr="00E45F30">
        <w:trPr>
          <w:cantSplit/>
          <w:tblHeader/>
        </w:trPr>
        <w:tc>
          <w:tcPr>
            <w:tcW w:w="2268" w:type="dxa"/>
            <w:vAlign w:val="center"/>
          </w:tcPr>
          <w:p w14:paraId="1E4F0250" w14:textId="77777777" w:rsidR="005918E7" w:rsidRPr="00BF2CC1" w:rsidRDefault="005918E7" w:rsidP="00E45F30">
            <w:pPr>
              <w:keepNext/>
              <w:ind w:firstLine="0"/>
              <w:jc w:val="center"/>
              <w:rPr>
                <w:b/>
                <w:bCs/>
                <w:sz w:val="18"/>
                <w:szCs w:val="18"/>
                <w:lang w:val="pl-PL"/>
              </w:rPr>
            </w:pPr>
            <w:r w:rsidRPr="00BF2CC1">
              <w:rPr>
                <w:b/>
                <w:bCs/>
                <w:sz w:val="18"/>
                <w:szCs w:val="18"/>
                <w:lang w:val="pl-PL"/>
              </w:rPr>
              <w:t>Obszar</w:t>
            </w:r>
          </w:p>
        </w:tc>
        <w:tc>
          <w:tcPr>
            <w:tcW w:w="6860" w:type="dxa"/>
            <w:vAlign w:val="center"/>
          </w:tcPr>
          <w:p w14:paraId="58187B9F" w14:textId="77777777" w:rsidR="005918E7" w:rsidRPr="00BF2CC1" w:rsidRDefault="005918E7" w:rsidP="00E45F30">
            <w:pPr>
              <w:keepNext/>
              <w:ind w:firstLine="0"/>
              <w:jc w:val="center"/>
              <w:rPr>
                <w:b/>
                <w:bCs/>
                <w:sz w:val="18"/>
                <w:szCs w:val="18"/>
                <w:lang w:val="pl-PL"/>
              </w:rPr>
            </w:pPr>
            <w:r w:rsidRPr="00BF2CC1">
              <w:rPr>
                <w:b/>
                <w:bCs/>
                <w:sz w:val="18"/>
                <w:szCs w:val="18"/>
                <w:lang w:val="pl-PL"/>
              </w:rPr>
              <w:t>Opis</w:t>
            </w:r>
          </w:p>
        </w:tc>
      </w:tr>
      <w:tr w:rsidR="005918E7" w:rsidRPr="00175820" w14:paraId="4CA09F7E" w14:textId="77777777" w:rsidTr="00E45F30">
        <w:trPr>
          <w:cantSplit/>
        </w:trPr>
        <w:tc>
          <w:tcPr>
            <w:tcW w:w="2268" w:type="dxa"/>
            <w:vAlign w:val="center"/>
          </w:tcPr>
          <w:p w14:paraId="6D54644B" w14:textId="77777777" w:rsidR="005918E7" w:rsidRPr="00BF2CC1" w:rsidRDefault="005918E7" w:rsidP="00E45F30">
            <w:pPr>
              <w:pStyle w:val="TekstTabeli"/>
              <w:jc w:val="center"/>
              <w:rPr>
                <w:lang w:val="pl-PL"/>
              </w:rPr>
            </w:pPr>
            <w:r w:rsidRPr="00BF2CC1">
              <w:rPr>
                <w:lang w:val="pl-PL"/>
              </w:rPr>
              <w:t>1. Komunikacja</w:t>
            </w:r>
          </w:p>
        </w:tc>
        <w:tc>
          <w:tcPr>
            <w:tcW w:w="6860" w:type="dxa"/>
          </w:tcPr>
          <w:p w14:paraId="59988E86" w14:textId="77777777" w:rsidR="005918E7" w:rsidRPr="00BF2CC1" w:rsidRDefault="005918E7" w:rsidP="00E45F30">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Pr>
                <w:lang w:val="pl-PL"/>
              </w:rPr>
              <w:t> </w:t>
            </w:r>
            <w:r w:rsidRPr="00BF2CC1">
              <w:rPr>
                <w:lang w:val="pl-PL"/>
              </w:rPr>
              <w:t>udział w rozwiązywaniu problemów oraz okazywanie troski i uznania.</w:t>
            </w:r>
          </w:p>
        </w:tc>
      </w:tr>
      <w:tr w:rsidR="005918E7" w:rsidRPr="00175820" w14:paraId="55C78331" w14:textId="77777777" w:rsidTr="00E45F30">
        <w:trPr>
          <w:cantSplit/>
        </w:trPr>
        <w:tc>
          <w:tcPr>
            <w:tcW w:w="2268" w:type="dxa"/>
            <w:vAlign w:val="center"/>
          </w:tcPr>
          <w:p w14:paraId="4913856E" w14:textId="77777777" w:rsidR="005918E7" w:rsidRPr="00BF2CC1" w:rsidRDefault="005918E7" w:rsidP="00E45F30">
            <w:pPr>
              <w:pStyle w:val="TekstTabeli"/>
              <w:jc w:val="center"/>
              <w:rPr>
                <w:lang w:val="pl-PL"/>
              </w:rPr>
            </w:pPr>
            <w:r w:rsidRPr="00BF2CC1">
              <w:rPr>
                <w:lang w:val="pl-PL"/>
              </w:rPr>
              <w:t xml:space="preserve">2. Kultura ciągłego </w:t>
            </w:r>
            <w:r w:rsidRPr="00BF2CC1">
              <w:rPr>
                <w:lang w:val="pl-PL"/>
              </w:rPr>
              <w:br/>
              <w:t>doskonalenia</w:t>
            </w:r>
          </w:p>
        </w:tc>
        <w:tc>
          <w:tcPr>
            <w:tcW w:w="6860" w:type="dxa"/>
          </w:tcPr>
          <w:p w14:paraId="0CF2B2F1" w14:textId="77777777" w:rsidR="005918E7" w:rsidRPr="00BF2CC1" w:rsidRDefault="005918E7" w:rsidP="00E45F30">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5918E7" w:rsidRPr="00175820" w14:paraId="7D7340D6" w14:textId="77777777" w:rsidTr="00E45F30">
        <w:trPr>
          <w:cantSplit/>
        </w:trPr>
        <w:tc>
          <w:tcPr>
            <w:tcW w:w="2268" w:type="dxa"/>
            <w:vAlign w:val="center"/>
          </w:tcPr>
          <w:p w14:paraId="6200DF1E" w14:textId="77777777" w:rsidR="005918E7" w:rsidRPr="00BF2CC1" w:rsidRDefault="005918E7" w:rsidP="00E45F30">
            <w:pPr>
              <w:pStyle w:val="TekstTabeli"/>
              <w:jc w:val="center"/>
              <w:rPr>
                <w:lang w:val="pl-PL"/>
              </w:rPr>
            </w:pPr>
            <w:r w:rsidRPr="00BF2CC1">
              <w:rPr>
                <w:lang w:val="pl-PL"/>
              </w:rPr>
              <w:t xml:space="preserve">3. Coaching i rozwój </w:t>
            </w:r>
            <w:r w:rsidRPr="00BF2CC1">
              <w:rPr>
                <w:lang w:val="pl-PL"/>
              </w:rPr>
              <w:br/>
              <w:t>pracowników</w:t>
            </w:r>
          </w:p>
        </w:tc>
        <w:tc>
          <w:tcPr>
            <w:tcW w:w="6860" w:type="dxa"/>
          </w:tcPr>
          <w:p w14:paraId="567C6673" w14:textId="77777777" w:rsidR="005918E7" w:rsidRPr="00BF2CC1" w:rsidRDefault="005918E7" w:rsidP="00E45F30">
            <w:pPr>
              <w:pStyle w:val="TekstTabeli"/>
              <w:rPr>
                <w:lang w:val="pl-PL"/>
              </w:rPr>
            </w:pPr>
            <w:r w:rsidRPr="00BF2CC1">
              <w:rPr>
                <w:lang w:val="pl-PL"/>
              </w:rPr>
              <w:t>Liderzy powinni inspirować i umożliwiać szkolenia pracowników przede wszystkim wspierające poszerzanie wiedzy technicznej, rozwijające „szczupły sposób myślenia” (</w:t>
            </w:r>
            <w:proofErr w:type="spellStart"/>
            <w:r w:rsidRPr="00BF2CC1">
              <w:rPr>
                <w:lang w:val="pl-PL"/>
              </w:rPr>
              <w:t>lean</w:t>
            </w:r>
            <w:proofErr w:type="spellEnd"/>
            <w:r w:rsidRPr="00BF2CC1">
              <w:rPr>
                <w:lang w:val="pl-PL"/>
              </w:rPr>
              <w:t xml:space="preserve"> </w:t>
            </w:r>
            <w:proofErr w:type="spellStart"/>
            <w:r w:rsidRPr="00BF2CC1">
              <w:rPr>
                <w:lang w:val="pl-PL"/>
              </w:rPr>
              <w:t>thinking</w:t>
            </w:r>
            <w:proofErr w:type="spellEnd"/>
            <w:r w:rsidRPr="00BF2CC1">
              <w:rPr>
                <w:lang w:val="pl-PL"/>
              </w:rPr>
              <w:t>), a także umiejętność stosowania odpowiednich narzędzi i</w:t>
            </w:r>
            <w:r>
              <w:rPr>
                <w:lang w:val="pl-PL"/>
              </w:rPr>
              <w:t> </w:t>
            </w:r>
            <w:r w:rsidRPr="00BF2CC1">
              <w:rPr>
                <w:lang w:val="pl-PL"/>
              </w:rPr>
              <w:t>technik związanych ze współpracą i pracą zespołową.</w:t>
            </w:r>
          </w:p>
        </w:tc>
      </w:tr>
      <w:tr w:rsidR="005918E7" w:rsidRPr="00175820" w14:paraId="06BC8CC5" w14:textId="77777777" w:rsidTr="00E45F30">
        <w:trPr>
          <w:cantSplit/>
        </w:trPr>
        <w:tc>
          <w:tcPr>
            <w:tcW w:w="2268" w:type="dxa"/>
            <w:vAlign w:val="center"/>
          </w:tcPr>
          <w:p w14:paraId="498B43A2" w14:textId="77777777" w:rsidR="005918E7" w:rsidRPr="00BF2CC1" w:rsidRDefault="005918E7" w:rsidP="00E45F30">
            <w:pPr>
              <w:pStyle w:val="TekstTabeli"/>
              <w:jc w:val="center"/>
              <w:rPr>
                <w:lang w:val="pl-PL"/>
              </w:rPr>
            </w:pPr>
            <w:r w:rsidRPr="00BF2CC1">
              <w:rPr>
                <w:lang w:val="pl-PL"/>
              </w:rPr>
              <w:t xml:space="preserve">4. Tworzenie wizji </w:t>
            </w:r>
            <w:r>
              <w:rPr>
                <w:lang w:val="pl-PL"/>
              </w:rPr>
              <w:br/>
            </w:r>
            <w:r w:rsidRPr="00BF2CC1">
              <w:rPr>
                <w:lang w:val="pl-PL"/>
              </w:rPr>
              <w:t>i zgodność („uwspólnianie”) celów</w:t>
            </w:r>
          </w:p>
        </w:tc>
        <w:tc>
          <w:tcPr>
            <w:tcW w:w="6860" w:type="dxa"/>
          </w:tcPr>
          <w:p w14:paraId="7EAE7B49" w14:textId="77777777" w:rsidR="005918E7" w:rsidRPr="00BF2CC1" w:rsidRDefault="005918E7" w:rsidP="00E45F30">
            <w:pPr>
              <w:pStyle w:val="TekstTabeli"/>
              <w:rPr>
                <w:lang w:val="pl-PL"/>
              </w:rPr>
            </w:pPr>
            <w:r w:rsidRPr="00BF2CC1">
              <w:rPr>
                <w:lang w:val="pl-PL"/>
              </w:rPr>
              <w:t>Liderzy powinni formułować i komunikować cele</w:t>
            </w:r>
            <w:r>
              <w:rPr>
                <w:lang w:val="pl-PL"/>
              </w:rPr>
              <w:t>,</w:t>
            </w:r>
            <w:r w:rsidRPr="00BF2CC1">
              <w:rPr>
                <w:lang w:val="pl-PL"/>
              </w:rPr>
              <w:t xml:space="preserve"> by zapewnić ich zrozumienie, a</w:t>
            </w:r>
            <w:r>
              <w:rPr>
                <w:lang w:val="pl-PL"/>
              </w:rPr>
              <w:t> </w:t>
            </w:r>
            <w:r w:rsidRPr="00BF2CC1">
              <w:rPr>
                <w:lang w:val="pl-PL"/>
              </w:rPr>
              <w:t>także takie podejmowanie działań przez pracowników, które będą zgodne ze strategią organizacji, uwzględniającą jako priorytet potrzeby klientów.</w:t>
            </w:r>
          </w:p>
        </w:tc>
      </w:tr>
      <w:tr w:rsidR="005918E7" w:rsidRPr="00175820" w14:paraId="404172B2" w14:textId="77777777" w:rsidTr="00E45F30">
        <w:trPr>
          <w:cantSplit/>
        </w:trPr>
        <w:tc>
          <w:tcPr>
            <w:tcW w:w="2268" w:type="dxa"/>
            <w:vAlign w:val="center"/>
          </w:tcPr>
          <w:p w14:paraId="0A710EC0" w14:textId="77777777" w:rsidR="005918E7" w:rsidRPr="00BF2CC1" w:rsidRDefault="005918E7" w:rsidP="00E45F30">
            <w:pPr>
              <w:pStyle w:val="TekstTabeli"/>
              <w:jc w:val="center"/>
              <w:rPr>
                <w:lang w:val="pl-PL"/>
              </w:rPr>
            </w:pPr>
            <w:r w:rsidRPr="00BF2CC1">
              <w:rPr>
                <w:lang w:val="pl-PL"/>
              </w:rPr>
              <w:t xml:space="preserve">5. Motywowanie </w:t>
            </w:r>
            <w:r w:rsidRPr="00BF2CC1">
              <w:rPr>
                <w:lang w:val="pl-PL"/>
              </w:rPr>
              <w:br/>
              <w:t>pracowników</w:t>
            </w:r>
          </w:p>
        </w:tc>
        <w:tc>
          <w:tcPr>
            <w:tcW w:w="6860" w:type="dxa"/>
          </w:tcPr>
          <w:p w14:paraId="2E4FA388" w14:textId="77777777" w:rsidR="005918E7" w:rsidRPr="00BF2CC1" w:rsidRDefault="005918E7" w:rsidP="00E45F30">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5918E7" w:rsidRPr="00175820" w14:paraId="6A6C900C" w14:textId="77777777" w:rsidTr="00E45F30">
        <w:trPr>
          <w:cantSplit/>
        </w:trPr>
        <w:tc>
          <w:tcPr>
            <w:tcW w:w="2268" w:type="dxa"/>
            <w:vAlign w:val="center"/>
          </w:tcPr>
          <w:p w14:paraId="29D9EBC9" w14:textId="77777777" w:rsidR="005918E7" w:rsidRPr="00BF2CC1" w:rsidRDefault="005918E7" w:rsidP="00E45F30">
            <w:pPr>
              <w:pStyle w:val="TekstTabeli"/>
              <w:jc w:val="center"/>
              <w:rPr>
                <w:lang w:val="pl-PL"/>
              </w:rPr>
            </w:pPr>
            <w:r w:rsidRPr="00BF2CC1">
              <w:rPr>
                <w:lang w:val="pl-PL"/>
              </w:rPr>
              <w:t>6. Wzmacnianie (zwiększanie możliwości) pracowników</w:t>
            </w:r>
          </w:p>
        </w:tc>
        <w:tc>
          <w:tcPr>
            <w:tcW w:w="6860" w:type="dxa"/>
          </w:tcPr>
          <w:p w14:paraId="28373EAF" w14:textId="77777777" w:rsidR="005918E7" w:rsidRPr="00BF2CC1" w:rsidRDefault="005918E7" w:rsidP="00E45F30">
            <w:pPr>
              <w:pStyle w:val="TekstTabeli"/>
              <w:rPr>
                <w:lang w:val="pl-PL"/>
              </w:rPr>
            </w:pPr>
            <w:r w:rsidRPr="00BF2CC1">
              <w:rPr>
                <w:lang w:val="pl-PL"/>
              </w:rPr>
              <w:t xml:space="preserve">Liderzy powinni się przyczyniać do wzmacniania pracowników </w:t>
            </w:r>
            <w:r w:rsidRPr="00BF2CC1">
              <w:rPr>
                <w:lang w:val="pl-PL"/>
              </w:rPr>
              <w:br/>
              <w:t>(</w:t>
            </w:r>
            <w:proofErr w:type="spellStart"/>
            <w:r w:rsidRPr="00BF2CC1">
              <w:rPr>
                <w:i/>
                <w:iCs/>
                <w:lang w:val="pl-PL"/>
              </w:rPr>
              <w:t>empowerment</w:t>
            </w:r>
            <w:proofErr w:type="spellEnd"/>
            <w:r w:rsidRPr="00BF2CC1">
              <w:rPr>
                <w:lang w:val="pl-PL"/>
              </w:rPr>
              <w:t>) poprzez zachęcanie do rozwiązywania problemów i udoskonalania środowiska pracy. Ponadto przyznając im większe uprawnienia decyzyjne w codziennych operacjach, ale również i większą odpowiedzialność. Kluczowe jest także delegowanie władzy i tworzenie struktury wspierającej inicjatywy Lean.</w:t>
            </w:r>
          </w:p>
        </w:tc>
      </w:tr>
      <w:tr w:rsidR="005918E7" w:rsidRPr="00175820" w14:paraId="1041E154" w14:textId="77777777" w:rsidTr="00E45F30">
        <w:trPr>
          <w:cantSplit/>
        </w:trPr>
        <w:tc>
          <w:tcPr>
            <w:tcW w:w="2268" w:type="dxa"/>
            <w:vAlign w:val="center"/>
          </w:tcPr>
          <w:p w14:paraId="61DEF958" w14:textId="77777777" w:rsidR="005918E7" w:rsidRPr="00BF2CC1" w:rsidRDefault="005918E7" w:rsidP="00E45F30">
            <w:pPr>
              <w:pStyle w:val="TekstTabeli"/>
              <w:keepNext/>
              <w:jc w:val="center"/>
              <w:rPr>
                <w:lang w:val="pl-PL"/>
              </w:rPr>
            </w:pPr>
            <w:r w:rsidRPr="00BF2CC1">
              <w:rPr>
                <w:lang w:val="pl-PL"/>
              </w:rPr>
              <w:t>7. Zaangażowanie liderów na rzecz zmian</w:t>
            </w:r>
          </w:p>
        </w:tc>
        <w:tc>
          <w:tcPr>
            <w:tcW w:w="6860" w:type="dxa"/>
          </w:tcPr>
          <w:p w14:paraId="42108EC5" w14:textId="77777777" w:rsidR="005918E7" w:rsidRPr="00BF2CC1" w:rsidRDefault="005918E7" w:rsidP="00E45F30">
            <w:pPr>
              <w:pStyle w:val="TekstTabeli"/>
              <w:keepNext/>
              <w:rPr>
                <w:lang w:val="pl-PL"/>
              </w:rPr>
            </w:pPr>
            <w:r w:rsidRPr="00BF2CC1">
              <w:rPr>
                <w:lang w:val="pl-PL"/>
              </w:rPr>
              <w:t>Liderzy powinni okazywać zaangażowanie i wsparcie dla wdrażania Lean, a także czuć odpowiedzialność za dawanie z siebie tego co najlepsze.</w:t>
            </w:r>
          </w:p>
        </w:tc>
      </w:tr>
    </w:tbl>
    <w:p w14:paraId="4A6E0B1D" w14:textId="77777777" w:rsidR="005918E7" w:rsidRPr="00D95B07" w:rsidRDefault="005918E7" w:rsidP="005918E7">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Pr="00D95B07">
        <w:rPr>
          <w:noProof/>
          <w:lang w:val="pl-PL"/>
        </w:rPr>
        <w:t>(Alnadi &amp; McLaughlin, 2021)</w:t>
      </w:r>
      <w:r>
        <w:fldChar w:fldCharType="end"/>
      </w:r>
    </w:p>
    <w:p w14:paraId="421922D7" w14:textId="7AAD28D4" w:rsidR="005918E7" w:rsidRDefault="005918E7" w:rsidP="005918E7">
      <w:r>
        <w:t xml:space="preserve">Spośród obszarów </w:t>
      </w:r>
      <w:proofErr w:type="spellStart"/>
      <w:r>
        <w:t>zachowań</w:t>
      </w:r>
      <w:proofErr w:type="spellEnd"/>
      <w:r>
        <w:t xml:space="preserve"> przywódczych już we wcześniejszych analizach większość została dość szeroko omówiona, co pozwala na zauważenie podobieństwa w rozumieniu roli liderów i przywództwa w różnych koncepcjach zarządzania jakością. Natomiast wśród wymienionych w Tabeli 44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pracowników jest kluczowa dla powodzenia wszelkich inicjatyw związanych ze zmianami i doskonaleniem jakości.</w:t>
      </w:r>
    </w:p>
    <w:p w14:paraId="2A3B12CF" w14:textId="77777777" w:rsidR="005918E7" w:rsidRPr="00233788" w:rsidRDefault="005918E7" w:rsidP="005918E7">
      <w:r>
        <w:t xml:space="preserve">Jak zostało to wielokrotnie wspomniane w tym i poprzednich podrozdziałach jedną z kluczowych zasad zarządzania jakością jest koncentracja na tworzeniu wartości dla klientów poprzez </w:t>
      </w:r>
      <w:r>
        <w:lastRenderedPageBreak/>
        <w:t xml:space="preserve">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„interesariusze” </w:t>
      </w:r>
      <w:r>
        <w:fldChar w:fldCharType="begin" w:fldLock="1"/>
      </w:r>
      <w:r>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fldChar w:fldCharType="separate"/>
      </w:r>
      <w:r w:rsidRPr="0059211F">
        <w:rPr>
          <w:noProof/>
        </w:rPr>
        <w:t>(np. Antony i in., 2022; Grudowski, 2020b; Grudowski &amp; Szefler, 2015b; Leja, 2011; Sułkowski, 2014; Sunder M. &amp; Antony, 2018; Thijs, Nick; Staes, 2014)</w:t>
      </w:r>
      <w:r>
        <w:fldChar w:fldCharType="end"/>
      </w:r>
      <w:r>
        <w:t>. Szersze omówienie koncepcji interesariuszy w kontekście uczelni oraz zarządzania jakością zostanie przedstawione w kolejnym podrozdziale.</w:t>
      </w:r>
    </w:p>
    <w:p w14:paraId="61176695" w14:textId="77777777" w:rsidR="005918E7" w:rsidRPr="00E1099F" w:rsidRDefault="005918E7" w:rsidP="005918E7">
      <w:r>
        <w:t>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w:t>
      </w:r>
      <w:r>
        <w:lastRenderedPageBreak/>
        <w: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18B57FC3" w14:textId="318386DF" w:rsidR="005918E7" w:rsidRDefault="005918E7" w:rsidP="005918E7">
      <w:r>
        <w:t xml:space="preserve">Świadomość tego kim jest klient organizacji, a także koncentracja na dostarczaniu jak najwyższej wartości dla klienta są jedną z podstaw nowoczesnych koncepcji zarządzania jakością. Warto więc przyjrzeć się roli klienta i temu jakie cechy klienta będą adekwatne w odniesieniu do pojęcia interesariuszy, a w szczególności interesariuszy uniwersytetów. W przypadku produkcji wyrobów materialnych, w najbardziej klasycznym ujęciu, klientem jest konsument, który jednocześnie dokonuje zakupu wybranego produktu. W związku z tym rola klienta wiąże się zarówno z wyborem produktu i jego użytkowaniem, a także z finansowaniem jego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fldChar w:fldCharType="begin"/>
      </w:r>
      <w:r>
        <w:instrText xml:space="preserve"> REF _Ref135920762 \r \h </w:instrText>
      </w:r>
      <w:r>
        <w:fldChar w:fldCharType="separate"/>
      </w:r>
      <w:r>
        <w:t>1.3.1</w:t>
      </w:r>
      <w:r>
        <w:fldChar w:fldCharType="end"/>
      </w:r>
      <w:r>
        <w:t>). Pod tym względem w</w:t>
      </w:r>
      <w:r w:rsidRPr="00CB7961">
        <w:t>śród usług specyficzną grupę stanowią usługi edukacyjne. Wyróżniają się one bowiem tym, że celem procesu usługowego jest nabycie przez odbiorcę nowych umiejętności i wiedzy</w:t>
      </w:r>
      <w:r>
        <w:t>, a zatem efekty usługi w kluczowym stopniu zależą od osobistego zaangażowania klienta</w:t>
      </w:r>
      <w:r w:rsidRPr="00CB7961">
        <w:t>. Jest to jednak grupa usług bardzo zróżnicowanych</w:t>
      </w:r>
      <w:r>
        <w:t xml:space="preserve"> co między innymi wiąże się</w:t>
      </w:r>
      <w:r w:rsidRPr="00CB7961">
        <w:t xml:space="preserve"> z bardzo różnymi oczekiwaniami </w:t>
      </w:r>
      <w:r>
        <w:t>odnośnie</w:t>
      </w:r>
      <w:r w:rsidRPr="00CB7961">
        <w:t xml:space="preserve"> do efektów procesu usługowego</w:t>
      </w:r>
      <w:r>
        <w:t>,</w:t>
      </w:r>
      <w:r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r>
        <w:t>,</w:t>
      </w:r>
      <w:r w:rsidRPr="00CB7961">
        <w:t xml:space="preserve"> jak i jej efektów.</w:t>
      </w:r>
      <w:r>
        <w:t xml:space="preserve"> Ta oraz również inne cechy usług edukacyjnych sprawiają, że </w:t>
      </w:r>
      <w:r w:rsidRPr="00CB7961">
        <w:t xml:space="preserve">pojęcie klienta </w:t>
      </w:r>
      <w:r>
        <w:t xml:space="preserve">w ich przypadku </w:t>
      </w:r>
      <w:r w:rsidRPr="00CB7961">
        <w:t>nie jest tak jednoznaczne jak w przypadku innych produktów</w:t>
      </w:r>
      <w:r w:rsidRPr="00001D48">
        <w:rPr>
          <w:rStyle w:val="FootnoteReference"/>
        </w:rPr>
        <w:footnoteReference w:id="13"/>
      </w:r>
      <w:r w:rsidRPr="00CB7961">
        <w:t xml:space="preserve">. Nauczyciel lub instytucja świadcząca usługi związane z kształceniem zazwyczaj nie oferują osiągnięcia konkretnego poziomu wiedzy, ale raczej staranne uczenie. </w:t>
      </w:r>
      <w:r>
        <w:t>W</w:t>
      </w:r>
      <w:r w:rsidRPr="00CB7961">
        <w:t xml:space="preserve"> szczególn</w:t>
      </w:r>
      <w:r>
        <w:t>y sposób jest to</w:t>
      </w:r>
      <w:r w:rsidRPr="00CB7961">
        <w:t xml:space="preserv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921CC1">
        <w:rPr>
          <w:noProof/>
        </w:rPr>
        <w:t>(Woźnicki, 2008, s. 19)</w:t>
      </w:r>
      <w:r w:rsidRPr="00CB7961">
        <w:fldChar w:fldCharType="end"/>
      </w:r>
      <w:r w:rsidRPr="00CB7961">
        <w:t>.</w:t>
      </w:r>
    </w:p>
    <w:p w14:paraId="74272E49" w14:textId="1E278E86" w:rsidR="005918E7" w:rsidRDefault="005918E7" w:rsidP="005918E7">
      <w:r>
        <w:t>Jednak różnorodność f</w:t>
      </w:r>
      <w:r w:rsidRPr="00CB7961">
        <w:t xml:space="preserve">orm edukacji jest bardzo </w:t>
      </w:r>
      <w:r>
        <w:t>duża</w:t>
      </w:r>
      <w:r w:rsidRPr="00CB7961">
        <w:t xml:space="preserve">, a dla </w:t>
      </w:r>
      <w:r>
        <w:t>znacznej</w:t>
      </w:r>
      <w:r w:rsidRPr="00CB7961">
        <w:t xml:space="preserve"> </w:t>
      </w:r>
      <w:r>
        <w:t>części</w:t>
      </w:r>
      <w:r w:rsidRPr="00CB7961">
        <w:t xml:space="preserve"> z </w:t>
      </w:r>
      <w:r>
        <w:t>nich</w:t>
      </w:r>
      <w:r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w:t>
      </w:r>
      <w:r w:rsidRPr="00CB7961">
        <w:lastRenderedPageBreak/>
        <w:t>jakim stopniu finansuje czyjąś edukację, to na pewno jest zainteresowany uzyskiwaniem jak najwyższej jakości nauczania.</w:t>
      </w:r>
    </w:p>
    <w:p w14:paraId="69003945" w14:textId="2A9D26C9" w:rsidR="00BB5708" w:rsidRDefault="005918E7" w:rsidP="009723C1">
      <w:r w:rsidRPr="00451595">
        <w:t xml:space="preserve">Pośród usług edukacyjnych na szczególną uwagę zasługują usługi uczelni. </w:t>
      </w:r>
      <w:r>
        <w:t>Szkoły</w:t>
      </w:r>
      <w:r w:rsidRPr="00451595">
        <w:t xml:space="preserve"> wyższe jako instytucje publiczne pełnią </w:t>
      </w:r>
      <w:r>
        <w:t>wyjątkową</w:t>
      </w:r>
      <w:r w:rsidRPr="00451595">
        <w:t xml:space="preserve"> rolę. Jakość usług przez nie świadczonych ma </w:t>
      </w:r>
      <w:r>
        <w:t xml:space="preserve">bowiem </w:t>
      </w:r>
      <w:r w:rsidRPr="00451595">
        <w:t>wpływ na wiele grup społecznych</w:t>
      </w:r>
      <w:r>
        <w:t xml:space="preserve">, ale też stanowi fundament nowoczesnej gospodarki </w:t>
      </w:r>
      <w:r>
        <w:fldChar w:fldCharType="begin" w:fldLock="1"/>
      </w:r>
      <w: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fldChar w:fldCharType="separate"/>
      </w:r>
      <w:r w:rsidRPr="00FA295F">
        <w:rPr>
          <w:noProof/>
        </w:rPr>
        <w:t>(por. Leja, 2003, s. 5)</w:t>
      </w:r>
      <w:r>
        <w:fldChar w:fldCharType="end"/>
      </w:r>
      <w:r w:rsidRPr="00451595">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921CC1">
        <w:rPr>
          <w:noProof/>
        </w:rPr>
        <w:t>(Czarnik &amp; Turek, 2014, s. 31)</w:t>
      </w:r>
      <w:r w:rsidRPr="00451595">
        <w:fldChar w:fldCharType="end"/>
      </w:r>
      <w:r w:rsidRPr="00451595">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t> </w:t>
      </w:r>
      <w:r w:rsidRPr="00451595">
        <w:t xml:space="preserve">pokryciu kosztów zdobywania edukacji wyższej mają rodzice lub opiekunowie studenta. Ważna jest też rola grupy pracodawców, którzy będą w przyszłości korzystać z wiedzy i umiejętności obecnych </w:t>
      </w:r>
      <w:r w:rsidRPr="00D03D72">
        <w:t>studentów.</w:t>
      </w:r>
      <w:r>
        <w:t xml:space="preserve"> Zatem w</w:t>
      </w:r>
      <w:r w:rsidRPr="00D03D72">
        <w:t xml:space="preserve">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921CC1">
        <w:rPr>
          <w:noProof/>
        </w:rPr>
        <w:t>(Athiyaman, 1997)</w:t>
      </w:r>
      <w:r w:rsidRPr="00D03D72">
        <w:fldChar w:fldCharType="end"/>
      </w:r>
      <w:r w:rsidRPr="00D03D72">
        <w:t>. Natomiast cechą charakterystyczną edukacji wyższej jest występowanie więcej niż jednego odbiorcy efektów procesu tworzenia usługi.</w:t>
      </w:r>
    </w:p>
    <w:p w14:paraId="0E7C38EF" w14:textId="77777777" w:rsidR="009935B2" w:rsidRDefault="009935B2" w:rsidP="009935B2">
      <w:r>
        <w:t>Bardzo szerokiego przeglądu 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Pr="00001D48">
        <w:rPr>
          <w:rStyle w:val="FootnoteReference"/>
        </w:rPr>
        <w:footnoteReference w:id="14"/>
      </w:r>
      <w:r>
        <w:t xml:space="preserve"> przypisać bądź do jednej z poniżej opisanych klas lub do klasy łączonej z kilku (lub wszystkich) spośród klas głównych. Te 4 główne klasy definicji interesariuszy to:</w:t>
      </w:r>
    </w:p>
    <w:p w14:paraId="4EA0D4A8" w14:textId="77777777" w:rsidR="009935B2" w:rsidRPr="00F02865" w:rsidRDefault="009935B2" w:rsidP="009935B2">
      <w:pPr>
        <w:pStyle w:val="ListParagraph"/>
        <w:numPr>
          <w:ilvl w:val="0"/>
          <w:numId w:val="36"/>
        </w:numPr>
        <w:spacing w:before="60"/>
        <w:ind w:left="641" w:hanging="284"/>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0B0B14D7" w14:textId="77777777" w:rsidR="009935B2" w:rsidRPr="00F02865" w:rsidRDefault="009935B2" w:rsidP="009935B2">
      <w:pPr>
        <w:pStyle w:val="ListParagraph"/>
        <w:numPr>
          <w:ilvl w:val="0"/>
          <w:numId w:val="36"/>
        </w:numPr>
        <w:spacing w:before="0"/>
        <w:ind w:left="641" w:hanging="284"/>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t>.</w:t>
      </w:r>
    </w:p>
    <w:p w14:paraId="432B2D7C" w14:textId="77777777" w:rsidR="009935B2" w:rsidRPr="00F02865" w:rsidRDefault="009935B2" w:rsidP="009935B2">
      <w:pPr>
        <w:pStyle w:val="ListParagraph"/>
        <w:numPr>
          <w:ilvl w:val="0"/>
          <w:numId w:val="36"/>
        </w:numPr>
        <w:spacing w:before="0"/>
        <w:ind w:left="641" w:hanging="284"/>
      </w:pPr>
      <w:r w:rsidRPr="00F02865">
        <w:t>Interesariusz kooperant (</w:t>
      </w:r>
      <w:proofErr w:type="spellStart"/>
      <w:r w:rsidRPr="00F02865">
        <w:rPr>
          <w:i/>
          <w:iCs/>
        </w:rPr>
        <w:t>collaborator</w:t>
      </w:r>
      <w:proofErr w:type="spellEnd"/>
      <w:r w:rsidRPr="00F02865">
        <w:t>) to osoba lub grupa, która współpracuje z organizacją, lecz nie jest zainteresowania wpływaniem na organizację</w:t>
      </w:r>
      <w:r>
        <w:t>.</w:t>
      </w:r>
    </w:p>
    <w:p w14:paraId="6A7CBC6B" w14:textId="77777777" w:rsidR="009935B2" w:rsidRPr="00690A5A" w:rsidRDefault="009935B2" w:rsidP="009935B2">
      <w:pPr>
        <w:pStyle w:val="Wypunktowanie"/>
        <w:numPr>
          <w:ilvl w:val="0"/>
          <w:numId w:val="36"/>
        </w:numPr>
        <w:spacing w:before="0"/>
        <w:ind w:left="641" w:hanging="284"/>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t xml:space="preserve"> </w:t>
      </w:r>
      <w:r>
        <w:fldChar w:fldCharType="begin" w:fldLock="1"/>
      </w:r>
      <w: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fldChar w:fldCharType="separate"/>
      </w:r>
      <w:r w:rsidRPr="00F02865">
        <w:rPr>
          <w:noProof/>
        </w:rPr>
        <w:t>(Miles, 2017)</w:t>
      </w:r>
      <w:r>
        <w:fldChar w:fldCharType="end"/>
      </w:r>
      <w:r w:rsidRPr="00F02865">
        <w:t>.</w:t>
      </w:r>
    </w:p>
    <w:p w14:paraId="5CF6C8D1" w14:textId="77777777" w:rsidR="009935B2" w:rsidRDefault="009935B2" w:rsidP="009723C1"/>
    <w:tbl>
      <w:tblPr>
        <w:tblStyle w:val="TableGrid"/>
        <w:tblW w:w="0" w:type="auto"/>
        <w:tblLook w:val="04A0" w:firstRow="1" w:lastRow="0" w:firstColumn="1" w:lastColumn="0" w:noHBand="0" w:noVBand="1"/>
      </w:tblPr>
      <w:tblGrid>
        <w:gridCol w:w="1417"/>
        <w:gridCol w:w="1361"/>
        <w:gridCol w:w="6293"/>
      </w:tblGrid>
      <w:tr w:rsidR="009935B2" w:rsidRPr="00D82766" w14:paraId="61262529" w14:textId="77777777" w:rsidTr="00E45F30">
        <w:trPr>
          <w:cantSplit/>
        </w:trPr>
        <w:tc>
          <w:tcPr>
            <w:tcW w:w="1417" w:type="dxa"/>
            <w:vAlign w:val="center"/>
          </w:tcPr>
          <w:p w14:paraId="195053F9" w14:textId="77777777" w:rsidR="009935B2" w:rsidRPr="00040D92" w:rsidRDefault="009935B2" w:rsidP="00E45F30">
            <w:pPr>
              <w:pStyle w:val="TekstTabeli"/>
            </w:pPr>
            <w:r w:rsidRPr="00040D92">
              <w:lastRenderedPageBreak/>
              <w:t>Freeman 1984</w:t>
            </w:r>
          </w:p>
        </w:tc>
        <w:tc>
          <w:tcPr>
            <w:tcW w:w="1361" w:type="dxa"/>
            <w:vAlign w:val="center"/>
          </w:tcPr>
          <w:p w14:paraId="39B2411D" w14:textId="77777777" w:rsidR="009935B2" w:rsidRPr="00040D92" w:rsidRDefault="009935B2" w:rsidP="00E45F30">
            <w:pPr>
              <w:pStyle w:val="TekstTabeli"/>
            </w:pPr>
            <w:r w:rsidRPr="00040D92">
              <w:t>W-O</w:t>
            </w:r>
          </w:p>
        </w:tc>
        <w:tc>
          <w:tcPr>
            <w:tcW w:w="6293" w:type="dxa"/>
            <w:vAlign w:val="center"/>
          </w:tcPr>
          <w:p w14:paraId="0678BE38" w14:textId="77777777" w:rsidR="009935B2" w:rsidRPr="00D82766" w:rsidRDefault="009935B2" w:rsidP="00E45F30">
            <w:pPr>
              <w:pStyle w:val="TekstTabeli"/>
              <w:rPr>
                <w:lang w:val="pl-PL"/>
              </w:rPr>
            </w:pPr>
            <w:r w:rsidRPr="00D82766">
              <w:rPr>
                <w:lang w:val="pl-PL"/>
              </w:rPr>
              <w:t>Wszystkie osoby i grupy które są pod wpływem organizacji lub mogą mieć wpływ na osiąganie celów tej organizacji.</w:t>
            </w:r>
          </w:p>
        </w:tc>
      </w:tr>
    </w:tbl>
    <w:p w14:paraId="7C09A6C8" w14:textId="77777777" w:rsidR="009935B2" w:rsidRDefault="009935B2" w:rsidP="009723C1"/>
    <w:p w14:paraId="71BD83F5" w14:textId="3E5FB5C1" w:rsidR="009935B2" w:rsidRDefault="009935B2" w:rsidP="009723C1">
      <w:r>
        <w:t xml:space="preserve">Uwzględniając specyfikę uczelni, a także w kontekst zarządzania jakością można zdefiniować interesariuszy jako: </w:t>
      </w:r>
      <w:r w:rsidRPr="00BA28AB">
        <w:rPr>
          <w:b/>
          <w:bCs/>
        </w:rPr>
        <w:t xml:space="preserve">osoby lub grupy zainteresowane wysokim poziomem </w:t>
      </w:r>
      <w:r>
        <w:rPr>
          <w:b/>
          <w:bCs/>
        </w:rPr>
        <w:t xml:space="preserve">jakości </w:t>
      </w:r>
      <w:r w:rsidRPr="00BA28AB">
        <w:rPr>
          <w:b/>
          <w:bCs/>
        </w:rPr>
        <w:t>efektów działań uczelni</w:t>
      </w:r>
      <w:r>
        <w:t>. 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w:t>
      </w:r>
    </w:p>
    <w:p w14:paraId="6979098F" w14:textId="1FE8010C" w:rsidR="009935B2" w:rsidRDefault="009935B2" w:rsidP="009723C1">
      <w:r>
        <w:t>Na gruncie nurtu teorii menedżerskich można by podaną definicję uzupełnić o stwierdzenie „</w:t>
      </w:r>
      <w:r w:rsidRPr="00BA28AB">
        <w:rPr>
          <w:b/>
          <w:bCs/>
        </w:rPr>
        <w:t>istotne z punktu widzenia zarządzania organizacją</w:t>
      </w:r>
      <w:r>
        <w:t>”.</w:t>
      </w:r>
    </w:p>
    <w:p w14:paraId="7C4D72B3" w14:textId="77777777" w:rsidR="009935B2" w:rsidRDefault="009935B2" w:rsidP="009935B2">
      <w:r>
        <w:t xml:space="preserve">W tym kontekście warto bliżej się przyjrzeć na istotne czynniki decydujące o </w:t>
      </w:r>
      <w:r w:rsidRPr="003725E9">
        <w:t>zdolności do zarządzania interesariuszami</w:t>
      </w:r>
      <w:r>
        <w:t>. Pojęcie to bowiem (</w:t>
      </w:r>
      <w:proofErr w:type="spellStart"/>
      <w:r w:rsidRPr="00243355">
        <w:rPr>
          <w:i/>
          <w:iCs/>
        </w:rPr>
        <w:t>Stakeholder</w:t>
      </w:r>
      <w:proofErr w:type="spellEnd"/>
      <w:r w:rsidRPr="00243355">
        <w:rPr>
          <w:i/>
          <w:iCs/>
        </w:rPr>
        <w:t xml:space="preserve"> Management </w:t>
      </w:r>
      <w:proofErr w:type="spellStart"/>
      <w:r w:rsidRPr="00243355">
        <w:rPr>
          <w:i/>
          <w:iCs/>
        </w:rPr>
        <w:t>Capability</w:t>
      </w:r>
      <w:proofErr w:type="spellEnd"/>
      <w:r>
        <w:t xml:space="preserve">) w kontekście menedżerów zostało wprowadzone do literatury przedmiotu przez Freemana w 1984 roku </w:t>
      </w:r>
      <w:r>
        <w:fldChar w:fldCharType="begin" w:fldLock="1"/>
      </w:r>
      <w: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fldChar w:fldCharType="separate"/>
      </w:r>
      <w:r w:rsidRPr="001D7412">
        <w:rPr>
          <w:noProof/>
        </w:rPr>
        <w:t>(Freeman, 2010; Zakhem, 2008)</w:t>
      </w:r>
      <w:r>
        <w:fldChar w:fldCharType="end"/>
      </w:r>
      <w:r>
        <w:t>, który jest jednym z pionierów badań nad interesariuszami. Według niego zdolność do zarządzania interesariuszami wyraża się poprzez umiejętności zastosowania 3 etapów analizy interesariuszy łącznie, a następnie wdrożenia wniosków z tej analizy. Etapy te zostały sformułowane następująco:</w:t>
      </w:r>
    </w:p>
    <w:p w14:paraId="42364805" w14:textId="77777777" w:rsidR="009935B2" w:rsidRDefault="009935B2" w:rsidP="009935B2">
      <w:pPr>
        <w:pStyle w:val="ListParagraph"/>
        <w:numPr>
          <w:ilvl w:val="0"/>
          <w:numId w:val="35"/>
        </w:numPr>
        <w:ind w:left="993" w:hanging="284"/>
      </w:pPr>
      <w:r>
        <w:t>Identyfikacja i zrozumienie tego kim są interesariusze organizacji i jakie są ich interesy.</w:t>
      </w:r>
    </w:p>
    <w:p w14:paraId="3775BF8F" w14:textId="77777777" w:rsidR="009935B2" w:rsidRDefault="009935B2" w:rsidP="009935B2">
      <w:pPr>
        <w:pStyle w:val="ListParagraph"/>
        <w:numPr>
          <w:ilvl w:val="0"/>
          <w:numId w:val="35"/>
        </w:numPr>
        <w:ind w:left="993" w:hanging="284"/>
      </w:pPr>
      <w:r>
        <w:t>Identyfikacja i zrozumienie jakie procesy w organizacji wpływają pośrednio lub bezpośrednio na zarządzanie relacjami z interesariuszami oraz czy te procesy są odpowiednio dopasowane do wymagań wynikających z aktualnego stanu mapy interesariuszy i procesów w organizacji.</w:t>
      </w:r>
    </w:p>
    <w:p w14:paraId="3B429F53" w14:textId="77777777" w:rsidR="009935B2" w:rsidRDefault="009935B2" w:rsidP="009935B2">
      <w:pPr>
        <w:pStyle w:val="ListParagraph"/>
        <w:numPr>
          <w:ilvl w:val="0"/>
          <w:numId w:val="35"/>
        </w:numPr>
        <w:ind w:left="993" w:hanging="284"/>
      </w:pPr>
      <w:r>
        <w:t xml:space="preserve">Identyfikacja i zrozumienie zachodzących transakcji (wymian) i negocjacji (targów) z interesariuszami oraz czy te procesy są odpowiednie do wymagań wynikających z aktualnego stanu mapy interesariuszy i procesów w organizacji </w:t>
      </w:r>
      <w:r>
        <w:fldChar w:fldCharType="begin" w:fldLock="1"/>
      </w:r>
      <w:r>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Pr="00A92EFF">
        <w:rPr>
          <w:noProof/>
        </w:rPr>
        <w:t>(por. Freeman, 2010, s. 53)</w:t>
      </w:r>
      <w:r>
        <w:fldChar w:fldCharType="end"/>
      </w:r>
      <w:r>
        <w:t>.</w:t>
      </w:r>
    </w:p>
    <w:p w14:paraId="05E70CD8" w14:textId="77777777" w:rsidR="009935B2" w:rsidRDefault="009935B2" w:rsidP="009935B2">
      <w:r>
        <w:t>Praktyczne wdrożenie wniosków z powyższych analiz skutkuje (wg. Freemana) tym, że organizacje o wysokiej zdolności do zarządzania interesariuszami:</w:t>
      </w:r>
    </w:p>
    <w:p w14:paraId="0BE47E35" w14:textId="77777777" w:rsidR="009935B2" w:rsidRDefault="009935B2" w:rsidP="009935B2">
      <w:pPr>
        <w:pStyle w:val="ListParagraph"/>
        <w:numPr>
          <w:ilvl w:val="0"/>
          <w:numId w:val="37"/>
        </w:numPr>
        <w:ind w:left="993" w:hanging="284"/>
      </w:pPr>
      <w:r>
        <w:t>projektują i wdrażają procesy komunikacji z wieloma interesariuszami;</w:t>
      </w:r>
    </w:p>
    <w:p w14:paraId="57CA7285" w14:textId="77777777" w:rsidR="009935B2" w:rsidRDefault="009935B2" w:rsidP="009935B2">
      <w:pPr>
        <w:pStyle w:val="ListParagraph"/>
        <w:numPr>
          <w:ilvl w:val="0"/>
          <w:numId w:val="37"/>
        </w:numPr>
        <w:ind w:left="993" w:hanging="284"/>
      </w:pPr>
      <w:r>
        <w:t xml:space="preserve">jawnie negocjują z interesariuszami w kluczowych kwestiach i dążą do dobrowolnych porozumień typu </w:t>
      </w:r>
      <w:r w:rsidRPr="0037792D">
        <w:rPr>
          <w:i/>
          <w:iCs/>
        </w:rPr>
        <w:t>win-win</w:t>
      </w:r>
      <w:r>
        <w:t>;</w:t>
      </w:r>
    </w:p>
    <w:p w14:paraId="0C984C29" w14:textId="77777777" w:rsidR="009935B2" w:rsidRDefault="009935B2" w:rsidP="009935B2">
      <w:pPr>
        <w:pStyle w:val="ListParagraph"/>
        <w:numPr>
          <w:ilvl w:val="0"/>
          <w:numId w:val="37"/>
        </w:numPr>
        <w:ind w:left="993" w:hanging="284"/>
      </w:pPr>
      <w:r>
        <w:t>uogólniają podejście marketingowe, aby służyć wielu interesariuszom. W szczególności przeznaczają znaczne środki (w tym uwagę) na zrozumienie potrzeb interesariuszy, stosując m. in. techniki i narzędzia badań marketingowych do segmentacji i zrozumienia wieloaspektowej natury większości grup interesariuszy;</w:t>
      </w:r>
    </w:p>
    <w:p w14:paraId="49AE6D54" w14:textId="77777777" w:rsidR="009935B2" w:rsidRDefault="009935B2" w:rsidP="009935B2">
      <w:pPr>
        <w:pStyle w:val="ListParagraph"/>
        <w:numPr>
          <w:ilvl w:val="0"/>
          <w:numId w:val="37"/>
        </w:numPr>
        <w:ind w:left="993" w:hanging="284"/>
      </w:pPr>
      <w:r>
        <w:lastRenderedPageBreak/>
        <w:t>włączają osoby będące liderami opinii (</w:t>
      </w:r>
      <w:proofErr w:type="spellStart"/>
      <w:r w:rsidRPr="00BF175F">
        <w:rPr>
          <w:i/>
          <w:iCs/>
        </w:rPr>
        <w:t>bou</w:t>
      </w:r>
      <w:r>
        <w:rPr>
          <w:i/>
          <w:iCs/>
        </w:rPr>
        <w:t>n</w:t>
      </w:r>
      <w:r w:rsidRPr="00BF175F">
        <w:rPr>
          <w:i/>
          <w:iCs/>
        </w:rPr>
        <w:t>dary</w:t>
      </w:r>
      <w:proofErr w:type="spellEnd"/>
      <w:r w:rsidRPr="00BF175F">
        <w:rPr>
          <w:i/>
          <w:iCs/>
        </w:rPr>
        <w:t xml:space="preserve"> </w:t>
      </w:r>
      <w:proofErr w:type="spellStart"/>
      <w:r w:rsidRPr="00BF175F">
        <w:rPr>
          <w:i/>
          <w:iCs/>
        </w:rPr>
        <w:t>spanners</w:t>
      </w:r>
      <w:proofErr w:type="spellEnd"/>
      <w:r>
        <w:t>)</w:t>
      </w:r>
      <w:r w:rsidRPr="00001D48">
        <w:rPr>
          <w:rStyle w:val="FootnoteReference"/>
        </w:rPr>
        <w:footnoteReference w:id="15"/>
      </w:r>
      <w:r>
        <w:t xml:space="preserve"> w proces formułowania strategii w organizacji;</w:t>
      </w:r>
    </w:p>
    <w:p w14:paraId="43A4FE57" w14:textId="77777777" w:rsidR="009935B2" w:rsidRDefault="009935B2" w:rsidP="009935B2">
      <w:pPr>
        <w:pStyle w:val="ListParagraph"/>
        <w:numPr>
          <w:ilvl w:val="0"/>
          <w:numId w:val="37"/>
        </w:numPr>
        <w:ind w:left="993" w:hanging="284"/>
      </w:pPr>
      <w:r>
        <w:t>są proaktywne – antycypują obawy interesariuszy i starają się wpływać na środowisko interesariuszy;</w:t>
      </w:r>
    </w:p>
    <w:p w14:paraId="2BBE2CBE" w14:textId="77777777" w:rsidR="009935B2" w:rsidRDefault="009935B2" w:rsidP="009935B2">
      <w:pPr>
        <w:pStyle w:val="ListParagraph"/>
        <w:numPr>
          <w:ilvl w:val="0"/>
          <w:numId w:val="37"/>
        </w:numPr>
        <w:ind w:left="993" w:hanging="284"/>
      </w:pPr>
      <w:r>
        <w:t>alokują zasoby w sposób spójny z obawami (</w:t>
      </w:r>
      <w:proofErr w:type="spellStart"/>
      <w:r w:rsidRPr="00B4628B">
        <w:rPr>
          <w:i/>
          <w:iCs/>
        </w:rPr>
        <w:t>concerns</w:t>
      </w:r>
      <w:proofErr w:type="spellEnd"/>
      <w:r>
        <w:t>) interesariuszy;</w:t>
      </w:r>
    </w:p>
    <w:p w14:paraId="39C74665" w14:textId="77777777" w:rsidR="009935B2" w:rsidRDefault="009935B2" w:rsidP="009935B2">
      <w:pPr>
        <w:pStyle w:val="ListParagraph"/>
        <w:numPr>
          <w:ilvl w:val="0"/>
          <w:numId w:val="37"/>
        </w:numPr>
        <w:ind w:left="993" w:hanging="284"/>
      </w:pPr>
      <w:r>
        <w:t xml:space="preserve">„myślą” w kategoriach służenia interesariuszom </w:t>
      </w:r>
      <w:r>
        <w:fldChar w:fldCharType="begin" w:fldLock="1"/>
      </w:r>
      <w:r>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Pr="0037792D">
        <w:rPr>
          <w:noProof/>
        </w:rPr>
        <w:t>(por. Freeman, 2010; Zakhem, 2008)</w:t>
      </w:r>
      <w:r>
        <w:fldChar w:fldCharType="end"/>
      </w:r>
      <w:r>
        <w:t>.</w:t>
      </w:r>
    </w:p>
    <w:p w14:paraId="2CE47493" w14:textId="77777777" w:rsidR="009935B2" w:rsidRDefault="009935B2" w:rsidP="009935B2">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menedżerów. Jednak biorąc pod uwagę postulaty wynikające z opisanych w podrozdziale </w:t>
      </w:r>
      <w:r>
        <w:fldChar w:fldCharType="begin"/>
      </w:r>
      <w:r>
        <w:instrText xml:space="preserve"> REF _Ref141469082 \r \h </w:instrText>
      </w:r>
      <w:r>
        <w:fldChar w:fldCharType="separate"/>
      </w:r>
      <w:r>
        <w:t>1.4</w:t>
      </w:r>
      <w:r>
        <w:fldChar w:fldCharType="end"/>
      </w:r>
      <w:r>
        <w:t xml:space="preserve"> filozofii zarządzania jakością można stwierdzić, że analogicznie do koncentracji na kliencie w ramach całej organizacji, przejawem wysokiej zdolności organizacji do zarządzania interesariuszami powinno być raczej 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6CABBC3D" w14:textId="77777777" w:rsidR="009935B2" w:rsidRPr="00F755BF" w:rsidRDefault="009935B2" w:rsidP="009935B2">
      <w:r>
        <w:t xml:space="preserve">Narzędzie do analizy interesariuszy stworzone na podstawie typologii interesariuszy (por. </w:t>
      </w:r>
      <w:r>
        <w:fldChar w:fldCharType="begin"/>
      </w:r>
      <w:r>
        <w:instrText xml:space="preserve"> REF _Ref134899247 \h  \* MERGEFORMAT </w:instrText>
      </w:r>
      <w:r>
        <w:fldChar w:fldCharType="separate"/>
      </w:r>
      <w:r w:rsidRPr="00F755BF">
        <w:t xml:space="preserve">Tabela </w:t>
      </w:r>
      <w:r>
        <w:rPr>
          <w:noProof/>
        </w:rPr>
        <w:t>49</w:t>
      </w:r>
      <w:r>
        <w:fldChar w:fldCharType="end"/>
      </w:r>
      <w: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z punktu widzenia zarzadzania niż </w:t>
      </w:r>
      <w:proofErr w:type="spellStart"/>
      <w:r w:rsidRPr="003F6479">
        <w:rPr>
          <w:i/>
          <w:iCs/>
        </w:rPr>
        <w:t>nonstakeholders</w:t>
      </w:r>
      <w:proofErr w:type="spellEnd"/>
      <w:r>
        <w:t xml:space="preserve"> – nie będącymi interesariuszami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921CC1">
        <w:rPr>
          <w:noProof/>
        </w:rPr>
        <w:t>(Mitchell i in., 1997)</w:t>
      </w:r>
      <w:r w:rsidRPr="00F755BF">
        <w:fldChar w:fldCharType="end"/>
      </w:r>
      <w: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13617443" w14:textId="77777777" w:rsidR="009935B2" w:rsidRPr="00F755BF" w:rsidRDefault="009935B2" w:rsidP="009935B2">
      <w:pPr>
        <w:pStyle w:val="Tytutabeli"/>
      </w:pPr>
      <w:r w:rsidRPr="00F755BF">
        <w:t xml:space="preserve">Tabela </w:t>
      </w:r>
      <w:r>
        <w:fldChar w:fldCharType="begin"/>
      </w:r>
      <w:r>
        <w:instrText xml:space="preserve"> SEQ Tabela \* ARABIC </w:instrText>
      </w:r>
      <w:r>
        <w:fldChar w:fldCharType="separate"/>
      </w:r>
      <w:r>
        <w:rPr>
          <w:noProof/>
        </w:rPr>
        <w:t>49</w:t>
      </w:r>
      <w:r>
        <w:rPr>
          <w:noProof/>
        </w:rPr>
        <w:fldChar w:fldCharType="end"/>
      </w:r>
      <w:r>
        <w:rPr>
          <w:noProof/>
        </w:rPr>
        <w:t>.</w:t>
      </w:r>
      <w:r w:rsidRPr="00F755BF">
        <w:t xml:space="preserve"> Typologia interesariuszy wg Mitchell et al.</w:t>
      </w:r>
    </w:p>
    <w:tbl>
      <w:tblPr>
        <w:tblStyle w:val="TableGrid"/>
        <w:tblW w:w="9072" w:type="dxa"/>
        <w:tblLayout w:type="fixed"/>
        <w:tblLook w:val="04A0" w:firstRow="1" w:lastRow="0" w:firstColumn="1" w:lastColumn="0" w:noHBand="0" w:noVBand="1"/>
      </w:tblPr>
      <w:tblGrid>
        <w:gridCol w:w="2832"/>
        <w:gridCol w:w="2080"/>
        <w:gridCol w:w="2080"/>
        <w:gridCol w:w="2080"/>
      </w:tblGrid>
      <w:tr w:rsidR="009935B2" w:rsidRPr="0024697F" w14:paraId="14B1B59C" w14:textId="77777777" w:rsidTr="00E45F30">
        <w:trPr>
          <w:cantSplit/>
          <w:tblHeader/>
        </w:trPr>
        <w:tc>
          <w:tcPr>
            <w:tcW w:w="3095" w:type="dxa"/>
          </w:tcPr>
          <w:p w14:paraId="1CB5EACF" w14:textId="77777777" w:rsidR="009935B2" w:rsidRPr="0024697F" w:rsidRDefault="009935B2" w:rsidP="00E45F30">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09FDD115" w14:textId="77777777" w:rsidR="009935B2" w:rsidRPr="0024697F" w:rsidRDefault="009935B2" w:rsidP="00E45F30">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694AC9D9" w14:textId="77777777" w:rsidR="009935B2" w:rsidRPr="0024697F" w:rsidRDefault="009935B2" w:rsidP="00E45F30">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52E8503" w14:textId="77777777" w:rsidR="009935B2" w:rsidRPr="0024697F" w:rsidRDefault="009935B2" w:rsidP="00E45F30">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9935B2" w:rsidRPr="0024697F" w14:paraId="221D2C5C" w14:textId="77777777" w:rsidTr="00E45F30">
        <w:trPr>
          <w:cantSplit/>
        </w:trPr>
        <w:tc>
          <w:tcPr>
            <w:tcW w:w="3095" w:type="dxa"/>
            <w:vAlign w:val="center"/>
          </w:tcPr>
          <w:p w14:paraId="0090DC58"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5061D810"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54AAAB37"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32773446"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r>
      <w:tr w:rsidR="009935B2" w:rsidRPr="0024697F" w14:paraId="705A7D80" w14:textId="77777777" w:rsidTr="00E45F30">
        <w:trPr>
          <w:cantSplit/>
        </w:trPr>
        <w:tc>
          <w:tcPr>
            <w:tcW w:w="3095" w:type="dxa"/>
            <w:vAlign w:val="center"/>
          </w:tcPr>
          <w:p w14:paraId="543B9179"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0C48B6D0"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5C99F399"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19230A9A"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r>
      <w:tr w:rsidR="009935B2" w:rsidRPr="0024697F" w14:paraId="2B89A053" w14:textId="77777777" w:rsidTr="00E45F30">
        <w:trPr>
          <w:cantSplit/>
        </w:trPr>
        <w:tc>
          <w:tcPr>
            <w:tcW w:w="3095" w:type="dxa"/>
            <w:vAlign w:val="center"/>
          </w:tcPr>
          <w:p w14:paraId="5A8D833F"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Wymagający</w:t>
            </w:r>
          </w:p>
        </w:tc>
        <w:tc>
          <w:tcPr>
            <w:tcW w:w="2268" w:type="dxa"/>
            <w:vAlign w:val="center"/>
          </w:tcPr>
          <w:p w14:paraId="01F0E986"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123B60CC"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AFD1E8C"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r>
      <w:tr w:rsidR="009935B2" w:rsidRPr="0024697F" w14:paraId="1D0741A8" w14:textId="77777777" w:rsidTr="00E45F30">
        <w:trPr>
          <w:cantSplit/>
        </w:trPr>
        <w:tc>
          <w:tcPr>
            <w:tcW w:w="3095" w:type="dxa"/>
            <w:vAlign w:val="center"/>
          </w:tcPr>
          <w:p w14:paraId="59D86438"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5D89B0E7"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065471BA"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09B9DF2"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r>
      <w:tr w:rsidR="009935B2" w:rsidRPr="0024697F" w14:paraId="6A4813D4" w14:textId="77777777" w:rsidTr="00E45F30">
        <w:trPr>
          <w:cantSplit/>
        </w:trPr>
        <w:tc>
          <w:tcPr>
            <w:tcW w:w="3095" w:type="dxa"/>
            <w:vAlign w:val="center"/>
          </w:tcPr>
          <w:p w14:paraId="3A6E7D82"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Zależny</w:t>
            </w:r>
          </w:p>
        </w:tc>
        <w:tc>
          <w:tcPr>
            <w:tcW w:w="2268" w:type="dxa"/>
            <w:vAlign w:val="center"/>
          </w:tcPr>
          <w:p w14:paraId="3BD1B5E6"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773C11F1"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56893F23"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r>
      <w:tr w:rsidR="009935B2" w:rsidRPr="0024697F" w14:paraId="48ACCD27" w14:textId="77777777" w:rsidTr="00E45F30">
        <w:trPr>
          <w:cantSplit/>
        </w:trPr>
        <w:tc>
          <w:tcPr>
            <w:tcW w:w="3095" w:type="dxa"/>
            <w:vAlign w:val="center"/>
          </w:tcPr>
          <w:p w14:paraId="6A2D9E5B"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7320E9F0"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50BB9712"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79F632F"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r>
      <w:tr w:rsidR="009935B2" w:rsidRPr="0024697F" w14:paraId="433DE838" w14:textId="77777777" w:rsidTr="00E45F30">
        <w:trPr>
          <w:cantSplit/>
        </w:trPr>
        <w:tc>
          <w:tcPr>
            <w:tcW w:w="3095" w:type="dxa"/>
            <w:vAlign w:val="center"/>
          </w:tcPr>
          <w:p w14:paraId="28472B29"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4D4F7D24"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D809F39"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A69430B"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r>
      <w:tr w:rsidR="009935B2" w:rsidRPr="0024697F" w14:paraId="7F81A36A" w14:textId="77777777" w:rsidTr="00E45F30">
        <w:trPr>
          <w:cantSplit/>
        </w:trPr>
        <w:tc>
          <w:tcPr>
            <w:tcW w:w="3095" w:type="dxa"/>
            <w:vAlign w:val="center"/>
          </w:tcPr>
          <w:p w14:paraId="39028369" w14:textId="77777777" w:rsidR="009935B2" w:rsidRPr="003F6479" w:rsidRDefault="009935B2" w:rsidP="009935B2">
            <w:pPr>
              <w:keepNext/>
              <w:numPr>
                <w:ilvl w:val="0"/>
                <w:numId w:val="4"/>
              </w:numPr>
              <w:spacing w:before="40" w:line="300" w:lineRule="auto"/>
              <w:ind w:left="113" w:firstLine="0"/>
              <w:jc w:val="left"/>
              <w:rPr>
                <w:sz w:val="18"/>
                <w:szCs w:val="20"/>
                <w:lang w:val="pl-PL"/>
              </w:rPr>
            </w:pPr>
            <w:r w:rsidRPr="003F6479">
              <w:rPr>
                <w:sz w:val="18"/>
                <w:szCs w:val="20"/>
                <w:lang w:val="pl-PL"/>
              </w:rPr>
              <w:lastRenderedPageBreak/>
              <w:t>Nieistotny</w:t>
            </w:r>
          </w:p>
        </w:tc>
        <w:tc>
          <w:tcPr>
            <w:tcW w:w="2268" w:type="dxa"/>
            <w:shd w:val="clear" w:color="auto" w:fill="auto"/>
            <w:vAlign w:val="center"/>
          </w:tcPr>
          <w:p w14:paraId="30782F88" w14:textId="77777777" w:rsidR="009935B2" w:rsidRPr="003F6479" w:rsidRDefault="009935B2" w:rsidP="00E45F30">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0DC44CD3" w14:textId="77777777" w:rsidR="009935B2" w:rsidRPr="003F6479" w:rsidRDefault="009935B2" w:rsidP="00E45F30">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3EC3FB04" w14:textId="77777777" w:rsidR="009935B2" w:rsidRPr="003F6479" w:rsidRDefault="009935B2" w:rsidP="00E45F30">
            <w:pPr>
              <w:keepNext/>
              <w:spacing w:before="40" w:line="300" w:lineRule="auto"/>
              <w:jc w:val="left"/>
              <w:rPr>
                <w:sz w:val="18"/>
                <w:szCs w:val="20"/>
                <w:lang w:val="pl-PL"/>
              </w:rPr>
            </w:pPr>
            <w:r w:rsidRPr="003F6479">
              <w:rPr>
                <w:sz w:val="18"/>
                <w:szCs w:val="20"/>
                <w:lang w:val="pl-PL"/>
              </w:rPr>
              <w:t>0</w:t>
            </w:r>
          </w:p>
        </w:tc>
      </w:tr>
    </w:tbl>
    <w:p w14:paraId="2B6706FB" w14:textId="77777777" w:rsidR="009935B2" w:rsidRPr="00D95B07" w:rsidRDefault="009935B2" w:rsidP="009935B2">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Pr="00D95B07">
        <w:rPr>
          <w:noProof/>
          <w:lang w:val="pl-PL"/>
        </w:rPr>
        <w:t>(Grudowski &amp; Szefler, 2015a; Karwacka, 2011; Mitchell i in., 1997)</w:t>
      </w:r>
      <w:r>
        <w:fldChar w:fldCharType="end"/>
      </w:r>
    </w:p>
    <w:p w14:paraId="164F75C3" w14:textId="77777777" w:rsidR="009935B2" w:rsidRPr="005F6A77" w:rsidRDefault="009935B2" w:rsidP="009935B2">
      <w: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Badanie takie przeprowadzono wstępnie przy wykorzystaniu bazy Web of Science w roku 2020. Następnie, ze względu na zidentyfikowane ograniczenia pierwszego badania dokonano poszerzonej analizy przy wykorzystaniu bazy </w:t>
      </w:r>
      <w:proofErr w:type="spellStart"/>
      <w:r>
        <w:t>Scopus</w:t>
      </w:r>
      <w:proofErr w:type="spellEnd"/>
      <w:r>
        <w:t xml:space="preserve"> w roku 2023.</w:t>
      </w:r>
    </w:p>
    <w:p w14:paraId="016577BC" w14:textId="77777777" w:rsidR="009935B2" w:rsidRPr="00707C8A" w:rsidRDefault="009935B2" w:rsidP="009935B2">
      <w:r>
        <w:t>W pierwszym etapie analizy określono cel badania jako: „z</w:t>
      </w:r>
      <w:r w:rsidRPr="00707C8A">
        <w:t>identyfikowanie przykładów grup interesariuszy uczelni</w:t>
      </w:r>
      <w:r>
        <w:t>” oraz p</w:t>
      </w:r>
      <w:r w:rsidRPr="00707C8A">
        <w:t xml:space="preserve">ytania badawcze </w:t>
      </w:r>
      <w:r>
        <w:t>„j</w:t>
      </w:r>
      <w:r w:rsidRPr="00707C8A">
        <w:t>akie grupy są uznawane za interesariuszy uczelni?</w:t>
      </w:r>
      <w:r>
        <w:t>”.</w:t>
      </w:r>
    </w:p>
    <w:p w14:paraId="2CAF1C1F" w14:textId="77777777" w:rsidR="009935B2" w:rsidRDefault="009935B2" w:rsidP="009935B2">
      <w:r>
        <w:t xml:space="preserve">W drugim etapie przeprowadzono wyszukiwanie literatury w bazie </w:t>
      </w:r>
      <w:proofErr w:type="spellStart"/>
      <w:r>
        <w:t>Scopus</w:t>
      </w:r>
      <w:proofErr w:type="spellEnd"/>
      <w:r>
        <w:t>. Po kilku iteracjach zapytań do dalszej analizy przyjęto wyniki otrzymane dla zapytania przedstawionego poniżej:</w:t>
      </w:r>
    </w:p>
    <w:p w14:paraId="54D6AD46" w14:textId="77777777" w:rsidR="009935B2" w:rsidRPr="005F7DE1" w:rsidRDefault="009935B2" w:rsidP="009935B2">
      <w:pPr>
        <w:rPr>
          <w:sz w:val="18"/>
          <w:szCs w:val="18"/>
          <w:lang w:val="en-GB"/>
        </w:rPr>
      </w:pPr>
      <w:r w:rsidRPr="005F7DE1">
        <w:rPr>
          <w:sz w:val="18"/>
          <w:szCs w:val="18"/>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4AC23DDE" w14:textId="77777777" w:rsidR="009935B2" w:rsidRDefault="009935B2" w:rsidP="009935B2">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należących do nauk społecznych, nauko związanych z biznesem, zarządzanie i księgowością, nauk ekonomicznych, psychologii, nauk o podejmowaniu decyzji oraz artykułów </w:t>
      </w:r>
      <w:proofErr w:type="spellStart"/>
      <w:r>
        <w:t>multidyscyplinarnych</w:t>
      </w:r>
      <w:proofErr w:type="spellEnd"/>
      <w:r>
        <w:t>. Takie ograniczenie miało na celu wyeliminowanie artykułów z dziedzin, w których nie uwzględnia się kontekstu analizy i identyfikacji interesariuszy. Tak sformułowane zapytanie poskutkowało otrzymaniem 479 wyników.</w:t>
      </w:r>
    </w:p>
    <w:p w14:paraId="18CC514E" w14:textId="77777777" w:rsidR="009935B2" w:rsidRDefault="009935B2" w:rsidP="009935B2">
      <w:r>
        <w:t xml:space="preserve">W trzecim etapie badania dokonano selekcji i oceny jakości artykułów na otrzymanej liście. Ustalono kryteria wyłączenia ze wstępnej listy skutkujące tym, że zostały z niej usunięte duplikaty oraz </w:t>
      </w:r>
      <w:r>
        <w:lastRenderedPageBreak/>
        <w:t xml:space="preserve">wyniki nie będące artykułami naukowymi (np. materiały z konferencji naukowych). Po dokonaniu </w:t>
      </w:r>
      <w:proofErr w:type="spellStart"/>
      <w:r>
        <w:t>wyłączeń</w:t>
      </w:r>
      <w:proofErr w:type="spellEnd"/>
      <w:r>
        <w:t xml:space="preserve"> lista zawierała 474 artykuły. Szczegółowa lista została przedstawiona w </w:t>
      </w:r>
      <w:commentRangeStart w:id="21"/>
      <w:r>
        <w:t>załączniku nr 5</w:t>
      </w:r>
      <w:commentRangeEnd w:id="21"/>
      <w:r>
        <w:rPr>
          <w:rStyle w:val="CommentReference"/>
          <w:rFonts w:ascii="Times New Roman" w:eastAsia="Times New Roman" w:hAnsi="Times New Roman"/>
          <w:szCs w:val="20"/>
          <w:lang w:eastAsia="pl-PL"/>
        </w:rPr>
        <w:commentReference w:id="21"/>
      </w:r>
      <w:r>
        <w:t>.</w:t>
      </w:r>
    </w:p>
    <w:p w14:paraId="7157E723" w14:textId="77777777" w:rsidR="009935B2" w:rsidRDefault="009935B2" w:rsidP="009935B2">
      <w:r>
        <w:t xml:space="preserve">W czwartym etapie 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Pr="005F6A77">
        <w:fldChar w:fldCharType="begin"/>
      </w:r>
      <w:r w:rsidRPr="005F6A77">
        <w:instrText xml:space="preserve"> REF _Ref153916533 \h </w:instrText>
      </w:r>
      <w:r>
        <w:instrText xml:space="preserve"> \* MERGEFORMAT </w:instrText>
      </w:r>
      <w:r w:rsidRPr="005F6A77">
        <w:fldChar w:fldCharType="separate"/>
      </w:r>
      <w:r>
        <w:t xml:space="preserve">Tabela </w:t>
      </w:r>
      <w:r>
        <w:rPr>
          <w:noProof/>
        </w:rPr>
        <w:t>50</w:t>
      </w:r>
      <w:r w:rsidRPr="005F6A77">
        <w:fldChar w:fldCharType="end"/>
      </w:r>
      <w:r>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wykaz badanych fraz wraz z wynikami dotyczącymi liczby unikalnych wystąpień w potwierdzonym kontekście znajduje się w </w:t>
      </w:r>
      <w:commentRangeStart w:id="22"/>
      <w:r>
        <w:t>załączniku nr 6</w:t>
      </w:r>
      <w:commentRangeEnd w:id="22"/>
      <w:r>
        <w:rPr>
          <w:rStyle w:val="CommentReference"/>
          <w:rFonts w:ascii="Times New Roman" w:eastAsia="Times New Roman" w:hAnsi="Times New Roman"/>
          <w:szCs w:val="20"/>
          <w:lang w:eastAsia="pl-PL"/>
        </w:rPr>
        <w:commentReference w:id="22"/>
      </w:r>
      <w:r>
        <w:t>.</w:t>
      </w:r>
    </w:p>
    <w:p w14:paraId="544B26B2" w14:textId="77777777" w:rsidR="009935B2" w:rsidRDefault="009935B2" w:rsidP="009935B2">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Wyniki tego badania zostały przedstawione w Tabeli 51.</w:t>
      </w:r>
    </w:p>
    <w:p w14:paraId="6218539A" w14:textId="77777777" w:rsidR="009935B2" w:rsidRDefault="009935B2" w:rsidP="009935B2">
      <w:pPr>
        <w:pStyle w:val="Tytutabeli"/>
      </w:pPr>
      <w:r>
        <w:t xml:space="preserve">Tabela </w:t>
      </w:r>
      <w:r>
        <w:fldChar w:fldCharType="begin"/>
      </w:r>
      <w:r>
        <w:instrText xml:space="preserve"> SEQ Tabela \* ARABIC </w:instrText>
      </w:r>
      <w:r>
        <w:fldChar w:fldCharType="separate"/>
      </w:r>
      <w:r>
        <w:rPr>
          <w:noProof/>
        </w:rPr>
        <w:t>51</w:t>
      </w:r>
      <w:r>
        <w:rPr>
          <w:noProof/>
        </w:rPr>
        <w:fldChar w:fldCharType="end"/>
      </w:r>
      <w:r>
        <w:rPr>
          <w:noProof/>
        </w:rPr>
        <w:t>.</w:t>
      </w:r>
      <w:r>
        <w:t xml:space="preserve"> Podsumowanie liczności wystąpień określeń odnoszących się do interesariuszy uczelni w abstraktach analizowanych artykułów naukowych.</w:t>
      </w:r>
    </w:p>
    <w:tbl>
      <w:tblPr>
        <w:tblStyle w:val="TableGrid"/>
        <w:tblW w:w="0" w:type="auto"/>
        <w:tblLook w:val="04A0" w:firstRow="1" w:lastRow="0" w:firstColumn="1" w:lastColumn="0" w:noHBand="0" w:noVBand="1"/>
      </w:tblPr>
      <w:tblGrid>
        <w:gridCol w:w="4606"/>
        <w:gridCol w:w="4606"/>
      </w:tblGrid>
      <w:tr w:rsidR="009935B2" w:rsidRPr="009A07C3" w14:paraId="4D6AE7B0" w14:textId="77777777" w:rsidTr="00E45F30">
        <w:trPr>
          <w:cantSplit/>
          <w:tblHeader/>
        </w:trPr>
        <w:tc>
          <w:tcPr>
            <w:tcW w:w="4606" w:type="dxa"/>
          </w:tcPr>
          <w:p w14:paraId="5A4C2C16" w14:textId="77777777" w:rsidR="009935B2" w:rsidRPr="00533597" w:rsidRDefault="009935B2" w:rsidP="00E45F30">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37442C79" w14:textId="77777777" w:rsidR="009935B2" w:rsidRPr="00533597" w:rsidRDefault="009935B2" w:rsidP="00E45F30">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935B2" w:rsidRPr="009A07C3" w14:paraId="72E816FD" w14:textId="77777777" w:rsidTr="00E45F30">
        <w:trPr>
          <w:cantSplit/>
        </w:trPr>
        <w:tc>
          <w:tcPr>
            <w:tcW w:w="4606" w:type="dxa"/>
            <w:vAlign w:val="center"/>
          </w:tcPr>
          <w:p w14:paraId="19471A97" w14:textId="77777777" w:rsidR="009935B2" w:rsidRPr="009A07C3" w:rsidRDefault="009935B2" w:rsidP="00E45F30">
            <w:pPr>
              <w:pStyle w:val="TekstTabeli"/>
            </w:pPr>
            <w:proofErr w:type="spellStart"/>
            <w:r w:rsidRPr="009A07C3">
              <w:t>Studenci</w:t>
            </w:r>
            <w:proofErr w:type="spellEnd"/>
          </w:p>
        </w:tc>
        <w:tc>
          <w:tcPr>
            <w:tcW w:w="4606" w:type="dxa"/>
            <w:vAlign w:val="center"/>
          </w:tcPr>
          <w:p w14:paraId="57D3C98D" w14:textId="77777777" w:rsidR="009935B2" w:rsidRPr="009A07C3" w:rsidRDefault="009935B2" w:rsidP="00E45F30">
            <w:pPr>
              <w:pStyle w:val="TekstTabeli"/>
            </w:pPr>
            <w:r w:rsidRPr="009A07C3">
              <w:t>278</w:t>
            </w:r>
          </w:p>
        </w:tc>
      </w:tr>
      <w:tr w:rsidR="009935B2" w:rsidRPr="009A07C3" w14:paraId="132999F6" w14:textId="77777777" w:rsidTr="00E45F30">
        <w:trPr>
          <w:cantSplit/>
        </w:trPr>
        <w:tc>
          <w:tcPr>
            <w:tcW w:w="4606" w:type="dxa"/>
            <w:vAlign w:val="center"/>
          </w:tcPr>
          <w:p w14:paraId="4CC6CFE9" w14:textId="77777777" w:rsidR="009935B2" w:rsidRPr="009A07C3" w:rsidRDefault="009935B2" w:rsidP="00E45F30">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0222FBFC" w14:textId="77777777" w:rsidR="009935B2" w:rsidRPr="009A07C3" w:rsidRDefault="009935B2" w:rsidP="00E45F30">
            <w:pPr>
              <w:pStyle w:val="TekstTabeli"/>
            </w:pPr>
            <w:r w:rsidRPr="009A07C3">
              <w:t>246</w:t>
            </w:r>
          </w:p>
        </w:tc>
      </w:tr>
      <w:tr w:rsidR="009935B2" w:rsidRPr="009A07C3" w14:paraId="4F18315E" w14:textId="77777777" w:rsidTr="00E45F30">
        <w:trPr>
          <w:cantSplit/>
        </w:trPr>
        <w:tc>
          <w:tcPr>
            <w:tcW w:w="4606" w:type="dxa"/>
            <w:vAlign w:val="center"/>
          </w:tcPr>
          <w:p w14:paraId="3E043AAD" w14:textId="77777777" w:rsidR="009935B2" w:rsidRPr="009A07C3" w:rsidRDefault="009935B2" w:rsidP="00E45F30">
            <w:pPr>
              <w:pStyle w:val="TekstTabeli"/>
            </w:pPr>
            <w:proofErr w:type="spellStart"/>
            <w:r w:rsidRPr="009A07C3">
              <w:t>Przedstawiciele</w:t>
            </w:r>
            <w:proofErr w:type="spellEnd"/>
            <w:r w:rsidRPr="009A07C3">
              <w:t xml:space="preserve"> </w:t>
            </w:r>
            <w:proofErr w:type="spellStart"/>
            <w:r w:rsidRPr="009A07C3">
              <w:t>władz</w:t>
            </w:r>
            <w:proofErr w:type="spellEnd"/>
            <w:r w:rsidRPr="009A07C3">
              <w:t xml:space="preserve"> </w:t>
            </w:r>
            <w:proofErr w:type="spellStart"/>
            <w:r>
              <w:t>u</w:t>
            </w:r>
            <w:r w:rsidRPr="009A07C3">
              <w:t>czelni</w:t>
            </w:r>
            <w:proofErr w:type="spellEnd"/>
          </w:p>
        </w:tc>
        <w:tc>
          <w:tcPr>
            <w:tcW w:w="4606" w:type="dxa"/>
            <w:vAlign w:val="center"/>
          </w:tcPr>
          <w:p w14:paraId="434BD431" w14:textId="77777777" w:rsidR="009935B2" w:rsidRPr="009A07C3" w:rsidRDefault="009935B2" w:rsidP="00E45F30">
            <w:pPr>
              <w:pStyle w:val="TekstTabeli"/>
            </w:pPr>
            <w:r w:rsidRPr="009A07C3">
              <w:t>167</w:t>
            </w:r>
          </w:p>
        </w:tc>
      </w:tr>
      <w:tr w:rsidR="009935B2" w:rsidRPr="009A07C3" w14:paraId="75BC8C3E" w14:textId="77777777" w:rsidTr="00E45F30">
        <w:trPr>
          <w:cantSplit/>
        </w:trPr>
        <w:tc>
          <w:tcPr>
            <w:tcW w:w="4606" w:type="dxa"/>
            <w:vAlign w:val="center"/>
          </w:tcPr>
          <w:p w14:paraId="6E2ACD9E" w14:textId="77777777" w:rsidR="009935B2" w:rsidRPr="009A07C3" w:rsidRDefault="009935B2" w:rsidP="00E45F30">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7B1F2ADE" w14:textId="77777777" w:rsidR="009935B2" w:rsidRPr="009A07C3" w:rsidRDefault="009935B2" w:rsidP="00E45F30">
            <w:pPr>
              <w:pStyle w:val="TekstTabeli"/>
            </w:pPr>
            <w:r w:rsidRPr="009A07C3">
              <w:t>92</w:t>
            </w:r>
          </w:p>
        </w:tc>
      </w:tr>
      <w:tr w:rsidR="009935B2" w:rsidRPr="009A07C3" w14:paraId="25A40638" w14:textId="77777777" w:rsidTr="00E45F30">
        <w:trPr>
          <w:cantSplit/>
        </w:trPr>
        <w:tc>
          <w:tcPr>
            <w:tcW w:w="4606" w:type="dxa"/>
            <w:vAlign w:val="center"/>
          </w:tcPr>
          <w:p w14:paraId="5D5D21A1" w14:textId="77777777" w:rsidR="009935B2" w:rsidRPr="00D82766" w:rsidRDefault="009935B2" w:rsidP="00E45F30">
            <w:pPr>
              <w:pStyle w:val="TekstTabeli"/>
              <w:rPr>
                <w:lang w:val="pl-PL"/>
              </w:rPr>
            </w:pPr>
            <w:r w:rsidRPr="00D82766">
              <w:rPr>
                <w:lang w:val="pl-PL"/>
              </w:rPr>
              <w:t xml:space="preserve">Przedstawiciele władz państwowych </w:t>
            </w:r>
            <w:r w:rsidRPr="00D82766">
              <w:rPr>
                <w:lang w:val="pl-PL"/>
              </w:rPr>
              <w:br/>
              <w:t>(regionalnych i centralnych)</w:t>
            </w:r>
          </w:p>
        </w:tc>
        <w:tc>
          <w:tcPr>
            <w:tcW w:w="4606" w:type="dxa"/>
            <w:vAlign w:val="center"/>
          </w:tcPr>
          <w:p w14:paraId="58E0081C" w14:textId="77777777" w:rsidR="009935B2" w:rsidRPr="009A07C3" w:rsidRDefault="009935B2" w:rsidP="00E45F30">
            <w:pPr>
              <w:pStyle w:val="TekstTabeli"/>
            </w:pPr>
            <w:r w:rsidRPr="009A07C3">
              <w:t>92</w:t>
            </w:r>
          </w:p>
        </w:tc>
      </w:tr>
      <w:tr w:rsidR="009935B2" w:rsidRPr="009A07C3" w14:paraId="0CEC78EF" w14:textId="77777777" w:rsidTr="00E45F30">
        <w:trPr>
          <w:cantSplit/>
        </w:trPr>
        <w:tc>
          <w:tcPr>
            <w:tcW w:w="4606" w:type="dxa"/>
            <w:vAlign w:val="center"/>
          </w:tcPr>
          <w:p w14:paraId="208F6956" w14:textId="77777777" w:rsidR="009935B2" w:rsidRPr="009A07C3" w:rsidRDefault="009935B2" w:rsidP="00E45F30">
            <w:pPr>
              <w:pStyle w:val="TekstTabeli"/>
            </w:pPr>
            <w:proofErr w:type="spellStart"/>
            <w:r>
              <w:t>Pracodawcy</w:t>
            </w:r>
            <w:proofErr w:type="spellEnd"/>
            <w:r>
              <w:t xml:space="preserve"> / </w:t>
            </w:r>
            <w:proofErr w:type="spellStart"/>
            <w:r>
              <w:t>przedsiębiorcy</w:t>
            </w:r>
            <w:proofErr w:type="spellEnd"/>
            <w:r w:rsidRPr="009A07C3">
              <w:t xml:space="preserve"> / </w:t>
            </w:r>
            <w:proofErr w:type="spellStart"/>
            <w:r w:rsidRPr="009A07C3">
              <w:t>przedstawiciele</w:t>
            </w:r>
            <w:proofErr w:type="spellEnd"/>
            <w:r w:rsidRPr="009A07C3">
              <w:t xml:space="preserve"> </w:t>
            </w:r>
            <w:proofErr w:type="spellStart"/>
            <w:r w:rsidRPr="009A07C3">
              <w:t>biznesu</w:t>
            </w:r>
            <w:proofErr w:type="spellEnd"/>
          </w:p>
        </w:tc>
        <w:tc>
          <w:tcPr>
            <w:tcW w:w="4606" w:type="dxa"/>
            <w:vAlign w:val="center"/>
          </w:tcPr>
          <w:p w14:paraId="38C8DDA9" w14:textId="77777777" w:rsidR="009935B2" w:rsidRPr="009A07C3" w:rsidRDefault="009935B2" w:rsidP="00E45F30">
            <w:pPr>
              <w:pStyle w:val="TekstTabeli"/>
            </w:pPr>
            <w:r w:rsidRPr="009A07C3">
              <w:t>63</w:t>
            </w:r>
          </w:p>
        </w:tc>
      </w:tr>
      <w:tr w:rsidR="009935B2" w:rsidRPr="009A07C3" w14:paraId="0D59B213" w14:textId="77777777" w:rsidTr="00E45F30">
        <w:trPr>
          <w:cantSplit/>
        </w:trPr>
        <w:tc>
          <w:tcPr>
            <w:tcW w:w="4606" w:type="dxa"/>
            <w:vAlign w:val="center"/>
          </w:tcPr>
          <w:p w14:paraId="66E828D0" w14:textId="77777777" w:rsidR="009935B2" w:rsidRPr="009A07C3" w:rsidRDefault="009935B2" w:rsidP="00E45F30">
            <w:pPr>
              <w:pStyle w:val="TekstTabeli"/>
            </w:pPr>
            <w:proofErr w:type="spellStart"/>
            <w:r w:rsidRPr="009A07C3">
              <w:t>Pracownicy</w:t>
            </w:r>
            <w:proofErr w:type="spellEnd"/>
            <w:r w:rsidRPr="009A07C3">
              <w:t xml:space="preserve"> </w:t>
            </w:r>
            <w:proofErr w:type="spellStart"/>
            <w:r w:rsidRPr="009A07C3">
              <w:t>administracyjni</w:t>
            </w:r>
            <w:proofErr w:type="spellEnd"/>
            <w:r>
              <w:t xml:space="preserve"> </w:t>
            </w:r>
            <w:proofErr w:type="spellStart"/>
            <w:r>
              <w:t>uczelni</w:t>
            </w:r>
            <w:proofErr w:type="spellEnd"/>
          </w:p>
        </w:tc>
        <w:tc>
          <w:tcPr>
            <w:tcW w:w="4606" w:type="dxa"/>
            <w:vAlign w:val="center"/>
          </w:tcPr>
          <w:p w14:paraId="7372920B" w14:textId="77777777" w:rsidR="009935B2" w:rsidRPr="009A07C3" w:rsidRDefault="009935B2" w:rsidP="00E45F30">
            <w:pPr>
              <w:pStyle w:val="TekstTabeli"/>
            </w:pPr>
            <w:r w:rsidRPr="009A07C3">
              <w:t>49</w:t>
            </w:r>
          </w:p>
        </w:tc>
      </w:tr>
      <w:tr w:rsidR="009935B2" w:rsidRPr="009A07C3" w14:paraId="1B1259AB" w14:textId="77777777" w:rsidTr="00E45F30">
        <w:trPr>
          <w:cantSplit/>
        </w:trPr>
        <w:tc>
          <w:tcPr>
            <w:tcW w:w="4606" w:type="dxa"/>
            <w:vAlign w:val="center"/>
          </w:tcPr>
          <w:p w14:paraId="451142F7" w14:textId="77777777" w:rsidR="009935B2" w:rsidRPr="009A07C3" w:rsidRDefault="009935B2" w:rsidP="00E45F30">
            <w:pPr>
              <w:pStyle w:val="TekstTabeli"/>
            </w:pPr>
            <w:proofErr w:type="spellStart"/>
            <w:r w:rsidRPr="009A07C3">
              <w:t>Absolwenci</w:t>
            </w:r>
            <w:proofErr w:type="spellEnd"/>
          </w:p>
        </w:tc>
        <w:tc>
          <w:tcPr>
            <w:tcW w:w="4606" w:type="dxa"/>
            <w:vAlign w:val="center"/>
          </w:tcPr>
          <w:p w14:paraId="4242E32F" w14:textId="77777777" w:rsidR="009935B2" w:rsidRPr="009A07C3" w:rsidRDefault="009935B2" w:rsidP="00E45F30">
            <w:pPr>
              <w:pStyle w:val="TekstTabeli"/>
            </w:pPr>
            <w:r w:rsidRPr="009A07C3">
              <w:t>40</w:t>
            </w:r>
          </w:p>
        </w:tc>
      </w:tr>
      <w:tr w:rsidR="009935B2" w:rsidRPr="009A07C3" w14:paraId="0C447117" w14:textId="77777777" w:rsidTr="00E45F30">
        <w:trPr>
          <w:cantSplit/>
        </w:trPr>
        <w:tc>
          <w:tcPr>
            <w:tcW w:w="4606" w:type="dxa"/>
            <w:vAlign w:val="center"/>
          </w:tcPr>
          <w:p w14:paraId="2A06B590" w14:textId="77777777" w:rsidR="009935B2" w:rsidRPr="00E85FDF" w:rsidRDefault="009935B2" w:rsidP="00E45F30">
            <w:pPr>
              <w:pStyle w:val="TekstTabeli"/>
            </w:pPr>
            <w:proofErr w:type="spellStart"/>
            <w:r w:rsidRPr="00E85FDF">
              <w:t>Rodzice</w:t>
            </w:r>
            <w:proofErr w:type="spellEnd"/>
            <w:r>
              <w:t xml:space="preserve"> </w:t>
            </w:r>
            <w:r w:rsidRPr="00E85FDF">
              <w:t>/</w:t>
            </w:r>
            <w:r>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5E7010E1" w14:textId="77777777" w:rsidR="009935B2" w:rsidRPr="009A07C3" w:rsidRDefault="009935B2" w:rsidP="00E45F30">
            <w:pPr>
              <w:pStyle w:val="TekstTabeli"/>
            </w:pPr>
            <w:r w:rsidRPr="009A07C3">
              <w:t>24</w:t>
            </w:r>
          </w:p>
        </w:tc>
      </w:tr>
      <w:tr w:rsidR="009935B2" w:rsidRPr="009A07C3" w14:paraId="076F9D78" w14:textId="77777777" w:rsidTr="00E45F30">
        <w:trPr>
          <w:cantSplit/>
        </w:trPr>
        <w:tc>
          <w:tcPr>
            <w:tcW w:w="4606" w:type="dxa"/>
            <w:vAlign w:val="center"/>
          </w:tcPr>
          <w:p w14:paraId="38B341AB" w14:textId="77777777" w:rsidR="009935B2" w:rsidRPr="009A07C3" w:rsidRDefault="009935B2" w:rsidP="00E45F30">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4FEB0D72" w14:textId="77777777" w:rsidR="009935B2" w:rsidRPr="009A07C3" w:rsidRDefault="009935B2" w:rsidP="00E45F30">
            <w:pPr>
              <w:pStyle w:val="TekstTabeli"/>
            </w:pPr>
            <w:r w:rsidRPr="009A07C3">
              <w:t>23</w:t>
            </w:r>
          </w:p>
        </w:tc>
      </w:tr>
      <w:tr w:rsidR="009935B2" w:rsidRPr="009A07C3" w14:paraId="15742FAD" w14:textId="77777777" w:rsidTr="00E45F30">
        <w:trPr>
          <w:cantSplit/>
        </w:trPr>
        <w:tc>
          <w:tcPr>
            <w:tcW w:w="4606" w:type="dxa"/>
            <w:vAlign w:val="center"/>
          </w:tcPr>
          <w:p w14:paraId="5FF8A9E8" w14:textId="77777777" w:rsidR="009935B2" w:rsidRPr="009A07C3" w:rsidRDefault="009935B2" w:rsidP="00E45F30">
            <w:pPr>
              <w:pStyle w:val="TekstTabeli"/>
              <w:keepNext/>
            </w:pPr>
            <w:proofErr w:type="spellStart"/>
            <w:r w:rsidRPr="009A07C3">
              <w:t>Dostawcy</w:t>
            </w:r>
            <w:proofErr w:type="spellEnd"/>
            <w:r>
              <w:t xml:space="preserve"> </w:t>
            </w:r>
            <w:proofErr w:type="spellStart"/>
            <w:r>
              <w:t>uczelni</w:t>
            </w:r>
            <w:proofErr w:type="spellEnd"/>
          </w:p>
        </w:tc>
        <w:tc>
          <w:tcPr>
            <w:tcW w:w="4606" w:type="dxa"/>
            <w:vAlign w:val="center"/>
          </w:tcPr>
          <w:p w14:paraId="619B14A7" w14:textId="77777777" w:rsidR="009935B2" w:rsidRPr="009A07C3" w:rsidRDefault="009935B2" w:rsidP="00E45F30">
            <w:pPr>
              <w:pStyle w:val="TekstTabeli"/>
              <w:keepNext/>
            </w:pPr>
            <w:r w:rsidRPr="009A07C3">
              <w:t>5</w:t>
            </w:r>
          </w:p>
        </w:tc>
      </w:tr>
    </w:tbl>
    <w:p w14:paraId="2555ADA1" w14:textId="77777777" w:rsidR="009935B2" w:rsidRPr="00C278BA" w:rsidRDefault="009935B2" w:rsidP="009935B2">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62F2D2A7" w14:textId="77777777" w:rsidR="009935B2" w:rsidRDefault="009935B2" w:rsidP="009935B2">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xml:space="preserve">, itp.). Dla takich sytuacji dokonano w trakcie kategoryzacji rozdziału liczności równomiernie dla każdej z kategorii do których przypisano daną frazę. Podobna sytuacja </w:t>
      </w:r>
      <w:r>
        <w:lastRenderedPageBreak/>
        <w:t>miała miejsce dla określeń odnoszących się do społeczności uczelni (</w:t>
      </w:r>
      <w:proofErr w:type="spellStart"/>
      <w:r w:rsidRPr="00B658A3">
        <w:rPr>
          <w:i/>
          <w:iCs/>
        </w:rPr>
        <w:t>university</w:t>
      </w:r>
      <w:proofErr w:type="spellEnd"/>
      <w:r w:rsidRPr="00B658A3">
        <w:rPr>
          <w:i/>
          <w:iCs/>
        </w:rPr>
        <w:t xml:space="preserve"> </w:t>
      </w:r>
      <w:proofErr w:type="spellStart"/>
      <w:r w:rsidRPr="00B658A3">
        <w:rPr>
          <w:i/>
          <w:iCs/>
        </w:rPr>
        <w:t>community</w:t>
      </w:r>
      <w:proofErr w:type="spellEnd"/>
      <w:r>
        <w:t>) oraz określeń synonimicznych. W tym przypadku rozdziału dokonywano na obie kategorie odnoszące się do pracowników uczelni oraz na kategorię studentów. Dość zaskakująca wydaje się stosunkowo niska pozycja, w przedstawionym w Tabeli 51 swoistym rankingu, grupy absolwentów.</w:t>
      </w:r>
    </w:p>
    <w:p w14:paraId="7331F93A" w14:textId="77777777" w:rsidR="00831A07" w:rsidRPr="00233788" w:rsidRDefault="00831A07" w:rsidP="00831A07">
      <w:r>
        <w:t xml:space="preserve">W kontekście zarządzania interesariuszami niezwykle istotnym aspektem staje się odpowiednie komunikowanie, dostoswane do wymagań każdej z istotnych dla uczelni grup i rodzaju relacji jakie zachodzą między ich przedstawicielami, a uczelnią. Jest to o tyle trudne, że interesy różnych grup mogą być ze sobą sprzeczne, a nawet prowadzić do konfliktów </w:t>
      </w:r>
      <w:r>
        <w:fldChar w:fldCharType="begin" w:fldLock="1"/>
      </w:r>
      <w:r>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fldChar w:fldCharType="separate"/>
      </w:r>
      <w:r w:rsidRPr="00E45933">
        <w:rPr>
          <w:noProof/>
        </w:rPr>
        <w:t>(por. Freeman &amp; Reed, 1983, s. 97)</w:t>
      </w:r>
      <w:r>
        <w:fldChar w:fldCharType="end"/>
      </w:r>
      <w:r>
        <w:t xml:space="preserve">.Sposoby komunikacji zatem, by mogły być skuteczne, muszą zostać zaplanowanie na podstawie identyfikacji istotnych cech różnych grup interesariuszy i nieraz wykorzystywać wiedzę dotyczącą rozwiązywania konfliktów </w:t>
      </w:r>
      <w:r>
        <w:fldChar w:fldCharType="begin" w:fldLock="1"/>
      </w:r>
      <w:r>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fldChar w:fldCharType="separate"/>
      </w:r>
      <w:r w:rsidRPr="00E45933">
        <w:rPr>
          <w:noProof/>
        </w:rPr>
        <w:t>(por. M. Gupta i in., 2011)</w:t>
      </w:r>
      <w:r>
        <w:fldChar w:fldCharType="end"/>
      </w:r>
      <w:r>
        <w:t>. Szersze omówienie zagadnień analizy interesariuszy pozwalającej na wybór odpowiednich sposobów komunikacji uwzględniających różnice w oczekiwaniach pomiędzy różnymi grupami znajduje się w następnym podrozdziale.</w:t>
      </w:r>
    </w:p>
    <w:p w14:paraId="2DD630B4" w14:textId="77777777" w:rsidR="00831A07" w:rsidRDefault="00831A07" w:rsidP="00831A07">
      <w:r w:rsidRPr="00390008">
        <w:t xml:space="preserve">Określenie </w:t>
      </w:r>
      <w:r>
        <w:t xml:space="preserve">przynależności wg typologii zaproponowanej przez Mitchella opisanej w poprzednim podrozdziale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 co w przypadku uniwersytetów oznacza silny wpływ kultury akademickiej (por. </w:t>
      </w:r>
      <w:r>
        <w:fldChar w:fldCharType="begin"/>
      </w:r>
      <w:r>
        <w:instrText xml:space="preserve"> REF _Ref67311339 \r \h </w:instrText>
      </w:r>
      <w:r>
        <w:fldChar w:fldCharType="separate"/>
      </w:r>
      <w:r>
        <w:t>1.2.2</w:t>
      </w:r>
      <w:r>
        <w:fldChar w:fldCharType="end"/>
      </w:r>
      <w:r>
        <w:t xml:space="preserve">) oraz długoterminową perspektywę ze względu na wieloletni proces kształcenia wyższego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fldChar w:fldCharType="separate"/>
      </w:r>
      <w:r w:rsidRPr="00DD16CE">
        <w:rPr>
          <w:noProof/>
        </w:rPr>
        <w:t>(por. Al-Turki i in., 2008, s. 214)</w:t>
      </w:r>
      <w:r>
        <w:fldChar w:fldCharType="end"/>
      </w:r>
      <w:r>
        <w:t xml:space="preserve">. W takim procesie, w ujęciu edukacyjnego łańcucha dostaw, rynek pracowników stanowi centralny punkt pomiędzy rynkiem pracy (pracodawcami) a różnymi stadiami systemu edukacji (por. </w:t>
      </w:r>
      <w:r>
        <w:fldChar w:fldCharType="begin"/>
      </w:r>
      <w:r>
        <w:instrText xml:space="preserve"> REF _Ref155519988 \h </w:instrText>
      </w:r>
      <w:r>
        <w:fldChar w:fldCharType="separate"/>
      </w:r>
      <w:r>
        <w:t xml:space="preserve">Rysunek </w:t>
      </w:r>
      <w:r>
        <w:rPr>
          <w:noProof/>
        </w:rPr>
        <w:t>22</w:t>
      </w:r>
      <w:r>
        <w:fldChar w:fldCharType="end"/>
      </w:r>
      <w:r>
        <w:t>).</w:t>
      </w:r>
    </w:p>
    <w:p w14:paraId="0D172FE7" w14:textId="77777777" w:rsidR="00831A07" w:rsidRDefault="00831A07" w:rsidP="00831A07">
      <w:pPr>
        <w:pStyle w:val="Rysunek"/>
      </w:pPr>
      <w:r>
        <w:rPr>
          <w:noProof/>
        </w:rPr>
        <w:drawing>
          <wp:inline distT="0" distB="0" distL="0" distR="0" wp14:anchorId="0B25E1D1" wp14:editId="4754D881">
            <wp:extent cx="5410220" cy="2520000"/>
            <wp:effectExtent l="0" t="0" r="0" b="0"/>
            <wp:docPr id="57646070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0220" cy="2520000"/>
                    </a:xfrm>
                    <a:prstGeom prst="rect">
                      <a:avLst/>
                    </a:prstGeom>
                    <a:noFill/>
                    <a:ln>
                      <a:noFill/>
                    </a:ln>
                  </pic:spPr>
                </pic:pic>
              </a:graphicData>
            </a:graphic>
          </wp:inline>
        </w:drawing>
      </w:r>
    </w:p>
    <w:p w14:paraId="4D956179" w14:textId="77777777" w:rsidR="00831A07" w:rsidRDefault="00831A07" w:rsidP="00831A07">
      <w:pPr>
        <w:pStyle w:val="Tytutabeli"/>
        <w:jc w:val="center"/>
      </w:pPr>
      <w:r>
        <w:t xml:space="preserve">Rysunek </w:t>
      </w:r>
      <w:r>
        <w:fldChar w:fldCharType="begin"/>
      </w:r>
      <w:r>
        <w:instrText xml:space="preserve"> SEQ Rysunek \* ARABIC </w:instrText>
      </w:r>
      <w:r>
        <w:fldChar w:fldCharType="separate"/>
      </w:r>
      <w:r>
        <w:rPr>
          <w:noProof/>
        </w:rPr>
        <w:t>22</w:t>
      </w:r>
      <w:r>
        <w:rPr>
          <w:noProof/>
        </w:rPr>
        <w:fldChar w:fldCharType="end"/>
      </w:r>
      <w:r>
        <w:rPr>
          <w:noProof/>
        </w:rPr>
        <w:t>.</w:t>
      </w:r>
      <w:r>
        <w:t xml:space="preserve"> Edukacyjny łańcuch dostaw</w:t>
      </w:r>
    </w:p>
    <w:p w14:paraId="76C92D67" w14:textId="77777777" w:rsidR="00831A07" w:rsidRPr="00D95B07" w:rsidRDefault="00831A07" w:rsidP="00831A07">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1EDFCF71" w14:textId="77777777" w:rsidR="00831A07" w:rsidRPr="003D25A9" w:rsidRDefault="00831A07" w:rsidP="00831A07">
      <w:r>
        <w:t xml:space="preserve">Koncepcja przedstawionego na Rysunku 22 edukacyjnego łańcucha dostaw jest w sposób oczywisty znacznym uproszczeniem realiów działalności uniwersyteckiej odnoszącym się jedynie do </w:t>
      </w:r>
      <w:r>
        <w:lastRenderedPageBreak/>
        <w:t>procesu kształcenia absolwentów pomijającym m. in.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 pracowników oraz różnymi uczestnikami systemu edukacji.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43B8A108" w14:textId="77777777" w:rsidR="00831A07" w:rsidRPr="00C0645D" w:rsidRDefault="00831A07" w:rsidP="00831A07">
      <w:r w:rsidRPr="00C0645D">
        <w:t xml:space="preserve">Przedstawione w </w:t>
      </w:r>
      <w:r>
        <w:t>Tabeli 53 propozycje technik identyfikacji i analizy interesariuszy mają na celu nie tylko uwidocznienie całego spektrum potencjalnych interesariuszy organizacji począwszy od zastosowania metody burzy mózgów. Prawdopodobnie znacznie bardziej wartościowym jest pogłębienie znajomości cech różnych grup,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mogą przybrać też inną postać, np. taką jak na Rysunku 24.</w:t>
      </w:r>
    </w:p>
    <w:p w14:paraId="1D069AD5" w14:textId="77777777" w:rsidR="00831A07" w:rsidRDefault="00831A07" w:rsidP="00831A07">
      <w:pPr>
        <w:pStyle w:val="Rysunek"/>
      </w:pPr>
      <w:r>
        <w:rPr>
          <w:noProof/>
        </w:rPr>
        <w:drawing>
          <wp:inline distT="0" distB="0" distL="0" distR="0" wp14:anchorId="6DD087A7" wp14:editId="73F0F2B3">
            <wp:extent cx="4320000" cy="2884624"/>
            <wp:effectExtent l="0" t="0" r="0" b="0"/>
            <wp:docPr id="229942700"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16E9893" w14:textId="77777777" w:rsidR="00831A07" w:rsidRPr="00C0645D" w:rsidRDefault="00831A07" w:rsidP="00831A07">
      <w:pPr>
        <w:pStyle w:val="Tytutabeli"/>
      </w:pPr>
      <w:r>
        <w:t xml:space="preserve">Rysunek </w:t>
      </w:r>
      <w:r>
        <w:fldChar w:fldCharType="begin"/>
      </w:r>
      <w:r>
        <w:instrText xml:space="preserve"> SEQ Rysunek \* ARABIC </w:instrText>
      </w:r>
      <w:r>
        <w:fldChar w:fldCharType="separate"/>
      </w:r>
      <w:r>
        <w:rPr>
          <w:noProof/>
        </w:rPr>
        <w:t>24</w:t>
      </w:r>
      <w:r>
        <w:rPr>
          <w:noProof/>
        </w:rPr>
        <w:fldChar w:fldCharType="end"/>
      </w:r>
      <w:r>
        <w:rPr>
          <w:noProof/>
        </w:rPr>
        <w:t>.</w:t>
      </w:r>
      <w:r>
        <w:t xml:space="preserve"> Przykładowa mapa interesariuszy uczelni</w:t>
      </w:r>
    </w:p>
    <w:p w14:paraId="2AE005E9" w14:textId="77777777" w:rsidR="00831A07" w:rsidRPr="00D95B07" w:rsidRDefault="00831A07" w:rsidP="00831A07">
      <w:pPr>
        <w:pStyle w:val="rdo"/>
        <w:rPr>
          <w:lang w:val="pl-PL"/>
        </w:rPr>
      </w:pPr>
      <w:r w:rsidRPr="00D95B07">
        <w:rPr>
          <w:lang w:val="pl-PL"/>
        </w:rPr>
        <w:t xml:space="preserve">Źródło: opracowanie własne na podstawie </w:t>
      </w:r>
      <w:r w:rsidRPr="00DF2CBA">
        <w:fldChar w:fldCharType="begin" w:fldLock="1"/>
      </w:r>
      <w:r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6F4F928F" w14:textId="77777777" w:rsidR="00831A07" w:rsidRPr="00D62AE5" w:rsidRDefault="00831A07" w:rsidP="00831A07">
      <w:r>
        <w:lastRenderedPageBreak/>
        <w:t>Przedstawiony przykład mapy interesariuszy dla uniwersytetu (</w:t>
      </w:r>
      <w:r>
        <w:fldChar w:fldCharType="begin"/>
      </w:r>
      <w:r>
        <w:instrText xml:space="preserve"> REF _Ref156672377 \h </w:instrText>
      </w:r>
      <w:r>
        <w:fldChar w:fldCharType="separate"/>
      </w:r>
      <w:r>
        <w:t xml:space="preserve">Rysunek </w:t>
      </w:r>
      <w:r>
        <w:rPr>
          <w:noProof/>
        </w:rPr>
        <w:t>24</w:t>
      </w:r>
      <w:r>
        <w:fldChar w:fldCharType="end"/>
      </w:r>
      <w:r>
        <w:t xml:space="preserve">) prezentuje ujęcie trzywymiarowego podziału interesariuszy na różne kategorie. Pierwszy odnosi się do rozróżnienia pomiędzy interesariuszami wewnętrznymi i zewnętrznymi uczelni. Wśród interesariuszy zewnętrznych są wyodrębnione dwie podkategorie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 Warto również podkreślić, że struktura i ostateczny kształt tego typu mapy mogą być różne od zaprezentowanego przykładu, gdyż różne uczelnie mogą mieć specyficzne uwarunkowania otoczenia i różne priorytety dla wyboru istotnych dla nich kategorii interesariuszy.</w:t>
      </w:r>
    </w:p>
    <w:p w14:paraId="5AB66CC3" w14:textId="77777777" w:rsidR="00831A07" w:rsidRDefault="00831A07" w:rsidP="00831A07">
      <w:r>
        <w:t>Celem analiz interesariuszy i podziału na kategorie jest obranie odpowiednich strategii działań wobec różnych grup. Na przykład korzystając z mapy siły (władzy) i zainteresowania (</w:t>
      </w:r>
      <w:r>
        <w:fldChar w:fldCharType="begin"/>
      </w:r>
      <w:r>
        <w:instrText xml:space="preserve"> REF _Ref156676558 \h </w:instrText>
      </w:r>
      <w:r>
        <w:fldChar w:fldCharType="separate"/>
      </w:r>
      <w:r>
        <w:t xml:space="preserve">Rysunek </w:t>
      </w:r>
      <w:r>
        <w:rPr>
          <w:noProof/>
        </w:rPr>
        <w:t>25</w:t>
      </w:r>
      <w:r>
        <w:fldChar w:fldCharType="end"/>
      </w:r>
      <w:r>
        <w:t>) można uzyskać podpowiedzi dla strategicznych kierunków działania. Zgodnie z tymi wskazaniami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wymagają działań o minimalnych nakładach, gdyż efekty większych nakładów będą dla uczelni niedostrzegalne.</w:t>
      </w:r>
    </w:p>
    <w:p w14:paraId="23775593" w14:textId="77777777" w:rsidR="00831A07" w:rsidRDefault="00831A07" w:rsidP="00831A07">
      <w:pPr>
        <w:pStyle w:val="Rysunek"/>
      </w:pPr>
      <w:r>
        <w:rPr>
          <w:noProof/>
        </w:rPr>
        <w:drawing>
          <wp:inline distT="0" distB="0" distL="0" distR="0" wp14:anchorId="7D9B9F8E" wp14:editId="56450564">
            <wp:extent cx="3257075" cy="2376000"/>
            <wp:effectExtent l="0" t="0" r="0" b="0"/>
            <wp:docPr id="104991300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7075" cy="2376000"/>
                    </a:xfrm>
                    <a:prstGeom prst="rect">
                      <a:avLst/>
                    </a:prstGeom>
                    <a:noFill/>
                    <a:ln>
                      <a:noFill/>
                    </a:ln>
                  </pic:spPr>
                </pic:pic>
              </a:graphicData>
            </a:graphic>
          </wp:inline>
        </w:drawing>
      </w:r>
    </w:p>
    <w:p w14:paraId="341AAEFC" w14:textId="77777777" w:rsidR="00831A07" w:rsidRPr="00D62AE5" w:rsidRDefault="00831A07" w:rsidP="00831A07">
      <w:pPr>
        <w:pStyle w:val="Tytutabeli"/>
      </w:pPr>
      <w:r>
        <w:t xml:space="preserve">Rysunek </w:t>
      </w:r>
      <w:r>
        <w:fldChar w:fldCharType="begin"/>
      </w:r>
      <w:r>
        <w:instrText xml:space="preserve"> SEQ Rysunek \* ARABIC </w:instrText>
      </w:r>
      <w:r>
        <w:fldChar w:fldCharType="separate"/>
      </w:r>
      <w:r>
        <w:rPr>
          <w:noProof/>
        </w:rPr>
        <w:t>25</w:t>
      </w:r>
      <w:r>
        <w:rPr>
          <w:noProof/>
        </w:rPr>
        <w:fldChar w:fldCharType="end"/>
      </w:r>
      <w:r>
        <w:rPr>
          <w:noProof/>
        </w:rPr>
        <w:t>.</w:t>
      </w:r>
      <w:r>
        <w:t xml:space="preserve"> Kierunki strategii działań wobec różnych interesariuszy w zależności od umiejscowienia na mapie siły (władzy) versus zainteresowanie</w:t>
      </w:r>
    </w:p>
    <w:p w14:paraId="7EB7D76E" w14:textId="77777777" w:rsidR="00831A07" w:rsidRPr="00D95B07" w:rsidRDefault="00831A07" w:rsidP="00831A07">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0B59B286" w14:textId="77777777" w:rsidR="00831A07" w:rsidRPr="00670476" w:rsidRDefault="00831A07" w:rsidP="00831A07">
      <w:r>
        <w:lastRenderedPageBreak/>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trafność treści oraz dopasowanie treści do docelowych odbiorców </w:t>
      </w:r>
      <w:r>
        <w:fldChar w:fldCharType="begin" w:fldLock="1"/>
      </w:r>
      <w: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fldChar w:fldCharType="separate"/>
      </w:r>
      <w:r w:rsidRPr="00670F35">
        <w:rPr>
          <w:noProof/>
        </w:rPr>
        <w:t>(Bragantini &amp; Matteo, 2017, s. 24)</w:t>
      </w:r>
      <w:r>
        <w:fldChar w:fldCharType="end"/>
      </w:r>
      <w:r>
        <w:t xml:space="preserve">. Kwestie poprawności gramatycznej i zastosowania odpowiedniego formatu komunikacji również będąc istotne nie odgrywają jednak tak istotnej roli dla skuteczności procesu komunikacji </w:t>
      </w:r>
      <w:r>
        <w:fldChar w:fldCharType="begin" w:fldLock="1"/>
      </w:r>
      <w: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fldChar w:fldCharType="separate"/>
      </w:r>
      <w:r w:rsidRPr="00670F35">
        <w:rPr>
          <w:noProof/>
        </w:rPr>
        <w:t>(Bragantini &amp; Matteo, 2017, s. 24)</w:t>
      </w:r>
      <w:r>
        <w:fldChar w:fldCharType="end"/>
      </w:r>
      <w:r>
        <w:t>.</w:t>
      </w:r>
    </w:p>
    <w:p w14:paraId="49C1657F" w14:textId="77777777" w:rsidR="00831A07" w:rsidRDefault="00831A07" w:rsidP="00831A07">
      <w:r>
        <w:t>Podejmując działania związane z angażowaniem i komunikacją z interesariuszami warto regularnie sprawdzać stopień dojrzałości działań wobec interesariuszy. Może do tego służyć kwestionariusz samooceny w zakresie relacji interesariuszami zaprezentowany w Tabeli 55</w:t>
      </w:r>
    </w:p>
    <w:p w14:paraId="1B5F8CE9" w14:textId="77777777" w:rsidR="00831A07" w:rsidRDefault="00831A07" w:rsidP="00831A07">
      <w:pPr>
        <w:pStyle w:val="Tytutabeli"/>
      </w:pPr>
      <w:r>
        <w:t xml:space="preserve">Tabela </w:t>
      </w:r>
      <w:r>
        <w:fldChar w:fldCharType="begin"/>
      </w:r>
      <w:r>
        <w:instrText xml:space="preserve"> SEQ Tabela \* ARABIC </w:instrText>
      </w:r>
      <w:r>
        <w:fldChar w:fldCharType="separate"/>
      </w:r>
      <w:r>
        <w:rPr>
          <w:noProof/>
        </w:rPr>
        <w:t>55</w:t>
      </w:r>
      <w:r>
        <w:rPr>
          <w:noProof/>
        </w:rPr>
        <w:fldChar w:fldCharType="end"/>
      </w:r>
      <w:r>
        <w:rPr>
          <w:noProof/>
        </w:rPr>
        <w:t>.</w:t>
      </w:r>
      <w:r>
        <w:t xml:space="preserve"> Kwestionariusz samooceny uczelni w zakresie relacji z interesariuszami</w:t>
      </w:r>
    </w:p>
    <w:tbl>
      <w:tblPr>
        <w:tblStyle w:val="TableGrid"/>
        <w:tblW w:w="9176" w:type="dxa"/>
        <w:tblLook w:val="04A0" w:firstRow="1" w:lastRow="0" w:firstColumn="1" w:lastColumn="0" w:noHBand="0" w:noVBand="1"/>
      </w:tblPr>
      <w:tblGrid>
        <w:gridCol w:w="510"/>
        <w:gridCol w:w="6236"/>
        <w:gridCol w:w="678"/>
        <w:gridCol w:w="678"/>
        <w:gridCol w:w="396"/>
        <w:gridCol w:w="678"/>
      </w:tblGrid>
      <w:tr w:rsidR="00831A07" w14:paraId="5E2CAB24" w14:textId="77777777" w:rsidTr="00E45F30">
        <w:trPr>
          <w:cantSplit/>
          <w:tblHeader/>
        </w:trPr>
        <w:tc>
          <w:tcPr>
            <w:tcW w:w="510" w:type="dxa"/>
            <w:vAlign w:val="center"/>
          </w:tcPr>
          <w:p w14:paraId="3BAD7CF8" w14:textId="77777777" w:rsidR="00831A07" w:rsidRPr="00032411" w:rsidRDefault="00831A07" w:rsidP="00E45F30">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09A00406" w14:textId="77777777" w:rsidR="00831A07" w:rsidRPr="00032411" w:rsidRDefault="00831A07" w:rsidP="00E45F30">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5AC70A0F" w14:textId="77777777" w:rsidR="00831A07" w:rsidRPr="00032411" w:rsidRDefault="00831A07" w:rsidP="00E45F30">
            <w:pPr>
              <w:pStyle w:val="TekstTabeli"/>
              <w:keepNext/>
              <w:rPr>
                <w:b/>
                <w:bCs w:val="0"/>
                <w:lang w:val="pl-PL"/>
              </w:rPr>
            </w:pPr>
            <w:proofErr w:type="spellStart"/>
            <w:r w:rsidRPr="00032411">
              <w:rPr>
                <w:b/>
                <w:bCs w:val="0"/>
                <w:lang w:val="pl-PL"/>
              </w:rPr>
              <w:t>Int</w:t>
            </w:r>
            <w:proofErr w:type="spellEnd"/>
            <w:r w:rsidRPr="00032411">
              <w:rPr>
                <w:b/>
                <w:bCs w:val="0"/>
                <w:lang w:val="pl-PL"/>
              </w:rPr>
              <w:t>. 1</w:t>
            </w:r>
            <w:r>
              <w:rPr>
                <w:b/>
                <w:bCs w:val="0"/>
                <w:lang w:val="pl-PL"/>
              </w:rPr>
              <w:br/>
              <w:t>[+/-]</w:t>
            </w:r>
          </w:p>
        </w:tc>
        <w:tc>
          <w:tcPr>
            <w:tcW w:w="678" w:type="dxa"/>
            <w:vAlign w:val="center"/>
          </w:tcPr>
          <w:p w14:paraId="20D9BDEA" w14:textId="77777777" w:rsidR="00831A07" w:rsidRPr="00032411" w:rsidRDefault="00831A07" w:rsidP="00E45F30">
            <w:pPr>
              <w:pStyle w:val="TekstTabeli"/>
              <w:keepNext/>
              <w:rPr>
                <w:b/>
                <w:bCs w:val="0"/>
                <w:lang w:val="pl-PL"/>
              </w:rPr>
            </w:pPr>
            <w:proofErr w:type="spellStart"/>
            <w:r w:rsidRPr="00032411">
              <w:rPr>
                <w:b/>
                <w:bCs w:val="0"/>
                <w:lang w:val="pl-PL"/>
              </w:rPr>
              <w:t>Int</w:t>
            </w:r>
            <w:proofErr w:type="spellEnd"/>
            <w:r w:rsidRPr="00032411">
              <w:rPr>
                <w:b/>
                <w:bCs w:val="0"/>
                <w:lang w:val="pl-PL"/>
              </w:rPr>
              <w:t>. 2</w:t>
            </w:r>
            <w:r>
              <w:rPr>
                <w:b/>
                <w:bCs w:val="0"/>
                <w:lang w:val="pl-PL"/>
              </w:rPr>
              <w:br/>
              <w:t>[+/-]</w:t>
            </w:r>
          </w:p>
        </w:tc>
        <w:tc>
          <w:tcPr>
            <w:tcW w:w="396" w:type="dxa"/>
            <w:vAlign w:val="center"/>
          </w:tcPr>
          <w:p w14:paraId="5C577307" w14:textId="77777777" w:rsidR="00831A07" w:rsidRPr="00032411" w:rsidRDefault="00831A07" w:rsidP="00E45F30">
            <w:pPr>
              <w:pStyle w:val="TekstTabeli"/>
              <w:keepNext/>
              <w:rPr>
                <w:b/>
                <w:bCs w:val="0"/>
                <w:lang w:val="pl-PL"/>
              </w:rPr>
            </w:pPr>
            <w:r w:rsidRPr="00032411">
              <w:rPr>
                <w:b/>
                <w:bCs w:val="0"/>
                <w:lang w:val="pl-PL"/>
              </w:rPr>
              <w:t>…</w:t>
            </w:r>
          </w:p>
        </w:tc>
        <w:tc>
          <w:tcPr>
            <w:tcW w:w="678" w:type="dxa"/>
            <w:vAlign w:val="center"/>
          </w:tcPr>
          <w:p w14:paraId="21E4B627" w14:textId="77777777" w:rsidR="00831A07" w:rsidRPr="00032411" w:rsidRDefault="00831A07" w:rsidP="00E45F30">
            <w:pPr>
              <w:pStyle w:val="TekstTabeli"/>
              <w:keepNext/>
              <w:rPr>
                <w:b/>
                <w:bCs w:val="0"/>
              </w:rPr>
            </w:pPr>
            <w:r w:rsidRPr="00032411">
              <w:rPr>
                <w:b/>
                <w:bCs w:val="0"/>
              </w:rPr>
              <w:t>Int. n</w:t>
            </w:r>
            <w:r>
              <w:rPr>
                <w:b/>
                <w:bCs w:val="0"/>
                <w:lang w:val="pl-PL"/>
              </w:rPr>
              <w:br/>
              <w:t>[+/-]</w:t>
            </w:r>
          </w:p>
        </w:tc>
      </w:tr>
      <w:tr w:rsidR="00831A07" w14:paraId="7F513CA4" w14:textId="77777777" w:rsidTr="00E45F30">
        <w:trPr>
          <w:cantSplit/>
        </w:trPr>
        <w:tc>
          <w:tcPr>
            <w:tcW w:w="510" w:type="dxa"/>
            <w:vAlign w:val="center"/>
          </w:tcPr>
          <w:p w14:paraId="72AE6E06" w14:textId="77777777" w:rsidR="00831A07" w:rsidRPr="0005178B" w:rsidRDefault="00831A07" w:rsidP="00E45F30">
            <w:pPr>
              <w:pStyle w:val="TekstTabeli"/>
              <w:jc w:val="center"/>
              <w:rPr>
                <w:lang w:val="pl-PL"/>
              </w:rPr>
            </w:pPr>
            <w:r>
              <w:rPr>
                <w:lang w:val="pl-PL"/>
              </w:rPr>
              <w:t>1.</w:t>
            </w:r>
          </w:p>
        </w:tc>
        <w:tc>
          <w:tcPr>
            <w:tcW w:w="6236" w:type="dxa"/>
          </w:tcPr>
          <w:p w14:paraId="28BFD63D" w14:textId="77777777" w:rsidR="00831A07" w:rsidRPr="00032411" w:rsidRDefault="00831A07" w:rsidP="00E45F30">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628AB7F4" w14:textId="77777777" w:rsidR="00831A07" w:rsidRPr="0005178B" w:rsidRDefault="00831A07" w:rsidP="00E45F30">
            <w:pPr>
              <w:pStyle w:val="TekstTabeli"/>
              <w:rPr>
                <w:lang w:val="pl-PL"/>
              </w:rPr>
            </w:pPr>
          </w:p>
        </w:tc>
        <w:tc>
          <w:tcPr>
            <w:tcW w:w="678" w:type="dxa"/>
          </w:tcPr>
          <w:p w14:paraId="7EBFE4A7" w14:textId="77777777" w:rsidR="00831A07" w:rsidRPr="0005178B" w:rsidRDefault="00831A07" w:rsidP="00E45F30">
            <w:pPr>
              <w:pStyle w:val="TekstTabeli"/>
              <w:rPr>
                <w:lang w:val="pl-PL"/>
              </w:rPr>
            </w:pPr>
          </w:p>
        </w:tc>
        <w:tc>
          <w:tcPr>
            <w:tcW w:w="396" w:type="dxa"/>
          </w:tcPr>
          <w:p w14:paraId="22B3D2C8" w14:textId="77777777" w:rsidR="00831A07" w:rsidRPr="0005178B" w:rsidRDefault="00831A07" w:rsidP="00E45F30">
            <w:pPr>
              <w:pStyle w:val="TekstTabeli"/>
              <w:rPr>
                <w:lang w:val="pl-PL"/>
              </w:rPr>
            </w:pPr>
          </w:p>
        </w:tc>
        <w:tc>
          <w:tcPr>
            <w:tcW w:w="678" w:type="dxa"/>
          </w:tcPr>
          <w:p w14:paraId="67A9FCB9" w14:textId="77777777" w:rsidR="00831A07" w:rsidRPr="00032411" w:rsidRDefault="00831A07" w:rsidP="00E45F30">
            <w:pPr>
              <w:pStyle w:val="TekstTabeli"/>
              <w:rPr>
                <w:lang w:val="pl-PL"/>
              </w:rPr>
            </w:pPr>
          </w:p>
        </w:tc>
      </w:tr>
      <w:tr w:rsidR="00831A07" w14:paraId="4E08EAD0" w14:textId="77777777" w:rsidTr="00E45F30">
        <w:trPr>
          <w:cantSplit/>
        </w:trPr>
        <w:tc>
          <w:tcPr>
            <w:tcW w:w="510" w:type="dxa"/>
            <w:vAlign w:val="center"/>
          </w:tcPr>
          <w:p w14:paraId="6A904DF2" w14:textId="77777777" w:rsidR="00831A07" w:rsidRPr="0005178B" w:rsidRDefault="00831A07" w:rsidP="00E45F30">
            <w:pPr>
              <w:pStyle w:val="TekstTabeli"/>
              <w:jc w:val="center"/>
              <w:rPr>
                <w:lang w:val="pl-PL"/>
              </w:rPr>
            </w:pPr>
            <w:r>
              <w:rPr>
                <w:lang w:val="pl-PL"/>
              </w:rPr>
              <w:t>2.</w:t>
            </w:r>
          </w:p>
        </w:tc>
        <w:tc>
          <w:tcPr>
            <w:tcW w:w="6236" w:type="dxa"/>
          </w:tcPr>
          <w:p w14:paraId="3D0B2C2F" w14:textId="77777777" w:rsidR="00831A07" w:rsidRPr="0005178B" w:rsidRDefault="00831A07" w:rsidP="00E45F30">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70AAD6CC" w14:textId="77777777" w:rsidR="00831A07" w:rsidRPr="0005178B" w:rsidRDefault="00831A07" w:rsidP="00E45F30">
            <w:pPr>
              <w:pStyle w:val="TekstTabeli"/>
              <w:rPr>
                <w:lang w:val="pl-PL"/>
              </w:rPr>
            </w:pPr>
          </w:p>
        </w:tc>
        <w:tc>
          <w:tcPr>
            <w:tcW w:w="678" w:type="dxa"/>
          </w:tcPr>
          <w:p w14:paraId="64FF3423" w14:textId="77777777" w:rsidR="00831A07" w:rsidRPr="0005178B" w:rsidRDefault="00831A07" w:rsidP="00E45F30">
            <w:pPr>
              <w:pStyle w:val="TekstTabeli"/>
              <w:rPr>
                <w:lang w:val="pl-PL"/>
              </w:rPr>
            </w:pPr>
          </w:p>
        </w:tc>
        <w:tc>
          <w:tcPr>
            <w:tcW w:w="396" w:type="dxa"/>
          </w:tcPr>
          <w:p w14:paraId="2D800F70" w14:textId="77777777" w:rsidR="00831A07" w:rsidRPr="0005178B" w:rsidRDefault="00831A07" w:rsidP="00E45F30">
            <w:pPr>
              <w:pStyle w:val="TekstTabeli"/>
              <w:rPr>
                <w:lang w:val="pl-PL"/>
              </w:rPr>
            </w:pPr>
          </w:p>
        </w:tc>
        <w:tc>
          <w:tcPr>
            <w:tcW w:w="678" w:type="dxa"/>
          </w:tcPr>
          <w:p w14:paraId="24DD04AB" w14:textId="77777777" w:rsidR="00831A07" w:rsidRPr="00032411" w:rsidRDefault="00831A07" w:rsidP="00E45F30">
            <w:pPr>
              <w:pStyle w:val="TekstTabeli"/>
              <w:rPr>
                <w:lang w:val="pl-PL"/>
              </w:rPr>
            </w:pPr>
          </w:p>
        </w:tc>
      </w:tr>
      <w:tr w:rsidR="00831A07" w14:paraId="07674844" w14:textId="77777777" w:rsidTr="00E45F30">
        <w:trPr>
          <w:cantSplit/>
        </w:trPr>
        <w:tc>
          <w:tcPr>
            <w:tcW w:w="510" w:type="dxa"/>
            <w:vAlign w:val="center"/>
          </w:tcPr>
          <w:p w14:paraId="47250D78" w14:textId="77777777" w:rsidR="00831A07" w:rsidRPr="0005178B" w:rsidRDefault="00831A07" w:rsidP="00E45F30">
            <w:pPr>
              <w:pStyle w:val="TekstTabeli"/>
              <w:jc w:val="center"/>
              <w:rPr>
                <w:lang w:val="pl-PL"/>
              </w:rPr>
            </w:pPr>
            <w:r>
              <w:rPr>
                <w:lang w:val="pl-PL"/>
              </w:rPr>
              <w:t>3.</w:t>
            </w:r>
          </w:p>
        </w:tc>
        <w:tc>
          <w:tcPr>
            <w:tcW w:w="6236" w:type="dxa"/>
          </w:tcPr>
          <w:p w14:paraId="7382A19D" w14:textId="77777777" w:rsidR="00831A07" w:rsidRPr="0005178B" w:rsidRDefault="00831A07" w:rsidP="00E45F30">
            <w:pPr>
              <w:pStyle w:val="TekstTabeli"/>
              <w:rPr>
                <w:lang w:val="pl-PL"/>
              </w:rPr>
            </w:pPr>
            <w:r w:rsidRPr="00032411">
              <w:rPr>
                <w:lang w:val="pl-PL"/>
              </w:rPr>
              <w:t>Czy interesariusze mają dostęp do danych osoby odpowiedzialnej za relacje z interesariuszem?</w:t>
            </w:r>
          </w:p>
        </w:tc>
        <w:tc>
          <w:tcPr>
            <w:tcW w:w="678" w:type="dxa"/>
          </w:tcPr>
          <w:p w14:paraId="757EE8E3" w14:textId="77777777" w:rsidR="00831A07" w:rsidRPr="0005178B" w:rsidRDefault="00831A07" w:rsidP="00E45F30">
            <w:pPr>
              <w:pStyle w:val="TekstTabeli"/>
              <w:rPr>
                <w:lang w:val="pl-PL"/>
              </w:rPr>
            </w:pPr>
          </w:p>
        </w:tc>
        <w:tc>
          <w:tcPr>
            <w:tcW w:w="678" w:type="dxa"/>
          </w:tcPr>
          <w:p w14:paraId="20B93930" w14:textId="77777777" w:rsidR="00831A07" w:rsidRPr="0005178B" w:rsidRDefault="00831A07" w:rsidP="00E45F30">
            <w:pPr>
              <w:pStyle w:val="TekstTabeli"/>
              <w:rPr>
                <w:lang w:val="pl-PL"/>
              </w:rPr>
            </w:pPr>
          </w:p>
        </w:tc>
        <w:tc>
          <w:tcPr>
            <w:tcW w:w="396" w:type="dxa"/>
          </w:tcPr>
          <w:p w14:paraId="7CD3AF7D" w14:textId="77777777" w:rsidR="00831A07" w:rsidRPr="0005178B" w:rsidRDefault="00831A07" w:rsidP="00E45F30">
            <w:pPr>
              <w:pStyle w:val="TekstTabeli"/>
              <w:rPr>
                <w:lang w:val="pl-PL"/>
              </w:rPr>
            </w:pPr>
          </w:p>
        </w:tc>
        <w:tc>
          <w:tcPr>
            <w:tcW w:w="678" w:type="dxa"/>
          </w:tcPr>
          <w:p w14:paraId="6000526F" w14:textId="77777777" w:rsidR="00831A07" w:rsidRPr="00032411" w:rsidRDefault="00831A07" w:rsidP="00E45F30">
            <w:pPr>
              <w:pStyle w:val="TekstTabeli"/>
              <w:rPr>
                <w:lang w:val="pl-PL"/>
              </w:rPr>
            </w:pPr>
          </w:p>
        </w:tc>
      </w:tr>
      <w:tr w:rsidR="00831A07" w14:paraId="58C6CEB2" w14:textId="77777777" w:rsidTr="00E45F30">
        <w:trPr>
          <w:cantSplit/>
        </w:trPr>
        <w:tc>
          <w:tcPr>
            <w:tcW w:w="510" w:type="dxa"/>
            <w:vAlign w:val="center"/>
          </w:tcPr>
          <w:p w14:paraId="204C0750" w14:textId="77777777" w:rsidR="00831A07" w:rsidRPr="0005178B" w:rsidRDefault="00831A07" w:rsidP="00E45F30">
            <w:pPr>
              <w:pStyle w:val="TekstTabeli"/>
              <w:jc w:val="center"/>
              <w:rPr>
                <w:lang w:val="pl-PL"/>
              </w:rPr>
            </w:pPr>
            <w:r>
              <w:rPr>
                <w:lang w:val="pl-PL"/>
              </w:rPr>
              <w:t>4.</w:t>
            </w:r>
          </w:p>
        </w:tc>
        <w:tc>
          <w:tcPr>
            <w:tcW w:w="6236" w:type="dxa"/>
          </w:tcPr>
          <w:p w14:paraId="1FC13ACB" w14:textId="77777777" w:rsidR="00831A07" w:rsidRPr="0005178B" w:rsidRDefault="00831A07" w:rsidP="00E45F30">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Pr>
                <w:lang w:val="pl-PL"/>
              </w:rPr>
              <w:br/>
            </w:r>
            <w:r w:rsidRPr="00032411">
              <w:rPr>
                <w:lang w:val="pl-PL"/>
              </w:rPr>
              <w:t>interesariuszy</w:t>
            </w:r>
            <w:r>
              <w:rPr>
                <w:lang w:val="pl-PL"/>
              </w:rPr>
              <w:t>?</w:t>
            </w:r>
          </w:p>
        </w:tc>
        <w:tc>
          <w:tcPr>
            <w:tcW w:w="678" w:type="dxa"/>
          </w:tcPr>
          <w:p w14:paraId="52F93019" w14:textId="77777777" w:rsidR="00831A07" w:rsidRPr="0005178B" w:rsidRDefault="00831A07" w:rsidP="00E45F30">
            <w:pPr>
              <w:pStyle w:val="TekstTabeli"/>
              <w:rPr>
                <w:lang w:val="pl-PL"/>
              </w:rPr>
            </w:pPr>
          </w:p>
        </w:tc>
        <w:tc>
          <w:tcPr>
            <w:tcW w:w="678" w:type="dxa"/>
          </w:tcPr>
          <w:p w14:paraId="3CB70B52" w14:textId="77777777" w:rsidR="00831A07" w:rsidRPr="0005178B" w:rsidRDefault="00831A07" w:rsidP="00E45F30">
            <w:pPr>
              <w:pStyle w:val="TekstTabeli"/>
              <w:rPr>
                <w:lang w:val="pl-PL"/>
              </w:rPr>
            </w:pPr>
          </w:p>
        </w:tc>
        <w:tc>
          <w:tcPr>
            <w:tcW w:w="396" w:type="dxa"/>
          </w:tcPr>
          <w:p w14:paraId="553A1344" w14:textId="77777777" w:rsidR="00831A07" w:rsidRPr="0005178B" w:rsidRDefault="00831A07" w:rsidP="00E45F30">
            <w:pPr>
              <w:pStyle w:val="TekstTabeli"/>
              <w:rPr>
                <w:lang w:val="pl-PL"/>
              </w:rPr>
            </w:pPr>
          </w:p>
        </w:tc>
        <w:tc>
          <w:tcPr>
            <w:tcW w:w="678" w:type="dxa"/>
          </w:tcPr>
          <w:p w14:paraId="300206AC" w14:textId="77777777" w:rsidR="00831A07" w:rsidRPr="00032411" w:rsidRDefault="00831A07" w:rsidP="00E45F30">
            <w:pPr>
              <w:pStyle w:val="TekstTabeli"/>
              <w:rPr>
                <w:lang w:val="pl-PL"/>
              </w:rPr>
            </w:pPr>
          </w:p>
        </w:tc>
      </w:tr>
      <w:tr w:rsidR="00831A07" w14:paraId="67BBF7B3" w14:textId="77777777" w:rsidTr="00E45F30">
        <w:trPr>
          <w:cantSplit/>
        </w:trPr>
        <w:tc>
          <w:tcPr>
            <w:tcW w:w="510" w:type="dxa"/>
            <w:vAlign w:val="center"/>
          </w:tcPr>
          <w:p w14:paraId="5DF4772D" w14:textId="77777777" w:rsidR="00831A07" w:rsidRPr="0005178B" w:rsidRDefault="00831A07" w:rsidP="00E45F30">
            <w:pPr>
              <w:pStyle w:val="TekstTabeli"/>
              <w:jc w:val="center"/>
              <w:rPr>
                <w:lang w:val="pl-PL"/>
              </w:rPr>
            </w:pPr>
            <w:r>
              <w:rPr>
                <w:lang w:val="pl-PL"/>
              </w:rPr>
              <w:t>5.</w:t>
            </w:r>
          </w:p>
        </w:tc>
        <w:tc>
          <w:tcPr>
            <w:tcW w:w="6236" w:type="dxa"/>
          </w:tcPr>
          <w:p w14:paraId="068CE480" w14:textId="77777777" w:rsidR="00831A07" w:rsidRPr="0005178B" w:rsidRDefault="00831A07" w:rsidP="00E45F30">
            <w:pPr>
              <w:pStyle w:val="TekstTabeli"/>
              <w:rPr>
                <w:lang w:val="pl-PL"/>
              </w:rPr>
            </w:pPr>
            <w:r w:rsidRPr="00032411">
              <w:rPr>
                <w:lang w:val="pl-PL"/>
              </w:rPr>
              <w:t>Czy opracowano politykę zaangażowania interesariuszy?</w:t>
            </w:r>
          </w:p>
        </w:tc>
        <w:tc>
          <w:tcPr>
            <w:tcW w:w="678" w:type="dxa"/>
          </w:tcPr>
          <w:p w14:paraId="6626AC3C" w14:textId="77777777" w:rsidR="00831A07" w:rsidRPr="0005178B" w:rsidRDefault="00831A07" w:rsidP="00E45F30">
            <w:pPr>
              <w:pStyle w:val="TekstTabeli"/>
              <w:rPr>
                <w:lang w:val="pl-PL"/>
              </w:rPr>
            </w:pPr>
          </w:p>
        </w:tc>
        <w:tc>
          <w:tcPr>
            <w:tcW w:w="678" w:type="dxa"/>
          </w:tcPr>
          <w:p w14:paraId="74AA5A4D" w14:textId="77777777" w:rsidR="00831A07" w:rsidRPr="0005178B" w:rsidRDefault="00831A07" w:rsidP="00E45F30">
            <w:pPr>
              <w:pStyle w:val="TekstTabeli"/>
              <w:rPr>
                <w:lang w:val="pl-PL"/>
              </w:rPr>
            </w:pPr>
          </w:p>
        </w:tc>
        <w:tc>
          <w:tcPr>
            <w:tcW w:w="396" w:type="dxa"/>
          </w:tcPr>
          <w:p w14:paraId="46573A60" w14:textId="77777777" w:rsidR="00831A07" w:rsidRPr="0005178B" w:rsidRDefault="00831A07" w:rsidP="00E45F30">
            <w:pPr>
              <w:pStyle w:val="TekstTabeli"/>
              <w:rPr>
                <w:lang w:val="pl-PL"/>
              </w:rPr>
            </w:pPr>
          </w:p>
        </w:tc>
        <w:tc>
          <w:tcPr>
            <w:tcW w:w="678" w:type="dxa"/>
          </w:tcPr>
          <w:p w14:paraId="1B675F33" w14:textId="77777777" w:rsidR="00831A07" w:rsidRPr="00032411" w:rsidRDefault="00831A07" w:rsidP="00E45F30">
            <w:pPr>
              <w:pStyle w:val="TekstTabeli"/>
              <w:rPr>
                <w:lang w:val="pl-PL"/>
              </w:rPr>
            </w:pPr>
          </w:p>
        </w:tc>
      </w:tr>
      <w:tr w:rsidR="00831A07" w14:paraId="4AE22909" w14:textId="77777777" w:rsidTr="00E45F30">
        <w:trPr>
          <w:cantSplit/>
        </w:trPr>
        <w:tc>
          <w:tcPr>
            <w:tcW w:w="510" w:type="dxa"/>
            <w:vAlign w:val="center"/>
          </w:tcPr>
          <w:p w14:paraId="311A7581" w14:textId="77777777" w:rsidR="00831A07" w:rsidRPr="0005178B" w:rsidRDefault="00831A07" w:rsidP="00E45F30">
            <w:pPr>
              <w:pStyle w:val="TekstTabeli"/>
              <w:jc w:val="center"/>
              <w:rPr>
                <w:lang w:val="pl-PL"/>
              </w:rPr>
            </w:pPr>
            <w:r>
              <w:rPr>
                <w:lang w:val="pl-PL"/>
              </w:rPr>
              <w:t>6.</w:t>
            </w:r>
          </w:p>
        </w:tc>
        <w:tc>
          <w:tcPr>
            <w:tcW w:w="6236" w:type="dxa"/>
          </w:tcPr>
          <w:p w14:paraId="5F1AA9C8" w14:textId="77777777" w:rsidR="00831A07" w:rsidRPr="0005178B" w:rsidRDefault="00831A07" w:rsidP="00E45F30">
            <w:pPr>
              <w:pStyle w:val="TekstTabeli"/>
              <w:rPr>
                <w:lang w:val="pl-PL"/>
              </w:rPr>
            </w:pPr>
            <w:r w:rsidRPr="00032411">
              <w:rPr>
                <w:lang w:val="pl-PL"/>
              </w:rPr>
              <w:t xml:space="preserve">Czy istnieją metody sprawdzania skuteczności współpracy </w:t>
            </w:r>
            <w:r>
              <w:rPr>
                <w:lang w:val="pl-PL"/>
              </w:rPr>
              <w:br/>
            </w:r>
            <w:r w:rsidRPr="00032411">
              <w:rPr>
                <w:lang w:val="pl-PL"/>
              </w:rPr>
              <w:t>z interesariuszem?</w:t>
            </w:r>
          </w:p>
        </w:tc>
        <w:tc>
          <w:tcPr>
            <w:tcW w:w="678" w:type="dxa"/>
          </w:tcPr>
          <w:p w14:paraId="1CF04848" w14:textId="77777777" w:rsidR="00831A07" w:rsidRPr="0005178B" w:rsidRDefault="00831A07" w:rsidP="00E45F30">
            <w:pPr>
              <w:pStyle w:val="TekstTabeli"/>
              <w:rPr>
                <w:lang w:val="pl-PL"/>
              </w:rPr>
            </w:pPr>
          </w:p>
        </w:tc>
        <w:tc>
          <w:tcPr>
            <w:tcW w:w="678" w:type="dxa"/>
          </w:tcPr>
          <w:p w14:paraId="4911B7D7" w14:textId="77777777" w:rsidR="00831A07" w:rsidRPr="0005178B" w:rsidRDefault="00831A07" w:rsidP="00E45F30">
            <w:pPr>
              <w:pStyle w:val="TekstTabeli"/>
              <w:rPr>
                <w:lang w:val="pl-PL"/>
              </w:rPr>
            </w:pPr>
          </w:p>
        </w:tc>
        <w:tc>
          <w:tcPr>
            <w:tcW w:w="396" w:type="dxa"/>
          </w:tcPr>
          <w:p w14:paraId="47C68A19" w14:textId="77777777" w:rsidR="00831A07" w:rsidRPr="0005178B" w:rsidRDefault="00831A07" w:rsidP="00E45F30">
            <w:pPr>
              <w:pStyle w:val="TekstTabeli"/>
              <w:rPr>
                <w:lang w:val="pl-PL"/>
              </w:rPr>
            </w:pPr>
          </w:p>
        </w:tc>
        <w:tc>
          <w:tcPr>
            <w:tcW w:w="678" w:type="dxa"/>
          </w:tcPr>
          <w:p w14:paraId="26ACB681" w14:textId="77777777" w:rsidR="00831A07" w:rsidRPr="00032411" w:rsidRDefault="00831A07" w:rsidP="00E45F30">
            <w:pPr>
              <w:pStyle w:val="TekstTabeli"/>
              <w:rPr>
                <w:lang w:val="pl-PL"/>
              </w:rPr>
            </w:pPr>
          </w:p>
        </w:tc>
      </w:tr>
      <w:tr w:rsidR="00831A07" w14:paraId="71067CC6" w14:textId="77777777" w:rsidTr="00E45F30">
        <w:trPr>
          <w:cantSplit/>
        </w:trPr>
        <w:tc>
          <w:tcPr>
            <w:tcW w:w="510" w:type="dxa"/>
            <w:vAlign w:val="center"/>
          </w:tcPr>
          <w:p w14:paraId="614D249F" w14:textId="77777777" w:rsidR="00831A07" w:rsidRPr="0005178B" w:rsidRDefault="00831A07" w:rsidP="00E45F30">
            <w:pPr>
              <w:pStyle w:val="TekstTabeli"/>
              <w:jc w:val="center"/>
              <w:rPr>
                <w:lang w:val="pl-PL"/>
              </w:rPr>
            </w:pPr>
            <w:r>
              <w:rPr>
                <w:lang w:val="pl-PL"/>
              </w:rPr>
              <w:t>7.</w:t>
            </w:r>
          </w:p>
        </w:tc>
        <w:tc>
          <w:tcPr>
            <w:tcW w:w="6236" w:type="dxa"/>
          </w:tcPr>
          <w:p w14:paraId="6782C63F" w14:textId="77777777" w:rsidR="00831A07" w:rsidRPr="0005178B" w:rsidRDefault="00831A07" w:rsidP="00E45F30">
            <w:pPr>
              <w:pStyle w:val="TekstTabeli"/>
              <w:rPr>
                <w:lang w:val="pl-PL"/>
              </w:rPr>
            </w:pPr>
            <w:r w:rsidRPr="00032411">
              <w:rPr>
                <w:lang w:val="pl-PL"/>
              </w:rPr>
              <w:t>Czy interesariusze rozumieją</w:t>
            </w:r>
            <w:r>
              <w:rPr>
                <w:lang w:val="pl-PL"/>
              </w:rPr>
              <w:t xml:space="preserve"> </w:t>
            </w:r>
            <w:r w:rsidRPr="00032411">
              <w:rPr>
                <w:lang w:val="pl-PL"/>
              </w:rPr>
              <w:t>proces podejmowania decyzji</w:t>
            </w:r>
            <w:r>
              <w:rPr>
                <w:lang w:val="pl-PL"/>
              </w:rPr>
              <w:t xml:space="preserve"> na uczelni</w:t>
            </w:r>
            <w:r w:rsidRPr="00032411">
              <w:rPr>
                <w:lang w:val="pl-PL"/>
              </w:rPr>
              <w:t>?</w:t>
            </w:r>
          </w:p>
        </w:tc>
        <w:tc>
          <w:tcPr>
            <w:tcW w:w="678" w:type="dxa"/>
          </w:tcPr>
          <w:p w14:paraId="1EFC3A9A" w14:textId="77777777" w:rsidR="00831A07" w:rsidRPr="0005178B" w:rsidRDefault="00831A07" w:rsidP="00E45F30">
            <w:pPr>
              <w:pStyle w:val="TekstTabeli"/>
              <w:rPr>
                <w:lang w:val="pl-PL"/>
              </w:rPr>
            </w:pPr>
          </w:p>
        </w:tc>
        <w:tc>
          <w:tcPr>
            <w:tcW w:w="678" w:type="dxa"/>
          </w:tcPr>
          <w:p w14:paraId="4D60E602" w14:textId="77777777" w:rsidR="00831A07" w:rsidRPr="0005178B" w:rsidRDefault="00831A07" w:rsidP="00E45F30">
            <w:pPr>
              <w:pStyle w:val="TekstTabeli"/>
              <w:rPr>
                <w:lang w:val="pl-PL"/>
              </w:rPr>
            </w:pPr>
          </w:p>
        </w:tc>
        <w:tc>
          <w:tcPr>
            <w:tcW w:w="396" w:type="dxa"/>
          </w:tcPr>
          <w:p w14:paraId="1964C02F" w14:textId="77777777" w:rsidR="00831A07" w:rsidRPr="0005178B" w:rsidRDefault="00831A07" w:rsidP="00E45F30">
            <w:pPr>
              <w:pStyle w:val="TekstTabeli"/>
              <w:rPr>
                <w:lang w:val="pl-PL"/>
              </w:rPr>
            </w:pPr>
          </w:p>
        </w:tc>
        <w:tc>
          <w:tcPr>
            <w:tcW w:w="678" w:type="dxa"/>
          </w:tcPr>
          <w:p w14:paraId="492D7C4D" w14:textId="77777777" w:rsidR="00831A07" w:rsidRPr="00032411" w:rsidRDefault="00831A07" w:rsidP="00E45F30">
            <w:pPr>
              <w:pStyle w:val="TekstTabeli"/>
              <w:rPr>
                <w:lang w:val="pl-PL"/>
              </w:rPr>
            </w:pPr>
          </w:p>
        </w:tc>
      </w:tr>
      <w:tr w:rsidR="00831A07" w14:paraId="55F6A825" w14:textId="77777777" w:rsidTr="00E45F30">
        <w:trPr>
          <w:cantSplit/>
        </w:trPr>
        <w:tc>
          <w:tcPr>
            <w:tcW w:w="510" w:type="dxa"/>
            <w:vAlign w:val="center"/>
          </w:tcPr>
          <w:p w14:paraId="20ED99DD" w14:textId="77777777" w:rsidR="00831A07" w:rsidRDefault="00831A07" w:rsidP="00E45F30">
            <w:pPr>
              <w:pStyle w:val="TekstTabeli"/>
              <w:jc w:val="center"/>
            </w:pPr>
            <w:r>
              <w:t>8.</w:t>
            </w:r>
          </w:p>
        </w:tc>
        <w:tc>
          <w:tcPr>
            <w:tcW w:w="6236" w:type="dxa"/>
          </w:tcPr>
          <w:p w14:paraId="56347658" w14:textId="77777777" w:rsidR="00831A07" w:rsidRPr="00032411" w:rsidRDefault="00831A07" w:rsidP="00E45F30">
            <w:pPr>
              <w:pStyle w:val="TekstTabeli"/>
              <w:tabs>
                <w:tab w:val="left" w:pos="373"/>
              </w:tabs>
              <w:rPr>
                <w:lang w:val="pl-PL"/>
              </w:rPr>
            </w:pPr>
            <w:r w:rsidRPr="00032411">
              <w:rPr>
                <w:lang w:val="pl-PL"/>
              </w:rPr>
              <w:t xml:space="preserve">Czy interesariusze są zaangażowani w fazę opracowywania </w:t>
            </w:r>
            <w:r>
              <w:rPr>
                <w:lang w:val="pl-PL"/>
              </w:rPr>
              <w:t xml:space="preserve">zmian </w:t>
            </w:r>
            <w:r>
              <w:rPr>
                <w:lang w:val="pl-PL"/>
              </w:rPr>
              <w:br/>
              <w:t>(rozwiązań)</w:t>
            </w:r>
            <w:r w:rsidRPr="00032411">
              <w:rPr>
                <w:lang w:val="pl-PL"/>
              </w:rPr>
              <w:t>?</w:t>
            </w:r>
          </w:p>
        </w:tc>
        <w:tc>
          <w:tcPr>
            <w:tcW w:w="678" w:type="dxa"/>
          </w:tcPr>
          <w:p w14:paraId="35ACFD9D" w14:textId="77777777" w:rsidR="00831A07" w:rsidRPr="00032411" w:rsidRDefault="00831A07" w:rsidP="00E45F30">
            <w:pPr>
              <w:pStyle w:val="TekstTabeli"/>
              <w:rPr>
                <w:lang w:val="pl-PL"/>
              </w:rPr>
            </w:pPr>
          </w:p>
        </w:tc>
        <w:tc>
          <w:tcPr>
            <w:tcW w:w="678" w:type="dxa"/>
          </w:tcPr>
          <w:p w14:paraId="488A3C3D" w14:textId="77777777" w:rsidR="00831A07" w:rsidRPr="00032411" w:rsidRDefault="00831A07" w:rsidP="00E45F30">
            <w:pPr>
              <w:pStyle w:val="TekstTabeli"/>
              <w:rPr>
                <w:lang w:val="pl-PL"/>
              </w:rPr>
            </w:pPr>
          </w:p>
        </w:tc>
        <w:tc>
          <w:tcPr>
            <w:tcW w:w="396" w:type="dxa"/>
          </w:tcPr>
          <w:p w14:paraId="7A35BF95" w14:textId="77777777" w:rsidR="00831A07" w:rsidRPr="00032411" w:rsidRDefault="00831A07" w:rsidP="00E45F30">
            <w:pPr>
              <w:pStyle w:val="TekstTabeli"/>
              <w:rPr>
                <w:lang w:val="pl-PL"/>
              </w:rPr>
            </w:pPr>
          </w:p>
        </w:tc>
        <w:tc>
          <w:tcPr>
            <w:tcW w:w="678" w:type="dxa"/>
          </w:tcPr>
          <w:p w14:paraId="7B03A5A5" w14:textId="77777777" w:rsidR="00831A07" w:rsidRPr="00032411" w:rsidRDefault="00831A07" w:rsidP="00E45F30">
            <w:pPr>
              <w:pStyle w:val="TekstTabeli"/>
              <w:rPr>
                <w:lang w:val="pl-PL"/>
              </w:rPr>
            </w:pPr>
          </w:p>
        </w:tc>
      </w:tr>
      <w:tr w:rsidR="00831A07" w14:paraId="2FEFC010" w14:textId="77777777" w:rsidTr="00E45F30">
        <w:trPr>
          <w:cantSplit/>
        </w:trPr>
        <w:tc>
          <w:tcPr>
            <w:tcW w:w="510" w:type="dxa"/>
            <w:vAlign w:val="center"/>
          </w:tcPr>
          <w:p w14:paraId="729D815C" w14:textId="77777777" w:rsidR="00831A07" w:rsidRDefault="00831A07" w:rsidP="00E45F30">
            <w:pPr>
              <w:pStyle w:val="TekstTabeli"/>
              <w:jc w:val="center"/>
            </w:pPr>
            <w:r>
              <w:t>9.</w:t>
            </w:r>
          </w:p>
        </w:tc>
        <w:tc>
          <w:tcPr>
            <w:tcW w:w="6236" w:type="dxa"/>
          </w:tcPr>
          <w:p w14:paraId="1F78922C" w14:textId="77777777" w:rsidR="00831A07" w:rsidRPr="00032411" w:rsidRDefault="00831A07" w:rsidP="00E45F30">
            <w:pPr>
              <w:pStyle w:val="TekstTabeli"/>
              <w:rPr>
                <w:lang w:val="pl-PL"/>
              </w:rPr>
            </w:pPr>
            <w:r w:rsidRPr="00032411">
              <w:rPr>
                <w:lang w:val="pl-PL"/>
              </w:rPr>
              <w:t>Czy dokumentuje się spotkania z interesariuszem?</w:t>
            </w:r>
          </w:p>
        </w:tc>
        <w:tc>
          <w:tcPr>
            <w:tcW w:w="678" w:type="dxa"/>
          </w:tcPr>
          <w:p w14:paraId="6F8C5D40" w14:textId="77777777" w:rsidR="00831A07" w:rsidRPr="00032411" w:rsidRDefault="00831A07" w:rsidP="00E45F30">
            <w:pPr>
              <w:pStyle w:val="TekstTabeli"/>
              <w:rPr>
                <w:lang w:val="pl-PL"/>
              </w:rPr>
            </w:pPr>
          </w:p>
        </w:tc>
        <w:tc>
          <w:tcPr>
            <w:tcW w:w="678" w:type="dxa"/>
          </w:tcPr>
          <w:p w14:paraId="76E25416" w14:textId="77777777" w:rsidR="00831A07" w:rsidRPr="00032411" w:rsidRDefault="00831A07" w:rsidP="00E45F30">
            <w:pPr>
              <w:pStyle w:val="TekstTabeli"/>
              <w:rPr>
                <w:lang w:val="pl-PL"/>
              </w:rPr>
            </w:pPr>
          </w:p>
        </w:tc>
        <w:tc>
          <w:tcPr>
            <w:tcW w:w="396" w:type="dxa"/>
          </w:tcPr>
          <w:p w14:paraId="63C0C94D" w14:textId="77777777" w:rsidR="00831A07" w:rsidRPr="00032411" w:rsidRDefault="00831A07" w:rsidP="00E45F30">
            <w:pPr>
              <w:pStyle w:val="TekstTabeli"/>
              <w:rPr>
                <w:lang w:val="pl-PL"/>
              </w:rPr>
            </w:pPr>
          </w:p>
        </w:tc>
        <w:tc>
          <w:tcPr>
            <w:tcW w:w="678" w:type="dxa"/>
          </w:tcPr>
          <w:p w14:paraId="75F76BCE" w14:textId="77777777" w:rsidR="00831A07" w:rsidRPr="00032411" w:rsidRDefault="00831A07" w:rsidP="00E45F30">
            <w:pPr>
              <w:pStyle w:val="TekstTabeli"/>
              <w:rPr>
                <w:lang w:val="pl-PL"/>
              </w:rPr>
            </w:pPr>
          </w:p>
        </w:tc>
      </w:tr>
      <w:tr w:rsidR="00831A07" w14:paraId="44109775" w14:textId="77777777" w:rsidTr="00E45F30">
        <w:trPr>
          <w:cantSplit/>
        </w:trPr>
        <w:tc>
          <w:tcPr>
            <w:tcW w:w="510" w:type="dxa"/>
            <w:vAlign w:val="center"/>
          </w:tcPr>
          <w:p w14:paraId="1BA7F3F7" w14:textId="77777777" w:rsidR="00831A07" w:rsidRDefault="00831A07" w:rsidP="00E45F30">
            <w:pPr>
              <w:pStyle w:val="TekstTabeli"/>
              <w:jc w:val="center"/>
            </w:pPr>
            <w:r>
              <w:t>10.</w:t>
            </w:r>
          </w:p>
        </w:tc>
        <w:tc>
          <w:tcPr>
            <w:tcW w:w="6236" w:type="dxa"/>
          </w:tcPr>
          <w:p w14:paraId="15470F84" w14:textId="77777777" w:rsidR="00831A07" w:rsidRPr="00032411" w:rsidRDefault="00831A07" w:rsidP="00E45F30">
            <w:pPr>
              <w:pStyle w:val="TekstTabeli"/>
              <w:rPr>
                <w:lang w:val="pl-PL"/>
              </w:rPr>
            </w:pPr>
            <w:r w:rsidRPr="00032411">
              <w:rPr>
                <w:lang w:val="pl-PL"/>
              </w:rPr>
              <w:t>Czy dostępna jest konsultacja z interesariuszem?</w:t>
            </w:r>
          </w:p>
        </w:tc>
        <w:tc>
          <w:tcPr>
            <w:tcW w:w="678" w:type="dxa"/>
          </w:tcPr>
          <w:p w14:paraId="622B0B0D" w14:textId="77777777" w:rsidR="00831A07" w:rsidRPr="00032411" w:rsidRDefault="00831A07" w:rsidP="00E45F30">
            <w:pPr>
              <w:pStyle w:val="TekstTabeli"/>
              <w:rPr>
                <w:lang w:val="pl-PL"/>
              </w:rPr>
            </w:pPr>
          </w:p>
        </w:tc>
        <w:tc>
          <w:tcPr>
            <w:tcW w:w="678" w:type="dxa"/>
          </w:tcPr>
          <w:p w14:paraId="2853D23B" w14:textId="77777777" w:rsidR="00831A07" w:rsidRPr="00032411" w:rsidRDefault="00831A07" w:rsidP="00E45F30">
            <w:pPr>
              <w:pStyle w:val="TekstTabeli"/>
              <w:rPr>
                <w:lang w:val="pl-PL"/>
              </w:rPr>
            </w:pPr>
          </w:p>
        </w:tc>
        <w:tc>
          <w:tcPr>
            <w:tcW w:w="396" w:type="dxa"/>
          </w:tcPr>
          <w:p w14:paraId="32B4F97A" w14:textId="77777777" w:rsidR="00831A07" w:rsidRPr="00032411" w:rsidRDefault="00831A07" w:rsidP="00E45F30">
            <w:pPr>
              <w:pStyle w:val="TekstTabeli"/>
              <w:rPr>
                <w:lang w:val="pl-PL"/>
              </w:rPr>
            </w:pPr>
          </w:p>
        </w:tc>
        <w:tc>
          <w:tcPr>
            <w:tcW w:w="678" w:type="dxa"/>
          </w:tcPr>
          <w:p w14:paraId="63D38134" w14:textId="77777777" w:rsidR="00831A07" w:rsidRPr="00032411" w:rsidRDefault="00831A07" w:rsidP="00E45F30">
            <w:pPr>
              <w:pStyle w:val="TekstTabeli"/>
              <w:rPr>
                <w:lang w:val="pl-PL"/>
              </w:rPr>
            </w:pPr>
          </w:p>
        </w:tc>
      </w:tr>
      <w:tr w:rsidR="00831A07" w14:paraId="4DDEB435" w14:textId="77777777" w:rsidTr="00E45F30">
        <w:trPr>
          <w:cantSplit/>
        </w:trPr>
        <w:tc>
          <w:tcPr>
            <w:tcW w:w="510" w:type="dxa"/>
            <w:vAlign w:val="center"/>
          </w:tcPr>
          <w:p w14:paraId="4B8F4F1A" w14:textId="77777777" w:rsidR="00831A07" w:rsidRDefault="00831A07" w:rsidP="00E45F30">
            <w:pPr>
              <w:pStyle w:val="TekstTabeli"/>
              <w:jc w:val="center"/>
            </w:pPr>
            <w:r>
              <w:t>11.</w:t>
            </w:r>
          </w:p>
        </w:tc>
        <w:tc>
          <w:tcPr>
            <w:tcW w:w="6236" w:type="dxa"/>
          </w:tcPr>
          <w:p w14:paraId="53DA6BFD" w14:textId="77777777" w:rsidR="00831A07" w:rsidRPr="00032411" w:rsidRDefault="00831A07" w:rsidP="00E45F30">
            <w:pPr>
              <w:pStyle w:val="TekstTabeli"/>
              <w:tabs>
                <w:tab w:val="left" w:pos="393"/>
              </w:tabs>
              <w:rPr>
                <w:lang w:val="pl-PL"/>
              </w:rPr>
            </w:pPr>
            <w:r w:rsidRPr="00032411">
              <w:rPr>
                <w:lang w:val="pl-PL"/>
              </w:rPr>
              <w:t xml:space="preserve">Czy interesariusze są informowani o wdrażaniu odpowiedzialności </w:t>
            </w:r>
            <w:r>
              <w:rPr>
                <w:lang w:val="pl-PL"/>
              </w:rPr>
              <w:br/>
            </w:r>
            <w:r w:rsidRPr="00032411">
              <w:rPr>
                <w:lang w:val="pl-PL"/>
              </w:rPr>
              <w:t xml:space="preserve">społecznej </w:t>
            </w:r>
            <w:r>
              <w:rPr>
                <w:lang w:val="pl-PL"/>
              </w:rPr>
              <w:t>uczelni</w:t>
            </w:r>
            <w:r w:rsidRPr="00032411">
              <w:rPr>
                <w:lang w:val="pl-PL"/>
              </w:rPr>
              <w:t>?</w:t>
            </w:r>
          </w:p>
        </w:tc>
        <w:tc>
          <w:tcPr>
            <w:tcW w:w="678" w:type="dxa"/>
          </w:tcPr>
          <w:p w14:paraId="7D6DB70D" w14:textId="77777777" w:rsidR="00831A07" w:rsidRPr="00032411" w:rsidRDefault="00831A07" w:rsidP="00E45F30">
            <w:pPr>
              <w:pStyle w:val="TekstTabeli"/>
              <w:rPr>
                <w:lang w:val="pl-PL"/>
              </w:rPr>
            </w:pPr>
          </w:p>
        </w:tc>
        <w:tc>
          <w:tcPr>
            <w:tcW w:w="678" w:type="dxa"/>
          </w:tcPr>
          <w:p w14:paraId="75146E5F" w14:textId="77777777" w:rsidR="00831A07" w:rsidRPr="00032411" w:rsidRDefault="00831A07" w:rsidP="00E45F30">
            <w:pPr>
              <w:pStyle w:val="TekstTabeli"/>
              <w:rPr>
                <w:lang w:val="pl-PL"/>
              </w:rPr>
            </w:pPr>
          </w:p>
        </w:tc>
        <w:tc>
          <w:tcPr>
            <w:tcW w:w="396" w:type="dxa"/>
          </w:tcPr>
          <w:p w14:paraId="2BDB2E12" w14:textId="77777777" w:rsidR="00831A07" w:rsidRPr="00032411" w:rsidRDefault="00831A07" w:rsidP="00E45F30">
            <w:pPr>
              <w:pStyle w:val="TekstTabeli"/>
              <w:rPr>
                <w:lang w:val="pl-PL"/>
              </w:rPr>
            </w:pPr>
          </w:p>
        </w:tc>
        <w:tc>
          <w:tcPr>
            <w:tcW w:w="678" w:type="dxa"/>
          </w:tcPr>
          <w:p w14:paraId="12833040" w14:textId="77777777" w:rsidR="00831A07" w:rsidRPr="00032411" w:rsidRDefault="00831A07" w:rsidP="00E45F30">
            <w:pPr>
              <w:pStyle w:val="TekstTabeli"/>
              <w:rPr>
                <w:lang w:val="pl-PL"/>
              </w:rPr>
            </w:pPr>
          </w:p>
        </w:tc>
      </w:tr>
      <w:tr w:rsidR="00831A07" w14:paraId="2AC2CF18" w14:textId="77777777" w:rsidTr="00E45F30">
        <w:trPr>
          <w:cantSplit/>
        </w:trPr>
        <w:tc>
          <w:tcPr>
            <w:tcW w:w="510" w:type="dxa"/>
            <w:vAlign w:val="center"/>
          </w:tcPr>
          <w:p w14:paraId="73B42E7E" w14:textId="77777777" w:rsidR="00831A07" w:rsidRDefault="00831A07" w:rsidP="00E45F30">
            <w:pPr>
              <w:pStyle w:val="TekstTabeli"/>
              <w:jc w:val="center"/>
            </w:pPr>
            <w:r>
              <w:t>12.</w:t>
            </w:r>
          </w:p>
        </w:tc>
        <w:tc>
          <w:tcPr>
            <w:tcW w:w="6236" w:type="dxa"/>
          </w:tcPr>
          <w:p w14:paraId="62687E6C" w14:textId="77777777" w:rsidR="00831A07" w:rsidRPr="00032411" w:rsidRDefault="00831A07" w:rsidP="00E45F30">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5DC6EFBE" w14:textId="77777777" w:rsidR="00831A07" w:rsidRPr="00032411" w:rsidRDefault="00831A07" w:rsidP="00E45F30">
            <w:pPr>
              <w:pStyle w:val="TekstTabeli"/>
              <w:rPr>
                <w:lang w:val="pl-PL"/>
              </w:rPr>
            </w:pPr>
          </w:p>
        </w:tc>
        <w:tc>
          <w:tcPr>
            <w:tcW w:w="678" w:type="dxa"/>
          </w:tcPr>
          <w:p w14:paraId="33E82530" w14:textId="77777777" w:rsidR="00831A07" w:rsidRPr="00032411" w:rsidRDefault="00831A07" w:rsidP="00E45F30">
            <w:pPr>
              <w:pStyle w:val="TekstTabeli"/>
              <w:rPr>
                <w:lang w:val="pl-PL"/>
              </w:rPr>
            </w:pPr>
          </w:p>
        </w:tc>
        <w:tc>
          <w:tcPr>
            <w:tcW w:w="396" w:type="dxa"/>
          </w:tcPr>
          <w:p w14:paraId="6BE7821E" w14:textId="77777777" w:rsidR="00831A07" w:rsidRPr="00032411" w:rsidRDefault="00831A07" w:rsidP="00E45F30">
            <w:pPr>
              <w:pStyle w:val="TekstTabeli"/>
              <w:rPr>
                <w:lang w:val="pl-PL"/>
              </w:rPr>
            </w:pPr>
          </w:p>
        </w:tc>
        <w:tc>
          <w:tcPr>
            <w:tcW w:w="678" w:type="dxa"/>
          </w:tcPr>
          <w:p w14:paraId="2B77B761" w14:textId="77777777" w:rsidR="00831A07" w:rsidRPr="00032411" w:rsidRDefault="00831A07" w:rsidP="00E45F30">
            <w:pPr>
              <w:pStyle w:val="TekstTabeli"/>
              <w:rPr>
                <w:lang w:val="pl-PL"/>
              </w:rPr>
            </w:pPr>
          </w:p>
        </w:tc>
      </w:tr>
      <w:tr w:rsidR="00831A07" w14:paraId="183B382B" w14:textId="77777777" w:rsidTr="00E45F30">
        <w:trPr>
          <w:cantSplit/>
        </w:trPr>
        <w:tc>
          <w:tcPr>
            <w:tcW w:w="510" w:type="dxa"/>
            <w:vAlign w:val="center"/>
          </w:tcPr>
          <w:p w14:paraId="0E8F90CE" w14:textId="77777777" w:rsidR="00831A07" w:rsidRDefault="00831A07" w:rsidP="00E45F30">
            <w:pPr>
              <w:pStyle w:val="TekstTabeli"/>
              <w:jc w:val="center"/>
            </w:pPr>
            <w:r>
              <w:t>13.</w:t>
            </w:r>
          </w:p>
        </w:tc>
        <w:tc>
          <w:tcPr>
            <w:tcW w:w="6236" w:type="dxa"/>
          </w:tcPr>
          <w:p w14:paraId="34B2F472" w14:textId="77777777" w:rsidR="00831A07" w:rsidRPr="00032411" w:rsidRDefault="00831A07" w:rsidP="00E45F30">
            <w:pPr>
              <w:pStyle w:val="TekstTabeli"/>
              <w:tabs>
                <w:tab w:val="left" w:pos="1493"/>
              </w:tabs>
              <w:rPr>
                <w:lang w:val="pl-PL"/>
              </w:rPr>
            </w:pPr>
            <w:r w:rsidRPr="00032411">
              <w:rPr>
                <w:lang w:val="pl-PL"/>
              </w:rPr>
              <w:t xml:space="preserve">Czy istnieje mechanizm składania wniosków do uniwersytetu </w:t>
            </w:r>
            <w:r>
              <w:rPr>
                <w:lang w:val="pl-PL"/>
              </w:rPr>
              <w:t>dotyczących</w:t>
            </w:r>
            <w:r w:rsidRPr="00032411">
              <w:rPr>
                <w:lang w:val="pl-PL"/>
              </w:rPr>
              <w:t xml:space="preserve"> dezaprobat</w:t>
            </w:r>
            <w:r>
              <w:rPr>
                <w:lang w:val="pl-PL"/>
              </w:rPr>
              <w:t>y (brak zgody) dla zmian lub wdrażanych rozwiązań</w:t>
            </w:r>
            <w:r w:rsidRPr="00032411">
              <w:rPr>
                <w:lang w:val="pl-PL"/>
              </w:rPr>
              <w:t>?</w:t>
            </w:r>
          </w:p>
        </w:tc>
        <w:tc>
          <w:tcPr>
            <w:tcW w:w="678" w:type="dxa"/>
          </w:tcPr>
          <w:p w14:paraId="50588970" w14:textId="77777777" w:rsidR="00831A07" w:rsidRPr="00032411" w:rsidRDefault="00831A07" w:rsidP="00E45F30">
            <w:pPr>
              <w:pStyle w:val="TekstTabeli"/>
              <w:rPr>
                <w:lang w:val="pl-PL"/>
              </w:rPr>
            </w:pPr>
          </w:p>
        </w:tc>
        <w:tc>
          <w:tcPr>
            <w:tcW w:w="678" w:type="dxa"/>
          </w:tcPr>
          <w:p w14:paraId="6F9D6739" w14:textId="77777777" w:rsidR="00831A07" w:rsidRPr="00032411" w:rsidRDefault="00831A07" w:rsidP="00E45F30">
            <w:pPr>
              <w:pStyle w:val="TekstTabeli"/>
              <w:rPr>
                <w:lang w:val="pl-PL"/>
              </w:rPr>
            </w:pPr>
          </w:p>
        </w:tc>
        <w:tc>
          <w:tcPr>
            <w:tcW w:w="396" w:type="dxa"/>
          </w:tcPr>
          <w:p w14:paraId="048DF83C" w14:textId="77777777" w:rsidR="00831A07" w:rsidRPr="00032411" w:rsidRDefault="00831A07" w:rsidP="00E45F30">
            <w:pPr>
              <w:pStyle w:val="TekstTabeli"/>
              <w:rPr>
                <w:lang w:val="pl-PL"/>
              </w:rPr>
            </w:pPr>
          </w:p>
        </w:tc>
        <w:tc>
          <w:tcPr>
            <w:tcW w:w="678" w:type="dxa"/>
          </w:tcPr>
          <w:p w14:paraId="5578D975" w14:textId="77777777" w:rsidR="00831A07" w:rsidRPr="00032411" w:rsidRDefault="00831A07" w:rsidP="00E45F30">
            <w:pPr>
              <w:pStyle w:val="TekstTabeli"/>
              <w:rPr>
                <w:lang w:val="pl-PL"/>
              </w:rPr>
            </w:pPr>
          </w:p>
        </w:tc>
      </w:tr>
      <w:tr w:rsidR="00831A07" w14:paraId="7719218F" w14:textId="77777777" w:rsidTr="00E45F30">
        <w:trPr>
          <w:cantSplit/>
        </w:trPr>
        <w:tc>
          <w:tcPr>
            <w:tcW w:w="510" w:type="dxa"/>
            <w:vAlign w:val="center"/>
          </w:tcPr>
          <w:p w14:paraId="32E69B38" w14:textId="77777777" w:rsidR="00831A07" w:rsidRDefault="00831A07" w:rsidP="00E45F30">
            <w:pPr>
              <w:pStyle w:val="TekstTabeli"/>
              <w:jc w:val="center"/>
            </w:pPr>
            <w:r>
              <w:t>14.</w:t>
            </w:r>
          </w:p>
        </w:tc>
        <w:tc>
          <w:tcPr>
            <w:tcW w:w="6236" w:type="dxa"/>
          </w:tcPr>
          <w:p w14:paraId="53DD85C4" w14:textId="77777777" w:rsidR="00831A07" w:rsidRPr="001D0CA9" w:rsidRDefault="00831A07" w:rsidP="00E45F30">
            <w:pPr>
              <w:pStyle w:val="TekstTabeli"/>
              <w:rPr>
                <w:lang w:val="pl-PL"/>
              </w:rPr>
            </w:pPr>
            <w:r w:rsidRPr="001D0CA9">
              <w:rPr>
                <w:lang w:val="pl-PL"/>
              </w:rPr>
              <w:t>Czy ustalono terminy raportowania do interesariuszy?</w:t>
            </w:r>
          </w:p>
        </w:tc>
        <w:tc>
          <w:tcPr>
            <w:tcW w:w="678" w:type="dxa"/>
          </w:tcPr>
          <w:p w14:paraId="7461828C" w14:textId="77777777" w:rsidR="00831A07" w:rsidRPr="001D0CA9" w:rsidRDefault="00831A07" w:rsidP="00E45F30">
            <w:pPr>
              <w:pStyle w:val="TekstTabeli"/>
              <w:rPr>
                <w:lang w:val="pl-PL"/>
              </w:rPr>
            </w:pPr>
          </w:p>
        </w:tc>
        <w:tc>
          <w:tcPr>
            <w:tcW w:w="678" w:type="dxa"/>
          </w:tcPr>
          <w:p w14:paraId="5BDA2699" w14:textId="77777777" w:rsidR="00831A07" w:rsidRPr="001D0CA9" w:rsidRDefault="00831A07" w:rsidP="00E45F30">
            <w:pPr>
              <w:pStyle w:val="TekstTabeli"/>
              <w:rPr>
                <w:lang w:val="pl-PL"/>
              </w:rPr>
            </w:pPr>
          </w:p>
        </w:tc>
        <w:tc>
          <w:tcPr>
            <w:tcW w:w="396" w:type="dxa"/>
          </w:tcPr>
          <w:p w14:paraId="5B07B198" w14:textId="77777777" w:rsidR="00831A07" w:rsidRPr="001D0CA9" w:rsidRDefault="00831A07" w:rsidP="00E45F30">
            <w:pPr>
              <w:pStyle w:val="TekstTabeli"/>
              <w:rPr>
                <w:lang w:val="pl-PL"/>
              </w:rPr>
            </w:pPr>
          </w:p>
        </w:tc>
        <w:tc>
          <w:tcPr>
            <w:tcW w:w="678" w:type="dxa"/>
          </w:tcPr>
          <w:p w14:paraId="5134F147" w14:textId="77777777" w:rsidR="00831A07" w:rsidRPr="001D0CA9" w:rsidRDefault="00831A07" w:rsidP="00E45F30">
            <w:pPr>
              <w:pStyle w:val="TekstTabeli"/>
              <w:rPr>
                <w:lang w:val="pl-PL"/>
              </w:rPr>
            </w:pPr>
          </w:p>
        </w:tc>
      </w:tr>
      <w:tr w:rsidR="00831A07" w14:paraId="5502BD2A" w14:textId="77777777" w:rsidTr="00E45F30">
        <w:trPr>
          <w:cantSplit/>
        </w:trPr>
        <w:tc>
          <w:tcPr>
            <w:tcW w:w="510" w:type="dxa"/>
            <w:vAlign w:val="center"/>
          </w:tcPr>
          <w:p w14:paraId="1A2952F4" w14:textId="77777777" w:rsidR="00831A07" w:rsidRDefault="00831A07" w:rsidP="00E45F30">
            <w:pPr>
              <w:pStyle w:val="TekstTabeli"/>
              <w:keepNext/>
              <w:jc w:val="center"/>
            </w:pPr>
            <w:r>
              <w:t>15.</w:t>
            </w:r>
          </w:p>
        </w:tc>
        <w:tc>
          <w:tcPr>
            <w:tcW w:w="6236" w:type="dxa"/>
          </w:tcPr>
          <w:p w14:paraId="3E60129D" w14:textId="77777777" w:rsidR="00831A07" w:rsidRPr="001D0CA9" w:rsidRDefault="00831A07" w:rsidP="00E45F30">
            <w:pPr>
              <w:pStyle w:val="TekstTabeli"/>
              <w:keepNext/>
              <w:rPr>
                <w:lang w:val="pl-PL"/>
              </w:rPr>
            </w:pPr>
            <w:r w:rsidRPr="001D0CA9">
              <w:rPr>
                <w:lang w:val="pl-PL"/>
              </w:rPr>
              <w:t xml:space="preserve">Czy zaangażowany interesariusz jest monitorowany i </w:t>
            </w:r>
            <w:r>
              <w:rPr>
                <w:lang w:val="pl-PL"/>
              </w:rPr>
              <w:t xml:space="preserve">regularnie </w:t>
            </w:r>
            <w:r w:rsidRPr="001D0CA9">
              <w:rPr>
                <w:lang w:val="pl-PL"/>
              </w:rPr>
              <w:t>oceniany?</w:t>
            </w:r>
          </w:p>
        </w:tc>
        <w:tc>
          <w:tcPr>
            <w:tcW w:w="678" w:type="dxa"/>
          </w:tcPr>
          <w:p w14:paraId="06B6DED1" w14:textId="77777777" w:rsidR="00831A07" w:rsidRPr="001D0CA9" w:rsidRDefault="00831A07" w:rsidP="00E45F30">
            <w:pPr>
              <w:pStyle w:val="TekstTabeli"/>
              <w:keepNext/>
              <w:rPr>
                <w:lang w:val="pl-PL"/>
              </w:rPr>
            </w:pPr>
          </w:p>
        </w:tc>
        <w:tc>
          <w:tcPr>
            <w:tcW w:w="678" w:type="dxa"/>
          </w:tcPr>
          <w:p w14:paraId="308E99DF" w14:textId="77777777" w:rsidR="00831A07" w:rsidRPr="001D0CA9" w:rsidRDefault="00831A07" w:rsidP="00E45F30">
            <w:pPr>
              <w:pStyle w:val="TekstTabeli"/>
              <w:keepNext/>
              <w:rPr>
                <w:lang w:val="pl-PL"/>
              </w:rPr>
            </w:pPr>
          </w:p>
        </w:tc>
        <w:tc>
          <w:tcPr>
            <w:tcW w:w="396" w:type="dxa"/>
          </w:tcPr>
          <w:p w14:paraId="69B1BE5A" w14:textId="77777777" w:rsidR="00831A07" w:rsidRPr="001D0CA9" w:rsidRDefault="00831A07" w:rsidP="00E45F30">
            <w:pPr>
              <w:pStyle w:val="TekstTabeli"/>
              <w:keepNext/>
              <w:rPr>
                <w:lang w:val="pl-PL"/>
              </w:rPr>
            </w:pPr>
          </w:p>
        </w:tc>
        <w:tc>
          <w:tcPr>
            <w:tcW w:w="678" w:type="dxa"/>
          </w:tcPr>
          <w:p w14:paraId="62E06154" w14:textId="77777777" w:rsidR="00831A07" w:rsidRPr="001D0CA9" w:rsidRDefault="00831A07" w:rsidP="00E45F30">
            <w:pPr>
              <w:pStyle w:val="TekstTabeli"/>
              <w:keepNext/>
              <w:rPr>
                <w:lang w:val="pl-PL"/>
              </w:rPr>
            </w:pPr>
          </w:p>
        </w:tc>
      </w:tr>
    </w:tbl>
    <w:p w14:paraId="651FD271" w14:textId="77777777" w:rsidR="00831A07" w:rsidRPr="00D95B07" w:rsidRDefault="00831A07" w:rsidP="00831A07">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10D91F42" w14:textId="77777777" w:rsidR="00831A07" w:rsidRDefault="00831A07" w:rsidP="00831A07">
      <w:r>
        <w:t>Stosowanie działań sprawdzających w zakresie zarzadzania relacjami z interesariuszami jest tym bardziej istotne im bardziej złożone jest środowisko istotnych interesariuszy organizacji. W przypadku uniwersytetów, a szczególnie uczelni publicznych w Polsce takie działania są szczególnie ważne. Zaproponowane po</w:t>
      </w:r>
      <w:r>
        <w:fldChar w:fldCharType="begin"/>
      </w:r>
      <w:r>
        <w:instrText xml:space="preserve"> REF _Ref157071584 \p \h </w:instrText>
      </w:r>
      <w:r>
        <w:fldChar w:fldCharType="separate"/>
      </w:r>
      <w:r>
        <w:t>wyżej</w:t>
      </w:r>
      <w:r>
        <w:fldChar w:fldCharType="end"/>
      </w:r>
      <w:r>
        <w:t xml:space="preserve"> (</w:t>
      </w:r>
      <w:r>
        <w:fldChar w:fldCharType="begin"/>
      </w:r>
      <w:r>
        <w:instrText xml:space="preserve"> REF _Ref157071594 \h </w:instrText>
      </w:r>
      <w:r>
        <w:fldChar w:fldCharType="separate"/>
      </w:r>
      <w:r>
        <w:t xml:space="preserve">Tabela </w:t>
      </w:r>
      <w:r>
        <w:rPr>
          <w:noProof/>
        </w:rPr>
        <w:t>55</w:t>
      </w:r>
      <w:r>
        <w:fldChar w:fldCharType="end"/>
      </w:r>
      <w:r>
        <w:t xml:space="preserve">)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t>
      </w:r>
      <w:r>
        <w:lastRenderedPageBreak/>
        <w:t>wymagane jest jedynie czy kryteria opisane poszczególnymi pytaniami są spełnione w wystarczającym stopniu czy nie (+ lub -).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490D129" w14:textId="77777777" w:rsidR="00831A07" w:rsidRPr="004658C8" w:rsidRDefault="00831A07" w:rsidP="00831A07">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podrozdziale metody i techniki mogą być cenną inspiracją to stosowania w środowisku akademickim zarówno do analizy interesariuszy, jak i planowania komunikacji z nimi, a także kontrolowania stopnia dojrzałości uczelni w zakresie relacji z interesariuszami. 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podrozdziale.</w:t>
      </w:r>
    </w:p>
    <w:p w14:paraId="06C64DBE" w14:textId="77777777" w:rsidR="00831A07" w:rsidRDefault="00831A07" w:rsidP="00831A07">
      <w: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proofErr w:type="spellStart"/>
      <w:r>
        <w:t>podrozdz</w:t>
      </w:r>
      <w:proofErr w:type="spellEnd"/>
      <w:r>
        <w:t xml:space="preserve">. </w:t>
      </w:r>
      <w:r>
        <w:fldChar w:fldCharType="begin"/>
      </w:r>
      <w:r>
        <w:instrText xml:space="preserve"> REF _Ref141469082 \r \h </w:instrText>
      </w:r>
      <w:r>
        <w:fldChar w:fldCharType="separate"/>
      </w:r>
      <w:r>
        <w:t>1.4</w:t>
      </w:r>
      <w:r>
        <w:fldChar w:fldCharType="end"/>
      </w:r>
      <w:r>
        <w:t xml:space="preserve">). 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Pr>
          <w:lang w:val="en-GB"/>
        </w:rPr>
        <w:fldChar w:fldCharType="begin" w:fldLock="1"/>
      </w:r>
      <w:r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7A30B8">
        <w:t>.</w:t>
      </w:r>
      <w:r>
        <w:t xml:space="preserve"> Natomiast w normie ISO 21001:2018 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fldChar w:fldCharType="begin" w:fldLock="1"/>
      </w:r>
      <w: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fldChar w:fldCharType="separate"/>
      </w:r>
      <w:r w:rsidRPr="00683BD5">
        <w:rPr>
          <w:noProof/>
        </w:rPr>
        <w:t>(ISO 21001</w:t>
      </w:r>
      <w:r>
        <w:rPr>
          <w:noProof/>
        </w:rPr>
        <w:t>:</w:t>
      </w:r>
      <w:r w:rsidRPr="00683BD5">
        <w:rPr>
          <w:noProof/>
        </w:rPr>
        <w:t>2018)</w:t>
      </w:r>
      <w:r>
        <w:fldChar w:fldCharType="end"/>
      </w:r>
      <w:r>
        <w:t>. Autorzy tej normy postanowili jednak używać konsekwentnie określenia strony zainteresowane (</w:t>
      </w:r>
      <w:proofErr w:type="spellStart"/>
      <w:r w:rsidRPr="00683BD5">
        <w:rPr>
          <w:i/>
          <w:iCs/>
        </w:rPr>
        <w:t>interested</w:t>
      </w:r>
      <w:proofErr w:type="spellEnd"/>
      <w:r w:rsidRPr="00683BD5">
        <w:rPr>
          <w:i/>
          <w:iCs/>
        </w:rPr>
        <w:t xml:space="preserve"> </w:t>
      </w:r>
      <w:proofErr w:type="spellStart"/>
      <w:r w:rsidRPr="00683BD5">
        <w:rPr>
          <w:i/>
          <w:iCs/>
        </w:rPr>
        <w:t>parties</w:t>
      </w:r>
      <w:proofErr w:type="spellEnd"/>
      <w:r>
        <w:t>), zamiast interesariusze (</w:t>
      </w:r>
      <w:proofErr w:type="spellStart"/>
      <w:r w:rsidRPr="00683BD5">
        <w:rPr>
          <w:i/>
          <w:iCs/>
        </w:rPr>
        <w:t>stakeholders</w:t>
      </w:r>
      <w:proofErr w:type="spellEnd"/>
      <w:r>
        <w:t xml:space="preserve">). Niech podkreśleniem niezwykle ważnej roli interesariuszy w tym normatywnym systemie zarzadzania jakością usług edukacyjnych będzie fakt odniesienia się do interesariuszy w tekście normy ponad stukrotnie </w:t>
      </w:r>
      <w:r>
        <w:fldChar w:fldCharType="begin" w:fldLock="1"/>
      </w:r>
      <w: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fldChar w:fldCharType="separate"/>
      </w:r>
      <w:r w:rsidRPr="00683BD5">
        <w:rPr>
          <w:noProof/>
        </w:rPr>
        <w:t>(ISO 21001</w:t>
      </w:r>
      <w:r>
        <w:rPr>
          <w:noProof/>
        </w:rPr>
        <w:t>:</w:t>
      </w:r>
      <w:r w:rsidRPr="00683BD5">
        <w:rPr>
          <w:noProof/>
        </w:rPr>
        <w:t>2018)</w:t>
      </w:r>
      <w:r>
        <w:fldChar w:fldCharType="end"/>
      </w:r>
      <w:r>
        <w:t>.</w:t>
      </w:r>
    </w:p>
    <w:p w14:paraId="542EBB59" w14:textId="77777777" w:rsidR="00831A07" w:rsidRDefault="00831A07" w:rsidP="00831A07">
      <w:r>
        <w:t>Z drugiej strony ciekawym zagadnieniem wydaje się też, czy i jak wiele może brakować do zgodności z wymaganiami normatywnego SZOE (EOMS, wg ISO 21001) przy bardzo dobrym wypełnianiu kryteriów oceny PKA? Niech pomocą w odpowiedzi na to pytanie będzie analiza zgodności kryteriów oceny programowej PKA z jedenastoma zasadami Systemu Zarządzania Organizacją Edukacyjną przedstawiona w Tabeli 58.</w:t>
      </w:r>
    </w:p>
    <w:p w14:paraId="1FD61EE0" w14:textId="77777777" w:rsidR="00831A07" w:rsidRDefault="00831A07" w:rsidP="00831A07">
      <w:pPr>
        <w:pStyle w:val="Tytutabeli"/>
      </w:pPr>
      <w:r>
        <w:lastRenderedPageBreak/>
        <w:t xml:space="preserve">Tabela </w:t>
      </w:r>
      <w:r>
        <w:fldChar w:fldCharType="begin"/>
      </w:r>
      <w:r>
        <w:instrText xml:space="preserve"> SEQ Tabela \* ARABIC </w:instrText>
      </w:r>
      <w:r>
        <w:fldChar w:fldCharType="separate"/>
      </w:r>
      <w:r>
        <w:rPr>
          <w:noProof/>
        </w:rPr>
        <w:t>58</w:t>
      </w:r>
      <w:r>
        <w:rPr>
          <w:noProof/>
        </w:rPr>
        <w:fldChar w:fldCharType="end"/>
      </w:r>
      <w:r>
        <w:rPr>
          <w:noProof/>
        </w:rPr>
        <w:t>.</w:t>
      </w:r>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p>
    <w:tbl>
      <w:tblPr>
        <w:tblStyle w:val="TableGrid"/>
        <w:tblW w:w="9071" w:type="dxa"/>
        <w:tblLook w:val="04A0" w:firstRow="1" w:lastRow="0" w:firstColumn="1" w:lastColumn="0" w:noHBand="0" w:noVBand="1"/>
      </w:tblPr>
      <w:tblGrid>
        <w:gridCol w:w="2243"/>
        <w:gridCol w:w="5502"/>
        <w:gridCol w:w="1326"/>
      </w:tblGrid>
      <w:tr w:rsidR="00831A07" w:rsidRPr="00AA0814" w14:paraId="45ADF804" w14:textId="77777777" w:rsidTr="00E45F30">
        <w:trPr>
          <w:cantSplit/>
          <w:tblHeader/>
        </w:trPr>
        <w:tc>
          <w:tcPr>
            <w:tcW w:w="2243" w:type="dxa"/>
            <w:vAlign w:val="center"/>
          </w:tcPr>
          <w:p w14:paraId="746B2D2C" w14:textId="77777777" w:rsidR="00831A07" w:rsidRPr="00DE30DF" w:rsidRDefault="00831A07" w:rsidP="00E45F30">
            <w:pPr>
              <w:pStyle w:val="TekstTabeli"/>
              <w:keepNext/>
              <w:jc w:val="center"/>
              <w:rPr>
                <w:b/>
                <w:bCs w:val="0"/>
              </w:rPr>
            </w:pPr>
            <w:r w:rsidRPr="00DE30DF">
              <w:rPr>
                <w:b/>
                <w:bCs w:val="0"/>
              </w:rPr>
              <w:t xml:space="preserve">Zasada EOMS </w:t>
            </w:r>
            <w:r w:rsidRPr="00DE30DF">
              <w:rPr>
                <w:b/>
                <w:bCs w:val="0"/>
              </w:rPr>
              <w:br/>
              <w:t>(ISO 21001)</w:t>
            </w:r>
          </w:p>
        </w:tc>
        <w:tc>
          <w:tcPr>
            <w:tcW w:w="5502" w:type="dxa"/>
            <w:vAlign w:val="center"/>
          </w:tcPr>
          <w:p w14:paraId="4EB0DADC" w14:textId="77777777" w:rsidR="00831A07" w:rsidRPr="00DE30DF" w:rsidRDefault="00831A07" w:rsidP="00E45F30">
            <w:pPr>
              <w:pStyle w:val="TekstTabeli"/>
              <w:keepNext/>
              <w:rPr>
                <w:b/>
                <w:bCs w:val="0"/>
                <w:lang w:val="pl-PL"/>
              </w:rPr>
            </w:pPr>
            <w:r w:rsidRPr="00DE30DF">
              <w:rPr>
                <w:b/>
                <w:bCs w:val="0"/>
                <w:lang w:val="pl-PL"/>
              </w:rPr>
              <w:t>Opis poziomu zgodności kryteriów oceny PKA</w:t>
            </w:r>
          </w:p>
        </w:tc>
        <w:tc>
          <w:tcPr>
            <w:tcW w:w="1326" w:type="dxa"/>
            <w:vAlign w:val="center"/>
          </w:tcPr>
          <w:p w14:paraId="71C8F6B8" w14:textId="77777777" w:rsidR="00831A07" w:rsidRPr="00DE30DF" w:rsidRDefault="00831A07" w:rsidP="00E45F30">
            <w:pPr>
              <w:pStyle w:val="TekstTabeli"/>
              <w:keepNext/>
              <w:jc w:val="center"/>
              <w:rPr>
                <w:b/>
                <w:bCs w:val="0"/>
              </w:rPr>
            </w:pPr>
            <w:proofErr w:type="spellStart"/>
            <w:r w:rsidRPr="00DE30DF">
              <w:rPr>
                <w:b/>
                <w:bCs w:val="0"/>
              </w:rPr>
              <w:t>Ocena</w:t>
            </w:r>
            <w:proofErr w:type="spellEnd"/>
            <w:r w:rsidRPr="00DE30DF">
              <w:rPr>
                <w:b/>
                <w:bCs w:val="0"/>
              </w:rPr>
              <w:t xml:space="preserve"> </w:t>
            </w:r>
            <w:r w:rsidRPr="00DE30DF">
              <w:rPr>
                <w:b/>
                <w:bCs w:val="0"/>
              </w:rPr>
              <w:br/>
            </w:r>
            <w:proofErr w:type="spellStart"/>
            <w:r w:rsidRPr="00DE30DF">
              <w:rPr>
                <w:b/>
                <w:bCs w:val="0"/>
              </w:rPr>
              <w:t>zgodności</w:t>
            </w:r>
            <w:proofErr w:type="spellEnd"/>
          </w:p>
        </w:tc>
      </w:tr>
      <w:tr w:rsidR="00831A07" w:rsidRPr="00AA0814" w14:paraId="2F402AD0" w14:textId="77777777" w:rsidTr="00E45F30">
        <w:trPr>
          <w:cantSplit/>
        </w:trPr>
        <w:tc>
          <w:tcPr>
            <w:tcW w:w="2243" w:type="dxa"/>
            <w:vAlign w:val="center"/>
          </w:tcPr>
          <w:p w14:paraId="3E107F01" w14:textId="77777777" w:rsidR="00831A07" w:rsidRPr="00820656" w:rsidRDefault="00831A07" w:rsidP="00E45F30">
            <w:pPr>
              <w:pStyle w:val="TekstTabeli"/>
              <w:jc w:val="center"/>
              <w:rPr>
                <w:lang w:val="pl-PL"/>
              </w:rPr>
            </w:pPr>
            <w:r>
              <w:rPr>
                <w:lang w:val="pl-PL"/>
              </w:rPr>
              <w:t xml:space="preserve">1. </w:t>
            </w:r>
            <w:r w:rsidRPr="00820656">
              <w:rPr>
                <w:lang w:val="pl-PL"/>
              </w:rPr>
              <w:t xml:space="preserve">Koncentracja </w:t>
            </w:r>
            <w:r>
              <w:rPr>
                <w:lang w:val="pl-PL"/>
              </w:rPr>
              <w:br/>
            </w:r>
            <w:r w:rsidRPr="00820656">
              <w:rPr>
                <w:lang w:val="pl-PL"/>
              </w:rPr>
              <w:t>na studentach i innych beneficjentach</w:t>
            </w:r>
          </w:p>
        </w:tc>
        <w:tc>
          <w:tcPr>
            <w:tcW w:w="5502" w:type="dxa"/>
            <w:vAlign w:val="center"/>
          </w:tcPr>
          <w:p w14:paraId="19E52321" w14:textId="77777777" w:rsidR="00831A07" w:rsidRPr="00820656" w:rsidRDefault="00831A07" w:rsidP="00E45F30">
            <w:pPr>
              <w:pStyle w:val="TekstTabeli"/>
              <w:rPr>
                <w:lang w:val="pl-PL"/>
              </w:rPr>
            </w:pPr>
            <w:r>
              <w:rPr>
                <w:lang w:val="pl-PL"/>
              </w:rPr>
              <w:t>Uwzględnianie</w:t>
            </w:r>
            <w:r w:rsidRPr="00820656">
              <w:rPr>
                <w:lang w:val="pl-PL"/>
              </w:rPr>
              <w:t xml:space="preserve"> student</w:t>
            </w:r>
            <w:r>
              <w:rPr>
                <w:lang w:val="pl-PL"/>
              </w:rPr>
              <w:t>ów</w:t>
            </w:r>
            <w:r w:rsidRPr="00820656">
              <w:rPr>
                <w:lang w:val="pl-PL"/>
              </w:rPr>
              <w:t xml:space="preserve"> jest podkreślan</w:t>
            </w:r>
            <w:r>
              <w:rPr>
                <w:lang w:val="pl-PL"/>
              </w:rPr>
              <w:t>e</w:t>
            </w:r>
            <w:r w:rsidRPr="00820656">
              <w:rPr>
                <w:lang w:val="pl-PL"/>
              </w:rPr>
              <w:t xml:space="preserve"> wielokrotnie i bardzo wyraźnie</w:t>
            </w:r>
            <w:r>
              <w:rPr>
                <w:lang w:val="pl-PL"/>
              </w:rPr>
              <w:t>.</w:t>
            </w:r>
            <w:r w:rsidRPr="00820656">
              <w:rPr>
                <w:lang w:val="pl-PL"/>
              </w:rPr>
              <w:t xml:space="preserve"> </w:t>
            </w:r>
            <w:r>
              <w:rPr>
                <w:lang w:val="pl-PL"/>
              </w:rPr>
              <w:t>I</w:t>
            </w:r>
            <w:r w:rsidRPr="00820656">
              <w:rPr>
                <w:lang w:val="pl-PL"/>
              </w:rPr>
              <w:t>nn</w:t>
            </w:r>
            <w:r>
              <w:rPr>
                <w:lang w:val="pl-PL"/>
              </w:rPr>
              <w:t>i</w:t>
            </w:r>
            <w:r w:rsidRPr="00820656">
              <w:rPr>
                <w:lang w:val="pl-PL"/>
              </w:rPr>
              <w:t xml:space="preserve"> beneficjen</w:t>
            </w:r>
            <w:r>
              <w:rPr>
                <w:lang w:val="pl-PL"/>
              </w:rPr>
              <w:t>ci (interesariusze) wspominani</w:t>
            </w:r>
            <w:r w:rsidRPr="00820656">
              <w:rPr>
                <w:lang w:val="pl-PL"/>
              </w:rPr>
              <w:t xml:space="preserve"> bardzo mało</w:t>
            </w:r>
            <w:r>
              <w:rPr>
                <w:lang w:val="pl-PL"/>
              </w:rPr>
              <w:t>, szczątkowo.</w:t>
            </w:r>
          </w:p>
        </w:tc>
        <w:tc>
          <w:tcPr>
            <w:tcW w:w="1326" w:type="dxa"/>
            <w:vAlign w:val="center"/>
          </w:tcPr>
          <w:p w14:paraId="068173B2" w14:textId="77777777" w:rsidR="00831A07" w:rsidRPr="00820656" w:rsidRDefault="00831A07" w:rsidP="00E45F30">
            <w:pPr>
              <w:pStyle w:val="TekstTabeli"/>
              <w:jc w:val="center"/>
            </w:pPr>
            <w:r>
              <w:t>CZĘŚCIOWO</w:t>
            </w:r>
          </w:p>
        </w:tc>
      </w:tr>
      <w:tr w:rsidR="00831A07" w:rsidRPr="00AA0814" w14:paraId="1EBCF82C" w14:textId="77777777" w:rsidTr="00E45F30">
        <w:trPr>
          <w:cantSplit/>
        </w:trPr>
        <w:tc>
          <w:tcPr>
            <w:tcW w:w="2243" w:type="dxa"/>
            <w:vAlign w:val="center"/>
          </w:tcPr>
          <w:p w14:paraId="4BB73B6A" w14:textId="77777777" w:rsidR="00831A07" w:rsidRPr="00AA0814" w:rsidRDefault="00831A07" w:rsidP="00E45F30">
            <w:pPr>
              <w:pStyle w:val="TekstTabeli"/>
              <w:jc w:val="center"/>
              <w:rPr>
                <w:lang w:val="pl-PL"/>
              </w:rPr>
            </w:pPr>
            <w:r>
              <w:rPr>
                <w:lang w:val="pl-PL"/>
              </w:rPr>
              <w:t xml:space="preserve">2. Wizjonerskie </w:t>
            </w:r>
            <w:r>
              <w:rPr>
                <w:lang w:val="pl-PL"/>
              </w:rPr>
              <w:br/>
              <w:t>p</w:t>
            </w:r>
            <w:r w:rsidRPr="00AA0814">
              <w:rPr>
                <w:lang w:val="pl-PL"/>
              </w:rPr>
              <w:t>rzywództwo</w:t>
            </w:r>
          </w:p>
        </w:tc>
        <w:tc>
          <w:tcPr>
            <w:tcW w:w="5502" w:type="dxa"/>
            <w:vAlign w:val="center"/>
          </w:tcPr>
          <w:p w14:paraId="4F6F20C8" w14:textId="77777777" w:rsidR="00831A07" w:rsidRPr="00820656" w:rsidRDefault="00831A07" w:rsidP="00E45F30">
            <w:pPr>
              <w:pStyle w:val="TekstTabeli"/>
              <w:rPr>
                <w:lang w:val="pl-PL"/>
              </w:rPr>
            </w:pPr>
            <w:r>
              <w:rPr>
                <w:lang w:val="pl-PL"/>
              </w:rPr>
              <w:t>B</w:t>
            </w:r>
            <w:r w:rsidRPr="00820656">
              <w:rPr>
                <w:lang w:val="pl-PL"/>
              </w:rPr>
              <w:t>rak</w:t>
            </w:r>
            <w:r>
              <w:rPr>
                <w:lang w:val="pl-PL"/>
              </w:rPr>
              <w:t xml:space="preserve">. </w:t>
            </w:r>
            <w:r w:rsidRPr="00820656">
              <w:rPr>
                <w:lang w:val="pl-PL"/>
              </w:rPr>
              <w:t>Pewne niewielkie elementy wynikające z przywództwa, ale odnoszące się do sposobu organizacji procesów są uwzględnione w ramach kryteriów 2 i 10</w:t>
            </w:r>
          </w:p>
        </w:tc>
        <w:tc>
          <w:tcPr>
            <w:tcW w:w="1326" w:type="dxa"/>
            <w:vAlign w:val="center"/>
          </w:tcPr>
          <w:p w14:paraId="7549793C" w14:textId="77777777" w:rsidR="00831A07" w:rsidRPr="00DE30DF" w:rsidRDefault="00831A07" w:rsidP="00E45F30">
            <w:pPr>
              <w:pStyle w:val="TekstTabeli"/>
              <w:jc w:val="center"/>
              <w:rPr>
                <w:lang w:val="pl-PL"/>
              </w:rPr>
            </w:pPr>
            <w:r>
              <w:rPr>
                <w:lang w:val="pl-PL"/>
              </w:rPr>
              <w:t>NIE</w:t>
            </w:r>
          </w:p>
        </w:tc>
      </w:tr>
      <w:tr w:rsidR="00831A07" w:rsidRPr="00AA0814" w14:paraId="67B5BE3B" w14:textId="77777777" w:rsidTr="00E45F30">
        <w:trPr>
          <w:cantSplit/>
        </w:trPr>
        <w:tc>
          <w:tcPr>
            <w:tcW w:w="2243" w:type="dxa"/>
            <w:vAlign w:val="center"/>
          </w:tcPr>
          <w:p w14:paraId="52896FBF" w14:textId="77777777" w:rsidR="00831A07" w:rsidRPr="00AA0814" w:rsidRDefault="00831A07" w:rsidP="00E45F30">
            <w:pPr>
              <w:pStyle w:val="TekstTabeli"/>
              <w:jc w:val="center"/>
              <w:rPr>
                <w:lang w:val="pl-PL"/>
              </w:rPr>
            </w:pPr>
            <w:r>
              <w:rPr>
                <w:lang w:val="pl-PL"/>
              </w:rPr>
              <w:t xml:space="preserve">3. </w:t>
            </w:r>
            <w:r w:rsidRPr="00AA0814">
              <w:rPr>
                <w:lang w:val="pl-PL"/>
              </w:rPr>
              <w:t xml:space="preserve">Zaangażowanie </w:t>
            </w:r>
            <w:r>
              <w:rPr>
                <w:lang w:val="pl-PL"/>
              </w:rPr>
              <w:br/>
              <w:t>pracowników (ludzi)</w:t>
            </w:r>
          </w:p>
        </w:tc>
        <w:tc>
          <w:tcPr>
            <w:tcW w:w="5502" w:type="dxa"/>
            <w:vAlign w:val="center"/>
          </w:tcPr>
          <w:p w14:paraId="7D90E253" w14:textId="77777777" w:rsidR="00831A07" w:rsidRPr="00820656" w:rsidRDefault="00831A07" w:rsidP="00E45F30">
            <w:pPr>
              <w:pStyle w:val="TekstTabeli"/>
              <w:rPr>
                <w:lang w:val="pl-PL"/>
              </w:rPr>
            </w:pPr>
            <w:r w:rsidRPr="00820656">
              <w:rPr>
                <w:lang w:val="pl-PL"/>
              </w:rPr>
              <w:t>Brak</w:t>
            </w:r>
            <w:r>
              <w:rPr>
                <w:lang w:val="pl-PL"/>
              </w:rPr>
              <w:t>.</w:t>
            </w:r>
            <w:r w:rsidRPr="00820656">
              <w:rPr>
                <w:lang w:val="pl-PL"/>
              </w:rPr>
              <w:t xml:space="preserve"> </w:t>
            </w:r>
            <w:r>
              <w:rPr>
                <w:lang w:val="pl-PL"/>
              </w:rPr>
              <w:t>J</w:t>
            </w:r>
            <w:r w:rsidRPr="00820656">
              <w:rPr>
                <w:lang w:val="pl-PL"/>
              </w:rPr>
              <w:t xml:space="preserve">edynie uwzględniona </w:t>
            </w:r>
            <w:r>
              <w:rPr>
                <w:lang w:val="pl-PL"/>
              </w:rPr>
              <w:t xml:space="preserve">jest </w:t>
            </w:r>
            <w:r w:rsidRPr="00820656">
              <w:rPr>
                <w:lang w:val="pl-PL"/>
              </w:rPr>
              <w:t>polityka kadrowa (SJK 4.2) oraz w wielu miejscach określone, że należy zapewnić udział studentów w procesach oceny i podejmowania decyzji</w:t>
            </w:r>
          </w:p>
        </w:tc>
        <w:tc>
          <w:tcPr>
            <w:tcW w:w="1326" w:type="dxa"/>
            <w:vAlign w:val="center"/>
          </w:tcPr>
          <w:p w14:paraId="3A479897" w14:textId="77777777" w:rsidR="00831A07" w:rsidRPr="008C0B48" w:rsidRDefault="00831A07" w:rsidP="00E45F30">
            <w:pPr>
              <w:pStyle w:val="TekstTabeli"/>
              <w:jc w:val="center"/>
              <w:rPr>
                <w:lang w:val="pl-PL"/>
              </w:rPr>
            </w:pPr>
            <w:r>
              <w:rPr>
                <w:lang w:val="pl-PL"/>
              </w:rPr>
              <w:t>NIE</w:t>
            </w:r>
          </w:p>
        </w:tc>
      </w:tr>
      <w:tr w:rsidR="00831A07" w:rsidRPr="00AA0814" w14:paraId="42925ED8" w14:textId="77777777" w:rsidTr="00E45F30">
        <w:trPr>
          <w:cantSplit/>
        </w:trPr>
        <w:tc>
          <w:tcPr>
            <w:tcW w:w="2243" w:type="dxa"/>
            <w:vAlign w:val="center"/>
          </w:tcPr>
          <w:p w14:paraId="424FD46B" w14:textId="77777777" w:rsidR="00831A07" w:rsidRPr="00AA0814" w:rsidRDefault="00831A07" w:rsidP="00E45F30">
            <w:pPr>
              <w:pStyle w:val="TekstTabeli"/>
              <w:jc w:val="center"/>
              <w:rPr>
                <w:lang w:val="pl-PL"/>
              </w:rPr>
            </w:pPr>
            <w:r>
              <w:rPr>
                <w:lang w:val="pl-PL"/>
              </w:rPr>
              <w:t xml:space="preserve">4. </w:t>
            </w:r>
            <w:r w:rsidRPr="00AA0814">
              <w:rPr>
                <w:lang w:val="pl-PL"/>
              </w:rPr>
              <w:t>Podejście procesowe</w:t>
            </w:r>
          </w:p>
        </w:tc>
        <w:tc>
          <w:tcPr>
            <w:tcW w:w="5502" w:type="dxa"/>
            <w:vAlign w:val="center"/>
          </w:tcPr>
          <w:p w14:paraId="0B94F7CC" w14:textId="77777777" w:rsidR="00831A07" w:rsidRPr="00DE30DF" w:rsidRDefault="00831A07" w:rsidP="00E45F30">
            <w:pPr>
              <w:pStyle w:val="TekstTabeli"/>
              <w:rPr>
                <w:lang w:val="pl-PL"/>
              </w:rPr>
            </w:pPr>
            <w:r w:rsidRPr="00DE30DF">
              <w:rPr>
                <w:lang w:val="pl-PL"/>
              </w:rPr>
              <w:t>Brak bezpośrednich odniesień, kryteria 2 i 10 odnoszą się do sposobu organizacji procesów</w:t>
            </w:r>
            <w:r>
              <w:rPr>
                <w:lang w:val="pl-PL"/>
              </w:rPr>
              <w:t>.</w:t>
            </w:r>
          </w:p>
        </w:tc>
        <w:tc>
          <w:tcPr>
            <w:tcW w:w="1326" w:type="dxa"/>
            <w:vAlign w:val="center"/>
          </w:tcPr>
          <w:p w14:paraId="6CF3084D" w14:textId="77777777" w:rsidR="00831A07" w:rsidRPr="00DE30DF" w:rsidRDefault="00831A07" w:rsidP="00E45F30">
            <w:pPr>
              <w:pStyle w:val="TekstTabeli"/>
              <w:jc w:val="center"/>
              <w:rPr>
                <w:lang w:val="pl-PL"/>
              </w:rPr>
            </w:pPr>
            <w:r>
              <w:rPr>
                <w:lang w:val="pl-PL"/>
              </w:rPr>
              <w:t>NIE</w:t>
            </w:r>
          </w:p>
        </w:tc>
      </w:tr>
      <w:tr w:rsidR="00831A07" w:rsidRPr="00AA0814" w14:paraId="4F26E370" w14:textId="77777777" w:rsidTr="00E45F30">
        <w:trPr>
          <w:cantSplit/>
        </w:trPr>
        <w:tc>
          <w:tcPr>
            <w:tcW w:w="2243" w:type="dxa"/>
            <w:vAlign w:val="center"/>
          </w:tcPr>
          <w:p w14:paraId="044D5B77" w14:textId="77777777" w:rsidR="00831A07" w:rsidRPr="00AA0814" w:rsidRDefault="00831A07" w:rsidP="00E45F30">
            <w:pPr>
              <w:pStyle w:val="TekstTabeli"/>
              <w:jc w:val="center"/>
              <w:rPr>
                <w:lang w:val="pl-PL"/>
              </w:rPr>
            </w:pPr>
            <w:r>
              <w:rPr>
                <w:lang w:val="pl-PL"/>
              </w:rPr>
              <w:t xml:space="preserve">5. </w:t>
            </w:r>
            <w:r w:rsidRPr="00AA0814">
              <w:rPr>
                <w:lang w:val="pl-PL"/>
              </w:rPr>
              <w:t>Ciągłe doskonalenie</w:t>
            </w:r>
          </w:p>
        </w:tc>
        <w:tc>
          <w:tcPr>
            <w:tcW w:w="5502" w:type="dxa"/>
            <w:vAlign w:val="center"/>
          </w:tcPr>
          <w:p w14:paraId="26BA934A" w14:textId="77777777" w:rsidR="00831A07" w:rsidRPr="00DE30DF" w:rsidRDefault="00831A07" w:rsidP="00E45F30">
            <w:pPr>
              <w:pStyle w:val="TekstTabeli"/>
              <w:rPr>
                <w:lang w:val="pl-PL"/>
              </w:rPr>
            </w:pPr>
            <w:r w:rsidRPr="00DE30DF">
              <w:rPr>
                <w:lang w:val="pl-PL"/>
              </w:rPr>
              <w:t>SJK</w:t>
            </w:r>
            <w:r>
              <w:rPr>
                <w:lang w:val="pl-PL"/>
              </w:rPr>
              <w:t> </w:t>
            </w:r>
            <w:r w:rsidRPr="00DE30DF">
              <w:rPr>
                <w:lang w:val="pl-PL"/>
              </w:rPr>
              <w:t>10.2</w:t>
            </w:r>
            <w:r>
              <w:rPr>
                <w:lang w:val="pl-PL"/>
              </w:rPr>
              <w:t>,</w:t>
            </w:r>
            <w:r w:rsidRPr="00DE30DF">
              <w:rPr>
                <w:lang w:val="pl-PL"/>
              </w:rPr>
              <w:t xml:space="preserve"> </w:t>
            </w:r>
            <w:r w:rsidRPr="008C0B48">
              <w:rPr>
                <w:szCs w:val="18"/>
                <w:lang w:val="pl-PL"/>
              </w:rPr>
              <w:t>SJK </w:t>
            </w:r>
            <w:r w:rsidRPr="00DE30DF">
              <w:rPr>
                <w:lang w:val="pl-PL"/>
              </w:rPr>
              <w:t>9.2</w:t>
            </w:r>
            <w:r>
              <w:rPr>
                <w:lang w:val="pl-PL"/>
              </w:rPr>
              <w:t>,</w:t>
            </w:r>
            <w:r w:rsidRPr="00DE30DF">
              <w:rPr>
                <w:lang w:val="pl-PL"/>
              </w:rPr>
              <w:t xml:space="preserve"> </w:t>
            </w:r>
            <w:r w:rsidRPr="008C0B48">
              <w:rPr>
                <w:szCs w:val="18"/>
                <w:lang w:val="pl-PL"/>
              </w:rPr>
              <w:t>SJK </w:t>
            </w:r>
            <w:r w:rsidRPr="00DE30DF">
              <w:rPr>
                <w:lang w:val="pl-PL"/>
              </w:rPr>
              <w:t xml:space="preserve">8.2, </w:t>
            </w:r>
            <w:r w:rsidRPr="008C0B48">
              <w:rPr>
                <w:szCs w:val="18"/>
                <w:lang w:val="pl-PL"/>
              </w:rPr>
              <w:t>SJK </w:t>
            </w:r>
            <w:r w:rsidRPr="00DE30DF">
              <w:rPr>
                <w:lang w:val="pl-PL"/>
              </w:rPr>
              <w:t xml:space="preserve">7.2, </w:t>
            </w:r>
            <w:r w:rsidRPr="008C0B48">
              <w:rPr>
                <w:szCs w:val="18"/>
                <w:lang w:val="pl-PL"/>
              </w:rPr>
              <w:t>SJK </w:t>
            </w:r>
            <w:r w:rsidRPr="00DE30DF">
              <w:rPr>
                <w:lang w:val="pl-PL"/>
              </w:rPr>
              <w:t xml:space="preserve">6.2, </w:t>
            </w:r>
            <w:r w:rsidRPr="008C0B48">
              <w:rPr>
                <w:szCs w:val="18"/>
                <w:lang w:val="pl-PL"/>
              </w:rPr>
              <w:t>SJK </w:t>
            </w:r>
            <w:r w:rsidRPr="00DE30DF">
              <w:rPr>
                <w:lang w:val="pl-PL"/>
              </w:rPr>
              <w:t xml:space="preserve">5.2, </w:t>
            </w:r>
            <w:r w:rsidRPr="008C0B48">
              <w:rPr>
                <w:szCs w:val="18"/>
                <w:lang w:val="pl-PL"/>
              </w:rPr>
              <w:t>SJK </w:t>
            </w:r>
            <w:r w:rsidRPr="00DE30DF">
              <w:rPr>
                <w:lang w:val="pl-PL"/>
              </w:rPr>
              <w:t xml:space="preserve">4.2 </w:t>
            </w:r>
            <w:r>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EB1340E" w14:textId="77777777" w:rsidR="00831A07" w:rsidRPr="00DE30DF" w:rsidRDefault="00831A07" w:rsidP="00E45F30">
            <w:pPr>
              <w:pStyle w:val="TekstTabeli"/>
              <w:jc w:val="center"/>
              <w:rPr>
                <w:lang w:val="pl-PL"/>
              </w:rPr>
            </w:pPr>
            <w:r>
              <w:rPr>
                <w:lang w:val="pl-PL"/>
              </w:rPr>
              <w:t>TAK</w:t>
            </w:r>
          </w:p>
        </w:tc>
      </w:tr>
      <w:tr w:rsidR="00831A07" w:rsidRPr="00AA0814" w14:paraId="3E8F9FCF" w14:textId="77777777" w:rsidTr="00E45F30">
        <w:trPr>
          <w:cantSplit/>
        </w:trPr>
        <w:tc>
          <w:tcPr>
            <w:tcW w:w="2243" w:type="dxa"/>
            <w:vAlign w:val="center"/>
          </w:tcPr>
          <w:p w14:paraId="21F01E2D" w14:textId="77777777" w:rsidR="00831A07" w:rsidRPr="00AA0814" w:rsidRDefault="00831A07" w:rsidP="00E45F30">
            <w:pPr>
              <w:pStyle w:val="TekstTabeli"/>
              <w:jc w:val="center"/>
              <w:rPr>
                <w:lang w:val="pl-PL"/>
              </w:rPr>
            </w:pPr>
            <w:r>
              <w:rPr>
                <w:lang w:val="pl-PL"/>
              </w:rPr>
              <w:t xml:space="preserve">6. </w:t>
            </w:r>
            <w:r w:rsidRPr="00AA0814">
              <w:rPr>
                <w:lang w:val="pl-PL"/>
              </w:rPr>
              <w:t>Podejmowanie decyzji na podstawie faktów</w:t>
            </w:r>
          </w:p>
        </w:tc>
        <w:tc>
          <w:tcPr>
            <w:tcW w:w="5502" w:type="dxa"/>
            <w:vAlign w:val="center"/>
          </w:tcPr>
          <w:p w14:paraId="13C259B3" w14:textId="77777777" w:rsidR="00831A07" w:rsidRPr="00820656" w:rsidRDefault="00831A07" w:rsidP="00E45F30">
            <w:pPr>
              <w:pStyle w:val="TekstTabeli"/>
              <w:rPr>
                <w:lang w:val="pl-PL"/>
              </w:rPr>
            </w:pPr>
            <w:r>
              <w:rPr>
                <w:szCs w:val="18"/>
                <w:lang w:val="pl-PL"/>
              </w:rPr>
              <w:t>SJK </w:t>
            </w:r>
            <w:r w:rsidRPr="00DE30DF">
              <w:rPr>
                <w:lang w:val="pl-PL"/>
              </w:rPr>
              <w:t xml:space="preserve">4.2, </w:t>
            </w:r>
            <w:r>
              <w:rPr>
                <w:szCs w:val="18"/>
                <w:lang w:val="pl-PL"/>
              </w:rPr>
              <w:t>SJK </w:t>
            </w:r>
            <w:r w:rsidRPr="00DE30DF">
              <w:rPr>
                <w:lang w:val="pl-PL"/>
              </w:rPr>
              <w:t xml:space="preserve">5.2, </w:t>
            </w:r>
            <w:r>
              <w:rPr>
                <w:szCs w:val="18"/>
                <w:lang w:val="pl-PL"/>
              </w:rPr>
              <w:t>SJK </w:t>
            </w:r>
            <w:r w:rsidRPr="00DE30DF">
              <w:rPr>
                <w:lang w:val="pl-PL"/>
              </w:rPr>
              <w:t xml:space="preserve">6.2, </w:t>
            </w:r>
            <w:r>
              <w:rPr>
                <w:szCs w:val="18"/>
                <w:lang w:val="pl-PL"/>
              </w:rPr>
              <w:t>SJK </w:t>
            </w:r>
            <w:r w:rsidRPr="00DE30DF">
              <w:rPr>
                <w:lang w:val="pl-PL"/>
              </w:rPr>
              <w:t xml:space="preserve">7.2, </w:t>
            </w:r>
            <w:r>
              <w:rPr>
                <w:szCs w:val="18"/>
                <w:lang w:val="pl-PL"/>
              </w:rPr>
              <w:t>SJK </w:t>
            </w:r>
            <w:r w:rsidRPr="00DE30DF">
              <w:rPr>
                <w:lang w:val="pl-PL"/>
              </w:rPr>
              <w:t xml:space="preserve">8.2, </w:t>
            </w:r>
            <w:r>
              <w:rPr>
                <w:szCs w:val="18"/>
                <w:lang w:val="pl-PL"/>
              </w:rPr>
              <w:t>SJK </w:t>
            </w:r>
            <w:r w:rsidRPr="00DE30DF">
              <w:rPr>
                <w:lang w:val="pl-PL"/>
              </w:rPr>
              <w:t xml:space="preserve">9.2 i </w:t>
            </w:r>
            <w:r>
              <w:rPr>
                <w:szCs w:val="18"/>
                <w:lang w:val="pl-PL"/>
              </w:rPr>
              <w:t>SJK </w:t>
            </w:r>
            <w:r w:rsidRPr="00DE30DF">
              <w:rPr>
                <w:lang w:val="pl-PL"/>
              </w:rPr>
              <w:t>10.2 uwzględniają pomiar i podejmowanie decyzji w zakresie doskonalenia na podstawie tego pomiaru.</w:t>
            </w:r>
          </w:p>
        </w:tc>
        <w:tc>
          <w:tcPr>
            <w:tcW w:w="1326" w:type="dxa"/>
            <w:vAlign w:val="center"/>
          </w:tcPr>
          <w:p w14:paraId="21F7E818" w14:textId="77777777" w:rsidR="00831A07" w:rsidRPr="00820656" w:rsidRDefault="00831A07" w:rsidP="00E45F30">
            <w:pPr>
              <w:pStyle w:val="TekstTabeli"/>
              <w:jc w:val="center"/>
              <w:rPr>
                <w:lang w:val="pl-PL"/>
              </w:rPr>
            </w:pPr>
            <w:r>
              <w:rPr>
                <w:lang w:val="pl-PL"/>
              </w:rPr>
              <w:t>TAK</w:t>
            </w:r>
          </w:p>
        </w:tc>
      </w:tr>
      <w:tr w:rsidR="00831A07" w:rsidRPr="00AA0814" w14:paraId="4ACECFB6" w14:textId="77777777" w:rsidTr="00E45F30">
        <w:trPr>
          <w:cantSplit/>
        </w:trPr>
        <w:tc>
          <w:tcPr>
            <w:tcW w:w="2243" w:type="dxa"/>
            <w:vAlign w:val="center"/>
          </w:tcPr>
          <w:p w14:paraId="26F29FCB" w14:textId="77777777" w:rsidR="00831A07" w:rsidRPr="00AA0814" w:rsidRDefault="00831A07" w:rsidP="00E45F30">
            <w:pPr>
              <w:pStyle w:val="TekstTabeli"/>
              <w:jc w:val="center"/>
              <w:rPr>
                <w:lang w:val="pl-PL"/>
              </w:rPr>
            </w:pPr>
            <w:r>
              <w:rPr>
                <w:lang w:val="pl-PL"/>
              </w:rPr>
              <w:t xml:space="preserve">7. </w:t>
            </w:r>
            <w:r w:rsidRPr="00AA0814">
              <w:rPr>
                <w:lang w:val="pl-PL"/>
              </w:rPr>
              <w:t>Zarządzanie relacjami</w:t>
            </w:r>
          </w:p>
        </w:tc>
        <w:tc>
          <w:tcPr>
            <w:tcW w:w="5502" w:type="dxa"/>
            <w:vAlign w:val="center"/>
          </w:tcPr>
          <w:p w14:paraId="44E8EF2F" w14:textId="77777777" w:rsidR="00831A07" w:rsidRPr="00DE30DF" w:rsidRDefault="00831A07" w:rsidP="00E45F30">
            <w:pPr>
              <w:pStyle w:val="TekstTabeli"/>
              <w:rPr>
                <w:lang w:val="pl-PL"/>
              </w:rPr>
            </w:pPr>
            <w:r w:rsidRPr="00DE30DF">
              <w:rPr>
                <w:lang w:val="pl-PL"/>
              </w:rPr>
              <w:t>pewne elementy tego procesu wskazane w SJK 6.1 (współpraca z</w:t>
            </w:r>
            <w:r>
              <w:rPr>
                <w:lang w:val="pl-PL"/>
              </w:rPr>
              <w:t> </w:t>
            </w:r>
            <w:r w:rsidRPr="00DE30DF">
              <w:rPr>
                <w:lang w:val="pl-PL"/>
              </w:rPr>
              <w:t xml:space="preserve">otoczeniem) i </w:t>
            </w:r>
            <w:r>
              <w:rPr>
                <w:szCs w:val="18"/>
                <w:lang w:val="pl-PL"/>
              </w:rPr>
              <w:t>SJK </w:t>
            </w:r>
            <w:r w:rsidRPr="00DE30DF">
              <w:rPr>
                <w:lang w:val="pl-PL"/>
              </w:rPr>
              <w:t>9.2 (informacja),</w:t>
            </w:r>
          </w:p>
        </w:tc>
        <w:tc>
          <w:tcPr>
            <w:tcW w:w="1326" w:type="dxa"/>
            <w:vAlign w:val="center"/>
          </w:tcPr>
          <w:p w14:paraId="372CC002" w14:textId="77777777" w:rsidR="00831A07" w:rsidRPr="00DE30DF" w:rsidRDefault="00831A07" w:rsidP="00E45F30">
            <w:pPr>
              <w:pStyle w:val="TekstTabeli"/>
              <w:jc w:val="center"/>
              <w:rPr>
                <w:lang w:val="pl-PL"/>
              </w:rPr>
            </w:pPr>
            <w:r>
              <w:rPr>
                <w:lang w:val="pl-PL"/>
              </w:rPr>
              <w:t>CZĘŚCIOWO</w:t>
            </w:r>
          </w:p>
        </w:tc>
      </w:tr>
      <w:tr w:rsidR="00831A07" w:rsidRPr="00AA0814" w14:paraId="3F024A89" w14:textId="77777777" w:rsidTr="00E45F30">
        <w:trPr>
          <w:cantSplit/>
        </w:trPr>
        <w:tc>
          <w:tcPr>
            <w:tcW w:w="2243" w:type="dxa"/>
            <w:vAlign w:val="center"/>
          </w:tcPr>
          <w:p w14:paraId="7B0361CA" w14:textId="77777777" w:rsidR="00831A07" w:rsidRPr="00AA0814" w:rsidRDefault="00831A07" w:rsidP="00E45F30">
            <w:pPr>
              <w:pStyle w:val="TekstTabeli"/>
              <w:jc w:val="center"/>
              <w:rPr>
                <w:lang w:val="pl-PL"/>
              </w:rPr>
            </w:pPr>
            <w:r>
              <w:rPr>
                <w:lang w:val="pl-PL"/>
              </w:rPr>
              <w:t xml:space="preserve">8. </w:t>
            </w:r>
            <w:r w:rsidRPr="00AA0814">
              <w:rPr>
                <w:lang w:val="pl-PL"/>
              </w:rPr>
              <w:t xml:space="preserve">Społeczna </w:t>
            </w:r>
            <w:r>
              <w:rPr>
                <w:lang w:val="pl-PL"/>
              </w:rPr>
              <w:br/>
            </w:r>
            <w:r w:rsidRPr="00AA0814">
              <w:rPr>
                <w:lang w:val="pl-PL"/>
              </w:rPr>
              <w:t xml:space="preserve">odpowiedzialność </w:t>
            </w:r>
            <w:r>
              <w:rPr>
                <w:lang w:val="pl-PL"/>
              </w:rPr>
              <w:br/>
            </w:r>
            <w:r w:rsidRPr="00AA0814">
              <w:rPr>
                <w:lang w:val="pl-PL"/>
              </w:rPr>
              <w:t>organizacji edukacyjnej</w:t>
            </w:r>
          </w:p>
        </w:tc>
        <w:tc>
          <w:tcPr>
            <w:tcW w:w="5502" w:type="dxa"/>
            <w:vAlign w:val="center"/>
          </w:tcPr>
          <w:p w14:paraId="4BCB7912" w14:textId="77777777" w:rsidR="00831A07" w:rsidRPr="00DE30DF" w:rsidRDefault="00831A07" w:rsidP="00E45F30">
            <w:pPr>
              <w:pStyle w:val="TekstTabeli"/>
              <w:rPr>
                <w:lang w:val="pl-PL"/>
              </w:rPr>
            </w:pPr>
            <w:r w:rsidRPr="00DE30DF">
              <w:rPr>
                <w:lang w:val="pl-PL"/>
              </w:rPr>
              <w:t xml:space="preserve">Nie jest wskazana wprost. Pewne elementy odnoszące się do relacji z otoczeniem społeczno-gospodarczym wskazane jedynie w </w:t>
            </w:r>
            <w:r>
              <w:rPr>
                <w:szCs w:val="18"/>
                <w:lang w:val="pl-PL"/>
              </w:rPr>
              <w:t>SJK </w:t>
            </w:r>
            <w:r w:rsidRPr="00DE30DF">
              <w:rPr>
                <w:lang w:val="pl-PL"/>
              </w:rPr>
              <w:t xml:space="preserve">1.1, </w:t>
            </w:r>
            <w:r>
              <w:rPr>
                <w:szCs w:val="18"/>
                <w:lang w:val="pl-PL"/>
              </w:rPr>
              <w:t>SJK </w:t>
            </w:r>
            <w:r w:rsidRPr="00DE30DF">
              <w:rPr>
                <w:lang w:val="pl-PL"/>
              </w:rPr>
              <w:t xml:space="preserve">6.1, </w:t>
            </w:r>
            <w:r>
              <w:rPr>
                <w:szCs w:val="18"/>
                <w:lang w:val="pl-PL"/>
              </w:rPr>
              <w:t>SJK </w:t>
            </w:r>
            <w:r w:rsidRPr="00DE30DF">
              <w:rPr>
                <w:lang w:val="pl-PL"/>
              </w:rPr>
              <w:t>6.2;</w:t>
            </w:r>
          </w:p>
        </w:tc>
        <w:tc>
          <w:tcPr>
            <w:tcW w:w="1326" w:type="dxa"/>
            <w:vAlign w:val="center"/>
          </w:tcPr>
          <w:p w14:paraId="57F07696" w14:textId="77777777" w:rsidR="00831A07" w:rsidRPr="00DE30DF" w:rsidRDefault="00831A07" w:rsidP="00E45F30">
            <w:pPr>
              <w:pStyle w:val="TekstTabeli"/>
              <w:jc w:val="center"/>
              <w:rPr>
                <w:lang w:val="pl-PL"/>
              </w:rPr>
            </w:pPr>
            <w:r>
              <w:rPr>
                <w:lang w:val="pl-PL"/>
              </w:rPr>
              <w:t>NIE</w:t>
            </w:r>
          </w:p>
        </w:tc>
      </w:tr>
      <w:tr w:rsidR="00831A07" w:rsidRPr="00AA0814" w14:paraId="3D6F5547" w14:textId="77777777" w:rsidTr="00E45F30">
        <w:trPr>
          <w:cantSplit/>
        </w:trPr>
        <w:tc>
          <w:tcPr>
            <w:tcW w:w="2243" w:type="dxa"/>
            <w:vAlign w:val="center"/>
          </w:tcPr>
          <w:p w14:paraId="55F22EC7" w14:textId="77777777" w:rsidR="00831A07" w:rsidRPr="00AA0814" w:rsidRDefault="00831A07" w:rsidP="00E45F30">
            <w:pPr>
              <w:pStyle w:val="TekstTabeli"/>
              <w:jc w:val="center"/>
              <w:rPr>
                <w:lang w:val="pl-PL"/>
              </w:rPr>
            </w:pPr>
            <w:r>
              <w:rPr>
                <w:lang w:val="pl-PL"/>
              </w:rPr>
              <w:t xml:space="preserve">9. </w:t>
            </w:r>
            <w:r w:rsidRPr="00AA0814">
              <w:rPr>
                <w:lang w:val="pl-PL"/>
              </w:rPr>
              <w:t xml:space="preserve">Dostępność </w:t>
            </w:r>
            <w:r>
              <w:rPr>
                <w:lang w:val="pl-PL"/>
              </w:rPr>
              <w:br/>
            </w:r>
            <w:r w:rsidRPr="00AA0814">
              <w:rPr>
                <w:lang w:val="pl-PL"/>
              </w:rPr>
              <w:t>i sprawiedliwość</w:t>
            </w:r>
          </w:p>
        </w:tc>
        <w:tc>
          <w:tcPr>
            <w:tcW w:w="5502" w:type="dxa"/>
            <w:vAlign w:val="center"/>
          </w:tcPr>
          <w:p w14:paraId="46F96D4C" w14:textId="77777777" w:rsidR="00831A07" w:rsidRPr="00DE30DF" w:rsidRDefault="00831A07" w:rsidP="00E45F30">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69E2D0C0" w14:textId="77777777" w:rsidR="00831A07" w:rsidRPr="00DE30DF" w:rsidRDefault="00831A07" w:rsidP="00E45F30">
            <w:pPr>
              <w:pStyle w:val="TekstTabeli"/>
              <w:jc w:val="center"/>
              <w:rPr>
                <w:lang w:val="pl-PL"/>
              </w:rPr>
            </w:pPr>
            <w:r>
              <w:rPr>
                <w:lang w:val="pl-PL"/>
              </w:rPr>
              <w:t>NIE</w:t>
            </w:r>
          </w:p>
        </w:tc>
      </w:tr>
      <w:tr w:rsidR="00831A07" w:rsidRPr="00AA0814" w14:paraId="70A71494" w14:textId="77777777" w:rsidTr="00E45F30">
        <w:trPr>
          <w:cantSplit/>
        </w:trPr>
        <w:tc>
          <w:tcPr>
            <w:tcW w:w="2243" w:type="dxa"/>
            <w:vAlign w:val="center"/>
          </w:tcPr>
          <w:p w14:paraId="73276479" w14:textId="77777777" w:rsidR="00831A07" w:rsidRPr="00AA0814" w:rsidRDefault="00831A07" w:rsidP="00E45F30">
            <w:pPr>
              <w:pStyle w:val="TekstTabeli"/>
              <w:jc w:val="center"/>
              <w:rPr>
                <w:lang w:val="pl-PL"/>
              </w:rPr>
            </w:pPr>
            <w:r>
              <w:rPr>
                <w:lang w:val="pl-PL"/>
              </w:rPr>
              <w:t xml:space="preserve">10. </w:t>
            </w:r>
            <w:r w:rsidRPr="00AA0814">
              <w:rPr>
                <w:lang w:val="pl-PL"/>
              </w:rPr>
              <w:t>Etyczne postępowanie w ramach procesu kształcenia</w:t>
            </w:r>
          </w:p>
        </w:tc>
        <w:tc>
          <w:tcPr>
            <w:tcW w:w="5502" w:type="dxa"/>
            <w:vAlign w:val="center"/>
          </w:tcPr>
          <w:p w14:paraId="49467470" w14:textId="77777777" w:rsidR="00831A07" w:rsidRPr="00820656" w:rsidRDefault="00831A07" w:rsidP="00E45F30">
            <w:pPr>
              <w:pStyle w:val="TekstTabeli"/>
              <w:rPr>
                <w:lang w:val="pl-PL"/>
              </w:rPr>
            </w:pPr>
            <w:r>
              <w:rPr>
                <w:lang w:val="pl-PL"/>
              </w:rPr>
              <w:t>Brak odniesień</w:t>
            </w:r>
          </w:p>
        </w:tc>
        <w:tc>
          <w:tcPr>
            <w:tcW w:w="1326" w:type="dxa"/>
            <w:vAlign w:val="center"/>
          </w:tcPr>
          <w:p w14:paraId="2EEDB78B" w14:textId="77777777" w:rsidR="00831A07" w:rsidRPr="00820656" w:rsidRDefault="00831A07" w:rsidP="00E45F30">
            <w:pPr>
              <w:pStyle w:val="TekstTabeli"/>
              <w:jc w:val="center"/>
              <w:rPr>
                <w:lang w:val="pl-PL"/>
              </w:rPr>
            </w:pPr>
            <w:r>
              <w:rPr>
                <w:lang w:val="pl-PL"/>
              </w:rPr>
              <w:t>NIE</w:t>
            </w:r>
          </w:p>
        </w:tc>
      </w:tr>
      <w:tr w:rsidR="00831A07" w:rsidRPr="00AA0814" w14:paraId="026C0897" w14:textId="77777777" w:rsidTr="00E45F30">
        <w:trPr>
          <w:cantSplit/>
        </w:trPr>
        <w:tc>
          <w:tcPr>
            <w:tcW w:w="2243" w:type="dxa"/>
            <w:vAlign w:val="center"/>
          </w:tcPr>
          <w:p w14:paraId="54CD5DBD" w14:textId="77777777" w:rsidR="00831A07" w:rsidRPr="00AA0814" w:rsidRDefault="00831A07" w:rsidP="00E45F30">
            <w:pPr>
              <w:pStyle w:val="TekstTabeli"/>
              <w:keepNext/>
              <w:jc w:val="center"/>
              <w:rPr>
                <w:lang w:val="pl-PL"/>
              </w:rPr>
            </w:pPr>
            <w:r>
              <w:rPr>
                <w:lang w:val="pl-PL"/>
              </w:rPr>
              <w:t xml:space="preserve">11. </w:t>
            </w:r>
            <w:r w:rsidRPr="00AA0814">
              <w:rPr>
                <w:lang w:val="pl-PL"/>
              </w:rPr>
              <w:t xml:space="preserve">Bezpieczeństwo </w:t>
            </w:r>
            <w:r>
              <w:rPr>
                <w:lang w:val="pl-PL"/>
              </w:rPr>
              <w:br/>
            </w:r>
            <w:r w:rsidRPr="00AA0814">
              <w:rPr>
                <w:lang w:val="pl-PL"/>
              </w:rPr>
              <w:t>i ochrona danych</w:t>
            </w:r>
          </w:p>
        </w:tc>
        <w:tc>
          <w:tcPr>
            <w:tcW w:w="5502" w:type="dxa"/>
            <w:vAlign w:val="center"/>
          </w:tcPr>
          <w:p w14:paraId="6591EBC2" w14:textId="77777777" w:rsidR="00831A07" w:rsidRPr="00AA0814" w:rsidRDefault="00831A07" w:rsidP="00E45F30">
            <w:pPr>
              <w:pStyle w:val="TekstTabeli"/>
              <w:keepNext/>
            </w:pPr>
            <w:r>
              <w:t xml:space="preserve">Brak </w:t>
            </w:r>
            <w:proofErr w:type="spellStart"/>
            <w:r>
              <w:t>odniesień</w:t>
            </w:r>
            <w:proofErr w:type="spellEnd"/>
          </w:p>
        </w:tc>
        <w:tc>
          <w:tcPr>
            <w:tcW w:w="1326" w:type="dxa"/>
            <w:vAlign w:val="center"/>
          </w:tcPr>
          <w:p w14:paraId="2A0E51FC" w14:textId="77777777" w:rsidR="00831A07" w:rsidRPr="00AA0814" w:rsidRDefault="00831A07" w:rsidP="00E45F30">
            <w:pPr>
              <w:pStyle w:val="TekstTabeli"/>
              <w:keepNext/>
              <w:jc w:val="center"/>
            </w:pPr>
            <w:r>
              <w:t>NIE</w:t>
            </w:r>
          </w:p>
        </w:tc>
      </w:tr>
    </w:tbl>
    <w:p w14:paraId="05924CBF" w14:textId="77777777" w:rsidR="00831A07" w:rsidRPr="00D95B07" w:rsidRDefault="00831A07" w:rsidP="00831A07">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5896DE3B" w14:textId="77777777" w:rsidR="00831A07" w:rsidRDefault="00831A07" w:rsidP="00831A07">
      <w:r>
        <w:t>Jak można zauważyć zasady oceny PKA w bardzo małym stopniu korespondują z zasadami SZOE opisanymi w normie ISO 21001. Tylko zasady 5. i 6. odnoszące się do ciągłego doskonalenia i podejmowania decyzji na podstawie faktów można uznać za przedstawione w kryteriach PKA w sposób klarowny. Zasada 1. została uznana z jedynie częściowo odzwierciedloną w kryteriach PKA ze względu na bardzo ograniczone odniesienia do beneficjentów usług uczelni innych niż studenci. Podobnie zostały ocenione odniesienia do zasady 7. dotyczącej zarządzania relacjami. Większość z przedstawionych w Tabeli 58 analiz wskazuje na brak odniesień w ramach kryteriów oceny programowej PKA do zasad normatywnego Systemu Zarządzania Organizacją Edukacyjną wg ISO 21001. Potwierdza to że systemy zapewniania jakości do których należą kryteria oceny PKA „</w:t>
      </w:r>
      <w:r w:rsidRPr="00322065">
        <w:t>w porównaniu do modeli zarządzania jakością nie wspierają procesów doskonalenia jakości</w:t>
      </w:r>
      <w:r>
        <w:t>”</w:t>
      </w:r>
      <w:r w:rsidRPr="00322065">
        <w:t xml:space="preserve"> </w:t>
      </w:r>
      <w:r w:rsidRPr="00322065">
        <w:fldChar w:fldCharType="begin" w:fldLock="1"/>
      </w:r>
      <w:r>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Pr="00322065">
        <w:fldChar w:fldCharType="separate"/>
      </w:r>
      <w:r w:rsidRPr="00322065">
        <w:rPr>
          <w:noProof/>
        </w:rPr>
        <w:t>(Grudowski &amp; Szefler, 2015a)</w:t>
      </w:r>
      <w:r w:rsidRPr="00322065">
        <w:fldChar w:fldCharType="end"/>
      </w:r>
      <w:r>
        <w:t xml:space="preserve"> w sposób odpowiedni pomimo wyrażania wprost potrzeby zapewnienia procesów pomiaru i wprowadzania udoskonaleń. Brak uwzględniania tak istotnych elementów zarządzania jak przywódz</w:t>
      </w:r>
      <w:r>
        <w:lastRenderedPageBreak/>
        <w:t xml:space="preserve">two i zaangażowanie zespołu, a także braki w uwzględnianiu szerszego grona interesariuszy wydają się bardzo istotnie wpływać na zmniejszenie szans na skuteczne zarządzanie jakością.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 punktu widzenia systemu zarządzania uczelnią, jest poszerzony opis zasad SZOE przedstawiony w załączniku B. Zawiera on bardzo klarowne omówienie 11 zasad Systemu Zarządzania Organizacją Edukacyjną (por. </w:t>
      </w:r>
      <w:r>
        <w:fldChar w:fldCharType="begin"/>
      </w:r>
      <w:r>
        <w:instrText xml:space="preserve"> REF _Ref148784306 \h </w:instrText>
      </w:r>
      <w:r>
        <w:fldChar w:fldCharType="separate"/>
      </w:r>
      <w:r w:rsidRPr="00BA4CC3">
        <w:t xml:space="preserve">Tabela </w:t>
      </w:r>
      <w:r>
        <w:rPr>
          <w:noProof/>
        </w:rPr>
        <w:t>30</w:t>
      </w:r>
      <w:r>
        <w:fldChar w:fldCharType="end"/>
      </w:r>
      <w:r>
        <w:t xml:space="preserve">) odnoszące się do rozszerzonego szczegółowego opisu każdej z zasad, uzasadnienia dla jej istotności, kluczowych korzyści z jej stosowania oraz przykładów działań zgodnych z każdą z zasad. </w:t>
      </w:r>
    </w:p>
    <w:p w14:paraId="7A3945C8" w14:textId="77777777" w:rsidR="00831A07" w:rsidRPr="00877299" w:rsidRDefault="00831A07" w:rsidP="00831A07">
      <w:r w:rsidRPr="00017DC5">
        <w:t>W porównaniu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t xml:space="preserve"> (por </w:t>
      </w:r>
      <w:proofErr w:type="spellStart"/>
      <w:r>
        <w:t>podrozdz</w:t>
      </w:r>
      <w:proofErr w:type="spellEnd"/>
      <w:r>
        <w:t xml:space="preserve">. </w:t>
      </w:r>
      <w:r>
        <w:fldChar w:fldCharType="begin"/>
      </w:r>
      <w:r>
        <w:instrText xml:space="preserve"> REF _Ref135920762 \r \h </w:instrText>
      </w:r>
      <w:r>
        <w:fldChar w:fldCharType="separate"/>
      </w:r>
      <w:r>
        <w:t>1.3.1</w:t>
      </w:r>
      <w:r>
        <w:fldChar w:fldCharType="end"/>
      </w:r>
      <w:r>
        <w:t>)</w:t>
      </w:r>
      <w:r w:rsidRPr="00017DC5">
        <w:t>. Są one związane z przekazywaniem wiedzy przez nauczyciela (praca nauczyciela), ale również ze zdobywaniem wiedzy przez studenta lub ucznia. Wart</w:t>
      </w:r>
      <w:r>
        <w:t>ą</w:t>
      </w:r>
      <w:r w:rsidRPr="00017DC5">
        <w:t xml:space="preserve"> </w:t>
      </w:r>
      <w:r>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Rysunku 29.</w:t>
      </w:r>
    </w:p>
    <w:p w14:paraId="02370C43" w14:textId="77777777" w:rsidR="00831A07" w:rsidRDefault="00831A07" w:rsidP="00831A07">
      <w:pPr>
        <w:pStyle w:val="Rysunek"/>
      </w:pPr>
      <w:r w:rsidRPr="00C32144">
        <w:rPr>
          <w:noProof/>
        </w:rPr>
        <w:lastRenderedPageBreak/>
        <w:drawing>
          <wp:inline distT="0" distB="0" distL="0" distR="0" wp14:anchorId="3894939E" wp14:editId="36EFD67C">
            <wp:extent cx="4702842" cy="3312000"/>
            <wp:effectExtent l="0" t="0" r="0" b="0"/>
            <wp:docPr id="34327773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02842" cy="3312000"/>
                    </a:xfrm>
                    <a:prstGeom prst="rect">
                      <a:avLst/>
                    </a:prstGeom>
                  </pic:spPr>
                </pic:pic>
              </a:graphicData>
            </a:graphic>
          </wp:inline>
        </w:drawing>
      </w:r>
    </w:p>
    <w:p w14:paraId="14DE0A88" w14:textId="77777777" w:rsidR="00831A07" w:rsidRDefault="00831A07" w:rsidP="00831A07">
      <w:pPr>
        <w:pStyle w:val="Rysunek"/>
      </w:pPr>
      <w:r>
        <w:t xml:space="preserve">Rysunek </w:t>
      </w:r>
      <w:r>
        <w:fldChar w:fldCharType="begin"/>
      </w:r>
      <w:r>
        <w:instrText xml:space="preserve"> SEQ Rysunek \* ARABIC </w:instrText>
      </w:r>
      <w:r>
        <w:fldChar w:fldCharType="separate"/>
      </w:r>
      <w:r>
        <w:rPr>
          <w:noProof/>
        </w:rPr>
        <w:t>29</w:t>
      </w:r>
      <w:r>
        <w:rPr>
          <w:noProof/>
        </w:rPr>
        <w:fldChar w:fldCharType="end"/>
      </w:r>
      <w:r>
        <w:rPr>
          <w:noProof/>
        </w:rPr>
        <w:t>.</w:t>
      </w:r>
      <w:r>
        <w:t xml:space="preserve"> </w:t>
      </w:r>
      <w:r w:rsidRPr="00986591">
        <w:t xml:space="preserve">Model relacji wybranych czynników jakości usług uczelni </w:t>
      </w:r>
      <w:r>
        <w:t xml:space="preserve">technicznej </w:t>
      </w:r>
      <w:r w:rsidRPr="00986591">
        <w:t>związanych z satysfakcją</w:t>
      </w:r>
      <w:r>
        <w:br/>
      </w:r>
      <w:r w:rsidRPr="00986591">
        <w:t>interesariuszy</w:t>
      </w:r>
    </w:p>
    <w:p w14:paraId="2546D2FC" w14:textId="77777777" w:rsidR="00831A07" w:rsidRPr="00D95B07" w:rsidRDefault="00831A07" w:rsidP="00831A07">
      <w:pPr>
        <w:pStyle w:val="rdo"/>
        <w:rPr>
          <w:lang w:val="pl-PL"/>
        </w:rPr>
      </w:pPr>
      <w:r w:rsidRPr="00D95B07">
        <w:rPr>
          <w:lang w:val="pl-PL"/>
        </w:rPr>
        <w:t>Źródło: opracowanie własne.</w:t>
      </w:r>
    </w:p>
    <w:p w14:paraId="558691CC" w14:textId="2918D448" w:rsidR="009935B2" w:rsidRDefault="00831A07" w:rsidP="00831A07">
      <w:r>
        <w:t>Model (</w:t>
      </w:r>
      <w:r>
        <w:fldChar w:fldCharType="begin"/>
      </w:r>
      <w:r>
        <w:instrText xml:space="preserve"> REF _Ref157710966 \h </w:instrText>
      </w:r>
      <w:r>
        <w:fldChar w:fldCharType="separate"/>
      </w:r>
      <w:r>
        <w:t xml:space="preserve">Rysunek </w:t>
      </w:r>
      <w:r>
        <w:rPr>
          <w:noProof/>
        </w:rPr>
        <w:t>29</w:t>
      </w:r>
      <w:r>
        <w:fldChar w:fldCharType="end"/>
      </w:r>
      <w:r>
        <w:t>)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w:t>
      </w:r>
    </w:p>
    <w:p w14:paraId="0679AE8A" w14:textId="01CBC628" w:rsidR="00831A07" w:rsidRDefault="00831A07" w:rsidP="00831A07">
      <w:r>
        <w:t>Miara satysfakcji jest szczególnie istotną miarą jakości usług. Jest to również podkreślone w normie ISO 21001, gdzie już na wstępie (rozdz. 1) zwiększenie satysfakcji uczniów oraz innych beneficjentów jest wyraźnie wymienione wśród celów SZOE. Ponadto w pkt. 5.2.1 Normy satysfakcja głównych interesariuszy jest określona jako jeden z głównych wyznaczników koncentracji na interesariuszach, a w punkcie 6.2.1 jest wymieniona jako jeden z głównych elementów do wzięcia pod uwagę przy określeniu celów dla organizacji. Ponadto w pkt. 7.1.1 wyraźnie podkreślono satysfakcję również pracowników, jako równorzędny z zaangażowaniem czynnik sukcesu do brania pod uwagę przy zarządzaniu zasobami. Również w części rozdziału 7. dotyczącej komunikacji (</w:t>
      </w:r>
      <w:proofErr w:type="spellStart"/>
      <w:r>
        <w:t>podrozdz</w:t>
      </w:r>
      <w:proofErr w:type="spellEnd"/>
      <w:r>
        <w:t xml:space="preserve">. 7.4 Normy) w 7.4.3.1 są wskazane ankiety satysfakcji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 9.1.2 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w:t>
      </w:r>
      <w:r>
        <w:lastRenderedPageBreak/>
        <w:t xml:space="preserve">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 tym aspekcie można stwierdzić, że podejście promowane przez normę ISO 21001 to </w:t>
      </w:r>
      <w:proofErr w:type="spellStart"/>
      <w:r>
        <w:t>interesariuszocentryzm</w:t>
      </w:r>
      <w:proofErr w:type="spellEnd"/>
      <w:r>
        <w:t xml:space="preserve"> poprzez analogię do </w:t>
      </w:r>
      <w:proofErr w:type="spellStart"/>
      <w:r>
        <w:t>klientocentryzmu</w:t>
      </w:r>
      <w:proofErr w:type="spellEnd"/>
      <w:r>
        <w:t xml:space="preserve"> promowanego w klasycznych ujęciach TQM, np. wg normy ISO 9001.</w:t>
      </w:r>
    </w:p>
    <w:p w14:paraId="3F43BE1C" w14:textId="77777777" w:rsidR="00831A07" w:rsidRDefault="00831A07" w:rsidP="00831A07">
      <w:r>
        <w:t xml:space="preserve">W kontekście postrzegania jakości usług uczelni i satysfakcji z efektów ich działań nie sposób pominąć wpływu prestiżu na indywidualne postrzeganie uczelni (por. </w:t>
      </w:r>
      <w:proofErr w:type="spellStart"/>
      <w:r>
        <w:t>podrozdz</w:t>
      </w:r>
      <w:proofErr w:type="spellEnd"/>
      <w:r>
        <w:t xml:space="preserve">. </w:t>
      </w:r>
      <w:r>
        <w:fldChar w:fldCharType="begin"/>
      </w:r>
      <w:r>
        <w:instrText xml:space="preserve"> REF _Ref137885104 \r \h </w:instrText>
      </w:r>
      <w:r>
        <w:fldChar w:fldCharType="separate"/>
      </w:r>
      <w:r>
        <w:t>1.2.3</w:t>
      </w:r>
      <w:r>
        <w:fldChar w:fldCharType="end"/>
      </w:r>
      <w:r>
        <w:t>). Jest to szczególnie ważna kategoria oceny w odniesieniu do instytucji edukacji wyższej, gdyż „</w:t>
      </w:r>
      <w:r w:rsidRPr="00233788">
        <w:t>wielu interesariuszy odnosi korzyści z prestiżu uczelni: same uczelnie, organizacje tworzące rankingi i prawdopodobnie sami studenci i rodzice chcą wierzyć, że otrzymują najlepszą edukację na prestiżowej uczelni</w:t>
      </w:r>
      <w:r>
        <w:t>”</w:t>
      </w:r>
      <w:r w:rsidRPr="00233788">
        <w:t xml:space="preserve">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r>
        <w:t>. Natomiast wielu naukowców podkreśla, że „</w:t>
      </w:r>
      <w:r w:rsidRPr="00233788">
        <w:t>dla pracodawców nie ma większego znaczenia rodzaj ukończonej uczelni (college / uczenia przymiotnikowa / szkoła zawodowa lub uniwersytet) bo rekrutują na podstawie umiejętności przydatnych na stanowisku</w:t>
      </w:r>
      <w:r>
        <w:t>”</w:t>
      </w:r>
      <w:r w:rsidRPr="00233788">
        <w:t xml:space="preserve">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r>
        <w:t>. Co istotne dla formowania programów kształcenia „</w:t>
      </w:r>
      <w:r w:rsidRPr="00233788">
        <w:t>cechy w największym stopniu wpływające na zatrudnienie to głównie umiejętności miękkie (słuchanie, profesjonalizm, umiejętności interpersonalne), ale też umiejętność rozwiązywania problemów</w:t>
      </w:r>
      <w:r>
        <w:t>”</w:t>
      </w:r>
      <w:r w:rsidRPr="00233788">
        <w:t xml:space="preserve">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r>
        <w:t>. Z drugiej jednak strony istotą ciągłego doskonalenia jest zbudowanie w organizacji umiejętności do odczytywania sygnałów dotyczących rzeczywistych potrzeb interesariuszy oraz odpowiednio szybkiego wdrażania i testowania zmian. Sposoby na skutecznie poznawanie opinii interesariuszy oraz wykorzystanie informacji zwrotnej w ten sposób uzyskanej do doskonalenia systemy zarządzania jakością uczelni, ze szczególnym uwzględnieniem specyfiki uczelni technicznych, zostaną przedstawione w kolejnych rozdziałach.</w:t>
      </w:r>
    </w:p>
    <w:p w14:paraId="486C4470" w14:textId="77777777" w:rsidR="00831A07" w:rsidRDefault="00831A07" w:rsidP="00831A07"/>
    <w:p w14:paraId="75EC486F" w14:textId="77777777" w:rsidR="00831A07" w:rsidRPr="00D256F3" w:rsidRDefault="00831A07" w:rsidP="009723C1"/>
    <w:p w14:paraId="6275EC73" w14:textId="5FF68CED" w:rsidR="00CA5D5E" w:rsidRDefault="00CA5D5E" w:rsidP="00CA5D5E">
      <w:pPr>
        <w:pStyle w:val="Heading1"/>
      </w:pPr>
      <w:r>
        <w:lastRenderedPageBreak/>
        <w:t>Pomiar satysfakcji interesariuszy – wybrane wyniki</w:t>
      </w:r>
    </w:p>
    <w:p w14:paraId="68EB138C" w14:textId="2A1FBEE6" w:rsidR="00CA5D5E" w:rsidRDefault="00CA5D5E" w:rsidP="00CA5D5E">
      <w:pPr>
        <w:pStyle w:val="Heading1"/>
      </w:pPr>
      <w:r>
        <w:lastRenderedPageBreak/>
        <w:t>Model doskonalenia Systemu Zarządzania Jakością uczelni technicznej inspirowanego pomiarem satysfakcji interesariuszy (SSDQM)</w:t>
      </w:r>
    </w:p>
    <w:p w14:paraId="5DF37D32" w14:textId="58BC9C8F" w:rsidR="00CA5D5E" w:rsidRDefault="00CA5D5E" w:rsidP="00CA5D5E"/>
    <w:p w14:paraId="6C42C0F3" w14:textId="77777777" w:rsidR="00CA5D5E" w:rsidRPr="00CA5D5E" w:rsidRDefault="00CA5D5E" w:rsidP="00CA5D5E"/>
    <w:p w14:paraId="16A80E11" w14:textId="77472BDB" w:rsidR="00CA5D5E" w:rsidRPr="00CA5D5E" w:rsidRDefault="00CA5D5E" w:rsidP="00CA5D5E"/>
    <w:p w14:paraId="2980EF4A" w14:textId="3989057A" w:rsidR="009B2CA8" w:rsidRDefault="00306822" w:rsidP="000176BB">
      <w:pPr>
        <w:pStyle w:val="Heading1"/>
        <w:spacing w:after="240"/>
        <w:ind w:left="431" w:hanging="431"/>
      </w:pPr>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14"/>
      <w:bookmarkEnd w:id="15"/>
      <w:bookmarkEnd w:id="16"/>
    </w:p>
    <w:p w14:paraId="577BF8A0" w14:textId="65C09E90" w:rsidR="002E4E5D" w:rsidRPr="002E4E5D" w:rsidRDefault="00E62FCA" w:rsidP="00E62FCA">
      <w: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w:t>
      </w:r>
      <w:r w:rsidR="00357A73">
        <w:t>ć</w:t>
      </w:r>
      <w:r>
        <w:t xml:space="preserve"> np. system zarządzania organizacją edukacyjną opisany w ramach normy ISO21001:2018. Ma to swoje uzasadnienie w tym, że</w:t>
      </w:r>
      <w:r w:rsidR="00357A73">
        <w:t>,</w:t>
      </w:r>
      <w:r>
        <w:t xml:space="preserve"> dążąc do jak najlepszego spełniania różnorodnych wymagań</w:t>
      </w:r>
      <w:r w:rsidR="00357A73">
        <w:t>,</w:t>
      </w:r>
      <w:r>
        <w:t xml:space="preserve"> organizacje starają się doskonalić na przeróżnych płaszczyznach swojej działalności, od kontaktu z odbiorcami efektów ich działań po strukturę i kulturę organizacyjną.</w:t>
      </w:r>
      <w:del w:id="23" w:author="Jan Szefler" w:date="2024-11-06T08:32:00Z" w16du:dateUtc="2024-11-06T07:32:00Z">
        <w:r w:rsidDel="00537D5F">
          <w:delText xml:space="preserve"> Ponadto w nawiązaniu </w:delText>
        </w:r>
        <w:r w:rsidR="00315BCC" w:rsidRPr="00315BCC" w:rsidDel="00537D5F">
          <w:delText>do słów L. v. Misesa, że „w kapitalizmie ostatecznymi zwierzchnikami są konsumenci” (von Mises, 2006, s. 12)</w:delText>
        </w:r>
        <w:r w:rsidDel="00537D5F">
          <w:delText xml:space="preserve"> można stwierdzić, że</w:delText>
        </w:r>
        <w:r w:rsidR="00315BCC" w:rsidRPr="00315BCC" w:rsidDel="00537D5F">
          <w:delText xml:space="preserve"> najbardziej zwięzłym wyjaśnieniem roli klienta w </w:delText>
        </w:r>
        <w:r w:rsidR="00315BCC" w:rsidDel="00537D5F">
          <w:delText xml:space="preserve">odniesieniu do </w:delText>
        </w:r>
        <w:r w:rsidR="00315BCC" w:rsidRPr="00315BCC" w:rsidDel="00537D5F">
          <w:delText>proces</w:delText>
        </w:r>
        <w:r w:rsidR="00315BCC" w:rsidDel="00537D5F">
          <w:delText>ów</w:delText>
        </w:r>
        <w:r w:rsidR="00315BCC" w:rsidRPr="00315BCC" w:rsidDel="00537D5F">
          <w:delText xml:space="preserve"> </w:delText>
        </w:r>
        <w:r w:rsidR="00315BCC" w:rsidDel="00537D5F">
          <w:delText>zarządzania</w:delText>
        </w:r>
        <w:r w:rsidR="00315BCC" w:rsidRPr="00315BCC" w:rsidDel="00537D5F">
          <w:delText xml:space="preserve"> jakości</w:delText>
        </w:r>
        <w:r w:rsidR="00315BCC" w:rsidDel="00537D5F">
          <w:delText>ą</w:delText>
        </w:r>
        <w:r w:rsidR="00315BCC" w:rsidRPr="00315BCC" w:rsidDel="00537D5F">
          <w:delText xml:space="preserve"> </w:delText>
        </w:r>
        <w:r w:rsidR="00357A73" w:rsidDel="00537D5F">
          <w:delText xml:space="preserve">jest </w:delText>
        </w:r>
        <w:r w:rsidDel="00537D5F">
          <w:delText xml:space="preserve">to, iż </w:delText>
        </w:r>
        <w:r w:rsidR="00315BCC" w:rsidRPr="00315BCC" w:rsidDel="00537D5F">
          <w:delText xml:space="preserve">celem </w:delText>
        </w:r>
        <w:r w:rsidDel="00537D5F">
          <w:delText xml:space="preserve">systemu zarządzania jakością </w:delText>
        </w:r>
        <w:r w:rsidR="00315BCC" w:rsidRPr="00315BCC" w:rsidDel="00537D5F">
          <w:delText>jest osiągnięci</w:delText>
        </w:r>
        <w:r w:rsidDel="00537D5F">
          <w:delText>e</w:delText>
        </w:r>
        <w:r w:rsidR="00315BCC" w:rsidRPr="00315BCC" w:rsidDel="00537D5F">
          <w:delText xml:space="preserve"> optymalnego poziomu </w:delText>
        </w:r>
        <w:r w:rsidDel="00537D5F">
          <w:delText>satysfakcji</w:delText>
        </w:r>
        <w:r w:rsidR="00315BCC" w:rsidRPr="00315BCC" w:rsidDel="00537D5F">
          <w:delText xml:space="preserve"> klienta. Główny wpływ na podnoszenie jakości ma nieustanny wzrost wymagań klienta. Wynika to z coraz lepszego zaspokajania jego potrzeb przez różne konkurujące ze sobą podmioty gospodarcze oraz z faktu, że na wolnym rynku ten, kto w najlepszy sposób </w:delText>
        </w:r>
        <w:r w:rsidR="00315BCC" w:rsidDel="00537D5F">
          <w:delText>spełni wymagania</w:delText>
        </w:r>
        <w:r w:rsidR="00315BCC" w:rsidRPr="00315BCC" w:rsidDel="00537D5F">
          <w:delText xml:space="preserve"> klienta, ma szansę zarobić najwięcej. W</w:delText>
        </w:r>
        <w:r w:rsidR="001A31E0" w:rsidDel="00537D5F">
          <w:delText> </w:delText>
        </w:r>
        <w:r w:rsidR="00315BCC" w:rsidRPr="00315BCC" w:rsidDel="00537D5F">
          <w:delText xml:space="preserve">związku z tym konkurencja </w:delText>
        </w:r>
        <w:r w:rsidR="00315BCC" w:rsidDel="00537D5F">
          <w:delText>przyczynia się do zaistnienia</w:delText>
        </w:r>
        <w:r w:rsidR="00315BCC" w:rsidRPr="00315BCC" w:rsidDel="00537D5F">
          <w:delText xml:space="preserve"> </w:delText>
        </w:r>
        <w:r w:rsidR="00315BCC" w:rsidDel="00537D5F">
          <w:delText>rywalizacji</w:delText>
        </w:r>
        <w:r w:rsidR="00315BCC" w:rsidRPr="00315BCC" w:rsidDel="00537D5F">
          <w:delText xml:space="preserve"> o jak najlepsze zaspokojenie potrzeb klienta.</w:delText>
        </w:r>
      </w:del>
      <w:r w:rsidR="00315BCC" w:rsidRPr="00315BCC">
        <w:t xml:space="preserve"> </w:t>
      </w:r>
      <w:r>
        <w:t>Ten prosty opis jednak nie oddaje złożoności środowiska</w:t>
      </w:r>
      <w:r w:rsidR="00357A73">
        <w:t>,</w:t>
      </w:r>
      <w:r>
        <w:t xml:space="preserve"> w jakim funkcjonują uczelnie, a szczególnie uczelnie publiczne w Polsce. </w:t>
      </w:r>
      <w:del w:id="24" w:author="Jan Szefler" w:date="2024-11-06T08:32:00Z" w16du:dateUtc="2024-11-06T07:32:00Z">
        <w:r w:rsidDel="00537D5F">
          <w:delText>W niniejszym rozdziale zostan</w:delText>
        </w:r>
        <w:r w:rsidR="00357A73" w:rsidDel="00537D5F">
          <w:delText>ie</w:delText>
        </w:r>
        <w:r w:rsidDel="00537D5F">
          <w:delText xml:space="preserve"> więc omówione szerokie spektrum zagadnień pozwalających przybliżyć skalę wyzwań, ale również i szans</w:delText>
        </w:r>
        <w:r w:rsidR="00357A73" w:rsidDel="00537D5F">
          <w:delText>,</w:delText>
        </w:r>
        <w:r w:rsidDel="00537D5F">
          <w:delText xml:space="preserve"> przed jakimi stoją zarządzający polskimi</w:delText>
        </w:r>
        <w:r w:rsidRPr="00E62FCA" w:rsidDel="00537D5F">
          <w:delText xml:space="preserve"> </w:delText>
        </w:r>
        <w:r w:rsidDel="00537D5F">
          <w:delText>publicznymi uczelniami technicznymi.</w:delText>
        </w:r>
      </w:del>
    </w:p>
    <w:p w14:paraId="7AE1B200" w14:textId="5A357FC5" w:rsidR="00A26BFA" w:rsidRDefault="00306822" w:rsidP="004E7B54">
      <w:pPr>
        <w:pStyle w:val="Heading2"/>
      </w:pPr>
      <w:bookmarkStart w:id="25" w:name="_Ref164514592"/>
      <w:bookmarkStart w:id="26" w:name="_Toc164800998"/>
      <w:bookmarkStart w:id="27" w:name="_Toc168903262"/>
      <w:bookmarkStart w:id="28" w:name="_Toc169134070"/>
      <w:r w:rsidRPr="00233788">
        <w:t>Wyzwania zarządzania uczelnią</w:t>
      </w:r>
      <w:bookmarkEnd w:id="25"/>
      <w:bookmarkEnd w:id="26"/>
      <w:bookmarkEnd w:id="27"/>
      <w:bookmarkEnd w:id="28"/>
    </w:p>
    <w:p w14:paraId="6AAF50CD" w14:textId="1A4CEEB9"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w:t>
      </w:r>
      <w:r w:rsidR="007A4A7C">
        <w:t>i czynników</w:t>
      </w:r>
      <w:r w:rsidR="00357A73">
        <w:t>,</w:t>
      </w:r>
      <w:r w:rsidR="007A4A7C">
        <w:t xml:space="preserve">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t> </w:t>
      </w:r>
      <w:r w:rsidR="007A4A7C">
        <w:t xml:space="preserve">kolejnym </w:t>
      </w:r>
      <w:r w:rsidR="0049362A">
        <w:t>pod</w:t>
      </w:r>
      <w:r w:rsidR="007A4A7C">
        <w:t>rozdziale.</w:t>
      </w:r>
    </w:p>
    <w:p w14:paraId="7ACE4D67" w14:textId="141A888E" w:rsidR="00306822" w:rsidRPr="007E5540" w:rsidRDefault="008C7ABA" w:rsidP="00107ECD">
      <w:pPr>
        <w:pStyle w:val="Heading3"/>
      </w:pPr>
      <w:bookmarkStart w:id="29" w:name="_Ref62845084"/>
      <w:bookmarkStart w:id="30" w:name="_Toc164800999"/>
      <w:bookmarkStart w:id="31" w:name="_Toc168903263"/>
      <w:bookmarkStart w:id="32" w:name="_Toc169134071"/>
      <w:r w:rsidRPr="007E5540">
        <w:t>Historyczne i współczesne koncepcje zarządzania uczelnią</w:t>
      </w:r>
      <w:bookmarkEnd w:id="29"/>
      <w:bookmarkEnd w:id="30"/>
      <w:bookmarkEnd w:id="31"/>
      <w:bookmarkEnd w:id="32"/>
    </w:p>
    <w:p w14:paraId="416B7953" w14:textId="146EFCC3"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w:t>
      </w:r>
      <w:r w:rsidR="001A31E0">
        <w:t> </w:t>
      </w:r>
      <w:r w:rsidRPr="00233788">
        <w:t>pasjonująca</w:t>
      </w:r>
      <w:r>
        <w:t>,</w:t>
      </w:r>
      <w:r w:rsidRPr="00233788">
        <w:t xml:space="preserve">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w:t>
      </w:r>
      <w:r w:rsidRPr="00233788">
        <w:lastRenderedPageBreak/>
        <w:t xml:space="preserve">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00357A73">
        <w:t>,</w:t>
      </w:r>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424631C" w14:textId="77777777" w:rsidR="006C581F" w:rsidRPr="00233788" w:rsidRDefault="006C581F" w:rsidP="000352D6">
      <w:pPr>
        <w:pStyle w:val="Rysunek"/>
      </w:pPr>
      <w:r w:rsidRPr="00233788">
        <w:rPr>
          <w:noProof/>
        </w:rPr>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017A17EB" w:rsidR="006C581F" w:rsidRPr="00233788" w:rsidRDefault="006C581F" w:rsidP="006C581F">
      <w:pPr>
        <w:pStyle w:val="Tytutabeli"/>
        <w:rPr>
          <w:color w:val="000000" w:themeColor="text1"/>
        </w:rPr>
      </w:pPr>
      <w:bookmarkStart w:id="33" w:name="_Ref134899339"/>
      <w:bookmarkStart w:id="34" w:name="_Ref134899353"/>
      <w:bookmarkStart w:id="35" w:name="_Ref134899369"/>
      <w:bookmarkStart w:id="36" w:name="_Toc169134673"/>
      <w:r w:rsidRPr="00233788">
        <w:t xml:space="preserve">Rysunek </w:t>
      </w:r>
      <w:fldSimple w:instr=" SEQ Rysunek \* ARABIC ">
        <w:r w:rsidR="00F2350D">
          <w:rPr>
            <w:noProof/>
          </w:rPr>
          <w:t>2</w:t>
        </w:r>
      </w:fldSimple>
      <w:bookmarkEnd w:id="33"/>
      <w:r w:rsidR="0036301D">
        <w:rPr>
          <w:noProof/>
        </w:rPr>
        <w:t>.</w:t>
      </w:r>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34"/>
      <w:bookmarkEnd w:id="35"/>
      <w:bookmarkEnd w:id="36"/>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59FEF660" w14:textId="77777777" w:rsidR="0027520B" w:rsidRPr="00233788" w:rsidRDefault="0027520B" w:rsidP="0027520B">
      <w:r w:rsidRPr="00233788">
        <w:t xml:space="preserve">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w:t>
      </w:r>
      <w:r w:rsidRPr="00233788">
        <w:lastRenderedPageBreak/>
        <w:t>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3CD9DA3F" w14:textId="084B8C29" w:rsidR="006C581F" w:rsidDel="00537D5F" w:rsidRDefault="008F0489" w:rsidP="00537D5F">
      <w:pPr>
        <w:rPr>
          <w:del w:id="37" w:author="Jan Szefler" w:date="2024-11-06T08:33:00Z" w16du:dateUtc="2024-11-06T07:33:00Z"/>
        </w:rPr>
      </w:pPr>
      <w:r>
        <w:fldChar w:fldCharType="begin"/>
      </w:r>
      <w:r>
        <w:instrText xml:space="preserve"> REF _Ref134899339 \h </w:instrText>
      </w:r>
      <w:r>
        <w:fldChar w:fldCharType="separate"/>
      </w:r>
      <w:r w:rsidR="00F2350D" w:rsidRPr="00233788">
        <w:t xml:space="preserve">Rysunek </w:t>
      </w:r>
      <w:r w:rsidR="00F2350D">
        <w:rPr>
          <w:noProof/>
        </w:rPr>
        <w:t>2</w:t>
      </w:r>
      <w:r>
        <w:fldChar w:fldCharType="end"/>
      </w:r>
      <w:r w:rsidR="006C581F"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Jest to</w:t>
      </w:r>
      <w:r w:rsidR="0027520B" w:rsidRPr="00233788">
        <w:t xml:space="preserve"> autorsk</w:t>
      </w:r>
      <w:r>
        <w:t>a</w:t>
      </w:r>
      <w:r w:rsidR="0027520B" w:rsidRPr="00233788">
        <w:t xml:space="preserve"> dwuwymiarow</w:t>
      </w:r>
      <w:r>
        <w:t>a</w:t>
      </w:r>
      <w:r w:rsidR="0027520B" w:rsidRPr="00233788">
        <w:t xml:space="preserve"> analiz</w:t>
      </w:r>
      <w:r>
        <w:t>a</w:t>
      </w:r>
      <w:r w:rsidR="0027520B" w:rsidRPr="00233788">
        <w:t xml:space="preserve"> równowagi w zakresie niezależności i wpływu władz na uniwersytet oraz równowagi pomiędzy kształceniem a badaniami. </w:t>
      </w:r>
      <w:r w:rsidR="0027520B">
        <w:t>Są to</w:t>
      </w:r>
      <w:r w:rsidR="006C581F" w:rsidRPr="00233788">
        <w:t xml:space="preserve"> </w:t>
      </w:r>
      <w:r w:rsidR="0027520B">
        <w:t>ważne</w:t>
      </w:r>
      <w:r w:rsidR="006C581F" w:rsidRPr="00233788">
        <w:t xml:space="preserve"> zagadnienia w dyskursie o kształcie współczesnych uczelni w Polsce. Jest to szczególnie istotne w obecnym czasie znacznych reform szkolnictwa w Polsce i pytań o jego kształt w przyszłości. </w:t>
      </w:r>
      <w:r w:rsidR="0027520B" w:rsidRPr="00233788">
        <w:t>Do analizy przyjęto okres od wieku XII do XX, przy czym w</w:t>
      </w:r>
      <w:r w:rsidR="001A31E0">
        <w:t> </w:t>
      </w:r>
      <w:r w:rsidR="0027520B" w:rsidRPr="00233788">
        <w:t xml:space="preserve">celu uproszczenia analizy kierunków zmian do wieku XIX określano wartości dla okresów stuletnich, natomiast dla wieku XX przedstawiono zmiany z uwzględnieniem okresów 25-letnich. </w:t>
      </w:r>
      <w:del w:id="38" w:author="Jan Szefler" w:date="2024-11-06T08:33:00Z" w16du:dateUtc="2024-11-06T07:33:00Z">
        <w:r w:rsidR="0027520B" w:rsidRPr="00233788" w:rsidDel="00537D5F">
          <w:delText xml:space="preserve">Krótką charakterystykę każdego z tych okresów przedstawiono w </w:delText>
        </w:r>
        <w:r w:rsidDel="00537D5F">
          <w:delText>T</w:delText>
        </w:r>
        <w:r w:rsidR="0027520B" w:rsidRPr="00233788" w:rsidDel="00537D5F">
          <w:delText>abeli</w:delText>
        </w:r>
        <w:r w:rsidR="00345BF3" w:rsidDel="00537D5F">
          <w:delText> </w:delText>
        </w:r>
        <w:r w:rsidDel="00537D5F">
          <w:delText>1</w:delText>
        </w:r>
        <w:r w:rsidR="0027520B" w:rsidRPr="00233788" w:rsidDel="00537D5F">
          <w:rPr>
            <w:color w:val="000000" w:themeColor="text1"/>
          </w:rPr>
          <w:delText>.</w:delText>
        </w:r>
        <w:r w:rsidR="0027520B" w:rsidDel="00537D5F">
          <w:rPr>
            <w:color w:val="000000" w:themeColor="text1"/>
          </w:rPr>
          <w:delText xml:space="preserve"> </w:delText>
        </w:r>
        <w:r w:rsidR="006C581F" w:rsidRPr="00233788" w:rsidDel="00537D5F">
          <w:delText xml:space="preserve">Zarówno </w:delText>
        </w:r>
        <w:r w:rsidDel="00537D5F">
          <w:delText>rysunek</w:delText>
        </w:r>
        <w:r w:rsidR="006C581F" w:rsidRPr="00233788" w:rsidDel="00537D5F">
          <w:delText xml:space="preserve"> po</w:delText>
        </w:r>
        <w:r w:rsidR="007C430D" w:rsidDel="00537D5F">
          <w:fldChar w:fldCharType="begin"/>
        </w:r>
        <w:r w:rsidR="007C430D" w:rsidDel="00537D5F">
          <w:delInstrText xml:space="preserve"> REF _Ref134899369 \p \h </w:delInstrText>
        </w:r>
        <w:r w:rsidR="007C430D" w:rsidDel="00537D5F">
          <w:fldChar w:fldCharType="separate"/>
        </w:r>
        <w:r w:rsidR="00F2350D" w:rsidDel="00537D5F">
          <w:delText>wyżej</w:delText>
        </w:r>
        <w:r w:rsidR="007C430D" w:rsidDel="00537D5F">
          <w:fldChar w:fldCharType="end"/>
        </w:r>
        <w:r w:rsidR="006C581F" w:rsidDel="00537D5F">
          <w:delText>,</w:delText>
        </w:r>
        <w:r w:rsidR="006C581F" w:rsidRPr="00233788" w:rsidDel="00537D5F">
          <w:delText xml:space="preserve"> jak i tabela po</w:delText>
        </w:r>
        <w:r w:rsidR="009C6CF4" w:rsidDel="00537D5F">
          <w:fldChar w:fldCharType="begin"/>
        </w:r>
        <w:r w:rsidR="009C6CF4" w:rsidDel="00537D5F">
          <w:delInstrText xml:space="preserve"> REF _Ref134896403 \p \h </w:delInstrText>
        </w:r>
        <w:r w:rsidR="009C6CF4" w:rsidDel="00537D5F">
          <w:fldChar w:fldCharType="separate"/>
        </w:r>
        <w:r w:rsidR="00F2350D" w:rsidDel="00537D5F">
          <w:delText>niżej</w:delText>
        </w:r>
        <w:r w:rsidR="009C6CF4" w:rsidDel="00537D5F">
          <w:fldChar w:fldCharType="end"/>
        </w:r>
        <w:r w:rsidR="006C581F" w:rsidRPr="00233788" w:rsidDel="00537D5F">
          <w:delTex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delText>
        </w:r>
      </w:del>
    </w:p>
    <w:p w14:paraId="0C96747D" w14:textId="5732D96F" w:rsidR="006C581F" w:rsidRPr="00233788" w:rsidDel="00537D5F" w:rsidRDefault="006C581F">
      <w:pPr>
        <w:rPr>
          <w:del w:id="39" w:author="Jan Szefler" w:date="2024-11-06T08:33:00Z" w16du:dateUtc="2024-11-06T07:33:00Z"/>
        </w:rPr>
        <w:pPrChange w:id="40" w:author="Jan Szefler" w:date="2024-11-06T08:33:00Z" w16du:dateUtc="2024-11-06T07:33:00Z">
          <w:pPr>
            <w:pStyle w:val="Tytutabeli"/>
          </w:pPr>
        </w:pPrChange>
      </w:pPr>
      <w:bookmarkStart w:id="41" w:name="_Ref134896402"/>
      <w:bookmarkStart w:id="42" w:name="_Ref134896403"/>
      <w:bookmarkStart w:id="43" w:name="_Toc169134724"/>
      <w:del w:id="44" w:author="Jan Szefler" w:date="2024-11-06T08:33:00Z" w16du:dateUtc="2024-11-06T07:33:00Z">
        <w:r w:rsidRPr="00233788" w:rsidDel="00537D5F">
          <w:delText xml:space="preserve">Tabela </w:delText>
        </w:r>
        <w:r w:rsidDel="00537D5F">
          <w:fldChar w:fldCharType="begin"/>
        </w:r>
        <w:r w:rsidDel="00537D5F">
          <w:delInstrText xml:space="preserve"> SEQ Tabela \* ARABIC </w:delInstrText>
        </w:r>
        <w:r w:rsidDel="00537D5F">
          <w:fldChar w:fldCharType="separate"/>
        </w:r>
        <w:r w:rsidR="00F2350D" w:rsidDel="00537D5F">
          <w:rPr>
            <w:noProof/>
          </w:rPr>
          <w:delText>1</w:delText>
        </w:r>
        <w:r w:rsidDel="00537D5F">
          <w:rPr>
            <w:noProof/>
          </w:rPr>
          <w:fldChar w:fldCharType="end"/>
        </w:r>
        <w:bookmarkEnd w:id="41"/>
        <w:r w:rsidR="00993B1A" w:rsidDel="00537D5F">
          <w:rPr>
            <w:noProof/>
          </w:rPr>
          <w:delText>.</w:delText>
        </w:r>
        <w:r w:rsidRPr="00233788" w:rsidDel="00537D5F">
          <w:delText xml:space="preserve"> Trendy zmian w europejskich uniwersytetach od średniowiecza do współczesności</w:delText>
        </w:r>
        <w:bookmarkEnd w:id="42"/>
        <w:bookmarkEnd w:id="43"/>
      </w:del>
    </w:p>
    <w:tbl>
      <w:tblPr>
        <w:tblStyle w:val="TableGrid"/>
        <w:tblW w:w="0" w:type="auto"/>
        <w:tblLook w:val="04A0" w:firstRow="1" w:lastRow="0" w:firstColumn="1" w:lastColumn="0" w:noHBand="0" w:noVBand="1"/>
      </w:tblPr>
      <w:tblGrid>
        <w:gridCol w:w="2660"/>
        <w:gridCol w:w="6552"/>
      </w:tblGrid>
      <w:tr w:rsidR="006C581F" w:rsidRPr="00233788" w:rsidDel="00537D5F" w14:paraId="411284EE" w14:textId="40CF4460" w:rsidTr="00A61195">
        <w:trPr>
          <w:cantSplit/>
          <w:tblHeader/>
          <w:del w:id="45" w:author="Jan Szefler" w:date="2024-11-06T08:33:00Z"/>
        </w:trPr>
        <w:tc>
          <w:tcPr>
            <w:tcW w:w="2660" w:type="dxa"/>
          </w:tcPr>
          <w:p w14:paraId="02FF8B79" w14:textId="40CDA1D7" w:rsidR="006C581F" w:rsidRPr="00233788" w:rsidDel="00537D5F" w:rsidRDefault="006C581F">
            <w:pPr>
              <w:rPr>
                <w:del w:id="46" w:author="Jan Szefler" w:date="2024-11-06T08:33:00Z" w16du:dateUtc="2024-11-06T07:33:00Z"/>
                <w:b/>
                <w:bCs/>
                <w:sz w:val="18"/>
                <w:szCs w:val="18"/>
                <w:lang w:val="pl-PL"/>
              </w:rPr>
              <w:pPrChange w:id="47" w:author="Jan Szefler" w:date="2024-11-06T08:33:00Z" w16du:dateUtc="2024-11-06T07:33:00Z">
                <w:pPr>
                  <w:keepNext/>
                  <w:spacing w:after="120" w:line="276" w:lineRule="auto"/>
                  <w:ind w:firstLine="0"/>
                  <w:jc w:val="center"/>
                </w:pPr>
              </w:pPrChange>
            </w:pPr>
            <w:del w:id="48" w:author="Jan Szefler" w:date="2024-11-06T08:33:00Z" w16du:dateUtc="2024-11-06T07:33:00Z">
              <w:r w:rsidRPr="00233788" w:rsidDel="00537D5F">
                <w:rPr>
                  <w:b/>
                  <w:bCs/>
                  <w:sz w:val="18"/>
                  <w:szCs w:val="18"/>
                  <w:lang w:val="pl-PL"/>
                </w:rPr>
                <w:delText>Przedział czasowy</w:delText>
              </w:r>
            </w:del>
          </w:p>
        </w:tc>
        <w:tc>
          <w:tcPr>
            <w:tcW w:w="6552" w:type="dxa"/>
          </w:tcPr>
          <w:p w14:paraId="20964CF1" w14:textId="799AC046" w:rsidR="006C581F" w:rsidRPr="00233788" w:rsidDel="00537D5F" w:rsidRDefault="006C581F">
            <w:pPr>
              <w:rPr>
                <w:del w:id="49" w:author="Jan Szefler" w:date="2024-11-06T08:33:00Z" w16du:dateUtc="2024-11-06T07:33:00Z"/>
                <w:b/>
                <w:bCs/>
                <w:sz w:val="18"/>
                <w:szCs w:val="18"/>
                <w:lang w:val="pl-PL"/>
              </w:rPr>
              <w:pPrChange w:id="50" w:author="Jan Szefler" w:date="2024-11-06T08:33:00Z" w16du:dateUtc="2024-11-06T07:33:00Z">
                <w:pPr>
                  <w:keepNext/>
                  <w:spacing w:after="120" w:line="276" w:lineRule="auto"/>
                  <w:ind w:firstLine="0"/>
                  <w:jc w:val="center"/>
                </w:pPr>
              </w:pPrChange>
            </w:pPr>
            <w:del w:id="51" w:author="Jan Szefler" w:date="2024-11-06T08:33:00Z" w16du:dateUtc="2024-11-06T07:33:00Z">
              <w:r w:rsidRPr="00233788" w:rsidDel="00537D5F">
                <w:rPr>
                  <w:b/>
                  <w:bCs/>
                  <w:sz w:val="18"/>
                  <w:szCs w:val="18"/>
                  <w:lang w:val="pl-PL"/>
                </w:rPr>
                <w:delText>Opis głównych trendów zmian w europejskich uniwersytetach</w:delText>
              </w:r>
            </w:del>
          </w:p>
        </w:tc>
      </w:tr>
      <w:tr w:rsidR="006C581F" w:rsidRPr="00233788" w:rsidDel="00537D5F" w14:paraId="0C04C1EE" w14:textId="0D053DB1" w:rsidTr="008D6CC6">
        <w:trPr>
          <w:cantSplit/>
          <w:del w:id="52" w:author="Jan Szefler" w:date="2024-11-06T08:33:00Z"/>
        </w:trPr>
        <w:tc>
          <w:tcPr>
            <w:tcW w:w="2660" w:type="dxa"/>
            <w:vAlign w:val="center"/>
          </w:tcPr>
          <w:p w14:paraId="7E8284F6" w14:textId="23AEA51A" w:rsidR="006C581F" w:rsidRPr="00233788" w:rsidDel="00537D5F" w:rsidRDefault="006C581F">
            <w:pPr>
              <w:rPr>
                <w:del w:id="53" w:author="Jan Szefler" w:date="2024-11-06T08:33:00Z" w16du:dateUtc="2024-11-06T07:33:00Z"/>
                <w:sz w:val="18"/>
                <w:szCs w:val="18"/>
                <w:lang w:val="pl-PL"/>
              </w:rPr>
              <w:pPrChange w:id="54" w:author="Jan Szefler" w:date="2024-11-06T08:33:00Z" w16du:dateUtc="2024-11-06T07:33:00Z">
                <w:pPr>
                  <w:spacing w:before="0" w:after="120" w:line="276" w:lineRule="auto"/>
                  <w:ind w:firstLine="0"/>
                  <w:jc w:val="center"/>
                </w:pPr>
              </w:pPrChange>
            </w:pPr>
            <w:del w:id="55" w:author="Jan Szefler" w:date="2024-11-06T08:33:00Z" w16du:dateUtc="2024-11-06T07:33:00Z">
              <w:r w:rsidRPr="00233788" w:rsidDel="00537D5F">
                <w:rPr>
                  <w:sz w:val="18"/>
                  <w:szCs w:val="18"/>
                  <w:lang w:val="pl-PL"/>
                </w:rPr>
                <w:delText>wiek XII</w:delText>
              </w:r>
            </w:del>
          </w:p>
        </w:tc>
        <w:tc>
          <w:tcPr>
            <w:tcW w:w="6552" w:type="dxa"/>
            <w:vAlign w:val="center"/>
          </w:tcPr>
          <w:p w14:paraId="7033BDC9" w14:textId="0F2B5915" w:rsidR="006C581F" w:rsidRPr="00233788" w:rsidDel="00537D5F" w:rsidRDefault="006C581F">
            <w:pPr>
              <w:rPr>
                <w:del w:id="56" w:author="Jan Szefler" w:date="2024-11-06T08:33:00Z" w16du:dateUtc="2024-11-06T07:33:00Z"/>
                <w:sz w:val="18"/>
                <w:szCs w:val="18"/>
                <w:lang w:val="pl-PL"/>
              </w:rPr>
              <w:pPrChange w:id="57" w:author="Jan Szefler" w:date="2024-11-06T08:33:00Z" w16du:dateUtc="2024-11-06T07:33:00Z">
                <w:pPr>
                  <w:spacing w:before="60" w:after="60" w:line="276" w:lineRule="auto"/>
                  <w:ind w:firstLine="0"/>
                  <w:jc w:val="left"/>
                </w:pPr>
              </w:pPrChange>
            </w:pPr>
            <w:del w:id="58" w:author="Jan Szefler" w:date="2024-11-06T08:33:00Z" w16du:dateUtc="2024-11-06T07:33:00Z">
              <w:r w:rsidRPr="00233788" w:rsidDel="00537D5F">
                <w:rPr>
                  <w:sz w:val="18"/>
                  <w:szCs w:val="18"/>
                  <w:lang w:val="pl-PL"/>
                </w:rPr>
                <w:delText>Kształtujące się organizacje pochodzące ze zrzeszeń nauczycieli i uczniów powstających w miastach niezależnie od szkół przyklasztornych. Istotnym czynnikiem sprzyjającym był rozwój urbanizacji.</w:delText>
              </w:r>
            </w:del>
          </w:p>
        </w:tc>
      </w:tr>
      <w:tr w:rsidR="006C581F" w:rsidRPr="00233788" w:rsidDel="00537D5F" w14:paraId="5AE8C592" w14:textId="3D73D48A" w:rsidTr="008D6CC6">
        <w:trPr>
          <w:cantSplit/>
          <w:del w:id="59" w:author="Jan Szefler" w:date="2024-11-06T08:33:00Z"/>
        </w:trPr>
        <w:tc>
          <w:tcPr>
            <w:tcW w:w="2660" w:type="dxa"/>
            <w:vAlign w:val="center"/>
          </w:tcPr>
          <w:p w14:paraId="2D908F52" w14:textId="684AB854" w:rsidR="006C581F" w:rsidRPr="00233788" w:rsidDel="00537D5F" w:rsidRDefault="006C581F">
            <w:pPr>
              <w:rPr>
                <w:del w:id="60" w:author="Jan Szefler" w:date="2024-11-06T08:33:00Z" w16du:dateUtc="2024-11-06T07:33:00Z"/>
                <w:sz w:val="18"/>
                <w:szCs w:val="18"/>
                <w:lang w:val="pl-PL"/>
              </w:rPr>
              <w:pPrChange w:id="61" w:author="Jan Szefler" w:date="2024-11-06T08:33:00Z" w16du:dateUtc="2024-11-06T07:33:00Z">
                <w:pPr>
                  <w:spacing w:before="0" w:after="120" w:line="276" w:lineRule="auto"/>
                  <w:ind w:firstLine="0"/>
                  <w:jc w:val="center"/>
                </w:pPr>
              </w:pPrChange>
            </w:pPr>
            <w:del w:id="62" w:author="Jan Szefler" w:date="2024-11-06T08:33:00Z" w16du:dateUtc="2024-11-06T07:33:00Z">
              <w:r w:rsidRPr="00233788" w:rsidDel="00537D5F">
                <w:rPr>
                  <w:sz w:val="18"/>
                  <w:szCs w:val="18"/>
                  <w:lang w:val="pl-PL"/>
                </w:rPr>
                <w:delText>wiek XIII</w:delText>
              </w:r>
            </w:del>
          </w:p>
        </w:tc>
        <w:tc>
          <w:tcPr>
            <w:tcW w:w="6552" w:type="dxa"/>
            <w:vAlign w:val="center"/>
          </w:tcPr>
          <w:p w14:paraId="1DD6F7AF" w14:textId="12AACC7F" w:rsidR="006C581F" w:rsidRPr="00233788" w:rsidDel="00537D5F" w:rsidRDefault="006C581F">
            <w:pPr>
              <w:rPr>
                <w:del w:id="63" w:author="Jan Szefler" w:date="2024-11-06T08:33:00Z" w16du:dateUtc="2024-11-06T07:33:00Z"/>
                <w:sz w:val="18"/>
                <w:szCs w:val="18"/>
                <w:lang w:val="pl-PL"/>
              </w:rPr>
              <w:pPrChange w:id="64" w:author="Jan Szefler" w:date="2024-11-06T08:33:00Z" w16du:dateUtc="2024-11-06T07:33:00Z">
                <w:pPr>
                  <w:spacing w:before="60" w:after="60" w:line="276" w:lineRule="auto"/>
                  <w:ind w:firstLine="0"/>
                  <w:jc w:val="left"/>
                </w:pPr>
              </w:pPrChange>
            </w:pPr>
            <w:del w:id="65" w:author="Jan Szefler" w:date="2024-11-06T08:33:00Z" w16du:dateUtc="2024-11-06T07:33:00Z">
              <w:r w:rsidRPr="00233788" w:rsidDel="00537D5F">
                <w:rPr>
                  <w:sz w:val="18"/>
                  <w:szCs w:val="18"/>
                  <w:lang w:val="pl-PL"/>
                </w:rPr>
                <w:delText>Fundowanie i wspieranie uniwersytetów przez rządzących</w:delText>
              </w:r>
            </w:del>
          </w:p>
        </w:tc>
      </w:tr>
      <w:tr w:rsidR="006C581F" w:rsidRPr="00233788" w:rsidDel="00537D5F" w14:paraId="122D1BBF" w14:textId="25472631" w:rsidTr="008D6CC6">
        <w:trPr>
          <w:cantSplit/>
          <w:del w:id="66" w:author="Jan Szefler" w:date="2024-11-06T08:33:00Z"/>
        </w:trPr>
        <w:tc>
          <w:tcPr>
            <w:tcW w:w="2660" w:type="dxa"/>
            <w:vAlign w:val="center"/>
          </w:tcPr>
          <w:p w14:paraId="2EF05971" w14:textId="61D3CAA0" w:rsidR="006C581F" w:rsidRPr="00233788" w:rsidDel="00537D5F" w:rsidRDefault="006C581F">
            <w:pPr>
              <w:rPr>
                <w:del w:id="67" w:author="Jan Szefler" w:date="2024-11-06T08:33:00Z" w16du:dateUtc="2024-11-06T07:33:00Z"/>
                <w:sz w:val="18"/>
                <w:szCs w:val="18"/>
                <w:lang w:val="pl-PL"/>
              </w:rPr>
              <w:pPrChange w:id="68" w:author="Jan Szefler" w:date="2024-11-06T08:33:00Z" w16du:dateUtc="2024-11-06T07:33:00Z">
                <w:pPr>
                  <w:spacing w:before="0" w:after="120" w:line="276" w:lineRule="auto"/>
                  <w:ind w:firstLine="0"/>
                  <w:jc w:val="center"/>
                </w:pPr>
              </w:pPrChange>
            </w:pPr>
            <w:del w:id="69" w:author="Jan Szefler" w:date="2024-11-06T08:33:00Z" w16du:dateUtc="2024-11-06T07:33:00Z">
              <w:r w:rsidRPr="00233788" w:rsidDel="00537D5F">
                <w:rPr>
                  <w:sz w:val="18"/>
                  <w:szCs w:val="18"/>
                  <w:lang w:val="pl-PL"/>
                </w:rPr>
                <w:delText>wiek XIV</w:delText>
              </w:r>
            </w:del>
          </w:p>
        </w:tc>
        <w:tc>
          <w:tcPr>
            <w:tcW w:w="6552" w:type="dxa"/>
            <w:vAlign w:val="center"/>
          </w:tcPr>
          <w:p w14:paraId="55A41100" w14:textId="520502BE" w:rsidR="006C581F" w:rsidRPr="00233788" w:rsidDel="00537D5F" w:rsidRDefault="006C581F">
            <w:pPr>
              <w:rPr>
                <w:del w:id="70" w:author="Jan Szefler" w:date="2024-11-06T08:33:00Z" w16du:dateUtc="2024-11-06T07:33:00Z"/>
                <w:sz w:val="18"/>
                <w:szCs w:val="18"/>
                <w:lang w:val="pl-PL"/>
              </w:rPr>
              <w:pPrChange w:id="71" w:author="Jan Szefler" w:date="2024-11-06T08:33:00Z" w16du:dateUtc="2024-11-06T07:33:00Z">
                <w:pPr>
                  <w:spacing w:before="60" w:after="60" w:line="276" w:lineRule="auto"/>
                  <w:ind w:firstLine="0"/>
                  <w:jc w:val="left"/>
                </w:pPr>
              </w:pPrChange>
            </w:pPr>
            <w:del w:id="72" w:author="Jan Szefler" w:date="2024-11-06T08:33:00Z" w16du:dateUtc="2024-11-06T07:33:00Z">
              <w:r w:rsidRPr="00233788" w:rsidDel="00537D5F">
                <w:rPr>
                  <w:sz w:val="18"/>
                  <w:szCs w:val="18"/>
                  <w:lang w:val="pl-PL"/>
                </w:rPr>
                <w:delText>Zwiększanie się profesjonalizacji oraz sekularyzacji społeczeństwa prowadzące do zwiększenia zapotrzebowania na wykształcenie. Zwiększanie się szans na zatrudnienie dzięki wykształceniu prowadzące do zwiększania się liczebności studentów.</w:delText>
              </w:r>
            </w:del>
          </w:p>
        </w:tc>
      </w:tr>
      <w:tr w:rsidR="006C581F" w:rsidRPr="00233788" w:rsidDel="00537D5F" w14:paraId="2DC6BE5F" w14:textId="7FCF7FFA" w:rsidTr="008D6CC6">
        <w:trPr>
          <w:cantSplit/>
          <w:del w:id="73" w:author="Jan Szefler" w:date="2024-11-06T08:33:00Z"/>
        </w:trPr>
        <w:tc>
          <w:tcPr>
            <w:tcW w:w="2660" w:type="dxa"/>
            <w:vAlign w:val="center"/>
          </w:tcPr>
          <w:p w14:paraId="678E33B1" w14:textId="11F79E71" w:rsidR="006C581F" w:rsidRPr="00233788" w:rsidDel="00537D5F" w:rsidRDefault="006C581F">
            <w:pPr>
              <w:rPr>
                <w:del w:id="74" w:author="Jan Szefler" w:date="2024-11-06T08:33:00Z" w16du:dateUtc="2024-11-06T07:33:00Z"/>
                <w:sz w:val="18"/>
                <w:szCs w:val="18"/>
                <w:lang w:val="pl-PL"/>
              </w:rPr>
              <w:pPrChange w:id="75" w:author="Jan Szefler" w:date="2024-11-06T08:33:00Z" w16du:dateUtc="2024-11-06T07:33:00Z">
                <w:pPr>
                  <w:spacing w:before="0" w:after="120" w:line="276" w:lineRule="auto"/>
                  <w:ind w:firstLine="0"/>
                  <w:jc w:val="center"/>
                </w:pPr>
              </w:pPrChange>
            </w:pPr>
            <w:del w:id="76" w:author="Jan Szefler" w:date="2024-11-06T08:33:00Z" w16du:dateUtc="2024-11-06T07:33:00Z">
              <w:r w:rsidRPr="00233788" w:rsidDel="00537D5F">
                <w:rPr>
                  <w:sz w:val="18"/>
                  <w:szCs w:val="18"/>
                  <w:lang w:val="pl-PL"/>
                </w:rPr>
                <w:delText>wiek XV</w:delText>
              </w:r>
            </w:del>
          </w:p>
        </w:tc>
        <w:tc>
          <w:tcPr>
            <w:tcW w:w="6552" w:type="dxa"/>
            <w:vAlign w:val="center"/>
          </w:tcPr>
          <w:p w14:paraId="55620E2D" w14:textId="27FF14D9" w:rsidR="006C581F" w:rsidRPr="00233788" w:rsidDel="00537D5F" w:rsidRDefault="006C581F">
            <w:pPr>
              <w:rPr>
                <w:del w:id="77" w:author="Jan Szefler" w:date="2024-11-06T08:33:00Z" w16du:dateUtc="2024-11-06T07:33:00Z"/>
                <w:sz w:val="18"/>
                <w:szCs w:val="18"/>
                <w:lang w:val="pl-PL"/>
              </w:rPr>
              <w:pPrChange w:id="78" w:author="Jan Szefler" w:date="2024-11-06T08:33:00Z" w16du:dateUtc="2024-11-06T07:33:00Z">
                <w:pPr>
                  <w:spacing w:before="60" w:after="60" w:line="276" w:lineRule="auto"/>
                  <w:ind w:firstLine="0"/>
                  <w:jc w:val="left"/>
                </w:pPr>
              </w:pPrChange>
            </w:pPr>
            <w:del w:id="79" w:author="Jan Szefler" w:date="2024-11-06T08:33:00Z" w16du:dateUtc="2024-11-06T07:33:00Z">
              <w:r w:rsidRPr="00233788" w:rsidDel="00537D5F">
                <w:rPr>
                  <w:sz w:val="18"/>
                  <w:szCs w:val="18"/>
                  <w:lang w:val="pl-PL"/>
                </w:rPr>
                <w:delText>Dostrzeganie przez rządzących potencjału wykształconych kadr oraz większe wspieranie kształcenia coraz większych liczb studentów.</w:delText>
              </w:r>
            </w:del>
          </w:p>
        </w:tc>
      </w:tr>
      <w:tr w:rsidR="006C581F" w:rsidRPr="00233788" w:rsidDel="00537D5F" w14:paraId="0D17CE57" w14:textId="7B4D2CC2" w:rsidTr="008D6CC6">
        <w:trPr>
          <w:cantSplit/>
          <w:del w:id="80" w:author="Jan Szefler" w:date="2024-11-06T08:33:00Z"/>
        </w:trPr>
        <w:tc>
          <w:tcPr>
            <w:tcW w:w="2660" w:type="dxa"/>
            <w:vAlign w:val="center"/>
          </w:tcPr>
          <w:p w14:paraId="3C821D2D" w14:textId="43EEBE9E" w:rsidR="006C581F" w:rsidRPr="00233788" w:rsidDel="00537D5F" w:rsidRDefault="006C581F">
            <w:pPr>
              <w:rPr>
                <w:del w:id="81" w:author="Jan Szefler" w:date="2024-11-06T08:33:00Z" w16du:dateUtc="2024-11-06T07:33:00Z"/>
                <w:sz w:val="18"/>
                <w:szCs w:val="18"/>
                <w:lang w:val="pl-PL"/>
              </w:rPr>
              <w:pPrChange w:id="82" w:author="Jan Szefler" w:date="2024-11-06T08:33:00Z" w16du:dateUtc="2024-11-06T07:33:00Z">
                <w:pPr>
                  <w:spacing w:before="0" w:after="120" w:line="276" w:lineRule="auto"/>
                  <w:ind w:firstLine="0"/>
                  <w:jc w:val="center"/>
                </w:pPr>
              </w:pPrChange>
            </w:pPr>
            <w:del w:id="83" w:author="Jan Szefler" w:date="2024-11-06T08:33:00Z" w16du:dateUtc="2024-11-06T07:33:00Z">
              <w:r w:rsidRPr="00233788" w:rsidDel="00537D5F">
                <w:rPr>
                  <w:sz w:val="18"/>
                  <w:szCs w:val="18"/>
                  <w:lang w:val="pl-PL"/>
                </w:rPr>
                <w:delText>wiek XVI</w:delText>
              </w:r>
            </w:del>
          </w:p>
        </w:tc>
        <w:tc>
          <w:tcPr>
            <w:tcW w:w="6552" w:type="dxa"/>
            <w:vAlign w:val="center"/>
          </w:tcPr>
          <w:p w14:paraId="66A618F1" w14:textId="402C372A" w:rsidR="006C581F" w:rsidRPr="00233788" w:rsidDel="00537D5F" w:rsidRDefault="006C581F">
            <w:pPr>
              <w:rPr>
                <w:del w:id="84" w:author="Jan Szefler" w:date="2024-11-06T08:33:00Z" w16du:dateUtc="2024-11-06T07:33:00Z"/>
                <w:sz w:val="18"/>
                <w:szCs w:val="18"/>
                <w:lang w:val="pl-PL"/>
              </w:rPr>
              <w:pPrChange w:id="85" w:author="Jan Szefler" w:date="2024-11-06T08:33:00Z" w16du:dateUtc="2024-11-06T07:33:00Z">
                <w:pPr>
                  <w:spacing w:before="60" w:after="60" w:line="276" w:lineRule="auto"/>
                  <w:ind w:firstLine="0"/>
                  <w:jc w:val="left"/>
                </w:pPr>
              </w:pPrChange>
            </w:pPr>
            <w:del w:id="86" w:author="Jan Szefler" w:date="2024-11-06T08:33:00Z" w16du:dateUtc="2024-11-06T07:33:00Z">
              <w:r w:rsidRPr="00233788" w:rsidDel="00537D5F">
                <w:rPr>
                  <w:sz w:val="18"/>
                  <w:szCs w:val="18"/>
                  <w:lang w:val="pl-PL"/>
                </w:rPr>
                <w:delText>Nasycenie się rynku absolwentów prowadzące do rosnącego bezrobocia wykształconych ludzi. Pojawiające się dla arystokracji zagrożenie dominacji ze strony ludzi wykształconych, ale pochodzących z niższych warstw społecznych.</w:delText>
              </w:r>
            </w:del>
          </w:p>
        </w:tc>
      </w:tr>
      <w:tr w:rsidR="006C581F" w:rsidRPr="00233788" w:rsidDel="00537D5F" w14:paraId="2A332C4C" w14:textId="2021838B" w:rsidTr="008D6CC6">
        <w:trPr>
          <w:cantSplit/>
          <w:del w:id="87" w:author="Jan Szefler" w:date="2024-11-06T08:33:00Z"/>
        </w:trPr>
        <w:tc>
          <w:tcPr>
            <w:tcW w:w="2660" w:type="dxa"/>
            <w:vAlign w:val="center"/>
          </w:tcPr>
          <w:p w14:paraId="65538B96" w14:textId="52381D19" w:rsidR="006C581F" w:rsidRPr="00233788" w:rsidDel="00537D5F" w:rsidRDefault="006C581F">
            <w:pPr>
              <w:rPr>
                <w:del w:id="88" w:author="Jan Szefler" w:date="2024-11-06T08:33:00Z" w16du:dateUtc="2024-11-06T07:33:00Z"/>
                <w:sz w:val="18"/>
                <w:szCs w:val="18"/>
                <w:lang w:val="pl-PL"/>
              </w:rPr>
              <w:pPrChange w:id="89" w:author="Jan Szefler" w:date="2024-11-06T08:33:00Z" w16du:dateUtc="2024-11-06T07:33:00Z">
                <w:pPr>
                  <w:spacing w:before="0" w:after="120" w:line="276" w:lineRule="auto"/>
                  <w:ind w:firstLine="0"/>
                  <w:jc w:val="center"/>
                </w:pPr>
              </w:pPrChange>
            </w:pPr>
            <w:del w:id="90" w:author="Jan Szefler" w:date="2024-11-06T08:33:00Z" w16du:dateUtc="2024-11-06T07:33:00Z">
              <w:r w:rsidRPr="00233788" w:rsidDel="00537D5F">
                <w:rPr>
                  <w:sz w:val="18"/>
                  <w:szCs w:val="18"/>
                  <w:lang w:val="pl-PL"/>
                </w:rPr>
                <w:delText>wiek XVII</w:delText>
              </w:r>
            </w:del>
          </w:p>
        </w:tc>
        <w:tc>
          <w:tcPr>
            <w:tcW w:w="6552" w:type="dxa"/>
            <w:vAlign w:val="center"/>
          </w:tcPr>
          <w:p w14:paraId="511EEB3C" w14:textId="084A295D" w:rsidR="006C581F" w:rsidRPr="00233788" w:rsidDel="00537D5F" w:rsidRDefault="006C581F">
            <w:pPr>
              <w:rPr>
                <w:del w:id="91" w:author="Jan Szefler" w:date="2024-11-06T08:33:00Z" w16du:dateUtc="2024-11-06T07:33:00Z"/>
                <w:sz w:val="18"/>
                <w:szCs w:val="18"/>
                <w:lang w:val="pl-PL"/>
              </w:rPr>
              <w:pPrChange w:id="92" w:author="Jan Szefler" w:date="2024-11-06T08:33:00Z" w16du:dateUtc="2024-11-06T07:33:00Z">
                <w:pPr>
                  <w:spacing w:before="60" w:after="60" w:line="276" w:lineRule="auto"/>
                  <w:ind w:firstLine="0"/>
                  <w:jc w:val="left"/>
                </w:pPr>
              </w:pPrChange>
            </w:pPr>
            <w:del w:id="93" w:author="Jan Szefler" w:date="2024-11-06T08:33:00Z" w16du:dateUtc="2024-11-06T07:33:00Z">
              <w:r w:rsidRPr="00233788" w:rsidDel="00537D5F">
                <w:rPr>
                  <w:sz w:val="18"/>
                  <w:szCs w:val="18"/>
                  <w:lang w:val="pl-PL"/>
                </w:rPr>
                <w:delText>Arystokratyzacja wykształcenia poprzez ograniczenie stypendiów dla biedniejszych studentów. Podkreślanie roli socjalizacyjnej kształcenia.</w:delText>
              </w:r>
            </w:del>
          </w:p>
        </w:tc>
      </w:tr>
      <w:tr w:rsidR="006C581F" w:rsidRPr="00233788" w:rsidDel="00537D5F" w14:paraId="111268CE" w14:textId="72837D0E" w:rsidTr="008D6CC6">
        <w:trPr>
          <w:cantSplit/>
          <w:del w:id="94" w:author="Jan Szefler" w:date="2024-11-06T08:33:00Z"/>
        </w:trPr>
        <w:tc>
          <w:tcPr>
            <w:tcW w:w="2660" w:type="dxa"/>
            <w:vAlign w:val="center"/>
          </w:tcPr>
          <w:p w14:paraId="08372EBD" w14:textId="276AF15F" w:rsidR="006C581F" w:rsidRPr="00233788" w:rsidDel="00537D5F" w:rsidRDefault="006C581F">
            <w:pPr>
              <w:rPr>
                <w:del w:id="95" w:author="Jan Szefler" w:date="2024-11-06T08:33:00Z" w16du:dateUtc="2024-11-06T07:33:00Z"/>
                <w:sz w:val="18"/>
                <w:szCs w:val="18"/>
                <w:lang w:val="pl-PL"/>
              </w:rPr>
              <w:pPrChange w:id="96" w:author="Jan Szefler" w:date="2024-11-06T08:33:00Z" w16du:dateUtc="2024-11-06T07:33:00Z">
                <w:pPr>
                  <w:spacing w:before="0" w:after="120" w:line="276" w:lineRule="auto"/>
                  <w:ind w:firstLine="0"/>
                  <w:jc w:val="center"/>
                </w:pPr>
              </w:pPrChange>
            </w:pPr>
            <w:del w:id="97" w:author="Jan Szefler" w:date="2024-11-06T08:33:00Z" w16du:dateUtc="2024-11-06T07:33:00Z">
              <w:r w:rsidRPr="00233788" w:rsidDel="00537D5F">
                <w:rPr>
                  <w:sz w:val="18"/>
                  <w:szCs w:val="18"/>
                  <w:lang w:val="pl-PL"/>
                </w:rPr>
                <w:lastRenderedPageBreak/>
                <w:delText>wiek XVIII</w:delText>
              </w:r>
            </w:del>
          </w:p>
        </w:tc>
        <w:tc>
          <w:tcPr>
            <w:tcW w:w="6552" w:type="dxa"/>
            <w:vAlign w:val="center"/>
          </w:tcPr>
          <w:p w14:paraId="4808B4F1" w14:textId="0BD7D7EE" w:rsidR="006C581F" w:rsidRPr="00233788" w:rsidDel="00537D5F" w:rsidRDefault="006C581F">
            <w:pPr>
              <w:rPr>
                <w:del w:id="98" w:author="Jan Szefler" w:date="2024-11-06T08:33:00Z" w16du:dateUtc="2024-11-06T07:33:00Z"/>
                <w:sz w:val="18"/>
                <w:szCs w:val="18"/>
                <w:lang w:val="pl-PL"/>
              </w:rPr>
              <w:pPrChange w:id="99" w:author="Jan Szefler" w:date="2024-11-06T08:33:00Z" w16du:dateUtc="2024-11-06T07:33:00Z">
                <w:pPr>
                  <w:spacing w:before="60" w:after="60" w:line="276" w:lineRule="auto"/>
                  <w:ind w:firstLine="0"/>
                  <w:jc w:val="left"/>
                </w:pPr>
              </w:pPrChange>
            </w:pPr>
            <w:del w:id="100" w:author="Jan Szefler" w:date="2024-11-06T08:33:00Z" w16du:dateUtc="2024-11-06T07:33:00Z">
              <w:r w:rsidRPr="00233788" w:rsidDel="00537D5F">
                <w:rPr>
                  <w:sz w:val="18"/>
                  <w:szCs w:val="18"/>
                  <w:lang w:val="pl-PL"/>
                </w:rPr>
                <w:delText>Zwiększone zapotrzebowanie na kształcenie w nowych dyscyplinach wraz z rozwojem technologicznym i zmianami w organizacji państw. Dekonfesjonalizacja uczelni oraz zwiększenie ich podporządkowania władzy.</w:delText>
              </w:r>
            </w:del>
          </w:p>
        </w:tc>
      </w:tr>
      <w:tr w:rsidR="006C581F" w:rsidRPr="00233788" w:rsidDel="00537D5F" w14:paraId="54B738D9" w14:textId="24D12C7E" w:rsidTr="008D6CC6">
        <w:trPr>
          <w:cantSplit/>
          <w:del w:id="101" w:author="Jan Szefler" w:date="2024-11-06T08:33:00Z"/>
        </w:trPr>
        <w:tc>
          <w:tcPr>
            <w:tcW w:w="2660" w:type="dxa"/>
            <w:vAlign w:val="center"/>
          </w:tcPr>
          <w:p w14:paraId="0A4B65DB" w14:textId="6B88715F" w:rsidR="006C581F" w:rsidRPr="00233788" w:rsidDel="00537D5F" w:rsidRDefault="006C581F">
            <w:pPr>
              <w:rPr>
                <w:del w:id="102" w:author="Jan Szefler" w:date="2024-11-06T08:33:00Z" w16du:dateUtc="2024-11-06T07:33:00Z"/>
                <w:sz w:val="18"/>
                <w:szCs w:val="18"/>
                <w:lang w:val="pl-PL"/>
              </w:rPr>
              <w:pPrChange w:id="103" w:author="Jan Szefler" w:date="2024-11-06T08:33:00Z" w16du:dateUtc="2024-11-06T07:33:00Z">
                <w:pPr>
                  <w:spacing w:before="0" w:after="120" w:line="276" w:lineRule="auto"/>
                  <w:ind w:firstLine="0"/>
                  <w:jc w:val="center"/>
                </w:pPr>
              </w:pPrChange>
            </w:pPr>
            <w:del w:id="104" w:author="Jan Szefler" w:date="2024-11-06T08:33:00Z" w16du:dateUtc="2024-11-06T07:33:00Z">
              <w:r w:rsidRPr="00233788" w:rsidDel="00537D5F">
                <w:rPr>
                  <w:sz w:val="18"/>
                  <w:szCs w:val="18"/>
                  <w:lang w:val="pl-PL"/>
                </w:rPr>
                <w:delText>wiek XIX</w:delText>
              </w:r>
            </w:del>
          </w:p>
        </w:tc>
        <w:tc>
          <w:tcPr>
            <w:tcW w:w="6552" w:type="dxa"/>
            <w:vAlign w:val="center"/>
          </w:tcPr>
          <w:p w14:paraId="098F2CD2" w14:textId="1018DC89" w:rsidR="006C581F" w:rsidRPr="00233788" w:rsidDel="00537D5F" w:rsidRDefault="006C581F">
            <w:pPr>
              <w:rPr>
                <w:del w:id="105" w:author="Jan Szefler" w:date="2024-11-06T08:33:00Z" w16du:dateUtc="2024-11-06T07:33:00Z"/>
                <w:sz w:val="18"/>
                <w:szCs w:val="18"/>
                <w:lang w:val="pl-PL"/>
              </w:rPr>
              <w:pPrChange w:id="106" w:author="Jan Szefler" w:date="2024-11-06T08:33:00Z" w16du:dateUtc="2024-11-06T07:33:00Z">
                <w:pPr>
                  <w:spacing w:before="60" w:after="60" w:line="276" w:lineRule="auto"/>
                  <w:ind w:firstLine="0"/>
                  <w:jc w:val="left"/>
                </w:pPr>
              </w:pPrChange>
            </w:pPr>
            <w:del w:id="107" w:author="Jan Szefler" w:date="2024-11-06T08:33:00Z" w16du:dateUtc="2024-11-06T07:33:00Z">
              <w:r w:rsidRPr="00233788" w:rsidDel="00537D5F">
                <w:rPr>
                  <w:sz w:val="18"/>
                  <w:szCs w:val="18"/>
                  <w:lang w:val="pl-PL"/>
                </w:rPr>
                <w:delText xml:space="preserve">Wspierane przez państwa wdrażanie idei uniwersytetu sformułowanej </w:delText>
              </w:r>
              <w:r w:rsidDel="00537D5F">
                <w:rPr>
                  <w:sz w:val="18"/>
                  <w:szCs w:val="18"/>
                  <w:lang w:val="pl-PL"/>
                </w:rPr>
                <w:delText xml:space="preserve">przez </w:delText>
              </w:r>
              <w:r w:rsidRPr="00233788" w:rsidDel="00537D5F">
                <w:rPr>
                  <w:sz w:val="18"/>
                  <w:szCs w:val="18"/>
                  <w:lang w:val="pl-PL"/>
                </w:rPr>
                <w:delText>Kanta, a realizowane przez implementację modelu Humboldta. Dominująca rola badań.</w:delText>
              </w:r>
            </w:del>
          </w:p>
        </w:tc>
      </w:tr>
      <w:tr w:rsidR="006C581F" w:rsidRPr="00233788" w:rsidDel="00537D5F" w14:paraId="7B5590A8" w14:textId="26FE1F31" w:rsidTr="008D6CC6">
        <w:trPr>
          <w:cantSplit/>
          <w:del w:id="108" w:author="Jan Szefler" w:date="2024-11-06T08:33:00Z"/>
        </w:trPr>
        <w:tc>
          <w:tcPr>
            <w:tcW w:w="2660" w:type="dxa"/>
            <w:vAlign w:val="center"/>
          </w:tcPr>
          <w:p w14:paraId="140CBE64" w14:textId="5247D4AF" w:rsidR="006C581F" w:rsidRPr="00233788" w:rsidDel="00537D5F" w:rsidRDefault="006C581F">
            <w:pPr>
              <w:rPr>
                <w:del w:id="109" w:author="Jan Szefler" w:date="2024-11-06T08:33:00Z" w16du:dateUtc="2024-11-06T07:33:00Z"/>
                <w:sz w:val="18"/>
                <w:szCs w:val="18"/>
                <w:lang w:val="pl-PL"/>
              </w:rPr>
              <w:pPrChange w:id="110" w:author="Jan Szefler" w:date="2024-11-06T08:33:00Z" w16du:dateUtc="2024-11-06T07:33:00Z">
                <w:pPr>
                  <w:pStyle w:val="ListParagraph"/>
                  <w:spacing w:before="0" w:after="120" w:line="276" w:lineRule="auto"/>
                  <w:ind w:left="0" w:firstLine="0"/>
                  <w:jc w:val="center"/>
                </w:pPr>
              </w:pPrChange>
            </w:pPr>
            <w:del w:id="111" w:author="Jan Szefler" w:date="2024-11-06T08:33:00Z" w16du:dateUtc="2024-11-06T07:33:00Z">
              <w:r w:rsidRPr="00233788" w:rsidDel="00537D5F">
                <w:rPr>
                  <w:sz w:val="18"/>
                  <w:szCs w:val="18"/>
                  <w:lang w:val="pl-PL"/>
                </w:rPr>
                <w:delText>1. ćwierćwiecze XX w.</w:delText>
              </w:r>
            </w:del>
          </w:p>
        </w:tc>
        <w:tc>
          <w:tcPr>
            <w:tcW w:w="6552" w:type="dxa"/>
            <w:vAlign w:val="center"/>
          </w:tcPr>
          <w:p w14:paraId="47F0C8D6" w14:textId="738A9835" w:rsidR="006C581F" w:rsidRPr="00233788" w:rsidDel="00537D5F" w:rsidRDefault="006C581F">
            <w:pPr>
              <w:rPr>
                <w:del w:id="112" w:author="Jan Szefler" w:date="2024-11-06T08:33:00Z" w16du:dateUtc="2024-11-06T07:33:00Z"/>
                <w:sz w:val="18"/>
                <w:szCs w:val="18"/>
                <w:lang w:val="pl-PL"/>
              </w:rPr>
              <w:pPrChange w:id="113" w:author="Jan Szefler" w:date="2024-11-06T08:33:00Z" w16du:dateUtc="2024-11-06T07:33:00Z">
                <w:pPr>
                  <w:spacing w:before="60" w:after="60" w:line="276" w:lineRule="auto"/>
                  <w:ind w:firstLine="0"/>
                  <w:jc w:val="left"/>
                </w:pPr>
              </w:pPrChange>
            </w:pPr>
            <w:del w:id="114" w:author="Jan Szefler" w:date="2024-11-06T08:33:00Z" w16du:dateUtc="2024-11-06T07:33:00Z">
              <w:r w:rsidRPr="00233788" w:rsidDel="00537D5F">
                <w:rPr>
                  <w:sz w:val="18"/>
                  <w:szCs w:val="18"/>
                  <w:lang w:val="pl-PL"/>
                </w:rPr>
                <w:delText xml:space="preserve">Rozkwit modelu uniwersytetu liberalnego poprzez inspiracje koncepcją niemiecką wolności nauki i nauczania prowadzący do idei </w:delText>
              </w:r>
              <w:r w:rsidRPr="00233788" w:rsidDel="00537D5F">
                <w:rPr>
                  <w:i/>
                  <w:iCs/>
                  <w:sz w:val="18"/>
                  <w:szCs w:val="18"/>
                  <w:lang w:val="pl-PL"/>
                </w:rPr>
                <w:delText>Lehr- und Lernfreiheit</w:delText>
              </w:r>
              <w:r w:rsidRPr="00233788" w:rsidDel="00537D5F">
                <w:rPr>
                  <w:sz w:val="18"/>
                  <w:szCs w:val="18"/>
                  <w:lang w:val="pl-PL"/>
                </w:rPr>
                <w:delText>.</w:delText>
              </w:r>
            </w:del>
          </w:p>
        </w:tc>
      </w:tr>
      <w:tr w:rsidR="006C581F" w:rsidRPr="00233788" w:rsidDel="00537D5F" w14:paraId="39572D79" w14:textId="18BF7471" w:rsidTr="008D6CC6">
        <w:trPr>
          <w:cantSplit/>
          <w:del w:id="115" w:author="Jan Szefler" w:date="2024-11-06T08:33:00Z"/>
        </w:trPr>
        <w:tc>
          <w:tcPr>
            <w:tcW w:w="2660" w:type="dxa"/>
            <w:vAlign w:val="center"/>
          </w:tcPr>
          <w:p w14:paraId="1C9B71D9" w14:textId="4BA08F75" w:rsidR="006C581F" w:rsidRPr="00233788" w:rsidDel="00537D5F" w:rsidRDefault="006C581F">
            <w:pPr>
              <w:rPr>
                <w:del w:id="116" w:author="Jan Szefler" w:date="2024-11-06T08:33:00Z" w16du:dateUtc="2024-11-06T07:33:00Z"/>
                <w:sz w:val="18"/>
                <w:szCs w:val="18"/>
                <w:lang w:val="pl-PL"/>
              </w:rPr>
              <w:pPrChange w:id="117" w:author="Jan Szefler" w:date="2024-11-06T08:33:00Z" w16du:dateUtc="2024-11-06T07:33:00Z">
                <w:pPr>
                  <w:pStyle w:val="ListParagraph"/>
                  <w:spacing w:before="0" w:after="120" w:line="276" w:lineRule="auto"/>
                  <w:ind w:left="0" w:firstLine="0"/>
                  <w:jc w:val="center"/>
                </w:pPr>
              </w:pPrChange>
            </w:pPr>
            <w:del w:id="118" w:author="Jan Szefler" w:date="2024-11-06T08:33:00Z" w16du:dateUtc="2024-11-06T07:33:00Z">
              <w:r w:rsidRPr="00233788" w:rsidDel="00537D5F">
                <w:rPr>
                  <w:sz w:val="18"/>
                  <w:szCs w:val="18"/>
                  <w:lang w:val="pl-PL"/>
                </w:rPr>
                <w:delText>2. ćwierćwiecze XX w.</w:delText>
              </w:r>
            </w:del>
          </w:p>
        </w:tc>
        <w:tc>
          <w:tcPr>
            <w:tcW w:w="6552" w:type="dxa"/>
            <w:vAlign w:val="center"/>
          </w:tcPr>
          <w:p w14:paraId="126B4C34" w14:textId="4B1C5396" w:rsidR="006C581F" w:rsidRPr="00233788" w:rsidDel="00537D5F" w:rsidRDefault="006C581F">
            <w:pPr>
              <w:rPr>
                <w:del w:id="119" w:author="Jan Szefler" w:date="2024-11-06T08:33:00Z" w16du:dateUtc="2024-11-06T07:33:00Z"/>
                <w:sz w:val="18"/>
                <w:szCs w:val="18"/>
                <w:lang w:val="pl-PL"/>
              </w:rPr>
              <w:pPrChange w:id="120" w:author="Jan Szefler" w:date="2024-11-06T08:33:00Z" w16du:dateUtc="2024-11-06T07:33:00Z">
                <w:pPr>
                  <w:spacing w:before="60" w:after="60" w:line="276" w:lineRule="auto"/>
                  <w:ind w:firstLine="0"/>
                  <w:jc w:val="center"/>
                </w:pPr>
              </w:pPrChange>
            </w:pPr>
            <w:del w:id="121" w:author="Jan Szefler" w:date="2024-11-06T08:33:00Z" w16du:dateUtc="2024-11-06T07:33:00Z">
              <w:r w:rsidRPr="00233788" w:rsidDel="00537D5F">
                <w:rPr>
                  <w:sz w:val="18"/>
                  <w:szCs w:val="18"/>
                  <w:lang w:val="pl-PL"/>
                </w:rPr>
                <w:delText>Wpływ totalitaryzmów socjalistycznych spowodował podporządkowanie uniwersytetów państwu</w:delText>
              </w:r>
              <w:r w:rsidDel="00537D5F">
                <w:rPr>
                  <w:sz w:val="18"/>
                  <w:szCs w:val="18"/>
                  <w:lang w:val="pl-PL"/>
                </w:rPr>
                <w:delText>,</w:delText>
              </w:r>
              <w:r w:rsidRPr="00233788" w:rsidDel="00537D5F">
                <w:rPr>
                  <w:sz w:val="18"/>
                  <w:szCs w:val="18"/>
                  <w:lang w:val="pl-PL"/>
                </w:rPr>
                <w:delText xml:space="preserve"> jak również badań coraz częściej wykonywanych na zlecenie państw do wsparcia ideologii w nich obowiązujących.</w:delText>
              </w:r>
            </w:del>
          </w:p>
        </w:tc>
      </w:tr>
      <w:tr w:rsidR="006C581F" w:rsidRPr="00233788" w:rsidDel="00537D5F" w14:paraId="6DF81324" w14:textId="4939834E" w:rsidTr="008D6CC6">
        <w:trPr>
          <w:cantSplit/>
          <w:del w:id="122" w:author="Jan Szefler" w:date="2024-11-06T08:33:00Z"/>
        </w:trPr>
        <w:tc>
          <w:tcPr>
            <w:tcW w:w="2660" w:type="dxa"/>
            <w:vAlign w:val="center"/>
          </w:tcPr>
          <w:p w14:paraId="607858D7" w14:textId="2E5715AC" w:rsidR="006C581F" w:rsidRPr="00233788" w:rsidDel="00537D5F" w:rsidRDefault="006C581F">
            <w:pPr>
              <w:rPr>
                <w:del w:id="123" w:author="Jan Szefler" w:date="2024-11-06T08:33:00Z" w16du:dateUtc="2024-11-06T07:33:00Z"/>
                <w:sz w:val="18"/>
                <w:szCs w:val="18"/>
                <w:lang w:val="pl-PL"/>
              </w:rPr>
              <w:pPrChange w:id="124" w:author="Jan Szefler" w:date="2024-11-06T08:33:00Z" w16du:dateUtc="2024-11-06T07:33:00Z">
                <w:pPr>
                  <w:pStyle w:val="ListParagraph"/>
                  <w:spacing w:before="0" w:after="120" w:line="276" w:lineRule="auto"/>
                  <w:ind w:left="0" w:firstLine="0"/>
                  <w:jc w:val="center"/>
                </w:pPr>
              </w:pPrChange>
            </w:pPr>
            <w:del w:id="125" w:author="Jan Szefler" w:date="2024-11-06T08:33:00Z" w16du:dateUtc="2024-11-06T07:33:00Z">
              <w:r w:rsidRPr="00233788" w:rsidDel="00537D5F">
                <w:rPr>
                  <w:sz w:val="18"/>
                  <w:szCs w:val="18"/>
                  <w:lang w:val="pl-PL"/>
                </w:rPr>
                <w:delText>3. ćwierćwiecze XX w.</w:delText>
              </w:r>
            </w:del>
          </w:p>
        </w:tc>
        <w:tc>
          <w:tcPr>
            <w:tcW w:w="6552" w:type="dxa"/>
            <w:vAlign w:val="center"/>
          </w:tcPr>
          <w:p w14:paraId="03F520CD" w14:textId="0A99CC26" w:rsidR="006C581F" w:rsidRPr="00233788" w:rsidDel="00537D5F" w:rsidRDefault="006C581F">
            <w:pPr>
              <w:rPr>
                <w:del w:id="126" w:author="Jan Szefler" w:date="2024-11-06T08:33:00Z" w16du:dateUtc="2024-11-06T07:33:00Z"/>
                <w:sz w:val="18"/>
                <w:szCs w:val="18"/>
                <w:lang w:val="pl-PL"/>
              </w:rPr>
              <w:pPrChange w:id="127" w:author="Jan Szefler" w:date="2024-11-06T08:33:00Z" w16du:dateUtc="2024-11-06T07:33:00Z">
                <w:pPr>
                  <w:spacing w:before="60" w:after="60" w:line="276" w:lineRule="auto"/>
                  <w:ind w:firstLine="0"/>
                  <w:jc w:val="center"/>
                </w:pPr>
              </w:pPrChange>
            </w:pPr>
            <w:del w:id="128" w:author="Jan Szefler" w:date="2024-11-06T08:33:00Z" w16du:dateUtc="2024-11-06T07:33:00Z">
              <w:r w:rsidRPr="00233788" w:rsidDel="00537D5F">
                <w:rPr>
                  <w:sz w:val="18"/>
                  <w:szCs w:val="18"/>
                  <w:lang w:val="pl-PL"/>
                </w:rPr>
                <w:delText>Powojenny powrót do przedwojennych ideałów uniwersytetu, jednakże realizowany w nowych warunkach szybkiego rozwoju technologicznego i umasowienia kształcenia.</w:delText>
              </w:r>
            </w:del>
          </w:p>
        </w:tc>
      </w:tr>
      <w:tr w:rsidR="006C581F" w:rsidRPr="00233788" w:rsidDel="00537D5F" w14:paraId="3F48228E" w14:textId="2C429349" w:rsidTr="008D6CC6">
        <w:trPr>
          <w:cantSplit/>
          <w:del w:id="129" w:author="Jan Szefler" w:date="2024-11-06T08:33:00Z"/>
        </w:trPr>
        <w:tc>
          <w:tcPr>
            <w:tcW w:w="2660" w:type="dxa"/>
            <w:vAlign w:val="center"/>
          </w:tcPr>
          <w:p w14:paraId="61032E88" w14:textId="46926174" w:rsidR="006C581F" w:rsidRPr="00233788" w:rsidDel="00537D5F" w:rsidRDefault="006C581F">
            <w:pPr>
              <w:rPr>
                <w:del w:id="130" w:author="Jan Szefler" w:date="2024-11-06T08:33:00Z" w16du:dateUtc="2024-11-06T07:33:00Z"/>
                <w:sz w:val="18"/>
                <w:szCs w:val="18"/>
                <w:lang w:val="pl-PL"/>
              </w:rPr>
              <w:pPrChange w:id="131" w:author="Jan Szefler" w:date="2024-11-06T08:33:00Z" w16du:dateUtc="2024-11-06T07:33:00Z">
                <w:pPr>
                  <w:pStyle w:val="ListParagraph"/>
                  <w:keepNext/>
                  <w:spacing w:before="0" w:after="120" w:line="276" w:lineRule="auto"/>
                  <w:ind w:left="0" w:firstLine="0"/>
                  <w:jc w:val="center"/>
                </w:pPr>
              </w:pPrChange>
            </w:pPr>
            <w:del w:id="132" w:author="Jan Szefler" w:date="2024-11-06T08:33:00Z" w16du:dateUtc="2024-11-06T07:33:00Z">
              <w:r w:rsidRPr="00233788" w:rsidDel="00537D5F">
                <w:rPr>
                  <w:sz w:val="18"/>
                  <w:szCs w:val="18"/>
                  <w:lang w:val="pl-PL"/>
                </w:rPr>
                <w:delText>4. ćwierćwiecze XX w.</w:delText>
              </w:r>
            </w:del>
          </w:p>
        </w:tc>
        <w:tc>
          <w:tcPr>
            <w:tcW w:w="6552" w:type="dxa"/>
            <w:vAlign w:val="center"/>
          </w:tcPr>
          <w:p w14:paraId="521D0B52" w14:textId="4B418971" w:rsidR="006C581F" w:rsidRPr="00233788" w:rsidDel="00537D5F" w:rsidRDefault="006C581F">
            <w:pPr>
              <w:rPr>
                <w:del w:id="133" w:author="Jan Szefler" w:date="2024-11-06T08:33:00Z" w16du:dateUtc="2024-11-06T07:33:00Z"/>
                <w:sz w:val="18"/>
                <w:szCs w:val="18"/>
                <w:lang w:val="pl-PL"/>
              </w:rPr>
              <w:pPrChange w:id="134" w:author="Jan Szefler" w:date="2024-11-06T08:33:00Z" w16du:dateUtc="2024-11-06T07:33:00Z">
                <w:pPr>
                  <w:keepNext/>
                  <w:spacing w:before="60" w:after="60" w:line="276" w:lineRule="auto"/>
                  <w:ind w:firstLine="0"/>
                  <w:jc w:val="center"/>
                </w:pPr>
              </w:pPrChange>
            </w:pPr>
            <w:del w:id="135" w:author="Jan Szefler" w:date="2024-11-06T08:33:00Z" w16du:dateUtc="2024-11-06T07:33:00Z">
              <w:r w:rsidRPr="00233788" w:rsidDel="00537D5F">
                <w:rPr>
                  <w:sz w:val="18"/>
                  <w:szCs w:val="18"/>
                  <w:lang w:val="pl-PL"/>
                </w:rPr>
                <w:delText>Umiędzynarodowienia uniwersytetów, kształcenia i nauki wspierane przez regulacje państwowe i międzynarodowe.</w:delText>
              </w:r>
            </w:del>
          </w:p>
        </w:tc>
      </w:tr>
    </w:tbl>
    <w:p w14:paraId="4D626C4A" w14:textId="249405FC" w:rsidR="006C581F" w:rsidRPr="00D95B07" w:rsidRDefault="006C581F">
      <w:pPr>
        <w:pPrChange w:id="136" w:author="Jan Szefler" w:date="2024-11-06T08:33:00Z" w16du:dateUtc="2024-11-06T07:33:00Z">
          <w:pPr>
            <w:pStyle w:val="rdo"/>
          </w:pPr>
        </w:pPrChange>
      </w:pPr>
      <w:del w:id="137" w:author="Jan Szefler" w:date="2024-11-06T08:33:00Z" w16du:dateUtc="2024-11-06T07:33:00Z">
        <w:r w:rsidRPr="00D95B07" w:rsidDel="00537D5F">
          <w:delText xml:space="preserve">Źródło: opracowanie własne na podstawie </w:delText>
        </w:r>
        <w:r w:rsidRPr="00233788" w:rsidDel="00537D5F">
          <w:fldChar w:fldCharType="begin" w:fldLock="1"/>
        </w:r>
        <w:r w:rsidR="005F4346" w:rsidRPr="00D95B07" w:rsidDel="00537D5F">
          <w:del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delInstrText>
        </w:r>
        <w:r w:rsidR="005F4346" w:rsidDel="00537D5F">
          <w:del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delInstrText>
        </w:r>
        <w:r w:rsidR="005F4346" w:rsidRPr="00D95B07" w:rsidDel="00537D5F">
          <w:del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delInstrText>
        </w:r>
        <w:r w:rsidRPr="00233788" w:rsidDel="00537D5F">
          <w:fldChar w:fldCharType="separate"/>
        </w:r>
        <w:r w:rsidR="00921CC1" w:rsidRPr="00D95B07" w:rsidDel="00537D5F">
          <w:rPr>
            <w:noProof/>
          </w:rPr>
          <w:delText>(Cwynar, 2005; De Ridder-Symoens, 2020; Kim, 2009; Leja, 2011)</w:delText>
        </w:r>
        <w:r w:rsidRPr="00233788" w:rsidDel="00537D5F">
          <w:fldChar w:fldCharType="end"/>
        </w:r>
      </w:del>
    </w:p>
    <w:p w14:paraId="53E13064" w14:textId="4EC45CFD"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9723C1">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w:t>
      </w:r>
      <w:del w:id="138" w:author="Jan Szefler" w:date="2024-11-06T08:38:00Z" w16du:dateUtc="2024-11-06T07:38:00Z">
        <w:r w:rsidRPr="00921CC1" w:rsidDel="005F2943">
          <w:rPr>
            <w:lang w:val="en-GB"/>
          </w:rPr>
          <w:delText xml:space="preserve">Jak </w:delText>
        </w:r>
        <w:r w:rsidRPr="00B95DFB" w:rsidDel="005F2943">
          <w:rPr>
            <w:lang w:val="en-GB"/>
          </w:rPr>
          <w:delText>twierdzi</w:delText>
        </w:r>
        <w:r w:rsidRPr="00921CC1" w:rsidDel="005F2943">
          <w:rPr>
            <w:lang w:val="en-GB"/>
          </w:rPr>
          <w:delText xml:space="preserve"> de Ridder-Symoens </w:delText>
        </w:r>
        <w:r w:rsidRPr="00233788" w:rsidDel="005F2943">
          <w:fldChar w:fldCharType="begin" w:fldLock="1"/>
        </w:r>
        <w:r w:rsidR="00921CC1" w:rsidDel="005F2943">
          <w:rPr>
            <w:lang w:val="en-GB"/>
          </w:rPr>
          <w:del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delInstrText>
        </w:r>
        <w:r w:rsidRPr="00233788" w:rsidDel="005F2943">
          <w:fldChar w:fldCharType="separate"/>
        </w:r>
        <w:r w:rsidR="00921CC1" w:rsidRPr="00921CC1" w:rsidDel="005F2943">
          <w:rPr>
            <w:noProof/>
            <w:lang w:val="en-GB"/>
          </w:rPr>
          <w:delText>(2020)</w:delText>
        </w:r>
        <w:r w:rsidRPr="00233788" w:rsidDel="005F2943">
          <w:fldChar w:fldCharType="end"/>
        </w:r>
        <w:r w:rsidRPr="00921CC1" w:rsidDel="005F2943">
          <w:rPr>
            <w:lang w:val="en-GB"/>
          </w:rPr>
          <w:delText xml:space="preserve">, </w:delText>
        </w:r>
        <w:r w:rsidRPr="00B95DFB" w:rsidDel="005F2943">
          <w:rPr>
            <w:lang w:val="en-GB"/>
          </w:rPr>
          <w:delText>na przykładzie Francji i Anglii można dostrzec, że sfrustrowani intelektualiści odegrali istotną rolę w rewolucyjnym klimacie wieków siedemnastego i osiemnastego</w:delText>
        </w:r>
        <w:r w:rsidRPr="00921CC1" w:rsidDel="005F2943">
          <w:rPr>
            <w:lang w:val="en-GB"/>
          </w:rPr>
          <w:delText xml:space="preserve">. </w:delText>
        </w:r>
      </w:del>
      <w:proofErr w:type="spellStart"/>
      <w:r w:rsidRPr="00CA5D5E">
        <w:rPr>
          <w:lang w:val="en-GB"/>
        </w:rPr>
        <w:t>Niemniej</w:t>
      </w:r>
      <w:proofErr w:type="spellEnd"/>
      <w:r w:rsidRPr="00CA5D5E">
        <w:rPr>
          <w:lang w:val="en-GB"/>
        </w:rPr>
        <w:t xml:space="preserve"> </w:t>
      </w:r>
      <w:proofErr w:type="spellStart"/>
      <w:r w:rsidRPr="00CA5D5E">
        <w:rPr>
          <w:lang w:val="en-GB"/>
        </w:rPr>
        <w:t>zagrożenie</w:t>
      </w:r>
      <w:proofErr w:type="spellEnd"/>
      <w:r w:rsidRPr="00CA5D5E">
        <w:rPr>
          <w:lang w:val="en-GB"/>
        </w:rPr>
        <w:t xml:space="preserve"> </w:t>
      </w:r>
      <w:proofErr w:type="spellStart"/>
      <w:r w:rsidRPr="00CA5D5E">
        <w:rPr>
          <w:lang w:val="en-GB"/>
        </w:rPr>
        <w:t>dla</w:t>
      </w:r>
      <w:proofErr w:type="spellEnd"/>
      <w:r w:rsidRPr="00CA5D5E">
        <w:rPr>
          <w:lang w:val="en-GB"/>
        </w:rPr>
        <w:t xml:space="preserve"> </w:t>
      </w:r>
      <w:proofErr w:type="spellStart"/>
      <w:r w:rsidRPr="00CA5D5E">
        <w:rPr>
          <w:lang w:val="en-GB"/>
        </w:rPr>
        <w:t>ówczesnych</w:t>
      </w:r>
      <w:proofErr w:type="spellEnd"/>
      <w:r w:rsidRPr="00CA5D5E">
        <w:rPr>
          <w:lang w:val="en-GB"/>
        </w:rPr>
        <w:t xml:space="preserve"> </w:t>
      </w:r>
      <w:proofErr w:type="spellStart"/>
      <w:r w:rsidRPr="00CA5D5E">
        <w:rPr>
          <w:lang w:val="en-GB"/>
        </w:rPr>
        <w:t>elit</w:t>
      </w:r>
      <w:proofErr w:type="spellEnd"/>
      <w:r w:rsidRPr="00CA5D5E">
        <w:rPr>
          <w:lang w:val="en-GB"/>
        </w:rPr>
        <w:t xml:space="preserve"> </w:t>
      </w:r>
      <w:proofErr w:type="spellStart"/>
      <w:r w:rsidRPr="00CA5D5E">
        <w:rPr>
          <w:lang w:val="en-GB"/>
        </w:rPr>
        <w:t>arystokratycznych</w:t>
      </w:r>
      <w:proofErr w:type="spellEnd"/>
      <w:r w:rsidRPr="00CA5D5E">
        <w:rPr>
          <w:lang w:val="en-GB"/>
        </w:rPr>
        <w:t xml:space="preserve"> ze </w:t>
      </w:r>
      <w:proofErr w:type="spellStart"/>
      <w:r w:rsidRPr="00CA5D5E">
        <w:rPr>
          <w:lang w:val="en-GB"/>
        </w:rPr>
        <w:t>strony</w:t>
      </w:r>
      <w:proofErr w:type="spellEnd"/>
      <w:r w:rsidRPr="00CA5D5E">
        <w:rPr>
          <w:lang w:val="en-GB"/>
        </w:rPr>
        <w:t xml:space="preserve"> </w:t>
      </w:r>
      <w:proofErr w:type="spellStart"/>
      <w:r w:rsidRPr="00CA5D5E">
        <w:rPr>
          <w:lang w:val="en-GB"/>
        </w:rPr>
        <w:t>rosnących</w:t>
      </w:r>
      <w:proofErr w:type="spellEnd"/>
      <w:r w:rsidRPr="00CA5D5E">
        <w:rPr>
          <w:lang w:val="en-GB"/>
        </w:rPr>
        <w:t xml:space="preserve"> </w:t>
      </w:r>
      <w:proofErr w:type="spellStart"/>
      <w:r w:rsidRPr="00CA5D5E">
        <w:rPr>
          <w:lang w:val="en-GB"/>
        </w:rPr>
        <w:t>rzesz</w:t>
      </w:r>
      <w:proofErr w:type="spellEnd"/>
      <w:r w:rsidRPr="00CA5D5E">
        <w:rPr>
          <w:lang w:val="en-GB"/>
        </w:rPr>
        <w:t xml:space="preserve"> (</w:t>
      </w:r>
      <w:proofErr w:type="spellStart"/>
      <w:r w:rsidRPr="00CA5D5E">
        <w:rPr>
          <w:lang w:val="en-GB"/>
        </w:rPr>
        <w:t>i</w:t>
      </w:r>
      <w:proofErr w:type="spellEnd"/>
      <w:r w:rsidRPr="00CA5D5E">
        <w:rPr>
          <w:lang w:val="en-GB"/>
        </w:rPr>
        <w:t xml:space="preserve"> </w:t>
      </w:r>
      <w:proofErr w:type="spellStart"/>
      <w:r w:rsidRPr="00CA5D5E">
        <w:rPr>
          <w:lang w:val="en-GB"/>
        </w:rPr>
        <w:t>nowych</w:t>
      </w:r>
      <w:proofErr w:type="spellEnd"/>
      <w:r w:rsidRPr="00CA5D5E">
        <w:rPr>
          <w:lang w:val="en-GB"/>
        </w:rPr>
        <w:t xml:space="preserve"> </w:t>
      </w:r>
      <w:proofErr w:type="spellStart"/>
      <w:r w:rsidRPr="00CA5D5E">
        <w:rPr>
          <w:lang w:val="en-GB"/>
        </w:rPr>
        <w:t>elit</w:t>
      </w:r>
      <w:proofErr w:type="spellEnd"/>
      <w:r w:rsidRPr="00CA5D5E">
        <w:rPr>
          <w:lang w:val="en-GB"/>
        </w:rPr>
        <w:t xml:space="preserve">) </w:t>
      </w:r>
      <w:proofErr w:type="spellStart"/>
      <w:r w:rsidRPr="00CA5D5E">
        <w:rPr>
          <w:lang w:val="en-GB"/>
        </w:rPr>
        <w:t>wykształconych</w:t>
      </w:r>
      <w:proofErr w:type="spellEnd"/>
      <w:r w:rsidRPr="00CA5D5E">
        <w:rPr>
          <w:lang w:val="en-GB"/>
        </w:rPr>
        <w:t xml:space="preserve"> </w:t>
      </w:r>
      <w:proofErr w:type="spellStart"/>
      <w:r w:rsidRPr="00CA5D5E">
        <w:rPr>
          <w:lang w:val="en-GB"/>
        </w:rPr>
        <w:t>ludzi</w:t>
      </w:r>
      <w:proofErr w:type="spellEnd"/>
      <w:r w:rsidRPr="00CA5D5E">
        <w:rPr>
          <w:lang w:val="en-GB"/>
        </w:rPr>
        <w:t xml:space="preserve"> </w:t>
      </w:r>
      <w:proofErr w:type="spellStart"/>
      <w:r w:rsidRPr="00CA5D5E">
        <w:rPr>
          <w:lang w:val="en-GB"/>
        </w:rPr>
        <w:t>pochodzących</w:t>
      </w:r>
      <w:proofErr w:type="spellEnd"/>
      <w:r w:rsidRPr="00CA5D5E">
        <w:rPr>
          <w:lang w:val="en-GB"/>
        </w:rPr>
        <w:t xml:space="preserve"> z </w:t>
      </w:r>
      <w:proofErr w:type="spellStart"/>
      <w:r w:rsidRPr="00CA5D5E">
        <w:rPr>
          <w:lang w:val="en-GB"/>
        </w:rPr>
        <w:t>niższych</w:t>
      </w:r>
      <w:proofErr w:type="spellEnd"/>
      <w:r w:rsidRPr="00CA5D5E">
        <w:rPr>
          <w:lang w:val="en-GB"/>
        </w:rPr>
        <w:t xml:space="preserve"> </w:t>
      </w:r>
      <w:proofErr w:type="spellStart"/>
      <w:r w:rsidRPr="00CA5D5E">
        <w:rPr>
          <w:lang w:val="en-GB"/>
        </w:rPr>
        <w:t>warstw</w:t>
      </w:r>
      <w:proofErr w:type="spellEnd"/>
      <w:r w:rsidRPr="00CA5D5E">
        <w:rPr>
          <w:lang w:val="en-GB"/>
        </w:rPr>
        <w:t xml:space="preserve"> </w:t>
      </w:r>
      <w:proofErr w:type="spellStart"/>
      <w:r w:rsidRPr="00CA5D5E">
        <w:rPr>
          <w:lang w:val="en-GB"/>
        </w:rPr>
        <w:t>społecznych</w:t>
      </w:r>
      <w:proofErr w:type="spellEnd"/>
      <w:r w:rsidRPr="00CA5D5E">
        <w:rPr>
          <w:lang w:val="en-GB"/>
        </w:rPr>
        <w:t xml:space="preserve"> </w:t>
      </w:r>
      <w:proofErr w:type="spellStart"/>
      <w:r w:rsidRPr="00CA5D5E">
        <w:rPr>
          <w:lang w:val="en-GB"/>
        </w:rPr>
        <w:t>było</w:t>
      </w:r>
      <w:proofErr w:type="spellEnd"/>
      <w:r w:rsidRPr="00CA5D5E">
        <w:rPr>
          <w:lang w:val="en-GB"/>
        </w:rPr>
        <w:t xml:space="preserve"> </w:t>
      </w:r>
      <w:proofErr w:type="spellStart"/>
      <w:r w:rsidRPr="00CA5D5E">
        <w:rPr>
          <w:lang w:val="en-GB"/>
        </w:rPr>
        <w:t>dostrzegane</w:t>
      </w:r>
      <w:proofErr w:type="spellEnd"/>
      <w:r w:rsidRPr="00CA5D5E">
        <w:rPr>
          <w:lang w:val="en-GB"/>
        </w:rPr>
        <w:t xml:space="preserve"> w </w:t>
      </w:r>
      <w:proofErr w:type="spellStart"/>
      <w:r w:rsidRPr="00CA5D5E">
        <w:rPr>
          <w:lang w:val="en-GB"/>
        </w:rPr>
        <w:t>wieku</w:t>
      </w:r>
      <w:proofErr w:type="spellEnd"/>
      <w:r w:rsidRPr="00CA5D5E">
        <w:rPr>
          <w:lang w:val="en-GB"/>
        </w:rPr>
        <w:t xml:space="preserve"> XVII, </w:t>
      </w:r>
      <w:proofErr w:type="spellStart"/>
      <w:r w:rsidRPr="00CA5D5E">
        <w:rPr>
          <w:lang w:val="en-GB"/>
        </w:rPr>
        <w:t>czego</w:t>
      </w:r>
      <w:proofErr w:type="spellEnd"/>
      <w:r w:rsidRPr="00CA5D5E">
        <w:rPr>
          <w:lang w:val="en-GB"/>
        </w:rPr>
        <w:t xml:space="preserve"> </w:t>
      </w:r>
      <w:proofErr w:type="spellStart"/>
      <w:r w:rsidRPr="00CA5D5E">
        <w:rPr>
          <w:lang w:val="en-GB"/>
        </w:rPr>
        <w:t>ciekawym</w:t>
      </w:r>
      <w:proofErr w:type="spellEnd"/>
      <w:r w:rsidRPr="00CA5D5E">
        <w:rPr>
          <w:lang w:val="en-GB"/>
        </w:rPr>
        <w:t xml:space="preserve"> </w:t>
      </w:r>
      <w:proofErr w:type="spellStart"/>
      <w:r w:rsidRPr="00CA5D5E">
        <w:rPr>
          <w:lang w:val="en-GB"/>
        </w:rPr>
        <w:t>przykładem</w:t>
      </w:r>
      <w:proofErr w:type="spellEnd"/>
      <w:r w:rsidRPr="00CA5D5E">
        <w:rPr>
          <w:lang w:val="en-GB"/>
        </w:rPr>
        <w:t xml:space="preserve"> jest </w:t>
      </w:r>
      <w:proofErr w:type="spellStart"/>
      <w:r w:rsidRPr="00CA5D5E">
        <w:rPr>
          <w:lang w:val="en-GB"/>
        </w:rPr>
        <w:t>ostrzeżenie</w:t>
      </w:r>
      <w:proofErr w:type="spellEnd"/>
      <w:r w:rsidRPr="00CA5D5E">
        <w:rPr>
          <w:lang w:val="en-GB"/>
        </w:rPr>
        <w:t xml:space="preserve"> </w:t>
      </w:r>
      <w:proofErr w:type="spellStart"/>
      <w:r w:rsidRPr="00CA5D5E">
        <w:rPr>
          <w:lang w:val="en-GB"/>
        </w:rPr>
        <w:t>sformułowane</w:t>
      </w:r>
      <w:proofErr w:type="spellEnd"/>
      <w:r w:rsidRPr="00CA5D5E">
        <w:rPr>
          <w:lang w:val="en-GB"/>
        </w:rPr>
        <w:t xml:space="preserve"> </w:t>
      </w:r>
      <w:proofErr w:type="spellStart"/>
      <w:r w:rsidRPr="00CA5D5E">
        <w:rPr>
          <w:lang w:val="en-GB"/>
        </w:rPr>
        <w:t>przez</w:t>
      </w:r>
      <w:proofErr w:type="spellEnd"/>
      <w:r w:rsidRPr="00CA5D5E">
        <w:rPr>
          <w:lang w:val="en-GB"/>
        </w:rPr>
        <w:t xml:space="preserve"> </w:t>
      </w:r>
      <w:proofErr w:type="spellStart"/>
      <w:r w:rsidRPr="00CA5D5E">
        <w:rPr>
          <w:lang w:val="en-GB"/>
        </w:rPr>
        <w:t>księcia</w:t>
      </w:r>
      <w:proofErr w:type="spellEnd"/>
      <w:r w:rsidRPr="00CA5D5E">
        <w:rPr>
          <w:lang w:val="en-GB"/>
        </w:rPr>
        <w:t xml:space="preserve"> Newcastle do Karola II </w:t>
      </w:r>
      <w:proofErr w:type="spellStart"/>
      <w:r w:rsidRPr="00CA5D5E">
        <w:rPr>
          <w:lang w:val="en-GB"/>
        </w:rPr>
        <w:t>przeciw</w:t>
      </w:r>
      <w:proofErr w:type="spellEnd"/>
      <w:r w:rsidRPr="00CA5D5E">
        <w:rPr>
          <w:lang w:val="en-GB"/>
        </w:rPr>
        <w:t xml:space="preserve"> „</w:t>
      </w:r>
      <w:proofErr w:type="spellStart"/>
      <w:r w:rsidRPr="00CA5D5E">
        <w:rPr>
          <w:lang w:val="en-GB"/>
        </w:rPr>
        <w:t>zbyt</w:t>
      </w:r>
      <w:proofErr w:type="spellEnd"/>
      <w:r w:rsidRPr="00CA5D5E">
        <w:rPr>
          <w:lang w:val="en-GB"/>
        </w:rPr>
        <w:t xml:space="preserve"> </w:t>
      </w:r>
      <w:proofErr w:type="spellStart"/>
      <w:r w:rsidRPr="00CA5D5E">
        <w:rPr>
          <w:lang w:val="en-GB"/>
        </w:rPr>
        <w:t>dużej</w:t>
      </w:r>
      <w:proofErr w:type="spellEnd"/>
      <w:r w:rsidRPr="00CA5D5E">
        <w:rPr>
          <w:lang w:val="en-GB"/>
        </w:rPr>
        <w:t xml:space="preserve"> </w:t>
      </w:r>
      <w:proofErr w:type="spellStart"/>
      <w:r w:rsidRPr="00CA5D5E">
        <w:rPr>
          <w:lang w:val="en-GB"/>
        </w:rPr>
        <w:t>ilości</w:t>
      </w:r>
      <w:proofErr w:type="spellEnd"/>
      <w:r w:rsidRPr="00CA5D5E">
        <w:rPr>
          <w:lang w:val="en-GB"/>
        </w:rPr>
        <w:t xml:space="preserve"> </w:t>
      </w:r>
      <w:proofErr w:type="spellStart"/>
      <w:r w:rsidRPr="00CA5D5E">
        <w:rPr>
          <w:lang w:val="en-GB"/>
        </w:rPr>
        <w:t>edukacji</w:t>
      </w:r>
      <w:proofErr w:type="spellEnd"/>
      <w:r w:rsidRPr="00CA5D5E">
        <w:rPr>
          <w:lang w:val="en-GB"/>
        </w:rPr>
        <w:t xml:space="preserve">, a </w:t>
      </w:r>
      <w:proofErr w:type="spellStart"/>
      <w:r w:rsidRPr="00CA5D5E">
        <w:rPr>
          <w:lang w:val="en-GB"/>
        </w:rPr>
        <w:t>szczególnie</w:t>
      </w:r>
      <w:proofErr w:type="spellEnd"/>
      <w:r w:rsidRPr="00CA5D5E">
        <w:rPr>
          <w:lang w:val="en-GB"/>
        </w:rPr>
        <w:t xml:space="preserve"> </w:t>
      </w:r>
      <w:proofErr w:type="spellStart"/>
      <w:r w:rsidRPr="00CA5D5E">
        <w:rPr>
          <w:lang w:val="en-GB"/>
        </w:rPr>
        <w:t>zbyt</w:t>
      </w:r>
      <w:proofErr w:type="spellEnd"/>
      <w:r w:rsidRPr="00CA5D5E">
        <w:rPr>
          <w:lang w:val="en-GB"/>
        </w:rPr>
        <w:t xml:space="preserve"> </w:t>
      </w:r>
      <w:proofErr w:type="spellStart"/>
      <w:r w:rsidRPr="00CA5D5E">
        <w:rPr>
          <w:lang w:val="en-GB"/>
        </w:rPr>
        <w:t>dużej</w:t>
      </w:r>
      <w:proofErr w:type="spellEnd"/>
      <w:r w:rsidRPr="00CA5D5E">
        <w:rPr>
          <w:lang w:val="en-GB"/>
        </w:rPr>
        <w:t xml:space="preserve"> </w:t>
      </w:r>
      <w:proofErr w:type="spellStart"/>
      <w:r w:rsidRPr="00CA5D5E">
        <w:rPr>
          <w:lang w:val="en-GB"/>
        </w:rPr>
        <w:t>ilości</w:t>
      </w:r>
      <w:proofErr w:type="spellEnd"/>
      <w:r w:rsidRPr="00CA5D5E">
        <w:rPr>
          <w:lang w:val="en-GB"/>
        </w:rPr>
        <w:t xml:space="preserve"> </w:t>
      </w:r>
      <w:proofErr w:type="spellStart"/>
      <w:r w:rsidRPr="00CA5D5E">
        <w:rPr>
          <w:lang w:val="en-GB"/>
        </w:rPr>
        <w:t>niewłaściwego</w:t>
      </w:r>
      <w:proofErr w:type="spellEnd"/>
      <w:r w:rsidRPr="00CA5D5E">
        <w:rPr>
          <w:lang w:val="en-GB"/>
        </w:rPr>
        <w:t xml:space="preserve"> </w:t>
      </w:r>
      <w:proofErr w:type="spellStart"/>
      <w:r w:rsidRPr="00CA5D5E">
        <w:rPr>
          <w:lang w:val="en-GB"/>
        </w:rPr>
        <w:t>rodzaju</w:t>
      </w:r>
      <w:proofErr w:type="spellEnd"/>
      <w:r w:rsidRPr="00CA5D5E">
        <w:rPr>
          <w:lang w:val="en-GB"/>
        </w:rPr>
        <w:t xml:space="preserve"> </w:t>
      </w:r>
      <w:proofErr w:type="spellStart"/>
      <w:r w:rsidRPr="00CA5D5E">
        <w:rPr>
          <w:lang w:val="en-GB"/>
        </w:rPr>
        <w:t>edukacji</w:t>
      </w:r>
      <w:proofErr w:type="spellEnd"/>
      <w:r w:rsidRPr="00CA5D5E">
        <w:rPr>
          <w:lang w:val="en-GB"/>
        </w:rPr>
        <w:t xml:space="preserve"> </w:t>
      </w:r>
      <w:proofErr w:type="spellStart"/>
      <w:r w:rsidRPr="00CA5D5E">
        <w:rPr>
          <w:lang w:val="en-GB"/>
        </w:rPr>
        <w:t>przekazywanej</w:t>
      </w:r>
      <w:proofErr w:type="spellEnd"/>
      <w:r w:rsidRPr="00CA5D5E">
        <w:rPr>
          <w:lang w:val="en-GB"/>
        </w:rPr>
        <w:t xml:space="preserve"> </w:t>
      </w:r>
      <w:proofErr w:type="spellStart"/>
      <w:r w:rsidRPr="00CA5D5E">
        <w:rPr>
          <w:lang w:val="en-GB"/>
        </w:rPr>
        <w:t>niewłaściwemu</w:t>
      </w:r>
      <w:proofErr w:type="spellEnd"/>
      <w:r w:rsidRPr="00CA5D5E">
        <w:rPr>
          <w:lang w:val="en-GB"/>
        </w:rPr>
        <w:t xml:space="preserve"> </w:t>
      </w:r>
      <w:proofErr w:type="spellStart"/>
      <w:r w:rsidRPr="00CA5D5E">
        <w:rPr>
          <w:lang w:val="en-GB"/>
        </w:rPr>
        <w:t>rodzajowi</w:t>
      </w:r>
      <w:proofErr w:type="spellEnd"/>
      <w:r w:rsidRPr="00CA5D5E">
        <w:rPr>
          <w:lang w:val="en-GB"/>
        </w:rPr>
        <w:t xml:space="preserve"> </w:t>
      </w:r>
      <w:proofErr w:type="spellStart"/>
      <w:r w:rsidRPr="00CA5D5E">
        <w:rPr>
          <w:lang w:val="en-GB"/>
        </w:rPr>
        <w:t>ludzi</w:t>
      </w:r>
      <w:proofErr w:type="spellEnd"/>
      <w:r w:rsidRPr="00CA5D5E">
        <w:rPr>
          <w:lang w:val="en-GB"/>
        </w:rPr>
        <w:t xml:space="preserve">” </w:t>
      </w:r>
      <w:r w:rsidRPr="00233788">
        <w:fldChar w:fldCharType="begin" w:fldLock="1"/>
      </w:r>
      <w:r w:rsidR="001A2624" w:rsidRPr="00CA5D5E">
        <w:rPr>
          <w:lang w:val="en-GB"/>
        </w:rPr>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CA5D5E">
        <w:rPr>
          <w:noProof/>
          <w:lang w:val="en-GB"/>
        </w:rPr>
        <w:t>(Twigg, 1990)</w:t>
      </w:r>
      <w:r w:rsidRPr="00233788">
        <w:fldChar w:fldCharType="end"/>
      </w:r>
      <w:r w:rsidRPr="00CA5D5E">
        <w:rPr>
          <w:lang w:val="en-GB"/>
        </w:rPr>
        <w:t xml:space="preserve">. </w:t>
      </w:r>
      <w:r w:rsidRPr="00233788">
        <w:t>Wiek XVIII wraz z przyspieszającym rozwojem technologicznym</w:t>
      </w:r>
      <w:r>
        <w:t>,</w:t>
      </w:r>
      <w:r w:rsidRPr="00233788">
        <w:t xml:space="preserve"> napędzanym przez badania prowadzone głównie poza uniwersytetami</w:t>
      </w:r>
      <w:r>
        <w:t>,</w:t>
      </w:r>
      <w:r w:rsidRPr="00233788">
        <w:t xml:space="preserve"> </w:t>
      </w:r>
      <w:r w:rsidRPr="00233788">
        <w:lastRenderedPageBreak/>
        <w:t xml:space="preserve">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w:t>
      </w:r>
      <w:r w:rsidR="001A31E0">
        <w:t> </w:t>
      </w:r>
      <w:r w:rsidRPr="00233788">
        <w:t>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t> </w:t>
      </w:r>
      <w:r w:rsidRPr="00233788">
        <w:t>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t> </w:t>
      </w:r>
      <w:r w:rsidRPr="00233788">
        <w:t>na poziomie międzynarodowych organizacji i instytucji.</w:t>
      </w:r>
    </w:p>
    <w:p w14:paraId="61C10BEE" w14:textId="614738E1"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t> </w:t>
      </w:r>
      <w:r w:rsidRPr="00233788">
        <w:t xml:space="preserve">czasach istotnie przyspieszających zmian technologicznych znacznie rosło zapotrzebowanie na </w:t>
      </w:r>
      <w:r w:rsidRPr="00233788">
        <w:lastRenderedPageBreak/>
        <w:t>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Heading3"/>
      </w:pPr>
      <w:bookmarkStart w:id="139" w:name="_Ref66113578"/>
      <w:bookmarkStart w:id="140" w:name="_Toc164801000"/>
      <w:bookmarkStart w:id="141" w:name="_Toc168903264"/>
      <w:bookmarkStart w:id="142" w:name="_Toc169134072"/>
      <w:r w:rsidRPr="00233788">
        <w:t>Zmiany organizacyjne współczesnych uniwersytetów</w:t>
      </w:r>
      <w:bookmarkEnd w:id="139"/>
      <w:bookmarkEnd w:id="140"/>
      <w:bookmarkEnd w:id="141"/>
      <w:bookmarkEnd w:id="142"/>
    </w:p>
    <w:p w14:paraId="64225CEA" w14:textId="18A0329C" w:rsidR="000A51B9" w:rsidRPr="00233788" w:rsidDel="005F2943" w:rsidRDefault="000A51B9" w:rsidP="000A51B9">
      <w:pPr>
        <w:rPr>
          <w:del w:id="143" w:author="Jan Szefler" w:date="2024-11-06T08:41:00Z" w16du:dateUtc="2024-11-06T07:41:00Z"/>
        </w:rPr>
      </w:pPr>
      <w:del w:id="144" w:author="Jan Szefler" w:date="2024-11-06T08:41:00Z" w16du:dateUtc="2024-11-06T07:41:00Z">
        <w:r w:rsidRPr="00233788" w:rsidDel="005F2943">
          <w:delText xml:space="preserve">Wraz ze zmianami opisanymi w poprzednim </w:delText>
        </w:r>
        <w:r w:rsidR="0049362A" w:rsidDel="005F2943">
          <w:delText>pod</w:delText>
        </w:r>
        <w:r w:rsidRPr="00233788" w:rsidDel="005F2943">
          <w:delText>rozdziale zmieniała się struktura uniwersytetów. Współczesne formy organizacyjne uczelni wynikają przed wszystkim z uwarunkowań prawnych i</w:delText>
        </w:r>
        <w:r w:rsidR="001A31E0" w:rsidDel="005F2943">
          <w:delText> </w:delText>
        </w:r>
        <w:r w:rsidRPr="00233788" w:rsidDel="005F2943">
          <w:delText>rynkowo-demograficznych. Niemniej różnice pomiędzy uczelniami amerykańskimi (anglosaskimi), a</w:delText>
        </w:r>
        <w:r w:rsidR="001A31E0" w:rsidDel="005F2943">
          <w:delText> </w:delText>
        </w:r>
        <w:r w:rsidRPr="00233788" w:rsidDel="005F2943">
          <w:delText>europejskimi (kontynentalnymi) są widoczne. Dość powszechnie się uznaje, że uczelnie amerykańskie rozwijały się raczej bez „bagażu” wieloletniej historii i wykształciły formy funkcjonowania</w:delText>
        </w:r>
        <w:r w:rsidDel="005F2943">
          <w:delText>,</w:delText>
        </w:r>
        <w:r w:rsidRPr="00233788" w:rsidDel="005F2943">
          <w:delTex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delText>
        </w:r>
        <w:r w:rsidRPr="00233788" w:rsidDel="005F2943">
          <w:fldChar w:fldCharType="begin" w:fldLock="1"/>
        </w:r>
        <w:r w:rsidR="001A2624" w:rsidDel="005F2943">
          <w:del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delInstrText>
        </w:r>
        <w:r w:rsidRPr="00233788" w:rsidDel="005F2943">
          <w:fldChar w:fldCharType="separate"/>
        </w:r>
        <w:r w:rsidR="00921CC1" w:rsidRPr="00921CC1" w:rsidDel="005F2943">
          <w:rPr>
            <w:noProof/>
          </w:rPr>
          <w:delText>(Etzkowitz &amp; Leydesdorff, 1997)</w:delText>
        </w:r>
        <w:r w:rsidRPr="00233788" w:rsidDel="005F2943">
          <w:fldChar w:fldCharType="end"/>
        </w:r>
        <w:r w:rsidRPr="00233788" w:rsidDel="005F2943">
          <w:delText xml:space="preserve">. Taka rola uniwersytetów była możliwa w związku z wyłonieniem się nowego sposobu tworzenia wiedzy nazwanego przez Gibbonsa </w:delText>
        </w:r>
        <w:r w:rsidRPr="00233788" w:rsidDel="005F2943">
          <w:rPr>
            <w:i/>
            <w:iCs/>
          </w:rPr>
          <w:delText>mode 2</w:delText>
        </w:r>
        <w:r w:rsidRPr="00233788" w:rsidDel="005F2943">
          <w:delText>, w odróżnieniu od wcześniej obowiązującego modelu związanego głównie z badaniami podstawowymi</w:delText>
        </w:r>
        <w:r w:rsidDel="005F2943">
          <w:delText>,</w:delText>
        </w:r>
        <w:r w:rsidRPr="00233788" w:rsidDel="005F2943">
          <w:delText xml:space="preserve"> określonego jako </w:delText>
        </w:r>
        <w:r w:rsidRPr="00233788" w:rsidDel="005F2943">
          <w:rPr>
            <w:i/>
            <w:iCs/>
          </w:rPr>
          <w:delText>mode 1</w:delText>
        </w:r>
        <w:r w:rsidRPr="00233788" w:rsidDel="005F2943">
          <w:delText xml:space="preserve"> </w:delText>
        </w:r>
        <w:r w:rsidRPr="00233788" w:rsidDel="005F2943">
          <w:fldChar w:fldCharType="begin" w:fldLock="1"/>
        </w:r>
        <w:r w:rsidR="005F4346" w:rsidDel="005F2943">
          <w:del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delInstrText>
        </w:r>
        <w:r w:rsidRPr="00233788" w:rsidDel="005F2943">
          <w:fldChar w:fldCharType="separate"/>
        </w:r>
        <w:r w:rsidR="00921CC1" w:rsidRPr="00921CC1" w:rsidDel="005F2943">
          <w:rPr>
            <w:noProof/>
          </w:rPr>
          <w:delText>(por. Etzkowitz &amp; Leydesdorff, 1997, s. 130; Leja, 2011, s. 36)</w:delText>
        </w:r>
        <w:r w:rsidRPr="00233788" w:rsidDel="005F2943">
          <w:fldChar w:fldCharType="end"/>
        </w:r>
        <w:r w:rsidRPr="00233788" w:rsidDel="005F2943">
          <w:delText xml:space="preserve">. Cechy wyróżniające produkcji wiedzy wg trybu 2 przedstawiono w </w:delText>
        </w:r>
        <w:r w:rsidR="00345BF3" w:rsidRPr="00233788" w:rsidDel="005F2943">
          <w:delText>Tabeli</w:delText>
        </w:r>
        <w:r w:rsidR="00345BF3" w:rsidDel="005F2943">
          <w:delText> </w:delText>
        </w:r>
        <w:r w:rsidR="00B23FF3" w:rsidDel="005F2943">
          <w:delText>2</w:delText>
        </w:r>
        <w:r w:rsidRPr="00233788" w:rsidDel="005F2943">
          <w:delText>.</w:delText>
        </w:r>
      </w:del>
    </w:p>
    <w:p w14:paraId="1553683C" w14:textId="75487AA3" w:rsidR="000A51B9" w:rsidRPr="00233788" w:rsidDel="005F2943" w:rsidRDefault="000A51B9" w:rsidP="000A51B9">
      <w:pPr>
        <w:pStyle w:val="Tytutabeli"/>
        <w:rPr>
          <w:del w:id="145" w:author="Jan Szefler" w:date="2024-11-06T08:41:00Z" w16du:dateUtc="2024-11-06T07:41:00Z"/>
        </w:rPr>
      </w:pPr>
      <w:bookmarkStart w:id="146" w:name="_Ref134896517"/>
      <w:bookmarkStart w:id="147" w:name="_Ref134896498"/>
      <w:bookmarkStart w:id="148" w:name="_Toc169134725"/>
      <w:del w:id="149" w:author="Jan Szefler" w:date="2024-11-06T08:41:00Z" w16du:dateUtc="2024-11-06T07:41:00Z">
        <w:r w:rsidRPr="00233788" w:rsidDel="005F2943">
          <w:delText xml:space="preserve">Tabela </w:delText>
        </w:r>
        <w:r w:rsidDel="005F2943">
          <w:fldChar w:fldCharType="begin"/>
        </w:r>
        <w:r w:rsidDel="005F2943">
          <w:delInstrText xml:space="preserve"> SEQ Tabela \* ARABIC </w:delInstrText>
        </w:r>
        <w:r w:rsidDel="005F2943">
          <w:fldChar w:fldCharType="separate"/>
        </w:r>
        <w:r w:rsidR="00F2350D" w:rsidDel="005F2943">
          <w:rPr>
            <w:noProof/>
          </w:rPr>
          <w:delText>2</w:delText>
        </w:r>
        <w:r w:rsidDel="005F2943">
          <w:rPr>
            <w:noProof/>
          </w:rPr>
          <w:fldChar w:fldCharType="end"/>
        </w:r>
        <w:bookmarkEnd w:id="146"/>
        <w:r w:rsidR="00993B1A" w:rsidDel="005F2943">
          <w:rPr>
            <w:noProof/>
          </w:rPr>
          <w:delText>.</w:delText>
        </w:r>
        <w:r w:rsidRPr="00233788" w:rsidDel="005F2943">
          <w:delText xml:space="preserve"> Cechy wyróżniające tworzenie wiedzy </w:delText>
        </w:r>
        <w:r w:rsidRPr="00233788" w:rsidDel="005F2943">
          <w:rPr>
            <w:i/>
            <w:iCs/>
          </w:rPr>
          <w:delText>mode 2</w:delText>
        </w:r>
        <w:bookmarkEnd w:id="147"/>
        <w:bookmarkEnd w:id="148"/>
      </w:del>
    </w:p>
    <w:tbl>
      <w:tblPr>
        <w:tblStyle w:val="TableGrid"/>
        <w:tblW w:w="9071" w:type="dxa"/>
        <w:tblLayout w:type="fixed"/>
        <w:tblLook w:val="04A0" w:firstRow="1" w:lastRow="0" w:firstColumn="1" w:lastColumn="0" w:noHBand="0" w:noVBand="1"/>
      </w:tblPr>
      <w:tblGrid>
        <w:gridCol w:w="1984"/>
        <w:gridCol w:w="7087"/>
      </w:tblGrid>
      <w:tr w:rsidR="00A45CF0" w:rsidRPr="00233788" w:rsidDel="005F2943" w14:paraId="1AAB24E2" w14:textId="035692D2" w:rsidTr="00657F5D">
        <w:trPr>
          <w:cantSplit/>
          <w:tblHeader/>
          <w:del w:id="150" w:author="Jan Szefler" w:date="2024-11-06T08:41:00Z"/>
        </w:trPr>
        <w:tc>
          <w:tcPr>
            <w:tcW w:w="1984" w:type="dxa"/>
            <w:vAlign w:val="center"/>
          </w:tcPr>
          <w:p w14:paraId="3BD27680" w14:textId="2D18AF2E" w:rsidR="000A51B9" w:rsidRPr="00233788" w:rsidDel="005F2943" w:rsidRDefault="000A51B9" w:rsidP="008D6CC6">
            <w:pPr>
              <w:keepNext/>
              <w:spacing w:line="276" w:lineRule="auto"/>
              <w:ind w:firstLine="0"/>
              <w:jc w:val="center"/>
              <w:rPr>
                <w:del w:id="151" w:author="Jan Szefler" w:date="2024-11-06T08:41:00Z" w16du:dateUtc="2024-11-06T07:41:00Z"/>
                <w:b/>
                <w:bCs/>
                <w:sz w:val="18"/>
                <w:szCs w:val="18"/>
                <w:lang w:val="pl-PL"/>
              </w:rPr>
            </w:pPr>
            <w:del w:id="152" w:author="Jan Szefler" w:date="2024-11-06T08:41:00Z" w16du:dateUtc="2024-11-06T07:41:00Z">
              <w:r w:rsidRPr="00233788" w:rsidDel="005F2943">
                <w:rPr>
                  <w:b/>
                  <w:bCs/>
                  <w:sz w:val="18"/>
                  <w:szCs w:val="18"/>
                  <w:lang w:val="pl-PL"/>
                </w:rPr>
                <w:delText xml:space="preserve">Cecha </w:delText>
              </w:r>
              <w:r w:rsidRPr="00233788" w:rsidDel="005F2943">
                <w:rPr>
                  <w:b/>
                  <w:bCs/>
                  <w:i/>
                  <w:iCs/>
                  <w:sz w:val="18"/>
                  <w:szCs w:val="18"/>
                  <w:lang w:val="pl-PL"/>
                </w:rPr>
                <w:delText>mode 2</w:delText>
              </w:r>
            </w:del>
          </w:p>
        </w:tc>
        <w:tc>
          <w:tcPr>
            <w:tcW w:w="7087" w:type="dxa"/>
            <w:vAlign w:val="center"/>
          </w:tcPr>
          <w:p w14:paraId="1418E8E4" w14:textId="122A7EFE" w:rsidR="000A51B9" w:rsidRPr="00233788" w:rsidDel="005F2943" w:rsidRDefault="000A51B9" w:rsidP="008D6CC6">
            <w:pPr>
              <w:keepNext/>
              <w:spacing w:line="276" w:lineRule="auto"/>
              <w:ind w:firstLine="0"/>
              <w:jc w:val="center"/>
              <w:rPr>
                <w:del w:id="153" w:author="Jan Szefler" w:date="2024-11-06T08:41:00Z" w16du:dateUtc="2024-11-06T07:41:00Z"/>
                <w:b/>
                <w:bCs/>
                <w:sz w:val="18"/>
                <w:szCs w:val="18"/>
                <w:lang w:val="pl-PL"/>
              </w:rPr>
            </w:pPr>
            <w:del w:id="154" w:author="Jan Szefler" w:date="2024-11-06T08:41:00Z" w16du:dateUtc="2024-11-06T07:41:00Z">
              <w:r w:rsidRPr="00233788" w:rsidDel="005F2943">
                <w:rPr>
                  <w:b/>
                  <w:bCs/>
                  <w:sz w:val="18"/>
                  <w:szCs w:val="18"/>
                  <w:lang w:val="pl-PL"/>
                </w:rPr>
                <w:delText>Opis</w:delText>
              </w:r>
            </w:del>
          </w:p>
        </w:tc>
      </w:tr>
      <w:tr w:rsidR="00A45CF0" w:rsidRPr="00233788" w:rsidDel="005F2943" w14:paraId="0D11F746" w14:textId="3E51AB58" w:rsidTr="00657F5D">
        <w:trPr>
          <w:cantSplit/>
          <w:del w:id="155" w:author="Jan Szefler" w:date="2024-11-06T08:41:00Z"/>
        </w:trPr>
        <w:tc>
          <w:tcPr>
            <w:tcW w:w="1984" w:type="dxa"/>
            <w:vAlign w:val="center"/>
          </w:tcPr>
          <w:p w14:paraId="32B2B277" w14:textId="1A7AFB4F" w:rsidR="000A51B9" w:rsidRPr="00A45CF0" w:rsidDel="005F2943" w:rsidRDefault="00A45CF0" w:rsidP="00A45CF0">
            <w:pPr>
              <w:pStyle w:val="TekstTabeli"/>
              <w:jc w:val="center"/>
              <w:rPr>
                <w:del w:id="156" w:author="Jan Szefler" w:date="2024-11-06T08:41:00Z" w16du:dateUtc="2024-11-06T07:41:00Z"/>
                <w:b/>
                <w:bCs w:val="0"/>
                <w:lang w:val="pl-PL"/>
              </w:rPr>
            </w:pPr>
            <w:del w:id="157" w:author="Jan Szefler" w:date="2024-11-06T08:41:00Z" w16du:dateUtc="2024-11-06T07:41:00Z">
              <w:r w:rsidRPr="00A45CF0" w:rsidDel="005F2943">
                <w:rPr>
                  <w:b/>
                  <w:bCs w:val="0"/>
                  <w:lang w:val="pl-PL"/>
                </w:rPr>
                <w:delText xml:space="preserve">1. </w:delText>
              </w:r>
              <w:r w:rsidR="000A51B9" w:rsidRPr="00A45CF0" w:rsidDel="005F2943">
                <w:rPr>
                  <w:b/>
                  <w:bCs w:val="0"/>
                  <w:lang w:val="pl-PL"/>
                </w:rPr>
                <w:delText xml:space="preserve">Kontekst </w:delText>
              </w:r>
              <w:r w:rsidR="00657F5D" w:rsidDel="005F2943">
                <w:rPr>
                  <w:b/>
                  <w:bCs w:val="0"/>
                  <w:lang w:val="pl-PL"/>
                </w:rPr>
                <w:br/>
              </w:r>
              <w:r w:rsidR="000A51B9" w:rsidRPr="00A45CF0" w:rsidDel="005F2943">
                <w:rPr>
                  <w:b/>
                  <w:bCs w:val="0"/>
                  <w:lang w:val="pl-PL"/>
                </w:rPr>
                <w:delText>aplikacyjny</w:delText>
              </w:r>
            </w:del>
          </w:p>
        </w:tc>
        <w:tc>
          <w:tcPr>
            <w:tcW w:w="7087" w:type="dxa"/>
          </w:tcPr>
          <w:p w14:paraId="0C755A32" w14:textId="6AC262B5" w:rsidR="000A51B9" w:rsidRPr="002479CF" w:rsidDel="005F2943" w:rsidRDefault="000A51B9" w:rsidP="00B84102">
            <w:pPr>
              <w:pStyle w:val="TekstTabeli"/>
              <w:rPr>
                <w:del w:id="158" w:author="Jan Szefler" w:date="2024-11-06T08:41:00Z" w16du:dateUtc="2024-11-06T07:41:00Z"/>
                <w:lang w:val="pl-PL"/>
              </w:rPr>
            </w:pPr>
            <w:del w:id="159" w:author="Jan Szefler" w:date="2024-11-06T08:41:00Z" w16du:dateUtc="2024-11-06T07:41:00Z">
              <w:r w:rsidRPr="00233788" w:rsidDel="005F2943">
                <w:rPr>
                  <w:lang w:val="pl-PL"/>
                </w:rPr>
                <w:delText>Aplikacyjność definiuje całokształt środowiska</w:delText>
              </w:r>
              <w:r w:rsidDel="005F2943">
                <w:rPr>
                  <w:lang w:val="pl-PL"/>
                </w:rPr>
                <w:delText>,</w:delText>
              </w:r>
              <w:r w:rsidRPr="00233788" w:rsidDel="005F2943">
                <w:rPr>
                  <w:lang w:val="pl-PL"/>
                </w:rPr>
                <w:delText xml:space="preserve"> w którym powstają problemy badawcze, rozwijane są metodologie, rozpowszechniane są rezultaty, a użytkownicy są definiowani. Kontrastuje to z odrębnym procesem „transferu” wiedzy tworzonej bez kontekstu aplikacyjnego w trybie </w:delText>
              </w:r>
              <w:r w:rsidRPr="00233788" w:rsidDel="005F2943">
                <w:rPr>
                  <w:i/>
                  <w:iCs/>
                  <w:lang w:val="pl-PL"/>
                </w:rPr>
                <w:delText>mode 1</w:delText>
              </w:r>
              <w:r w:rsidDel="005F2943">
                <w:rPr>
                  <w:lang w:val="pl-PL"/>
                </w:rPr>
                <w:delText>.</w:delText>
              </w:r>
            </w:del>
          </w:p>
        </w:tc>
      </w:tr>
      <w:tr w:rsidR="00A45CF0" w:rsidRPr="00233788" w:rsidDel="005F2943" w14:paraId="10389D53" w14:textId="240CE1E5" w:rsidTr="00657F5D">
        <w:trPr>
          <w:cantSplit/>
          <w:del w:id="160" w:author="Jan Szefler" w:date="2024-11-06T08:41:00Z"/>
        </w:trPr>
        <w:tc>
          <w:tcPr>
            <w:tcW w:w="1984" w:type="dxa"/>
            <w:vAlign w:val="center"/>
          </w:tcPr>
          <w:p w14:paraId="0547FA5F" w14:textId="24DB2DD9" w:rsidR="000A51B9" w:rsidRPr="00A45CF0" w:rsidDel="005F2943" w:rsidRDefault="00A45CF0" w:rsidP="00A45CF0">
            <w:pPr>
              <w:pStyle w:val="TekstTabeli"/>
              <w:jc w:val="center"/>
              <w:rPr>
                <w:del w:id="161" w:author="Jan Szefler" w:date="2024-11-06T08:41:00Z" w16du:dateUtc="2024-11-06T07:41:00Z"/>
                <w:b/>
                <w:bCs w:val="0"/>
                <w:lang w:val="pl-PL"/>
              </w:rPr>
            </w:pPr>
            <w:del w:id="162" w:author="Jan Szefler" w:date="2024-11-06T08:41:00Z" w16du:dateUtc="2024-11-06T07:41:00Z">
              <w:r w:rsidRPr="00A45CF0" w:rsidDel="005F2943">
                <w:rPr>
                  <w:b/>
                  <w:bCs w:val="0"/>
                  <w:lang w:val="pl-PL"/>
                </w:rPr>
                <w:delText xml:space="preserve">2. </w:delText>
              </w:r>
              <w:r w:rsidR="000A51B9" w:rsidRPr="00A45CF0" w:rsidDel="005F2943">
                <w:rPr>
                  <w:b/>
                  <w:bCs w:val="0"/>
                  <w:lang w:val="pl-PL"/>
                </w:rPr>
                <w:delText>Transdyscyplinarność</w:delText>
              </w:r>
            </w:del>
          </w:p>
        </w:tc>
        <w:tc>
          <w:tcPr>
            <w:tcW w:w="7087" w:type="dxa"/>
          </w:tcPr>
          <w:p w14:paraId="355CBBFF" w14:textId="07361212" w:rsidR="000A51B9" w:rsidRPr="00233788" w:rsidDel="005F2943" w:rsidRDefault="000A51B9" w:rsidP="00B84102">
            <w:pPr>
              <w:pStyle w:val="TekstTabeli"/>
              <w:rPr>
                <w:del w:id="163" w:author="Jan Szefler" w:date="2024-11-06T08:41:00Z" w16du:dateUtc="2024-11-06T07:41:00Z"/>
                <w:lang w:val="pl-PL"/>
              </w:rPr>
            </w:pPr>
            <w:del w:id="164" w:author="Jan Szefler" w:date="2024-11-06T08:41:00Z" w16du:dateUtc="2024-11-06T07:41:00Z">
              <w:r w:rsidRPr="00233788" w:rsidDel="005F2943">
                <w:rPr>
                  <w:lang w:val="pl-PL"/>
                </w:rPr>
                <w:delText>Rozumiana jako angażowanie wielu perspektyw teoretycznych i praktycznych metodologii rozwiązania problemu.</w:delText>
              </w:r>
            </w:del>
          </w:p>
          <w:p w14:paraId="41A4E2EE" w14:textId="56C164EE" w:rsidR="000A51B9" w:rsidRPr="00233788" w:rsidDel="005F2943" w:rsidRDefault="000A51B9" w:rsidP="00B84102">
            <w:pPr>
              <w:pStyle w:val="TekstTabeli"/>
              <w:rPr>
                <w:del w:id="165" w:author="Jan Szefler" w:date="2024-11-06T08:41:00Z" w16du:dateUtc="2024-11-06T07:41:00Z"/>
                <w:lang w:val="pl-PL"/>
              </w:rPr>
            </w:pPr>
            <w:del w:id="166" w:author="Jan Szefler" w:date="2024-11-06T08:41:00Z" w16du:dateUtc="2024-11-06T07:41:00Z">
              <w:r w:rsidRPr="00233788" w:rsidDel="005F2943">
                <w:rPr>
                  <w:lang w:val="pl-PL"/>
                </w:rPr>
                <w:delText>W przeciwieństwie do interdyscyplinarności lub multidyscyplinarności niekoniecznie wywodzi się z istniejących dyscyplin, ani niekoniecznie prowadzi do wyodrębniania się nowych.</w:delText>
              </w:r>
            </w:del>
          </w:p>
          <w:p w14:paraId="6DA28E43" w14:textId="30075321" w:rsidR="000A51B9" w:rsidRPr="00233788" w:rsidDel="005F2943" w:rsidRDefault="000A51B9" w:rsidP="00B84102">
            <w:pPr>
              <w:pStyle w:val="TekstTabeli"/>
              <w:rPr>
                <w:del w:id="167" w:author="Jan Szefler" w:date="2024-11-06T08:41:00Z" w16du:dateUtc="2024-11-06T07:41:00Z"/>
                <w:lang w:val="pl-PL"/>
              </w:rPr>
            </w:pPr>
            <w:del w:id="168" w:author="Jan Szefler" w:date="2024-11-06T08:41:00Z" w16du:dateUtc="2024-11-06T07:41:00Z">
              <w:r w:rsidRPr="00233788" w:rsidDel="005F2943">
                <w:rPr>
                  <w:lang w:val="pl-PL"/>
                </w:rPr>
                <w:delText>Tworzenie wiedzy bardziej wynika z wiedzy członków zespołu badaczy niż z wiedzy zakodowanej w tradycyjnych produktach naukowych, takich jak artykuły lub patenty.</w:delText>
              </w:r>
            </w:del>
          </w:p>
        </w:tc>
      </w:tr>
      <w:tr w:rsidR="00A45CF0" w:rsidRPr="00233788" w:rsidDel="005F2943" w14:paraId="2D747D99" w14:textId="0EFD8C68" w:rsidTr="00657F5D">
        <w:trPr>
          <w:cantSplit/>
          <w:del w:id="169" w:author="Jan Szefler" w:date="2024-11-06T08:41:00Z"/>
        </w:trPr>
        <w:tc>
          <w:tcPr>
            <w:tcW w:w="1984" w:type="dxa"/>
            <w:vAlign w:val="center"/>
          </w:tcPr>
          <w:p w14:paraId="66F82BBA" w14:textId="5380CBEA" w:rsidR="000A51B9" w:rsidRPr="00A45CF0" w:rsidDel="005F2943" w:rsidRDefault="00A45CF0" w:rsidP="00A45CF0">
            <w:pPr>
              <w:pStyle w:val="TekstTabeli"/>
              <w:jc w:val="center"/>
              <w:rPr>
                <w:del w:id="170" w:author="Jan Szefler" w:date="2024-11-06T08:41:00Z" w16du:dateUtc="2024-11-06T07:41:00Z"/>
                <w:b/>
                <w:bCs w:val="0"/>
                <w:lang w:val="pl-PL"/>
              </w:rPr>
            </w:pPr>
            <w:del w:id="171" w:author="Jan Szefler" w:date="2024-11-06T08:41:00Z" w16du:dateUtc="2024-11-06T07:41:00Z">
              <w:r w:rsidRPr="00A45CF0" w:rsidDel="005F2943">
                <w:rPr>
                  <w:b/>
                  <w:bCs w:val="0"/>
                  <w:lang w:val="pl-PL"/>
                </w:rPr>
                <w:delText xml:space="preserve">3. </w:delText>
              </w:r>
              <w:r w:rsidR="000A51B9" w:rsidRPr="00A45CF0" w:rsidDel="005F2943">
                <w:rPr>
                  <w:b/>
                  <w:bCs w:val="0"/>
                  <w:lang w:val="pl-PL"/>
                </w:rPr>
                <w:delText>Różnorodność miejsc produkcji wiedzy</w:delText>
              </w:r>
            </w:del>
          </w:p>
        </w:tc>
        <w:tc>
          <w:tcPr>
            <w:tcW w:w="7087" w:type="dxa"/>
          </w:tcPr>
          <w:p w14:paraId="59B26FB6" w14:textId="12B042C0" w:rsidR="000A51B9" w:rsidRPr="00233788" w:rsidDel="005F2943" w:rsidRDefault="000A51B9" w:rsidP="00B84102">
            <w:pPr>
              <w:pStyle w:val="TekstTabeli"/>
              <w:rPr>
                <w:del w:id="172" w:author="Jan Szefler" w:date="2024-11-06T08:41:00Z" w16du:dateUtc="2024-11-06T07:41:00Z"/>
                <w:lang w:val="pl-PL"/>
              </w:rPr>
            </w:pPr>
            <w:del w:id="173" w:author="Jan Szefler" w:date="2024-11-06T08:41:00Z" w16du:dateUtc="2024-11-06T07:41:00Z">
              <w:r w:rsidRPr="00233788" w:rsidDel="005F2943">
                <w:rPr>
                  <w:lang w:val="pl-PL"/>
                </w:rPr>
                <w:delText xml:space="preserve">Tradycyjnie społeczność badaczy wykraczała poza granice narodów oraz kultur, jednak obecnie, również dzięki niespotykanym dotąd możliwościom komunikacji, dostęp do różnorodnych miejsc, grup i zespołów badawczych sprawia, że </w:delText>
              </w:r>
              <w:r w:rsidDel="005F2943">
                <w:rPr>
                  <w:lang w:val="pl-PL"/>
                </w:rPr>
                <w:delText>„</w:delText>
              </w:r>
              <w:r w:rsidRPr="00233788" w:rsidDel="005F2943">
                <w:rPr>
                  <w:lang w:val="pl-PL"/>
                </w:rPr>
                <w:delText>stare</w:delText>
              </w:r>
              <w:r w:rsidDel="005F2943">
                <w:rPr>
                  <w:lang w:val="pl-PL"/>
                </w:rPr>
                <w:delText>”</w:delText>
              </w:r>
              <w:r w:rsidRPr="00233788" w:rsidDel="005F2943">
                <w:rPr>
                  <w:lang w:val="pl-PL"/>
                </w:rPr>
                <w:delText xml:space="preserve"> hierarchie ustępują miejsca wolnemu dostępowi dla każdego. To pozwala na niespotykaną do tej pory intensywność wymiany i kreacji wiedzy.</w:delText>
              </w:r>
            </w:del>
          </w:p>
        </w:tc>
      </w:tr>
      <w:tr w:rsidR="00A45CF0" w:rsidRPr="00233788" w:rsidDel="005F2943" w14:paraId="43865F2E" w14:textId="7B5A6CA0" w:rsidTr="00657F5D">
        <w:trPr>
          <w:cantSplit/>
          <w:del w:id="174" w:author="Jan Szefler" w:date="2024-11-06T08:41:00Z"/>
        </w:trPr>
        <w:tc>
          <w:tcPr>
            <w:tcW w:w="1984" w:type="dxa"/>
            <w:vAlign w:val="center"/>
          </w:tcPr>
          <w:p w14:paraId="6903204F" w14:textId="281D0FDD" w:rsidR="000A51B9" w:rsidRPr="00A45CF0" w:rsidDel="005F2943" w:rsidRDefault="00A45CF0" w:rsidP="00A45CF0">
            <w:pPr>
              <w:pStyle w:val="TekstTabeli"/>
              <w:jc w:val="center"/>
              <w:rPr>
                <w:del w:id="175" w:author="Jan Szefler" w:date="2024-11-06T08:41:00Z" w16du:dateUtc="2024-11-06T07:41:00Z"/>
                <w:b/>
                <w:bCs w:val="0"/>
                <w:lang w:val="pl-PL"/>
              </w:rPr>
            </w:pPr>
            <w:del w:id="176" w:author="Jan Szefler" w:date="2024-11-06T08:41:00Z" w16du:dateUtc="2024-11-06T07:41:00Z">
              <w:r w:rsidRPr="00A45CF0" w:rsidDel="005F2943">
                <w:rPr>
                  <w:b/>
                  <w:bCs w:val="0"/>
                  <w:lang w:val="pl-PL"/>
                </w:rPr>
                <w:lastRenderedPageBreak/>
                <w:delText xml:space="preserve">4. </w:delText>
              </w:r>
              <w:r w:rsidR="000A51B9" w:rsidRPr="00A45CF0" w:rsidDel="005F2943">
                <w:rPr>
                  <w:b/>
                  <w:bCs w:val="0"/>
                  <w:lang w:val="pl-PL"/>
                </w:rPr>
                <w:delText>Wysoka refleksyjność</w:delText>
              </w:r>
            </w:del>
          </w:p>
        </w:tc>
        <w:tc>
          <w:tcPr>
            <w:tcW w:w="7087" w:type="dxa"/>
          </w:tcPr>
          <w:p w14:paraId="37FB6CB6" w14:textId="4AA37208" w:rsidR="000A51B9" w:rsidRPr="00233788" w:rsidDel="005F2943" w:rsidRDefault="000A51B9" w:rsidP="00B84102">
            <w:pPr>
              <w:spacing w:line="276" w:lineRule="auto"/>
              <w:ind w:firstLine="0"/>
              <w:jc w:val="left"/>
              <w:rPr>
                <w:del w:id="177" w:author="Jan Szefler" w:date="2024-11-06T08:41:00Z" w16du:dateUtc="2024-11-06T07:41:00Z"/>
                <w:sz w:val="18"/>
                <w:szCs w:val="18"/>
                <w:lang w:val="pl-PL"/>
              </w:rPr>
            </w:pPr>
            <w:del w:id="178" w:author="Jan Szefler" w:date="2024-11-06T08:41:00Z" w16du:dateUtc="2024-11-06T07:41:00Z">
              <w:r w:rsidRPr="00233788" w:rsidDel="005F2943">
                <w:rPr>
                  <w:sz w:val="18"/>
                  <w:szCs w:val="18"/>
                  <w:lang w:val="pl-PL"/>
                </w:rPr>
                <w:delText>Procesu badawczego nie można już scharakteryzować jako „obiektywnego” badania świata. Zamiast tego stał się on procesem dialogicznym, intensywną (i być może niekończącą się) „rozmową</w:delText>
              </w:r>
              <w:r w:rsidDel="005F2943">
                <w:rPr>
                  <w:sz w:val="18"/>
                  <w:szCs w:val="18"/>
                  <w:lang w:val="pl-PL"/>
                </w:rPr>
                <w:delText>”</w:delText>
              </w:r>
              <w:r w:rsidRPr="00233788" w:rsidDel="005F2943">
                <w:rPr>
                  <w:sz w:val="18"/>
                  <w:szCs w:val="18"/>
                  <w:lang w:val="pl-PL"/>
                </w:rPr>
                <w:delText xml:space="preserve"> między aktorami badania a podmiotami badawczymi </w:delText>
              </w:r>
              <w:r w:rsidDel="005F2943">
                <w:rPr>
                  <w:sz w:val="18"/>
                  <w:szCs w:val="18"/>
                  <w:lang w:val="pl-PL"/>
                </w:rPr>
                <w:delText>–</w:delText>
              </w:r>
              <w:r w:rsidRPr="00233788" w:rsidDel="005F2943">
                <w:rPr>
                  <w:sz w:val="18"/>
                  <w:szCs w:val="18"/>
                  <w:lang w:val="pl-PL"/>
                </w:rPr>
                <w:delTex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delText>
              </w:r>
            </w:del>
          </w:p>
        </w:tc>
      </w:tr>
      <w:tr w:rsidR="00A45CF0" w:rsidRPr="00233788" w:rsidDel="005F2943" w14:paraId="7464E81A" w14:textId="3D08886D" w:rsidTr="00657F5D">
        <w:trPr>
          <w:cantSplit/>
          <w:del w:id="179" w:author="Jan Szefler" w:date="2024-11-06T08:41:00Z"/>
        </w:trPr>
        <w:tc>
          <w:tcPr>
            <w:tcW w:w="1984" w:type="dxa"/>
            <w:vAlign w:val="center"/>
          </w:tcPr>
          <w:p w14:paraId="14FE321E" w14:textId="01E859D5" w:rsidR="000A51B9" w:rsidRPr="00A45CF0" w:rsidDel="005F2943" w:rsidRDefault="00A45CF0" w:rsidP="00A45CF0">
            <w:pPr>
              <w:pStyle w:val="TekstTabeli"/>
              <w:jc w:val="center"/>
              <w:rPr>
                <w:del w:id="180" w:author="Jan Szefler" w:date="2024-11-06T08:41:00Z" w16du:dateUtc="2024-11-06T07:41:00Z"/>
                <w:b/>
                <w:bCs w:val="0"/>
                <w:lang w:val="pl-PL"/>
              </w:rPr>
            </w:pPr>
            <w:del w:id="181" w:author="Jan Szefler" w:date="2024-11-06T08:41:00Z" w16du:dateUtc="2024-11-06T07:41:00Z">
              <w:r w:rsidRPr="00A45CF0" w:rsidDel="005F2943">
                <w:rPr>
                  <w:b/>
                  <w:bCs w:val="0"/>
                  <w:lang w:val="pl-PL"/>
                </w:rPr>
                <w:delText xml:space="preserve">5. </w:delText>
              </w:r>
              <w:r w:rsidR="000A51B9" w:rsidRPr="00A45CF0" w:rsidDel="005F2943">
                <w:rPr>
                  <w:b/>
                  <w:bCs w:val="0"/>
                  <w:lang w:val="pl-PL"/>
                </w:rPr>
                <w:delText>Nowe formy kontroli jakości</w:delText>
              </w:r>
            </w:del>
          </w:p>
        </w:tc>
        <w:tc>
          <w:tcPr>
            <w:tcW w:w="7087" w:type="dxa"/>
          </w:tcPr>
          <w:p w14:paraId="76D56A88" w14:textId="26EBBEEE" w:rsidR="000A51B9" w:rsidRPr="00233788" w:rsidDel="005F2943" w:rsidRDefault="000A51B9" w:rsidP="00B84102">
            <w:pPr>
              <w:keepNext/>
              <w:spacing w:line="276" w:lineRule="auto"/>
              <w:ind w:firstLine="0"/>
              <w:jc w:val="left"/>
              <w:rPr>
                <w:del w:id="182" w:author="Jan Szefler" w:date="2024-11-06T08:41:00Z" w16du:dateUtc="2024-11-06T07:41:00Z"/>
                <w:sz w:val="18"/>
                <w:szCs w:val="18"/>
                <w:lang w:val="pl-PL"/>
              </w:rPr>
            </w:pPr>
            <w:del w:id="183" w:author="Jan Szefler" w:date="2024-11-06T08:41:00Z" w16du:dateUtc="2024-11-06T07:41:00Z">
              <w:r w:rsidRPr="00233788" w:rsidDel="005F2943">
                <w:rPr>
                  <w:sz w:val="18"/>
                  <w:szCs w:val="18"/>
                  <w:lang w:val="pl-PL"/>
                </w:rPr>
                <w:delText>Nie można już wiarygodnie zidentyfikować współbadaczy (</w:delText>
              </w:r>
              <w:r w:rsidRPr="000701DE" w:rsidDel="005F2943">
                <w:rPr>
                  <w:i/>
                  <w:iCs/>
                  <w:sz w:val="18"/>
                  <w:szCs w:val="18"/>
                  <w:lang w:val="pl-PL"/>
                </w:rPr>
                <w:delText>peers</w:delText>
              </w:r>
              <w:r w:rsidRPr="00233788" w:rsidDel="005F2943">
                <w:rPr>
                  <w:sz w:val="18"/>
                  <w:szCs w:val="18"/>
                  <w:lang w:val="pl-PL"/>
                </w:rPr>
                <w:delTex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delText>
              </w:r>
              <w:r w:rsidDel="005F2943">
                <w:rPr>
                  <w:sz w:val="18"/>
                  <w:szCs w:val="18"/>
                  <w:lang w:val="pl-PL"/>
                </w:rPr>
                <w:delText>–</w:delText>
              </w:r>
              <w:r w:rsidRPr="00233788" w:rsidDel="005F2943">
                <w:rPr>
                  <w:sz w:val="18"/>
                  <w:szCs w:val="18"/>
                  <w:lang w:val="pl-PL"/>
                </w:rPr>
                <w:delTex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delText>
              </w:r>
            </w:del>
          </w:p>
        </w:tc>
      </w:tr>
    </w:tbl>
    <w:p w14:paraId="5E2921A8" w14:textId="189A6D54" w:rsidR="000A51B9" w:rsidRPr="00D95B07" w:rsidDel="005F2943" w:rsidRDefault="000A51B9" w:rsidP="007770AA">
      <w:pPr>
        <w:pStyle w:val="rdo"/>
        <w:rPr>
          <w:del w:id="184" w:author="Jan Szefler" w:date="2024-11-06T08:41:00Z" w16du:dateUtc="2024-11-06T07:41:00Z"/>
          <w:lang w:val="pl-PL"/>
        </w:rPr>
      </w:pPr>
      <w:del w:id="185" w:author="Jan Szefler" w:date="2024-11-06T08:41:00Z" w16du:dateUtc="2024-11-06T07:41:00Z">
        <w:r w:rsidRPr="00D95B07" w:rsidDel="005F2943">
          <w:rPr>
            <w:lang w:val="pl-PL"/>
          </w:rPr>
          <w:delText xml:space="preserve">Źródło: opracowanie własne na podstawie </w:delText>
        </w:r>
        <w:r w:rsidRPr="00233788" w:rsidDel="005F2943">
          <w:fldChar w:fldCharType="begin" w:fldLock="1"/>
        </w:r>
        <w:r w:rsidR="001A2624" w:rsidRPr="00D95B07" w:rsidDel="005F2943">
          <w:rPr>
            <w:lang w:val="pl-PL"/>
          </w:rPr>
          <w:del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delInstrText>
        </w:r>
        <w:r w:rsidRPr="00233788" w:rsidDel="005F2943">
          <w:fldChar w:fldCharType="separate"/>
        </w:r>
        <w:r w:rsidR="00921CC1" w:rsidRPr="00D95B07" w:rsidDel="005F2943">
          <w:rPr>
            <w:noProof/>
            <w:lang w:val="pl-PL"/>
          </w:rPr>
          <w:delText>(Nowotny i in., 2003)</w:delText>
        </w:r>
        <w:r w:rsidRPr="00233788" w:rsidDel="005F2943">
          <w:fldChar w:fldCharType="end"/>
        </w:r>
      </w:del>
    </w:p>
    <w:p w14:paraId="6AFD1FBE" w14:textId="47F39160" w:rsidR="000A51B9" w:rsidRPr="00233788" w:rsidRDefault="00EE53A4" w:rsidP="000A51B9">
      <w:r>
        <w:t>C</w:t>
      </w:r>
      <w:r w:rsidR="000A51B9" w:rsidRPr="00233788">
        <w:t xml:space="preserve">echy tworzenia wiedzy </w:t>
      </w:r>
      <w:proofErr w:type="spellStart"/>
      <w:r w:rsidR="000A51B9" w:rsidRPr="00233788">
        <w:rPr>
          <w:i/>
          <w:iCs/>
        </w:rPr>
        <w:t>mode</w:t>
      </w:r>
      <w:proofErr w:type="spellEnd"/>
      <w:r w:rsidR="000A51B9" w:rsidRPr="00233788">
        <w:rPr>
          <w:i/>
          <w:iCs/>
        </w:rPr>
        <w:t xml:space="preserve"> 2</w:t>
      </w:r>
      <w:r w:rsidR="000A51B9" w:rsidRPr="00233788">
        <w:t xml:space="preserve"> wskazują na nowe podejście do celu prowadzenia badań. Odznacza się ono dążeniem do zaspokojenia potrzeb interesariuszy</w:t>
      </w:r>
      <w:r w:rsidR="00BE2368" w:rsidRPr="00001D48">
        <w:rPr>
          <w:rStyle w:val="FootnoteReference"/>
        </w:rPr>
        <w:footnoteReference w:id="16"/>
      </w:r>
      <w:r w:rsidR="000A51B9" w:rsidRPr="00233788">
        <w:t xml:space="preserve"> badań oraz dopasowanie</w:t>
      </w:r>
      <w:r w:rsidR="000A51B9">
        <w:t>m</w:t>
      </w:r>
      <w:r w:rsidR="000A51B9"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w:t>
      </w:r>
      <w:del w:id="186" w:author="Jan Szefler" w:date="2024-11-06T08:42:00Z" w16du:dateUtc="2024-11-06T07:42:00Z">
        <w:r w:rsidR="000A51B9" w:rsidRPr="00233788" w:rsidDel="005F2943">
          <w:delText>Rządzący jako przedstawiciele społeczeństwa w</w:delText>
        </w:r>
        <w:r w:rsidR="000A51B9" w:rsidDel="005F2943">
          <w:delText>s</w:delText>
        </w:r>
        <w:r w:rsidR="000A51B9" w:rsidRPr="00233788" w:rsidDel="005F2943">
          <w:delTex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delText>
        </w:r>
        <w:r w:rsidR="000A51B9" w:rsidDel="005F2943">
          <w:delText xml:space="preserve">się </w:delText>
        </w:r>
        <w:r w:rsidR="000A51B9" w:rsidRPr="00233788" w:rsidDel="005F2943">
          <w:delText xml:space="preserve">układzie, który nazwano </w:delText>
        </w:r>
        <w:r w:rsidR="000A51B9" w:rsidRPr="00233788" w:rsidDel="005F2943">
          <w:rPr>
            <w:i/>
            <w:iCs/>
          </w:rPr>
          <w:delText>potrójną helisą</w:delText>
        </w:r>
        <w:r w:rsidR="000A51B9" w:rsidRPr="00233788" w:rsidDel="005F2943">
          <w:delText xml:space="preserve"> </w:delText>
        </w:r>
        <w:r w:rsidR="000A51B9" w:rsidRPr="00233788" w:rsidDel="005F2943">
          <w:fldChar w:fldCharType="begin" w:fldLock="1"/>
        </w:r>
        <w:r w:rsidR="001A2624" w:rsidDel="005F2943">
          <w:del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delInstrText>
        </w:r>
        <w:r w:rsidR="000A51B9" w:rsidRPr="00233788" w:rsidDel="005F2943">
          <w:fldChar w:fldCharType="separate"/>
        </w:r>
        <w:r w:rsidR="00921CC1" w:rsidRPr="00921CC1" w:rsidDel="005F2943">
          <w:rPr>
            <w:noProof/>
          </w:rPr>
          <w:delText>(Etzkowitz &amp; Leydesdorff, 1997, ss. 132–134)</w:delText>
        </w:r>
        <w:r w:rsidR="000A51B9" w:rsidRPr="00233788" w:rsidDel="005F2943">
          <w:fldChar w:fldCharType="end"/>
        </w:r>
        <w:r w:rsidR="000A51B9" w:rsidRPr="00233788" w:rsidDel="005F2943">
          <w:delText>. Opisując go jako mechanizm samopodtrzymującego się (</w:delText>
        </w:r>
        <w:r w:rsidR="000A51B9" w:rsidRPr="00233788" w:rsidDel="005F2943">
          <w:rPr>
            <w:i/>
            <w:iCs/>
          </w:rPr>
          <w:delText>self-sustaining</w:delText>
        </w:r>
        <w:r w:rsidR="000A51B9" w:rsidRPr="00233788" w:rsidDel="005F2943">
          <w:delText xml:space="preserve">) rozwoju </w:delText>
        </w:r>
        <w:r w:rsidR="000A51B9" w:rsidRPr="00233788" w:rsidDel="005F2943">
          <w:fldChar w:fldCharType="begin" w:fldLock="1"/>
        </w:r>
        <w:r w:rsidR="001A2624" w:rsidDel="005F2943">
          <w:del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delInstrText>
        </w:r>
        <w:r w:rsidR="000A51B9" w:rsidRPr="00233788" w:rsidDel="005F2943">
          <w:fldChar w:fldCharType="separate"/>
        </w:r>
        <w:r w:rsidR="00921CC1" w:rsidRPr="00921CC1" w:rsidDel="005F2943">
          <w:rPr>
            <w:noProof/>
          </w:rPr>
          <w:delText>(Etzkowitz &amp; Dzisah, 2008, s. 663)</w:delText>
        </w:r>
        <w:r w:rsidR="000A51B9" w:rsidRPr="00233788" w:rsidDel="005F2943">
          <w:fldChar w:fldCharType="end"/>
        </w:r>
        <w:r w:rsidR="000A51B9" w:rsidRPr="00233788" w:rsidDel="005F2943">
          <w:delText>. Obserwując i badając rozwój relacji pomiędzy rządem, biznesem i uczelniami</w:delText>
        </w:r>
        <w:r w:rsidR="000A51B9" w:rsidDel="005F2943">
          <w:delText>,</w:delText>
        </w:r>
        <w:r w:rsidR="000A51B9" w:rsidRPr="00233788" w:rsidDel="005F2943">
          <w:delText xml:space="preserve"> stwierdzono, że istnieje zjawisko cyrkulacji osób pomiędzy tymi trzema „światami”, a także</w:delText>
        </w:r>
        <w:r w:rsidR="000A51B9" w:rsidDel="005F2943">
          <w:delText>,</w:delText>
        </w:r>
        <w:r w:rsidR="000A51B9" w:rsidRPr="00233788" w:rsidDel="005F2943">
          <w:delText xml:space="preserve"> że przebiega ono zazwyczaj w jednym kierunku: uczelnia -&gt; rząd -&gt; biznes -&gt; uczelnia -&gt;… </w:delText>
        </w:r>
        <w:r w:rsidR="000A51B9" w:rsidRPr="00233788" w:rsidDel="005F2943">
          <w:fldChar w:fldCharType="begin" w:fldLock="1"/>
        </w:r>
        <w:r w:rsidR="001A2624" w:rsidDel="005F2943">
          <w:del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delInstrText>
        </w:r>
        <w:r w:rsidR="000A51B9" w:rsidRPr="00233788" w:rsidDel="005F2943">
          <w:fldChar w:fldCharType="separate"/>
        </w:r>
        <w:r w:rsidR="00921CC1" w:rsidRPr="00921CC1" w:rsidDel="005F2943">
          <w:rPr>
            <w:noProof/>
          </w:rPr>
          <w:delText>(Etzkowitz &amp; Dzisah, 2008, s. 662)</w:delText>
        </w:r>
        <w:r w:rsidR="000A51B9" w:rsidRPr="00233788" w:rsidDel="005F2943">
          <w:fldChar w:fldCharType="end"/>
        </w:r>
        <w:r w:rsidR="000A51B9" w:rsidRPr="00233788" w:rsidDel="005F2943">
          <w:delText xml:space="preserve">. Jednak inni badacze dostrzegli, że </w:delText>
        </w:r>
        <w:r w:rsidR="000A51B9" w:rsidDel="005F2943">
          <w:delText xml:space="preserve">zachodzi </w:delText>
        </w:r>
        <w:r w:rsidR="000A51B9" w:rsidRPr="00233788" w:rsidDel="005F2943">
          <w:delText xml:space="preserve">coraz większy wpływ środowiska medialno-kulturowego na tę potrójną relację. Doprowadziło to do sformułowania koncepcji </w:delText>
        </w:r>
        <w:r w:rsidR="000A51B9" w:rsidRPr="00233788" w:rsidDel="005F2943">
          <w:rPr>
            <w:i/>
            <w:iCs/>
          </w:rPr>
          <w:delText>quadruple helix</w:delText>
        </w:r>
        <w:r w:rsidR="000A51B9" w:rsidRPr="00233788" w:rsidDel="005F2943">
          <w:delText xml:space="preserve"> </w:delText>
        </w:r>
        <w:r w:rsidR="000A51B9" w:rsidDel="005F2943">
          <w:delText>–</w:delText>
        </w:r>
        <w:r w:rsidR="000A51B9" w:rsidRPr="00233788" w:rsidDel="005F2943">
          <w:delText xml:space="preserve"> poczwórnej helisy </w:delText>
        </w:r>
        <w:r w:rsidR="000A51B9" w:rsidRPr="00233788" w:rsidDel="005F2943">
          <w:fldChar w:fldCharType="begin" w:fldLock="1"/>
        </w:r>
        <w:r w:rsidR="001A2624" w:rsidDel="005F2943">
          <w:del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delInstrText>
        </w:r>
        <w:r w:rsidR="000A51B9" w:rsidRPr="00233788" w:rsidDel="005F2943">
          <w:fldChar w:fldCharType="separate"/>
        </w:r>
        <w:r w:rsidR="00921CC1" w:rsidRPr="00921CC1" w:rsidDel="005F2943">
          <w:rPr>
            <w:noProof/>
          </w:rPr>
          <w:delText>(Carayannis &amp; Campbell, 2009, s. 207)</w:delText>
        </w:r>
        <w:r w:rsidR="000A51B9" w:rsidRPr="00233788" w:rsidDel="005F2943">
          <w:fldChar w:fldCharType="end"/>
        </w:r>
        <w:r w:rsidR="000A51B9" w:rsidRPr="00233788" w:rsidDel="005F2943">
          <w:delText>. Pojawiły się też koncepcje inspirowane tym modelem i badania opisujące procesy tworzenia rozwiązań innowacyjnych</w:delText>
        </w:r>
        <w:r w:rsidR="000A51B9" w:rsidDel="005F2943">
          <w:delText>,</w:delText>
        </w:r>
        <w:r w:rsidR="000A51B9" w:rsidRPr="00233788" w:rsidDel="005F2943">
          <w:delText xml:space="preserve"> np. w</w:delText>
        </w:r>
        <w:r w:rsidR="001A31E0" w:rsidDel="005F2943">
          <w:delText> </w:delText>
        </w:r>
        <w:r w:rsidR="000A51B9" w:rsidRPr="00233788" w:rsidDel="005F2943">
          <w:delText>medycynie</w:delText>
        </w:r>
        <w:r w:rsidR="000A51B9" w:rsidDel="005F2943">
          <w:delText>,</w:delText>
        </w:r>
        <w:r w:rsidR="000A51B9" w:rsidRPr="00233788" w:rsidDel="005F2943">
          <w:delText xml:space="preserve"> wykorzystujące model poczwórnej helisy przy tworzeniu szczepionki chroniącej przed chorobą COVID-19 </w:delText>
        </w:r>
        <w:r w:rsidR="000A51B9" w:rsidRPr="00233788" w:rsidDel="005F2943">
          <w:fldChar w:fldCharType="begin" w:fldLock="1"/>
        </w:r>
        <w:r w:rsidR="001A2624" w:rsidDel="005F2943">
          <w:del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delInstrText>
        </w:r>
        <w:r w:rsidR="000A51B9" w:rsidRPr="00233788" w:rsidDel="005F2943">
          <w:fldChar w:fldCharType="separate"/>
        </w:r>
        <w:r w:rsidR="00921CC1" w:rsidRPr="00921CC1" w:rsidDel="005F2943">
          <w:rPr>
            <w:noProof/>
          </w:rPr>
          <w:delText>(Niankara i in., 2020)</w:delText>
        </w:r>
        <w:r w:rsidR="000A51B9" w:rsidRPr="00233788" w:rsidDel="005F2943">
          <w:fldChar w:fldCharType="end"/>
        </w:r>
        <w:r w:rsidR="000A51B9" w:rsidRPr="00233788" w:rsidDel="005F2943">
          <w:delText xml:space="preserve">. Istnieją też koncepcje rozszerzające ten model np. o środowisko naturalne jako czynnik motywujący produkcję wiedzy, jednak większość badań skupia się na podstawowej wersji potrójnej relacji </w:delText>
        </w:r>
        <w:r w:rsidR="000A51B9" w:rsidRPr="00233788" w:rsidDel="005F2943">
          <w:fldChar w:fldCharType="begin" w:fldLock="1"/>
        </w:r>
        <w:r w:rsidR="001A2624" w:rsidDel="005F2943">
          <w:del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delInstrText>
        </w:r>
        <w:r w:rsidR="000A51B9" w:rsidRPr="00233788" w:rsidDel="005F2943">
          <w:fldChar w:fldCharType="separate"/>
        </w:r>
        <w:r w:rsidR="00921CC1" w:rsidRPr="00921CC1" w:rsidDel="005F2943">
          <w:rPr>
            <w:noProof/>
          </w:rPr>
          <w:delText>(por. Galvao i in., 2019)</w:delText>
        </w:r>
        <w:r w:rsidR="000A51B9" w:rsidRPr="00233788" w:rsidDel="005F2943">
          <w:fldChar w:fldCharType="end"/>
        </w:r>
        <w:r w:rsidR="000A51B9" w:rsidRPr="00233788" w:rsidDel="005F2943">
          <w:delText>. Część badaczy</w:delText>
        </w:r>
        <w:r w:rsidR="000A51B9" w:rsidDel="005F2943">
          <w:delText>,</w:delText>
        </w:r>
        <w:r w:rsidR="000A51B9" w:rsidRPr="00233788" w:rsidDel="005F2943">
          <w:delText xml:space="preserve"> opisując zmiany polega</w:delText>
        </w:r>
        <w:r w:rsidR="000A51B9" w:rsidRPr="00233788" w:rsidDel="005F2943">
          <w:lastRenderedPageBreak/>
          <w:delText>jące na coraz większym angażowaniu</w:delText>
        </w:r>
        <w:r w:rsidR="000A51B9" w:rsidDel="005F2943">
          <w:delText>,</w:delText>
        </w:r>
        <w:r w:rsidR="000A51B9" w:rsidRPr="00233788" w:rsidDel="005F2943">
          <w:delText xml:space="preserve"> wręcz nazywa kolejny etap/rodzaj tworzenia wiedzy </w:delText>
        </w:r>
        <w:r w:rsidR="000A51B9" w:rsidRPr="00233788" w:rsidDel="005F2943">
          <w:rPr>
            <w:i/>
            <w:iCs/>
          </w:rPr>
          <w:delText>mode</w:delText>
        </w:r>
        <w:r w:rsidR="001A31E0" w:rsidDel="005F2943">
          <w:rPr>
            <w:i/>
            <w:iCs/>
          </w:rPr>
          <w:delText> </w:delText>
        </w:r>
        <w:r w:rsidR="000A51B9" w:rsidRPr="00233788" w:rsidDel="005F2943">
          <w:rPr>
            <w:i/>
            <w:iCs/>
          </w:rPr>
          <w:delText xml:space="preserve">3 </w:delText>
        </w:r>
        <w:r w:rsidR="000A51B9" w:rsidRPr="00233788" w:rsidDel="005F2943">
          <w:rPr>
            <w:i/>
            <w:iCs/>
          </w:rPr>
          <w:fldChar w:fldCharType="begin" w:fldLock="1"/>
        </w:r>
        <w:r w:rsidR="001A2624" w:rsidDel="005F2943">
          <w:rPr>
            <w:i/>
            <w:iCs/>
          </w:rPr>
          <w:del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delInstrText>
        </w:r>
        <w:r w:rsidR="000A51B9" w:rsidRPr="00233788" w:rsidDel="005F2943">
          <w:rPr>
            <w:i/>
            <w:iCs/>
          </w:rPr>
          <w:fldChar w:fldCharType="separate"/>
        </w:r>
        <w:r w:rsidR="00921CC1" w:rsidRPr="00921CC1" w:rsidDel="005F2943">
          <w:rPr>
            <w:iCs/>
            <w:noProof/>
          </w:rPr>
          <w:delText>(Carayannis &amp; Campbell, 2009, s. 208)</w:delText>
        </w:r>
        <w:r w:rsidR="000A51B9" w:rsidRPr="00233788" w:rsidDel="005F2943">
          <w:rPr>
            <w:i/>
            <w:iCs/>
          </w:rPr>
          <w:fldChar w:fldCharType="end"/>
        </w:r>
        <w:r w:rsidR="000A51B9" w:rsidDel="005F2943">
          <w:delText>,</w:delText>
        </w:r>
        <w:r w:rsidR="000A51B9" w:rsidRPr="00233788" w:rsidDel="005F2943">
          <w:delText xml:space="preserve"> podkreślając w ten sposób odmienność powstałą w czasie dalszego rozwoju form pozyskiwania wiedzy. </w:delText>
        </w:r>
        <w:r w:rsidR="000A51B9" w:rsidDel="005F2943">
          <w:delText xml:space="preserve">Tak więc </w:delText>
        </w:r>
        <w:r w:rsidR="000A51B9" w:rsidRPr="00233788" w:rsidDel="005F2943">
          <w:delText xml:space="preserve">wspomniane koncepcje rozszerzające ukazują kierunek zmian myślenia o nauce jako ważnym elemencie odkrywania wiedzy służącej wielu </w:delText>
        </w:r>
        <w:r w:rsidR="002C233B" w:rsidDel="005F2943">
          <w:delText>zainteresowanym stronom</w:delText>
        </w:r>
        <w:r w:rsidR="000A51B9" w:rsidRPr="00233788" w:rsidDel="005F2943">
          <w:delText xml:space="preserve">, angażującej w proces jej tworzenia wielu </w:delText>
        </w:r>
        <w:r w:rsidR="002C233B" w:rsidDel="005F2943">
          <w:delText>uczestników</w:delText>
        </w:r>
        <w:r w:rsidR="000A51B9" w:rsidRPr="00233788" w:rsidDel="005F2943">
          <w:delText xml:space="preserve"> i pozwalającej na wytworzenie innowacji służących wielu </w:delText>
        </w:r>
        <w:r w:rsidR="001A76EB" w:rsidDel="005F2943">
          <w:delText>z nich</w:delText>
        </w:r>
        <w:r w:rsidR="000A51B9" w:rsidRPr="00233788" w:rsidDel="005F2943">
          <w:delTex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delText>
        </w:r>
        <w:r w:rsidR="000A51B9" w:rsidRPr="00233788" w:rsidDel="005F2943">
          <w:rPr>
            <w:i/>
            <w:iCs/>
          </w:rPr>
          <w:delText>Research Assessment Excersice</w:delText>
        </w:r>
        <w:r w:rsidR="000A51B9" w:rsidRPr="00233788" w:rsidDel="005F2943">
          <w:delText xml:space="preserve">) wprowadzony w Wielkiej Brytanii w latach 90. ubiegłego wieku </w:delText>
        </w:r>
        <w:r w:rsidR="000A51B9" w:rsidRPr="00233788" w:rsidDel="005F2943">
          <w:fldChar w:fldCharType="begin" w:fldLock="1"/>
        </w:r>
        <w:r w:rsidR="001A2624" w:rsidDel="005F2943">
          <w:del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delInstrText>
        </w:r>
        <w:r w:rsidR="000A51B9" w:rsidRPr="00233788" w:rsidDel="005F2943">
          <w:fldChar w:fldCharType="separate"/>
        </w:r>
        <w:r w:rsidR="00921CC1" w:rsidRPr="00921CC1" w:rsidDel="005F2943">
          <w:rPr>
            <w:noProof/>
          </w:rPr>
          <w:delText>(Broadhead &amp; Howard, 1998, s. 3)</w:delText>
        </w:r>
        <w:r w:rsidR="000A51B9" w:rsidRPr="00233788" w:rsidDel="005F2943">
          <w:fldChar w:fldCharType="end"/>
        </w:r>
        <w:r w:rsidR="000A51B9" w:rsidRPr="00233788" w:rsidDel="005F2943">
          <w:delText>. Intencją było stworzenie bodźca do podnoszenia jakości badań na uniwersytetach. Wyniki tej oceny zostały powiązane z wielkością funduszy kierowanych do uczelni. Sygnały zmian</w:delText>
        </w:r>
        <w:r w:rsidR="000A51B9" w:rsidDel="005F2943">
          <w:delText>,</w:delText>
        </w:r>
        <w:r w:rsidR="000A51B9" w:rsidRPr="00233788" w:rsidDel="005F2943">
          <w:delText xml:space="preserve"> jakie to wywołało</w:delText>
        </w:r>
        <w:r w:rsidR="000A51B9" w:rsidDel="005F2943">
          <w:delText>,</w:delText>
        </w:r>
        <w:r w:rsidR="000A51B9" w:rsidRPr="00233788" w:rsidDel="005F2943">
          <w:delText xml:space="preserve"> były widoczne zarówno w krótszym</w:delText>
        </w:r>
        <w:r w:rsidR="000A51B9" w:rsidDel="005F2943">
          <w:delText>,</w:delText>
        </w:r>
        <w:r w:rsidR="000A51B9" w:rsidRPr="00233788" w:rsidDel="005F2943">
          <w:delText xml:space="preserve"> jak i dłuższym terminie. Już niebawem po wprowadzeniu programu sygnalizowano, że zastosowane podejście zmienia paradygmat dominującej oceny wewnątrzśrodowiskowej (</w:delText>
        </w:r>
        <w:r w:rsidR="000A51B9" w:rsidRPr="00233788" w:rsidDel="005F2943">
          <w:rPr>
            <w:i/>
            <w:iCs/>
          </w:rPr>
          <w:delText>peer review</w:delText>
        </w:r>
        <w:r w:rsidR="000A51B9" w:rsidRPr="00233788" w:rsidDel="005F2943">
          <w:delText xml:space="preserve">) na dominującą ocenę hierarchiczną </w:delText>
        </w:r>
        <w:r w:rsidR="000A51B9" w:rsidDel="005F2943">
          <w:delText>–</w:delText>
        </w:r>
        <w:r w:rsidR="000A51B9" w:rsidRPr="00233788" w:rsidDel="005F2943">
          <w:delText xml:space="preserve"> rząd na czele </w:delText>
        </w:r>
        <w:r w:rsidR="000A51B9" w:rsidRPr="00233788" w:rsidDel="005F2943">
          <w:fldChar w:fldCharType="begin" w:fldLock="1"/>
        </w:r>
        <w:r w:rsidR="001A2624" w:rsidDel="005F2943">
          <w:del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delInstrText>
        </w:r>
        <w:r w:rsidR="000A51B9" w:rsidRPr="00233788" w:rsidDel="005F2943">
          <w:fldChar w:fldCharType="separate"/>
        </w:r>
        <w:r w:rsidR="00921CC1" w:rsidRPr="00921CC1" w:rsidDel="005F2943">
          <w:rPr>
            <w:noProof/>
          </w:rPr>
          <w:delText>(Broadhead &amp; Howard, 1998)</w:delText>
        </w:r>
        <w:r w:rsidR="000A51B9" w:rsidRPr="00233788" w:rsidDel="005F2943">
          <w:fldChar w:fldCharType="end"/>
        </w:r>
        <w:r w:rsidR="000A51B9" w:rsidRPr="00233788" w:rsidDel="005F2943">
          <w:delText>. Nieco później dostrzeżono, że „wiele konsekwencji, które nastąpiły po kolejnych RAE było niezamierzonych, a duża ich część, szczególnie długoterminowa, jest szkodliwa</w:delText>
        </w:r>
        <w:r w:rsidR="000A51B9" w:rsidDel="005F2943">
          <w:delText>”</w:delText>
        </w:r>
        <w:r w:rsidR="000A51B9" w:rsidRPr="00233788" w:rsidDel="005F2943">
          <w:delText xml:space="preserve"> </w:delText>
        </w:r>
        <w:r w:rsidR="000A51B9" w:rsidRPr="00233788" w:rsidDel="005F2943">
          <w:fldChar w:fldCharType="begin" w:fldLock="1"/>
        </w:r>
        <w:r w:rsidR="001A2624" w:rsidDel="005F2943">
          <w:del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delInstrText>
        </w:r>
        <w:r w:rsidR="000A51B9" w:rsidRPr="00233788" w:rsidDel="005F2943">
          <w:fldChar w:fldCharType="separate"/>
        </w:r>
        <w:r w:rsidR="00921CC1" w:rsidRPr="00921CC1" w:rsidDel="005F2943">
          <w:rPr>
            <w:noProof/>
          </w:rPr>
          <w:delText>(Elton, 2000)</w:delText>
        </w:r>
        <w:r w:rsidR="000A51B9" w:rsidRPr="00233788" w:rsidDel="005F2943">
          <w:fldChar w:fldCharType="end"/>
        </w:r>
        <w:r w:rsidR="000A51B9" w:rsidRPr="00233788" w:rsidDel="005F2943">
          <w:delText xml:space="preserve">. Jedną z nich było np. wzmocnienie „tradycyjnych ideałów </w:delText>
        </w:r>
        <w:r w:rsidR="000A51B9" w:rsidRPr="00233788" w:rsidDel="005F2943">
          <w:rPr>
            <w:i/>
            <w:iCs/>
          </w:rPr>
          <w:delText>wysokiej nauki</w:delText>
        </w:r>
        <w:r w:rsidR="000A51B9" w:rsidRPr="00233788" w:rsidDel="005F2943">
          <w:delText xml:space="preserve"> brytyjskich uniwersytetów, zachęcając do większej koordynacji badań wokół tradycyjnych problemów dyscyplinarnych i hamując badania stosowane” </w:delText>
        </w:r>
        <w:r w:rsidR="000A51B9" w:rsidRPr="00233788" w:rsidDel="005F2943">
          <w:fldChar w:fldCharType="begin" w:fldLock="1"/>
        </w:r>
        <w:r w:rsidR="001A2624" w:rsidDel="005F2943">
          <w:del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delInstrText>
        </w:r>
        <w:r w:rsidR="000A51B9" w:rsidRPr="00233788" w:rsidDel="005F2943">
          <w:fldChar w:fldCharType="separate"/>
        </w:r>
        <w:r w:rsidR="00921CC1" w:rsidRPr="00921CC1" w:rsidDel="005F2943">
          <w:rPr>
            <w:noProof/>
          </w:rPr>
          <w:delText>(Barker, 2007)</w:delText>
        </w:r>
        <w:r w:rsidR="000A51B9" w:rsidRPr="00233788" w:rsidDel="005F2943">
          <w:fldChar w:fldCharType="end"/>
        </w:r>
        <w:r w:rsidR="000A51B9" w:rsidRPr="00233788" w:rsidDel="005F2943">
          <w:delText>. A zatem niektóre z podejmowanych przez rządy działań mogą zaburzać równowagę w ramach potrójnej helisy, a na pewno mogą na nią wpływać w bardzo istotny sposób.</w:delText>
        </w:r>
      </w:del>
    </w:p>
    <w:p w14:paraId="0BB7A394" w14:textId="79B4FB8D" w:rsidR="000A51B9" w:rsidRPr="00233788" w:rsidDel="005F2943" w:rsidRDefault="000A51B9" w:rsidP="005F2943">
      <w:pPr>
        <w:rPr>
          <w:del w:id="187" w:author="Jan Szefler" w:date="2024-11-06T08:40:00Z" w16du:dateUtc="2024-11-06T07:40:00Z"/>
        </w:rPr>
      </w:pPr>
      <w:r w:rsidRPr="00233788">
        <w:t xml:space="preserve">Zmiany sposobu postrzegania roli nauki wpływają bardzo istotnie na uczelnie. Ma to przełożenie na potrzebę dostosowania strategii uniwersytetów do nowych wymagań i oczekiwań </w:t>
      </w:r>
      <w:r w:rsidR="001A76EB">
        <w:t>zarówno studentów, państwa</w:t>
      </w:r>
      <w:r w:rsidR="00E77FAC">
        <w:t>,</w:t>
      </w:r>
      <w:r w:rsidR="001A76EB">
        <w:t xml:space="preserve"> jak i wszelkich innych zainteresowanych stron</w:t>
      </w:r>
      <w:r w:rsidRPr="00233788">
        <w:t xml:space="preserve">. </w:t>
      </w:r>
      <w:del w:id="188" w:author="Jan Szefler" w:date="2024-11-06T08:40:00Z" w16du:dateUtc="2024-11-06T07:40:00Z">
        <w:r w:rsidRPr="00233788" w:rsidDel="005F2943">
          <w:delText xml:space="preserve">Wszelkie zmiany wiążą się z niepewnością i ryzykiem, ale podejmowane przez uniwersytety działania znajdują się pod wpływem ich głęboko zakorzenionej awersji do ryzyka </w:delText>
        </w:r>
        <w:r w:rsidRPr="00233788" w:rsidDel="005F2943">
          <w:fldChar w:fldCharType="begin" w:fldLock="1"/>
        </w:r>
        <w:r w:rsidR="001A2624" w:rsidDel="005F2943">
          <w:del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delInstrText>
        </w:r>
        <w:r w:rsidRPr="00233788" w:rsidDel="005F2943">
          <w:fldChar w:fldCharType="separate"/>
        </w:r>
        <w:r w:rsidR="00921CC1" w:rsidRPr="00921CC1" w:rsidDel="005F2943">
          <w:rPr>
            <w:noProof/>
          </w:rPr>
          <w:delText>(por. Tayar &amp; Jack, 2013, s. 163)</w:delText>
        </w:r>
        <w:r w:rsidRPr="00233788" w:rsidDel="005F2943">
          <w:fldChar w:fldCharType="end"/>
        </w:r>
        <w:r w:rsidRPr="00233788" w:rsidDel="005F2943">
          <w:delText xml:space="preserve">. Jednocześnie uczelnie znajdują się w sytuacji ograniczoności zasobów na najbardziej konkurencyjnym i globalnym rynku wyższej edukacji w historii </w:delText>
        </w:r>
        <w:r w:rsidRPr="00233788" w:rsidDel="005F2943">
          <w:fldChar w:fldCharType="begin" w:fldLock="1"/>
        </w:r>
        <w:r w:rsidR="001A2624" w:rsidDel="005F2943">
          <w:del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delInstrText>
        </w:r>
        <w:r w:rsidRPr="00233788" w:rsidDel="005F2943">
          <w:fldChar w:fldCharType="separate"/>
        </w:r>
        <w:r w:rsidR="00921CC1" w:rsidRPr="00921CC1" w:rsidDel="005F2943">
          <w:rPr>
            <w:noProof/>
          </w:rPr>
          <w:delText>(Pucciarelli &amp; Kaplan, 2016, s. 315)</w:delText>
        </w:r>
        <w:r w:rsidRPr="00233788" w:rsidDel="005F2943">
          <w:fldChar w:fldCharType="end"/>
        </w:r>
        <w:r w:rsidRPr="00233788" w:rsidDel="005F2943">
          <w:delText xml:space="preserve">. W </w:delText>
        </w:r>
        <w:r w:rsidR="00B23FF3" w:rsidRPr="00233788" w:rsidDel="005F2943">
          <w:delText>Tabeli</w:delText>
        </w:r>
        <w:r w:rsidR="00345BF3" w:rsidDel="005F2943">
          <w:delText> </w:delText>
        </w:r>
        <w:r w:rsidR="00B23FF3" w:rsidDel="005F2943">
          <w:delText xml:space="preserve">3 </w:delText>
        </w:r>
        <w:r w:rsidRPr="00233788" w:rsidDel="005F2943">
          <w:delText>przedstawiono kierunki zmian strategii uczelni proponowane przez Pucciarellego i Kaplana</w:delText>
        </w:r>
        <w:r w:rsidDel="005F2943">
          <w:delText>,</w:delText>
        </w:r>
        <w:r w:rsidRPr="00233788" w:rsidDel="005F2943">
          <w:delText xml:space="preserve"> proponowane wobec współczesnych wyzwań</w:delText>
        </w:r>
        <w:r w:rsidDel="005F2943">
          <w:delText>,</w:delText>
        </w:r>
        <w:r w:rsidRPr="00233788" w:rsidDel="005F2943">
          <w:delText xml:space="preserve"> jakie stoją przed uniwersytetami.</w:delText>
        </w:r>
      </w:del>
    </w:p>
    <w:p w14:paraId="1F0B1971" w14:textId="248D8E49" w:rsidR="000A51B9" w:rsidRPr="00233788" w:rsidDel="005F2943" w:rsidRDefault="000A51B9">
      <w:pPr>
        <w:rPr>
          <w:del w:id="189" w:author="Jan Szefler" w:date="2024-11-06T08:40:00Z" w16du:dateUtc="2024-11-06T07:40:00Z"/>
        </w:rPr>
        <w:pPrChange w:id="190" w:author="Jan Szefler" w:date="2024-11-06T08:40:00Z" w16du:dateUtc="2024-11-06T07:40:00Z">
          <w:pPr>
            <w:pStyle w:val="Tytutabeli"/>
          </w:pPr>
        </w:pPrChange>
      </w:pPr>
      <w:bookmarkStart w:id="191" w:name="_Ref134896641"/>
      <w:bookmarkStart w:id="192" w:name="_Ref134896609"/>
      <w:bookmarkStart w:id="193" w:name="_Toc169134726"/>
      <w:del w:id="194" w:author="Jan Szefler" w:date="2024-11-06T08:40:00Z" w16du:dateUtc="2024-11-06T07:40:00Z">
        <w:r w:rsidRPr="00233788" w:rsidDel="005F2943">
          <w:delText xml:space="preserve">Tabela </w:delText>
        </w:r>
        <w:r w:rsidDel="005F2943">
          <w:fldChar w:fldCharType="begin"/>
        </w:r>
        <w:r w:rsidDel="005F2943">
          <w:delInstrText xml:space="preserve"> SEQ Tabela \* ARABIC </w:delInstrText>
        </w:r>
        <w:r w:rsidDel="005F2943">
          <w:fldChar w:fldCharType="separate"/>
        </w:r>
        <w:r w:rsidR="00F2350D" w:rsidDel="005F2943">
          <w:rPr>
            <w:noProof/>
          </w:rPr>
          <w:delText>3</w:delText>
        </w:r>
        <w:r w:rsidDel="005F2943">
          <w:rPr>
            <w:noProof/>
          </w:rPr>
          <w:fldChar w:fldCharType="end"/>
        </w:r>
        <w:bookmarkEnd w:id="191"/>
        <w:r w:rsidR="00993B1A" w:rsidDel="005F2943">
          <w:rPr>
            <w:noProof/>
          </w:rPr>
          <w:delText>.</w:delText>
        </w:r>
        <w:r w:rsidRPr="00233788" w:rsidDel="005F2943">
          <w:delText xml:space="preserve"> Rekomendacje zmian w strategiach uczelni wg Pucciarellego i Kaplana</w:delText>
        </w:r>
        <w:bookmarkEnd w:id="192"/>
        <w:bookmarkEnd w:id="193"/>
      </w:del>
    </w:p>
    <w:tbl>
      <w:tblPr>
        <w:tblStyle w:val="TableGrid"/>
        <w:tblW w:w="9184" w:type="dxa"/>
        <w:tblLook w:val="04A0" w:firstRow="1" w:lastRow="0" w:firstColumn="1" w:lastColumn="0" w:noHBand="0" w:noVBand="1"/>
      </w:tblPr>
      <w:tblGrid>
        <w:gridCol w:w="3912"/>
        <w:gridCol w:w="5272"/>
      </w:tblGrid>
      <w:tr w:rsidR="000A51B9" w:rsidRPr="00233788" w:rsidDel="005F2943" w14:paraId="3434280E" w14:textId="7D76D4C1" w:rsidTr="00657F5D">
        <w:trPr>
          <w:cantSplit/>
          <w:tblHeader/>
          <w:del w:id="195" w:author="Jan Szefler" w:date="2024-11-06T08:40:00Z"/>
        </w:trPr>
        <w:tc>
          <w:tcPr>
            <w:tcW w:w="3912" w:type="dxa"/>
          </w:tcPr>
          <w:p w14:paraId="07DBD221" w14:textId="204E2B43" w:rsidR="000A51B9" w:rsidRPr="008D6CC6" w:rsidDel="005F2943" w:rsidRDefault="000A51B9">
            <w:pPr>
              <w:rPr>
                <w:del w:id="196" w:author="Jan Szefler" w:date="2024-11-06T08:40:00Z" w16du:dateUtc="2024-11-06T07:40:00Z"/>
                <w:b/>
                <w:bCs/>
                <w:sz w:val="18"/>
                <w:szCs w:val="18"/>
                <w:lang w:val="pl-PL"/>
              </w:rPr>
              <w:pPrChange w:id="197" w:author="Jan Szefler" w:date="2024-11-06T08:40:00Z" w16du:dateUtc="2024-11-06T07:40:00Z">
                <w:pPr>
                  <w:keepNext/>
                  <w:ind w:firstLine="0"/>
                  <w:jc w:val="center"/>
                </w:pPr>
              </w:pPrChange>
            </w:pPr>
            <w:del w:id="198" w:author="Jan Szefler" w:date="2024-11-06T08:40:00Z" w16du:dateUtc="2024-11-06T07:40:00Z">
              <w:r w:rsidRPr="008D6CC6" w:rsidDel="005F2943">
                <w:rPr>
                  <w:b/>
                  <w:bCs/>
                  <w:sz w:val="18"/>
                  <w:szCs w:val="18"/>
                  <w:lang w:val="pl-PL"/>
                </w:rPr>
                <w:delText>Zmiana od…</w:delText>
              </w:r>
            </w:del>
          </w:p>
        </w:tc>
        <w:tc>
          <w:tcPr>
            <w:tcW w:w="5272" w:type="dxa"/>
          </w:tcPr>
          <w:p w14:paraId="1718F9CF" w14:textId="7CFFD40C" w:rsidR="000A51B9" w:rsidRPr="008D6CC6" w:rsidDel="005F2943" w:rsidRDefault="000A51B9">
            <w:pPr>
              <w:rPr>
                <w:del w:id="199" w:author="Jan Szefler" w:date="2024-11-06T08:40:00Z" w16du:dateUtc="2024-11-06T07:40:00Z"/>
                <w:b/>
                <w:bCs/>
                <w:sz w:val="18"/>
                <w:szCs w:val="18"/>
                <w:lang w:val="pl-PL"/>
              </w:rPr>
              <w:pPrChange w:id="200" w:author="Jan Szefler" w:date="2024-11-06T08:40:00Z" w16du:dateUtc="2024-11-06T07:40:00Z">
                <w:pPr>
                  <w:keepNext/>
                  <w:ind w:firstLine="0"/>
                  <w:jc w:val="center"/>
                </w:pPr>
              </w:pPrChange>
            </w:pPr>
            <w:del w:id="201" w:author="Jan Szefler" w:date="2024-11-06T08:40:00Z" w16du:dateUtc="2024-11-06T07:40:00Z">
              <w:r w:rsidRPr="008D6CC6" w:rsidDel="005F2943">
                <w:rPr>
                  <w:b/>
                  <w:bCs/>
                  <w:sz w:val="18"/>
                  <w:szCs w:val="18"/>
                  <w:lang w:val="pl-PL"/>
                </w:rPr>
                <w:delText>Zmiana w kierunku…</w:delText>
              </w:r>
            </w:del>
          </w:p>
        </w:tc>
      </w:tr>
      <w:tr w:rsidR="000A51B9" w:rsidRPr="00233788" w:rsidDel="005F2943" w14:paraId="4D84F691" w14:textId="3662E8D3" w:rsidTr="00657F5D">
        <w:trPr>
          <w:cantSplit/>
          <w:del w:id="202" w:author="Jan Szefler" w:date="2024-11-06T08:40:00Z"/>
        </w:trPr>
        <w:tc>
          <w:tcPr>
            <w:tcW w:w="3912" w:type="dxa"/>
          </w:tcPr>
          <w:p w14:paraId="4FF18138" w14:textId="1B005B05" w:rsidR="000A51B9" w:rsidRPr="00233788" w:rsidDel="005F2943" w:rsidRDefault="000A51B9">
            <w:pPr>
              <w:rPr>
                <w:del w:id="203" w:author="Jan Szefler" w:date="2024-11-06T08:40:00Z" w16du:dateUtc="2024-11-06T07:40:00Z"/>
                <w:b/>
                <w:bCs/>
                <w:sz w:val="18"/>
                <w:szCs w:val="18"/>
                <w:lang w:val="pl-PL"/>
              </w:rPr>
              <w:pPrChange w:id="204" w:author="Jan Szefler" w:date="2024-11-06T08:40:00Z" w16du:dateUtc="2024-11-06T07:40:00Z">
                <w:pPr>
                  <w:keepNext/>
                  <w:spacing w:before="60" w:line="276" w:lineRule="auto"/>
                  <w:ind w:firstLine="0"/>
                  <w:jc w:val="center"/>
                </w:pPr>
              </w:pPrChange>
            </w:pPr>
            <w:del w:id="205" w:author="Jan Szefler" w:date="2024-11-06T08:40:00Z" w16du:dateUtc="2024-11-06T07:40:00Z">
              <w:r w:rsidRPr="00233788" w:rsidDel="005F2943">
                <w:rPr>
                  <w:b/>
                  <w:bCs/>
                  <w:sz w:val="18"/>
                  <w:szCs w:val="18"/>
                  <w:lang w:val="pl-PL"/>
                </w:rPr>
                <w:lastRenderedPageBreak/>
                <w:delText xml:space="preserve">Prestiż instytucjonalny uniwersytetu </w:delText>
              </w:r>
              <w:r w:rsidR="008D6CC6" w:rsidDel="005F2943">
                <w:rPr>
                  <w:b/>
                  <w:bCs/>
                  <w:sz w:val="18"/>
                  <w:szCs w:val="18"/>
                  <w:lang w:val="pl-PL"/>
                </w:rPr>
                <w:br/>
              </w:r>
              <w:r w:rsidRPr="00233788" w:rsidDel="005F2943">
                <w:rPr>
                  <w:b/>
                  <w:bCs/>
                  <w:sz w:val="18"/>
                  <w:szCs w:val="18"/>
                  <w:lang w:val="pl-PL"/>
                </w:rPr>
                <w:delText>i wartość dla społeczeństwa</w:delText>
              </w:r>
            </w:del>
          </w:p>
          <w:p w14:paraId="7EF71CE7" w14:textId="4C43893C" w:rsidR="000A51B9" w:rsidRPr="00233788" w:rsidDel="005F2943" w:rsidRDefault="000A51B9">
            <w:pPr>
              <w:rPr>
                <w:del w:id="206" w:author="Jan Szefler" w:date="2024-11-06T08:40:00Z" w16du:dateUtc="2024-11-06T07:40:00Z"/>
                <w:sz w:val="18"/>
                <w:szCs w:val="18"/>
                <w:lang w:val="pl-PL"/>
              </w:rPr>
              <w:pPrChange w:id="207" w:author="Jan Szefler" w:date="2024-11-06T08:40:00Z" w16du:dateUtc="2024-11-06T07:40:00Z">
                <w:pPr>
                  <w:pStyle w:val="ListParagraph"/>
                  <w:keepNext/>
                  <w:numPr>
                    <w:numId w:val="14"/>
                  </w:numPr>
                  <w:spacing w:before="60" w:line="276" w:lineRule="auto"/>
                  <w:ind w:left="125" w:hanging="170"/>
                </w:pPr>
              </w:pPrChange>
            </w:pPr>
            <w:del w:id="208" w:author="Jan Szefler" w:date="2024-11-06T08:40:00Z" w16du:dateUtc="2024-11-06T07:40:00Z">
              <w:r w:rsidRPr="00233788" w:rsidDel="005F2943">
                <w:rPr>
                  <w:sz w:val="18"/>
                  <w:szCs w:val="18"/>
                  <w:lang w:val="pl-PL"/>
                </w:rPr>
                <w:delText>Skupienie na dobrach publicznych, kształceniu i doskonałości badawczej</w:delText>
              </w:r>
            </w:del>
          </w:p>
          <w:p w14:paraId="691CC8C5" w14:textId="2247009E" w:rsidR="000A51B9" w:rsidRPr="00233788" w:rsidDel="005F2943" w:rsidRDefault="000A51B9">
            <w:pPr>
              <w:rPr>
                <w:del w:id="209" w:author="Jan Szefler" w:date="2024-11-06T08:40:00Z" w16du:dateUtc="2024-11-06T07:40:00Z"/>
                <w:sz w:val="18"/>
                <w:szCs w:val="18"/>
                <w:lang w:val="pl-PL"/>
              </w:rPr>
              <w:pPrChange w:id="210" w:author="Jan Szefler" w:date="2024-11-06T08:40:00Z" w16du:dateUtc="2024-11-06T07:40:00Z">
                <w:pPr>
                  <w:pStyle w:val="ListParagraph"/>
                  <w:keepNext/>
                  <w:numPr>
                    <w:numId w:val="14"/>
                  </w:numPr>
                  <w:spacing w:before="60" w:line="276" w:lineRule="auto"/>
                  <w:ind w:left="125" w:hanging="170"/>
                </w:pPr>
              </w:pPrChange>
            </w:pPr>
            <w:del w:id="211" w:author="Jan Szefler" w:date="2024-11-06T08:40:00Z" w16du:dateUtc="2024-11-06T07:40:00Z">
              <w:r w:rsidRPr="00233788" w:rsidDel="005F2943">
                <w:rPr>
                  <w:sz w:val="18"/>
                  <w:szCs w:val="18"/>
                  <w:lang w:val="pl-PL"/>
                </w:rPr>
                <w:delText>Zmniejszenie bezpośrednich i pośrednich funduszy zachęca uczelnie to poszukiwania prywatnych źródeł zasobów i funduszy</w:delText>
              </w:r>
            </w:del>
          </w:p>
        </w:tc>
        <w:tc>
          <w:tcPr>
            <w:tcW w:w="5272" w:type="dxa"/>
          </w:tcPr>
          <w:p w14:paraId="104F1B57" w14:textId="6A86C39F" w:rsidR="000A51B9" w:rsidRPr="00233788" w:rsidDel="005F2943" w:rsidRDefault="000A51B9">
            <w:pPr>
              <w:rPr>
                <w:del w:id="212" w:author="Jan Szefler" w:date="2024-11-06T08:40:00Z" w16du:dateUtc="2024-11-06T07:40:00Z"/>
                <w:b/>
                <w:bCs/>
                <w:sz w:val="18"/>
                <w:szCs w:val="18"/>
                <w:lang w:val="pl-PL"/>
              </w:rPr>
              <w:pPrChange w:id="213" w:author="Jan Szefler" w:date="2024-11-06T08:40:00Z" w16du:dateUtc="2024-11-06T07:40:00Z">
                <w:pPr>
                  <w:keepNext/>
                  <w:spacing w:before="60" w:line="276" w:lineRule="auto"/>
                  <w:ind w:firstLine="0"/>
                  <w:jc w:val="center"/>
                </w:pPr>
              </w:pPrChange>
            </w:pPr>
            <w:del w:id="214" w:author="Jan Szefler" w:date="2024-11-06T08:40:00Z" w16du:dateUtc="2024-11-06T07:40:00Z">
              <w:r w:rsidRPr="00233788" w:rsidDel="005F2943">
                <w:rPr>
                  <w:b/>
                  <w:bCs/>
                  <w:sz w:val="18"/>
                  <w:szCs w:val="18"/>
                  <w:lang w:val="pl-PL"/>
                </w:rPr>
                <w:delText xml:space="preserve">Gwarancja zasobów dla zapewnienia </w:delText>
              </w:r>
              <w:r w:rsidR="008D6CC6" w:rsidDel="005F2943">
                <w:rPr>
                  <w:b/>
                  <w:bCs/>
                  <w:sz w:val="18"/>
                  <w:szCs w:val="18"/>
                  <w:lang w:val="pl-PL"/>
                </w:rPr>
                <w:br/>
              </w:r>
              <w:r w:rsidRPr="00233788" w:rsidDel="005F2943">
                <w:rPr>
                  <w:b/>
                  <w:bCs/>
                  <w:sz w:val="18"/>
                  <w:szCs w:val="18"/>
                  <w:lang w:val="pl-PL"/>
                </w:rPr>
                <w:delText>zrównoważonego rozwoju</w:delText>
              </w:r>
            </w:del>
          </w:p>
          <w:p w14:paraId="45D8900D" w14:textId="5B926865" w:rsidR="000A51B9" w:rsidRPr="00233788" w:rsidDel="005F2943" w:rsidRDefault="000A51B9">
            <w:pPr>
              <w:rPr>
                <w:del w:id="215" w:author="Jan Szefler" w:date="2024-11-06T08:40:00Z" w16du:dateUtc="2024-11-06T07:40:00Z"/>
                <w:sz w:val="18"/>
                <w:szCs w:val="18"/>
                <w:lang w:val="pl-PL"/>
              </w:rPr>
              <w:pPrChange w:id="216" w:author="Jan Szefler" w:date="2024-11-06T08:40:00Z" w16du:dateUtc="2024-11-06T07:40:00Z">
                <w:pPr>
                  <w:pStyle w:val="ListParagraph"/>
                  <w:keepNext/>
                  <w:numPr>
                    <w:numId w:val="14"/>
                  </w:numPr>
                  <w:spacing w:before="60" w:line="276" w:lineRule="auto"/>
                  <w:ind w:left="125" w:hanging="170"/>
                </w:pPr>
              </w:pPrChange>
            </w:pPr>
            <w:del w:id="217" w:author="Jan Szefler" w:date="2024-11-06T08:40:00Z" w16du:dateUtc="2024-11-06T07:40:00Z">
              <w:r w:rsidRPr="00233788" w:rsidDel="005F2943">
                <w:rPr>
                  <w:sz w:val="18"/>
                  <w:szCs w:val="18"/>
                  <w:lang w:val="pl-PL"/>
                </w:rPr>
                <w:delText>Dodatkowe wskaźniki wyników</w:delText>
              </w:r>
              <w:r w:rsidDel="005F2943">
                <w:rPr>
                  <w:sz w:val="18"/>
                  <w:szCs w:val="18"/>
                  <w:lang w:val="pl-PL"/>
                </w:rPr>
                <w:delText>,</w:delText>
              </w:r>
              <w:r w:rsidRPr="00233788" w:rsidDel="005F2943">
                <w:rPr>
                  <w:sz w:val="18"/>
                  <w:szCs w:val="18"/>
                  <w:lang w:val="pl-PL"/>
                </w:rPr>
                <w:delText xml:space="preserve"> by mierzyć doskonałość uniwersytetów i ostatecznie umożliwić im dostęp do zasobów do przyszłego rozwoju; rynek oceni, które uczelnie zasługują na miejsce w czołówce uniwersytetów</w:delText>
              </w:r>
            </w:del>
          </w:p>
          <w:p w14:paraId="201B2C73" w14:textId="339A029C" w:rsidR="000A51B9" w:rsidRPr="00233788" w:rsidDel="005F2943" w:rsidRDefault="000A51B9">
            <w:pPr>
              <w:rPr>
                <w:del w:id="218" w:author="Jan Szefler" w:date="2024-11-06T08:40:00Z" w16du:dateUtc="2024-11-06T07:40:00Z"/>
                <w:sz w:val="18"/>
                <w:szCs w:val="18"/>
                <w:lang w:val="pl-PL"/>
              </w:rPr>
              <w:pPrChange w:id="219" w:author="Jan Szefler" w:date="2024-11-06T08:40:00Z" w16du:dateUtc="2024-11-06T07:40:00Z">
                <w:pPr>
                  <w:pStyle w:val="ListParagraph"/>
                  <w:keepNext/>
                  <w:numPr>
                    <w:numId w:val="14"/>
                  </w:numPr>
                  <w:spacing w:before="60" w:line="276" w:lineRule="auto"/>
                  <w:ind w:left="125" w:hanging="170"/>
                </w:pPr>
              </w:pPrChange>
            </w:pPr>
            <w:del w:id="220" w:author="Jan Szefler" w:date="2024-11-06T08:40:00Z" w16du:dateUtc="2024-11-06T07:40:00Z">
              <w:r w:rsidRPr="00233788" w:rsidDel="005F2943">
                <w:rPr>
                  <w:sz w:val="18"/>
                  <w:szCs w:val="18"/>
                  <w:lang w:val="pl-PL"/>
                </w:rPr>
                <w:delTex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delText>
              </w:r>
            </w:del>
          </w:p>
        </w:tc>
      </w:tr>
      <w:tr w:rsidR="000A51B9" w:rsidRPr="00233788" w:rsidDel="005F2943" w14:paraId="4E2DBD62" w14:textId="32C17A39" w:rsidTr="00657F5D">
        <w:trPr>
          <w:cantSplit/>
          <w:del w:id="221" w:author="Jan Szefler" w:date="2024-11-06T08:40:00Z"/>
        </w:trPr>
        <w:tc>
          <w:tcPr>
            <w:tcW w:w="3912" w:type="dxa"/>
          </w:tcPr>
          <w:p w14:paraId="00F3FAC3" w14:textId="06D8C2B8" w:rsidR="000A51B9" w:rsidRPr="00233788" w:rsidDel="005F2943" w:rsidRDefault="000A51B9">
            <w:pPr>
              <w:rPr>
                <w:del w:id="222" w:author="Jan Szefler" w:date="2024-11-06T08:40:00Z" w16du:dateUtc="2024-11-06T07:40:00Z"/>
                <w:b/>
                <w:bCs/>
                <w:sz w:val="18"/>
                <w:szCs w:val="18"/>
                <w:lang w:val="pl-PL"/>
              </w:rPr>
              <w:pPrChange w:id="223" w:author="Jan Szefler" w:date="2024-11-06T08:40:00Z" w16du:dateUtc="2024-11-06T07:40:00Z">
                <w:pPr>
                  <w:spacing w:before="60" w:line="276" w:lineRule="auto"/>
                  <w:ind w:firstLine="0"/>
                  <w:jc w:val="center"/>
                </w:pPr>
              </w:pPrChange>
            </w:pPr>
            <w:del w:id="224" w:author="Jan Szefler" w:date="2024-11-06T08:40:00Z" w16du:dateUtc="2024-11-06T07:40:00Z">
              <w:r w:rsidRPr="00233788" w:rsidDel="005F2943">
                <w:rPr>
                  <w:b/>
                  <w:bCs/>
                  <w:sz w:val="18"/>
                  <w:szCs w:val="18"/>
                  <w:lang w:val="pl-PL"/>
                </w:rPr>
                <w:delText xml:space="preserve">Nowy menedżerializm w sektorze </w:delText>
              </w:r>
              <w:r w:rsidR="008D6CC6" w:rsidDel="005F2943">
                <w:rPr>
                  <w:b/>
                  <w:bCs/>
                  <w:sz w:val="18"/>
                  <w:szCs w:val="18"/>
                  <w:lang w:val="pl-PL"/>
                </w:rPr>
                <w:br/>
              </w:r>
              <w:r w:rsidRPr="00233788" w:rsidDel="005F2943">
                <w:rPr>
                  <w:b/>
                  <w:bCs/>
                  <w:sz w:val="18"/>
                  <w:szCs w:val="18"/>
                  <w:lang w:val="pl-PL"/>
                </w:rPr>
                <w:delText>publicznym</w:delText>
              </w:r>
              <w:r w:rsidR="00E726C6" w:rsidDel="005F2943">
                <w:rPr>
                  <w:rStyle w:val="FootnoteReference"/>
                  <w:b/>
                  <w:bCs/>
                  <w:sz w:val="18"/>
                  <w:szCs w:val="18"/>
                  <w:lang w:val="pl-PL"/>
                </w:rPr>
                <w:footnoteReference w:id="17"/>
              </w:r>
            </w:del>
          </w:p>
          <w:p w14:paraId="2AE7B567" w14:textId="68BA5737" w:rsidR="000A51B9" w:rsidRPr="00233788" w:rsidDel="005F2943" w:rsidRDefault="000A51B9">
            <w:pPr>
              <w:rPr>
                <w:del w:id="227" w:author="Jan Szefler" w:date="2024-11-06T08:40:00Z" w16du:dateUtc="2024-11-06T07:40:00Z"/>
                <w:sz w:val="18"/>
                <w:szCs w:val="18"/>
                <w:lang w:val="pl-PL"/>
              </w:rPr>
              <w:pPrChange w:id="228" w:author="Jan Szefler" w:date="2024-11-06T08:40:00Z" w16du:dateUtc="2024-11-06T07:40:00Z">
                <w:pPr>
                  <w:pStyle w:val="ListParagraph"/>
                  <w:numPr>
                    <w:numId w:val="14"/>
                  </w:numPr>
                  <w:spacing w:before="60" w:line="276" w:lineRule="auto"/>
                  <w:ind w:left="125" w:hanging="170"/>
                </w:pPr>
              </w:pPrChange>
            </w:pPr>
            <w:del w:id="229" w:author="Jan Szefler" w:date="2024-11-06T08:40:00Z" w16du:dateUtc="2024-11-06T07:40:00Z">
              <w:r w:rsidRPr="00233788" w:rsidDel="005F2943">
                <w:rPr>
                  <w:sz w:val="18"/>
                  <w:szCs w:val="18"/>
                  <w:lang w:val="pl-PL"/>
                </w:rPr>
                <w:delText>Ponownie zwrócenie uwagi na nacisk strategiczny, cele marketingowe i program nauczania</w:delText>
              </w:r>
            </w:del>
          </w:p>
          <w:p w14:paraId="1626EA7E" w14:textId="4A8F1F87" w:rsidR="000A51B9" w:rsidRPr="00233788" w:rsidDel="005F2943" w:rsidRDefault="000A51B9">
            <w:pPr>
              <w:rPr>
                <w:del w:id="230" w:author="Jan Szefler" w:date="2024-11-06T08:40:00Z" w16du:dateUtc="2024-11-06T07:40:00Z"/>
                <w:sz w:val="18"/>
                <w:szCs w:val="18"/>
                <w:lang w:val="pl-PL"/>
              </w:rPr>
              <w:pPrChange w:id="231" w:author="Jan Szefler" w:date="2024-11-06T08:40:00Z" w16du:dateUtc="2024-11-06T07:40:00Z">
                <w:pPr>
                  <w:pStyle w:val="ListParagraph"/>
                  <w:numPr>
                    <w:numId w:val="14"/>
                  </w:numPr>
                  <w:spacing w:before="60" w:line="276" w:lineRule="auto"/>
                  <w:ind w:left="125" w:hanging="170"/>
                </w:pPr>
              </w:pPrChange>
            </w:pPr>
            <w:del w:id="232" w:author="Jan Szefler" w:date="2024-11-06T08:40:00Z" w16du:dateUtc="2024-11-06T07:40:00Z">
              <w:r w:rsidRPr="00233788" w:rsidDel="005F2943">
                <w:rPr>
                  <w:sz w:val="18"/>
                  <w:szCs w:val="18"/>
                  <w:lang w:val="pl-PL"/>
                </w:rPr>
                <w:delText>Kluczowa rola naukowców w przyczynianiu się do jakości i reputacji instytucji szkolnictwa wyższego</w:delText>
              </w:r>
            </w:del>
          </w:p>
          <w:p w14:paraId="6DFE99FB" w14:textId="348449BD" w:rsidR="000A51B9" w:rsidRPr="00233788" w:rsidDel="005F2943" w:rsidRDefault="000A51B9">
            <w:pPr>
              <w:rPr>
                <w:del w:id="233" w:author="Jan Szefler" w:date="2024-11-06T08:40:00Z" w16du:dateUtc="2024-11-06T07:40:00Z"/>
                <w:sz w:val="18"/>
                <w:szCs w:val="18"/>
                <w:lang w:val="pl-PL"/>
              </w:rPr>
              <w:pPrChange w:id="234" w:author="Jan Szefler" w:date="2024-11-06T08:40:00Z" w16du:dateUtc="2024-11-06T07:40:00Z">
                <w:pPr>
                  <w:pStyle w:val="ListParagraph"/>
                  <w:numPr>
                    <w:numId w:val="14"/>
                  </w:numPr>
                  <w:spacing w:before="60" w:line="276" w:lineRule="auto"/>
                  <w:ind w:left="125" w:hanging="170"/>
                </w:pPr>
              </w:pPrChange>
            </w:pPr>
            <w:del w:id="235" w:author="Jan Szefler" w:date="2024-11-06T08:40:00Z" w16du:dateUtc="2024-11-06T07:40:00Z">
              <w:r w:rsidRPr="00233788" w:rsidDel="005F2943">
                <w:rPr>
                  <w:sz w:val="18"/>
                  <w:szCs w:val="18"/>
                  <w:lang w:val="pl-PL"/>
                </w:rPr>
                <w:delText>Znaczne inwestycje na działalność badawczą i ograniczona autonomia w strategiach inwestycyjnych (poleganie na funduszach publicznych i wytycznych inwestycyjnych)</w:delText>
              </w:r>
            </w:del>
          </w:p>
        </w:tc>
        <w:tc>
          <w:tcPr>
            <w:tcW w:w="5272" w:type="dxa"/>
          </w:tcPr>
          <w:p w14:paraId="5B662F33" w14:textId="4FE300F6" w:rsidR="000A51B9" w:rsidRPr="00233788" w:rsidDel="005F2943" w:rsidRDefault="000A51B9">
            <w:pPr>
              <w:rPr>
                <w:del w:id="236" w:author="Jan Szefler" w:date="2024-11-06T08:40:00Z" w16du:dateUtc="2024-11-06T07:40:00Z"/>
                <w:b/>
                <w:bCs/>
                <w:sz w:val="18"/>
                <w:szCs w:val="18"/>
                <w:lang w:val="pl-PL"/>
              </w:rPr>
              <w:pPrChange w:id="237" w:author="Jan Szefler" w:date="2024-11-06T08:40:00Z" w16du:dateUtc="2024-11-06T07:40:00Z">
                <w:pPr>
                  <w:spacing w:before="60" w:line="276" w:lineRule="auto"/>
                  <w:ind w:firstLine="0"/>
                  <w:jc w:val="center"/>
                </w:pPr>
              </w:pPrChange>
            </w:pPr>
            <w:del w:id="238" w:author="Jan Szefler" w:date="2024-11-06T08:40:00Z" w16du:dateUtc="2024-11-06T07:40:00Z">
              <w:r w:rsidRPr="00233788" w:rsidDel="005F2943">
                <w:rPr>
                  <w:b/>
                  <w:bCs/>
                  <w:sz w:val="18"/>
                  <w:szCs w:val="18"/>
                  <w:lang w:val="pl-PL"/>
                </w:rPr>
                <w:delText xml:space="preserve">Przywództwo przedsiębiorcze na wszystkich </w:delText>
              </w:r>
              <w:r w:rsidR="008D6CC6" w:rsidDel="005F2943">
                <w:rPr>
                  <w:b/>
                  <w:bCs/>
                  <w:sz w:val="18"/>
                  <w:szCs w:val="18"/>
                  <w:lang w:val="pl-PL"/>
                </w:rPr>
                <w:br/>
              </w:r>
              <w:r w:rsidRPr="00233788" w:rsidDel="005F2943">
                <w:rPr>
                  <w:b/>
                  <w:bCs/>
                  <w:sz w:val="18"/>
                  <w:szCs w:val="18"/>
                  <w:lang w:val="pl-PL"/>
                </w:rPr>
                <w:delText>poziomach uczelni</w:delText>
              </w:r>
            </w:del>
          </w:p>
          <w:p w14:paraId="7A2DA73E" w14:textId="3BB0B874" w:rsidR="000A51B9" w:rsidRPr="00233788" w:rsidDel="005F2943" w:rsidRDefault="000A51B9">
            <w:pPr>
              <w:rPr>
                <w:del w:id="239" w:author="Jan Szefler" w:date="2024-11-06T08:40:00Z" w16du:dateUtc="2024-11-06T07:40:00Z"/>
                <w:sz w:val="18"/>
                <w:szCs w:val="18"/>
                <w:lang w:val="pl-PL"/>
              </w:rPr>
              <w:pPrChange w:id="240" w:author="Jan Szefler" w:date="2024-11-06T08:40:00Z" w16du:dateUtc="2024-11-06T07:40:00Z">
                <w:pPr>
                  <w:pStyle w:val="ListParagraph"/>
                  <w:numPr>
                    <w:numId w:val="14"/>
                  </w:numPr>
                  <w:spacing w:before="60" w:line="276" w:lineRule="auto"/>
                  <w:ind w:left="125" w:hanging="170"/>
                </w:pPr>
              </w:pPrChange>
            </w:pPr>
            <w:del w:id="241" w:author="Jan Szefler" w:date="2024-11-06T08:40:00Z" w16du:dateUtc="2024-11-06T07:40:00Z">
              <w:r w:rsidRPr="00233788" w:rsidDel="005F2943">
                <w:rPr>
                  <w:sz w:val="18"/>
                  <w:szCs w:val="18"/>
                  <w:lang w:val="pl-PL"/>
                </w:rPr>
                <w:delText>Zdefiniowana i sformalizowana misja i strategia, która może kierować podejściem przedsiębiorczym na wszystkich poziomach instytucji szkolnictwa wyższego</w:delText>
              </w:r>
            </w:del>
          </w:p>
          <w:p w14:paraId="4475EF0F" w14:textId="0CFEB316" w:rsidR="000A51B9" w:rsidRPr="00233788" w:rsidDel="005F2943" w:rsidRDefault="000A51B9">
            <w:pPr>
              <w:rPr>
                <w:del w:id="242" w:author="Jan Szefler" w:date="2024-11-06T08:40:00Z" w16du:dateUtc="2024-11-06T07:40:00Z"/>
                <w:sz w:val="18"/>
                <w:szCs w:val="18"/>
                <w:lang w:val="pl-PL"/>
              </w:rPr>
              <w:pPrChange w:id="243" w:author="Jan Szefler" w:date="2024-11-06T08:40:00Z" w16du:dateUtc="2024-11-06T07:40:00Z">
                <w:pPr>
                  <w:pStyle w:val="ListParagraph"/>
                  <w:numPr>
                    <w:numId w:val="14"/>
                  </w:numPr>
                  <w:spacing w:before="60" w:line="276" w:lineRule="auto"/>
                  <w:ind w:left="125" w:hanging="170"/>
                </w:pPr>
              </w:pPrChange>
            </w:pPr>
            <w:del w:id="244" w:author="Jan Szefler" w:date="2024-11-06T08:40:00Z" w16du:dateUtc="2024-11-06T07:40:00Z">
              <w:r w:rsidRPr="00233788" w:rsidDel="005F2943">
                <w:rPr>
                  <w:sz w:val="18"/>
                  <w:szCs w:val="18"/>
                  <w:lang w:val="pl-PL"/>
                </w:rPr>
                <w:delText>Kluczowa rola menedżerów akademickich w przyczynianiu się do jakości i reputacji instytucji szkolnictwa wyższego oraz aktywnego uczestnictwa w zarządzaniu i podejmowaniu decyzji</w:delText>
              </w:r>
            </w:del>
          </w:p>
          <w:p w14:paraId="7B60DDE6" w14:textId="1C70E9AE" w:rsidR="000A51B9" w:rsidRPr="00233788" w:rsidDel="005F2943" w:rsidRDefault="000A51B9">
            <w:pPr>
              <w:rPr>
                <w:del w:id="245" w:author="Jan Szefler" w:date="2024-11-06T08:40:00Z" w16du:dateUtc="2024-11-06T07:40:00Z"/>
                <w:b/>
                <w:bCs/>
                <w:sz w:val="18"/>
                <w:szCs w:val="18"/>
                <w:lang w:val="pl-PL"/>
              </w:rPr>
              <w:pPrChange w:id="246" w:author="Jan Szefler" w:date="2024-11-06T08:40:00Z" w16du:dateUtc="2024-11-06T07:40:00Z">
                <w:pPr>
                  <w:pStyle w:val="ListParagraph"/>
                  <w:numPr>
                    <w:numId w:val="14"/>
                  </w:numPr>
                  <w:spacing w:before="60" w:line="276" w:lineRule="auto"/>
                  <w:ind w:left="125" w:hanging="170"/>
                </w:pPr>
              </w:pPrChange>
            </w:pPr>
            <w:del w:id="247" w:author="Jan Szefler" w:date="2024-11-06T08:40:00Z" w16du:dateUtc="2024-11-06T07:40:00Z">
              <w:r w:rsidRPr="00233788" w:rsidDel="005F2943">
                <w:rPr>
                  <w:sz w:val="18"/>
                  <w:szCs w:val="18"/>
                  <w:lang w:val="pl-PL"/>
                </w:rPr>
                <w:delText>Zwiększona autonomia i odpowiedzialność pozwalają na większą kontrolę nad zasobami i swobodę wyboru strategii inwestycyjnych. Zarządzanie szkolnictwem wyższym musi obejmować bardziej złożone i pilne decyzje biznesowe</w:delText>
              </w:r>
            </w:del>
          </w:p>
        </w:tc>
      </w:tr>
      <w:tr w:rsidR="000A51B9" w:rsidRPr="00233788" w:rsidDel="005F2943" w14:paraId="30F3E1DE" w14:textId="07E82E1F" w:rsidTr="00657F5D">
        <w:trPr>
          <w:cantSplit/>
          <w:del w:id="248" w:author="Jan Szefler" w:date="2024-11-06T08:40:00Z"/>
        </w:trPr>
        <w:tc>
          <w:tcPr>
            <w:tcW w:w="3912" w:type="dxa"/>
          </w:tcPr>
          <w:p w14:paraId="4BC74A1E" w14:textId="36743EF9" w:rsidR="000A51B9" w:rsidRPr="00233788" w:rsidDel="005F2943" w:rsidRDefault="000A51B9">
            <w:pPr>
              <w:rPr>
                <w:del w:id="249" w:author="Jan Szefler" w:date="2024-11-06T08:40:00Z" w16du:dateUtc="2024-11-06T07:40:00Z"/>
                <w:b/>
                <w:bCs/>
                <w:sz w:val="18"/>
                <w:szCs w:val="18"/>
                <w:lang w:val="pl-PL"/>
              </w:rPr>
              <w:pPrChange w:id="250" w:author="Jan Szefler" w:date="2024-11-06T08:40:00Z" w16du:dateUtc="2024-11-06T07:40:00Z">
                <w:pPr>
                  <w:keepNext/>
                  <w:spacing w:before="60" w:line="276" w:lineRule="auto"/>
                  <w:ind w:firstLine="0"/>
                  <w:jc w:val="center"/>
                </w:pPr>
              </w:pPrChange>
            </w:pPr>
            <w:del w:id="251" w:author="Jan Szefler" w:date="2024-11-06T08:40:00Z" w16du:dateUtc="2024-11-06T07:40:00Z">
              <w:r w:rsidRPr="00233788" w:rsidDel="005F2943">
                <w:rPr>
                  <w:b/>
                  <w:bCs/>
                  <w:sz w:val="18"/>
                  <w:szCs w:val="18"/>
                  <w:lang w:val="pl-PL"/>
                </w:rPr>
                <w:lastRenderedPageBreak/>
                <w:delText xml:space="preserve">Relacje z głównymi </w:delText>
              </w:r>
              <w:r w:rsidR="001A76EB" w:rsidDel="005F2943">
                <w:rPr>
                  <w:b/>
                  <w:bCs/>
                  <w:sz w:val="18"/>
                  <w:szCs w:val="18"/>
                  <w:lang w:val="pl-PL"/>
                </w:rPr>
                <w:delText>zainteresowanymi stronami</w:delText>
              </w:r>
              <w:r w:rsidRPr="00233788" w:rsidDel="005F2943">
                <w:rPr>
                  <w:b/>
                  <w:bCs/>
                  <w:sz w:val="18"/>
                  <w:szCs w:val="18"/>
                  <w:lang w:val="pl-PL"/>
                </w:rPr>
                <w:delText xml:space="preserve"> przy użyciu tradycyjnych mediów</w:delText>
              </w:r>
            </w:del>
          </w:p>
          <w:p w14:paraId="377341DB" w14:textId="40620A45" w:rsidR="000A51B9" w:rsidRPr="00233788" w:rsidDel="005F2943" w:rsidRDefault="000A51B9">
            <w:pPr>
              <w:rPr>
                <w:del w:id="252" w:author="Jan Szefler" w:date="2024-11-06T08:40:00Z" w16du:dateUtc="2024-11-06T07:40:00Z"/>
                <w:b/>
                <w:bCs/>
                <w:sz w:val="18"/>
                <w:szCs w:val="18"/>
                <w:lang w:val="pl-PL"/>
              </w:rPr>
              <w:pPrChange w:id="253" w:author="Jan Szefler" w:date="2024-11-06T08:40:00Z" w16du:dateUtc="2024-11-06T07:40:00Z">
                <w:pPr>
                  <w:pStyle w:val="ListParagraph"/>
                  <w:keepNext/>
                  <w:numPr>
                    <w:numId w:val="14"/>
                  </w:numPr>
                  <w:spacing w:before="60" w:line="276" w:lineRule="auto"/>
                  <w:ind w:left="125" w:hanging="170"/>
                </w:pPr>
              </w:pPrChange>
            </w:pPr>
            <w:del w:id="254" w:author="Jan Szefler" w:date="2024-11-06T08:40:00Z" w16du:dateUtc="2024-11-06T07:40:00Z">
              <w:r w:rsidRPr="00233788" w:rsidDel="005F2943">
                <w:rPr>
                  <w:sz w:val="18"/>
                  <w:szCs w:val="18"/>
                  <w:lang w:val="pl-PL"/>
                </w:rPr>
                <w:delText>Studenci obeznani z technologią i rozmówcy z branży a heterogeniczne kompetencje technologiczne wśród pracowników akademickich</w:delText>
              </w:r>
            </w:del>
          </w:p>
          <w:p w14:paraId="5BB24A0B" w14:textId="466E7318" w:rsidR="000A51B9" w:rsidRPr="00233788" w:rsidDel="005F2943" w:rsidRDefault="000A51B9">
            <w:pPr>
              <w:rPr>
                <w:del w:id="255" w:author="Jan Szefler" w:date="2024-11-06T08:40:00Z" w16du:dateUtc="2024-11-06T07:40:00Z"/>
                <w:sz w:val="18"/>
                <w:szCs w:val="18"/>
                <w:lang w:val="pl-PL"/>
              </w:rPr>
              <w:pPrChange w:id="256" w:author="Jan Szefler" w:date="2024-11-06T08:40:00Z" w16du:dateUtc="2024-11-06T07:40:00Z">
                <w:pPr>
                  <w:pStyle w:val="ListParagraph"/>
                  <w:keepNext/>
                  <w:numPr>
                    <w:numId w:val="14"/>
                  </w:numPr>
                  <w:spacing w:before="60" w:line="276" w:lineRule="auto"/>
                  <w:ind w:left="125" w:hanging="170"/>
                </w:pPr>
              </w:pPrChange>
            </w:pPr>
            <w:del w:id="257" w:author="Jan Szefler" w:date="2024-11-06T08:40:00Z" w16du:dateUtc="2024-11-06T07:40:00Z">
              <w:r w:rsidRPr="00233788" w:rsidDel="005F2943">
                <w:rPr>
                  <w:sz w:val="18"/>
                  <w:szCs w:val="18"/>
                  <w:lang w:val="pl-PL"/>
                </w:rPr>
                <w:delText>Korzystanie z ograniczonego zestawu rozwiązań internetowych</w:delText>
              </w:r>
            </w:del>
          </w:p>
          <w:p w14:paraId="61CF7FE1" w14:textId="05003C20" w:rsidR="000A51B9" w:rsidRPr="00233788" w:rsidDel="005F2943" w:rsidRDefault="000A51B9">
            <w:pPr>
              <w:rPr>
                <w:del w:id="258" w:author="Jan Szefler" w:date="2024-11-06T08:40:00Z" w16du:dateUtc="2024-11-06T07:40:00Z"/>
                <w:sz w:val="18"/>
                <w:szCs w:val="18"/>
                <w:lang w:val="pl-PL"/>
              </w:rPr>
              <w:pPrChange w:id="259" w:author="Jan Szefler" w:date="2024-11-06T08:40:00Z" w16du:dateUtc="2024-11-06T07:40:00Z">
                <w:pPr>
                  <w:pStyle w:val="ListParagraph"/>
                  <w:keepNext/>
                  <w:numPr>
                    <w:numId w:val="14"/>
                  </w:numPr>
                  <w:spacing w:before="60" w:line="276" w:lineRule="auto"/>
                  <w:ind w:left="125" w:hanging="170"/>
                </w:pPr>
              </w:pPrChange>
            </w:pPr>
            <w:del w:id="260" w:author="Jan Szefler" w:date="2024-11-06T08:40:00Z" w16du:dateUtc="2024-11-06T07:40:00Z">
              <w:r w:rsidRPr="00233788" w:rsidDel="005F2943">
                <w:rPr>
                  <w:sz w:val="18"/>
                  <w:szCs w:val="18"/>
                  <w:lang w:val="pl-PL"/>
                </w:rPr>
                <w:delText>Tradycyjny proces nauczania, głównie stacjonarny, i niejednorodne przyjęcie pedagogiki zorientowanej na uczestnika</w:delText>
              </w:r>
            </w:del>
          </w:p>
          <w:p w14:paraId="7069CC8D" w14:textId="6802E7A1" w:rsidR="000A51B9" w:rsidRPr="00233788" w:rsidDel="005F2943" w:rsidRDefault="000A51B9">
            <w:pPr>
              <w:rPr>
                <w:del w:id="261" w:author="Jan Szefler" w:date="2024-11-06T08:40:00Z" w16du:dateUtc="2024-11-06T07:40:00Z"/>
                <w:b/>
                <w:bCs/>
                <w:sz w:val="18"/>
                <w:szCs w:val="18"/>
                <w:lang w:val="pl-PL"/>
              </w:rPr>
              <w:pPrChange w:id="262" w:author="Jan Szefler" w:date="2024-11-06T08:40:00Z" w16du:dateUtc="2024-11-06T07:40:00Z">
                <w:pPr>
                  <w:pStyle w:val="ListParagraph"/>
                  <w:keepNext/>
                  <w:numPr>
                    <w:numId w:val="14"/>
                  </w:numPr>
                  <w:spacing w:before="60" w:line="276" w:lineRule="auto"/>
                  <w:ind w:left="125" w:hanging="170"/>
                </w:pPr>
              </w:pPrChange>
            </w:pPr>
            <w:del w:id="263" w:author="Jan Szefler" w:date="2024-11-06T08:40:00Z" w16du:dateUtc="2024-11-06T07:40:00Z">
              <w:r w:rsidRPr="00233788" w:rsidDel="005F2943">
                <w:rPr>
                  <w:sz w:val="18"/>
                  <w:szCs w:val="18"/>
                  <w:lang w:val="pl-PL"/>
                </w:rPr>
                <w:delText>Marketing usług głównie opierający się na tradycyjnych mediach i jednostronnej komunikacji (od uczelni do reszty świata)</w:delText>
              </w:r>
            </w:del>
          </w:p>
        </w:tc>
        <w:tc>
          <w:tcPr>
            <w:tcW w:w="5272" w:type="dxa"/>
          </w:tcPr>
          <w:p w14:paraId="25D93A0E" w14:textId="7C332208" w:rsidR="000A51B9" w:rsidRPr="00233788" w:rsidDel="005F2943" w:rsidRDefault="000A51B9">
            <w:pPr>
              <w:rPr>
                <w:del w:id="264" w:author="Jan Szefler" w:date="2024-11-06T08:40:00Z" w16du:dateUtc="2024-11-06T07:40:00Z"/>
                <w:b/>
                <w:bCs/>
                <w:sz w:val="18"/>
                <w:szCs w:val="18"/>
                <w:lang w:val="pl-PL"/>
              </w:rPr>
              <w:pPrChange w:id="265" w:author="Jan Szefler" w:date="2024-11-06T08:40:00Z" w16du:dateUtc="2024-11-06T07:40:00Z">
                <w:pPr>
                  <w:keepNext/>
                  <w:spacing w:before="60" w:line="276" w:lineRule="auto"/>
                  <w:ind w:firstLine="0"/>
                  <w:jc w:val="center"/>
                </w:pPr>
              </w:pPrChange>
            </w:pPr>
            <w:del w:id="266" w:author="Jan Szefler" w:date="2024-11-06T08:40:00Z" w16du:dateUtc="2024-11-06T07:40:00Z">
              <w:r w:rsidRPr="00233788" w:rsidDel="005F2943">
                <w:rPr>
                  <w:b/>
                  <w:bCs/>
                  <w:sz w:val="18"/>
                  <w:szCs w:val="18"/>
                  <w:lang w:val="pl-PL"/>
                </w:rPr>
                <w:delText xml:space="preserve">Nasilone połączenia, interakcje i współtworzenie wartości z większym gronem </w:delText>
              </w:r>
              <w:r w:rsidR="001A76EB" w:rsidDel="005F2943">
                <w:rPr>
                  <w:b/>
                  <w:bCs/>
                  <w:sz w:val="18"/>
                  <w:szCs w:val="18"/>
                  <w:lang w:val="pl-PL"/>
                </w:rPr>
                <w:delText>zainteresowanych stron</w:delText>
              </w:r>
            </w:del>
          </w:p>
          <w:p w14:paraId="1994F63E" w14:textId="2A2E3DD3" w:rsidR="000A51B9" w:rsidRPr="00233788" w:rsidDel="005F2943" w:rsidRDefault="000A51B9">
            <w:pPr>
              <w:rPr>
                <w:del w:id="267" w:author="Jan Szefler" w:date="2024-11-06T08:40:00Z" w16du:dateUtc="2024-11-06T07:40:00Z"/>
                <w:b/>
                <w:bCs/>
                <w:sz w:val="18"/>
                <w:szCs w:val="18"/>
                <w:lang w:val="pl-PL"/>
              </w:rPr>
              <w:pPrChange w:id="268" w:author="Jan Szefler" w:date="2024-11-06T08:40:00Z" w16du:dateUtc="2024-11-06T07:40:00Z">
                <w:pPr>
                  <w:pStyle w:val="ListParagraph"/>
                  <w:keepNext/>
                  <w:numPr>
                    <w:numId w:val="14"/>
                  </w:numPr>
                  <w:spacing w:before="60" w:line="276" w:lineRule="auto"/>
                  <w:ind w:left="125" w:hanging="170"/>
                </w:pPr>
              </w:pPrChange>
            </w:pPr>
            <w:del w:id="269" w:author="Jan Szefler" w:date="2024-11-06T08:40:00Z" w16du:dateUtc="2024-11-06T07:40:00Z">
              <w:r w:rsidRPr="00233788" w:rsidDel="005F2943">
                <w:rPr>
                  <w:sz w:val="18"/>
                  <w:szCs w:val="18"/>
                  <w:lang w:val="pl-PL"/>
                </w:rPr>
                <w:delText>Nauka poruszania się po nowym, zorientowanym na technologię i multimedia środowisku, w którym uczelnie wspierają pracowników akademickich w zdobywaniu niezbędnych umiejętności</w:delText>
              </w:r>
            </w:del>
          </w:p>
          <w:p w14:paraId="02B7631F" w14:textId="54DEF971" w:rsidR="000A51B9" w:rsidRPr="00233788" w:rsidDel="005F2943" w:rsidRDefault="000A51B9">
            <w:pPr>
              <w:rPr>
                <w:del w:id="270" w:author="Jan Szefler" w:date="2024-11-06T08:40:00Z" w16du:dateUtc="2024-11-06T07:40:00Z"/>
                <w:sz w:val="18"/>
                <w:szCs w:val="18"/>
                <w:lang w:val="pl-PL"/>
              </w:rPr>
              <w:pPrChange w:id="271" w:author="Jan Szefler" w:date="2024-11-06T08:40:00Z" w16du:dateUtc="2024-11-06T07:40:00Z">
                <w:pPr>
                  <w:pStyle w:val="ListParagraph"/>
                  <w:keepNext/>
                  <w:numPr>
                    <w:numId w:val="14"/>
                  </w:numPr>
                  <w:spacing w:before="60" w:line="276" w:lineRule="auto"/>
                  <w:ind w:left="125" w:hanging="170"/>
                </w:pPr>
              </w:pPrChange>
            </w:pPr>
            <w:del w:id="272" w:author="Jan Szefler" w:date="2024-11-06T08:40:00Z" w16du:dateUtc="2024-11-06T07:40:00Z">
              <w:r w:rsidRPr="00233788" w:rsidDel="005F2943">
                <w:rPr>
                  <w:sz w:val="18"/>
                  <w:szCs w:val="18"/>
                  <w:lang w:val="pl-PL"/>
                </w:rPr>
                <w:delText>Głębsza integracja sieci 2.0 i networkingu w badaniach</w:delText>
              </w:r>
            </w:del>
          </w:p>
          <w:p w14:paraId="50625163" w14:textId="154D2899" w:rsidR="000A51B9" w:rsidRPr="00233788" w:rsidDel="005F2943" w:rsidRDefault="000A51B9">
            <w:pPr>
              <w:rPr>
                <w:del w:id="273" w:author="Jan Szefler" w:date="2024-11-06T08:40:00Z" w16du:dateUtc="2024-11-06T07:40:00Z"/>
                <w:sz w:val="18"/>
                <w:szCs w:val="18"/>
                <w:lang w:val="pl-PL"/>
              </w:rPr>
              <w:pPrChange w:id="274" w:author="Jan Szefler" w:date="2024-11-06T08:40:00Z" w16du:dateUtc="2024-11-06T07:40:00Z">
                <w:pPr>
                  <w:pStyle w:val="ListParagraph"/>
                  <w:keepNext/>
                  <w:numPr>
                    <w:numId w:val="14"/>
                  </w:numPr>
                  <w:spacing w:before="60" w:line="276" w:lineRule="auto"/>
                  <w:ind w:left="125" w:hanging="170"/>
                </w:pPr>
              </w:pPrChange>
            </w:pPr>
            <w:del w:id="275" w:author="Jan Szefler" w:date="2024-11-06T08:40:00Z" w16du:dateUtc="2024-11-06T07:40:00Z">
              <w:r w:rsidRPr="00233788" w:rsidDel="005F2943">
                <w:rPr>
                  <w:sz w:val="18"/>
                  <w:szCs w:val="18"/>
                  <w:lang w:val="pl-PL"/>
                </w:rPr>
                <w:delText>Nowy projekt procesów uczenia się i infrastruktur, mający na celu wspólne uczenie się poprzez wysoce interaktywne i elastyczne metody pedagogiczne</w:delText>
              </w:r>
            </w:del>
          </w:p>
          <w:p w14:paraId="66D9147D" w14:textId="48733C96" w:rsidR="000A51B9" w:rsidRPr="00233788" w:rsidDel="005F2943" w:rsidRDefault="000A51B9">
            <w:pPr>
              <w:rPr>
                <w:del w:id="276" w:author="Jan Szefler" w:date="2024-11-06T08:40:00Z" w16du:dateUtc="2024-11-06T07:40:00Z"/>
                <w:b/>
                <w:bCs/>
                <w:sz w:val="18"/>
                <w:szCs w:val="18"/>
                <w:lang w:val="pl-PL"/>
              </w:rPr>
              <w:pPrChange w:id="277" w:author="Jan Szefler" w:date="2024-11-06T08:40:00Z" w16du:dateUtc="2024-11-06T07:40:00Z">
                <w:pPr>
                  <w:pStyle w:val="ListParagraph"/>
                  <w:keepNext/>
                  <w:numPr>
                    <w:numId w:val="14"/>
                  </w:numPr>
                  <w:spacing w:before="60" w:line="276" w:lineRule="auto"/>
                  <w:ind w:left="125" w:hanging="170"/>
                </w:pPr>
              </w:pPrChange>
            </w:pPr>
            <w:del w:id="278" w:author="Jan Szefler" w:date="2024-11-06T08:40:00Z" w16du:dateUtc="2024-11-06T07:40:00Z">
              <w:r w:rsidRPr="00233788" w:rsidDel="005F2943">
                <w:rPr>
                  <w:sz w:val="18"/>
                  <w:szCs w:val="18"/>
                  <w:lang w:val="pl-PL"/>
                </w:rPr>
                <w:delText>Dialog i komunikacja partycypacyjna, wykorzystanie nowych mediów (w szczególności sieć 2.0 i mediów społecznościowych), aby dotrzeć do różnych odbiorców usług uczelni za pomocą dostosowanych komunikatów</w:delText>
              </w:r>
            </w:del>
          </w:p>
        </w:tc>
      </w:tr>
    </w:tbl>
    <w:p w14:paraId="172CCF0D" w14:textId="1C9ECCF9" w:rsidR="000A51B9" w:rsidRPr="009811F3" w:rsidDel="005F2943" w:rsidRDefault="000A51B9">
      <w:pPr>
        <w:rPr>
          <w:del w:id="279" w:author="Jan Szefler" w:date="2024-11-06T08:40:00Z" w16du:dateUtc="2024-11-06T07:40:00Z"/>
        </w:rPr>
        <w:pPrChange w:id="280" w:author="Jan Szefler" w:date="2024-11-06T08:40:00Z" w16du:dateUtc="2024-11-06T07:40:00Z">
          <w:pPr>
            <w:pStyle w:val="rdo"/>
          </w:pPr>
        </w:pPrChange>
      </w:pPr>
      <w:del w:id="281" w:author="Jan Szefler" w:date="2024-11-06T08:40:00Z" w16du:dateUtc="2024-11-06T07:40:00Z">
        <w:r w:rsidRPr="009811F3" w:rsidDel="005F2943">
          <w:delText xml:space="preserve">Źródło: </w:delText>
        </w:r>
        <w:r w:rsidRPr="00233788" w:rsidDel="005F2943">
          <w:fldChar w:fldCharType="begin" w:fldLock="1"/>
        </w:r>
        <w:r w:rsidR="001A2624" w:rsidRPr="009811F3" w:rsidDel="005F2943">
          <w:del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delInstrText>
        </w:r>
        <w:r w:rsidRPr="00233788" w:rsidDel="005F2943">
          <w:fldChar w:fldCharType="separate"/>
        </w:r>
        <w:r w:rsidR="00921CC1" w:rsidRPr="009811F3" w:rsidDel="005F2943">
          <w:rPr>
            <w:noProof/>
          </w:rPr>
          <w:delText>(Pucciarelli &amp; Kaplan, 2016)</w:delText>
        </w:r>
        <w:r w:rsidRPr="00233788" w:rsidDel="005F2943">
          <w:fldChar w:fldCharType="end"/>
        </w:r>
      </w:del>
    </w:p>
    <w:p w14:paraId="2D0FF18D" w14:textId="75BAA779" w:rsidR="000A51B9" w:rsidRPr="00233788" w:rsidDel="005F2943" w:rsidRDefault="000A51B9" w:rsidP="005F2943">
      <w:pPr>
        <w:rPr>
          <w:del w:id="282" w:author="Jan Szefler" w:date="2024-11-06T08:40:00Z" w16du:dateUtc="2024-11-06T07:40:00Z"/>
        </w:rPr>
      </w:pPr>
      <w:del w:id="283" w:author="Jan Szefler" w:date="2024-11-06T08:40:00Z" w16du:dateUtc="2024-11-06T07:40:00Z">
        <w:r w:rsidRPr="00233788" w:rsidDel="005F2943">
          <w:delText xml:space="preserve">Rekomendowane kierunki zmian w strategii uczelni przestawione w </w:delText>
        </w:r>
        <w:r w:rsidR="00B23FF3" w:rsidRPr="00233788" w:rsidDel="005F2943">
          <w:delText>Tabeli</w:delText>
        </w:r>
        <w:r w:rsidR="00345BF3" w:rsidDel="005F2943">
          <w:delText> </w:delText>
        </w:r>
        <w:r w:rsidR="00B23FF3" w:rsidDel="005F2943">
          <w:delText>3</w:delText>
        </w:r>
        <w:r w:rsidRPr="00233788" w:rsidDel="005F2943">
          <w:delText xml:space="preserve"> są formą odpowiedzi na trzy sformułowane przez Pucciarellego i Kaplana </w:delText>
        </w:r>
        <w:r w:rsidR="009811F3" w:rsidDel="005F2943">
          <w:delText>postulaty</w:delText>
        </w:r>
        <w:r w:rsidRPr="00233788" w:rsidDel="005F2943">
          <w:delText xml:space="preserve"> strategiczne:</w:delText>
        </w:r>
      </w:del>
    </w:p>
    <w:p w14:paraId="57B2812B" w14:textId="6B1E0604" w:rsidR="000A51B9" w:rsidRPr="00233788" w:rsidDel="005F2943" w:rsidRDefault="000A51B9">
      <w:pPr>
        <w:rPr>
          <w:del w:id="284" w:author="Jan Szefler" w:date="2024-11-06T08:40:00Z" w16du:dateUtc="2024-11-06T07:40:00Z"/>
        </w:rPr>
        <w:pPrChange w:id="285" w:author="Jan Szefler" w:date="2024-11-06T08:40:00Z" w16du:dateUtc="2024-11-06T07:40:00Z">
          <w:pPr>
            <w:pStyle w:val="ListParagraph"/>
            <w:numPr>
              <w:numId w:val="15"/>
            </w:numPr>
            <w:spacing w:before="60" w:line="300" w:lineRule="auto"/>
            <w:ind w:left="1066" w:hanging="357"/>
          </w:pPr>
        </w:pPrChange>
      </w:pPr>
      <w:del w:id="286" w:author="Jan Szefler" w:date="2024-11-06T08:40:00Z" w16du:dateUtc="2024-11-06T07:40:00Z">
        <w:r w:rsidRPr="00233788" w:rsidDel="005F2943">
          <w:delText>wzmocnić prestiż i udział w rynku na konsolidującym się rynku edukacji wyższej,</w:delText>
        </w:r>
      </w:del>
    </w:p>
    <w:p w14:paraId="76122B61" w14:textId="6F22D140" w:rsidR="000A51B9" w:rsidRPr="00233788" w:rsidDel="005F2943" w:rsidRDefault="000A51B9">
      <w:pPr>
        <w:rPr>
          <w:del w:id="287" w:author="Jan Szefler" w:date="2024-11-06T08:40:00Z" w16du:dateUtc="2024-11-06T07:40:00Z"/>
        </w:rPr>
        <w:pPrChange w:id="288" w:author="Jan Szefler" w:date="2024-11-06T08:40:00Z" w16du:dateUtc="2024-11-06T07:40:00Z">
          <w:pPr>
            <w:pStyle w:val="ListParagraph"/>
            <w:numPr>
              <w:numId w:val="15"/>
            </w:numPr>
            <w:spacing w:before="0" w:line="300" w:lineRule="auto"/>
            <w:ind w:left="1066" w:hanging="357"/>
          </w:pPr>
        </w:pPrChange>
      </w:pPr>
      <w:del w:id="289" w:author="Jan Szefler" w:date="2024-11-06T08:40:00Z" w16du:dateUtc="2024-11-06T07:40:00Z">
        <w:r w:rsidRPr="00233788" w:rsidDel="005F2943">
          <w:delText>rozwinąć myślenie przedsiębiorcze z odpowiednimi sposobami działania (</w:delText>
        </w:r>
        <w:r w:rsidRPr="000701DE" w:rsidDel="005F2943">
          <w:rPr>
            <w:i/>
            <w:iCs/>
          </w:rPr>
          <w:delText xml:space="preserve">modus </w:delText>
        </w:r>
        <w:r w:rsidR="00754B63" w:rsidDel="005F2943">
          <w:rPr>
            <w:i/>
            <w:iCs/>
          </w:rPr>
          <w:br/>
        </w:r>
        <w:r w:rsidRPr="000701DE" w:rsidDel="005F2943">
          <w:rPr>
            <w:i/>
            <w:iCs/>
          </w:rPr>
          <w:delText>operandi</w:delText>
        </w:r>
        <w:r w:rsidRPr="00233788" w:rsidDel="005F2943">
          <w:delText>) oraz podejściem do podejmowania decyzji,</w:delText>
        </w:r>
      </w:del>
    </w:p>
    <w:p w14:paraId="3217237F" w14:textId="52491E1C" w:rsidR="000A51B9" w:rsidRPr="00233788" w:rsidRDefault="000A51B9">
      <w:pPr>
        <w:pPrChange w:id="290" w:author="Jan Szefler" w:date="2024-11-06T08:40:00Z" w16du:dateUtc="2024-11-06T07:40:00Z">
          <w:pPr>
            <w:pStyle w:val="ListParagraph"/>
            <w:numPr>
              <w:numId w:val="15"/>
            </w:numPr>
            <w:spacing w:before="0" w:line="300" w:lineRule="auto"/>
            <w:ind w:left="1066" w:hanging="357"/>
          </w:pPr>
        </w:pPrChange>
      </w:pPr>
      <w:del w:id="291" w:author="Jan Szefler" w:date="2024-11-06T08:40:00Z" w16du:dateUtc="2024-11-06T07:40:00Z">
        <w:r w:rsidRPr="00233788" w:rsidDel="005F2943">
          <w:delText xml:space="preserve">rozszerzyć powiązania i interakcje, a także współtworzenie wartości wraz z interesariuszami </w:delText>
        </w:r>
        <w:r w:rsidRPr="00233788" w:rsidDel="005F2943">
          <w:fldChar w:fldCharType="begin" w:fldLock="1"/>
        </w:r>
        <w:r w:rsidR="001A2624" w:rsidDel="005F2943">
          <w:del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delInstrText>
        </w:r>
        <w:r w:rsidRPr="00233788" w:rsidDel="005F2943">
          <w:fldChar w:fldCharType="separate"/>
        </w:r>
        <w:r w:rsidR="00921CC1" w:rsidRPr="00921CC1" w:rsidDel="005F2943">
          <w:rPr>
            <w:noProof/>
          </w:rPr>
          <w:delText>(Pucciarelli &amp; Kaplan, 2016)</w:delText>
        </w:r>
        <w:r w:rsidRPr="00233788" w:rsidDel="005F2943">
          <w:fldChar w:fldCharType="end"/>
        </w:r>
        <w:r w:rsidRPr="00233788" w:rsidDel="005F2943">
          <w:delText>.</w:delText>
        </w:r>
      </w:del>
    </w:p>
    <w:p w14:paraId="3CB99155" w14:textId="77F0601C"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w odniesieniu do nowoczesnego sposobu tworzenia wiedzy oraz poczwórnej helisy jako nowego modelu relacji z otoczeniem wskazuj</w:t>
      </w:r>
      <w:r w:rsidR="00357A73">
        <w:t>ą</w:t>
      </w:r>
      <w:r w:rsidRPr="00233788">
        <w:t xml:space="preserv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xml:space="preserve">. Różnice pomiędzy tymi dwoma modelami przedstawiono w </w:t>
      </w:r>
      <w:r w:rsidR="00266B6F" w:rsidRPr="00233788">
        <w:t>Tabeli</w:t>
      </w:r>
      <w:r w:rsidR="00357A73">
        <w:t xml:space="preserve"> </w:t>
      </w:r>
      <w:r w:rsidR="00266B6F">
        <w:t>4</w:t>
      </w:r>
      <w:r w:rsidR="00357A73">
        <w:t>,</w:t>
      </w:r>
      <w:r w:rsidR="00266B6F">
        <w:t xml:space="preserve"> </w:t>
      </w:r>
      <w:r w:rsidRPr="00233788">
        <w:t xml:space="preserve">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korektor</w:t>
      </w:r>
      <w:r w:rsidR="00266B6F">
        <w:rPr>
          <w:rStyle w:val="FootnoteReference"/>
        </w:rPr>
        <w:footnoteReference w:id="18"/>
      </w:r>
      <w:r w:rsidRPr="00233788">
        <w:t xml:space="preserve">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73C23F2C" w:rsidR="000A51B9" w:rsidRPr="00233788" w:rsidRDefault="000A51B9" w:rsidP="000A51B9">
      <w:pPr>
        <w:pStyle w:val="Tytutabeli"/>
      </w:pPr>
      <w:bookmarkStart w:id="292" w:name="_Ref134896694"/>
      <w:bookmarkStart w:id="293" w:name="_Ref134896667"/>
      <w:bookmarkStart w:id="294" w:name="_Toc169134727"/>
      <w:r w:rsidRPr="00233788">
        <w:lastRenderedPageBreak/>
        <w:t xml:space="preserve">Tabela </w:t>
      </w:r>
      <w:fldSimple w:instr=" SEQ Tabela \* ARABIC ">
        <w:r w:rsidR="00F2350D">
          <w:rPr>
            <w:noProof/>
          </w:rPr>
          <w:t>4</w:t>
        </w:r>
      </w:fldSimple>
      <w:bookmarkEnd w:id="292"/>
      <w:r w:rsidR="00993B1A">
        <w:rPr>
          <w:noProof/>
        </w:rPr>
        <w:t>.</w:t>
      </w:r>
      <w:r w:rsidRPr="00233788">
        <w:t xml:space="preserve"> Uniwersytet przedsiębiorczy a uniwersytet odpowiedzialny społecznie</w:t>
      </w:r>
      <w:bookmarkEnd w:id="293"/>
      <w:bookmarkEnd w:id="294"/>
    </w:p>
    <w:tbl>
      <w:tblPr>
        <w:tblStyle w:val="TableGrid"/>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2F74B892"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 xml:space="preserve">siła </w:t>
            </w:r>
            <w:r w:rsidR="00357A73">
              <w:rPr>
                <w:sz w:val="18"/>
                <w:szCs w:val="18"/>
                <w:lang w:val="pl-PL"/>
              </w:rPr>
              <w:t xml:space="preserve">i </w:t>
            </w:r>
            <w:r w:rsidRPr="00233788">
              <w:rPr>
                <w:sz w:val="18"/>
                <w:szCs w:val="18"/>
                <w:lang w:val="pl-PL"/>
              </w:rPr>
              <w:t>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1E36726C">
                  <wp:extent cx="4885479" cy="3240000"/>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5479" cy="3240000"/>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0D6F336D" w:rsidR="000A51B9" w:rsidRPr="00233788" w:rsidRDefault="000A51B9" w:rsidP="000A51B9">
      <w:r w:rsidRPr="00233788">
        <w:t>Analizując różnice pomiędzy modelem uniwersytetu przedsiębiorczego i uniwersytetu społecznie odpowiedzialnego</w:t>
      </w:r>
      <w:r w:rsidR="00EE53A4">
        <w:t xml:space="preserve"> </w:t>
      </w:r>
      <w:r w:rsidRPr="00233788">
        <w:t>(</w:t>
      </w:r>
      <w:r w:rsidR="00EE53A4">
        <w:t xml:space="preserve">por. </w:t>
      </w:r>
      <w:r w:rsidR="009D391E">
        <w:fldChar w:fldCharType="begin"/>
      </w:r>
      <w:r w:rsidR="009D391E">
        <w:instrText xml:space="preserve"> REF _Ref134896694 \h </w:instrText>
      </w:r>
      <w:r w:rsidR="009D391E">
        <w:fldChar w:fldCharType="separate"/>
      </w:r>
      <w:r w:rsidR="00F2350D" w:rsidRPr="00233788">
        <w:t xml:space="preserve">Tabela </w:t>
      </w:r>
      <w:r w:rsidR="00F2350D">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w:t>
      </w:r>
      <w:r w:rsidRPr="00233788">
        <w:lastRenderedPageBreak/>
        <w:t xml:space="preserve">zmiana może indukować bardziej dobrowolne uwzględnianie 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E038E8B" w:rsidR="000A51B9" w:rsidRPr="00233788" w:rsidRDefault="000A51B9" w:rsidP="000A51B9">
      <w:r w:rsidRPr="00233788">
        <w:t xml:space="preserve">W Polsce zmiany organizacyjne na uczelniach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8F4B8A">
      <w:pPr>
        <w:spacing w:before="0"/>
        <w:ind w:firstLine="284"/>
      </w:pPr>
      <w:r w:rsidRPr="00233788">
        <w:t>- zwiększenie roli produktywności badawczej w finansowaniu,</w:t>
      </w:r>
    </w:p>
    <w:p w14:paraId="06240849" w14:textId="77777777" w:rsidR="000A51B9" w:rsidRPr="00233788" w:rsidRDefault="000A51B9" w:rsidP="008F4B8A">
      <w:pPr>
        <w:spacing w:before="0"/>
        <w:ind w:firstLine="284"/>
      </w:pPr>
      <w:r w:rsidRPr="00233788">
        <w:t>- oczekiwanie transformacji misji, struktur zarządzania i sposobów finansowania,</w:t>
      </w:r>
    </w:p>
    <w:p w14:paraId="2F5E7F42" w14:textId="77777777" w:rsidR="000A51B9" w:rsidRPr="00233788" w:rsidRDefault="000A51B9" w:rsidP="008F4B8A">
      <w:pPr>
        <w:spacing w:before="0"/>
        <w:ind w:firstLine="284"/>
      </w:pPr>
      <w:r w:rsidRPr="00233788">
        <w:t>- inicjacja stopniowego wprowadzania modelu finansowania opartego na grantach,</w:t>
      </w:r>
    </w:p>
    <w:p w14:paraId="5744DD4B" w14:textId="1E55BFE2" w:rsidR="000A51B9" w:rsidRPr="00233788" w:rsidRDefault="000A51B9" w:rsidP="008F4B8A">
      <w:pPr>
        <w:spacing w:before="0"/>
        <w:ind w:firstLine="284"/>
      </w:pPr>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15DEA2BC"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xml:space="preserve">. Proces ten </w:t>
      </w:r>
      <w:r w:rsidRPr="00233788">
        <w:lastRenderedPageBreak/>
        <w:t>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w:t>
      </w:r>
      <w:r w:rsidR="00357A73">
        <w:t xml:space="preserve"> </w:t>
      </w:r>
      <w:r w:rsidRPr="00233788">
        <w:t xml:space="preserve">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4F0AC1">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6FCC2DAF"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xml:space="preserve">.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w:t>
      </w:r>
      <w:r w:rsidR="00266B6F" w:rsidRPr="00233788">
        <w:t>Tabeli</w:t>
      </w:r>
      <w:r w:rsidR="00345BF3">
        <w:t> </w:t>
      </w:r>
      <w:r w:rsidR="00266B6F">
        <w:t>5</w:t>
      </w:r>
      <w:r w:rsidRPr="00233788">
        <w:t>.</w:t>
      </w:r>
    </w:p>
    <w:p w14:paraId="57692E27" w14:textId="61B4499C" w:rsidR="000A51B9" w:rsidRPr="00233788" w:rsidRDefault="000A51B9" w:rsidP="000A51B9">
      <w:pPr>
        <w:pStyle w:val="Tytutabeli"/>
      </w:pPr>
      <w:bookmarkStart w:id="295" w:name="_Ref134896738"/>
      <w:bookmarkStart w:id="296" w:name="_Ref134896711"/>
      <w:bookmarkStart w:id="297" w:name="_Toc169134728"/>
      <w:r w:rsidRPr="00233788">
        <w:t xml:space="preserve">Tabela </w:t>
      </w:r>
      <w:fldSimple w:instr=" SEQ Tabela \* ARABIC ">
        <w:r w:rsidR="00F2350D">
          <w:rPr>
            <w:noProof/>
          </w:rPr>
          <w:t>5</w:t>
        </w:r>
      </w:fldSimple>
      <w:bookmarkEnd w:id="295"/>
      <w:r w:rsidR="00993B1A">
        <w:rPr>
          <w:noProof/>
        </w:rPr>
        <w:t>.</w:t>
      </w:r>
      <w:r w:rsidRPr="00233788">
        <w:t xml:space="preserve"> Strumienie finansowania wg Konstytucji dla Nauki</w:t>
      </w:r>
      <w:bookmarkEnd w:id="296"/>
      <w:bookmarkEnd w:id="297"/>
    </w:p>
    <w:tbl>
      <w:tblPr>
        <w:tblStyle w:val="TableGrid"/>
        <w:tblW w:w="9191" w:type="dxa"/>
        <w:tblLook w:val="04A0" w:firstRow="1" w:lastRow="0" w:firstColumn="1" w:lastColumn="0" w:noHBand="0" w:noVBand="1"/>
      </w:tblPr>
      <w:tblGrid>
        <w:gridCol w:w="3061"/>
        <w:gridCol w:w="1595"/>
        <w:gridCol w:w="1474"/>
        <w:gridCol w:w="1587"/>
        <w:gridCol w:w="1474"/>
      </w:tblGrid>
      <w:tr w:rsidR="008F4B8A" w:rsidRPr="00233788" w14:paraId="6CE8F895" w14:textId="77777777" w:rsidTr="008F4B8A">
        <w:trPr>
          <w:cantSplit/>
          <w:tblHeader/>
        </w:trPr>
        <w:tc>
          <w:tcPr>
            <w:tcW w:w="3061"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95"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474"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87"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474"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8F4B8A" w:rsidRPr="00233788" w14:paraId="525031EB" w14:textId="77777777" w:rsidTr="008F4B8A">
        <w:trPr>
          <w:cantSplit/>
        </w:trPr>
        <w:tc>
          <w:tcPr>
            <w:tcW w:w="3061"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95"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474"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CB27322" w14:textId="77777777" w:rsidTr="008F4B8A">
        <w:trPr>
          <w:cantSplit/>
        </w:trPr>
        <w:tc>
          <w:tcPr>
            <w:tcW w:w="3061"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95"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3DDD4095" w14:textId="77777777" w:rsidTr="008F4B8A">
        <w:trPr>
          <w:cantSplit/>
        </w:trPr>
        <w:tc>
          <w:tcPr>
            <w:tcW w:w="3061"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95"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87"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775E4CD" w14:textId="77777777" w:rsidTr="008F4B8A">
        <w:trPr>
          <w:cantSplit/>
        </w:trPr>
        <w:tc>
          <w:tcPr>
            <w:tcW w:w="3061"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95"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474"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87"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474"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07459E91" w14:textId="77777777" w:rsidTr="008F4B8A">
        <w:trPr>
          <w:cantSplit/>
        </w:trPr>
        <w:tc>
          <w:tcPr>
            <w:tcW w:w="3061" w:type="dxa"/>
            <w:vAlign w:val="center"/>
          </w:tcPr>
          <w:p w14:paraId="00D77740" w14:textId="61F49B92"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w:t>
            </w:r>
            <w:r w:rsidR="008F4B8A">
              <w:rPr>
                <w:sz w:val="18"/>
                <w:szCs w:val="18"/>
                <w:lang w:val="pl-PL"/>
              </w:rPr>
              <w:br/>
            </w:r>
            <w:r w:rsidRPr="00E36C66">
              <w:rPr>
                <w:sz w:val="18"/>
                <w:szCs w:val="18"/>
                <w:lang w:val="pl-PL"/>
              </w:rPr>
              <w:t>naukowo-badawczej (unikatowej)</w:t>
            </w:r>
          </w:p>
        </w:tc>
        <w:tc>
          <w:tcPr>
            <w:tcW w:w="1595"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AC286B0" w14:textId="77777777" w:rsidTr="008F4B8A">
        <w:trPr>
          <w:cantSplit/>
        </w:trPr>
        <w:tc>
          <w:tcPr>
            <w:tcW w:w="3061"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95"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6011A8F2" w14:textId="77777777" w:rsidTr="008F4B8A">
        <w:trPr>
          <w:cantSplit/>
        </w:trPr>
        <w:tc>
          <w:tcPr>
            <w:tcW w:w="3061"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95"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4C246F9" w14:textId="77777777" w:rsidTr="008F4B8A">
        <w:trPr>
          <w:cantSplit/>
        </w:trPr>
        <w:tc>
          <w:tcPr>
            <w:tcW w:w="3061"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95"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87"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38CF25ED"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4F0AC1">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792E1CCE"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w:t>
      </w:r>
      <w:r w:rsidRPr="00233788">
        <w:lastRenderedPageBreak/>
        <w:t>finansowania dla różnych rodzajów uczelni (</w:t>
      </w:r>
      <w:r w:rsidR="009D391E">
        <w:fldChar w:fldCharType="begin"/>
      </w:r>
      <w:r w:rsidR="009D391E">
        <w:instrText xml:space="preserve"> REF _Ref134896738 \h </w:instrText>
      </w:r>
      <w:r w:rsidR="009D391E">
        <w:fldChar w:fldCharType="separate"/>
      </w:r>
      <w:r w:rsidR="00F2350D" w:rsidRPr="00233788">
        <w:t xml:space="preserve">Tabela </w:t>
      </w:r>
      <w:r w:rsidR="00F2350D">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w:t>
      </w:r>
      <w:r w:rsidR="00357A73">
        <w:t>ą</w:t>
      </w:r>
      <w:r w:rsidRPr="00233788">
        <w:t xml:space="preserve"> reformy jest przyspieszenie rozwoju polskiej nauki.</w:t>
      </w:r>
    </w:p>
    <w:p w14:paraId="06FD141B" w14:textId="0C05A428" w:rsidR="000A51B9" w:rsidRPr="00233788" w:rsidRDefault="00482E19" w:rsidP="000A51B9">
      <w:pPr>
        <w:pStyle w:val="Rysunek"/>
      </w:pPr>
      <w:r>
        <w:rPr>
          <w:noProof/>
        </w:rPr>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14C0893E" w:rsidR="000A51B9" w:rsidRPr="00233788" w:rsidRDefault="000A51B9" w:rsidP="000A51B9">
      <w:pPr>
        <w:pStyle w:val="Tytutabeli"/>
      </w:pPr>
      <w:bookmarkStart w:id="298" w:name="_Ref134899485"/>
      <w:bookmarkStart w:id="299" w:name="_Ref134899477"/>
      <w:bookmarkStart w:id="300" w:name="_Ref139740940"/>
      <w:bookmarkStart w:id="301" w:name="_Toc169134674"/>
      <w:r w:rsidRPr="00233788">
        <w:t xml:space="preserve">Rysunek </w:t>
      </w:r>
      <w:fldSimple w:instr=" SEQ Rysunek \* ARABIC ">
        <w:r w:rsidR="00F2350D">
          <w:rPr>
            <w:noProof/>
          </w:rPr>
          <w:t>3</w:t>
        </w:r>
      </w:fldSimple>
      <w:bookmarkEnd w:id="298"/>
      <w:r w:rsidR="0036301D">
        <w:rPr>
          <w:noProof/>
        </w:rPr>
        <w:t>.</w:t>
      </w:r>
      <w:r w:rsidRPr="00233788">
        <w:t xml:space="preserve"> Wpływ zmiany liczby studentów przypadających na jednego nauczyciela akademickiego na zmianę wielkości subwencji</w:t>
      </w:r>
      <w:bookmarkEnd w:id="299"/>
      <w:bookmarkEnd w:id="300"/>
      <w:bookmarkEnd w:id="301"/>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4C5F77A5" w14:textId="7924A687" w:rsidR="007E6EC8" w:rsidRPr="00233788" w:rsidRDefault="007E6EC8" w:rsidP="007E6EC8">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t> </w:t>
      </w:r>
      <w:r w:rsidRPr="00233788">
        <w:t xml:space="preserve">(1,25) i corocznie zwiększanego </w:t>
      </w:r>
      <w:commentRangeStart w:id="302"/>
      <w:r w:rsidRPr="00233788">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Pr="007E1110">
        <w:rPr>
          <w:noProof/>
        </w:rPr>
        <w:t>(Dz. U. 574, 2022, s. Art. 383)</w:t>
      </w:r>
      <w:r w:rsidRPr="00233788">
        <w:fldChar w:fldCharType="end"/>
      </w:r>
      <w:r w:rsidRPr="00233788">
        <w:t xml:space="preserve">. </w:t>
      </w:r>
      <w:commentRangeEnd w:id="302"/>
      <w:r w:rsidR="001C5211">
        <w:rPr>
          <w:rStyle w:val="CommentReference"/>
          <w:rFonts w:ascii="Times New Roman" w:eastAsia="Times New Roman" w:hAnsi="Times New Roman"/>
          <w:szCs w:val="20"/>
          <w:lang w:eastAsia="pl-PL"/>
        </w:rPr>
        <w:commentReference w:id="302"/>
      </w:r>
      <w:r w:rsidRPr="00233788">
        <w:t>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921CC1">
        <w:rPr>
          <w:noProof/>
        </w:rPr>
        <w:t>(Kalinowski, 2017)</w:t>
      </w:r>
      <w:r w:rsidRPr="00233788">
        <w:fldChar w:fldCharType="end"/>
      </w:r>
      <w:r w:rsidRPr="00233788">
        <w:t xml:space="preserve">. Zastosowano bowiem wskaźnik liczby studentów przypadających na jednego pracownika akademickiego (SSR – </w:t>
      </w:r>
      <w:r w:rsidR="00464783">
        <w:br/>
      </w:r>
      <w:r w:rsidRPr="00233788">
        <w:rPr>
          <w:i/>
          <w:iCs/>
        </w:rPr>
        <w:t xml:space="preserve">student – </w:t>
      </w:r>
      <w:proofErr w:type="spellStart"/>
      <w:r w:rsidRPr="00233788">
        <w:rPr>
          <w:i/>
          <w:iCs/>
        </w:rPr>
        <w:t>staff</w:t>
      </w:r>
      <w:proofErr w:type="spellEnd"/>
      <w:r w:rsidRPr="00233788">
        <w:rPr>
          <w:i/>
          <w:iCs/>
        </w:rPr>
        <w:t xml:space="preserve"> ratio</w:t>
      </w:r>
      <w:r w:rsidRPr="00233788">
        <w:t>),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w:t>
      </w:r>
      <w:r w:rsidRPr="00233788">
        <w:lastRenderedPageBreak/>
        <w:t xml:space="preserve">stało to szerzej przedstawione w </w:t>
      </w:r>
      <w:r w:rsidR="0049362A">
        <w:t>pod</w:t>
      </w:r>
      <w:r w:rsidRPr="00233788">
        <w:t xml:space="preserve">rozdziale </w:t>
      </w:r>
      <w:r w:rsidRPr="00233788">
        <w:fldChar w:fldCharType="begin"/>
      </w:r>
      <w:r w:rsidRPr="00233788">
        <w:instrText xml:space="preserve"> REF _Ref66874449 \r \h </w:instrText>
      </w:r>
      <w:r w:rsidRPr="00233788">
        <w:fldChar w:fldCharType="separate"/>
      </w:r>
      <w:r w:rsidR="00F2350D">
        <w:t>1.1.3</w:t>
      </w:r>
      <w:r w:rsidRPr="00233788">
        <w:fldChar w:fldCharType="end"/>
      </w:r>
      <w:r w:rsidR="00520FE4">
        <w:t xml:space="preserve"> (por. </w:t>
      </w:r>
      <w:r w:rsidR="00520FE4">
        <w:fldChar w:fldCharType="begin"/>
      </w:r>
      <w:r w:rsidR="00520FE4">
        <w:instrText xml:space="preserve"> REF _Ref134899462 \h </w:instrText>
      </w:r>
      <w:r w:rsidR="00520FE4">
        <w:fldChar w:fldCharType="separate"/>
      </w:r>
      <w:r w:rsidR="00F2350D" w:rsidRPr="00233788">
        <w:t xml:space="preserve">Rysunek </w:t>
      </w:r>
      <w:r w:rsidR="00F2350D">
        <w:rPr>
          <w:noProof/>
        </w:rPr>
        <w:t>6</w:t>
      </w:r>
      <w:r w:rsidR="00520FE4">
        <w:fldChar w:fldCharType="end"/>
      </w:r>
      <w:r w:rsidR="00520FE4">
        <w:t>)</w:t>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921CC1">
        <w:rPr>
          <w:noProof/>
        </w:rPr>
        <w:t>(Dz. U. 2508, 2018)</w:t>
      </w:r>
      <w:r w:rsidRPr="00233788">
        <w:fldChar w:fldCharType="end"/>
      </w:r>
      <w:r w:rsidRPr="00233788">
        <w:t xml:space="preserve"> został przedstawiony na </w:t>
      </w:r>
      <w:r w:rsidR="00520FE4">
        <w:t>Rysunku </w:t>
      </w:r>
      <w:r w:rsidR="00DB1ACD">
        <w:t>3</w:t>
      </w:r>
      <w:r w:rsidRPr="00233788">
        <w:t>.</w:t>
      </w:r>
    </w:p>
    <w:p w14:paraId="66BF930A" w14:textId="166EDEE7"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w:t>
      </w:r>
      <w:r w:rsidR="00DB1ACD">
        <w:t xml:space="preserve"> </w:t>
      </w:r>
      <w:r w:rsidRPr="00233788">
        <w:t>(</w:t>
      </w:r>
      <w:r w:rsidR="007C430D">
        <w:fldChar w:fldCharType="begin"/>
      </w:r>
      <w:r w:rsidR="007C430D">
        <w:instrText xml:space="preserve"> REF _Ref134899485 \h </w:instrText>
      </w:r>
      <w:r w:rsidR="007C430D">
        <w:fldChar w:fldCharType="separate"/>
      </w:r>
      <w:r w:rsidR="00F2350D" w:rsidRPr="00233788">
        <w:t xml:space="preserve">Rysunek </w:t>
      </w:r>
      <w:r w:rsidR="00F2350D">
        <w:rPr>
          <w:noProof/>
        </w:rPr>
        <w:t>3</w:t>
      </w:r>
      <w:r w:rsidR="007C430D">
        <w:fldChar w:fldCharType="end"/>
      </w:r>
      <w:r w:rsidRPr="00233788">
        <w:t>)</w:t>
      </w:r>
      <w:r w:rsidR="00464783">
        <w:t>,</w:t>
      </w:r>
      <w:r w:rsidRPr="00233788">
        <w:t xml:space="preserve">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ListParagraph"/>
        <w:numPr>
          <w:ilvl w:val="0"/>
          <w:numId w:val="16"/>
        </w:numPr>
        <w:spacing w:before="0"/>
        <w:ind w:left="425" w:hanging="357"/>
      </w:pPr>
      <w:r w:rsidRPr="00233788">
        <w:t>kadrowy – zależny od stopni naukowych kadry akademickiej,</w:t>
      </w:r>
    </w:p>
    <w:p w14:paraId="5C6EFC24" w14:textId="77777777" w:rsidR="000A51B9" w:rsidRPr="00233788" w:rsidRDefault="000A51B9">
      <w:pPr>
        <w:pStyle w:val="ListParagraph"/>
        <w:numPr>
          <w:ilvl w:val="0"/>
          <w:numId w:val="16"/>
        </w:numPr>
        <w:ind w:left="426"/>
      </w:pPr>
      <w:r w:rsidRPr="00233788">
        <w:t>umiędzynarodowienia – zależny od poziomów emigracji i imigracji studentów i doktorantów,</w:t>
      </w:r>
    </w:p>
    <w:p w14:paraId="28CBCA18" w14:textId="77777777" w:rsidR="000A51B9" w:rsidRPr="00233788" w:rsidRDefault="000A51B9">
      <w:pPr>
        <w:pStyle w:val="ListParagraph"/>
        <w:numPr>
          <w:ilvl w:val="0"/>
          <w:numId w:val="16"/>
        </w:numPr>
        <w:ind w:left="426"/>
      </w:pPr>
      <w:r w:rsidRPr="00233788">
        <w:t>badawczy – zależny od liczby pracowników badawczych i poziomu kategorii naukowej prowadzonych dyscyplin,</w:t>
      </w:r>
    </w:p>
    <w:p w14:paraId="2D14CC78" w14:textId="77777777" w:rsidR="000A51B9" w:rsidRPr="00233788" w:rsidRDefault="000A51B9">
      <w:pPr>
        <w:pStyle w:val="ListParagraph"/>
        <w:numPr>
          <w:ilvl w:val="0"/>
          <w:numId w:val="16"/>
        </w:numPr>
        <w:ind w:left="426"/>
      </w:pPr>
      <w:r w:rsidRPr="00233788">
        <w:t>doktorancki – zależny od liczby doktorantów w szkołach doktorskich,</w:t>
      </w:r>
    </w:p>
    <w:p w14:paraId="11F4D197" w14:textId="62695565" w:rsidR="000A51B9" w:rsidRPr="00233788" w:rsidRDefault="000A51B9">
      <w:pPr>
        <w:pStyle w:val="ListParagraph"/>
        <w:numPr>
          <w:ilvl w:val="0"/>
          <w:numId w:val="16"/>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2F96A4DC"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przyszłorocznej subwencji będzie wynikała z wartości subwencji wyliczonej dla roku obecnego. Natomiast w okresie przejściowym lat 2019</w:t>
      </w:r>
      <w:r w:rsidR="00464783">
        <w:t>–</w:t>
      </w:r>
      <w:r w:rsidRPr="00233788">
        <w:t>2023 zaproponowano</w:t>
      </w:r>
      <w:r w:rsidR="00464783">
        <w:t>,</w:t>
      </w:r>
      <w:r w:rsidRPr="00233788">
        <w:t xml:space="preserve"> by co roku wartości stałej przeniesienia zmniejszały się</w:t>
      </w:r>
      <w:r w:rsidR="00464783">
        <w:t>,</w:t>
      </w:r>
      <w:r w:rsidRPr="00233788">
        <w:t xml:space="preserve">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77E13223" w:rsidR="000A51B9" w:rsidRPr="00233788" w:rsidRDefault="000A51B9" w:rsidP="000A51B9">
      <w:r w:rsidRPr="00233788">
        <w:t>Opisane powyżej zmiany w regułach finansowania zdają się wspierać deklarowany kierunek reformy szkolnictwa wyższego w Polsce</w:t>
      </w:r>
      <w:r w:rsidR="00464783">
        <w:t>,</w:t>
      </w:r>
      <w:r w:rsidRPr="00233788">
        <w:t xml:space="preserv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w:t>
      </w:r>
      <w:r w:rsidRPr="00233788">
        <w:lastRenderedPageBreak/>
        <w:t xml:space="preserve">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F2350D" w:rsidRPr="00233788">
        <w:t>Załącznik 1 – Lista głównych zmian wprowadzonych w ramach Konstytucji dla Nauki</w:t>
      </w:r>
      <w:r w:rsidRPr="00233788">
        <w:fldChar w:fldCharType="end"/>
      </w:r>
      <w:r w:rsidRPr="00233788">
        <w:t xml:space="preserve">). Opis wybranych kierunków zmian wraz z analizą celu ich wprowadzania zawiera </w:t>
      </w:r>
      <w:r w:rsidR="00345BF3" w:rsidRPr="00233788">
        <w:t>Tabela</w:t>
      </w:r>
      <w:r w:rsidR="00345BF3">
        <w:t> </w:t>
      </w:r>
      <w:r w:rsidR="000D7BBA">
        <w:t>6</w:t>
      </w:r>
      <w:r w:rsidRPr="00233788">
        <w:t>.</w:t>
      </w:r>
    </w:p>
    <w:p w14:paraId="45608498" w14:textId="7F071CEC" w:rsidR="000A51B9" w:rsidRPr="00233788" w:rsidRDefault="000A51B9" w:rsidP="000A51B9">
      <w:pPr>
        <w:pStyle w:val="Tytutabeli"/>
      </w:pPr>
      <w:bookmarkStart w:id="303" w:name="_Ref134896787"/>
      <w:bookmarkStart w:id="304" w:name="_Ref134896759"/>
      <w:bookmarkStart w:id="305" w:name="_Toc169134729"/>
      <w:r w:rsidRPr="00233788">
        <w:t xml:space="preserve">Tabela </w:t>
      </w:r>
      <w:fldSimple w:instr=" SEQ Tabela \* ARABIC ">
        <w:r w:rsidR="00F2350D">
          <w:rPr>
            <w:noProof/>
          </w:rPr>
          <w:t>6</w:t>
        </w:r>
      </w:fldSimple>
      <w:bookmarkEnd w:id="303"/>
      <w:r w:rsidR="00993B1A">
        <w:rPr>
          <w:noProof/>
        </w:rPr>
        <w:t>.</w:t>
      </w:r>
      <w:r w:rsidRPr="00233788">
        <w:t xml:space="preserve"> Wybrane kierunki zmian pozafinansowych wprowadzanych wraz z Ustawą 2.0</w:t>
      </w:r>
      <w:bookmarkEnd w:id="304"/>
      <w:bookmarkEnd w:id="305"/>
    </w:p>
    <w:tbl>
      <w:tblPr>
        <w:tblStyle w:val="TableGrid"/>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3263A8F2" w:rsidR="000A51B9" w:rsidRPr="00233788" w:rsidRDefault="000A51B9" w:rsidP="000A51B9">
      <w:r w:rsidRPr="00233788">
        <w:t>Analizując cele reformy</w:t>
      </w:r>
      <w:r w:rsidR="00464783">
        <w:t>,</w:t>
      </w:r>
      <w:r w:rsidRPr="00233788">
        <w:t xml:space="preserve">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ListParagraph"/>
        <w:numPr>
          <w:ilvl w:val="0"/>
          <w:numId w:val="19"/>
        </w:numPr>
        <w:spacing w:before="0" w:line="300" w:lineRule="auto"/>
        <w:ind w:left="352" w:hanging="284"/>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ListParagraph"/>
        <w:numPr>
          <w:ilvl w:val="0"/>
          <w:numId w:val="19"/>
        </w:numPr>
        <w:spacing w:before="0" w:line="300" w:lineRule="auto"/>
        <w:ind w:left="352" w:hanging="284"/>
      </w:pPr>
      <w:r w:rsidRPr="00233788">
        <w:t xml:space="preserve">docenienia odpowiedzialności naukowców za rzetelność i poziom badań oraz za wychowanie młodego pokolenia, </w:t>
      </w:r>
    </w:p>
    <w:p w14:paraId="2AAF9E55" w14:textId="323C6289" w:rsidR="000A51B9" w:rsidRPr="00233788" w:rsidRDefault="000A51B9">
      <w:pPr>
        <w:pStyle w:val="ListParagraph"/>
        <w:numPr>
          <w:ilvl w:val="0"/>
          <w:numId w:val="19"/>
        </w:numPr>
        <w:spacing w:before="0" w:line="300" w:lineRule="auto"/>
        <w:ind w:left="352" w:hanging="284"/>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07CCF37C" w:rsidR="000A51B9" w:rsidRPr="00233788" w:rsidRDefault="000A51B9" w:rsidP="000A51B9">
      <w:r w:rsidRPr="00233788">
        <w:t xml:space="preserve">Cele zmian reformy zidentyfikowane na podstawie opisu zmian przedstawionego w </w:t>
      </w:r>
      <w:r w:rsidR="00EE53A4" w:rsidRPr="00233788">
        <w:t>Tabeli</w:t>
      </w:r>
      <w:r w:rsidR="00755538">
        <w:t> </w:t>
      </w:r>
      <w:r w:rsidR="00EE53A4">
        <w:t>6</w:t>
      </w:r>
      <w:r w:rsidRPr="00233788">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w:t>
      </w:r>
      <w:r w:rsidR="00755538">
        <w:t> </w:t>
      </w:r>
      <w:r w:rsidRPr="00233788">
        <w:t xml:space="preserve">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xml:space="preserve">, </w:t>
      </w:r>
      <w:r w:rsidRPr="00233788">
        <w:lastRenderedPageBreak/>
        <w:t>a</w:t>
      </w:r>
      <w:r w:rsidR="00755538">
        <w:t> </w:t>
      </w:r>
      <w:r w:rsidRPr="00233788">
        <w:t>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BD9D674" w:rsidR="000E05F1" w:rsidRDefault="000A51B9" w:rsidP="000A51B9">
      <w:r w:rsidRPr="00233788">
        <w:t>Podsumowując zmiany dla uczelni wynikające z Konstytucji dla Nauki</w:t>
      </w:r>
      <w:r w:rsidR="00464783">
        <w:t>,</w:t>
      </w:r>
      <w:r w:rsidRPr="00233788">
        <w:t xml:space="preserve">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 xml:space="preserve">tym można je określić jako zmiany drugiego rodzaju, a zatem dające szanse na przełamanie istniejącego status quo. Z drugiej strony zastosowano pewnego </w:t>
      </w:r>
      <w:r w:rsidR="00F60580">
        <w:t xml:space="preserve">rodzaju </w:t>
      </w:r>
      <w:r w:rsidRPr="00233788">
        <w:t>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 xml:space="preserve">tak stosunkowo długim okresie zostaną one nieco złagodzone, co mogłoby prowadzić do ograniczenia oczekiwanych korzyści ze zmian. </w:t>
      </w:r>
      <w:r w:rsidR="00F60580">
        <w:t>Takie podejście jednak wydaje się konieczne</w:t>
      </w:r>
      <w:r w:rsidRPr="00233788">
        <w:t xml:space="preserve"> </w:t>
      </w:r>
      <w:r w:rsidR="00F60580">
        <w:t xml:space="preserve">ze względu na złożony </w:t>
      </w:r>
      <w:r w:rsidRPr="00233788">
        <w:t>proces przygotowania i</w:t>
      </w:r>
      <w:r w:rsidR="00F60580">
        <w:t xml:space="preserve"> konieczność </w:t>
      </w:r>
      <w:r w:rsidRPr="00233788">
        <w:t>zaangażowani</w:t>
      </w:r>
      <w:r w:rsidR="00F60580">
        <w:t>a</w:t>
      </w:r>
      <w:r w:rsidRPr="00233788">
        <w:t xml:space="preserve"> wielu </w:t>
      </w:r>
      <w:r w:rsidR="008C7169">
        <w:t>grup (zainteresowanych)</w:t>
      </w:r>
      <w:r w:rsidRPr="00233788">
        <w:t xml:space="preserve"> w konsultacje</w:t>
      </w:r>
      <w:r w:rsidR="00F60580">
        <w:t>.</w:t>
      </w:r>
      <w:r w:rsidRPr="00233788">
        <w:t xml:space="preserve"> </w:t>
      </w:r>
      <w:r w:rsidR="00F60580">
        <w:t>Na początku wydawało się, że</w:t>
      </w:r>
      <w:r w:rsidRPr="00233788">
        <w:t xml:space="preserve"> dość silne umocowanie prawne wdrożonych zmian daj</w:t>
      </w:r>
      <w:r w:rsidR="00F60580">
        <w:t>e</w:t>
      </w:r>
      <w:r w:rsidRPr="00233788">
        <w:t xml:space="preserve"> nadzieję na trwałość i tym razem realną poprawę pozycji polskich uniwersytetów na arenie międzynarodowej. </w:t>
      </w:r>
      <w:r w:rsidR="00F60580">
        <w:t xml:space="preserve">Jednak po kilku latach wdrażania oraz pewnych dostosowaniach okazało się, że nie uniknięto w praktyce istotnych negatywnie ocenianych zjawisk. </w:t>
      </w:r>
      <w:r w:rsidR="00373A69">
        <w:t>Pojawiające się głosy krytyki dotyczą zarówno pewnych założeń kierunku reformy</w:t>
      </w:r>
      <w:r w:rsidR="00464783">
        <w:t>,</w:t>
      </w:r>
      <w:r w:rsidR="00373A69">
        <w:t xml:space="preserve"> mając</w:t>
      </w:r>
      <w:r w:rsidR="00464783">
        <w:t>ych</w:t>
      </w:r>
      <w:r w:rsidR="00373A69">
        <w:t xml:space="preserve"> na celu doprowadzenie do elitarności studiowania</w:t>
      </w:r>
      <w:r w:rsidR="00464783">
        <w:t>,</w:t>
      </w:r>
      <w:r w:rsidR="00007B11">
        <w:t xml:space="preserve"> podążając za argumentem inspiratorów reformy, że „rozwijają się tylko te państwa, które mają silne elity” </w:t>
      </w:r>
      <w:r w:rsidR="00007B11">
        <w:fldChar w:fldCharType="begin" w:fldLock="1"/>
      </w:r>
      <w:r w:rsidR="00007B11">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dobrobytu","type":"chapter"},"locator":"147","uris":["http://www.mendeley.com/documents/?uuid=8ff8e280-9f75-43a8-aa32-0ed5929b4f38"]}],"mendeley":{"formattedCitation":"(Kulas, 2020, s. 147)","plainTextFormattedCitation":"(Kulas, 2020, s. 147)","previouslyFormattedCitation":"(Kulas, 2020, s. 147)"},"properties":{"noteIndex":0},"schema":"https://github.com/citation-style-language/schema/raw/master/csl-citation.json"}</w:instrText>
      </w:r>
      <w:r w:rsidR="00007B11">
        <w:fldChar w:fldCharType="separate"/>
      </w:r>
      <w:r w:rsidR="00007B11" w:rsidRPr="00007B11">
        <w:rPr>
          <w:noProof/>
        </w:rPr>
        <w:t>(Kulas, 2020, s. 147)</w:t>
      </w:r>
      <w:r w:rsidR="00007B11">
        <w:fldChar w:fldCharType="end"/>
      </w:r>
      <w:r w:rsidR="00007B11">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fldChar w:fldCharType="begin" w:fldLock="1"/>
      </w:r>
      <w:r w:rsidR="00BF7D63">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prefix":"por.","uris":["http://www.mendeley.com/documents/?uuid=8ff8e280-9f75-43a8-aa32-0ed5929b4f38"]},{"id":"ITEM-2","itemData":{"author":[{"dropping-particle":"","family":"Zybała","given":"Andrzej","non-dropping-particle":"","parse-names":false,"suffix":""},{"dropping-particle":"","family":"Chrostowski","given":"Aleksander","non-dropping-particle":"","parse-names":false,"suffix":""},{"dropping-particle":"","family":"Lewicki","given":"Jacek","non-dropping-particle":"","parse-names":false,"suffix":""},{"dropping-particle":"","family":"Dziedziczak-Foltyn","given":"Agnieszka","non-dropping-particle":"","parse-names":false,"suffix":""},{"dropping-particle":"","family":"Antonowicz","given":"Dominik","non-dropping-particle":"","parse-names":false,"suffix":""}],"container-title":"Studia z Polityki Publicznej/Public Policy Studies","id":"ITEM-2","issue":"1","issued":{"date-parts":[["2019"]]},"page":"109-144","publisher":"POL","title":"Dyskusja redakcyjna: Reformy w szkolnictwie wyższym","type":"article-journal","volume":"6"},"uris":["http://www.mendeley.com/documents/?uuid=753697b5-add0-4390-a666-a63d5ad26cd4"]}],"mendeley":{"formattedCitation":"(por. Kulas, 2020; Zybała i in., 2019)","plainTextFormattedCitation":"(por. Kulas, 2020; Zybała i in., 2019)","previouslyFormattedCitation":"(por. Kulas, 2020; Zybała i in., 2019)"},"properties":{"noteIndex":0},"schema":"https://github.com/citation-style-language/schema/raw/master/csl-citation.json"}</w:instrText>
      </w:r>
      <w:r w:rsidR="00007B11">
        <w:fldChar w:fldCharType="separate"/>
      </w:r>
      <w:r w:rsidR="00007B11" w:rsidRPr="00007B11">
        <w:rPr>
          <w:noProof/>
        </w:rPr>
        <w:t>(por. Kulas, 2020; Zybała i in., 2019)</w:t>
      </w:r>
      <w:r w:rsidR="00007B11">
        <w:fldChar w:fldCharType="end"/>
      </w:r>
      <w:r w:rsidR="00007B11">
        <w:t>.</w:t>
      </w:r>
      <w:r w:rsidR="003B78D1">
        <w:t xml:space="preserve"> Jednak znacznie liczniejsze są głosy krytyczne dotyczące wypaczenia początkowych idei reformy. </w:t>
      </w:r>
      <w:r w:rsidR="00F60580">
        <w:t>Otóż</w:t>
      </w:r>
      <w:r w:rsidR="00464783">
        <w:t>,</w:t>
      </w:r>
      <w:r w:rsidR="00F60580">
        <w:t xml:space="preserve"> starając się poprzez nowe regulacje wzmocnić zaangażowanie naukowców w</w:t>
      </w:r>
      <w:r w:rsidR="00755538">
        <w:t> </w:t>
      </w:r>
      <w:r w:rsidR="00F60580">
        <w:t>wartościowe w skali świata badania naukowe</w:t>
      </w:r>
      <w:r w:rsidR="00464783">
        <w:t>,</w:t>
      </w:r>
      <w:r w:rsidR="00F60580">
        <w:t xml:space="preserve"> doprowadzono</w:t>
      </w:r>
      <w:r w:rsidR="00373A69">
        <w:t xml:space="preserve"> w praktyce</w:t>
      </w:r>
      <w:r w:rsidR="00F60580">
        <w:t xml:space="preserve"> do osłabienia roli dydaktyki </w:t>
      </w:r>
      <w:r w:rsidR="00373A69">
        <w:fldChar w:fldCharType="begin" w:fldLock="1"/>
      </w:r>
      <w:r w:rsidR="00373A69">
        <w:instrText>ADDIN CSL_CITATION {"citationItems":[{"id":"ITEM-1","itemData":{"author":[{"dropping-particle":"","family":"Wawak","given":"Tadeusz","non-dropping-particle":"","parse-names":false,"suffix":""}],"container-title":"Biuletyn PTE","id":"ITEM-1","issue":"99","issued":{"date-parts":[["2022"]]},"title":"Ocena reformy szkolnictwa wyższego","type":"article-journal","volume":"4"},"prefix":"por.","uris":["http://www.mendeley.com/documents/?uuid=028055f5-e61d-4117-89b6-e606fecb6ca7"]}],"mendeley":{"formattedCitation":"(por. Wawak, 2022)","plainTextFormattedCitation":"(por. Wawak, 2022)","previouslyFormattedCitation":"(por. Wawak, 2022)"},"properties":{"noteIndex":0},"schema":"https://github.com/citation-style-language/schema/raw/master/csl-citation.json"}</w:instrText>
      </w:r>
      <w:r w:rsidR="00373A69">
        <w:fldChar w:fldCharType="separate"/>
      </w:r>
      <w:r w:rsidR="00373A69" w:rsidRPr="00373A69">
        <w:rPr>
          <w:noProof/>
        </w:rPr>
        <w:t>(por. Wawak, 2022)</w:t>
      </w:r>
      <w:r w:rsidR="00373A69">
        <w:fldChar w:fldCharType="end"/>
      </w:r>
      <w:r w:rsidR="00373A69">
        <w:t xml:space="preserve">. Ponadto bardzo dojmujący problem tzw. </w:t>
      </w:r>
      <w:proofErr w:type="spellStart"/>
      <w:r w:rsidR="00373A69" w:rsidRPr="00373A69">
        <w:rPr>
          <w:i/>
          <w:iCs/>
        </w:rPr>
        <w:t>punktozy</w:t>
      </w:r>
      <w:proofErr w:type="spellEnd"/>
      <w:r w:rsidR="00373A69">
        <w:t xml:space="preserve"> </w:t>
      </w:r>
      <w:r w:rsidR="00373A69">
        <w:fldChar w:fldCharType="begin" w:fldLock="1"/>
      </w:r>
      <w:r w:rsidR="00373A69">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akademickiej","type":"article-journal"},"locator":"208","uris":["http://www.mendeley.com/documents/?uuid=7a676352-b2c8-4028-9f7d-d5d0ab66fbab"]}],"mendeley":{"formattedCitation":"(Kulikowski &amp; Antipow, 2023, s. 208)","plainTextFormattedCitation":"(Kulikowski &amp; Antipow, 2023, s. 208)","previouslyFormattedCitation":"(Kulikowski &amp; Antipow, 2023, s. 208)"},"properties":{"noteIndex":0},"schema":"https://github.com/citation-style-language/schema/raw/master/csl-citation.json"}</w:instrText>
      </w:r>
      <w:r w:rsidR="00373A69">
        <w:fldChar w:fldCharType="separate"/>
      </w:r>
      <w:r w:rsidR="00373A69" w:rsidRPr="00373A69">
        <w:rPr>
          <w:noProof/>
        </w:rPr>
        <w:t>(Kulikowski &amp; Antipow, 2023, s. 208)</w:t>
      </w:r>
      <w:r w:rsidR="00373A69">
        <w:fldChar w:fldCharType="end"/>
      </w:r>
      <w:r w:rsidR="00373A69">
        <w:t xml:space="preserve"> nie został przezwyciężony dzięki zmianom w punktacji czasopism i ograniczeniom kwalifikacji artykułów do oceny, ale zmienił swoją formę w tzw. </w:t>
      </w:r>
      <w:proofErr w:type="spellStart"/>
      <w:r w:rsidR="00373A69" w:rsidRPr="00373A69">
        <w:rPr>
          <w:i/>
          <w:iCs/>
        </w:rPr>
        <w:t>slotozę</w:t>
      </w:r>
      <w:proofErr w:type="spellEnd"/>
      <w:r w:rsidR="00373A69">
        <w:t xml:space="preserve"> </w:t>
      </w:r>
      <w:r w:rsidR="00373A69">
        <w:fldChar w:fldCharType="begin" w:fldLock="1"/>
      </w:r>
      <w:r w:rsidR="00007B11">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akademickiej","type":"article-journal"},"locator":"213","uris":["http://www.mendeley.com/documents/?uuid=7a676352-b2c8-4028-9f7d-d5d0ab66fbab"]}],"mendeley":{"formattedCitation":"(Kulikowski &amp; Antipow, 2023, s. 213)","plainTextFormattedCitation":"(Kulikowski &amp; Antipow, 2023, s. 213)","previouslyFormattedCitation":"(Kulikowski &amp; Antipow, 2023, s. 213)"},"properties":{"noteIndex":0},"schema":"https://github.com/citation-style-language/schema/raw/master/csl-citation.json"}</w:instrText>
      </w:r>
      <w:r w:rsidR="00373A69">
        <w:fldChar w:fldCharType="separate"/>
      </w:r>
      <w:r w:rsidR="00373A69" w:rsidRPr="00373A69">
        <w:rPr>
          <w:noProof/>
        </w:rPr>
        <w:t>(Kulikowski &amp; Antipow, 2023, s. 213)</w:t>
      </w:r>
      <w:r w:rsidR="00373A69">
        <w:fldChar w:fldCharType="end"/>
      </w:r>
      <w:r w:rsidR="00373A69">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t>Ponadto w ramach zmian reguł utworzono Radę Doskonałości Naukowej (RDN), która ma wpływ przede wszystkim na postępowania habilitacyjne oraz profesorskie, a także</w:t>
      </w:r>
      <w:r w:rsidR="00464783">
        <w:t xml:space="preserve"> – </w:t>
      </w:r>
      <w:r w:rsidR="003B78D1">
        <w:t xml:space="preserve">pośrednio, na doktorskie. Ponadto RDN „zgłasza kandydatów na członków międzynarodowego zespołu ekspertów oceniających wnioski składane przez uczelnie w ramach programu </w:t>
      </w:r>
      <w:r w:rsidR="003B78D1" w:rsidRPr="003B78D1">
        <w:rPr>
          <w:i/>
          <w:iCs/>
        </w:rPr>
        <w:t>Inicjatywa doskonałości – uczelnia badawcza</w:t>
      </w:r>
      <w:r w:rsidR="003B78D1">
        <w:t>”</w:t>
      </w:r>
      <w:r w:rsidR="00BF7D63">
        <w:t xml:space="preserve"> </w:t>
      </w:r>
      <w:r w:rsidR="00BF7D63">
        <w:fldChar w:fldCharType="begin" w:fldLock="1"/>
      </w:r>
      <w:r w:rsidR="00D92A7F">
        <w:instrText>ADDIN CSL_CITATION {"citationItems":[{"id":"ITEM-1","itemData":{"URL":"https://www.rdn.gov.pl/o-rdn.html","author":[{"dropping-particle":"","family":"Woźniak","given":"Artur","non-dropping-particle":"","parse-names":false,"suffix":""}],"container-title":"Rada Doskonałości Naukowej","id":"ITEM-1","issued":{"date-parts":[["2019"]]},"title":"O RDN","type":"webpage"},"uris":["http://www.mendeley.com/documents/?uuid=84a508a1-8dea-4a10-bcca-4811555bf2ec"]}],"mendeley":{"formattedCitation":"(Woźniak, 2019)","plainTextFormattedCitation":"(Woźniak, 2019)","previouslyFormattedCitation":"(Woźniak, 2019)"},"properties":{"noteIndex":0},"schema":"https://github.com/citation-style-language/schema/raw/master/csl-citation.json"}</w:instrText>
      </w:r>
      <w:r w:rsidR="00BF7D63">
        <w:fldChar w:fldCharType="separate"/>
      </w:r>
      <w:r w:rsidR="00BF7D63" w:rsidRPr="00BF7D63">
        <w:rPr>
          <w:noProof/>
        </w:rPr>
        <w:t>(Woźniak, 2019)</w:t>
      </w:r>
      <w:r w:rsidR="00BF7D63">
        <w:fldChar w:fldCharType="end"/>
      </w:r>
      <w:r w:rsidR="00BF7D63">
        <w:t xml:space="preserve">. Wydaje się, że kumulacja tak kluczowych kompetencji dla procesów oceny uczelni i wpływu na </w:t>
      </w:r>
      <w:r w:rsidR="00D92A7F">
        <w:t>przyznawanie tytułów i stopni nau</w:t>
      </w:r>
      <w:r w:rsidR="00D92A7F">
        <w:lastRenderedPageBreak/>
        <w:t>kowych powoduje znaczą kumulację władzy w ramach jednego organu, co może prowadzić do negatywnych zjawisk, szczególnie wobec ujawnienia się braku precyzji obowiązującego prawa w zakresie praktycznych szczegółów działań i trybu niektórych podejmowanych decyzji, prowadzącego do wątpliwości w</w:t>
      </w:r>
      <w:r w:rsidR="00755538">
        <w:t> </w:t>
      </w:r>
      <w:r w:rsidR="00D92A7F">
        <w:t xml:space="preserve">zakresie spełnienia zasady pewności prawa </w:t>
      </w:r>
      <w:r w:rsidR="00D92A7F">
        <w:fldChar w:fldCharType="begin" w:fldLock="1"/>
      </w:r>
      <w:r w:rsidR="00FA797F">
        <w:instrText>ADDIN CSL_CITATION {"citationItems":[{"id":"ITEM-1","itemData":{"DOI":"10.13166/jms/150470","ISSN":"1734-2031","author":[{"dropping-particle":"","family":"Woźniak","given":"Artur","non-dropping-particle":"","parse-names":false,"suffix":""}],"container-title":"Journal of Modern Science","id":"ITEM-1","issue":"1","issued":{"date-parts":[["2022"]]},"page":"183-205","title":"Charakter prawny rozstrzygnięć nadzorczych Rady Doskonałości Naukowej","type":"article-journal","volume":"48"},"prefix":"por.","uris":["http://www.mendeley.com/documents/?uuid=5a9ca685-9e8a-4b0e-9d3d-4ea62d7c627a"]}],"mendeley":{"formattedCitation":"(por. Woźniak, 2022)","plainTextFormattedCitation":"(por. Woźniak, 2022)","previouslyFormattedCitation":"(por. Woźniak, 2022)"},"properties":{"noteIndex":0},"schema":"https://github.com/citation-style-language/schema/raw/master/csl-citation.json"}</w:instrText>
      </w:r>
      <w:r w:rsidR="00D92A7F">
        <w:fldChar w:fldCharType="separate"/>
      </w:r>
      <w:r w:rsidR="00D92A7F" w:rsidRPr="00D92A7F">
        <w:rPr>
          <w:noProof/>
        </w:rPr>
        <w:t>(por. Woźniak, 2022)</w:t>
      </w:r>
      <w:r w:rsidR="00D92A7F">
        <w:fldChar w:fldCharType="end"/>
      </w:r>
      <w:r w:rsidR="00D92A7F">
        <w:t>. Niemniej wyzwań</w:t>
      </w:r>
      <w:r w:rsidR="00464783">
        <w:t>,</w:t>
      </w:r>
      <w:r w:rsidR="00D92A7F">
        <w:t xml:space="preserve"> jakie stoją przed polskimi uczelniami oraz uczonymi</w:t>
      </w:r>
      <w:r w:rsidR="00464783">
        <w:t>,</w:t>
      </w:r>
      <w:r w:rsidR="00D92A7F">
        <w:t xml:space="preserve"> jest znacznie więcej. </w:t>
      </w:r>
      <w:r w:rsidRPr="00233788">
        <w:t xml:space="preserve">By lepiej zrozumieć </w:t>
      </w:r>
      <w:r w:rsidR="00D92A7F">
        <w:t xml:space="preserve">ich </w:t>
      </w:r>
      <w:r w:rsidRPr="00233788">
        <w:t>skalę oraz przyczyny</w:t>
      </w:r>
      <w:r>
        <w:t>,</w:t>
      </w:r>
      <w:r w:rsidRPr="00233788">
        <w:t xml:space="preserve"> warto przeanalizować najistotniejsze uwarunkowania funkcjonowania uczelni w Polsce, które zostały przedstawione w kolejnym </w:t>
      </w:r>
      <w:r w:rsidR="0049362A">
        <w:t>pod</w:t>
      </w:r>
      <w:r w:rsidRPr="00233788">
        <w:t>rozdziale (</w:t>
      </w:r>
      <w:r w:rsidRPr="00233788">
        <w:fldChar w:fldCharType="begin"/>
      </w:r>
      <w:r w:rsidRPr="00233788">
        <w:instrText xml:space="preserve"> REF _Ref66874449 \r \h </w:instrText>
      </w:r>
      <w:r w:rsidRPr="00233788">
        <w:fldChar w:fldCharType="separate"/>
      </w:r>
      <w:r w:rsidR="00F2350D">
        <w:t>1.1.3</w:t>
      </w:r>
      <w:r w:rsidRPr="00233788">
        <w:fldChar w:fldCharType="end"/>
      </w:r>
      <w:r w:rsidRPr="00233788">
        <w:t>).</w:t>
      </w:r>
    </w:p>
    <w:p w14:paraId="0A1EDAC6" w14:textId="18820751" w:rsidR="004D3095" w:rsidRPr="00233788" w:rsidRDefault="004D3095" w:rsidP="00107ECD">
      <w:pPr>
        <w:pStyle w:val="Heading3"/>
      </w:pPr>
      <w:bookmarkStart w:id="306" w:name="_Ref66874449"/>
      <w:bookmarkStart w:id="307" w:name="_Toc164801001"/>
      <w:bookmarkStart w:id="308" w:name="_Toc168903265"/>
      <w:bookmarkStart w:id="309" w:name="_Toc169134073"/>
      <w:r w:rsidRPr="00233788">
        <w:t>Uwarunkowania funkcjonowania uczelni w Polsce</w:t>
      </w:r>
      <w:bookmarkEnd w:id="306"/>
      <w:bookmarkEnd w:id="307"/>
      <w:bookmarkEnd w:id="308"/>
      <w:bookmarkEnd w:id="309"/>
    </w:p>
    <w:p w14:paraId="0DBFD87F" w14:textId="74C500F5"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w:t>
      </w:r>
      <w:r w:rsidR="00464783">
        <w:t>y</w:t>
      </w:r>
      <w:r w:rsidRPr="00233788">
        <w:t xml:space="preserve"> Środkowej po</w:t>
      </w:r>
      <w:r w:rsidR="00464783">
        <w:t xml:space="preserve"> </w:t>
      </w:r>
      <w:r w:rsidRPr="00233788">
        <w:t xml:space="preserve">upadku komunizmu popyt na usługi uczelni był niezwykle duży. Jedną z przyczyn tego zjawiska jest wysoka premia płacowa za wykształcenie. </w:t>
      </w:r>
    </w:p>
    <w:p w14:paraId="3A607DE2" w14:textId="699F1258" w:rsidR="004C7B5D" w:rsidRPr="004C7B5D" w:rsidRDefault="00096852" w:rsidP="004C7B5D">
      <w:pPr>
        <w:pStyle w:val="Rysunek"/>
      </w:pPr>
      <w:r>
        <w:rPr>
          <w:noProof/>
        </w:rPr>
        <w:drawing>
          <wp:inline distT="0" distB="0" distL="0" distR="0" wp14:anchorId="57A2246B" wp14:editId="06842DF9">
            <wp:extent cx="5760720" cy="3615690"/>
            <wp:effectExtent l="0" t="0" r="0" b="0"/>
            <wp:docPr id="9767185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615690"/>
                    </a:xfrm>
                    <a:prstGeom prst="rect">
                      <a:avLst/>
                    </a:prstGeom>
                    <a:noFill/>
                    <a:ln>
                      <a:noFill/>
                    </a:ln>
                  </pic:spPr>
                </pic:pic>
              </a:graphicData>
            </a:graphic>
          </wp:inline>
        </w:drawing>
      </w:r>
    </w:p>
    <w:p w14:paraId="44012320" w14:textId="41FE3642" w:rsidR="00BF2CD2" w:rsidRPr="00233788" w:rsidRDefault="00BF2CD2" w:rsidP="00BF2CD2">
      <w:pPr>
        <w:pStyle w:val="Tytutabeli"/>
      </w:pPr>
      <w:bookmarkStart w:id="310" w:name="_Ref134899516"/>
      <w:bookmarkStart w:id="311" w:name="_Ref134899508"/>
      <w:bookmarkStart w:id="312" w:name="_Ref134899531"/>
      <w:bookmarkStart w:id="313" w:name="_Ref139740994"/>
      <w:bookmarkStart w:id="314" w:name="_Ref139741134"/>
      <w:bookmarkStart w:id="315" w:name="_Toc169134675"/>
      <w:r w:rsidRPr="00233788">
        <w:t xml:space="preserve">Rysunek </w:t>
      </w:r>
      <w:fldSimple w:instr=" SEQ Rysunek \* ARABIC ">
        <w:r w:rsidR="00F2350D">
          <w:rPr>
            <w:noProof/>
          </w:rPr>
          <w:t>4</w:t>
        </w:r>
      </w:fldSimple>
      <w:bookmarkEnd w:id="310"/>
      <w:r w:rsidR="0036301D">
        <w:rPr>
          <w:noProof/>
        </w:rPr>
        <w:t>.</w:t>
      </w:r>
      <w:r w:rsidRPr="00233788">
        <w:t xml:space="preserve"> Tendencje zmian na rynku edukacji wyższej w Polsce po roku 1989</w:t>
      </w:r>
      <w:bookmarkEnd w:id="311"/>
      <w:bookmarkEnd w:id="312"/>
      <w:bookmarkEnd w:id="313"/>
      <w:bookmarkEnd w:id="314"/>
      <w:bookmarkEnd w:id="315"/>
    </w:p>
    <w:p w14:paraId="7AAD65FA" w14:textId="77777777" w:rsidR="00BF2CD2" w:rsidRPr="00D95B07" w:rsidRDefault="00BF2CD2" w:rsidP="007770AA">
      <w:pPr>
        <w:pStyle w:val="rdo"/>
        <w:rPr>
          <w:lang w:val="pl-PL"/>
        </w:rPr>
      </w:pPr>
      <w:r w:rsidRPr="00D95B07">
        <w:rPr>
          <w:lang w:val="pl-PL"/>
        </w:rP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692E227A" w14:textId="518157B6" w:rsidR="00BF2CD2" w:rsidRPr="00D95B07" w:rsidRDefault="00BF2CD2" w:rsidP="007770AA">
      <w:pPr>
        <w:pStyle w:val="rdo"/>
        <w:rPr>
          <w:lang w:val="pl-PL"/>
        </w:rPr>
      </w:pPr>
      <w:r w:rsidRPr="00D95B07">
        <w:rPr>
          <w:lang w:val="pl-PL"/>
        </w:rPr>
        <w:lastRenderedPageBreak/>
        <w:t xml:space="preserve">Źródło: opracowanie własne na podstawie </w:t>
      </w:r>
      <w:r w:rsidRPr="00233788">
        <w:fldChar w:fldCharType="begin" w:fldLock="1"/>
      </w:r>
      <w:r w:rsidR="0027624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2020b;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61F5519D" w:rsidR="00BF2CD2" w:rsidRPr="00233788" w:rsidRDefault="00E36545" w:rsidP="00E36545">
      <w:r w:rsidRPr="00233788">
        <w:t>Zgodnie z badaniami OECD premia płacowa za wyższe wykształcenie w krajach Europy Środkowej jest wysoka i raczej rosnąca, podczas gdy w</w:t>
      </w:r>
      <w:r>
        <w:t> </w:t>
      </w:r>
      <w:r w:rsidRPr="00233788">
        <w:t>krajach, gdzie ekspansja edukacyjna zaczęła się znaczenie wcześniej</w:t>
      </w:r>
      <w:r w:rsidR="00464783">
        <w:t xml:space="preserve"> </w:t>
      </w:r>
      <w:r w:rsidR="00464783" w:rsidRPr="00233788">
        <w:t>(np. kraje nordyckie)</w:t>
      </w:r>
      <w:r>
        <w:t>,</w:t>
      </w:r>
      <w:r w:rsidRPr="00233788">
        <w:t xml:space="preserve"> jest znaczni</w:t>
      </w:r>
      <w:r>
        <w:t>e</w:t>
      </w:r>
      <w:r w:rsidRPr="00233788">
        <w:t xml:space="preserve"> niższa oraz stabilna lub te</w:t>
      </w:r>
      <w:r>
        <w:t>ż</w:t>
      </w:r>
      <w:r w:rsidRPr="00233788">
        <w:t xml:space="preserve"> malejąca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921CC1">
        <w:rPr>
          <w:noProof/>
        </w:rPr>
        <w:t>(Kwiek, 2015, s. 88)</w:t>
      </w:r>
      <w:r w:rsidRPr="00233788">
        <w:fldChar w:fldCharType="end"/>
      </w:r>
      <w:r w:rsidRPr="00233788">
        <w:t xml:space="preserve">. Ekspansja systemu z poziomu dostępu elitarnego do masowego i </w:t>
      </w:r>
      <w:r w:rsidR="00520FE4" w:rsidRPr="00233788">
        <w:t xml:space="preserve">powszechnego </w:t>
      </w:r>
      <w:r w:rsidRPr="00233788">
        <w:t xml:space="preserve">w Polsce była nagła i nieskoordynowana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921CC1">
        <w:rPr>
          <w:noProof/>
        </w:rPr>
        <w:t>(Kwiek, 2015, s. 108)</w:t>
      </w:r>
      <w:r w:rsidRPr="00233788">
        <w:fldChar w:fldCharType="end"/>
      </w:r>
      <w:r w:rsidRPr="00233788">
        <w:t xml:space="preserve">. </w:t>
      </w:r>
      <w:r>
        <w:t xml:space="preserve">Przedstawione na </w:t>
      </w:r>
      <w:r w:rsidR="00520FE4">
        <w:t>Rysunku </w:t>
      </w:r>
      <w:r>
        <w:t xml:space="preserve">4 </w:t>
      </w:r>
      <w:r w:rsidR="00BF2CD2" w:rsidRPr="00233788">
        <w:t>liczby studentów oraz liczby osób w wieku 19</w:t>
      </w:r>
      <w:r w:rsidR="00BF2CD2">
        <w:t>–</w:t>
      </w:r>
      <w:r w:rsidR="00BF2CD2" w:rsidRPr="00233788">
        <w:t>24 lat w Polsce w wybranych latach po przemianie ustrojowej roku 1989</w:t>
      </w:r>
      <w:r>
        <w:t xml:space="preserve"> ukazują skalę dynamiki zmian na rynku edukacji wyższej w Polsce</w:t>
      </w:r>
      <w:r w:rsidR="00BF2CD2" w:rsidRPr="00233788">
        <w:t xml:space="preserve">. </w:t>
      </w:r>
      <w:r>
        <w:t xml:space="preserve">W celu ukazania bardziej szczegółowych aspektów tych zmian </w:t>
      </w:r>
      <w:r w:rsidR="00BF2CD2" w:rsidRPr="00233788">
        <w:t>przedstawiono</w:t>
      </w:r>
      <w:r>
        <w:t xml:space="preserve"> </w:t>
      </w:r>
      <w:r w:rsidR="00BF2CD2" w:rsidRPr="00233788">
        <w:t xml:space="preserve">wartości współczynników </w:t>
      </w:r>
      <w:proofErr w:type="spellStart"/>
      <w:r w:rsidR="00BF2CD2" w:rsidRPr="00233788">
        <w:t>skolaryzacji</w:t>
      </w:r>
      <w:proofErr w:type="spellEnd"/>
      <w:r w:rsidR="00BF2CD2" w:rsidRPr="00233788">
        <w:t xml:space="preserve"> brutto i netto publikowane przez GUS</w:t>
      </w:r>
      <w:r w:rsidR="00464783">
        <w:t xml:space="preserve"> (</w:t>
      </w:r>
      <w:r w:rsidR="00464783">
        <w:fldChar w:fldCharType="begin"/>
      </w:r>
      <w:r w:rsidR="00464783">
        <w:instrText xml:space="preserve"> REF _Ref134899516 \h </w:instrText>
      </w:r>
      <w:r w:rsidR="00464783">
        <w:fldChar w:fldCharType="separate"/>
      </w:r>
      <w:r w:rsidR="00F2350D" w:rsidRPr="00233788">
        <w:t xml:space="preserve">Rysunek </w:t>
      </w:r>
      <w:r w:rsidR="00F2350D">
        <w:rPr>
          <w:noProof/>
        </w:rPr>
        <w:t>4</w:t>
      </w:r>
      <w:r w:rsidR="00464783">
        <w:fldChar w:fldCharType="end"/>
      </w:r>
      <w:r w:rsidR="00464783">
        <w:t>)</w:t>
      </w:r>
      <w:r w:rsidR="00BF2CD2" w:rsidRPr="00233788">
        <w:t xml:space="preserve">. Wartość współczynnika </w:t>
      </w:r>
      <w:proofErr w:type="spellStart"/>
      <w:r w:rsidR="00BF2CD2" w:rsidRPr="00233788">
        <w:t>skolaryzacji</w:t>
      </w:r>
      <w:proofErr w:type="spellEnd"/>
      <w:r w:rsidR="00BF2CD2" w:rsidRPr="00233788">
        <w:t xml:space="preserve"> dla roku 2019 została obliczona przez autora na podstawie liczby studentów i liczby ludności w przedziale wiekowym </w:t>
      </w:r>
      <w:commentRangeStart w:id="316"/>
      <w:r w:rsidR="00BF2CD2" w:rsidRPr="00233788">
        <w:t>19</w:t>
      </w:r>
      <w:r w:rsidR="00BF2CD2">
        <w:t>–</w:t>
      </w:r>
      <w:r w:rsidR="00BF2CD2" w:rsidRPr="00233788">
        <w:t>24</w:t>
      </w:r>
      <w:commentRangeEnd w:id="316"/>
      <w:r w:rsidR="00C15C8F">
        <w:rPr>
          <w:rStyle w:val="CommentReference"/>
          <w:rFonts w:ascii="Times New Roman" w:eastAsia="Times New Roman" w:hAnsi="Times New Roman"/>
          <w:szCs w:val="20"/>
          <w:lang w:eastAsia="pl-PL"/>
        </w:rPr>
        <w:commentReference w:id="316"/>
      </w:r>
      <w:r w:rsidR="00BF2CD2" w:rsidRPr="00233788">
        <w:t xml:space="preserve"> lat</w:t>
      </w:r>
      <w:r w:rsidR="00BF2CD2">
        <w:t>,</w:t>
      </w:r>
      <w:r w:rsidR="00BF2CD2" w:rsidRPr="00233788">
        <w:t xml:space="preserve"> </w:t>
      </w:r>
      <w:r w:rsidR="00C15C8F">
        <w:t xml:space="preserve">z danych </w:t>
      </w:r>
      <w:r w:rsidR="00BF2CD2" w:rsidRPr="00233788">
        <w:t>publikowanych przez GUS</w:t>
      </w:r>
      <w:r w:rsidR="00BF2CD2">
        <w:t>.</w:t>
      </w:r>
      <w:r w:rsidR="00BF2CD2" w:rsidRPr="00233788">
        <w:t xml:space="preserve"> </w:t>
      </w:r>
      <w:r w:rsidR="00BF2CD2">
        <w:t>N</w:t>
      </w:r>
      <w:r w:rsidR="00BF2CD2" w:rsidRPr="00233788">
        <w:t xml:space="preserve">ie jest to jednak wartość oficjalnego wskaźnika </w:t>
      </w:r>
      <w:proofErr w:type="spellStart"/>
      <w:r w:rsidR="00BF2CD2" w:rsidRPr="00233788">
        <w:t>skolaryzacji</w:t>
      </w:r>
      <w:proofErr w:type="spellEnd"/>
      <w:r w:rsidR="00BF2CD2" w:rsidRPr="00233788">
        <w:t>, a</w:t>
      </w:r>
      <w:r>
        <w:t> </w:t>
      </w:r>
      <w:r w:rsidR="00BF2CD2" w:rsidRPr="00233788">
        <w:t>zatem może się ona różnić od danych GUS ze względu na rozbieżność w przedziałach czasowych pomiarów uwzględnionych do obliczenia wskaźnika. Ponadto przedstawiono relacj</w:t>
      </w:r>
      <w:r w:rsidR="00BF2CD2">
        <w:t>ę</w:t>
      </w:r>
      <w:r w:rsidR="00BF2CD2" w:rsidRPr="00233788">
        <w:t xml:space="preserve"> wskaźnika </w:t>
      </w:r>
      <w:proofErr w:type="spellStart"/>
      <w:r w:rsidR="00BF2CD2" w:rsidRPr="00233788">
        <w:t>skolaryzacji</w:t>
      </w:r>
      <w:proofErr w:type="spellEnd"/>
      <w:r w:rsidR="00BF2CD2" w:rsidRPr="00233788">
        <w:t xml:space="preserve"> netto do wskaźnika </w:t>
      </w:r>
      <w:proofErr w:type="spellStart"/>
      <w:r w:rsidR="00BF2CD2" w:rsidRPr="00233788">
        <w:t>skolaryzacji</w:t>
      </w:r>
      <w:proofErr w:type="spellEnd"/>
      <w:r w:rsidR="00BF2CD2" w:rsidRPr="00233788">
        <w:t xml:space="preserve"> brutto. Biorąc pod uwagę definicje obu wskaźników</w:t>
      </w:r>
      <w:r w:rsidR="00BF2CD2">
        <w:t>,</w:t>
      </w:r>
      <w:r w:rsidR="00BF2CD2" w:rsidRPr="00233788">
        <w:t xml:space="preserve"> relacja ta odzwierciedla stosunek liczby studentów w wieku 19</w:t>
      </w:r>
      <w:r w:rsidR="00BF2CD2">
        <w:t>–</w:t>
      </w:r>
      <w:r w:rsidR="00BF2CD2" w:rsidRPr="00233788">
        <w:t xml:space="preserve">24 lat do liczby studentów ogółem, a więc </w:t>
      </w:r>
      <w:r>
        <w:t>można na tej podstawie oszacować</w:t>
      </w:r>
      <w:r w:rsidR="00BF2CD2">
        <w:t xml:space="preserve"> </w:t>
      </w:r>
      <w:r w:rsidR="00BF2CD2" w:rsidRPr="00233788">
        <w:t>stopień zainteresowania studiami osób spoza typowego przedziału wiekowego dla studentów. Wartości te w całym okresie analizy utrzymują się na</w:t>
      </w:r>
      <w:r w:rsidR="00754B63">
        <w:t> </w:t>
      </w:r>
      <w:r w:rsidR="00BF2CD2" w:rsidRPr="00233788">
        <w:t>poziomie ok. 75% i</w:t>
      </w:r>
      <w:r>
        <w:t> </w:t>
      </w:r>
      <w:r w:rsidR="00BF2CD2" w:rsidRPr="00233788">
        <w:t>wykazują jed</w:t>
      </w:r>
      <w:r w:rsidR="00BF2CD2">
        <w:t>y</w:t>
      </w:r>
      <w:r w:rsidR="00BF2CD2" w:rsidRPr="00233788">
        <w:t>nie nieznaczne zmiany. Zatem można stwierdzić, że zainteresowanie studiami po roku 1989 utrzymuje się na podobnych poziomach zarówno w grupie wiekowej 19</w:t>
      </w:r>
      <w:r w:rsidR="00BF2CD2">
        <w:t>–</w:t>
      </w:r>
      <w:r w:rsidR="00BF2CD2" w:rsidRPr="00233788">
        <w:t>24 lata</w:t>
      </w:r>
      <w:r w:rsidR="00BF2CD2">
        <w:t>,</w:t>
      </w:r>
      <w:r w:rsidR="00BF2CD2" w:rsidRPr="00233788">
        <w:t xml:space="preserve"> jak i w wśród osób spoza tej typowej dla studentów grupy. </w:t>
      </w:r>
      <w:r>
        <w:t>P</w:t>
      </w:r>
      <w:r w:rsidR="00BF2CD2" w:rsidRPr="00233788">
        <w:t>rzedstawi</w:t>
      </w:r>
      <w:r>
        <w:t>one zostały</w:t>
      </w:r>
      <w:r w:rsidR="00BF2CD2" w:rsidRPr="00233788">
        <w:t xml:space="preserve"> też wartości liczby studentów z</w:t>
      </w:r>
      <w:r>
        <w:t> </w:t>
      </w:r>
      <w:r w:rsidR="00BF2CD2" w:rsidRPr="00233788">
        <w:t>prognozy Ministerstwa Nauki i Szkolnictwa Wyższego opublikowanej w</w:t>
      </w:r>
      <w:r w:rsidR="00754B63">
        <w:t> </w:t>
      </w:r>
      <w:r w:rsidR="00BF2CD2" w:rsidRPr="00233788">
        <w:t>raporcie z 2013 roku. Jak widać prognozy te z czasem różnią się coraz bardziej od wartości rzeczywiście występujących, co nie jest zaskakujące. Natomiast różnice te wskazują na niedoszacowanie w</w:t>
      </w:r>
      <w:r w:rsidR="00754B63">
        <w:t> </w:t>
      </w:r>
      <w:r w:rsidR="00BF2CD2" w:rsidRPr="00233788">
        <w:t>prognozach potencjału spadku liczby studentów w Polsce. Na tej podstawie można stwierdzić, że</w:t>
      </w:r>
      <w:r w:rsidR="00754B63">
        <w:t> </w:t>
      </w:r>
      <w:r w:rsidR="00BF2CD2" w:rsidRPr="00233788">
        <w:t>przynajmniej część decyzji dotyczących przyszłych regulacji rynku szkolnictwa wyższego mogła być opracowana przy wykorzystaniu założeń o mniejszych spadkach liczby studentów, niż miało to</w:t>
      </w:r>
      <w:r w:rsidR="00754B63">
        <w:t> </w:t>
      </w:r>
      <w:r w:rsidR="00BF2CD2" w:rsidRPr="00233788">
        <w:t>miejsce w rzeczywistości.</w:t>
      </w:r>
    </w:p>
    <w:p w14:paraId="3281EE9B" w14:textId="0E606170"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00C15C8F">
        <w:t>,</w:t>
      </w:r>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w:t>
      </w:r>
      <w:r w:rsidRPr="00233788">
        <w:lastRenderedPageBreak/>
        <w:t>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r w:rsidR="00233934">
        <w:t xml:space="preserve"> Można stwierdzić,</w:t>
      </w:r>
      <w:r w:rsidRPr="00233788">
        <w:t xml:space="preserve"> że tuż po roku 1990 osiągnięto w Polsce etap umasowienia edukacji wyższej</w:t>
      </w:r>
      <w:r w:rsidR="00233934">
        <w:t xml:space="preserve"> </w:t>
      </w:r>
      <w:r w:rsidR="00233934" w:rsidRPr="00233788">
        <w:t>(</w:t>
      </w:r>
      <w:r w:rsidR="00233934">
        <w:t xml:space="preserve">por. </w:t>
      </w:r>
      <w:r w:rsidR="00233934">
        <w:fldChar w:fldCharType="begin"/>
      </w:r>
      <w:r w:rsidR="00233934">
        <w:instrText xml:space="preserve"> REF _Ref134899516 \h </w:instrText>
      </w:r>
      <w:r w:rsidR="00233934">
        <w:fldChar w:fldCharType="separate"/>
      </w:r>
      <w:r w:rsidR="00F2350D" w:rsidRPr="00233788">
        <w:t xml:space="preserve">Rysunek </w:t>
      </w:r>
      <w:r w:rsidR="00F2350D">
        <w:rPr>
          <w:noProof/>
        </w:rPr>
        <w:t>4</w:t>
      </w:r>
      <w:r w:rsidR="00233934">
        <w:fldChar w:fldCharType="end"/>
      </w:r>
      <w:r w:rsidR="00233934" w:rsidRPr="00233788">
        <w:t>)</w:t>
      </w:r>
      <w:r w:rsidRPr="00233788">
        <w:t xml:space="preserve">,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w:t>
      </w:r>
      <w:r w:rsidR="00233934">
        <w:t xml:space="preserve">został ukazany na </w:t>
      </w:r>
      <w:r w:rsidR="00520FE4">
        <w:t>Rysunku </w:t>
      </w:r>
      <w:r w:rsidR="00233934">
        <w:t>5.</w:t>
      </w:r>
    </w:p>
    <w:p w14:paraId="3DAB747E" w14:textId="688FF067" w:rsidR="00BF2CD2" w:rsidRPr="00233788" w:rsidRDefault="00C90C6C" w:rsidP="00DB65A4">
      <w:pPr>
        <w:pStyle w:val="Rysunek"/>
        <w:jc w:val="both"/>
      </w:pPr>
      <w:r>
        <w:rPr>
          <w:noProof/>
        </w:rPr>
        <w:drawing>
          <wp:inline distT="0" distB="0" distL="0" distR="0" wp14:anchorId="31987D25" wp14:editId="5914BDBF">
            <wp:extent cx="5753735" cy="3580130"/>
            <wp:effectExtent l="0" t="0" r="0" b="0"/>
            <wp:docPr id="165763543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p>
    <w:p w14:paraId="75A0EAD9" w14:textId="5E42A158" w:rsidR="00BF2CD2" w:rsidRPr="00233788" w:rsidRDefault="00BF2CD2" w:rsidP="00BF2CD2">
      <w:pPr>
        <w:pStyle w:val="Tytutabeli"/>
      </w:pPr>
      <w:bookmarkStart w:id="317" w:name="_Ref134899557"/>
      <w:bookmarkStart w:id="318" w:name="_Ref134899549"/>
      <w:bookmarkStart w:id="319" w:name="_Ref139741152"/>
      <w:bookmarkStart w:id="320" w:name="_Toc169134676"/>
      <w:r w:rsidRPr="00233788">
        <w:t xml:space="preserve">Rysunek </w:t>
      </w:r>
      <w:fldSimple w:instr=" SEQ Rysunek \* ARABIC ">
        <w:r w:rsidR="00F2350D">
          <w:rPr>
            <w:noProof/>
          </w:rPr>
          <w:t>5</w:t>
        </w:r>
      </w:fldSimple>
      <w:bookmarkEnd w:id="317"/>
      <w:r w:rsidR="0036301D">
        <w:rPr>
          <w:noProof/>
        </w:rPr>
        <w:t>.</w:t>
      </w:r>
      <w:r w:rsidRPr="00233788">
        <w:t xml:space="preserve"> Wartości współczynnika </w:t>
      </w:r>
      <w:proofErr w:type="spellStart"/>
      <w:r w:rsidRPr="00233788">
        <w:t>skolaryzacji</w:t>
      </w:r>
      <w:proofErr w:type="spellEnd"/>
      <w:r w:rsidRPr="00233788">
        <w:t xml:space="preserve"> dla edukacji wyższej w latach 2010</w:t>
      </w:r>
      <w:r w:rsidR="00C15C8F">
        <w:t>–</w:t>
      </w:r>
      <w:r w:rsidRPr="00233788">
        <w:t>2019</w:t>
      </w:r>
      <w:bookmarkEnd w:id="318"/>
      <w:bookmarkEnd w:id="319"/>
      <w:bookmarkEnd w:id="320"/>
    </w:p>
    <w:p w14:paraId="395E884F" w14:textId="6AC8F4C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2020c,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7AA013BD" w14:textId="3D75EE48" w:rsidR="00BF2CD2" w:rsidRPr="00233788" w:rsidRDefault="00233934" w:rsidP="00BF2CD2">
      <w:r>
        <w:t>Z</w:t>
      </w:r>
      <w:r w:rsidR="00BF2CD2" w:rsidRPr="00233788">
        <w:t xml:space="preserve">miany wartości współczynników </w:t>
      </w:r>
      <w:proofErr w:type="spellStart"/>
      <w:r w:rsidR="00BF2CD2" w:rsidRPr="00233788">
        <w:t>skolaryzacji</w:t>
      </w:r>
      <w:proofErr w:type="spellEnd"/>
      <w:r w:rsidR="00BF2CD2" w:rsidRPr="00233788">
        <w:t xml:space="preserve"> netto oraz brutto dla edukacji wyższej w Polsce w latach 2010</w:t>
      </w:r>
      <w:r w:rsidR="00BF2CD2">
        <w:t>–</w:t>
      </w:r>
      <w:r w:rsidR="00BF2CD2" w:rsidRPr="00233788">
        <w:t>2019 na tle zmian liczby studentów oraz osób z grupy wiekowej 19</w:t>
      </w:r>
      <w:r w:rsidR="00BF2CD2">
        <w:t>–</w:t>
      </w:r>
      <w:r w:rsidR="00BF2CD2" w:rsidRPr="00233788">
        <w:t>24 lat</w:t>
      </w:r>
      <w:r>
        <w:t xml:space="preserve"> (</w:t>
      </w:r>
      <w:r>
        <w:fldChar w:fldCharType="begin"/>
      </w:r>
      <w:r>
        <w:instrText xml:space="preserve"> REF _Ref134899557 \h </w:instrText>
      </w:r>
      <w:r>
        <w:fldChar w:fldCharType="separate"/>
      </w:r>
      <w:r w:rsidR="00F2350D" w:rsidRPr="00233788">
        <w:t xml:space="preserve">Rysunek </w:t>
      </w:r>
      <w:r w:rsidR="00F2350D">
        <w:rPr>
          <w:noProof/>
        </w:rPr>
        <w:t>5</w:t>
      </w:r>
      <w:r>
        <w:fldChar w:fldCharType="end"/>
      </w:r>
      <w:r>
        <w:t>) wskazują, że o</w:t>
      </w:r>
      <w:r w:rsidR="00BF2CD2" w:rsidRPr="00233788">
        <w:t xml:space="preserve">d roku 2010 obserwujemy stały spadek wskaźników </w:t>
      </w:r>
      <w:proofErr w:type="spellStart"/>
      <w:r w:rsidR="00BF2CD2" w:rsidRPr="00233788">
        <w:t>skolaryzacji</w:t>
      </w:r>
      <w:proofErr w:type="spellEnd"/>
      <w:r w:rsidR="00BF2CD2" w:rsidRPr="00233788">
        <w:t xml:space="preserve">. Warte zauważenia jest to, że pomimo przekroczenia poziomu 50% dla wartości wskaźnika </w:t>
      </w:r>
      <w:proofErr w:type="spellStart"/>
      <w:r w:rsidR="00BF2CD2" w:rsidRPr="00233788">
        <w:t>skolaryzacji</w:t>
      </w:r>
      <w:proofErr w:type="spellEnd"/>
      <w:r w:rsidR="00BF2CD2" w:rsidRPr="00233788">
        <w:t xml:space="preserve"> brutto, który wg </w:t>
      </w:r>
      <w:proofErr w:type="spellStart"/>
      <w:r w:rsidR="00BF2CD2" w:rsidRPr="00233788">
        <w:t>Trowa</w:t>
      </w:r>
      <w:proofErr w:type="spellEnd"/>
      <w:r w:rsidR="00BF2CD2" w:rsidRPr="00233788">
        <w:t xml:space="preserve"> oznacza przejście do etapu powszechnej edukacji od roku 2013</w:t>
      </w:r>
      <w:r w:rsidR="00BF2CD2">
        <w:t>,</w:t>
      </w:r>
      <w:r w:rsidR="00BF2CD2" w:rsidRPr="00233788">
        <w:t xml:space="preserve"> wartości tego wskaźnika spa</w:t>
      </w:r>
      <w:r w:rsidR="00BF2CD2" w:rsidRPr="00233788">
        <w:lastRenderedPageBreak/>
        <w:t xml:space="preserve">dły poniżej 50% i dalej spadają. Jest to o tyle zaskakujące, że wkroczenie na poziom powszechnej edukacji powinno odzwierciedlać zmianę z postrzegania edukacji wyższej jako prawo </w:t>
      </w:r>
      <w:r w:rsidR="00C15C8F">
        <w:t>do</w:t>
      </w:r>
      <w:r w:rsidR="00BF2CD2" w:rsidRPr="00233788">
        <w:t xml:space="preserve"> postrzegani</w:t>
      </w:r>
      <w:r w:rsidR="00C15C8F">
        <w:t>a</w:t>
      </w:r>
      <w:r w:rsidR="00BF2CD2" w:rsidRPr="00233788">
        <w:t xml:space="preserve"> jej raczej jako obowiązek. Jeśli bowiem taka zmiana postrzegania edukacji rzeczywiście by nastąpiła</w:t>
      </w:r>
      <w:r w:rsidR="00C15C8F">
        <w:t>,</w:t>
      </w:r>
      <w:r w:rsidR="00BF2CD2" w:rsidRPr="00233788">
        <w:t xml:space="preserve"> to wydaje się mało prawdopodobne, by zainteresowanie zdobywaniem wykształcenia wyższego mogło zacząć spadać. Trudno jednoznacznie wskazać przyczyny wystąpienia tendencji spadkowej wskaźnika </w:t>
      </w:r>
      <w:proofErr w:type="spellStart"/>
      <w:r w:rsidR="00BF2CD2" w:rsidRPr="00233788">
        <w:t>skolaryzacji</w:t>
      </w:r>
      <w:proofErr w:type="spellEnd"/>
      <w:r w:rsidR="00BF2CD2" w:rsidRPr="00233788">
        <w:t xml:space="preserve"> edukacji wyższej. Pewną podpowiedzią może być istotny udział w edukacji wyższej osób spoza grupy wiekowej 19</w:t>
      </w:r>
      <w:r w:rsidR="00BF2CD2">
        <w:t>–</w:t>
      </w:r>
      <w:r w:rsidR="00BF2CD2" w:rsidRPr="00233788">
        <w:t xml:space="preserve">24 lat. Świadczą o tym istotnie niższe wartości wskaźnika </w:t>
      </w:r>
      <w:proofErr w:type="spellStart"/>
      <w:r w:rsidR="00BF2CD2" w:rsidRPr="00233788">
        <w:t>skolaryzacji</w:t>
      </w:r>
      <w:proofErr w:type="spellEnd"/>
      <w:r w:rsidR="00BF2CD2" w:rsidRPr="00233788">
        <w:t xml:space="preserve"> netto. Można zatem przypuszczać, że skoro w szczytowym momencie wskaźnik ten osiągał wartości na poziomie 40%, a więc w żadnym momencie w historii w Polsce nie osiągnięto stanu</w:t>
      </w:r>
      <w:r w:rsidR="00BF2CD2">
        <w:t>,</w:t>
      </w:r>
      <w:r w:rsidR="00BF2CD2" w:rsidRPr="00233788">
        <w:t xml:space="preserve"> w którym większość osób w wieku typowym dla studentów podejmowała się edukacji wyższej, to nie nastąpiła trwała zmiana postrzegania edukacji wyższej w sposób typowy dla etapu powszechnej edukacji. Z</w:t>
      </w:r>
      <w:r w:rsidR="00755538">
        <w:t> </w:t>
      </w:r>
      <w:r w:rsidR="00BF2CD2" w:rsidRPr="00233788">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233788">
        <w:rPr>
          <w:i/>
          <w:iCs/>
        </w:rPr>
        <w:t>sektorem wzrostu</w:t>
      </w:r>
      <w:r w:rsidR="00BF2CD2" w:rsidRPr="00233788">
        <w:t xml:space="preserve">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00BF2CD2" w:rsidRPr="00233788">
        <w:fldChar w:fldCharType="separate"/>
      </w:r>
      <w:r w:rsidR="00921CC1" w:rsidRPr="00921CC1">
        <w:rPr>
          <w:noProof/>
        </w:rPr>
        <w:t>(Kwiek, 2015, s. 28)</w:t>
      </w:r>
      <w:r w:rsidR="00BF2CD2" w:rsidRPr="00233788">
        <w:fldChar w:fldCharType="end"/>
      </w:r>
      <w:r w:rsidR="00BF2CD2" w:rsidRPr="00233788">
        <w:t>. Kwiek wprawdzie odnosił to spostrzeżenie do świata zachodniego, ale</w:t>
      </w:r>
      <w:r w:rsidR="00BF2CD2">
        <w:t>,</w:t>
      </w:r>
      <w:r w:rsidR="00BF2CD2" w:rsidRPr="00233788">
        <w:t xml:space="preserve"> jak widać</w:t>
      </w:r>
      <w:r w:rsidR="00BF2CD2">
        <w:t>,</w:t>
      </w:r>
      <w:r w:rsidR="00BF2CD2"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10C30D73" w:rsidR="00BF2CD2" w:rsidRPr="00233788" w:rsidRDefault="00BF2CD2" w:rsidP="00BF2CD2">
      <w:pPr>
        <w:pStyle w:val="Tytutabeli"/>
      </w:pPr>
      <w:bookmarkStart w:id="321" w:name="_Ref134899462"/>
      <w:bookmarkStart w:id="322" w:name="_Ref134899451"/>
      <w:bookmarkStart w:id="323" w:name="_Ref134899578"/>
      <w:bookmarkStart w:id="324" w:name="_Ref139741167"/>
      <w:bookmarkStart w:id="325" w:name="_Toc169134677"/>
      <w:r w:rsidRPr="00233788">
        <w:t xml:space="preserve">Rysunek </w:t>
      </w:r>
      <w:fldSimple w:instr=" SEQ Rysunek \* ARABIC ">
        <w:r w:rsidR="00F2350D">
          <w:rPr>
            <w:noProof/>
          </w:rPr>
          <w:t>6</w:t>
        </w:r>
      </w:fldSimple>
      <w:bookmarkEnd w:id="321"/>
      <w:r w:rsidR="0036301D">
        <w:rPr>
          <w:noProof/>
        </w:rPr>
        <w:t>.</w:t>
      </w:r>
      <w:r w:rsidRPr="00233788">
        <w:t xml:space="preserve"> Liczba studentów uczelni publicznych na tle liczby studentów ogółem w latach 2002</w:t>
      </w:r>
      <w:r>
        <w:t>–</w:t>
      </w:r>
      <w:r w:rsidRPr="00233788">
        <w:t>2022*</w:t>
      </w:r>
      <w:bookmarkEnd w:id="322"/>
      <w:bookmarkEnd w:id="323"/>
      <w:bookmarkEnd w:id="324"/>
      <w:bookmarkEnd w:id="325"/>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2A98BA52"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2020d,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5FDC8002" w:rsidR="00BF2CD2" w:rsidRPr="00233788" w:rsidRDefault="00233934" w:rsidP="00BF2CD2">
      <w:r>
        <w:lastRenderedPageBreak/>
        <w:t xml:space="preserve">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t xml:space="preserve"> opisane tendencje</w:t>
      </w:r>
      <w:r w:rsidRPr="00233788">
        <w:t>, gdy się porówna liczby studentów w sektorze prywatnym i publicznym na przestrzeni ostatnich lat</w:t>
      </w:r>
      <w:r>
        <w:t xml:space="preserve"> </w:t>
      </w:r>
      <w:r w:rsidR="00BF2CD2" w:rsidRPr="00233788">
        <w:t>(</w:t>
      </w:r>
      <w:r w:rsidR="000F0C55">
        <w:fldChar w:fldCharType="begin"/>
      </w:r>
      <w:r w:rsidR="000F0C55">
        <w:instrText xml:space="preserve"> REF _Ref134899462 \h </w:instrText>
      </w:r>
      <w:r w:rsidR="000F0C55">
        <w:fldChar w:fldCharType="separate"/>
      </w:r>
      <w:r w:rsidR="00F2350D" w:rsidRPr="00233788">
        <w:t xml:space="preserve">Rysunek </w:t>
      </w:r>
      <w:r w:rsidR="00F2350D">
        <w:rPr>
          <w:noProof/>
        </w:rPr>
        <w:t>6</w:t>
      </w:r>
      <w:r w:rsidR="000F0C55">
        <w:fldChar w:fldCharType="end"/>
      </w:r>
      <w:r w:rsidR="00BF2CD2" w:rsidRPr="00233788">
        <w:t>)</w:t>
      </w:r>
      <w:r>
        <w:t>.</w:t>
      </w:r>
      <w:r w:rsidR="00BF2CD2" w:rsidRPr="00233788">
        <w:t xml:space="preserve"> </w:t>
      </w:r>
      <w:r>
        <w:t>K</w:t>
      </w:r>
      <w:r w:rsidR="00BF2CD2" w:rsidRPr="00233788">
        <w:t>ształtowanie się proporcji liczby studentów szkół niepublicznych do liczby studentów szkół publicznych w Polsce w latach 2002</w:t>
      </w:r>
      <w:r w:rsidR="00BF2CD2">
        <w:t>–</w:t>
      </w:r>
      <w:r w:rsidR="00BF2CD2" w:rsidRPr="00233788">
        <w:t>20</w:t>
      </w:r>
      <w:r w:rsidR="00EB76E4">
        <w:t>21</w:t>
      </w:r>
      <w:r w:rsidR="00BF2CD2" w:rsidRPr="00233788">
        <w:t xml:space="preserve"> na tle wartości liczby studentów w obu tych sektorach </w:t>
      </w:r>
      <w:r>
        <w:t>ukazuje</w:t>
      </w:r>
      <w:r w:rsidR="00BF2CD2" w:rsidRPr="00233788">
        <w:t>, że od roku 2006 zaczął się proces zmniejszania się liczby studentów w systemie kształcenia wyższego. Najpierw były to nieznaczne zmiany, ale po roku 2009 proces ten znacznie przyspieszył. W roku 20</w:t>
      </w:r>
      <w:r w:rsidR="00EB76E4">
        <w:t>19</w:t>
      </w:r>
      <w:r w:rsidR="00BF2CD2" w:rsidRPr="00233788">
        <w:t xml:space="preserve"> liczba studentów ogółem była o 3</w:t>
      </w:r>
      <w:r w:rsidR="00EB76E4">
        <w:t>6</w:t>
      </w:r>
      <w:r w:rsidR="00BF2CD2" w:rsidRPr="00233788">
        <w:t>% mniejsza niż w roku 200</w:t>
      </w:r>
      <w:r w:rsidR="00EB76E4">
        <w:t>9</w:t>
      </w:r>
      <w:r w:rsidR="00BF2CD2" w:rsidRPr="00233788">
        <w:t xml:space="preserve">. Oznacza to średnie roczne spadki liczebności studentów na poziomie przekraczającym 3,5%. Na uwagę </w:t>
      </w:r>
      <w:r w:rsidR="00BF2CD2">
        <w:t xml:space="preserve">zwraca </w:t>
      </w:r>
      <w:r w:rsidR="00BF2CD2" w:rsidRPr="00233788">
        <w:t xml:space="preserve">też fakt, że spadkom liczby studentów ogółem towarzyszył również zmniejszający się udział sektora prywatnego w rynku edukacji wyższej. Potwierdza to, że publiczne uczelnie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233788">
        <w:t xml:space="preserve">Porównując wartości proporcji pomiędzy liczbą studentów uczelni niepublicznych, a liczbą studentów uczelni publicznych z prognozami prezentowanymi przez Marka Kwieka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00BF2CD2" w:rsidRPr="00233788">
        <w:fldChar w:fldCharType="separate"/>
      </w:r>
      <w:r w:rsidR="00921CC1" w:rsidRPr="00921CC1">
        <w:rPr>
          <w:noProof/>
        </w:rPr>
        <w:t>(2015, s. 131)</w:t>
      </w:r>
      <w:r w:rsidR="00BF2CD2" w:rsidRPr="00233788">
        <w:fldChar w:fldCharType="end"/>
      </w:r>
      <w:r w:rsidR="00BF2CD2" w:rsidRPr="00233788">
        <w:t xml:space="preserve"> na </w:t>
      </w:r>
      <w:r w:rsidR="00BF2CD2">
        <w:t xml:space="preserve">rok </w:t>
      </w:r>
      <w:r w:rsidR="00BF2CD2" w:rsidRPr="00233788">
        <w:t>2022</w:t>
      </w:r>
      <w:r w:rsidR="00BF2CD2">
        <w:t>,</w:t>
      </w:r>
      <w:r w:rsidR="00BF2CD2"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t> </w:t>
      </w:r>
      <w:r w:rsidR="00BF2CD2" w:rsidRPr="00233788">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00BF2CD2" w:rsidRPr="00233788">
        <w:t xml:space="preserve"> zmniejszyła się o ok. 15%</w:t>
      </w:r>
      <w:r w:rsidR="006C04F8">
        <w:t>, a następnie do roku 2021 wzrosła do poziomu zbliżonego do tego z roku 2013</w:t>
      </w:r>
      <w:r w:rsidR="00BF2CD2" w:rsidRPr="00233788">
        <w:t>. W tym samym czasie liczba studentów na uczelniach publicznych (w 2013 r. 1.151 tys.) zmniejszyła się o ok. 2</w:t>
      </w:r>
      <w:r w:rsidR="006C04F8">
        <w:t>9</w:t>
      </w:r>
      <w:r w:rsidR="00BF2CD2" w:rsidRPr="00233788">
        <w:t>%. W analogicznym okresie liczba osób w wieku 19</w:t>
      </w:r>
      <w:r w:rsidR="00BF2CD2">
        <w:t>–</w:t>
      </w:r>
      <w:r w:rsidR="00BF2CD2" w:rsidRPr="00233788">
        <w:t>24 lat w Polsce zmniejszyła się o ok. 22%. Można więc stwierdzić, że uczelnie niepubliczne w ostatnich latach znacznie lepiej poradziły sobie ze zmniejszeniem podstawowego rynku niż uczelnie publiczne</w:t>
      </w:r>
      <w:r w:rsidR="00BF2CD2">
        <w:t>,</w:t>
      </w:r>
      <w:r w:rsidR="00BF2CD2" w:rsidRPr="00233788">
        <w:t xml:space="preserve"> pomimo tego, iż w roku 2015 przewidywano znaczne zwiększenie dominacji uczelni publicznych nad prywatnymi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00BF2CD2" w:rsidRPr="00233788">
        <w:fldChar w:fldCharType="separate"/>
      </w:r>
      <w:r w:rsidR="00921CC1" w:rsidRPr="00921CC1">
        <w:rPr>
          <w:noProof/>
        </w:rPr>
        <w:t>(Kwiek, 2015)</w:t>
      </w:r>
      <w:r w:rsidR="00BF2CD2" w:rsidRPr="00233788">
        <w:fldChar w:fldCharType="end"/>
      </w:r>
      <w:r w:rsidR="00BF2CD2" w:rsidRPr="00233788">
        <w:t>. Ponadto</w:t>
      </w:r>
      <w:r w:rsidR="00BF2CD2">
        <w:t>,</w:t>
      </w:r>
      <w:r w:rsidR="00BF2CD2" w:rsidRPr="00233788">
        <w:t xml:space="preserve"> analizując zmiany liczby studentów w obu rodzajach grup uczelni</w:t>
      </w:r>
      <w:r w:rsidR="00BF2CD2">
        <w:t>,</w:t>
      </w:r>
      <w:r w:rsidR="00BF2CD2"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233788">
        <w:rPr>
          <w:i/>
          <w:iCs/>
        </w:rPr>
        <w:t>deprywatyzacji</w:t>
      </w:r>
      <w:r w:rsidR="00BF2CD2" w:rsidRPr="00233788">
        <w:t xml:space="preserve"> edukacji wyższej w Polsce. Jednak w drugiej poło</w:t>
      </w:r>
      <w:r w:rsidR="00BF2CD2" w:rsidRPr="00233788">
        <w:lastRenderedPageBreak/>
        <w:t>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233788">
        <w:rPr>
          <w:i/>
          <w:iCs/>
        </w:rPr>
        <w:t>student-</w:t>
      </w:r>
      <w:proofErr w:type="spellStart"/>
      <w:r w:rsidR="00BF2CD2" w:rsidRPr="00233788">
        <w:rPr>
          <w:i/>
          <w:iCs/>
        </w:rPr>
        <w:t>staff</w:t>
      </w:r>
      <w:proofErr w:type="spellEnd"/>
      <w:r w:rsidR="00BF2CD2" w:rsidRPr="00233788">
        <w:rPr>
          <w:i/>
          <w:iCs/>
        </w:rPr>
        <w:t xml:space="preserve"> ratio</w:t>
      </w:r>
      <w:r w:rsidR="00BF2CD2"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00BF2CD2"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00BF2CD2" w:rsidRPr="00233788">
        <w:fldChar w:fldCharType="separate"/>
      </w:r>
      <w:r w:rsidR="00921CC1" w:rsidRPr="00921CC1">
        <w:rPr>
          <w:noProof/>
        </w:rPr>
        <w:t>(por. Kalinowski, 2017)</w:t>
      </w:r>
      <w:r w:rsidR="00BF2CD2" w:rsidRPr="00233788">
        <w:fldChar w:fldCharType="end"/>
      </w:r>
      <w:r w:rsidR="00BF2CD2" w:rsidRPr="00233788">
        <w:t xml:space="preserve"> </w:t>
      </w:r>
      <w:r w:rsidR="00BF2CD2">
        <w:t>c</w:t>
      </w:r>
      <w:r w:rsidR="00BF2CD2" w:rsidRPr="00233788">
        <w:t>o</w:t>
      </w:r>
      <w:r w:rsidR="00BF2CD2">
        <w:t>,</w:t>
      </w:r>
      <w:r w:rsidR="00BF2CD2" w:rsidRPr="00233788">
        <w:t xml:space="preserve"> jak widać</w:t>
      </w:r>
      <w:r w:rsidR="00BF2CD2">
        <w:t>,</w:t>
      </w:r>
      <w:r w:rsidR="00BF2CD2" w:rsidRPr="00233788">
        <w:t xml:space="preserve"> istotnie wpłynęło na tendencje zmian na rynku edukacji wyższej.</w:t>
      </w:r>
    </w:p>
    <w:p w14:paraId="39293293" w14:textId="3EC6EA38"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266683B3" w:rsidR="00BF2CD2" w:rsidRPr="00233788" w:rsidRDefault="00BF2CD2" w:rsidP="00BF2CD2">
      <w:pPr>
        <w:pStyle w:val="Tytutabeli"/>
      </w:pPr>
      <w:bookmarkStart w:id="326" w:name="_Ref134899606"/>
      <w:bookmarkStart w:id="327" w:name="_Ref134899597"/>
      <w:bookmarkStart w:id="328" w:name="_Ref139741182"/>
      <w:bookmarkStart w:id="329" w:name="_Toc169134678"/>
      <w:r w:rsidRPr="00233788">
        <w:t xml:space="preserve">Rysunek </w:t>
      </w:r>
      <w:fldSimple w:instr=" SEQ Rysunek \* ARABIC ">
        <w:r w:rsidR="00F2350D">
          <w:rPr>
            <w:noProof/>
          </w:rPr>
          <w:t>7</w:t>
        </w:r>
      </w:fldSimple>
      <w:bookmarkEnd w:id="326"/>
      <w:r w:rsidR="0036301D">
        <w:rPr>
          <w:noProof/>
        </w:rPr>
        <w:t>.</w:t>
      </w:r>
      <w:r w:rsidRPr="00233788">
        <w:t xml:space="preserve"> Wydatki na szkolnictwo wyższe w wybranych krajach </w:t>
      </w:r>
      <w:r w:rsidR="00AA75ED">
        <w:t>w roku 201</w:t>
      </w:r>
      <w:r w:rsidR="00F773E4">
        <w:t>9</w:t>
      </w:r>
      <w:r w:rsidR="00AA75ED">
        <w:t xml:space="preserve"> </w:t>
      </w:r>
      <w:r w:rsidRPr="00233788">
        <w:t>europejskich jako procent PKB</w:t>
      </w:r>
      <w:bookmarkEnd w:id="327"/>
      <w:bookmarkEnd w:id="328"/>
      <w:bookmarkEnd w:id="329"/>
    </w:p>
    <w:p w14:paraId="6B767B8D" w14:textId="0264DF91" w:rsidR="00BF2CD2" w:rsidRPr="00D95B07" w:rsidRDefault="00BF2CD2" w:rsidP="007770AA">
      <w:pPr>
        <w:pStyle w:val="rdo"/>
        <w:rPr>
          <w:lang w:val="pl-PL"/>
        </w:rPr>
      </w:pPr>
      <w:r w:rsidRPr="00D95B07">
        <w:rPr>
          <w:lang w:val="pl-PL"/>
        </w:rPr>
        <w:t xml:space="preserve">Źródło: opracowanie własne na podstawie </w:t>
      </w:r>
      <w:proofErr w:type="spellStart"/>
      <w:r w:rsidRPr="00D95B07">
        <w:rPr>
          <w:lang w:val="pl-PL"/>
        </w:rPr>
        <w:t>Education</w:t>
      </w:r>
      <w:proofErr w:type="spellEnd"/>
      <w:r w:rsidRPr="00D95B07">
        <w:rPr>
          <w:lang w:val="pl-PL"/>
        </w:rPr>
        <w:t xml:space="preserve"> </w:t>
      </w:r>
      <w:proofErr w:type="spellStart"/>
      <w:r w:rsidRPr="00D95B07">
        <w:rPr>
          <w:lang w:val="pl-PL"/>
        </w:rPr>
        <w:t>at</w:t>
      </w:r>
      <w:proofErr w:type="spellEnd"/>
      <w:r w:rsidRPr="00D95B07">
        <w:rPr>
          <w:lang w:val="pl-PL"/>
        </w:rPr>
        <w:t xml:space="preserve"> a </w:t>
      </w:r>
      <w:proofErr w:type="spellStart"/>
      <w:r w:rsidRPr="00D95B07">
        <w:rPr>
          <w:lang w:val="pl-PL"/>
        </w:rPr>
        <w:t>Glance</w:t>
      </w:r>
      <w:proofErr w:type="spellEnd"/>
      <w:r w:rsidRPr="00D95B07">
        <w:rPr>
          <w:lang w:val="pl-PL"/>
        </w:rPr>
        <w:t xml:space="preserve"> 202</w:t>
      </w:r>
      <w:r w:rsidR="00F773E4" w:rsidRPr="00D95B07">
        <w:rPr>
          <w:lang w:val="pl-PL"/>
        </w:rPr>
        <w:t>2</w:t>
      </w:r>
      <w:r w:rsidRPr="00D95B07">
        <w:rPr>
          <w:lang w:val="pl-PL"/>
        </w:rPr>
        <w:t xml:space="preserve"> OECD </w:t>
      </w:r>
      <w:proofErr w:type="spellStart"/>
      <w:r w:rsidRPr="00D95B07">
        <w:rPr>
          <w:lang w:val="pl-PL"/>
        </w:rPr>
        <w:t>Indicatiors</w:t>
      </w:r>
      <w:proofErr w:type="spellEnd"/>
      <w:r w:rsidRPr="00D95B07">
        <w:rPr>
          <w:lang w:val="pl-PL"/>
        </w:rPr>
        <w:t xml:space="preserve">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1B014FBB" w:rsidR="00BF2CD2" w:rsidRPr="00233788" w:rsidRDefault="00233934" w:rsidP="00BF2CD2">
      <w:r>
        <w:t>Z analizy</w:t>
      </w:r>
      <w:r w:rsidR="00BF2CD2" w:rsidRPr="00233788">
        <w:t xml:space="preserve"> </w:t>
      </w:r>
      <w:r>
        <w:t xml:space="preserve">przedstawiającej </w:t>
      </w:r>
      <w:r w:rsidR="00BF2CD2" w:rsidRPr="00233788">
        <w:t>wartości udziału wydatków na edukację wyższą w produkcie krajowym brutto wybranych państw Europy</w:t>
      </w:r>
      <w:r>
        <w:t xml:space="preserve"> </w:t>
      </w:r>
      <w:r w:rsidRPr="00233788">
        <w:t>(</w:t>
      </w:r>
      <w:r>
        <w:fldChar w:fldCharType="begin"/>
      </w:r>
      <w:r>
        <w:instrText xml:space="preserve"> REF _Ref134899606 \h </w:instrText>
      </w:r>
      <w:r>
        <w:fldChar w:fldCharType="separate"/>
      </w:r>
      <w:r w:rsidR="00F2350D" w:rsidRPr="00233788">
        <w:t xml:space="preserve">Rysunek </w:t>
      </w:r>
      <w:r w:rsidR="00F2350D">
        <w:rPr>
          <w:noProof/>
        </w:rPr>
        <w:t>7</w:t>
      </w:r>
      <w:r>
        <w:fldChar w:fldCharType="end"/>
      </w:r>
      <w:r w:rsidRPr="00233788">
        <w:t>)</w:t>
      </w:r>
      <w:r w:rsidR="00C15C8F">
        <w:t>,</w:t>
      </w:r>
      <w:r w:rsidR="00BF2CD2" w:rsidRPr="00233788">
        <w:t xml:space="preserve"> posortowan</w:t>
      </w:r>
      <w:r w:rsidR="00C15C8F">
        <w:t>ych</w:t>
      </w:r>
      <w:r w:rsidR="00BF2CD2" w:rsidRPr="00233788">
        <w:t xml:space="preserve"> malejąco wg wielkości nakładów publicznych</w:t>
      </w:r>
      <w:r w:rsidR="00C15C8F">
        <w:t>,</w:t>
      </w:r>
      <w:r>
        <w:t xml:space="preserve"> można wywnioskować</w:t>
      </w:r>
      <w:r w:rsidR="00BF2CD2" w:rsidRPr="00233788">
        <w:t xml:space="preserve">, że w niemal wszystkich </w:t>
      </w:r>
      <w:r w:rsidRPr="00233788">
        <w:t xml:space="preserve">uwzględnionych </w:t>
      </w:r>
      <w:r w:rsidR="00BF2CD2" w:rsidRPr="00233788">
        <w:t xml:space="preserve">państwach wydatki publiczne znacznie przewyższają wydatki prywatne. Jedynym wyjątkiem jest Wielka Brytania, w której udział wydatków na finansowanie edukacji wyższej w PKB jest </w:t>
      </w:r>
      <w:r>
        <w:t xml:space="preserve">niemal </w:t>
      </w:r>
      <w:r w:rsidR="00BF2CD2" w:rsidRPr="00233788">
        <w:t>najwyższy</w:t>
      </w:r>
      <w:r w:rsidR="00BF2CD2">
        <w:t>,</w:t>
      </w:r>
      <w:r w:rsidR="00BF2CD2" w:rsidRPr="00233788">
        <w:t xml:space="preserve"> pomimo</w:t>
      </w:r>
      <w:r w:rsidR="00BF2CD2">
        <w:t xml:space="preserve"> tego</w:t>
      </w:r>
      <w:r w:rsidR="00BF2CD2" w:rsidRPr="00233788">
        <w:t>, że w</w:t>
      </w:r>
      <w:r w:rsidR="00755538">
        <w:t> </w:t>
      </w:r>
      <w:r w:rsidR="00BF2CD2" w:rsidRPr="00233788">
        <w:t xml:space="preserve">prezentowanym zestawieniu jest </w:t>
      </w:r>
      <w:r w:rsidR="00BF2CD2">
        <w:t xml:space="preserve">ona </w:t>
      </w:r>
      <w:r w:rsidR="00BF2CD2" w:rsidRPr="00233788">
        <w:t>krajem o niemal najniższych wydatkach publicznych na sys</w:t>
      </w:r>
      <w:r w:rsidR="00BF2CD2" w:rsidRPr="00233788">
        <w:lastRenderedPageBreak/>
        <w:t xml:space="preserve">tem kształcenia uniwersyteckiego. Porównując wydatki Wielkiej Brytanii i Polski na edukację wyższą </w:t>
      </w:r>
      <w:r w:rsidR="00BF2CD2">
        <w:t>w</w:t>
      </w:r>
      <w:r w:rsidR="00755538">
        <w:t> </w:t>
      </w:r>
      <w:r w:rsidR="00BF2CD2">
        <w:t xml:space="preserve">relacji do PKB, </w:t>
      </w:r>
      <w:r w:rsidR="00BF2CD2" w:rsidRPr="00233788">
        <w:t>można stwierdzić, że proporcje pomiędzy wydatkami publicznymi i prywatnymi w</w:t>
      </w:r>
      <w:r w:rsidR="00755538">
        <w:t> </w:t>
      </w:r>
      <w:r w:rsidR="00BF2CD2" w:rsidRPr="00233788">
        <w:t>obu tych systemach są niemal odwrotne. I tak</w:t>
      </w:r>
      <w:r w:rsidR="00BF2CD2">
        <w:t>,</w:t>
      </w:r>
      <w:r w:rsidR="00BF2CD2"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rsidR="00BF2CD2">
        <w:t xml:space="preserve">– </w:t>
      </w:r>
      <w:r w:rsidR="00BF2CD2" w:rsidRPr="00233788">
        <w:t>są krajem o bardzo niskich relatywnych do PKB wydatkach na edukację wyższą. Drugą ciekawą obserwacją jest fakt istnienia niemalże identycznej struktury finansowania edukacji wyższej w Polsce i Niemczech. Jest to poziom raczej bliski średniej europejskiej, a</w:t>
      </w:r>
      <w:r w:rsidR="00755538">
        <w:t> </w:t>
      </w:r>
      <w:r w:rsidR="00BF2CD2" w:rsidRPr="00233788">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BF2CD2"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00BF2CD2" w:rsidRPr="00233788">
        <w:fldChar w:fldCharType="separate"/>
      </w:r>
      <w:r w:rsidR="00921CC1" w:rsidRPr="00921CC1">
        <w:rPr>
          <w:noProof/>
        </w:rPr>
        <w:t>(Tomala, 2018)</w:t>
      </w:r>
      <w:r w:rsidR="00BF2CD2" w:rsidRPr="00233788">
        <w:fldChar w:fldCharType="end"/>
      </w:r>
      <w:r w:rsidR="00BF2CD2" w:rsidRPr="00233788">
        <w:t>. Osiągnięcie tego poziomu finansowania plasowałoby Polskę w</w:t>
      </w:r>
      <w:r w:rsidR="00755538">
        <w:t> </w:t>
      </w:r>
      <w:r w:rsidR="00BF2CD2" w:rsidRPr="00233788">
        <w:t>czołówce europejskiej zarówno pod względem wielkości wydatków publicznych</w:t>
      </w:r>
      <w:r w:rsidR="00BF2CD2">
        <w:t>,</w:t>
      </w:r>
      <w:r w:rsidR="00BF2CD2" w:rsidRPr="00233788">
        <w:t xml:space="preserve"> jak i ogółem. Aby lepiej zrozumieć sytuację polskiego szkolnictwa wyższego w kontekście jego finansowania</w:t>
      </w:r>
      <w:r w:rsidR="00BF2CD2">
        <w:t>,</w:t>
      </w:r>
      <w:r w:rsidR="00BF2CD2" w:rsidRPr="00233788">
        <w:t xml:space="preserve"> warto przeanalizować</w:t>
      </w:r>
      <w:r w:rsidR="00BF2CD2">
        <w:t>,</w:t>
      </w:r>
      <w:r w:rsidR="00BF2CD2" w:rsidRPr="00233788">
        <w:t xml:space="preserve"> jak wydatki publiczne na szkolnictwo kształtowały się na przestrzeni ostatnich lat.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26D09CE1" w:rsidR="00BF2CD2" w:rsidRPr="00233788" w:rsidRDefault="00BF2CD2" w:rsidP="00BF2CD2">
      <w:pPr>
        <w:pStyle w:val="Tytutabeli"/>
      </w:pPr>
      <w:bookmarkStart w:id="330" w:name="_Ref134899630"/>
      <w:bookmarkStart w:id="331" w:name="_Ref134899617"/>
      <w:bookmarkStart w:id="332" w:name="_Ref139741196"/>
      <w:bookmarkStart w:id="333" w:name="_Toc169134679"/>
      <w:r w:rsidRPr="00233788">
        <w:t xml:space="preserve">Rysunek </w:t>
      </w:r>
      <w:fldSimple w:instr=" SEQ Rysunek \* ARABIC ">
        <w:r w:rsidR="00F2350D">
          <w:rPr>
            <w:noProof/>
          </w:rPr>
          <w:t>8</w:t>
        </w:r>
      </w:fldSimple>
      <w:bookmarkEnd w:id="330"/>
      <w:r w:rsidR="0036301D">
        <w:rPr>
          <w:noProof/>
        </w:rPr>
        <w:t>.</w:t>
      </w:r>
      <w:r w:rsidRPr="00233788">
        <w:t xml:space="preserve"> Udział wydatków publicznych na szkolnictwo wyższe w PKB Polski</w:t>
      </w:r>
      <w:bookmarkEnd w:id="331"/>
      <w:bookmarkEnd w:id="332"/>
      <w:bookmarkEnd w:id="333"/>
    </w:p>
    <w:p w14:paraId="6B9DA57D" w14:textId="6EACAE5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2D8D79D6" w:rsidR="00BF2CD2" w:rsidRPr="00233788" w:rsidRDefault="00BF2CD2" w:rsidP="00BF2CD2">
      <w:r w:rsidRPr="00233788">
        <w:t xml:space="preserve">Przedstawione na </w:t>
      </w:r>
      <w:r w:rsidR="00520FE4">
        <w:t>Rysunku </w:t>
      </w:r>
      <w:r w:rsidR="001D7D65">
        <w:t>8</w:t>
      </w:r>
      <w:r w:rsidRPr="00233788">
        <w:t xml:space="preserve"> wartości wydatków publicznych na szkolnictwo wyższe </w:t>
      </w:r>
      <w:r w:rsidR="001D7D65">
        <w:t xml:space="preserve">w Polsce </w:t>
      </w:r>
      <w:r w:rsidRPr="00233788">
        <w:t>wskazują na stabilny trend wzrostowy w analizowanym okresie (2005</w:t>
      </w:r>
      <w:r>
        <w:t>–</w:t>
      </w:r>
      <w:r w:rsidRPr="00233788">
        <w:t xml:space="preserve">2019). Natomiast wzrosty wartości wydatków mają charakter skokowy, etapowy. Wydaje się, że wzrosty wydatków występują wraz </w:t>
      </w:r>
      <w:r w:rsidRPr="00233788">
        <w:lastRenderedPageBreak/>
        <w:t>z</w:t>
      </w:r>
      <w:r w:rsidR="001D7D65">
        <w:t> </w:t>
      </w:r>
      <w:r w:rsidRPr="00233788">
        <w:t>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276247">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p>
    <w:p w14:paraId="5FB73EB1" w14:textId="6AB05AD1" w:rsidR="00BF2CD2" w:rsidRPr="00233788" w:rsidRDefault="00D84A74" w:rsidP="00E36C66">
      <w:pPr>
        <w:pStyle w:val="Rysunek"/>
      </w:pPr>
      <w:r>
        <w:rPr>
          <w:noProof/>
        </w:rPr>
        <w:drawing>
          <wp:inline distT="0" distB="0" distL="0" distR="0" wp14:anchorId="18A25527" wp14:editId="0A4C2DB5">
            <wp:extent cx="5251964" cy="320400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1964" cy="3204000"/>
                    </a:xfrm>
                    <a:prstGeom prst="rect">
                      <a:avLst/>
                    </a:prstGeom>
                    <a:noFill/>
                    <a:ln>
                      <a:noFill/>
                    </a:ln>
                  </pic:spPr>
                </pic:pic>
              </a:graphicData>
            </a:graphic>
          </wp:inline>
        </w:drawing>
      </w:r>
    </w:p>
    <w:p w14:paraId="13ECEC96" w14:textId="0031137F" w:rsidR="00BF2CD2" w:rsidRPr="00233788" w:rsidRDefault="00BF2CD2" w:rsidP="00BF2CD2">
      <w:pPr>
        <w:pStyle w:val="Tytutabeli"/>
      </w:pPr>
      <w:bookmarkStart w:id="334" w:name="_Ref134899652"/>
      <w:bookmarkStart w:id="335" w:name="_Ref134899644"/>
      <w:bookmarkStart w:id="336" w:name="_Ref139741209"/>
      <w:bookmarkStart w:id="337" w:name="_Toc169134680"/>
      <w:r w:rsidRPr="00233788">
        <w:t xml:space="preserve">Rysunek </w:t>
      </w:r>
      <w:fldSimple w:instr=" SEQ Rysunek \* ARABIC ">
        <w:r w:rsidR="00F2350D">
          <w:rPr>
            <w:noProof/>
          </w:rPr>
          <w:t>9</w:t>
        </w:r>
      </w:fldSimple>
      <w:bookmarkEnd w:id="334"/>
      <w:r w:rsidR="0036301D">
        <w:rPr>
          <w:noProof/>
        </w:rPr>
        <w:t>.</w:t>
      </w:r>
      <w:r w:rsidRPr="00233788">
        <w:t xml:space="preserve"> Udział wyniku finansowego netto w przychodzie uczelni versus nakłady inwestycyjne uczelni publicznych w Polsce</w:t>
      </w:r>
      <w:bookmarkEnd w:id="335"/>
      <w:bookmarkEnd w:id="336"/>
      <w:bookmarkEnd w:id="337"/>
    </w:p>
    <w:p w14:paraId="033CF9A2" w14:textId="71ED8B8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2020d,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p>
    <w:p w14:paraId="554165BC" w14:textId="258369FD" w:rsidR="00BF2CD2" w:rsidRPr="00233788" w:rsidRDefault="001D7D65" w:rsidP="00BF2CD2">
      <w:r w:rsidRPr="0070377D">
        <w:t>Na początku XXI w. w ramach Unii Europejskiej przyjęto, ż</w:t>
      </w:r>
      <w:r>
        <w:t xml:space="preserve">e kraje członkowskie powinny dążyć do osiągnięcia poziomu wydatków na badania i rozwój na poziomie 3% PKB. </w:t>
      </w:r>
      <w:r w:rsidRPr="00FE3ACD">
        <w:t>Już w roku 2006 Marek Kwiek przewidywał, że jest to c</w:t>
      </w:r>
      <w:r>
        <w:t xml:space="preserve">el nieosiągalny zważywszy na niskie poziomy nakładów w tamtym czasie </w:t>
      </w:r>
      <w:r w:rsidRPr="00233788">
        <w:fldChar w:fldCharType="begin" w:fldLock="1"/>
      </w:r>
      <w:r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921CC1">
        <w:rPr>
          <w:noProof/>
        </w:rPr>
        <w:t>(Kwiek, 2006, s. 366)</w:t>
      </w:r>
      <w:r w:rsidRPr="00233788">
        <w:fldChar w:fldCharType="end"/>
      </w:r>
      <w:r>
        <w:t>. W odniesieniu do realiów Polski to się niestety potwierdziło, gdyż w</w:t>
      </w:r>
      <w:r w:rsidR="00755538">
        <w:t> </w:t>
      </w:r>
      <w:r>
        <w:t xml:space="preserve">roku 2021 nakłady na badania i rozwój stanowiły jedynie 1,44% PKB </w:t>
      </w:r>
      <w:r>
        <w:fldChar w:fldCharType="begin" w:fldLock="1"/>
      </w:r>
      <w:r>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2020a)","previouslyFormattedCitation":"(GUS, 2020a)"},"properties":{"noteIndex":0},"schema":"https://github.com/citation-style-language/schema/raw/master/csl-citation.json"}</w:instrText>
      </w:r>
      <w:r>
        <w:fldChar w:fldCharType="separate"/>
      </w:r>
      <w:r w:rsidRPr="00FE3ACD">
        <w:rPr>
          <w:noProof/>
        </w:rPr>
        <w:t>(GUS, 2020a)</w:t>
      </w:r>
      <w:r>
        <w:fldChar w:fldCharType="end"/>
      </w:r>
      <w:r>
        <w:t>. A zatem nawet łączne nakłady na B+R oraz szkolnictwo wyższe nie są jeszcze zbliżone do poziomu 3% pomimo wy</w:t>
      </w:r>
      <w:r>
        <w:lastRenderedPageBreak/>
        <w:t>raźnych wzrostów w ciągu ostatnich 3</w:t>
      </w:r>
      <w:r w:rsidR="00C15C8F">
        <w:t>–</w:t>
      </w:r>
      <w:r>
        <w:t>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w:t>
      </w:r>
      <w:r w:rsidR="00C15C8F">
        <w:t>ą</w:t>
      </w:r>
      <w:r>
        <w:t xml:space="preserve"> się bowiem naturalną konsekwencją wzrostów w zakresie finansowania. W tym kierunku też zmierzają cele ostatniej reformy szkolnictwa wyższego. </w:t>
      </w:r>
      <w:r w:rsidRPr="00233788">
        <w:t xml:space="preserve">W celu lepszego zrozumienia </w:t>
      </w:r>
      <w:r>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233788">
        <w:t>(</w:t>
      </w:r>
      <w:r w:rsidR="000F0C55">
        <w:fldChar w:fldCharType="begin"/>
      </w:r>
      <w:r w:rsidR="000F0C55">
        <w:instrText xml:space="preserve"> REF _Ref134899652 \h </w:instrText>
      </w:r>
      <w:r w:rsidR="000F0C55">
        <w:fldChar w:fldCharType="separate"/>
      </w:r>
      <w:r w:rsidR="00F2350D" w:rsidRPr="00233788">
        <w:t xml:space="preserve">Rysunek </w:t>
      </w:r>
      <w:r w:rsidR="00F2350D">
        <w:rPr>
          <w:noProof/>
        </w:rPr>
        <w:t>9</w:t>
      </w:r>
      <w:r w:rsidR="000F0C55">
        <w:fldChar w:fldCharType="end"/>
      </w:r>
      <w:r w:rsidR="00BF2CD2" w:rsidRPr="00233788">
        <w:t xml:space="preserve">) </w:t>
      </w:r>
      <w:r>
        <w:t xml:space="preserve">wskazują na to, że uczelnie techniczne wykazują nieznacznie wyższe wyniki finansowe netto od uczelni nietechnicznych. </w:t>
      </w:r>
      <w:r w:rsidRPr="00233788">
        <w:t>Przedstawion</w:t>
      </w:r>
      <w:r>
        <w:t>e</w:t>
      </w:r>
      <w:r w:rsidRPr="00233788">
        <w:t xml:space="preserve"> </w:t>
      </w:r>
      <w:r w:rsidR="00BF2CD2" w:rsidRPr="00233788">
        <w:t>wartości udziału wyniku finansowego netto uczelni publicznych w przychodach ogółem (WF</w:t>
      </w:r>
      <w:r w:rsidR="00BF2CD2" w:rsidRPr="00233788">
        <w:rPr>
          <w:vertAlign w:val="subscript"/>
        </w:rPr>
        <w:t>N</w:t>
      </w:r>
      <w:r w:rsidR="00BF2CD2" w:rsidRPr="00233788">
        <w:t>/P</w:t>
      </w:r>
      <w:r w:rsidR="00BF2CD2" w:rsidRPr="00233788">
        <w:rPr>
          <w:vertAlign w:val="subscript"/>
        </w:rPr>
        <w:t>O</w:t>
      </w:r>
      <w:r w:rsidR="00BF2CD2" w:rsidRPr="00233788">
        <w:t>)</w:t>
      </w:r>
      <w:r w:rsidR="00BF2CD2">
        <w:t xml:space="preserve"> </w:t>
      </w:r>
      <w:r w:rsidR="00BF2CD2" w:rsidRPr="00233788">
        <w:t>w latach 2013</w:t>
      </w:r>
      <w:r w:rsidR="00BF2CD2">
        <w:t>–</w:t>
      </w:r>
      <w:r w:rsidR="00BF2CD2" w:rsidRPr="00233788">
        <w:t>20</w:t>
      </w:r>
      <w:r w:rsidR="007B00CD">
        <w:t>21</w:t>
      </w:r>
      <w:r>
        <w:t xml:space="preserve"> są jednak obciążone ograniczeniem w</w:t>
      </w:r>
      <w:r w:rsidR="00755538">
        <w:t> </w:t>
      </w:r>
      <w:r>
        <w:t>dostępie do informacji</w:t>
      </w:r>
      <w:r w:rsidR="00C15C8F">
        <w:t>,</w:t>
      </w:r>
      <w:r>
        <w:t xml:space="preserve"> p</w:t>
      </w:r>
      <w:r w:rsidR="00BF2CD2" w:rsidRPr="00233788">
        <w:t xml:space="preserve">onieważ od roku 2019 </w:t>
      </w:r>
      <w:r>
        <w:t xml:space="preserve">dane GUS </w:t>
      </w:r>
      <w:r w:rsidR="00BF2CD2" w:rsidRPr="00233788">
        <w:t>nie obejmują wyodrębnionych wartości dla uczelni technicznych</w:t>
      </w:r>
      <w:r>
        <w:t>.</w:t>
      </w:r>
      <w:r w:rsidR="00BF2CD2" w:rsidRPr="00233788">
        <w:t xml:space="preserve"> </w:t>
      </w:r>
      <w:r>
        <w:t>W zakresie lat 2019</w:t>
      </w:r>
      <w:r w:rsidR="00C15C8F">
        <w:t>–</w:t>
      </w:r>
      <w:r>
        <w:t>2021</w:t>
      </w:r>
      <w:r w:rsidR="00BF2CD2" w:rsidRPr="00233788">
        <w:t xml:space="preserve"> przedstawiono jedynie wartość wskaźnika dla uczelni publicznych ogółem. Można jednak </w:t>
      </w:r>
      <w:r>
        <w:t xml:space="preserve">z dużym prawdopodobieństwem </w:t>
      </w:r>
      <w:r w:rsidR="00BF2CD2" w:rsidRPr="00233788">
        <w:t>przyjąć</w:t>
      </w:r>
      <w:r>
        <w:t>,</w:t>
      </w:r>
      <w:r w:rsidR="00BF2CD2" w:rsidRPr="00233788">
        <w:t xml:space="preserve"> na podstawie obserwowanych wartości z lat 2013</w:t>
      </w:r>
      <w:r w:rsidR="00BF2CD2">
        <w:t>–</w:t>
      </w:r>
      <w:r w:rsidR="00BF2CD2" w:rsidRPr="00233788">
        <w:t xml:space="preserve">2018, że również w </w:t>
      </w:r>
      <w:r w:rsidR="00CA165A">
        <w:t>latach</w:t>
      </w:r>
      <w:r w:rsidR="00BF2CD2" w:rsidRPr="00233788">
        <w:t xml:space="preserve"> </w:t>
      </w:r>
      <w:r w:rsidR="00C15C8F">
        <w:t>2019–2021</w:t>
      </w:r>
      <w:r w:rsidR="00C15C8F" w:rsidRPr="00233788">
        <w:t xml:space="preserve"> </w:t>
      </w:r>
      <w:r w:rsidR="00BF2CD2" w:rsidRPr="00233788">
        <w:t>uczelnie techniczne wykazały nieznacznie wyższe wyniki finansowe w relacji do przychodów. Istotnym czynnikiem wpływającym na wynik finansowy netto są koszty działalności. Obserwując</w:t>
      </w:r>
      <w:r w:rsidR="00BF2CD2">
        <w:t>,</w:t>
      </w:r>
      <w:r w:rsidR="00BF2CD2" w:rsidRPr="00233788">
        <w:t xml:space="preserve"> jak kształtowały się nakłady inwestycyjne uczelni</w:t>
      </w:r>
      <w:r w:rsidR="00C15C8F">
        <w:t>,</w:t>
      </w:r>
      <w:r w:rsidR="00BF2CD2" w:rsidRPr="00233788">
        <w:t xml:space="preserve"> można zauważyć znaczny ich spadek pomiędzy rokiem 2015 </w:t>
      </w:r>
      <w:r w:rsidR="00BF2CD2">
        <w:t>a</w:t>
      </w:r>
      <w:r w:rsidR="00BF2CD2" w:rsidRPr="00233788">
        <w:t xml:space="preserve"> 2016. W tym samym czasie zmniejszyła się różnica pomiędzy wartościami wskaźnika WF</w:t>
      </w:r>
      <w:r w:rsidR="00BF2CD2" w:rsidRPr="00233788">
        <w:rPr>
          <w:vertAlign w:val="subscript"/>
        </w:rPr>
        <w:t>N</w:t>
      </w:r>
      <w:r w:rsidR="00BF2CD2" w:rsidRPr="00233788">
        <w:t>/P</w:t>
      </w:r>
      <w:r w:rsidR="00BF2CD2" w:rsidRPr="00233788">
        <w:rPr>
          <w:vertAlign w:val="subscript"/>
        </w:rPr>
        <w:t>O</w:t>
      </w:r>
      <w:r w:rsidR="00BF2CD2" w:rsidRPr="00233788">
        <w:t xml:space="preserve"> dla uczelni techniczny</w:t>
      </w:r>
      <w:r w:rsidR="00BF2CD2">
        <w:t>ch</w:t>
      </w:r>
      <w:r w:rsidR="00BF2CD2"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rsidR="00BF2CD2">
        <w:t>,</w:t>
      </w:r>
      <w:r w:rsidR="00BF2CD2" w:rsidRPr="00233788">
        <w:t xml:space="preserve"> wprowadzona wraz z najnowszą reformą. W </w:t>
      </w:r>
      <w:r w:rsidR="00CA165A">
        <w:t>latach</w:t>
      </w:r>
      <w:r w:rsidR="00BF2CD2" w:rsidRPr="00233788">
        <w:t xml:space="preserve"> 2020</w:t>
      </w:r>
      <w:r w:rsidR="00C15C8F">
        <w:t>–</w:t>
      </w:r>
      <w:r w:rsidR="00CA165A">
        <w:t>2021</w:t>
      </w:r>
      <w:r w:rsidR="00BF2CD2" w:rsidRPr="00233788">
        <w:t xml:space="preserve"> w związku ze zwiększeniem subwencji dla uczelni biorących udział w konkursie IDUB (Inicjatywa doskonałości –</w:t>
      </w:r>
      <w:r w:rsidR="00CA165A">
        <w:t xml:space="preserve"> </w:t>
      </w:r>
      <w:r w:rsidR="00BF2CD2">
        <w:t>u</w:t>
      </w:r>
      <w:r w:rsidR="00BF2CD2" w:rsidRPr="00233788">
        <w:t xml:space="preserve">czelnia </w:t>
      </w:r>
      <w:r w:rsidR="00BF2CD2">
        <w:t>b</w:t>
      </w:r>
      <w:r w:rsidR="00BF2CD2" w:rsidRPr="00233788">
        <w:t>adawcza), a także dla uczelni, które uzyskały status uczelni badawczych</w:t>
      </w:r>
      <w:r w:rsidR="00BF2CD2">
        <w:t>,</w:t>
      </w:r>
      <w:r w:rsidR="00BF2CD2" w:rsidRPr="00233788">
        <w:t xml:space="preserve"> </w:t>
      </w:r>
      <w:r w:rsidR="00CA165A">
        <w:t>nie nastąpiła</w:t>
      </w:r>
      <w:r w:rsidR="00BF2CD2" w:rsidRPr="00233788">
        <w:t xml:space="preserve"> dalsz</w:t>
      </w:r>
      <w:r w:rsidR="00CA165A">
        <w:t>a</w:t>
      </w:r>
      <w:r w:rsidR="00BF2CD2" w:rsidRPr="00233788">
        <w:t xml:space="preserve"> popraw</w:t>
      </w:r>
      <w:r w:rsidR="00CA165A">
        <w:t>a</w:t>
      </w:r>
      <w:r w:rsidR="00BF2CD2" w:rsidRPr="00233788">
        <w:t xml:space="preserve"> wyników finansowyc</w:t>
      </w:r>
      <w:r w:rsidR="00CA165A">
        <w:t>h</w:t>
      </w:r>
      <w:r w:rsidR="00BF2CD2" w:rsidRPr="00233788">
        <w:t>.</w:t>
      </w:r>
      <w:r w:rsidR="00CA165A">
        <w:t xml:space="preserve"> Natomiast istotnie zwiększyły się nakłady inwestycyjne uczelni. Może to wskazywać na wykorzystanie dodatkowych funduszy pozyskiwanych przez uczelnie </w:t>
      </w:r>
      <w:r w:rsidR="00792D13">
        <w:t>na</w:t>
      </w:r>
      <w:r w:rsidR="00CA165A">
        <w:t xml:space="preserve"> inwestycje, </w:t>
      </w:r>
      <w:r w:rsidR="00792D13">
        <w:t>co w oczywisty sposób ogranicza wielkość raportowanych zysków</w:t>
      </w:r>
      <w:r w:rsidR="00CA165A">
        <w:t>.</w:t>
      </w:r>
    </w:p>
    <w:p w14:paraId="48E8CBBE" w14:textId="1DC564D3" w:rsidR="00BF2CD2"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w:t>
      </w:r>
      <w:r w:rsidR="00755538">
        <w:t> </w:t>
      </w:r>
      <w:r w:rsidRPr="00233788">
        <w:t>ogromnej większości pochodzi ze środków budżetowych, czyli</w:t>
      </w:r>
      <w:r>
        <w:t>,</w:t>
      </w:r>
      <w:r w:rsidRPr="00233788">
        <w:t xml:space="preserve"> w dużym uproszczeniu mówiąc, z</w:t>
      </w:r>
      <w:r w:rsidR="00755538">
        <w:t> </w:t>
      </w:r>
      <w:r w:rsidRPr="00233788">
        <w:t>podatków. Odniesienie więc sukcesu w dziedzinie podniesienia poziomu polskich uczelni na arenie międzynarodowej staj</w:t>
      </w:r>
      <w:r>
        <w:t>e</w:t>
      </w:r>
      <w:r w:rsidRPr="00233788">
        <w:t xml:space="preserve"> się istotnym elementem potencjalnego sukcesu politycznego dla rządzących. </w:t>
      </w:r>
      <w:r w:rsidRPr="00233788">
        <w:lastRenderedPageBreak/>
        <w:t>Jednak sytuacja ciągłej niepewności co do przyszłych reguł funkcjonowania na pewno nie pomaga w</w:t>
      </w:r>
      <w:r w:rsidR="00755538">
        <w:t> </w:t>
      </w:r>
      <w:r w:rsidRPr="00233788">
        <w:t>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w:t>
      </w:r>
      <w:r w:rsidR="0049362A">
        <w:t>pod</w:t>
      </w:r>
      <w:r w:rsidRPr="00233788">
        <w:t xml:space="preserve">rozdziale </w:t>
      </w:r>
      <w:r w:rsidRPr="00233788">
        <w:fldChar w:fldCharType="begin"/>
      </w:r>
      <w:r w:rsidRPr="00233788">
        <w:instrText xml:space="preserve"> REF _Ref66114796 \r \h </w:instrText>
      </w:r>
      <w:r w:rsidRPr="00233788">
        <w:fldChar w:fldCharType="separate"/>
      </w:r>
      <w:r w:rsidR="00F2350D">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w:t>
      </w:r>
      <w:r w:rsidR="00755538">
        <w:t> </w:t>
      </w:r>
      <w:r w:rsidRPr="00233788">
        <w:t xml:space="preserve">rankingach międzynarodowych. Szersze omówienie najistotniejszych </w:t>
      </w:r>
      <w:r w:rsidR="00C15C8F">
        <w:t>s</w:t>
      </w:r>
      <w:r w:rsidRPr="00233788">
        <w:t xml:space="preserve">pośród takich rankingów znajduje się w </w:t>
      </w:r>
      <w:r w:rsidR="0049362A">
        <w:t>pod</w:t>
      </w:r>
      <w:r w:rsidRPr="00233788">
        <w:t xml:space="preserve">rozdziale </w:t>
      </w:r>
      <w:r w:rsidRPr="00233788">
        <w:fldChar w:fldCharType="begin"/>
      </w:r>
      <w:r w:rsidRPr="00233788">
        <w:instrText xml:space="preserve"> REF _Ref66053927 \r \h  \* MERGEFORMAT </w:instrText>
      </w:r>
      <w:r w:rsidRPr="00233788">
        <w:fldChar w:fldCharType="separate"/>
      </w:r>
      <w:r w:rsidR="00F2350D">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sidRPr="00001D48">
        <w:rPr>
          <w:rStyle w:val="FootnoteReference"/>
        </w:rPr>
        <w:footnoteReference w:id="19"/>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9F246E4" w:rsidR="005415DD" w:rsidRPr="00233788" w:rsidRDefault="008F23D0" w:rsidP="00BF2CD2">
      <w:r>
        <w:t>Niewątpliwie pozycja polskich uczelni w świecie globalnej nauki wskazuje na pilną potrzebę poprawy. Jest to zarówno wyzwanie ambitne</w:t>
      </w:r>
      <w:r w:rsidR="00E77FAC">
        <w:t>,</w:t>
      </w:r>
      <w:r>
        <w:t xml:space="preserve"> jak i bardzo złożone, gdyż związane z wieloma procesami zmieniającymi zarówno otoczenie globalne</w:t>
      </w:r>
      <w:r w:rsidR="00E77FAC">
        <w:t>,</w:t>
      </w:r>
      <w:r>
        <w:t xml:space="preserve"> jak i krajowe. Trudno zatem oczekiwać istotnych zmian bez </w:t>
      </w:r>
      <w:r w:rsidR="00835362">
        <w:t xml:space="preserve">uwzględniania </w:t>
      </w:r>
      <w:r>
        <w:t>perspektywy przyszłości</w:t>
      </w:r>
      <w:r w:rsidR="00C15C8F">
        <w:t>,</w:t>
      </w:r>
      <w:r>
        <w:t xml:space="preserve"> ku jakiej zmierza świat nauki i edukacji wyższej. Nawiązując</w:t>
      </w:r>
      <w:r w:rsidR="00BF2CD2" w:rsidRPr="00233788">
        <w:t xml:space="preserve"> do wniosków z </w:t>
      </w:r>
      <w:r w:rsidR="000601A0">
        <w:t>pod</w:t>
      </w:r>
      <w:r w:rsidR="00BF2CD2" w:rsidRPr="00233788">
        <w:t xml:space="preserve">rozdziału </w:t>
      </w:r>
      <w:r w:rsidR="00BF2CD2" w:rsidRPr="00233788">
        <w:fldChar w:fldCharType="begin"/>
      </w:r>
      <w:r w:rsidR="00BF2CD2" w:rsidRPr="00233788">
        <w:instrText xml:space="preserve"> REF _Ref62845084 \n \h </w:instrText>
      </w:r>
      <w:r w:rsidR="00BF2CD2" w:rsidRPr="00233788">
        <w:fldChar w:fldCharType="separate"/>
      </w:r>
      <w:r w:rsidR="00F2350D">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lastRenderedPageBreak/>
        <w:t xml:space="preserve">Konstytucji dla </w:t>
      </w:r>
      <w:r w:rsidR="00BF2CD2">
        <w:rPr>
          <w:i/>
          <w:iCs/>
        </w:rPr>
        <w:t>N</w:t>
      </w:r>
      <w:r w:rsidR="00BF2CD2" w:rsidRPr="00233788">
        <w:rPr>
          <w:i/>
          <w:iCs/>
        </w:rPr>
        <w:t>auki</w:t>
      </w:r>
      <w:r w:rsidR="00BF2CD2" w:rsidRPr="00233788">
        <w:t xml:space="preserve"> (opisanych w </w:t>
      </w:r>
      <w:r w:rsidR="0049362A">
        <w:t>pod</w:t>
      </w:r>
      <w:r w:rsidR="00BF2CD2" w:rsidRPr="00233788">
        <w:t xml:space="preserve">rozdziale </w:t>
      </w:r>
      <w:r w:rsidR="00BF2CD2" w:rsidRPr="00233788">
        <w:fldChar w:fldCharType="begin"/>
      </w:r>
      <w:r w:rsidR="00BF2CD2" w:rsidRPr="00233788">
        <w:instrText xml:space="preserve"> REF _Ref66113578 \r \h </w:instrText>
      </w:r>
      <w:r w:rsidR="00BF2CD2" w:rsidRPr="00233788">
        <w:fldChar w:fldCharType="separate"/>
      </w:r>
      <w:r w:rsidR="00F2350D">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t> </w:t>
      </w:r>
      <w:r w:rsidR="00835362">
        <w:t xml:space="preserve">ramach kolejnego </w:t>
      </w:r>
      <w:r w:rsidR="000601A0">
        <w:t>pod</w:t>
      </w:r>
      <w:r w:rsidR="00835362">
        <w:t>rozdziału zostaną szerzej omówione specyficzne dla uniwersytetów wymagania wobec zarządzania nimi.</w:t>
      </w:r>
    </w:p>
    <w:p w14:paraId="7CC862E2" w14:textId="3D246B6F" w:rsidR="00AE2BC1" w:rsidRPr="00233788" w:rsidRDefault="00AE2BC1" w:rsidP="004E7B54">
      <w:pPr>
        <w:pStyle w:val="Heading2"/>
      </w:pPr>
      <w:bookmarkStart w:id="338" w:name="_Ref164514974"/>
      <w:bookmarkStart w:id="339" w:name="_Toc164801002"/>
      <w:bookmarkStart w:id="340" w:name="_Toc168903266"/>
      <w:bookmarkStart w:id="341" w:name="_Toc169134074"/>
      <w:r w:rsidRPr="00233788">
        <w:t>Specyfika zarządzania uczelniami</w:t>
      </w:r>
      <w:bookmarkEnd w:id="338"/>
      <w:bookmarkEnd w:id="339"/>
      <w:bookmarkEnd w:id="340"/>
      <w:bookmarkEnd w:id="341"/>
    </w:p>
    <w:p w14:paraId="62B2FE58" w14:textId="51DE7E0E" w:rsidR="00BF2CD2" w:rsidRPr="00233788" w:rsidRDefault="00BF2CD2" w:rsidP="00BF2CD2">
      <w:r w:rsidRPr="00233788">
        <w:t xml:space="preserve">Uczelnie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xml:space="preserve">. </w:t>
      </w:r>
      <w:r w:rsidR="00866C60">
        <w:t>Po</w:t>
      </w:r>
      <w:r w:rsidRPr="00233788">
        <w:t>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Heading3"/>
      </w:pPr>
      <w:bookmarkStart w:id="342" w:name="_Toc164801003"/>
      <w:bookmarkStart w:id="343" w:name="_Toc168903267"/>
      <w:bookmarkStart w:id="344" w:name="_Toc169134075"/>
      <w:r w:rsidRPr="00233788">
        <w:t>Cele organizacji uniwersyteckiej</w:t>
      </w:r>
      <w:bookmarkEnd w:id="342"/>
      <w:bookmarkEnd w:id="343"/>
      <w:bookmarkEnd w:id="344"/>
    </w:p>
    <w:p w14:paraId="71D4507D" w14:textId="05576D1E" w:rsidR="00F64C2F" w:rsidRPr="00233788" w:rsidRDefault="00F64C2F" w:rsidP="00F64C2F">
      <w:r w:rsidRPr="00233788">
        <w:t xml:space="preserve">Biorąc pod uwagę historyczny rozwój uniwersytetów opisany w </w:t>
      </w:r>
      <w:r w:rsidR="0049362A">
        <w:t>pod</w:t>
      </w:r>
      <w:r w:rsidRPr="00233788">
        <w:t xml:space="preserve">rozdziale </w:t>
      </w:r>
      <w:r w:rsidRPr="00233788">
        <w:fldChar w:fldCharType="begin"/>
      </w:r>
      <w:r w:rsidRPr="00233788">
        <w:instrText xml:space="preserve"> REF _Ref62845084 \r \h </w:instrText>
      </w:r>
      <w:r w:rsidRPr="00233788">
        <w:fldChar w:fldCharType="separate"/>
      </w:r>
      <w:r w:rsidR="00F2350D">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t>
      </w:r>
      <w:r w:rsidR="00520FE4">
        <w:t>Rysunku </w:t>
      </w:r>
      <w:r w:rsidR="00792D13">
        <w:t>10</w:t>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w:t>
      </w:r>
      <w:r w:rsidR="0049362A">
        <w:t>pod</w:t>
      </w:r>
      <w:r w:rsidRPr="00233788">
        <w:t xml:space="preserve">rozdziale </w:t>
      </w:r>
      <w:r w:rsidRPr="00233788">
        <w:fldChar w:fldCharType="begin"/>
      </w:r>
      <w:r w:rsidRPr="00233788">
        <w:instrText xml:space="preserve"> REF _Ref67311347 \r \h </w:instrText>
      </w:r>
      <w:r w:rsidRPr="00233788">
        <w:fldChar w:fldCharType="separate"/>
      </w:r>
      <w:r w:rsidR="00F2350D">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lastRenderedPageBreak/>
        <w:drawing>
          <wp:inline distT="0" distB="0" distL="0" distR="0" wp14:anchorId="1821C14E" wp14:editId="774DA4A8">
            <wp:extent cx="5132951" cy="270000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2951" cy="2700000"/>
                    </a:xfrm>
                    <a:prstGeom prst="rect">
                      <a:avLst/>
                    </a:prstGeom>
                    <a:noFill/>
                    <a:ln>
                      <a:noFill/>
                    </a:ln>
                  </pic:spPr>
                </pic:pic>
              </a:graphicData>
            </a:graphic>
          </wp:inline>
        </w:drawing>
      </w:r>
    </w:p>
    <w:p w14:paraId="7A66B565" w14:textId="19B376E0" w:rsidR="00F64C2F" w:rsidRPr="00233788" w:rsidRDefault="00F64C2F" w:rsidP="00F64C2F">
      <w:pPr>
        <w:pStyle w:val="Tytutabeli"/>
      </w:pPr>
      <w:bookmarkStart w:id="345" w:name="_Ref134899676"/>
      <w:bookmarkStart w:id="346" w:name="_Ref134899668"/>
      <w:bookmarkStart w:id="347" w:name="_Ref139741232"/>
      <w:bookmarkStart w:id="348" w:name="_Toc169134681"/>
      <w:r w:rsidRPr="00233788">
        <w:t xml:space="preserve">Rysunek </w:t>
      </w:r>
      <w:fldSimple w:instr=" SEQ Rysunek \* ARABIC ">
        <w:r w:rsidR="00F2350D">
          <w:rPr>
            <w:noProof/>
          </w:rPr>
          <w:t>10</w:t>
        </w:r>
      </w:fldSimple>
      <w:bookmarkEnd w:id="345"/>
      <w:r w:rsidR="0036301D">
        <w:rPr>
          <w:noProof/>
        </w:rPr>
        <w:t>.</w:t>
      </w:r>
      <w:r w:rsidRPr="00233788">
        <w:t xml:space="preserve"> Miejsce celów w procesie zarządzania organizacją</w:t>
      </w:r>
      <w:bookmarkEnd w:id="346"/>
      <w:bookmarkEnd w:id="347"/>
      <w:bookmarkEnd w:id="348"/>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0F4D948B" w:rsidR="00F64C2F" w:rsidRPr="00233788" w:rsidRDefault="00F64C2F" w:rsidP="00F64C2F">
      <w:r w:rsidRPr="00233788">
        <w:t xml:space="preserve">Lewa strona schematu przedstawionego </w:t>
      </w:r>
      <w:r w:rsidR="008F0489">
        <w:t xml:space="preserve">na </w:t>
      </w:r>
      <w:r w:rsidR="00520FE4">
        <w:t>Rysunku </w:t>
      </w:r>
      <w:r w:rsidR="008F0489">
        <w:t>10</w:t>
      </w:r>
      <w:r w:rsidRPr="00233788">
        <w:t xml:space="preserve"> </w:t>
      </w:r>
      <w:r w:rsidR="008F0489">
        <w:t>ukazuje</w:t>
      </w:r>
      <w:r w:rsidRPr="00233788">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w:t>
      </w:r>
      <w:r w:rsidR="0049362A">
        <w:t>pod</w:t>
      </w:r>
      <w:r w:rsidRPr="00233788">
        <w:t xml:space="preserve">rozdziale </w:t>
      </w:r>
      <w:r w:rsidRPr="00233788">
        <w:fldChar w:fldCharType="begin"/>
      </w:r>
      <w:r w:rsidRPr="00233788">
        <w:instrText xml:space="preserve"> REF _Ref67757874 \r \h </w:instrText>
      </w:r>
      <w:r w:rsidRPr="00233788">
        <w:fldChar w:fldCharType="separate"/>
      </w:r>
      <w:r w:rsidR="00F2350D">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 xml:space="preserve">ich otoczenie kulturowe, a także </w:t>
      </w:r>
      <w:r>
        <w:lastRenderedPageBreak/>
        <w:t xml:space="preserve">szanse i ograniczenia zmieniały się wielokrotnie, to również ich cele ewoluowały. Główne etapy zmian celów uniwersytetów zostały przedstawione w </w:t>
      </w:r>
      <w:r w:rsidR="00345BF3">
        <w:t>Tabeli </w:t>
      </w:r>
      <w:r w:rsidR="008F0489">
        <w:t>7</w:t>
      </w:r>
      <w:r>
        <w:t>.</w:t>
      </w:r>
    </w:p>
    <w:p w14:paraId="22F89B0E" w14:textId="5F850524" w:rsidR="00F64C2F" w:rsidRPr="00233788" w:rsidRDefault="00F64C2F" w:rsidP="00F64C2F">
      <w:pPr>
        <w:pStyle w:val="Tytutabeli"/>
      </w:pPr>
      <w:bookmarkStart w:id="349" w:name="_Ref134896845"/>
      <w:bookmarkStart w:id="350" w:name="_Ref134896812"/>
      <w:bookmarkStart w:id="351" w:name="_Toc169134730"/>
      <w:r w:rsidRPr="00233788">
        <w:t xml:space="preserve">Tabela </w:t>
      </w:r>
      <w:fldSimple w:instr=" SEQ Tabela \* ARABIC ">
        <w:r w:rsidR="00F2350D">
          <w:rPr>
            <w:noProof/>
          </w:rPr>
          <w:t>7</w:t>
        </w:r>
      </w:fldSimple>
      <w:bookmarkEnd w:id="349"/>
      <w:r w:rsidR="00993B1A">
        <w:rPr>
          <w:noProof/>
        </w:rPr>
        <w:t>.</w:t>
      </w:r>
      <w:r w:rsidRPr="00233788">
        <w:t xml:space="preserve"> Etapy </w:t>
      </w:r>
      <w:r>
        <w:t>zmian</w:t>
      </w:r>
      <w:r w:rsidRPr="00233788">
        <w:t xml:space="preserve"> celów uniwersytetów</w:t>
      </w:r>
      <w:bookmarkEnd w:id="350"/>
      <w:bookmarkEnd w:id="351"/>
    </w:p>
    <w:tbl>
      <w:tblPr>
        <w:tblStyle w:val="TableGrid"/>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pPr>
              <w:pStyle w:val="ListParagraph"/>
              <w:keepNext/>
              <w:numPr>
                <w:ilvl w:val="0"/>
                <w:numId w:val="20"/>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ListParagraph"/>
              <w:keepNext/>
              <w:numPr>
                <w:ilvl w:val="0"/>
                <w:numId w:val="20"/>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3A2F9E39" w:rsidR="00F64C2F" w:rsidRDefault="00F64C2F" w:rsidP="00F64C2F">
      <w:r>
        <w:t>Analizując zmiany celów uczelni (</w:t>
      </w:r>
      <w:r w:rsidR="009D391E">
        <w:fldChar w:fldCharType="begin"/>
      </w:r>
      <w:r w:rsidR="009D391E">
        <w:instrText xml:space="preserve"> REF _Ref134896845 \h </w:instrText>
      </w:r>
      <w:r w:rsidR="009D391E">
        <w:fldChar w:fldCharType="separate"/>
      </w:r>
      <w:r w:rsidR="00F2350D" w:rsidRPr="00233788">
        <w:t xml:space="preserve">Tabela </w:t>
      </w:r>
      <w:r w:rsidR="00F2350D">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rsidR="0049362A">
        <w:t>pod</w:t>
      </w:r>
      <w:r>
        <w:t xml:space="preserve">rozdziale </w:t>
      </w:r>
      <w:r>
        <w:fldChar w:fldCharType="begin"/>
      </w:r>
      <w:r>
        <w:instrText xml:space="preserve"> REF _Ref62845084 \r \h </w:instrText>
      </w:r>
      <w:r>
        <w:fldChar w:fldCharType="separate"/>
      </w:r>
      <w:r w:rsidR="00F2350D">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Podstawą </w:t>
      </w:r>
      <w:r>
        <w:lastRenderedPageBreak/>
        <w:t>tej koncepcji</w:t>
      </w:r>
      <w:r w:rsidRPr="00233788">
        <w:t xml:space="preserve"> było </w:t>
      </w:r>
      <w:r>
        <w:t>„</w:t>
      </w:r>
      <w:r w:rsidRPr="00233788">
        <w:t>zatrudnienie w uczelni najwybitniejszych uczonych i zapewnienie im wolności w</w:t>
      </w:r>
      <w:r w:rsidR="00755538">
        <w:t> </w:t>
      </w:r>
      <w:r w:rsidRPr="00233788">
        <w:t>zakresie prowadzenia badań naukowych. Cechą uniwersytetu Humboldta były</w:t>
      </w:r>
      <w:r>
        <w:t>:</w:t>
      </w:r>
      <w:r w:rsidRPr="00233788">
        <w:t xml:space="preserve"> jedność badań i</w:t>
      </w:r>
      <w:r w:rsidR="00755538">
        <w:t> </w:t>
      </w:r>
      <w:r w:rsidRPr="00233788">
        <w:t>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zarówno przekazywanie, jak i</w:t>
      </w:r>
      <w:r w:rsidR="00755538">
        <w:t> </w:t>
      </w:r>
      <w: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w:t>
      </w:r>
      <w:r w:rsidR="00755538">
        <w:t> </w:t>
      </w:r>
      <w:r w:rsidRPr="00233788">
        <w:t>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4122A5D8"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w:t>
      </w:r>
      <w:r w:rsidR="00640402">
        <w:t>a</w:t>
      </w:r>
      <w:r>
        <w:t xml:space="preserve">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w:t>
      </w:r>
      <w:r>
        <w:lastRenderedPageBreak/>
        <w:t xml:space="preserve">rezultatem m. in. zachowania zrównoważonego rozwoju zarówno nauczania, jak i badań naukowych oraz zrównoważonej działalności operacyjnej </w:t>
      </w:r>
      <w:r w:rsidRPr="00233788">
        <w:fldChar w:fldCharType="begin" w:fldLock="1"/>
      </w:r>
      <w:r w:rsidR="009C672B">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 9)</w:t>
      </w:r>
      <w:r w:rsidRPr="00233788">
        <w:fldChar w:fldCharType="end"/>
      </w:r>
      <w:r>
        <w:t xml:space="preserve">.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w:t>
      </w:r>
      <w:proofErr w:type="spellStart"/>
      <w:r>
        <w:t>zachowań</w:t>
      </w:r>
      <w:proofErr w:type="spellEnd"/>
      <w:r>
        <w:t>”</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5B96B319"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w:t>
      </w:r>
      <w:r w:rsidR="00866C60">
        <w:rPr>
          <w:sz w:val="18"/>
          <w:szCs w:val="20"/>
        </w:rPr>
        <w:t>,</w:t>
      </w:r>
      <w:r w:rsidRPr="0011262E">
        <w:rPr>
          <w:sz w:val="18"/>
          <w:szCs w:val="20"/>
        </w:rPr>
        <w:t xml:space="preserve"> by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1E88FAAF"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w:t>
      </w:r>
      <w:r w:rsidR="00866C60">
        <w:t>,</w:t>
      </w:r>
      <w:r>
        <w:t xml:space="preserve">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69412483" w:rsidR="00F64C2F" w:rsidRDefault="00F64C2F" w:rsidP="00F64C2F">
      <w: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t>Rysunku</w:t>
      </w:r>
      <w:r w:rsidR="00520FE4">
        <w:t> </w:t>
      </w:r>
      <w:r w:rsidR="00180FBB">
        <w:t xml:space="preserve">11 </w:t>
      </w:r>
      <w:r>
        <w:t xml:space="preserve">sposób klasyfikacji zasobów uczelni wg </w:t>
      </w:r>
      <w:proofErr w:type="spellStart"/>
      <w:r>
        <w:t>Le</w:t>
      </w:r>
      <w:r w:rsidR="009C672B">
        <w:t>j</w:t>
      </w:r>
      <w:r>
        <w:t>i</w:t>
      </w:r>
      <w:proofErr w:type="spellEnd"/>
      <w:r>
        <w:t xml:space="preserve">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w:t>
      </w:r>
      <w:r>
        <w:lastRenderedPageBreak/>
        <w:t>jak dla wielu czynników wymiernych (np. materialnych), można analizować zarówno kompetencje, jak i</w:t>
      </w:r>
      <w:r w:rsidR="00755538">
        <w:t> </w:t>
      </w:r>
      <w:r>
        <w:t xml:space="preserve">relacje, tak </w:t>
      </w:r>
      <w:r w:rsidR="00640402">
        <w:t>a</w:t>
      </w:r>
      <w:r>
        <w:t>by tworzyć strategie, które przy wykorzystaniu obecnych zasobów pozwolą na ich ukierunkowany rozwój zgodny z misją uczelni.</w:t>
      </w:r>
    </w:p>
    <w:p w14:paraId="7DB122DE" w14:textId="7731EE55" w:rsidR="00F64C2F" w:rsidRDefault="002D5049" w:rsidP="00E36C66">
      <w:pPr>
        <w:pStyle w:val="Rysunek"/>
      </w:pPr>
      <w:r>
        <w:rPr>
          <w:noProof/>
        </w:rPr>
        <w:drawing>
          <wp:inline distT="0" distB="0" distL="0" distR="0" wp14:anchorId="18902BEF" wp14:editId="26F3C5DF">
            <wp:extent cx="5760000" cy="4506416"/>
            <wp:effectExtent l="0" t="0" r="0" b="0"/>
            <wp:docPr id="55196745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00" cy="4506416"/>
                    </a:xfrm>
                    <a:prstGeom prst="rect">
                      <a:avLst/>
                    </a:prstGeom>
                    <a:noFill/>
                    <a:ln>
                      <a:noFill/>
                    </a:ln>
                  </pic:spPr>
                </pic:pic>
              </a:graphicData>
            </a:graphic>
          </wp:inline>
        </w:drawing>
      </w:r>
    </w:p>
    <w:p w14:paraId="0F93877A" w14:textId="1DD40B78" w:rsidR="00F64C2F" w:rsidRDefault="00F64C2F" w:rsidP="00F64C2F">
      <w:pPr>
        <w:pStyle w:val="Tytutabeli"/>
      </w:pPr>
      <w:bookmarkStart w:id="352" w:name="_Ref134899698"/>
      <w:bookmarkStart w:id="353" w:name="_Ref134899690"/>
      <w:bookmarkStart w:id="354" w:name="_Ref134899726"/>
      <w:bookmarkStart w:id="355" w:name="_Toc169134682"/>
      <w:r>
        <w:t xml:space="preserve">Rysunek </w:t>
      </w:r>
      <w:fldSimple w:instr=" SEQ Rysunek \* ARABIC ">
        <w:r w:rsidR="00F2350D">
          <w:rPr>
            <w:noProof/>
          </w:rPr>
          <w:t>11</w:t>
        </w:r>
      </w:fldSimple>
      <w:bookmarkEnd w:id="352"/>
      <w:r w:rsidR="0036301D">
        <w:rPr>
          <w:noProof/>
        </w:rPr>
        <w:t>.</w:t>
      </w:r>
      <w:r>
        <w:t xml:space="preserve"> Klasyfikacja zasobów </w:t>
      </w:r>
      <w:r w:rsidRPr="00B21058">
        <w:t>uczelni</w:t>
      </w:r>
      <w:bookmarkEnd w:id="353"/>
      <w:bookmarkEnd w:id="354"/>
      <w:bookmarkEnd w:id="355"/>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129DDB6D" w:rsidR="00F64C2F" w:rsidRDefault="00EE53A4" w:rsidP="00F64C2F">
      <w:r w:rsidRPr="0036156E">
        <w:t xml:space="preserve">Zasoby </w:t>
      </w:r>
      <w:r w:rsidR="00F64C2F" w:rsidRPr="0036156E">
        <w:t xml:space="preserve">intelektualne są bardzo istotne, bo w dużej mierze stanowią o potencjale innowacyjnym </w:t>
      </w:r>
      <w:r w:rsidR="00F64C2F">
        <w:t>instytucji</w:t>
      </w:r>
      <w:r w:rsidR="00F64C2F" w:rsidRPr="0036156E">
        <w:t xml:space="preserve"> </w:t>
      </w:r>
      <w:r w:rsidR="00F64C2F"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00F64C2F" w:rsidRPr="0036156E">
        <w:fldChar w:fldCharType="separate"/>
      </w:r>
      <w:r w:rsidR="00921CC1" w:rsidRPr="00921CC1">
        <w:rPr>
          <w:noProof/>
        </w:rPr>
        <w:t>(por. de Jong &amp; den Hartog, 2010; Mueller &amp; Thomas, 2001; Zastempowski, 2013)</w:t>
      </w:r>
      <w:r w:rsidR="00F64C2F" w:rsidRPr="0036156E">
        <w:fldChar w:fldCharType="end"/>
      </w:r>
      <w:r w:rsidR="00F64C2F" w:rsidRPr="00921CC1">
        <w:t xml:space="preserve">. </w:t>
      </w:r>
      <w:r w:rsidR="00F64C2F" w:rsidRPr="00953DA4">
        <w:t>Wpływ kompetencji na zdolności do rozwoju nie ulega wątpliwości, a</w:t>
      </w:r>
      <w:r w:rsidR="00F64C2F">
        <w:t>le jakość relacji zarówno wewnętrznych, jak i zewnętrznych jest również istotna i wpływa na cele zarówno indywidualne, jak i całej instytucji.</w:t>
      </w:r>
    </w:p>
    <w:p w14:paraId="503E9737" w14:textId="3C3E1295" w:rsidR="00E44E17" w:rsidRDefault="00F64C2F" w:rsidP="00F64C2F">
      <w:r>
        <w:t>Ważnym zasobem niematerialnym uczelni jest również jej kultura organizacyjna. Posiada ona bowiem różne cechy, które mogą zarówno wspierać, jak i osłabiać zdolności do innowacyjności. W</w:t>
      </w:r>
      <w:r w:rsidR="00AA0D80">
        <w:t> </w:t>
      </w:r>
      <w:r>
        <w:t xml:space="preserve">kolejnym </w:t>
      </w:r>
      <w:r w:rsidR="0049362A">
        <w:t>pod</w:t>
      </w:r>
      <w:r>
        <w:t>rozdziale zostaną szerzej omówione istotne z punktu widzenia zarządzania aspekty uniwersyteckiej kultury organizacyjnej.</w:t>
      </w:r>
    </w:p>
    <w:p w14:paraId="7E24EFB9" w14:textId="77777777" w:rsidR="00CD0712" w:rsidRPr="00233788" w:rsidRDefault="00CD0712" w:rsidP="00107ECD">
      <w:pPr>
        <w:pStyle w:val="Heading3"/>
      </w:pPr>
      <w:bookmarkStart w:id="356" w:name="_Ref67311339"/>
      <w:bookmarkStart w:id="357" w:name="_Ref67311347"/>
      <w:bookmarkStart w:id="358" w:name="_Ref67757874"/>
      <w:bookmarkStart w:id="359" w:name="_Toc164801004"/>
      <w:bookmarkStart w:id="360" w:name="_Toc168903268"/>
      <w:bookmarkStart w:id="361" w:name="_Toc169134076"/>
      <w:r w:rsidRPr="00233788">
        <w:t>Cechy szczególne uniwersyteckiej kultury organizacji</w:t>
      </w:r>
      <w:bookmarkStart w:id="362" w:name="_Ref66114796"/>
      <w:bookmarkEnd w:id="356"/>
      <w:bookmarkEnd w:id="357"/>
      <w:bookmarkEnd w:id="358"/>
      <w:bookmarkEnd w:id="359"/>
      <w:bookmarkEnd w:id="360"/>
      <w:bookmarkEnd w:id="361"/>
    </w:p>
    <w:p w14:paraId="157C4FB6" w14:textId="11A9FAC2"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oznacza historycznie przekazywany wzorzec znaczeń zawartych w symbolach, system odziedziczonych koncepcji wyrażanych w</w:t>
      </w:r>
      <w:r w:rsidR="00AA0D80">
        <w:t> </w:t>
      </w:r>
      <w:r w:rsidRPr="00233788">
        <w:t xml:space="preserve">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 xml:space="preserve">kultura to wspólnie i wzajemnie się formujące wzorce norm, wartości, praktyk, przekonań i założeń, które decydują o </w:t>
      </w:r>
      <w:proofErr w:type="spellStart"/>
      <w:r w:rsidRPr="00233788">
        <w:t>zachowaniach</w:t>
      </w:r>
      <w:proofErr w:type="spellEnd"/>
      <w:r w:rsidRPr="00233788">
        <w:t xml:space="preserve"> indywidualnych i grupowych</w:t>
      </w:r>
      <w:r>
        <w:t>”</w:t>
      </w:r>
      <w:r w:rsidRPr="00233788">
        <w:t>. Twierdzą oni również, że: „kultura to ramy interpretacyjne pomocne do zrozumienia i oceny zdarzeń i</w:t>
      </w:r>
      <w:r w:rsidR="00AA0D80">
        <w:t> </w:t>
      </w:r>
      <w:r w:rsidRPr="00233788">
        <w:t xml:space="preserve">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w:t>
      </w:r>
      <w:proofErr w:type="spellStart"/>
      <w:r w:rsidRPr="00233788">
        <w:t>zachowań</w:t>
      </w:r>
      <w:proofErr w:type="spellEnd"/>
      <w:r w:rsidRPr="00233788">
        <w:t xml:space="preserve">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w:t>
      </w:r>
      <w:proofErr w:type="spellStart"/>
      <w:r w:rsidRPr="00233788">
        <w:t>zachowań</w:t>
      </w:r>
      <w:proofErr w:type="spellEnd"/>
      <w:r w:rsidRPr="00233788">
        <w:t xml:space="preserve"> organizacyjnych oraz wspólne wartości, założenia, przekonania lub idee, które uczestnicy podzielają na temat swojej organizacji lub jej pracy</w:t>
      </w:r>
      <w:r>
        <w:t>”</w:t>
      </w:r>
      <w:r w:rsidRPr="00233788">
        <w:t>. Przejawami kultury organizacyjnej są wspólne założenia uczestników</w:t>
      </w:r>
      <w:r w:rsidR="00866C60">
        <w:t>,</w:t>
      </w:r>
      <w:r w:rsidRPr="00233788">
        <w:t xml:space="preserve"> zazwyczaj przyjmowane za pewnik. Założenia te uwidaczniają się w</w:t>
      </w:r>
      <w:r w:rsidR="00AA0D80">
        <w:t> </w:t>
      </w:r>
      <w:r w:rsidRPr="00233788">
        <w:t xml:space="preserve">opowieściach, specyficznym języku, normach, ideach instytucjonalnych, postawach ujawniających się w </w:t>
      </w:r>
      <w:proofErr w:type="spellStart"/>
      <w:r w:rsidRPr="00233788">
        <w:t>zachowaniach</w:t>
      </w:r>
      <w:proofErr w:type="spellEnd"/>
      <w:r w:rsidRPr="00233788">
        <w:t xml:space="preserve">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w:t>
      </w:r>
      <w:r w:rsidR="00AA0D80">
        <w:t> </w:t>
      </w:r>
      <w:r w:rsidRPr="00233788">
        <w:t>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105987A"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w:t>
      </w:r>
      <w:r w:rsidR="00866C60">
        <w:t>,</w:t>
      </w:r>
      <w:r w:rsidRPr="00233788">
        <w:t xml:space="preserve">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233788">
        <w:t>Tabeli</w:t>
      </w:r>
      <w:r w:rsidR="00345BF3">
        <w:t> </w:t>
      </w:r>
      <w:r w:rsidR="00180FBB">
        <w:t>8</w:t>
      </w:r>
      <w:r w:rsidRPr="00233788">
        <w:t>.</w:t>
      </w:r>
    </w:p>
    <w:p w14:paraId="7EDF45A0" w14:textId="797F3FFE" w:rsidR="00F64C2F" w:rsidRPr="00993B1A" w:rsidRDefault="00F64C2F" w:rsidP="00993B1A">
      <w:pPr>
        <w:pStyle w:val="Tytutabeli"/>
      </w:pPr>
      <w:bookmarkStart w:id="363" w:name="_Ref134896895"/>
      <w:bookmarkStart w:id="364" w:name="_Ref134896859"/>
      <w:bookmarkStart w:id="365" w:name="_Toc169134731"/>
      <w:r w:rsidRPr="00993B1A">
        <w:lastRenderedPageBreak/>
        <w:t xml:space="preserve">Tabela </w:t>
      </w:r>
      <w:fldSimple w:instr=" SEQ Tabela \* ARABIC ">
        <w:r w:rsidR="00F2350D">
          <w:rPr>
            <w:noProof/>
          </w:rPr>
          <w:t>8</w:t>
        </w:r>
      </w:fldSimple>
      <w:bookmarkEnd w:id="363"/>
      <w:r w:rsidR="00993B1A" w:rsidRPr="00993B1A">
        <w:t>.</w:t>
      </w:r>
      <w:r w:rsidRPr="00993B1A">
        <w:t xml:space="preserve"> Relacje pomiędzy elementami podstawowych kultur wpływających na pracowników akademickich</w:t>
      </w:r>
      <w:bookmarkEnd w:id="364"/>
      <w:bookmarkEnd w:id="365"/>
    </w:p>
    <w:tbl>
      <w:tblPr>
        <w:tblStyle w:val="TableGrid"/>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5ACF9B60" w:rsidR="00F64C2F" w:rsidRPr="00233788" w:rsidRDefault="00180FBB" w:rsidP="00F64C2F">
      <w:r w:rsidRPr="00233788">
        <w:t xml:space="preserve">Każda </w:t>
      </w:r>
      <w:r w:rsidR="00F64C2F" w:rsidRPr="00233788">
        <w:t>z wymienionych kultur akademickich składa się z co najmniej kilku elementów</w:t>
      </w:r>
      <w:r>
        <w:t xml:space="preserve"> (</w:t>
      </w:r>
      <w:r>
        <w:fldChar w:fldCharType="begin"/>
      </w:r>
      <w:r>
        <w:instrText xml:space="preserve"> REF _Ref134896895 \h </w:instrText>
      </w:r>
      <w:r>
        <w:fldChar w:fldCharType="separate"/>
      </w:r>
      <w:r w:rsidR="00F2350D" w:rsidRPr="00993B1A">
        <w:t xml:space="preserve">Tabela </w:t>
      </w:r>
      <w:r w:rsidR="00F2350D">
        <w:rPr>
          <w:noProof/>
        </w:rPr>
        <w:t>8</w:t>
      </w:r>
      <w:r>
        <w:fldChar w:fldCharType="end"/>
      </w:r>
      <w:r>
        <w:t>)</w:t>
      </w:r>
      <w:r w:rsidR="00F64C2F" w:rsidRPr="00233788">
        <w:t>. Ocena potencjaln</w:t>
      </w:r>
      <w:r w:rsidR="00866C60">
        <w:t>ych</w:t>
      </w:r>
      <w:r w:rsidR="00F64C2F" w:rsidRPr="00233788">
        <w:t xml:space="preserve"> wzajemnych korelacji kultur akademickich może być niezwykle istotna</w:t>
      </w:r>
      <w:r w:rsidR="00F64C2F">
        <w:t>,</w:t>
      </w:r>
      <w:r w:rsidR="00F64C2F" w:rsidRPr="00233788">
        <w:t xml:space="preserve"> by zrozumieć naturę powstających konfliktów lub też paradoksów </w:t>
      </w:r>
      <w:r w:rsidR="00F64C2F"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00F64C2F" w:rsidRPr="00233788">
        <w:fldChar w:fldCharType="separate"/>
      </w:r>
      <w:r w:rsidR="00921CC1" w:rsidRPr="00921CC1">
        <w:rPr>
          <w:noProof/>
        </w:rPr>
        <w:t>(por. Leja, 2011)</w:t>
      </w:r>
      <w:r w:rsidR="00F64C2F" w:rsidRPr="00233788">
        <w:fldChar w:fldCharType="end"/>
      </w:r>
      <w:r w:rsidR="00F64C2F">
        <w:t>,</w:t>
      </w:r>
      <w:r w:rsidR="00F64C2F" w:rsidRPr="00233788">
        <w:t xml:space="preserve"> dotyczących przede </w:t>
      </w:r>
      <w:r w:rsidR="00F64C2F" w:rsidRPr="00233788">
        <w:lastRenderedPageBreak/>
        <w:t xml:space="preserve">wszystkim pracowników akademickich, ale również innych </w:t>
      </w:r>
      <w:r w:rsidR="008C7169">
        <w:t>grup zainteresowanych wobec</w:t>
      </w:r>
      <w:r w:rsidR="00F64C2F" w:rsidRPr="00233788">
        <w:t xml:space="preserve"> uczelni lub wydziału. Konflikty te są rezultatem przebywania pod wpływem wszystkich czterech kultur jednocześnie, a niektóre z nich nie są komplementarne </w:t>
      </w:r>
      <w:r w:rsidR="00F64C2F"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00F64C2F" w:rsidRPr="00233788">
        <w:fldChar w:fldCharType="separate"/>
      </w:r>
      <w:r w:rsidR="00921CC1" w:rsidRPr="00921CC1">
        <w:rPr>
          <w:noProof/>
        </w:rPr>
        <w:t>(Austin, 1990)</w:t>
      </w:r>
      <w:r w:rsidR="00F64C2F" w:rsidRPr="00233788">
        <w:fldChar w:fldCharType="end"/>
      </w:r>
      <w:r w:rsidR="00F64C2F" w:rsidRPr="00233788">
        <w:t>. Co więcej</w:t>
      </w:r>
      <w:r w:rsidR="00F64C2F">
        <w:t>,</w:t>
      </w:r>
      <w:r w:rsidR="00F64C2F" w:rsidRPr="00233788">
        <w:t xml:space="preserve"> w zależności od sytuacji konkretnego uniwersytetu (lub wydziału) formy</w:t>
      </w:r>
      <w:r w:rsidR="00F64C2F">
        <w:t>,</w:t>
      </w:r>
      <w:r w:rsidR="00F64C2F"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rsidR="00F64C2F">
        <w:t>e</w:t>
      </w:r>
      <w:r w:rsidR="00F64C2F" w:rsidRPr="00233788">
        <w:t xml:space="preserve"> się bezcelowe i prawdopodobnie niemożliwe, by w sposób istotny wpłynąć na wartości i przekonania kadry akademickiej wynikające z kultury profesji akademickiej i</w:t>
      </w:r>
      <w:r w:rsidR="00AA0D80">
        <w:t> </w:t>
      </w:r>
      <w:r w:rsidR="00F64C2F" w:rsidRPr="00233788">
        <w:t xml:space="preserve">kultury uniwersytetu. Wartości i przekonania te bowiem często są określane jako etos akademicki. Jak ukazuje to Leja </w:t>
      </w:r>
      <w:r w:rsidR="00F64C2F"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00F64C2F" w:rsidRPr="00233788">
        <w:fldChar w:fldCharType="separate"/>
      </w:r>
      <w:r w:rsidR="00921CC1" w:rsidRPr="00921CC1">
        <w:rPr>
          <w:noProof/>
        </w:rPr>
        <w:t>(Leja, 2011, s. 182)</w:t>
      </w:r>
      <w:r w:rsidR="00F64C2F" w:rsidRPr="00233788">
        <w:fldChar w:fldCharType="end"/>
      </w:r>
      <w:r w:rsidR="00866C60">
        <w:t>,</w:t>
      </w:r>
      <w:r w:rsidR="00F64C2F" w:rsidRPr="00233788">
        <w:t xml:space="preserve"> rozumienie wartości stanowiących etos uczelni lub też etos nauki w ogóle jest niezwykle istotne dla zrozumienia relacji uniwersytetu z otoczeniem. Z drugiej strony kultura dyscypliny jest tym</w:t>
      </w:r>
      <w:r w:rsidR="00F64C2F">
        <w:t>,</w:t>
      </w:r>
      <w:r w:rsidR="00F64C2F" w:rsidRPr="00233788">
        <w:t xml:space="preserve"> co niezwykle odróżnia naukowców różnych dyscyplin od siebie, a</w:t>
      </w:r>
      <w:r w:rsidR="00AA0D80">
        <w:t> </w:t>
      </w:r>
      <w:r w:rsidR="00F64C2F" w:rsidRPr="00233788">
        <w:t xml:space="preserve">jednocześnie stanowi wspólny i odrębny zbiór wartości dotyczących standardów, jakości i metod codziennej pracy naukowej </w:t>
      </w:r>
      <w:r w:rsidR="00F64C2F"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00F64C2F" w:rsidRPr="00233788">
        <w:fldChar w:fldCharType="separate"/>
      </w:r>
      <w:r w:rsidR="00921CC1" w:rsidRPr="00921CC1">
        <w:rPr>
          <w:noProof/>
        </w:rPr>
        <w:t>(por. Austin, 1990, s. 64)</w:t>
      </w:r>
      <w:r w:rsidR="00F64C2F" w:rsidRPr="00233788">
        <w:fldChar w:fldCharType="end"/>
      </w:r>
      <w:r w:rsidR="00F64C2F" w:rsidRPr="00233788">
        <w:t>. Zatem są to zmienne, które przyczyniają się do różnic w postrzeganiu i ocenie tych samych zjawisk prze</w:t>
      </w:r>
      <w:r w:rsidR="00F64C2F">
        <w:t>z</w:t>
      </w:r>
      <w:r w:rsidR="00F64C2F" w:rsidRPr="00233788">
        <w:t xml:space="preserve"> członków społeczności akademickiej reprezentujących różne dyscypliny. Jest to też obszar kultury akademickiej, na którą trudno wpływać zarządzającym uczelnią. Co więcej</w:t>
      </w:r>
      <w:r w:rsidR="00F64C2F">
        <w:t>,</w:t>
      </w:r>
      <w:r w:rsidR="00F64C2F" w:rsidRPr="00233788">
        <w:t xml:space="preserve"> jak wskazuje Toma</w:t>
      </w:r>
      <w:r w:rsidR="00F64C2F">
        <w:t>,</w:t>
      </w:r>
      <w:r w:rsidR="00F64C2F" w:rsidRPr="00233788">
        <w:t xml:space="preserve"> uczeni mogą w pracy być pod wpływem więcej niż jednej kultury dyscypliny </w:t>
      </w:r>
      <w:r w:rsidR="00F64C2F"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00F64C2F" w:rsidRPr="00233788">
        <w:fldChar w:fldCharType="separate"/>
      </w:r>
      <w:r w:rsidR="00921CC1" w:rsidRPr="00921CC1">
        <w:rPr>
          <w:noProof/>
        </w:rPr>
        <w:t>(Toma, 1997, s. 689)</w:t>
      </w:r>
      <w:r w:rsidR="00F64C2F" w:rsidRPr="00233788">
        <w:fldChar w:fldCharType="end"/>
      </w:r>
      <w:r w:rsidR="00F64C2F" w:rsidRPr="00233788">
        <w:t>.</w:t>
      </w:r>
    </w:p>
    <w:p w14:paraId="11BA2070" w14:textId="337F8838"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w:t>
      </w:r>
      <w:r w:rsidR="00AA0D80">
        <w:t> </w:t>
      </w:r>
      <w:r w:rsidRPr="00233788">
        <w:t>konkretnym czasie oraz systemu nagród</w:t>
      </w:r>
      <w:r>
        <w:t>,</w:t>
      </w:r>
      <w:r w:rsidRPr="00233788">
        <w:t xml:space="preserve"> jaki dotyczy pracowników akademickich. Te trzy obszary są zazwyczaj definiowane w sposób formalny, ale oczywiście kultura instytucji akademickiej jest </w:t>
      </w:r>
      <w:r w:rsidR="00866C60">
        <w:t>formowana</w:t>
      </w:r>
      <w:r w:rsidRPr="00233788">
        <w:t xml:space="preserve"> również poprzez postawy, wartości oraz relacje kształtowane w domenie</w:t>
      </w:r>
      <w:r w:rsidR="00726A94" w:rsidRPr="00001D48">
        <w:rPr>
          <w:rStyle w:val="FootnoteReference"/>
        </w:rPr>
        <w:footnoteReference w:id="20"/>
      </w:r>
      <w:r w:rsidRPr="00233788">
        <w:t xml:space="preserve"> nieformalnej. Kultura instytucji akademickiej wiąże się również poziomem prestiżu doświadczanego przez pracowników, a także z relacjami instytucji do konkretnej dyscypliny. Wszystkie pięć wyżej wymienionych obszarów </w:t>
      </w:r>
      <w:r w:rsidR="00866C60">
        <w:t>składających się na</w:t>
      </w:r>
      <w:r w:rsidRPr="00233788">
        <w:t xml:space="preserve"> kulturę instytucji akademickiej pozostaje pod większy</w:t>
      </w:r>
      <w:r>
        <w:t>m</w:t>
      </w:r>
      <w:r w:rsidRPr="00233788">
        <w:t xml:space="preserve"> lub mniejszy</w:t>
      </w:r>
      <w:r>
        <w:t>m</w:t>
      </w:r>
      <w:r w:rsidRPr="00233788">
        <w:t>, a</w:t>
      </w:r>
      <w:r w:rsidR="00AA0D80">
        <w:t> </w:t>
      </w:r>
      <w:r w:rsidRPr="00233788">
        <w:t>także bardziej lub mniej formalnym wpływem zarządzających uczelnią i wydziałem. W związku z tym kształt</w:t>
      </w:r>
      <w:r w:rsidR="00866C60">
        <w:t>,</w:t>
      </w:r>
      <w:r w:rsidRPr="00233788">
        <w:t xml:space="preserve">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6F052E" w:rsidR="00F64C2F" w:rsidRPr="00233788" w:rsidRDefault="00F64C2F" w:rsidP="00F64C2F">
      <w:r w:rsidRPr="00233788">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t> </w:t>
      </w:r>
      <w:r w:rsidRPr="00233788">
        <w:t xml:space="preserve">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F2350D" w:rsidRPr="00993B1A">
        <w:t xml:space="preserve">Tabela </w:t>
      </w:r>
      <w:r w:rsidR="00F2350D">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ListParagraph"/>
        <w:numPr>
          <w:ilvl w:val="0"/>
          <w:numId w:val="13"/>
        </w:numPr>
        <w:spacing w:before="0" w:line="300" w:lineRule="auto"/>
        <w:ind w:left="641" w:hanging="357"/>
      </w:pPr>
      <w:r w:rsidRPr="00233788">
        <w:t>kultura kolegialna – cenione są zaangażowanie naukowe, wspólne podejmowanie decyzji i racjonalność;</w:t>
      </w:r>
    </w:p>
    <w:p w14:paraId="466D9AE9" w14:textId="77777777" w:rsidR="00F64C2F" w:rsidRPr="00233788" w:rsidRDefault="00F64C2F">
      <w:pPr>
        <w:pStyle w:val="ListParagraph"/>
        <w:numPr>
          <w:ilvl w:val="0"/>
          <w:numId w:val="13"/>
        </w:numPr>
        <w:spacing w:before="0" w:line="300" w:lineRule="auto"/>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ListParagraph"/>
        <w:numPr>
          <w:ilvl w:val="0"/>
          <w:numId w:val="13"/>
        </w:numPr>
        <w:spacing w:before="0" w:line="300" w:lineRule="auto"/>
        <w:ind w:left="641" w:hanging="357"/>
      </w:pPr>
      <w:r w:rsidRPr="00233788">
        <w:t>kultura rozwoju – wartościami są osobisty i zawodowy rozwój wszystkich członków społeczności akademickiej;</w:t>
      </w:r>
    </w:p>
    <w:p w14:paraId="2E06F398" w14:textId="3FBB79B4" w:rsidR="00F64C2F" w:rsidRPr="00233788" w:rsidRDefault="00F64C2F">
      <w:pPr>
        <w:pStyle w:val="ListParagraph"/>
        <w:numPr>
          <w:ilvl w:val="0"/>
          <w:numId w:val="13"/>
        </w:numPr>
        <w:spacing w:before="0" w:line="300" w:lineRule="auto"/>
        <w:ind w:left="641" w:hanging="357"/>
      </w:pPr>
      <w:r w:rsidRPr="00233788">
        <w:t>kultura negocjowania – cenione są zasady i procedury zapewniające równość i egalitarność, a</w:t>
      </w:r>
      <w:r w:rsidR="00AA0D80">
        <w:t> </w:t>
      </w:r>
      <w:r w:rsidRPr="00233788">
        <w:t xml:space="preserve">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6A8F3BB0" w:rsidR="00F64C2F" w:rsidRPr="00233788" w:rsidRDefault="00F64C2F" w:rsidP="00F64C2F">
      <w:r w:rsidRPr="00233788">
        <w:t>Kolejnym wyzwaniem dla zarządzających uniwersytetem, związanym z kulturą akademicką</w:t>
      </w:r>
      <w:r w:rsidR="00866C60">
        <w:t>,</w:t>
      </w:r>
      <w:r w:rsidRPr="00233788">
        <w:t xml:space="preserve">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54C66E90" w:rsidR="00CD0712" w:rsidRPr="00233788" w:rsidRDefault="00F64C2F" w:rsidP="00F64C2F">
      <w:r w:rsidRPr="00233788">
        <w:t xml:space="preserve">Nawiązując </w:t>
      </w:r>
      <w:r>
        <w:t>do</w:t>
      </w:r>
      <w:r w:rsidRPr="00233788">
        <w:t xml:space="preserve"> przytoczonego na początku tego </w:t>
      </w:r>
      <w:r w:rsidR="000601A0">
        <w:t>pod</w:t>
      </w:r>
      <w:r w:rsidRPr="00233788">
        <w:t xml:space="preserve">rozdziału zdania </w:t>
      </w:r>
      <w:proofErr w:type="spellStart"/>
      <w:r w:rsidRPr="00233788">
        <w:t>Kuh</w:t>
      </w:r>
      <w:r w:rsidR="00866C60">
        <w:t>a</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w:t>
      </w:r>
      <w:r w:rsidR="00AA0D80">
        <w:t> </w:t>
      </w:r>
      <w:r w:rsidRPr="00233788">
        <w:t xml:space="preserve">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w:t>
      </w:r>
      <w:r w:rsidRPr="00233788">
        <w:lastRenderedPageBreak/>
        <w:t>nuje jako panaceum na złagodzenie napięć pomiędzy różnymi kulturami</w:t>
      </w:r>
      <w:r w:rsidR="0087187B">
        <w:t>,</w:t>
      </w:r>
      <w:r w:rsidRPr="00233788">
        <w:t xml:space="preserve"> stawiającymi różny nacisk na badania i kształcenie, by wzmocnić uznanie dla kształcenia. Jest to prawdopodobnie słuszne w kontekście uniwersytetów anglosaskich. Obecne reformy szkolnictwa w Polsce wyraźnie wydają się iść w</w:t>
      </w:r>
      <w:r w:rsidR="00AA0D80">
        <w:t> </w:t>
      </w:r>
      <w:r w:rsidRPr="00233788">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Heading3"/>
      </w:pPr>
      <w:bookmarkStart w:id="366" w:name="_Ref137885104"/>
      <w:bookmarkStart w:id="367" w:name="_Ref138175150"/>
      <w:bookmarkStart w:id="368" w:name="_Toc164801005"/>
      <w:bookmarkStart w:id="369" w:name="_Toc168903269"/>
      <w:bookmarkStart w:id="370" w:name="_Toc169134077"/>
      <w:r w:rsidRPr="00233788">
        <w:t>Wybrane aspekty roli prestiżu dla zarządzania uczelnią</w:t>
      </w:r>
      <w:bookmarkEnd w:id="362"/>
      <w:bookmarkEnd w:id="366"/>
      <w:bookmarkEnd w:id="367"/>
      <w:bookmarkEnd w:id="368"/>
      <w:bookmarkEnd w:id="369"/>
      <w:bookmarkEnd w:id="370"/>
    </w:p>
    <w:p w14:paraId="42F6A84F" w14:textId="0D78E3B9" w:rsidR="00A443E2" w:rsidRPr="00233788" w:rsidRDefault="00A443E2" w:rsidP="00A443E2">
      <w:r w:rsidRPr="00233788">
        <w:t xml:space="preserve">Ważnym pojęciem pomocnym do zrozumienia </w:t>
      </w:r>
      <w:proofErr w:type="spellStart"/>
      <w:r w:rsidRPr="00233788">
        <w:t>zachowań</w:t>
      </w:r>
      <w:proofErr w:type="spellEnd"/>
      <w:r w:rsidRPr="00233788">
        <w:t xml:space="preserve">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xml:space="preserve">. Powiązania pomiędzy różnymi czynnikami motywacji akademickich zostały przedstawione na </w:t>
      </w:r>
      <w:r w:rsidR="00180FBB" w:rsidRPr="00233788">
        <w:t>Rysunku</w:t>
      </w:r>
      <w:r w:rsidR="00180FBB">
        <w:t> 12</w:t>
      </w:r>
      <w:r w:rsidRPr="00233788">
        <w:t>.</w:t>
      </w:r>
    </w:p>
    <w:p w14:paraId="0BA3B219" w14:textId="7B8F5695" w:rsidR="00A443E2" w:rsidRDefault="002E4C74" w:rsidP="000352D6">
      <w:pPr>
        <w:pStyle w:val="Rysunek"/>
      </w:pPr>
      <w:r>
        <w:rPr>
          <w:noProof/>
        </w:rPr>
        <w:drawing>
          <wp:inline distT="0" distB="0" distL="0" distR="0" wp14:anchorId="3DA3846A" wp14:editId="0D72C0F0">
            <wp:extent cx="4655652" cy="3348000"/>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5652" cy="3348000"/>
                    </a:xfrm>
                    <a:prstGeom prst="rect">
                      <a:avLst/>
                    </a:prstGeom>
                    <a:noFill/>
                    <a:ln>
                      <a:noFill/>
                    </a:ln>
                  </pic:spPr>
                </pic:pic>
              </a:graphicData>
            </a:graphic>
          </wp:inline>
        </w:drawing>
      </w:r>
    </w:p>
    <w:p w14:paraId="21F422EE" w14:textId="0888887B" w:rsidR="00A443E2" w:rsidRPr="00233788" w:rsidRDefault="00A443E2" w:rsidP="00A443E2">
      <w:pPr>
        <w:pStyle w:val="Rysunek"/>
      </w:pPr>
      <w:bookmarkStart w:id="371" w:name="_Ref134899759"/>
      <w:bookmarkStart w:id="372" w:name="_Ref134899742"/>
      <w:bookmarkStart w:id="373" w:name="_Ref134899750"/>
      <w:bookmarkStart w:id="374" w:name="_Toc169134683"/>
      <w:r>
        <w:t xml:space="preserve">Rysunek </w:t>
      </w:r>
      <w:fldSimple w:instr=" SEQ Rysunek \* ARABIC ">
        <w:r w:rsidR="00F2350D">
          <w:rPr>
            <w:noProof/>
          </w:rPr>
          <w:t>12</w:t>
        </w:r>
      </w:fldSimple>
      <w:bookmarkEnd w:id="371"/>
      <w:r w:rsidR="0036301D">
        <w:rPr>
          <w:noProof/>
        </w:rPr>
        <w:t>.</w:t>
      </w:r>
      <w:r>
        <w:t xml:space="preserve"> </w:t>
      </w:r>
      <w:r w:rsidRPr="00233788">
        <w:t>Model motywacji akademickich</w:t>
      </w:r>
      <w:bookmarkEnd w:id="372"/>
      <w:bookmarkEnd w:id="373"/>
      <w:bookmarkEnd w:id="374"/>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24BA5F02" w:rsidR="00A443E2" w:rsidRPr="00233788" w:rsidRDefault="00180FBB" w:rsidP="00A443E2">
      <w:r>
        <w:t>W</w:t>
      </w:r>
      <w:r w:rsidR="00A443E2" w:rsidRPr="00233788">
        <w:t>zajemne relacje trzech obszarów motywacji akademickich</w:t>
      </w:r>
      <w:r>
        <w:t xml:space="preserve"> </w:t>
      </w:r>
      <w:r w:rsidR="00AE6755" w:rsidRPr="00233788">
        <w:t>(</w:t>
      </w:r>
      <w:r w:rsidR="00AE6755">
        <w:fldChar w:fldCharType="begin"/>
      </w:r>
      <w:r w:rsidR="00AE6755">
        <w:instrText xml:space="preserve"> REF _Ref134899759 \h </w:instrText>
      </w:r>
      <w:r w:rsidR="00AE6755">
        <w:fldChar w:fldCharType="separate"/>
      </w:r>
      <w:r w:rsidR="00F2350D">
        <w:t xml:space="preserve">Rysunek </w:t>
      </w:r>
      <w:r w:rsidR="00F2350D">
        <w:rPr>
          <w:noProof/>
        </w:rPr>
        <w:t>12</w:t>
      </w:r>
      <w:r w:rsidR="00AE6755">
        <w:fldChar w:fldCharType="end"/>
      </w:r>
      <w:r w:rsidR="00AE6755" w:rsidRPr="00233788">
        <w:t xml:space="preserve">) </w:t>
      </w:r>
      <w:r>
        <w:t>w</w:t>
      </w:r>
      <w:r w:rsidR="00A443E2" w:rsidRPr="00233788">
        <w:t xml:space="preserve">g koncepcji </w:t>
      </w:r>
      <w:proofErr w:type="spellStart"/>
      <w:r w:rsidR="00A443E2" w:rsidRPr="00233788">
        <w:t>Backmore’a</w:t>
      </w:r>
      <w:proofErr w:type="spellEnd"/>
      <w:r w:rsidR="00A443E2" w:rsidRPr="00233788">
        <w:t xml:space="preserve"> i </w:t>
      </w:r>
      <w:proofErr w:type="spellStart"/>
      <w:r w:rsidR="00A443E2" w:rsidRPr="00233788">
        <w:t>Kandiko</w:t>
      </w:r>
      <w:proofErr w:type="spellEnd"/>
      <w:r w:rsidR="00A443E2" w:rsidRPr="00233788">
        <w:t xml:space="preserve"> są to: praca akademicka (zarówno rezultaty pracy</w:t>
      </w:r>
      <w:r w:rsidR="00A443E2">
        <w:t>,</w:t>
      </w:r>
      <w:r w:rsidR="00A443E2" w:rsidRPr="00233788">
        <w:t xml:space="preserve"> jak i proces jej wykonywania), </w:t>
      </w:r>
      <w:r w:rsidR="00A443E2" w:rsidRPr="00233788">
        <w:lastRenderedPageBreak/>
        <w:t>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rsidR="0087187B">
        <w:t>e</w:t>
      </w:r>
      <w:r w:rsidR="00A443E2" w:rsidRPr="00233788">
        <w:t xml:space="preserve"> w odmienny sposób. Ponadto w wyniku nakładania się motywacji z różnych obszarów możemy określić zjawiska pomocne w identyfikacji skutków istnienia poszczególnych współzależności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00A443E2" w:rsidRPr="00233788">
        <w:fldChar w:fldCharType="separate"/>
      </w:r>
      <w:r w:rsidR="00921CC1" w:rsidRPr="00921CC1">
        <w:rPr>
          <w:noProof/>
        </w:rPr>
        <w:t>(Blackmore &amp; Kandiko, 2011, s. 403)</w:t>
      </w:r>
      <w:r w:rsidR="00A443E2" w:rsidRPr="00233788">
        <w:fldChar w:fldCharType="end"/>
      </w:r>
      <w:r w:rsidR="00A443E2" w:rsidRPr="00233788">
        <w:t>. Nakładanie się ekonomii pieniężnej oraz pracy akademickiej tworzy obszar zasobów akademickich, które zazwyczaj są zapewniane przez uniwersytety, a dotyczą zarówno aspektów finansowych (np. laboratoria i ich wyposażenie)</w:t>
      </w:r>
      <w:r w:rsidR="00A443E2">
        <w:t>,</w:t>
      </w:r>
      <w:r w:rsidR="00A443E2"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rsidR="00A443E2">
        <w:t>,</w:t>
      </w:r>
      <w:r w:rsidR="00A443E2" w:rsidRPr="00233788">
        <w:t xml:space="preserve"> zwiększa znaczenie społeczności akademickiej w doświadczaniu prestiżu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00A443E2" w:rsidRPr="00233788">
        <w:fldChar w:fldCharType="separate"/>
      </w:r>
      <w:r w:rsidR="00921CC1" w:rsidRPr="00921CC1">
        <w:rPr>
          <w:noProof/>
        </w:rPr>
        <w:t>(Blackmore &amp; Kandiko, 2011, s. 403)</w:t>
      </w:r>
      <w:r w:rsidR="00A443E2" w:rsidRPr="00233788">
        <w:fldChar w:fldCharType="end"/>
      </w:r>
      <w:r w:rsidR="00A443E2" w:rsidRPr="00233788">
        <w:t xml:space="preserve">. Na styku ekonomii prestiżu i ekonomii pieniężnej powstaje kapitalizm akademicki </w:t>
      </w:r>
      <w:r w:rsidR="00A443E2">
        <w:t>-–</w:t>
      </w:r>
      <w:r w:rsidR="00A443E2" w:rsidRPr="00233788">
        <w:t xml:space="preserve"> miejsce dla badań stosowanych. Jest to również miejsce dysonansu kognitywnego w sytuacji pracy pod wpływem wartości, które znacznie się od siebie różnią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00A443E2" w:rsidRPr="00233788">
        <w:fldChar w:fldCharType="separate"/>
      </w:r>
      <w:r w:rsidR="00921CC1" w:rsidRPr="00921CC1">
        <w:rPr>
          <w:noProof/>
        </w:rPr>
        <w:t>(Blackmore &amp; Kandiko, 2011)</w:t>
      </w:r>
      <w:r w:rsidR="00A443E2" w:rsidRPr="00233788">
        <w:fldChar w:fldCharType="end"/>
      </w:r>
      <w:r w:rsidR="00A443E2" w:rsidRPr="00233788">
        <w:t>, co może być istotnym obszarem konfliktów wartości doświadczanych przez pracowników akademickich.</w:t>
      </w:r>
    </w:p>
    <w:p w14:paraId="0C7523A2" w14:textId="37E434E1" w:rsidR="00A443E2" w:rsidRPr="00233788" w:rsidRDefault="00A443E2" w:rsidP="00A443E2">
      <w:r w:rsidRPr="00233788">
        <w:t xml:space="preserve">Zjawiska reputacji i prestiżu są niezwykle istotne dla uczelni i mają na nie znacznie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w:t>
      </w:r>
      <w:r w:rsidR="0087187B">
        <w:t>,</w:t>
      </w:r>
      <w:r w:rsidRPr="00233788">
        <w:t xml:space="preserve"> co doświadczają prestiżu</w:t>
      </w:r>
      <w:r w:rsidR="0087187B">
        <w:t>,</w:t>
      </w:r>
      <w:r w:rsidRPr="00233788">
        <w:t xml:space="preserve">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Reputację natomiast definiuje się jako konstrukt socjologiczny</w:t>
      </w:r>
      <w:r w:rsidR="0087187B">
        <w:t>,</w:t>
      </w:r>
      <w:r w:rsidRPr="00233788">
        <w:t xml:space="preserve">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w:t>
      </w:r>
      <w:r w:rsidR="00AA0D80">
        <w:t> </w:t>
      </w:r>
      <w:r w:rsidRPr="00233788">
        <w:t xml:space="preserve">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39C1B52B" w:rsidR="00A443E2" w:rsidRPr="00233788" w:rsidRDefault="00A443E2" w:rsidP="00A443E2">
      <w:r w:rsidRPr="00233788">
        <w:t>Rola prestiżu dla zarządzania uczelnią wydaje się tym większa, że</w:t>
      </w:r>
      <w:r w:rsidR="0087187B">
        <w:t xml:space="preserve"> – </w:t>
      </w:r>
      <w:r w:rsidRPr="00233788">
        <w:t>jak wskazują badania</w:t>
      </w:r>
      <w:r w:rsidR="0087187B">
        <w:t xml:space="preserve"> – </w:t>
      </w:r>
      <w:r w:rsidRPr="00233788">
        <w:t xml:space="preserve">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w:t>
      </w:r>
      <w:r w:rsidR="0087187B">
        <w:t>,</w:t>
      </w:r>
      <w:r w:rsidRPr="00233788">
        <w:t xml:space="preserve">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w:t>
      </w:r>
      <w:r w:rsidRPr="00233788">
        <w:lastRenderedPageBreak/>
        <w:t>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w:t>
      </w:r>
      <w:r w:rsidR="002260D3">
        <w:t>a</w:t>
      </w:r>
      <w:r w:rsidRPr="00233788">
        <w:t xml:space="preserve">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w:t>
      </w:r>
      <w:r w:rsidR="00AA0D80">
        <w:t> </w:t>
      </w:r>
      <w:r w:rsidRPr="00233788">
        <w:t>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rsidR="0087187B">
        <w:t>ni</w:t>
      </w:r>
      <w:r>
        <w:t>,</w:t>
      </w:r>
      <w:r w:rsidRPr="00233788">
        <w:t xml:space="preserve"> stwierdzając: </w:t>
      </w:r>
    </w:p>
    <w:p w14:paraId="537C804F" w14:textId="5390EFFE"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w:t>
      </w:r>
      <w:r w:rsidR="00AA0D80">
        <w:rPr>
          <w:sz w:val="18"/>
          <w:szCs w:val="20"/>
        </w:rPr>
        <w:t> </w:t>
      </w:r>
      <w:r w:rsidRPr="00233788">
        <w:rPr>
          <w:sz w:val="18"/>
          <w:szCs w:val="20"/>
        </w:rPr>
        <w:t>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31339EF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t>
      </w:r>
      <w:r w:rsidRPr="00233788">
        <w:lastRenderedPageBreak/>
        <w:t xml:space="preserve">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323F431C" w:rsidR="00A443E2" w:rsidRPr="00233788" w:rsidRDefault="00A443E2" w:rsidP="00A443E2">
      <w:r w:rsidRPr="00233788">
        <w:t>W kontekście sytuacji polskich uczelni warto zauważyć, że reputacja może być nie tylko cechą instytucji, ale również cechą grup strategicznych</w:t>
      </w:r>
      <w:r w:rsidR="0087187B">
        <w:t>,</w:t>
      </w:r>
      <w:r w:rsidRPr="00233788">
        <w:t xml:space="preserve">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Grupy takie mogą przybierać różne formy. Niemniej obserwując rynek uczelni</w:t>
      </w:r>
      <w:r w:rsidR="0087187B">
        <w:t>,</w:t>
      </w:r>
      <w:r w:rsidRPr="00233788">
        <w:t xml:space="preserve"> </w:t>
      </w:r>
      <w:r w:rsidR="0087187B">
        <w:t>dają się</w:t>
      </w:r>
      <w:r w:rsidRPr="00233788">
        <w:t xml:space="preserve">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00AE6755">
        <w:t xml:space="preserve"> </w:t>
      </w:r>
      <w:r w:rsidR="00AE6755" w:rsidRPr="00233788">
        <w:t>(</w:t>
      </w:r>
      <w:r w:rsidR="00AE6755">
        <w:fldChar w:fldCharType="begin"/>
      </w:r>
      <w:r w:rsidR="00AE6755">
        <w:instrText xml:space="preserve"> REF _Ref134896993 \h </w:instrText>
      </w:r>
      <w:r w:rsidR="00AE6755">
        <w:fldChar w:fldCharType="separate"/>
      </w:r>
      <w:r w:rsidR="00F2350D" w:rsidRPr="00233788">
        <w:t xml:space="preserve">Tabela </w:t>
      </w:r>
      <w:r w:rsidR="00F2350D">
        <w:rPr>
          <w:noProof/>
        </w:rPr>
        <w:t>9</w:t>
      </w:r>
      <w:r w:rsidR="00AE6755">
        <w:fldChar w:fldCharType="end"/>
      </w:r>
      <w:r w:rsidR="00AE6755" w:rsidRPr="00233788">
        <w:t>)</w:t>
      </w:r>
      <w:r w:rsidRPr="00233788">
        <w:t>.</w:t>
      </w:r>
    </w:p>
    <w:p w14:paraId="2DE80C2B" w14:textId="15B6CCDF" w:rsidR="00A443E2" w:rsidRPr="00233788" w:rsidRDefault="00A443E2" w:rsidP="00A443E2">
      <w:pPr>
        <w:pStyle w:val="Tytutabeli"/>
      </w:pPr>
      <w:bookmarkStart w:id="375" w:name="_Ref134896993"/>
      <w:bookmarkStart w:id="376" w:name="_Ref134896916"/>
      <w:bookmarkStart w:id="377" w:name="_Toc169134732"/>
      <w:r w:rsidRPr="00233788">
        <w:t xml:space="preserve">Tabela </w:t>
      </w:r>
      <w:fldSimple w:instr=" SEQ Tabela \* ARABIC ">
        <w:r w:rsidR="00F2350D">
          <w:rPr>
            <w:noProof/>
          </w:rPr>
          <w:t>9</w:t>
        </w:r>
      </w:fldSimple>
      <w:bookmarkEnd w:id="375"/>
      <w:r w:rsidR="00993B1A">
        <w:rPr>
          <w:noProof/>
        </w:rPr>
        <w:t>.</w:t>
      </w:r>
      <w:r w:rsidRPr="00233788">
        <w:t xml:space="preserve"> Podział uczelni na 5 segmentów według kategorii prestiżu</w:t>
      </w:r>
      <w:bookmarkEnd w:id="376"/>
      <w:bookmarkEnd w:id="377"/>
    </w:p>
    <w:tbl>
      <w:tblPr>
        <w:tblStyle w:val="TableGrid"/>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01CD9D31" w:rsidR="00A443E2" w:rsidRPr="000352D6" w:rsidRDefault="00A443E2" w:rsidP="00C65E97">
            <w:pPr>
              <w:pStyle w:val="TekstTabeli"/>
              <w:rPr>
                <w:lang w:val="pl-PL"/>
              </w:rPr>
            </w:pPr>
            <w:r w:rsidRPr="000352D6">
              <w:rPr>
                <w:lang w:val="pl-PL"/>
              </w:rPr>
              <w:t xml:space="preserve">Grupa o największym prestiżu, którą stanowią przede wszystkim amerykańskie i brytyjskie uczelnie kształcące doktorów, a ich prestiż </w:t>
            </w:r>
            <w:r w:rsidR="0087187B">
              <w:rPr>
                <w:lang w:val="pl-PL"/>
              </w:rPr>
              <w:t>jest ukształtowany na podstawie</w:t>
            </w:r>
            <w:r w:rsidRPr="000352D6">
              <w:rPr>
                <w:lang w:val="pl-PL"/>
              </w:rPr>
              <w:t xml:space="preserve"> reputacji </w:t>
            </w:r>
            <w:r w:rsidR="0087187B">
              <w:rPr>
                <w:lang w:val="pl-PL"/>
              </w:rPr>
              <w:t xml:space="preserve">ich </w:t>
            </w:r>
            <w:r w:rsidRPr="000352D6">
              <w:rPr>
                <w:lang w:val="pl-PL"/>
              </w:rPr>
              <w:t>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481424B0"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w:t>
            </w:r>
            <w:r w:rsidR="0087187B">
              <w:rPr>
                <w:lang w:val="pl-PL"/>
              </w:rPr>
              <w:t>,</w:t>
            </w:r>
            <w:r w:rsidRPr="000352D6">
              <w:rPr>
                <w:lang w:val="pl-PL"/>
              </w:rPr>
              <w:t xml:space="preserve">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47D03D25" w:rsidR="00A443E2" w:rsidRPr="00233788" w:rsidRDefault="00AE6755" w:rsidP="00A443E2">
      <w:r w:rsidRPr="00233788">
        <w:t xml:space="preserve">Można </w:t>
      </w:r>
      <w:r w:rsidR="00A443E2" w:rsidRPr="00233788">
        <w:t xml:space="preserve">stwierdzić, że uczelnie z segmentu 4 oraz 2 </w:t>
      </w:r>
      <w:r w:rsidRPr="00233788">
        <w:t>konkurują</w:t>
      </w:r>
      <w:r w:rsidR="00A443E2">
        <w:t>,</w:t>
      </w:r>
      <w:r w:rsidR="00A443E2" w:rsidRPr="00233788">
        <w:t xml:space="preserve"> stosując podobne strategie, natomiast odróżnia je siła oddziaływania międzynarodowego. Uczelnie z segmentu 1 raczej konkurują </w:t>
      </w:r>
      <w:r w:rsidR="00A443E2" w:rsidRPr="00233788">
        <w:lastRenderedPageBreak/>
        <w:t>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rsidR="00A443E2">
        <w:t>,</w:t>
      </w:r>
      <w:r w:rsidR="00A443E2" w:rsidRPr="00233788">
        <w:t xml:space="preserve"> co potwierdzają studia przypadków – międzynarodowe osiągnięcia badawcze pozytywnie wpływają na reputację i prestiż akademicki </w:t>
      </w:r>
      <w:r w:rsidR="00A443E2"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00A443E2" w:rsidRPr="00233788">
        <w:fldChar w:fldCharType="separate"/>
      </w:r>
      <w:r w:rsidR="00921CC1" w:rsidRPr="00921CC1">
        <w:rPr>
          <w:noProof/>
        </w:rPr>
        <w:t>(Tayar &amp; Jack, 2013, s. 161)</w:t>
      </w:r>
      <w:r w:rsidR="00A443E2" w:rsidRPr="00233788">
        <w:fldChar w:fldCharType="end"/>
      </w:r>
      <w:r w:rsidR="00A443E2" w:rsidRPr="00233788">
        <w:t>. Co więcej</w:t>
      </w:r>
      <w:r w:rsidR="00A443E2">
        <w:t>,</w:t>
      </w:r>
      <w:r w:rsidR="00A443E2" w:rsidRPr="00233788">
        <w:t xml:space="preserve"> uniwersytety badawcze dążą do maksymalizacji ich statusu jako wytwórców dóbr </w:t>
      </w:r>
      <w:proofErr w:type="spellStart"/>
      <w:r w:rsidR="00A443E2" w:rsidRPr="00233788">
        <w:t>pozycjonalnych</w:t>
      </w:r>
      <w:proofErr w:type="spellEnd"/>
      <w:r w:rsidR="00A443E2" w:rsidRPr="00233788">
        <w:t xml:space="preserve">. Status ten jest funkcją nie tylko osiągnięć badawczych, ale również selektywności doboru studentów </w:t>
      </w:r>
      <w:r w:rsidR="00A443E2"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00A443E2" w:rsidRPr="00233788">
        <w:fldChar w:fldCharType="separate"/>
      </w:r>
      <w:r w:rsidR="00921CC1" w:rsidRPr="00921CC1">
        <w:rPr>
          <w:noProof/>
        </w:rPr>
        <w:t>(Marginson, 2006, s. 1)</w:t>
      </w:r>
      <w:r w:rsidR="00A443E2" w:rsidRPr="00233788">
        <w:fldChar w:fldCharType="end"/>
      </w:r>
      <w:r w:rsidR="00A443E2" w:rsidRPr="00233788">
        <w:t xml:space="preserve">. Z opisów segmentów uczelni wyłania się podział na dwa rodzaje strategii działania uczelni, jednej </w:t>
      </w:r>
      <w:r w:rsidR="00A443E2">
        <w:t>kierunkującej</w:t>
      </w:r>
      <w:r w:rsidR="00A443E2" w:rsidRPr="00233788">
        <w:t xml:space="preserve"> uczelnię na badania</w:t>
      </w:r>
      <w:r w:rsidR="00A443E2">
        <w:t>, a</w:t>
      </w:r>
      <w:r w:rsidR="00A443E2"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00A443E2" w:rsidRPr="00233788">
        <w:t>pozycjonalne</w:t>
      </w:r>
      <w:proofErr w:type="spellEnd"/>
      <w:r w:rsidR="00A443E2" w:rsidRPr="00233788">
        <w:t xml:space="preserve">, gdzie popyt zawsze przekracza podaż, a ekspansja jest ograniczona dążeniem do maksymalizacji statusu oraz instytucjami masowymi charakteryzującymi się dążeniem do zapełnienia miejsc i ekspansji </w:t>
      </w:r>
      <w:r w:rsidR="00A443E2"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00A443E2" w:rsidRPr="00233788">
        <w:fldChar w:fldCharType="separate"/>
      </w:r>
      <w:r w:rsidR="00921CC1" w:rsidRPr="00921CC1">
        <w:rPr>
          <w:noProof/>
        </w:rPr>
        <w:t>(Marginson, 2006, s. 21)</w:t>
      </w:r>
      <w:r w:rsidR="00A443E2" w:rsidRPr="00233788">
        <w:fldChar w:fldCharType="end"/>
      </w:r>
      <w:r w:rsidR="00A443E2" w:rsidRPr="00233788">
        <w:t>.</w:t>
      </w:r>
    </w:p>
    <w:p w14:paraId="480600D9" w14:textId="1D70A75D"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w:t>
      </w:r>
    </w:p>
    <w:p w14:paraId="295B6D82" w14:textId="603F5FCD" w:rsidR="00A443E2" w:rsidRPr="00233788" w:rsidRDefault="00A443E2" w:rsidP="00A443E2">
      <w:pPr>
        <w:pStyle w:val="Tytutabeli"/>
        <w:rPr>
          <w:noProof/>
        </w:rPr>
      </w:pPr>
      <w:bookmarkStart w:id="378" w:name="_Ref134897016"/>
      <w:bookmarkStart w:id="379" w:name="_Ref134897006"/>
      <w:bookmarkStart w:id="380" w:name="_Toc169134733"/>
      <w:r w:rsidRPr="00233788">
        <w:t xml:space="preserve">Tabela </w:t>
      </w:r>
      <w:fldSimple w:instr=" SEQ Tabela \* ARABIC ">
        <w:r w:rsidR="00F2350D">
          <w:rPr>
            <w:noProof/>
          </w:rPr>
          <w:t>10</w:t>
        </w:r>
      </w:fldSimple>
      <w:bookmarkEnd w:id="378"/>
      <w:r w:rsidR="00993B1A">
        <w:rPr>
          <w:noProof/>
        </w:rPr>
        <w:t>.</w:t>
      </w:r>
      <w:r w:rsidRPr="00233788">
        <w:t xml:space="preserve"> Udział kryteriów odnoszących się do prestiżu w ocenie rankingów </w:t>
      </w:r>
      <w:bookmarkEnd w:id="379"/>
      <w:r w:rsidR="005D3FA7">
        <w:t>uniwersytetów</w:t>
      </w:r>
      <w:bookmarkEnd w:id="380"/>
    </w:p>
    <w:tbl>
      <w:tblPr>
        <w:tblStyle w:val="TableGrid"/>
        <w:tblW w:w="9072" w:type="dxa"/>
        <w:tblLook w:val="04A0" w:firstRow="1" w:lastRow="0" w:firstColumn="1" w:lastColumn="0" w:noHBand="0" w:noVBand="1"/>
      </w:tblPr>
      <w:tblGrid>
        <w:gridCol w:w="1531"/>
        <w:gridCol w:w="1361"/>
        <w:gridCol w:w="6180"/>
      </w:tblGrid>
      <w:tr w:rsidR="00A443E2" w:rsidRPr="000352D6" w14:paraId="12EA602F" w14:textId="77777777" w:rsidTr="008207C7">
        <w:trPr>
          <w:cantSplit/>
          <w:tblHeader/>
        </w:trPr>
        <w:tc>
          <w:tcPr>
            <w:tcW w:w="1531" w:type="dxa"/>
            <w:vAlign w:val="center"/>
          </w:tcPr>
          <w:p w14:paraId="3384E48D" w14:textId="456EB85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 xml:space="preserve">Nazwa </w:t>
            </w:r>
            <w:r w:rsidR="008207C7">
              <w:rPr>
                <w:b/>
                <w:bCs/>
                <w:sz w:val="18"/>
                <w:szCs w:val="18"/>
                <w:lang w:val="pl-PL"/>
              </w:rPr>
              <w:br/>
            </w:r>
            <w:r w:rsidRPr="000352D6">
              <w:rPr>
                <w:b/>
                <w:bCs/>
                <w:sz w:val="18"/>
                <w:szCs w:val="18"/>
                <w:lang w:val="pl-PL"/>
              </w:rPr>
              <w:t>rankingu (rok)</w:t>
            </w:r>
            <w:r w:rsidR="00AF36C0" w:rsidRPr="00001D48">
              <w:rPr>
                <w:rStyle w:val="FootnoteReference"/>
              </w:rPr>
              <w:footnoteReference w:id="21"/>
            </w:r>
          </w:p>
        </w:tc>
        <w:tc>
          <w:tcPr>
            <w:tcW w:w="1361" w:type="dxa"/>
            <w:vAlign w:val="center"/>
          </w:tcPr>
          <w:p w14:paraId="0C40C447" w14:textId="7777777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Udział kryterium prestiżu</w:t>
            </w:r>
          </w:p>
        </w:tc>
        <w:tc>
          <w:tcPr>
            <w:tcW w:w="618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8207C7">
        <w:trPr>
          <w:cantSplit/>
        </w:trPr>
        <w:tc>
          <w:tcPr>
            <w:tcW w:w="1531" w:type="dxa"/>
            <w:vAlign w:val="center"/>
          </w:tcPr>
          <w:p w14:paraId="4478A9B7" w14:textId="5A6AD232" w:rsidR="00A443E2" w:rsidRPr="000352D6" w:rsidRDefault="00A443E2" w:rsidP="00C65E97">
            <w:pPr>
              <w:pStyle w:val="TekstTabeli"/>
              <w:jc w:val="center"/>
              <w:rPr>
                <w:lang w:val="pl-PL"/>
              </w:rPr>
            </w:pPr>
            <w:r w:rsidRPr="000352D6">
              <w:rPr>
                <w:lang w:val="pl-PL"/>
              </w:rPr>
              <w:t xml:space="preserve">ARWU </w:t>
            </w:r>
            <w:r w:rsidR="008207C7">
              <w:rPr>
                <w:lang w:val="pl-PL"/>
              </w:rPr>
              <w:br/>
            </w:r>
            <w:r w:rsidRPr="000352D6">
              <w:rPr>
                <w:lang w:val="pl-PL"/>
              </w:rPr>
              <w:t>Shanghai (2020)</w:t>
            </w:r>
          </w:p>
        </w:tc>
        <w:tc>
          <w:tcPr>
            <w:tcW w:w="1361" w:type="dxa"/>
            <w:vAlign w:val="center"/>
          </w:tcPr>
          <w:p w14:paraId="6413A5A0" w14:textId="348A6FA1" w:rsidR="00A443E2" w:rsidRPr="000352D6" w:rsidRDefault="00A443E2" w:rsidP="007B3D80">
            <w:pPr>
              <w:ind w:firstLine="0"/>
              <w:jc w:val="center"/>
              <w:rPr>
                <w:sz w:val="18"/>
                <w:szCs w:val="18"/>
                <w:lang w:val="pl-PL"/>
              </w:rPr>
            </w:pPr>
            <w:r w:rsidRPr="000352D6">
              <w:rPr>
                <w:sz w:val="18"/>
                <w:szCs w:val="18"/>
                <w:lang w:val="pl-PL"/>
              </w:rPr>
              <w:t>30%</w:t>
            </w:r>
            <w:r w:rsidR="008207C7">
              <w:rPr>
                <w:rStyle w:val="FootnoteReference"/>
                <w:sz w:val="18"/>
                <w:szCs w:val="18"/>
                <w:lang w:val="pl-PL"/>
              </w:rPr>
              <w:footnoteReference w:id="22"/>
            </w:r>
          </w:p>
        </w:tc>
        <w:tc>
          <w:tcPr>
            <w:tcW w:w="6180" w:type="dxa"/>
            <w:vAlign w:val="center"/>
          </w:tcPr>
          <w:p w14:paraId="60C5C44A" w14:textId="60D14D79" w:rsidR="00A443E2" w:rsidRPr="000352D6" w:rsidRDefault="00A443E2" w:rsidP="008207C7">
            <w:pPr>
              <w:pStyle w:val="TekstTabeli"/>
              <w:rPr>
                <w:lang w:val="pl-PL"/>
              </w:rPr>
            </w:pPr>
            <w:r w:rsidRPr="000352D6">
              <w:rPr>
                <w:lang w:val="pl-PL"/>
              </w:rPr>
              <w:t xml:space="preserve">Absolwenci z </w:t>
            </w:r>
            <w:proofErr w:type="spellStart"/>
            <w:r w:rsidRPr="000352D6">
              <w:rPr>
                <w:lang w:val="pl-PL"/>
              </w:rPr>
              <w:t>nagr</w:t>
            </w:r>
            <w:proofErr w:type="spellEnd"/>
            <w:r w:rsidR="008207C7">
              <w:rPr>
                <w:lang w:val="pl-PL"/>
              </w:rPr>
              <w:t>.</w:t>
            </w:r>
            <w:r w:rsidRPr="000352D6">
              <w:rPr>
                <w:lang w:val="pl-PL"/>
              </w:rPr>
              <w:t xml:space="preserve"> Nobla lub odpowiednikiem w swojej dziedzinie: 10%</w:t>
            </w:r>
          </w:p>
          <w:p w14:paraId="3A55D4CB" w14:textId="58960AE7" w:rsidR="00A443E2" w:rsidRPr="008207C7" w:rsidRDefault="00A443E2" w:rsidP="008207C7">
            <w:pPr>
              <w:pStyle w:val="TekstTabeli"/>
              <w:rPr>
                <w:lang w:val="pl-PL"/>
              </w:rPr>
            </w:pPr>
            <w:r w:rsidRPr="000352D6">
              <w:rPr>
                <w:lang w:val="pl-PL"/>
              </w:rPr>
              <w:t xml:space="preserve">Kadra z </w:t>
            </w:r>
            <w:proofErr w:type="spellStart"/>
            <w:r w:rsidRPr="000352D6">
              <w:rPr>
                <w:lang w:val="pl-PL"/>
              </w:rPr>
              <w:t>nagr</w:t>
            </w:r>
            <w:proofErr w:type="spellEnd"/>
            <w:r w:rsidR="008207C7">
              <w:rPr>
                <w:lang w:val="pl-PL"/>
              </w:rPr>
              <w:t>.</w:t>
            </w:r>
            <w:r w:rsidRPr="000352D6">
              <w:rPr>
                <w:lang w:val="pl-PL"/>
              </w:rPr>
              <w:t xml:space="preserve"> Nobla lub odpowiednikiem w swojej dziedzinie: 20%</w:t>
            </w:r>
          </w:p>
        </w:tc>
      </w:tr>
      <w:tr w:rsidR="00A443E2" w:rsidRPr="000352D6" w14:paraId="3036F796" w14:textId="77777777" w:rsidTr="008207C7">
        <w:trPr>
          <w:cantSplit/>
        </w:trPr>
        <w:tc>
          <w:tcPr>
            <w:tcW w:w="1531"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361"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6180" w:type="dxa"/>
            <w:vAlign w:val="center"/>
          </w:tcPr>
          <w:p w14:paraId="23C432FB" w14:textId="77777777" w:rsidR="00A443E2" w:rsidRPr="000352D6" w:rsidRDefault="00A443E2" w:rsidP="008207C7">
            <w:pPr>
              <w:pStyle w:val="TekstTabeli"/>
              <w:rPr>
                <w:lang w:val="pl-PL"/>
              </w:rPr>
            </w:pPr>
            <w:r w:rsidRPr="000352D6">
              <w:rPr>
                <w:lang w:val="pl-PL"/>
              </w:rPr>
              <w:t>Badanie reputacji kształcenia: 15%</w:t>
            </w:r>
          </w:p>
          <w:p w14:paraId="38E47A5C" w14:textId="77777777" w:rsidR="00A443E2" w:rsidRPr="000352D6" w:rsidRDefault="00A443E2" w:rsidP="008207C7">
            <w:pPr>
              <w:pStyle w:val="TekstTabeli"/>
              <w:rPr>
                <w:lang w:val="pl-PL"/>
              </w:rPr>
            </w:pPr>
            <w:r w:rsidRPr="000352D6">
              <w:rPr>
                <w:lang w:val="pl-PL"/>
              </w:rPr>
              <w:t>Badanie reputacji badań: 15%</w:t>
            </w:r>
          </w:p>
        </w:tc>
      </w:tr>
      <w:tr w:rsidR="00A443E2" w:rsidRPr="000352D6" w14:paraId="57465221" w14:textId="77777777" w:rsidTr="008207C7">
        <w:trPr>
          <w:cantSplit/>
        </w:trPr>
        <w:tc>
          <w:tcPr>
            <w:tcW w:w="1531" w:type="dxa"/>
            <w:vAlign w:val="center"/>
          </w:tcPr>
          <w:p w14:paraId="47C4F901" w14:textId="44310E8D" w:rsidR="00A443E2" w:rsidRPr="000352D6" w:rsidRDefault="00A443E2" w:rsidP="00C65E97">
            <w:pPr>
              <w:pStyle w:val="TekstTabeli"/>
              <w:jc w:val="center"/>
              <w:rPr>
                <w:lang w:val="pl-PL"/>
              </w:rPr>
            </w:pPr>
            <w:r w:rsidRPr="000352D6">
              <w:rPr>
                <w:lang w:val="pl-PL"/>
              </w:rPr>
              <w:lastRenderedPageBreak/>
              <w:t>QS W</w:t>
            </w:r>
            <w:r w:rsidR="008207C7">
              <w:rPr>
                <w:lang w:val="pl-PL"/>
              </w:rPr>
              <w:t>UR</w:t>
            </w:r>
            <w:r w:rsidRPr="000352D6">
              <w:rPr>
                <w:lang w:val="pl-PL"/>
              </w:rPr>
              <w:t xml:space="preserve"> (2020)</w:t>
            </w:r>
          </w:p>
        </w:tc>
        <w:tc>
          <w:tcPr>
            <w:tcW w:w="1361"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6180" w:type="dxa"/>
            <w:vAlign w:val="center"/>
          </w:tcPr>
          <w:p w14:paraId="67531431" w14:textId="77777777" w:rsidR="00A443E2" w:rsidRPr="000352D6" w:rsidRDefault="00A443E2" w:rsidP="008207C7">
            <w:pPr>
              <w:pStyle w:val="TekstTabeli"/>
              <w:rPr>
                <w:lang w:val="pl-PL"/>
              </w:rPr>
            </w:pPr>
            <w:r w:rsidRPr="000352D6">
              <w:rPr>
                <w:lang w:val="pl-PL"/>
              </w:rPr>
              <w:t>Reputacja akademicka: 40%</w:t>
            </w:r>
          </w:p>
          <w:p w14:paraId="793A93D5" w14:textId="77777777" w:rsidR="00A443E2" w:rsidRPr="000352D6" w:rsidRDefault="00A443E2" w:rsidP="008207C7">
            <w:pPr>
              <w:pStyle w:val="TekstTabeli"/>
              <w:rPr>
                <w:lang w:val="pl-PL"/>
              </w:rPr>
            </w:pPr>
            <w:r w:rsidRPr="000352D6">
              <w:rPr>
                <w:lang w:val="pl-PL"/>
              </w:rPr>
              <w:t>Reputacja wśród pracodawców: 10%</w:t>
            </w:r>
          </w:p>
        </w:tc>
      </w:tr>
      <w:tr w:rsidR="00A443E2" w:rsidRPr="000352D6" w14:paraId="5E1CEAC6" w14:textId="77777777" w:rsidTr="008207C7">
        <w:trPr>
          <w:cantSplit/>
        </w:trPr>
        <w:tc>
          <w:tcPr>
            <w:tcW w:w="1531" w:type="dxa"/>
            <w:vAlign w:val="center"/>
          </w:tcPr>
          <w:p w14:paraId="3FC9B0A7" w14:textId="77777777" w:rsidR="00A443E2" w:rsidRPr="000352D6" w:rsidRDefault="00A443E2" w:rsidP="00C65E97">
            <w:pPr>
              <w:pStyle w:val="TekstTabeli"/>
              <w:jc w:val="center"/>
              <w:rPr>
                <w:lang w:val="pl-PL"/>
              </w:rPr>
            </w:pPr>
            <w:proofErr w:type="spellStart"/>
            <w:r w:rsidRPr="000352D6">
              <w:rPr>
                <w:lang w:val="pl-PL"/>
              </w:rPr>
              <w:t>Round</w:t>
            </w:r>
            <w:proofErr w:type="spellEnd"/>
            <w:r w:rsidRPr="000352D6">
              <w:rPr>
                <w:lang w:val="pl-PL"/>
              </w:rPr>
              <w:t xml:space="preserve"> University Ranking (2020)</w:t>
            </w:r>
          </w:p>
        </w:tc>
        <w:tc>
          <w:tcPr>
            <w:tcW w:w="1361"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6180" w:type="dxa"/>
            <w:vAlign w:val="center"/>
          </w:tcPr>
          <w:p w14:paraId="625CC92F" w14:textId="77777777" w:rsidR="00A443E2" w:rsidRPr="000352D6" w:rsidRDefault="00A443E2" w:rsidP="008207C7">
            <w:pPr>
              <w:pStyle w:val="TekstTabeli"/>
              <w:rPr>
                <w:lang w:val="pl-PL"/>
              </w:rPr>
            </w:pPr>
            <w:r w:rsidRPr="000352D6">
              <w:rPr>
                <w:lang w:val="pl-PL"/>
              </w:rPr>
              <w:t>Światowa reputacja kształcenia: 8%</w:t>
            </w:r>
          </w:p>
          <w:p w14:paraId="1C9EF155" w14:textId="77777777" w:rsidR="00A443E2" w:rsidRPr="000352D6" w:rsidRDefault="00A443E2" w:rsidP="008207C7">
            <w:pPr>
              <w:pStyle w:val="TekstTabeli"/>
              <w:rPr>
                <w:lang w:val="pl-PL"/>
              </w:rPr>
            </w:pPr>
            <w:r w:rsidRPr="000352D6">
              <w:rPr>
                <w:lang w:val="pl-PL"/>
              </w:rPr>
              <w:t>Światowa reputacja badań: 8%</w:t>
            </w:r>
          </w:p>
          <w:p w14:paraId="189D1AE1" w14:textId="77777777" w:rsidR="00A443E2" w:rsidRPr="000352D6" w:rsidRDefault="00A443E2" w:rsidP="008207C7">
            <w:pPr>
              <w:pStyle w:val="TekstTabeli"/>
              <w:rPr>
                <w:lang w:val="pl-PL"/>
              </w:rPr>
            </w:pPr>
            <w:r w:rsidRPr="000352D6">
              <w:rPr>
                <w:lang w:val="pl-PL"/>
              </w:rPr>
              <w:t>Reputacja poza regionem: 2%</w:t>
            </w:r>
          </w:p>
        </w:tc>
      </w:tr>
      <w:tr w:rsidR="00A443E2" w:rsidRPr="000352D6" w14:paraId="2CFE4F64" w14:textId="77777777" w:rsidTr="008207C7">
        <w:trPr>
          <w:cantSplit/>
        </w:trPr>
        <w:tc>
          <w:tcPr>
            <w:tcW w:w="1531"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361" w:type="dxa"/>
            <w:vAlign w:val="center"/>
          </w:tcPr>
          <w:p w14:paraId="20A1B645" w14:textId="51348F7C" w:rsidR="00A443E2" w:rsidRPr="000352D6" w:rsidRDefault="00A443E2" w:rsidP="007B3D80">
            <w:pPr>
              <w:ind w:firstLine="0"/>
              <w:jc w:val="center"/>
              <w:rPr>
                <w:sz w:val="18"/>
                <w:szCs w:val="18"/>
                <w:lang w:val="pl-PL"/>
              </w:rPr>
            </w:pPr>
            <w:r w:rsidRPr="000352D6">
              <w:rPr>
                <w:sz w:val="18"/>
                <w:szCs w:val="18"/>
                <w:lang w:val="pl-PL"/>
              </w:rPr>
              <w:t>7,7%</w:t>
            </w:r>
          </w:p>
        </w:tc>
        <w:tc>
          <w:tcPr>
            <w:tcW w:w="6180" w:type="dxa"/>
            <w:vAlign w:val="center"/>
          </w:tcPr>
          <w:p w14:paraId="76DA3A5F" w14:textId="77777777" w:rsidR="00A443E2" w:rsidRPr="000352D6" w:rsidRDefault="00A443E2" w:rsidP="008207C7">
            <w:pPr>
              <w:pStyle w:val="TekstTabeli"/>
              <w:rPr>
                <w:lang w:val="pl-PL"/>
              </w:rPr>
            </w:pPr>
            <w:r w:rsidRPr="000352D6">
              <w:rPr>
                <w:lang w:val="pl-PL"/>
              </w:rPr>
              <w:t>1 z 13 kryteriów oceny ankiety odnosi się do prestiżu uczelni</w:t>
            </w:r>
          </w:p>
        </w:tc>
      </w:tr>
      <w:tr w:rsidR="00A443E2" w:rsidRPr="000352D6" w14:paraId="3D6B2982" w14:textId="77777777" w:rsidTr="008207C7">
        <w:trPr>
          <w:cantSplit/>
        </w:trPr>
        <w:tc>
          <w:tcPr>
            <w:tcW w:w="1531"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361"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6180" w:type="dxa"/>
            <w:vAlign w:val="center"/>
          </w:tcPr>
          <w:p w14:paraId="77278EFF" w14:textId="77777777" w:rsidR="00A443E2" w:rsidRPr="000352D6" w:rsidRDefault="00A443E2" w:rsidP="008207C7">
            <w:pPr>
              <w:pStyle w:val="TekstTabeli"/>
              <w:keepNext/>
              <w:rPr>
                <w:lang w:val="pl-PL"/>
              </w:rPr>
            </w:pPr>
            <w:r w:rsidRPr="000352D6">
              <w:rPr>
                <w:lang w:val="pl-PL"/>
              </w:rPr>
              <w:t>Ocena przez kadrę akademicką: 10%</w:t>
            </w:r>
          </w:p>
          <w:p w14:paraId="43A5C56C" w14:textId="77777777" w:rsidR="00A443E2" w:rsidRPr="000352D6" w:rsidRDefault="00A443E2" w:rsidP="008207C7">
            <w:pPr>
              <w:pStyle w:val="TekstTabeli"/>
              <w:keepNext/>
              <w:rPr>
                <w:lang w:val="pl-PL"/>
              </w:rPr>
            </w:pPr>
            <w:r w:rsidRPr="000352D6">
              <w:rPr>
                <w:lang w:val="pl-PL"/>
              </w:rPr>
              <w:t>Pozycja uczelni w światowych rankingach: 2%</w:t>
            </w:r>
          </w:p>
          <w:p w14:paraId="49939295" w14:textId="77777777" w:rsidR="00A443E2" w:rsidRPr="000352D6" w:rsidRDefault="00A443E2" w:rsidP="008207C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43CB9C63" w:rsidR="00A443E2" w:rsidRPr="00233788" w:rsidRDefault="00AE6755" w:rsidP="00A443E2">
      <w:r w:rsidRPr="00233788">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w:t>
      </w:r>
      <w:r>
        <w:t>uniwersytetów</w:t>
      </w:r>
      <w:r w:rsidRPr="00233788">
        <w:t xml:space="preserve"> różnią się swoimi metodologiami również w zakresie stopnia</w:t>
      </w:r>
      <w:r>
        <w:t>,</w:t>
      </w:r>
      <w:r w:rsidRPr="00233788">
        <w:t xml:space="preserve"> w jakim wpływ na pozycję uczelni mają miary odnoszące się do prestiżu akademickiego</w:t>
      </w:r>
      <w:r>
        <w:t xml:space="preserve">. </w:t>
      </w:r>
      <w:r w:rsidR="009D391E">
        <w:fldChar w:fldCharType="begin"/>
      </w:r>
      <w:r w:rsidR="009D391E">
        <w:instrText xml:space="preserve"> REF _Ref134897016 \h </w:instrText>
      </w:r>
      <w:r w:rsidR="009D391E">
        <w:fldChar w:fldCharType="separate"/>
      </w:r>
      <w:r w:rsidR="00F2350D" w:rsidRPr="00233788">
        <w:t xml:space="preserve">Tabela </w:t>
      </w:r>
      <w:r w:rsidR="00F2350D">
        <w:rPr>
          <w:noProof/>
        </w:rPr>
        <w:t>10</w:t>
      </w:r>
      <w:r w:rsidR="009D391E">
        <w:fldChar w:fldCharType="end"/>
      </w:r>
      <w:r w:rsidR="009D391E">
        <w:t xml:space="preserve"> </w:t>
      </w:r>
      <w:r w:rsidR="00A443E2" w:rsidRPr="00233788">
        <w:t xml:space="preserve">zawiera wyniki analizy udziału kryteriów odnoszących się do prestiżu w różnych rankingach globalnych oraz w rankingu Perspektywy 2020. Rankingi te zostały szerzej opisane w </w:t>
      </w:r>
      <w:r w:rsidR="0049362A">
        <w:t>pod</w:t>
      </w:r>
      <w:r w:rsidR="00A443E2" w:rsidRPr="00233788">
        <w:t xml:space="preserve">rozdziale </w:t>
      </w:r>
      <w:r w:rsidR="00A443E2" w:rsidRPr="00FC77CC">
        <w:fldChar w:fldCharType="begin"/>
      </w:r>
      <w:r w:rsidR="00A443E2" w:rsidRPr="00FC77CC">
        <w:instrText xml:space="preserve"> REF _Ref66053927 \n \h </w:instrText>
      </w:r>
      <w:r w:rsidR="00A443E2" w:rsidRPr="00FC77CC">
        <w:fldChar w:fldCharType="separate"/>
      </w:r>
      <w:r w:rsidR="00F2350D">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w:t>
      </w:r>
      <w:r w:rsidR="00AA0D80">
        <w:t> </w:t>
      </w:r>
      <w:r w:rsidR="00A443E2" w:rsidRPr="00233788">
        <w:t xml:space="preserve">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w:t>
      </w:r>
      <w:r w:rsidR="00AA0D80">
        <w:t> </w:t>
      </w:r>
      <w:r w:rsidR="00A443E2" w:rsidRPr="00233788">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w:t>
      </w:r>
      <w:r w:rsidR="00AA0D80">
        <w:t> </w:t>
      </w:r>
      <w:r w:rsidR="00A443E2" w:rsidRPr="00233788">
        <w:t>kolejnych edycjach rankingu</w:t>
      </w:r>
      <w:r w:rsidR="0087187B">
        <w:t>,</w:t>
      </w:r>
      <w:r w:rsidR="00A443E2" w:rsidRPr="00233788">
        <w:t xml:space="preserve"> i tak np. w roku 2015 wynosił on 24% i</w:t>
      </w:r>
      <w:r w:rsidR="0087187B">
        <w:t xml:space="preserve"> – </w:t>
      </w:r>
      <w:r w:rsidR="00A443E2" w:rsidRPr="00233788">
        <w:t>zmieniając swój udział w kolejnych latach</w:t>
      </w:r>
      <w:r w:rsidR="0087187B">
        <w:t xml:space="preserve"> – </w:t>
      </w:r>
      <w:r w:rsidR="00A443E2" w:rsidRPr="00233788">
        <w:t xml:space="preserve">w roku 2019 ponownie osiągnął tę samą wartość. Warto jednak podkreślić, że od </w:t>
      </w:r>
      <w:r w:rsidR="00A443E2" w:rsidRPr="00233788">
        <w:lastRenderedPageBreak/>
        <w:t>roku 2017, gdy dzięki pojawieniu się badania „Ekonomiczne Losy Absolwentów”</w:t>
      </w:r>
      <w:r w:rsidR="00AE10C6">
        <w:t>,</w:t>
      </w:r>
      <w:r w:rsidR="00A443E2" w:rsidRPr="00233788">
        <w:t xml:space="preserve">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64BDF29A"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w:t>
      </w:r>
      <w:r w:rsidR="00AA0D80">
        <w:t> </w:t>
      </w:r>
      <w:r w:rsidRPr="00233788">
        <w:t>z</w:t>
      </w:r>
      <w:r w:rsidR="00AA0D80">
        <w:t> </w:t>
      </w:r>
      <w:r w:rsidRPr="00233788">
        <w:t>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w:t>
      </w:r>
      <w:r w:rsidR="00AA0D80">
        <w:t> </w:t>
      </w:r>
      <w:r w:rsidRPr="00233788">
        <w:t>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64867CB1" w:rsidR="00C33786" w:rsidRPr="00233788" w:rsidRDefault="009D669A" w:rsidP="00B65F97">
      <w:r>
        <w:t>W odniesieniu do uczelni prestiż jest bardzo istotnym czynnikiem świadczącym o</w:t>
      </w:r>
      <w:r w:rsidR="00AA0D80">
        <w:t> </w:t>
      </w:r>
      <w:r>
        <w:t>wysokim poziomie jakości jej usług, ale też niewątpliwie przyczyniającym się do zwiększania potencjału na dalsze podnoszenie jakości. Natomiast s</w:t>
      </w:r>
      <w:r w:rsidR="00A443E2" w:rsidRPr="00233788">
        <w:t>koro prestiż instytucji nie jest związany</w:t>
      </w:r>
      <w:r w:rsidR="005C57C9">
        <w:t xml:space="preserve"> z</w:t>
      </w:r>
      <w:r w:rsidR="00A443E2" w:rsidRPr="00233788">
        <w:t xml:space="preserve">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w:t>
      </w:r>
      <w:r w:rsidR="005C57C9">
        <w:t>,</w:t>
      </w:r>
      <w:r>
        <w:t xml:space="preserve"> dla jakiej ludzie podejmują studia</w:t>
      </w:r>
      <w:r w:rsidR="00475F00">
        <w:t>,</w:t>
      </w:r>
      <w:r>
        <w:t xml:space="preserve"> jest szansa na zwiększenie wiedzy i umiejętności w procesie studiowania. A zatem to właśnie </w:t>
      </w:r>
      <w:r w:rsidR="00B90A1F">
        <w:t>ta „obietnica” dobrego uczenia jest tym</w:t>
      </w:r>
      <w:r w:rsidR="00475F00">
        <w:t>,</w:t>
      </w:r>
      <w:r w:rsidR="00B90A1F">
        <w:t xml:space="preserve"> czego co do zasady oczekują studenci. Natomiast etapów weryfikacji oczekiwań z tym</w:t>
      </w:r>
      <w:r w:rsidR="00475F00">
        <w:t>,</w:t>
      </w:r>
      <w:r w:rsidR="00B90A1F">
        <w:t xml:space="preserve"> co otrzymano</w:t>
      </w:r>
      <w:r w:rsidR="00475F00">
        <w:t>,</w:t>
      </w:r>
      <w:r w:rsidR="00B90A1F">
        <w:t xml:space="preserve"> może być bardzo wiele i mogą znacznie wykraczać poza okres tych kilku lat studiowania. Samo to zjawisko może powodować pewne sprzeczności w pojmowaniu tego</w:t>
      </w:r>
      <w:r w:rsidR="00475F00">
        <w:t>,</w:t>
      </w:r>
      <w:r w:rsidR="00B90A1F">
        <w:t xml:space="preserve"> co stanowi o wysokiej jakości rezultatów procesu studiowania. </w:t>
      </w:r>
      <w:r w:rsidR="005C57C9">
        <w:t>Ta sama osoba może bowiem inaczej oceniać to, co otrzymała od uczelni, gdy jest już absolwentem z kilkuletnim doświadczeniem zawodowym, niż wtedy, gdy była studentem</w:t>
      </w:r>
      <w:r w:rsidR="00B90A1F">
        <w:t>. Zarządzanie uczelnią wymaga pogodzeni</w:t>
      </w:r>
      <w:r w:rsidR="00B2130A">
        <w:t>a</w:t>
      </w:r>
      <w:r w:rsidR="00B90A1F">
        <w:t xml:space="preserve"> również wielu innych pozornych sprzeczności </w:t>
      </w:r>
      <w:r w:rsidR="00B2130A">
        <w:t xml:space="preserve">wynikających między innymi z liczności różnych grup zainteresowanych efektami jej działań, które </w:t>
      </w:r>
      <w:r w:rsidR="00B2130A">
        <w:lastRenderedPageBreak/>
        <w:t>nieraz mają, lub artykułują rozbieżne interesy. Szersze omówienie środowiska uczelni w</w:t>
      </w:r>
      <w:r w:rsidR="00AA0D80">
        <w:t> </w:t>
      </w:r>
      <w:r w:rsidR="00B2130A">
        <w:t xml:space="preserve">kontekście takich sprzecznych interesów zostanie przedstawione w kolejnym </w:t>
      </w:r>
      <w:r w:rsidR="0049362A">
        <w:t>pod</w:t>
      </w:r>
      <w:r w:rsidR="00B2130A">
        <w:t>rozdziale.</w:t>
      </w:r>
    </w:p>
    <w:p w14:paraId="396649EB" w14:textId="77777777" w:rsidR="00A139A4" w:rsidRPr="00233788" w:rsidRDefault="00A139A4" w:rsidP="00107ECD">
      <w:pPr>
        <w:pStyle w:val="Heading3"/>
      </w:pPr>
      <w:bookmarkStart w:id="381" w:name="_Ref164494639"/>
      <w:bookmarkStart w:id="382" w:name="_Toc164801006"/>
      <w:bookmarkStart w:id="383" w:name="_Toc168903270"/>
      <w:bookmarkStart w:id="384" w:name="_Toc169134078"/>
      <w:r w:rsidRPr="00233788">
        <w:t>Środowisko wielu sprzecznych interesów</w:t>
      </w:r>
      <w:bookmarkEnd w:id="381"/>
      <w:bookmarkEnd w:id="382"/>
      <w:bookmarkEnd w:id="383"/>
      <w:bookmarkEnd w:id="384"/>
    </w:p>
    <w:p w14:paraId="28EF56AE" w14:textId="30109D6D" w:rsidR="00A139A4" w:rsidRDefault="00B2130A" w:rsidP="00A139A4">
      <w:r>
        <w:t xml:space="preserve">Proces kształtowania się współczesnych uczelni (opisany w </w:t>
      </w:r>
      <w:r w:rsidR="0049362A">
        <w:t>pod</w:t>
      </w:r>
      <w:r>
        <w:t>rozdziale</w:t>
      </w:r>
      <w:r w:rsidR="0049362A">
        <w:t xml:space="preserve"> </w:t>
      </w:r>
      <w:r w:rsidR="0049362A">
        <w:fldChar w:fldCharType="begin"/>
      </w:r>
      <w:r w:rsidR="0049362A">
        <w:instrText xml:space="preserve"> REF _Ref164514592 \r \h </w:instrText>
      </w:r>
      <w:r w:rsidR="0049362A">
        <w:fldChar w:fldCharType="separate"/>
      </w:r>
      <w:r w:rsidR="00F2350D">
        <w:t>1.1</w:t>
      </w:r>
      <w:r w:rsidR="0049362A">
        <w:fldChar w:fldCharType="end"/>
      </w:r>
      <w:r>
        <w:t>) ma niewątpliwy wpływ na to</w:t>
      </w:r>
      <w:r w:rsidR="00475F00">
        <w:t>,</w:t>
      </w:r>
      <w:r>
        <w:t xml:space="preserve"> jak jest postrzegana rola uczelni współcześnie. Ponieważ na przestrzeni wieków rola uniwersytetów się zmieniała</w:t>
      </w:r>
      <w:r w:rsidR="00475F00">
        <w:t>,</w:t>
      </w:r>
      <w:r>
        <w:t xml:space="preserve"> to i dziś można dostrzec różnice w pojmowaniu tego</w:t>
      </w:r>
      <w:r w:rsidR="00475F00">
        <w:t>,</w:t>
      </w:r>
      <w:r>
        <w:t xml:space="preserve"> co jest celem istnienia uczelni. Ponadto w wielu państwach proces rozwoju uczelni kształtowany przez </w:t>
      </w:r>
      <w:r w:rsidR="007E3E3A">
        <w:t>odmienne</w:t>
      </w:r>
      <w:r>
        <w:t xml:space="preserve"> czynniki społeczno-gospodarczo</w:t>
      </w:r>
      <w:r w:rsidR="007E3E3A">
        <w:t xml:space="preserve">-kulturowe, </w:t>
      </w:r>
      <w:r w:rsidR="0090720C">
        <w:t>toczył się różnymi drogami. J</w:t>
      </w:r>
      <w:r w:rsidR="007E3E3A">
        <w:t>ednak w epoce silnej globalizacji pewne koncepcje i cechy uczelni przenikają pomiędzy różnymi krajami.</w:t>
      </w:r>
      <w:r>
        <w:t xml:space="preserve"> Ze względu na to</w:t>
      </w:r>
      <w:r w:rsidR="00475F00">
        <w:t>,</w:t>
      </w:r>
      <w:r>
        <w:t xml:space="preserve"> iż uniwersytety dziś stanowią </w:t>
      </w:r>
      <w:r w:rsidR="007E3E3A">
        <w:t>często</w:t>
      </w:r>
      <w:r>
        <w:t xml:space="preserve"> centrum ogniskujące wiele szans i możliwości zarówno dla studentów, naukowców</w:t>
      </w:r>
      <w:r w:rsidR="0090720C">
        <w:t>,</w:t>
      </w:r>
      <w:r>
        <w:t xml:space="preserve"> jak i biznesu, a także w szerszej perspektywie społeczeństwa i państwa</w:t>
      </w:r>
      <w:r w:rsidR="00475F00">
        <w:t>,</w:t>
      </w:r>
      <w:r>
        <w:t xml:space="preserve"> </w:t>
      </w:r>
      <w:r w:rsidR="007E3E3A">
        <w:t>trudno jest wyznaczyć właściwe kierunki dla zarządzania uczelniami</w:t>
      </w:r>
      <w:r w:rsidR="0090720C">
        <w:t xml:space="preserve"> w tak skomplikowanym systemie</w:t>
      </w:r>
      <w:r w:rsidR="007E3E3A">
        <w:t>. Warto jednak przeanalizować</w:t>
      </w:r>
      <w:r w:rsidR="00475F00">
        <w:t>,</w:t>
      </w:r>
      <w:r w:rsidR="007E3E3A">
        <w:t xml:space="preserve"> w jakich obszarach istnieje </w:t>
      </w:r>
      <w:r w:rsidR="007E3E3A" w:rsidRPr="007E3E3A">
        <w:t>możliwość korzystania z geniusza „i”</w:t>
      </w:r>
      <w:r w:rsidR="00475F00">
        <w:t>,</w:t>
      </w:r>
      <w:r w:rsidR="007E3E3A" w:rsidRPr="007E3E3A">
        <w:t xml:space="preserve">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475F00">
        <w:t>,</w:t>
      </w:r>
      <w:r w:rsidR="007E3E3A">
        <w:t xml:space="preserve"> by pogodzić pozornie wykluczające się interesy różnych stron.</w:t>
      </w:r>
    </w:p>
    <w:p w14:paraId="0D70CE58" w14:textId="0F9FDE9F"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kierujących ucze</w:t>
      </w:r>
      <w:r w:rsidR="00F82C17">
        <w:t>l</w:t>
      </w:r>
      <w:r>
        <w:t>niami.</w:t>
      </w:r>
      <w:r w:rsidR="007E3CD3">
        <w:t xml:space="preserve"> </w:t>
      </w:r>
      <w:r w:rsidR="00575B2B" w:rsidRPr="008216F8">
        <w:t xml:space="preserve">Uniwersytet </w:t>
      </w:r>
      <w:r w:rsidR="0090720C">
        <w:t>znajduje się</w:t>
      </w:r>
      <w:r w:rsidR="00575B2B" w:rsidRPr="008216F8">
        <w:t xml:space="preserve"> stale pod wpływem wielu grup interesów</w:t>
      </w:r>
      <w:r w:rsidR="008216F8" w:rsidRPr="008216F8">
        <w:t xml:space="preserve">, </w:t>
      </w:r>
      <w:r w:rsidR="008216F8">
        <w:t>w skomplikowa</w:t>
      </w:r>
      <w:r w:rsidR="00475F00">
        <w:t>n</w:t>
      </w:r>
      <w:r w:rsidR="008216F8">
        <w:t>e</w:t>
      </w:r>
      <w:r w:rsidR="00475F00">
        <w:t>j</w:t>
      </w:r>
      <w:r w:rsidR="008216F8">
        <w:t xml:space="preserve"> strukturze wzajemnie powiązanych środowisk i </w:t>
      </w:r>
      <w:r w:rsidR="00475F00">
        <w:t>rozmaitych</w:t>
      </w:r>
      <w:r w:rsidR="008216F8">
        <w:t xml:space="preserve">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t> </w:t>
      </w:r>
      <w:r w:rsidR="00575B2B">
        <w:t>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w:t>
      </w:r>
      <w:r w:rsidR="00475F00">
        <w:t>,</w:t>
      </w:r>
      <w:r w:rsidR="00D86769">
        <w:t xml:space="preserve"> uczelnie publiczne znajdują się pod wpływem czynników charakterystycznych dla tego sektora</w:t>
      </w:r>
      <w:r w:rsidR="00475F00">
        <w:t>,</w:t>
      </w:r>
      <w:r w:rsidR="00D86769">
        <w:t xml:space="preserve">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w:t>
      </w:r>
      <w:r w:rsidR="00475F00">
        <w:t>,</w:t>
      </w:r>
      <w:r w:rsidR="002F362E">
        <w:t xml:space="preserve"> takie jak ograniczoność środków finansowych, które jednocześnie podlegają szczegółowym</w:t>
      </w:r>
      <w:r w:rsidR="0090720C">
        <w:t>,</w:t>
      </w:r>
      <w:r w:rsidR="002F362E">
        <w:t xml:space="preserve"> i nieraz skomplikowanym</w:t>
      </w:r>
      <w:r w:rsidR="0090720C">
        <w:t>,</w:t>
      </w:r>
      <w:r w:rsidR="002F362E">
        <w:t xml:space="preserve"> regulacjom oraz nadzorowi w</w:t>
      </w:r>
      <w:r w:rsidR="00AA0D80">
        <w:t> </w:t>
      </w:r>
      <w:r w:rsidR="002F362E">
        <w:t xml:space="preserve">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xml:space="preserve">, w przypadku uczelni publicznych wydają się mieć znacznie mniejsze </w:t>
      </w:r>
      <w:r w:rsidR="00107467">
        <w:t xml:space="preserve">znaczenie </w:t>
      </w:r>
      <w:r w:rsidR="002F362E">
        <w:t>niż dla innych rodzajów działalności sektora publicznego. Szczególnie w kontekście zmian wprowadzonych najnowszą reformą szkolnictwa wyższego (</w:t>
      </w:r>
      <w:r w:rsidR="00EF0331" w:rsidRPr="00EF0331">
        <w:rPr>
          <w:i/>
          <w:iCs/>
        </w:rPr>
        <w:t xml:space="preserve">Konstytucja dla </w:t>
      </w:r>
      <w:r w:rsidR="00475F00">
        <w:rPr>
          <w:i/>
          <w:iCs/>
        </w:rPr>
        <w:t>N</w:t>
      </w:r>
      <w:r w:rsidR="00EF0331" w:rsidRPr="00EF0331">
        <w:rPr>
          <w:i/>
          <w:iCs/>
        </w:rPr>
        <w:t>auki</w:t>
      </w:r>
      <w:r w:rsidR="002F362E">
        <w:t xml:space="preserve"> – szerzej omówione w </w:t>
      </w:r>
      <w:r w:rsidR="0049362A">
        <w:t>pod</w:t>
      </w:r>
      <w:r w:rsidR="002F362E">
        <w:t xml:space="preserve">rozdziale </w:t>
      </w:r>
      <w:r w:rsidR="00EF0331">
        <w:fldChar w:fldCharType="begin"/>
      </w:r>
      <w:r w:rsidR="00EF0331">
        <w:instrText xml:space="preserve"> REF _Ref66113578 \r \h </w:instrText>
      </w:r>
      <w:r w:rsidR="00EF0331">
        <w:fldChar w:fldCharType="separate"/>
      </w:r>
      <w:r w:rsidR="00F2350D">
        <w:t>1.1.2</w:t>
      </w:r>
      <w:r w:rsidR="00EF0331">
        <w:fldChar w:fldCharType="end"/>
      </w:r>
      <w:r w:rsidR="00EF63C7">
        <w:t>)</w:t>
      </w:r>
      <w:r w:rsidR="00EF0331">
        <w:t xml:space="preserve"> można stwierdzić, że stworzono warunki do działania znacznie bardziej swo</w:t>
      </w:r>
      <w:r w:rsidR="00EF0331">
        <w:lastRenderedPageBreak/>
        <w:t>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475F00">
        <w:t>,</w:t>
      </w:r>
      <w:r w:rsidR="00EF0331">
        <w:t xml:space="preserve"> zarówno </w:t>
      </w:r>
      <w:r w:rsidR="00310CFC">
        <w:t xml:space="preserve">niektórych </w:t>
      </w:r>
      <w:r w:rsidR="00E778EB">
        <w:t>cech charakterystycznych dla sektora publicznego</w:t>
      </w:r>
      <w:r w:rsidR="00475F00">
        <w:t>,</w:t>
      </w:r>
      <w:r w:rsidR="00E778EB">
        <w:t xml:space="preserve"> jak i większoś</w:t>
      </w:r>
      <w:r w:rsidR="00EE1AE8">
        <w:t>ci</w:t>
      </w:r>
      <w:r w:rsidR="00E778EB">
        <w:t xml:space="preserve"> cech charakterystycznych dla współczesnych uniwersytetów. W</w:t>
      </w:r>
      <w:r w:rsidR="00AA0D80">
        <w:t> </w:t>
      </w:r>
      <w:r w:rsidR="00E778EB">
        <w:t>związku z tym także obraz relacji</w:t>
      </w:r>
      <w:r w:rsidR="00475F00">
        <w:t>,</w:t>
      </w:r>
      <w:r w:rsidR="00E778EB">
        <w:t xml:space="preserve"> w jakich znajdują się uczelnie</w:t>
      </w:r>
      <w:r w:rsidR="00475F00">
        <w:t>,</w:t>
      </w:r>
      <w:r w:rsidR="00E778EB">
        <w:t xml:space="preserve"> jest niezwykle złożony. </w:t>
      </w:r>
      <w:r w:rsidR="007E3CD3">
        <w:t xml:space="preserve">Uproszczony </w:t>
      </w:r>
      <w:r w:rsidR="00B23FF3">
        <w:t>obraz</w:t>
      </w:r>
      <w:r w:rsidR="007E3CD3">
        <w:t xml:space="preserve"> </w:t>
      </w:r>
      <w:r w:rsidR="00575B2B">
        <w:t>środowiska relacji</w:t>
      </w:r>
      <w:r w:rsidR="00107467">
        <w:t>,</w:t>
      </w:r>
      <w:r w:rsidR="00575B2B">
        <w:t xml:space="preserve"> w jakich znajduje się</w:t>
      </w:r>
      <w:r w:rsidR="007E3CD3">
        <w:t xml:space="preserve"> uczelni</w:t>
      </w:r>
      <w:r w:rsidR="00575B2B">
        <w:t>a</w:t>
      </w:r>
      <w:r w:rsidR="007E3CD3">
        <w:t xml:space="preserve"> przedstawiono </w:t>
      </w:r>
      <w:r w:rsidR="00B23FF3">
        <w:t xml:space="preserve">na </w:t>
      </w:r>
      <w:r w:rsidR="00520FE4">
        <w:t>Rysunku </w:t>
      </w:r>
      <w:r w:rsidR="00B23FF3">
        <w:t>13</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53BB44C0" w:rsidR="00433E03" w:rsidRDefault="000D5243" w:rsidP="00646C5E">
      <w:pPr>
        <w:pStyle w:val="Tytutabeli"/>
      </w:pPr>
      <w:bookmarkStart w:id="385" w:name="_Ref134899916"/>
      <w:bookmarkStart w:id="386" w:name="_Ref73208374"/>
      <w:bookmarkStart w:id="387" w:name="_Toc169134684"/>
      <w:r>
        <w:t xml:space="preserve">Rysunek </w:t>
      </w:r>
      <w:fldSimple w:instr=" SEQ Rysunek \* ARABIC ">
        <w:r w:rsidR="00F2350D">
          <w:rPr>
            <w:noProof/>
          </w:rPr>
          <w:t>13</w:t>
        </w:r>
      </w:fldSimple>
      <w:bookmarkEnd w:id="385"/>
      <w:r w:rsidR="0036301D">
        <w:rPr>
          <w:noProof/>
        </w:rPr>
        <w:t>.</w:t>
      </w:r>
      <w:r w:rsidR="00BA56DD">
        <w:t xml:space="preserve"> Środowisko relacji uniwersytetu</w:t>
      </w:r>
      <w:bookmarkEnd w:id="386"/>
      <w:bookmarkEnd w:id="387"/>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5FD19202" w:rsidR="005D1ABF" w:rsidRDefault="00892015" w:rsidP="00892015">
      <w:r>
        <w:t>W potocznym rozumieniu tym</w:t>
      </w:r>
      <w:r w:rsidR="00475F00">
        <w:t>,</w:t>
      </w:r>
      <w:r>
        <w:t xml:space="preserve"> co stanowi uniwersytet</w:t>
      </w:r>
      <w:r w:rsidR="00475F00">
        <w:t>,</w:t>
      </w:r>
      <w:r>
        <w:t xml:space="preserve"> jest społeczność pracowników uczelni i</w:t>
      </w:r>
      <w:r w:rsidR="00AA0D80">
        <w:t> </w:t>
      </w:r>
      <w:r>
        <w:t>studentów. Tradycyjnie pracownicy są grupą relatywnie stałą natomiast studenci z założenia są grupą zmieniającą się nieustannie wraz z osiąganiem kolejnych etapów kształcenia.</w:t>
      </w:r>
      <w:r w:rsidR="00A862FC">
        <w:t xml:space="preserve"> Zarówno pracownicy</w:t>
      </w:r>
      <w:r w:rsidR="00475F00">
        <w:t>,</w:t>
      </w:r>
      <w:r w:rsidR="00A862FC">
        <w:t xml:space="preserve"> jak i</w:t>
      </w:r>
      <w:r w:rsidR="00AA0D80">
        <w:t> </w:t>
      </w:r>
      <w:r w:rsidR="00A862FC">
        <w:t>studenci</w:t>
      </w:r>
      <w:r w:rsidR="00107467">
        <w:t>,</w:t>
      </w:r>
      <w:r w:rsidR="00032F4C">
        <w:t xml:space="preserve"> tworzący uniwersytet, mają wpływ na organizację zarówno od strony własnego wkładu</w:t>
      </w:r>
      <w:r w:rsidR="00475F00">
        <w:t>,</w:t>
      </w:r>
      <w:r w:rsidR="00032F4C">
        <w:t xml:space="preserve"> jak i</w:t>
      </w:r>
      <w:r w:rsidR="00AA0D80">
        <w:t> </w:t>
      </w:r>
      <w:r w:rsidR="00032F4C">
        <w:t>formułowanych oczekiwań lub wymagań. Warto podkreślić, że interesy tych dwóch grup nie powinny być sprzeczne. Można jednak zaobserwować istotne różnice w zakresie oczekiwań wobec uczelni</w:t>
      </w:r>
      <w:r w:rsidR="00181381">
        <w:t>,</w:t>
      </w:r>
      <w:r w:rsidR="00032F4C">
        <w:t xml:space="preserve"> jak również indywidualnego zaangażowania w jej kształtowanie pomiędzy uczestnikami każdej ze wspomnianych grup. Różnice te mogą wynikać z </w:t>
      </w:r>
      <w:r w:rsidR="00107467">
        <w:t>odmiennych celów i motywacji indywidualnych</w:t>
      </w:r>
      <w:r w:rsidR="00032F4C">
        <w:t xml:space="preserve">.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w:t>
      </w:r>
      <w:r w:rsidR="00AA0D80">
        <w:t> </w:t>
      </w:r>
      <w:r w:rsidR="000D4EB8">
        <w:t>rozbieżności prowadzą do działań zaburzających współpracę</w:t>
      </w:r>
      <w:r w:rsidR="00181381">
        <w:t>,</w:t>
      </w:r>
      <w:r w:rsidR="000D4EB8">
        <w:t xml:space="preserve"> to nieuchronnie prowadzi </w:t>
      </w:r>
      <w:r w:rsidR="00782DBA">
        <w:t xml:space="preserve">to </w:t>
      </w:r>
      <w:r w:rsidR="000D4EB8">
        <w:t>do sytuacji konfliktowych. Stąd też częstym rozwiązaniem jest indywidualizowanie zestaw</w:t>
      </w:r>
      <w:r w:rsidR="00782DBA">
        <w:t>u</w:t>
      </w:r>
      <w:r w:rsidR="000D4EB8">
        <w:t xml:space="preserve"> </w:t>
      </w:r>
      <w:r w:rsidR="000D4EB8">
        <w:lastRenderedPageBreak/>
        <w:t>przedmiotów koniecznych do ukończenia studiów</w:t>
      </w:r>
      <w:r w:rsidR="00181381">
        <w:t>,</w:t>
      </w:r>
      <w:r w:rsidR="000D4EB8">
        <w:t xml:space="preserve"> tak </w:t>
      </w:r>
      <w:r w:rsidR="00181381">
        <w:t>a</w:t>
      </w:r>
      <w:r w:rsidR="000D4EB8">
        <w:t>by szczegółowy zakres wiedzy zdobywanej w trakcie edukacji był lepiej dopasowany do indywidualnych oczekiwań i celów.</w:t>
      </w:r>
    </w:p>
    <w:p w14:paraId="48A7915B" w14:textId="6F114448"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w:t>
      </w:r>
      <w:r w:rsidR="00AA0D80">
        <w:t> </w:t>
      </w:r>
      <w:r w:rsidR="00DB71C6">
        <w:t xml:space="preserve">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w:t>
      </w:r>
      <w:r w:rsidR="00107467">
        <w:t>,</w:t>
      </w:r>
      <w:r w:rsidR="00D341F6">
        <w:t xml:space="preserve"> wystąpienie sprzeczności interesów jest niemal nieunik</w:t>
      </w:r>
      <w:r w:rsidR="007E0801">
        <w:t>nio</w:t>
      </w:r>
      <w:r w:rsidR="00D341F6">
        <w:t>ne.</w:t>
      </w:r>
    </w:p>
    <w:p w14:paraId="03BC995B" w14:textId="1D83A4A0"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w:t>
      </w:r>
      <w:r w:rsidR="00107467">
        <w:t>zakresie</w:t>
      </w:r>
      <w:r w:rsidR="00046EDE">
        <w:t xml:space="preserve">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 xml:space="preserve">Oba opisane rodzaje relacji mogą </w:t>
      </w:r>
      <w:r w:rsidR="00107467">
        <w:t xml:space="preserve">się </w:t>
      </w:r>
      <w:r w:rsidR="001A4E26" w:rsidRPr="001A4E26">
        <w:t>wiązać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ED014F">
        <w:t>,</w:t>
      </w:r>
      <w:r w:rsidR="001A4E26" w:rsidRPr="001A4E26">
        <w:t xml:space="preserve"> jakim jest </w:t>
      </w:r>
      <w:r w:rsidR="008F235D">
        <w:t>współpraca z biznesem</w:t>
      </w:r>
      <w:r w:rsidR="00ED014F">
        <w:t>,</w:t>
      </w:r>
      <w:r w:rsidR="008F235D">
        <w:t xml:space="preserve">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ED014F">
        <w:t>,</w:t>
      </w:r>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w:t>
      </w:r>
      <w:r w:rsidR="00ED014F">
        <w:t>,</w:t>
      </w:r>
      <w:r w:rsidR="00A3533A">
        <w:t xml:space="preserve">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Martin i Rey</w:t>
      </w:r>
      <w:r w:rsidR="0078608C">
        <w:lastRenderedPageBreak/>
        <w:t xml:space="preserve">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w:t>
      </w:r>
      <w:r w:rsidR="00673923">
        <w:t>,</w:t>
      </w:r>
      <w:r w:rsidR="0078608C">
        <w:t xml:space="preserv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w:t>
      </w:r>
      <w:r w:rsidR="00673923">
        <w:t>,</w:t>
      </w:r>
      <w:r w:rsidR="0078608C">
        <w:t xml:space="preserve">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673923">
        <w:t>M</w:t>
      </w:r>
      <w:r w:rsidR="00963228">
        <w:t xml:space="preserve">ożna zidentyfikować szereg </w:t>
      </w:r>
      <w:r w:rsidR="009F3BE8">
        <w:t>obszarów, w których ryzyko powstawania konfliktów interesów na styku współpracy uczelni z</w:t>
      </w:r>
      <w:r w:rsidR="00AA0D80">
        <w:t> </w:t>
      </w:r>
      <w:r w:rsidR="009F3BE8">
        <w:t xml:space="preserve">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10CCC5CC" w:rsidR="009F3BE8" w:rsidRDefault="00673923">
      <w:pPr>
        <w:pStyle w:val="ListParagraph"/>
        <w:numPr>
          <w:ilvl w:val="0"/>
          <w:numId w:val="21"/>
        </w:numPr>
        <w:spacing w:before="60" w:line="300" w:lineRule="auto"/>
        <w:ind w:left="1066" w:hanging="357"/>
      </w:pPr>
      <w:r>
        <w:t xml:space="preserve">praktyki </w:t>
      </w:r>
      <w:r w:rsidR="009F3BE8">
        <w:t>studenckie – studenci pracujący na rzecz pracodawców w zamian za możliwość zdobycia doświadczenia</w:t>
      </w:r>
      <w:r w:rsidR="00751E09">
        <w:t>;</w:t>
      </w:r>
    </w:p>
    <w:p w14:paraId="2F0EBD84" w14:textId="20003260" w:rsidR="009F3BE8" w:rsidRDefault="00673923">
      <w:pPr>
        <w:pStyle w:val="ListParagraph"/>
        <w:numPr>
          <w:ilvl w:val="0"/>
          <w:numId w:val="21"/>
        </w:numPr>
        <w:spacing w:before="0" w:line="300" w:lineRule="auto"/>
        <w:ind w:left="1066" w:hanging="357"/>
      </w:pPr>
      <w:r>
        <w:t xml:space="preserve">środki </w:t>
      </w:r>
      <w:r w:rsidR="009F3BE8">
        <w:t>publiczne przekazywane na badania stosowanie w celu osią</w:t>
      </w:r>
      <w:r w:rsidR="00751E09">
        <w:t>gania prywatnych zysków;</w:t>
      </w:r>
    </w:p>
    <w:p w14:paraId="33EE40E3" w14:textId="410FEEA1" w:rsidR="00751E09" w:rsidRDefault="00673923">
      <w:pPr>
        <w:pStyle w:val="ListParagraph"/>
        <w:numPr>
          <w:ilvl w:val="0"/>
          <w:numId w:val="21"/>
        </w:numPr>
        <w:spacing w:before="0" w:line="300" w:lineRule="auto"/>
        <w:ind w:left="1066" w:hanging="357"/>
      </w:pPr>
      <w:r>
        <w:t xml:space="preserve">osobiste </w:t>
      </w:r>
      <w:r w:rsidR="00751E09">
        <w:t>zarobki wynikające z badań finansowanych ze środków publicznych;</w:t>
      </w:r>
    </w:p>
    <w:p w14:paraId="59DBE7DE" w14:textId="65E5F765" w:rsidR="00751E09" w:rsidRDefault="00673923">
      <w:pPr>
        <w:pStyle w:val="ListParagraph"/>
        <w:numPr>
          <w:ilvl w:val="0"/>
          <w:numId w:val="21"/>
        </w:numPr>
        <w:spacing w:before="0" w:line="300" w:lineRule="auto"/>
        <w:ind w:left="1066" w:hanging="357"/>
      </w:pPr>
      <w:r>
        <w:t>brak</w:t>
      </w:r>
      <w:r w:rsidR="00751E09">
        <w:t xml:space="preserve"> rekompensat </w:t>
      </w:r>
      <w:r>
        <w:t xml:space="preserve">dla uczelni </w:t>
      </w:r>
      <w:r w:rsidR="00751E09">
        <w:t xml:space="preserve">za </w:t>
      </w:r>
      <w:r w:rsidR="007E3687">
        <w:t>komercyjne</w:t>
      </w:r>
      <w:r w:rsidR="00751E09">
        <w:t xml:space="preserve"> wykorzystanie wyników ich badań;</w:t>
      </w:r>
    </w:p>
    <w:p w14:paraId="542BF223" w14:textId="2BCFFDDE" w:rsidR="00751E09" w:rsidRDefault="00673923">
      <w:pPr>
        <w:pStyle w:val="ListParagraph"/>
        <w:numPr>
          <w:ilvl w:val="0"/>
          <w:numId w:val="21"/>
        </w:numPr>
        <w:spacing w:before="0" w:line="300" w:lineRule="auto"/>
        <w:ind w:left="1066" w:hanging="357"/>
      </w:pPr>
      <w:r>
        <w:t xml:space="preserve">niesprawiedliwa </w:t>
      </w:r>
      <w:r w:rsidR="00751E09">
        <w:t>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C12457E"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w:t>
      </w:r>
      <w:r w:rsidR="00673923">
        <w:t>nych</w:t>
      </w:r>
      <w:r w:rsidR="007E3687" w:rsidRPr="00280BD1">
        <w:t xml:space="preserve"> </w:t>
      </w:r>
      <w:r w:rsidR="00673923">
        <w:t>„</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w:t>
      </w:r>
      <w:r w:rsidR="00AA0D80">
        <w:t> </w:t>
      </w:r>
      <w:r w:rsidR="003C5F36">
        <w:t xml:space="preserve">nią firmą typu </w:t>
      </w:r>
      <w:proofErr w:type="spellStart"/>
      <w:r w:rsidR="003C5F36" w:rsidRPr="00673923">
        <w:rPr>
          <w:i/>
          <w:iCs/>
        </w:rPr>
        <w:t>spin</w:t>
      </w:r>
      <w:proofErr w:type="spellEnd"/>
      <w:r w:rsidR="003C5F36" w:rsidRPr="00673923">
        <w:rPr>
          <w:i/>
          <w:iCs/>
        </w:rPr>
        <w:t>-off</w:t>
      </w:r>
      <w:r w:rsidR="003C5F36">
        <w:t xml:space="preserve">.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r w:rsidR="00673923" w:rsidRPr="00E35C42">
        <w:t>.</w:t>
      </w:r>
    </w:p>
    <w:p w14:paraId="6D55024C" w14:textId="1CEE0346"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w:t>
      </w:r>
      <w:r>
        <w:lastRenderedPageBreak/>
        <w:t>i</w:t>
      </w:r>
      <w:r w:rsidR="00AA0D80">
        <w:t> </w:t>
      </w:r>
      <w:r>
        <w:t>jednostek badawczych. Zachodni autorzy</w:t>
      </w:r>
      <w:r w:rsidR="00673923">
        <w:t>,</w:t>
      </w:r>
      <w:r>
        <w:t xml:space="preserve"> badając zjawisko feudalizmu akademickiego</w:t>
      </w:r>
      <w:r w:rsidR="00673923">
        <w:t>,</w:t>
      </w:r>
      <w:r>
        <w:t xml:space="preserve"> bardziej skupiają się na relacji badacz – instytucja, natomiast </w:t>
      </w:r>
      <w:r w:rsidR="009037CF">
        <w:t xml:space="preserve">w </w:t>
      </w:r>
      <w:r>
        <w:t>kontekście Polski raczej odnosimy się do różnic międzypokoleniowych, a ściślej rzecz biorąc</w:t>
      </w:r>
      <w:r w:rsidR="00673923">
        <w:t>,</w:t>
      </w:r>
      <w:r>
        <w:t xml:space="preserve">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673923">
        <w:t>,</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w:t>
      </w:r>
      <w:r w:rsidR="00673923">
        <w:t>,</w:t>
      </w:r>
      <w:r w:rsidR="00BC2AFF">
        <w:t xml:space="preserve"> opisując różnice w relacjach pomiędzy kierownictwem a pracownikami</w:t>
      </w:r>
      <w:r w:rsidR="008F08C0">
        <w:t>,</w:t>
      </w:r>
      <w:r w:rsidR="00BC2AFF">
        <w:t xml:space="preserve">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w:t>
      </w:r>
      <w:r w:rsidR="008F08C0">
        <w:t>,</w:t>
      </w:r>
      <w:r w:rsidR="000C1C2E">
        <w:t xml:space="preserve">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w:t>
      </w:r>
      <w:r w:rsidR="008F08C0">
        <w:t>,</w:t>
      </w:r>
      <w:r w:rsidR="005E4774">
        <w:t xml:space="preserve"> by to zjawisko dało się wyraźnie zaobserwować.</w:t>
      </w:r>
      <w:r w:rsidR="00BE12B4">
        <w:t xml:space="preserve"> W wyniku swych badań Wieczorek i in</w:t>
      </w:r>
      <w:r w:rsidR="008F08C0">
        <w:t>ni</w:t>
      </w:r>
      <w:r w:rsidR="00BE12B4">
        <w:t xml:space="preserve">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8F08C0">
        <w:t>,</w:t>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7FF3EB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nakładanie się hierarchii uczelnianej na stopnie naukowe</w:t>
      </w:r>
      <w:r w:rsidR="008F08C0">
        <w:t>,</w:t>
      </w:r>
      <w:r w:rsidR="00BE5F9E">
        <w:t xml:space="preserv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 xml:space="preserve">z „grupy wasali” do „grupy seniorów” było uzyskanie stopnia doktora </w:t>
      </w:r>
      <w:r w:rsidR="00306AE7">
        <w:lastRenderedPageBreak/>
        <w:t>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w:t>
      </w:r>
      <w:r w:rsidR="008F08C0">
        <w:t>jako</w:t>
      </w:r>
      <w:r w:rsidR="00353EE7">
        <w:t xml:space="preserve">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rsidRPr="008F08C0">
        <w:rPr>
          <w:i/>
          <w:iCs/>
        </w:rPr>
        <w:t>klasy samodzielnych</w:t>
      </w:r>
      <w:r w:rsidR="00D47ACC" w:rsidRPr="00233788">
        <w:t xml:space="preserve"> pracowników akademickich przed konkurencją ze strony tych </w:t>
      </w:r>
      <w:r w:rsidR="00D47ACC" w:rsidRPr="008F08C0">
        <w:rPr>
          <w:i/>
          <w:iCs/>
        </w:rPr>
        <w:t>niesamodzielnych</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większego oporu przed zmianami na uczelniach wśród młodych pracowników akademickich niż u tych bardziej doświadczonych</w:t>
      </w:r>
      <w:r w:rsidR="00EF404F">
        <w:t>,</w:t>
      </w:r>
      <w:r w:rsidR="00F60E9F" w:rsidRPr="00233788">
        <w:t xml:space="preserve">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3909F76B" w:rsidR="00B0656F" w:rsidRDefault="005D1ABF" w:rsidP="00B0656F">
      <w:r>
        <w:t>W Polsce mogliśmy doświadczyć skali różnic w poglądach na uczelnie przy okazji konsultacji kolejnych reform</w:t>
      </w:r>
      <w:r w:rsidR="00256DAE">
        <w:t xml:space="preserve">, gdyż początkowo </w:t>
      </w:r>
      <w:r>
        <w:t>„</w:t>
      </w:r>
      <w:r w:rsidRPr="00233788">
        <w:t>idea potężnych konfliktów pomiędzy różnymi interesariuszami, rozwiązywanych przez intensywny dialog między nimi, była obca polskiej scenie ustawodawczej w</w:t>
      </w:r>
      <w:r w:rsidR="00AA0D80">
        <w:t> </w:t>
      </w:r>
      <w:r w:rsidRPr="00233788">
        <w:t>obszarze szkolnictwa wyższego i nauki w latach 1990</w:t>
      </w:r>
      <w:r w:rsidR="00EF404F">
        <w:t>–</w:t>
      </w:r>
      <w:r w:rsidRPr="00233788">
        <w:t xml:space="preserve">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od koniec pierwszej dekady XXI w. rząd przygotował wiele daleko idących zmian. Po raz pierwszy po 1989</w:t>
      </w:r>
      <w:r w:rsidR="00EF404F">
        <w:t> </w:t>
      </w:r>
      <w:r w:rsidRPr="00233788">
        <w:t xml:space="preserve">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w:t>
      </w:r>
      <w:r w:rsidR="00EF404F">
        <w:t>&amp;</w:t>
      </w:r>
      <w:r w:rsidRPr="00233788">
        <w:t xml:space="preserve"> Young (EY) i znanego liberalnego </w:t>
      </w:r>
      <w:proofErr w:type="spellStart"/>
      <w:r w:rsidRPr="00EF404F">
        <w:rPr>
          <w:i/>
          <w:iCs/>
        </w:rPr>
        <w:t>think</w:t>
      </w:r>
      <w:proofErr w:type="spellEnd"/>
      <w:r w:rsidRPr="00EF404F">
        <w:rPr>
          <w:i/>
          <w:iCs/>
        </w:rPr>
        <w:t xml:space="preserve"> tanku</w:t>
      </w:r>
      <w:r w:rsidRPr="00233788">
        <w:t>, Instytutu Badań nad Gospodarką Rynkową (IBNGR)”</w:t>
      </w:r>
      <w:r w:rsidR="00EF404F">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„uniwersytet polski okazuje się instytucją w tradycyjny sposób oderwaną od potrzeb gospodarki i</w:t>
      </w:r>
      <w:r w:rsidR="00AA0D80">
        <w:t> </w:t>
      </w:r>
      <w:r w:rsidR="00FF78C3" w:rsidRPr="00233788">
        <w:t xml:space="preserve">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w:t>
      </w:r>
      <w:r w:rsidR="00EF404F">
        <w:t>T</w:t>
      </w:r>
      <w:r w:rsidR="00B0656F">
        <w:t>akie cechy środowiska akademickiego wiąż</w:t>
      </w:r>
      <w:r w:rsidR="00EF404F">
        <w:t>ą</w:t>
      </w:r>
      <w:r w:rsidR="00B0656F">
        <w:t xml:space="preserve"> się </w:t>
      </w:r>
      <w:r w:rsidR="00EF404F">
        <w:t xml:space="preserve">nieraz </w:t>
      </w:r>
      <w:r w:rsidR="00B0656F">
        <w:t>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t>
      </w:r>
      <w:r w:rsidR="00042B67">
        <w:lastRenderedPageBreak/>
        <w:t>w</w:t>
      </w:r>
      <w:r w:rsidR="00AA0D80">
        <w:t> </w:t>
      </w:r>
      <w:r w:rsidR="00042B67">
        <w:t>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w:t>
      </w:r>
      <w:r w:rsidR="00EF404F">
        <w:t>,</w:t>
      </w:r>
      <w:r w:rsidR="0070661E">
        <w:t xml:space="preserve"> zarówno na poziomie lokalnym</w:t>
      </w:r>
      <w:r w:rsidR="00EF404F">
        <w:t>,</w:t>
      </w:r>
      <w:r w:rsidR="0070661E">
        <w:t xml:space="preserve"> jak i międzyuczelnianym lub systemowym</w:t>
      </w:r>
      <w:r w:rsidR="00EF404F">
        <w:t>,</w:t>
      </w:r>
      <w:r w:rsidR="0070661E">
        <w:t xml:space="preserve"> należałoby uwzględniać wszystkie trzy poziomu oporu wobec zmian</w:t>
      </w:r>
      <w:r w:rsidR="00EF404F">
        <w:t>,</w:t>
      </w:r>
      <w:r w:rsidR="0070661E">
        <w:t xml:space="preserve"> jakie opisuj</w:t>
      </w:r>
      <w:r w:rsidR="000F0BD2">
        <w:t>e</w:t>
      </w:r>
      <w:r w:rsidR="0070661E">
        <w:t xml:space="preserve"> </w:t>
      </w:r>
      <w:r w:rsidR="000F0BD2">
        <w:t>Lozano</w:t>
      </w:r>
      <w:r w:rsidR="0070661E">
        <w:t xml:space="preserve">, czyli zarówno opór wobec idei, </w:t>
      </w:r>
      <w:r w:rsidR="002F6256">
        <w:t xml:space="preserve">opór </w:t>
      </w:r>
      <w:r w:rsidR="00153C9E">
        <w:t>na poziomie psychiki i emocji</w:t>
      </w:r>
      <w:r w:rsidR="00EF404F">
        <w:t>,</w:t>
      </w:r>
      <w:r w:rsidR="00153C9E">
        <w:t xml:space="preserve"> </w:t>
      </w:r>
      <w:r w:rsidR="002F6256">
        <w:t xml:space="preserve">jak również opór głęboko zakorzeniony. Opis trzech wymienionych poziomów oporu przedstawiono w </w:t>
      </w:r>
      <w:r w:rsidR="00E8137F">
        <w:t>Tabeli</w:t>
      </w:r>
      <w:r w:rsidR="00345BF3">
        <w:t> </w:t>
      </w:r>
      <w:r w:rsidR="00E8137F">
        <w:t>11</w:t>
      </w:r>
      <w:r w:rsidR="002F6256">
        <w:t>.</w:t>
      </w:r>
    </w:p>
    <w:p w14:paraId="5E890492" w14:textId="4E65A534" w:rsidR="005C38C8" w:rsidRDefault="005C38C8" w:rsidP="005C38C8">
      <w:pPr>
        <w:pStyle w:val="Tytutabeli"/>
      </w:pPr>
      <w:bookmarkStart w:id="388" w:name="_Ref85278252"/>
      <w:bookmarkStart w:id="389" w:name="_Ref85278236"/>
      <w:bookmarkStart w:id="390" w:name="_Toc169134734"/>
      <w:r>
        <w:t xml:space="preserve">Tabela </w:t>
      </w:r>
      <w:fldSimple w:instr=" SEQ Tabela \* ARABIC ">
        <w:r w:rsidR="00F2350D">
          <w:rPr>
            <w:noProof/>
          </w:rPr>
          <w:t>11</w:t>
        </w:r>
      </w:fldSimple>
      <w:bookmarkEnd w:id="388"/>
      <w:r w:rsidR="00993B1A">
        <w:rPr>
          <w:noProof/>
        </w:rPr>
        <w:t>.</w:t>
      </w:r>
      <w:r w:rsidR="000F0BD2">
        <w:t xml:space="preserve"> Trzy rodzaj</w:t>
      </w:r>
      <w:r w:rsidR="00EF404F">
        <w:t>e</w:t>
      </w:r>
      <w:r w:rsidR="000F0BD2">
        <w:t xml:space="preserve"> poziomów oporu wobec zmian wg </w:t>
      </w:r>
      <w:r w:rsidR="00153C9E">
        <w:t>Lozano</w:t>
      </w:r>
      <w:bookmarkEnd w:id="389"/>
      <w:bookmarkEnd w:id="390"/>
    </w:p>
    <w:tbl>
      <w:tblPr>
        <w:tblStyle w:val="TableGrid"/>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proofErr w:type="spellStart"/>
            <w:r w:rsidRPr="007C2A3A">
              <w:t>wobec</w:t>
            </w:r>
            <w:proofErr w:type="spellEnd"/>
            <w:r w:rsidRPr="007C2A3A">
              <w:t xml:space="preserve"> </w:t>
            </w:r>
            <w:proofErr w:type="spellStart"/>
            <w:r w:rsidRPr="007C2A3A">
              <w:t>idei</w:t>
            </w:r>
            <w:proofErr w:type="spellEnd"/>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proofErr w:type="spellStart"/>
            <w:r w:rsidRPr="00C65E97">
              <w:rPr>
                <w:u w:val="single"/>
              </w:rPr>
              <w:t>Poziom</w:t>
            </w:r>
            <w:proofErr w:type="spellEnd"/>
            <w:r w:rsidRPr="00C65E97">
              <w:rPr>
                <w:u w:val="single"/>
              </w:rPr>
              <w:t xml:space="preserve"> 3:</w:t>
            </w:r>
          </w:p>
          <w:p w14:paraId="1B31B5C8" w14:textId="05D94934" w:rsidR="002F6256" w:rsidRPr="007C2A3A" w:rsidRDefault="002F6256" w:rsidP="00C65E97">
            <w:pPr>
              <w:pStyle w:val="TekstTabeli"/>
              <w:keepNext/>
              <w:jc w:val="center"/>
            </w:pPr>
            <w:proofErr w:type="spellStart"/>
            <w:r w:rsidRPr="007C2A3A">
              <w:t>opór</w:t>
            </w:r>
            <w:proofErr w:type="spellEnd"/>
            <w:r w:rsidRPr="007C2A3A">
              <w:t xml:space="preserve"> </w:t>
            </w:r>
            <w:proofErr w:type="spellStart"/>
            <w:r w:rsidRPr="007C2A3A">
              <w:t>głęboko</w:t>
            </w:r>
            <w:proofErr w:type="spellEnd"/>
            <w:r w:rsidRPr="007C2A3A">
              <w:t xml:space="preserve"> </w:t>
            </w:r>
            <w:proofErr w:type="spellStart"/>
            <w:r w:rsidRPr="007C2A3A">
              <w:t>zakorzeniony</w:t>
            </w:r>
            <w:proofErr w:type="spellEnd"/>
          </w:p>
        </w:tc>
        <w:tc>
          <w:tcPr>
            <w:tcW w:w="7366" w:type="dxa"/>
            <w:vAlign w:val="center"/>
          </w:tcPr>
          <w:p w14:paraId="5D178C87" w14:textId="668C285D"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w:t>
            </w:r>
            <w:r w:rsidR="00EF404F">
              <w:rPr>
                <w:lang w:val="pl-PL"/>
              </w:rPr>
              <w:t>,</w:t>
            </w:r>
            <w:r w:rsidRPr="007C2A3A">
              <w:rPr>
                <w:lang w:val="pl-PL"/>
              </w:rPr>
              <w:t xml:space="preserve">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749E932D" w:rsidR="0070661E" w:rsidRPr="008F6A66" w:rsidRDefault="008B5167" w:rsidP="00914B41">
      <w:r>
        <w:t xml:space="preserve">Warto podkreślić, że </w:t>
      </w:r>
      <w:r w:rsidR="00B30E1A">
        <w:t>przedstawiciele różnych grup</w:t>
      </w:r>
      <w:r w:rsidR="00EF404F">
        <w:t>, jak i</w:t>
      </w:r>
      <w:r>
        <w:t xml:space="preserve"> należący do tej samej</w:t>
      </w:r>
      <w:r w:rsidR="00B30E1A">
        <w:t xml:space="preserve"> grupy</w:t>
      </w:r>
      <w:r>
        <w:t xml:space="preserve"> mogą do t</w:t>
      </w:r>
      <w:r w:rsidR="00EF404F">
        <w:t>akich</w:t>
      </w:r>
      <w:r>
        <w:t xml:space="preserve"> samych zmian odnosić się w </w:t>
      </w:r>
      <w:r w:rsidR="00994893">
        <w:t>odmienny</w:t>
      </w:r>
      <w:r>
        <w:t xml:space="preserve">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w:t>
      </w:r>
      <w:r w:rsidR="00994893">
        <w:t>e</w:t>
      </w:r>
      <w:r w:rsidR="007B0D4A">
        <w:t>lni</w:t>
      </w:r>
      <w:r w:rsidR="00914B41">
        <w:t xml:space="preserve">. Jest to szczególnie istotne współcześnie, gdy </w:t>
      </w:r>
      <w:r w:rsidR="0070661E">
        <w:t xml:space="preserve">uczelnie nie </w:t>
      </w:r>
      <w:r w:rsidR="00914B41">
        <w:t xml:space="preserve">pełnią już jedynie </w:t>
      </w:r>
      <w:r w:rsidR="0070661E">
        <w:t xml:space="preserve">roli </w:t>
      </w:r>
      <w:r w:rsidR="00994893">
        <w:t>„</w:t>
      </w:r>
      <w:r w:rsidR="0070661E">
        <w:t>krytycznego uświadamiania społeczeństwa</w:t>
      </w:r>
      <w:r w:rsidR="00994893">
        <w:t>”</w:t>
      </w:r>
      <w:r w:rsidR="0070661E">
        <w:t xml:space="preserve">, </w:t>
      </w:r>
      <w:r w:rsidR="00994893">
        <w:t>lecz</w:t>
      </w:r>
      <w:r w:rsidR="0070661E">
        <w:t xml:space="preserve"> zostały przekształcone w </w:t>
      </w:r>
      <w:r w:rsidR="00994893">
        <w:t>„</w:t>
      </w:r>
      <w:r w:rsidR="0070661E">
        <w:t>koła zębate</w:t>
      </w:r>
      <w:r w:rsidR="00994893">
        <w:t>”</w:t>
      </w:r>
      <w:r w:rsidR="0070661E">
        <w:t xml:space="preserv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3747A298" w:rsidR="0070661E" w:rsidRDefault="007B0D4A" w:rsidP="00F82C17">
      <w:r>
        <w:t>Opór wobec zmian jest istotnym czynnikiem</w:t>
      </w:r>
      <w:r w:rsidR="00994893">
        <w:t>,</w:t>
      </w:r>
      <w:r>
        <w:t xml:space="preserve"> jaki kierownictwo uczelni musi uwzględnić przy podejmowaniu decyzji. Natomiast środowisko potencjalnych sprzecznych interesów może być bardzo złożone i skomplikowane w zależności od specyfiki danej uczelni. Warto jednak</w:t>
      </w:r>
      <w:r w:rsidR="00994893">
        <w:t>,</w:t>
      </w:r>
      <w:r>
        <w:t xml:space="preserve"> by świadomość potencjalnych sprzeczności towarzyszyła procesowi podejmowanych decyzji i wspierała ten proces poprzez stworzenie możliwości uniknięci</w:t>
      </w:r>
      <w:r w:rsidR="00994893">
        <w:t>a</w:t>
      </w:r>
      <w:r>
        <w:t xml:space="preserve"> lub minimalizacj</w:t>
      </w:r>
      <w:r w:rsidR="00994893">
        <w:t>i</w:t>
      </w:r>
      <w:r>
        <w:t xml:space="preserve"> negatywnych skutków ryzyka wystąpienia </w:t>
      </w:r>
      <w:r w:rsidR="00994893">
        <w:t>czy</w:t>
      </w:r>
      <w:r>
        <w:t xml:space="preserve"> nasilenia się takich sprzeczności lub konfliktów w wyniku wdrożenia rozważanych decyzji. </w:t>
      </w:r>
      <w:r w:rsidR="00246C09">
        <w:t xml:space="preserve">Przedstawiona w </w:t>
      </w:r>
      <w:r w:rsidR="00E8137F">
        <w:t>Tabeli</w:t>
      </w:r>
      <w:r w:rsidR="00345BF3">
        <w:t> </w:t>
      </w:r>
      <w:r w:rsidR="00E8137F">
        <w:t>12</w:t>
      </w:r>
      <w:r w:rsidR="00246C09">
        <w:t xml:space="preserve"> autorska analiza </w:t>
      </w:r>
      <w:r>
        <w:t xml:space="preserve">przykładowych sprzeczności interesów pomiędzy różnymi grupami istotnymi dla uczelni </w:t>
      </w:r>
      <w:r w:rsidR="00246C09">
        <w:t>może stanowić pomoc w przeprowadzaniu podobnych analiz.</w:t>
      </w:r>
    </w:p>
    <w:p w14:paraId="11222E4C" w14:textId="6A61EA11" w:rsidR="00246C09" w:rsidRDefault="00246C09" w:rsidP="00246C09">
      <w:pPr>
        <w:pStyle w:val="Tytutabeli"/>
      </w:pPr>
      <w:bookmarkStart w:id="391" w:name="_Ref140344492"/>
      <w:bookmarkStart w:id="392" w:name="_Ref140344484"/>
      <w:bookmarkStart w:id="393" w:name="_Toc169134735"/>
      <w:r>
        <w:t xml:space="preserve">Tabela </w:t>
      </w:r>
      <w:fldSimple w:instr=" SEQ Tabela \* ARABIC ">
        <w:r w:rsidR="00F2350D">
          <w:rPr>
            <w:noProof/>
          </w:rPr>
          <w:t>12</w:t>
        </w:r>
      </w:fldSimple>
      <w:bookmarkEnd w:id="391"/>
      <w:r w:rsidR="00993B1A">
        <w:rPr>
          <w:noProof/>
        </w:rPr>
        <w:t>.</w:t>
      </w:r>
      <w:r>
        <w:t xml:space="preserve"> Analiza przykładowych sprzeczności interesów między różnymi grupami istotnymi dla uczelni</w:t>
      </w:r>
      <w:bookmarkEnd w:id="392"/>
      <w:bookmarkEnd w:id="393"/>
    </w:p>
    <w:tbl>
      <w:tblPr>
        <w:tblStyle w:val="TableGrid"/>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E8137F" w:rsidRPr="00FA0BFC" w14:paraId="7C272C53" w14:textId="77777777" w:rsidTr="00E8137F">
        <w:trPr>
          <w:cantSplit/>
          <w:trHeight w:val="368"/>
        </w:trPr>
        <w:tc>
          <w:tcPr>
            <w:tcW w:w="510" w:type="dxa"/>
            <w:noWrap/>
            <w:hideMark/>
          </w:tcPr>
          <w:p w14:paraId="26AB511E" w14:textId="77777777" w:rsidR="00E8137F" w:rsidRPr="00FA0BFC" w:rsidRDefault="00E8137F" w:rsidP="00E8137F">
            <w:pPr>
              <w:pStyle w:val="TekstTabeli"/>
              <w:rPr>
                <w:lang w:val="pl-PL"/>
              </w:rPr>
            </w:pPr>
            <w:r w:rsidRPr="00FA0BFC">
              <w:rPr>
                <w:lang w:val="pl-PL"/>
              </w:rPr>
              <w:t>1</w:t>
            </w:r>
          </w:p>
        </w:tc>
        <w:tc>
          <w:tcPr>
            <w:tcW w:w="2381" w:type="dxa"/>
          </w:tcPr>
          <w:p w14:paraId="1553A2C0" w14:textId="2DCBECB7" w:rsidR="00E8137F" w:rsidRPr="00FA0BFC" w:rsidRDefault="00E8137F" w:rsidP="00E8137F">
            <w:pPr>
              <w:pStyle w:val="TekstTabeli"/>
              <w:rPr>
                <w:lang w:val="pl-PL"/>
              </w:rPr>
            </w:pPr>
            <w:r w:rsidRPr="00FA0BFC">
              <w:rPr>
                <w:lang w:val="pl-PL"/>
              </w:rPr>
              <w:t>Między kadrą naukową a administracją uczelni</w:t>
            </w:r>
          </w:p>
        </w:tc>
        <w:tc>
          <w:tcPr>
            <w:tcW w:w="6180" w:type="dxa"/>
          </w:tcPr>
          <w:p w14:paraId="449751BA" w14:textId="0ADBC410" w:rsidR="00E8137F" w:rsidRPr="00FA0BFC" w:rsidRDefault="00E8137F" w:rsidP="00E8137F">
            <w:pPr>
              <w:pStyle w:val="TekstTabeli"/>
              <w:rPr>
                <w:lang w:val="pl-PL"/>
              </w:rPr>
            </w:pPr>
            <w:r w:rsidRPr="00FA0BFC">
              <w:rPr>
                <w:lang w:val="pl-PL"/>
              </w:rPr>
              <w:t xml:space="preserve">Kadra naukowa może domagać się większej autonomii. </w:t>
            </w:r>
            <w:r w:rsidR="00994893">
              <w:rPr>
                <w:lang w:val="pl-PL"/>
              </w:rPr>
              <w:br/>
            </w:r>
            <w:r w:rsidRPr="00FA0BFC">
              <w:rPr>
                <w:lang w:val="pl-PL"/>
              </w:rPr>
              <w:t xml:space="preserve">Administracja może </w:t>
            </w:r>
            <w:r w:rsidR="00BF3FBF">
              <w:rPr>
                <w:lang w:val="pl-PL"/>
              </w:rPr>
              <w:t>dążyć do</w:t>
            </w:r>
            <w:r w:rsidRPr="00FA0BFC">
              <w:rPr>
                <w:lang w:val="pl-PL"/>
              </w:rPr>
              <w:t xml:space="preserve"> wprowadz</w:t>
            </w:r>
            <w:r w:rsidR="00BF3FBF">
              <w:rPr>
                <w:lang w:val="pl-PL"/>
              </w:rPr>
              <w:t>ania</w:t>
            </w:r>
            <w:r w:rsidRPr="00FA0BFC">
              <w:rPr>
                <w:lang w:val="pl-PL"/>
              </w:rPr>
              <w:t xml:space="preserve"> standard</w:t>
            </w:r>
            <w:r w:rsidR="00BF3FBF">
              <w:rPr>
                <w:lang w:val="pl-PL"/>
              </w:rPr>
              <w:t>ów</w:t>
            </w:r>
            <w:r w:rsidRPr="00FA0BFC">
              <w:rPr>
                <w:lang w:val="pl-PL"/>
              </w:rPr>
              <w:t xml:space="preserve"> i procedur, aby zapewnić kontrolę nad jakością i zgodnością z przepisami.</w:t>
            </w:r>
          </w:p>
        </w:tc>
      </w:tr>
      <w:tr w:rsidR="00E8137F" w:rsidRPr="00FA0BFC" w14:paraId="1047C977" w14:textId="77777777" w:rsidTr="000A62ED">
        <w:trPr>
          <w:cantSplit/>
          <w:trHeight w:val="368"/>
        </w:trPr>
        <w:tc>
          <w:tcPr>
            <w:tcW w:w="510" w:type="dxa"/>
            <w:noWrap/>
            <w:hideMark/>
          </w:tcPr>
          <w:p w14:paraId="05DC719A" w14:textId="77777777" w:rsidR="00E8137F" w:rsidRPr="00FA0BFC" w:rsidRDefault="00E8137F" w:rsidP="00E8137F">
            <w:pPr>
              <w:pStyle w:val="TekstTabeli"/>
              <w:rPr>
                <w:lang w:val="pl-PL"/>
              </w:rPr>
            </w:pPr>
            <w:r w:rsidRPr="00FA0BFC">
              <w:rPr>
                <w:lang w:val="pl-PL"/>
              </w:rPr>
              <w:lastRenderedPageBreak/>
              <w:t>2</w:t>
            </w:r>
          </w:p>
        </w:tc>
        <w:tc>
          <w:tcPr>
            <w:tcW w:w="2381" w:type="dxa"/>
            <w:hideMark/>
          </w:tcPr>
          <w:p w14:paraId="74FEE7C0" w14:textId="6D10D46C" w:rsidR="00E8137F" w:rsidRPr="00FA0BFC" w:rsidRDefault="00E8137F" w:rsidP="00E8137F">
            <w:pPr>
              <w:pStyle w:val="TekstTabeli"/>
              <w:rPr>
                <w:lang w:val="pl-PL"/>
              </w:rPr>
            </w:pPr>
            <w:r w:rsidRPr="00FA0BFC">
              <w:rPr>
                <w:lang w:val="pl-PL"/>
              </w:rPr>
              <w:t>Między studentami a kadrą naukową</w:t>
            </w:r>
          </w:p>
        </w:tc>
        <w:tc>
          <w:tcPr>
            <w:tcW w:w="6180" w:type="dxa"/>
            <w:hideMark/>
          </w:tcPr>
          <w:p w14:paraId="720DA38A" w14:textId="02B4554D" w:rsidR="00E8137F" w:rsidRPr="00FA0BFC" w:rsidRDefault="00E8137F" w:rsidP="00E8137F">
            <w:pPr>
              <w:pStyle w:val="TekstTabeli"/>
              <w:rPr>
                <w:lang w:val="pl-PL"/>
              </w:rPr>
            </w:pPr>
            <w:r w:rsidRPr="00FA0BFC">
              <w:rPr>
                <w:lang w:val="pl-PL"/>
              </w:rPr>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FA0BFC" w14:paraId="1F9F7ED9" w14:textId="77777777" w:rsidTr="000A62ED">
        <w:trPr>
          <w:cantSplit/>
          <w:trHeight w:val="368"/>
        </w:trPr>
        <w:tc>
          <w:tcPr>
            <w:tcW w:w="510" w:type="dxa"/>
            <w:noWrap/>
            <w:hideMark/>
          </w:tcPr>
          <w:p w14:paraId="2D08961A" w14:textId="77777777" w:rsidR="00E8137F" w:rsidRPr="00FA0BFC" w:rsidRDefault="00E8137F" w:rsidP="00E8137F">
            <w:pPr>
              <w:pStyle w:val="TekstTabeli"/>
              <w:rPr>
                <w:lang w:val="pl-PL"/>
              </w:rPr>
            </w:pPr>
            <w:r w:rsidRPr="00FA0BFC">
              <w:rPr>
                <w:lang w:val="pl-PL"/>
              </w:rPr>
              <w:t>3</w:t>
            </w:r>
          </w:p>
        </w:tc>
        <w:tc>
          <w:tcPr>
            <w:tcW w:w="2381" w:type="dxa"/>
            <w:hideMark/>
          </w:tcPr>
          <w:p w14:paraId="3D731BF1" w14:textId="5B8FE2D0" w:rsidR="00E8137F" w:rsidRPr="00FA0BFC" w:rsidRDefault="00E8137F" w:rsidP="00E8137F">
            <w:pPr>
              <w:pStyle w:val="TekstTabeli"/>
              <w:rPr>
                <w:lang w:val="pl-PL"/>
              </w:rPr>
            </w:pPr>
            <w:r w:rsidRPr="00FA0BFC">
              <w:rPr>
                <w:lang w:val="pl-PL"/>
              </w:rPr>
              <w:t>Między uczelnią</w:t>
            </w:r>
            <w:r w:rsidRPr="00001D48">
              <w:rPr>
                <w:rStyle w:val="FootnoteReference"/>
              </w:rPr>
              <w:footnoteReference w:id="23"/>
            </w:r>
            <w:r w:rsidRPr="00FA0BFC">
              <w:rPr>
                <w:lang w:val="pl-PL"/>
              </w:rPr>
              <w:t xml:space="preserve"> a społecznością lokalną</w:t>
            </w:r>
          </w:p>
        </w:tc>
        <w:tc>
          <w:tcPr>
            <w:tcW w:w="6180" w:type="dxa"/>
            <w:hideMark/>
          </w:tcPr>
          <w:p w14:paraId="0403C4BF" w14:textId="71D4C8B7" w:rsidR="00E8137F" w:rsidRPr="00FA0BFC" w:rsidRDefault="00E8137F" w:rsidP="00E8137F">
            <w:pPr>
              <w:pStyle w:val="TekstTabeli"/>
              <w:rPr>
                <w:lang w:val="pl-PL"/>
              </w:rPr>
            </w:pPr>
            <w:r w:rsidRPr="00FA0BFC">
              <w:rPr>
                <w:lang w:val="pl-PL"/>
              </w:rPr>
              <w:t>Planowane przez uczelnię rozbudowy infrastruktury, mogą prowadzić do konfliktów z lokalnymi mieszkańcami ze względu na hałas, utrudnienia w ruchu drogowym, itp.</w:t>
            </w:r>
          </w:p>
        </w:tc>
      </w:tr>
      <w:tr w:rsidR="00E8137F" w:rsidRPr="00FA0BFC" w14:paraId="5DBA4FA4" w14:textId="77777777" w:rsidTr="000A62ED">
        <w:trPr>
          <w:cantSplit/>
          <w:trHeight w:val="368"/>
        </w:trPr>
        <w:tc>
          <w:tcPr>
            <w:tcW w:w="510" w:type="dxa"/>
            <w:noWrap/>
            <w:hideMark/>
          </w:tcPr>
          <w:p w14:paraId="44D20BCB" w14:textId="77777777" w:rsidR="00E8137F" w:rsidRPr="00FA0BFC" w:rsidRDefault="00E8137F" w:rsidP="00E8137F">
            <w:pPr>
              <w:pStyle w:val="TekstTabeli"/>
              <w:rPr>
                <w:lang w:val="pl-PL"/>
              </w:rPr>
            </w:pPr>
            <w:r w:rsidRPr="00FA0BFC">
              <w:rPr>
                <w:lang w:val="pl-PL"/>
              </w:rPr>
              <w:t>4</w:t>
            </w:r>
          </w:p>
        </w:tc>
        <w:tc>
          <w:tcPr>
            <w:tcW w:w="2381" w:type="dxa"/>
            <w:hideMark/>
          </w:tcPr>
          <w:p w14:paraId="491B5718" w14:textId="3E9714E6" w:rsidR="00E8137F" w:rsidRPr="00FA0BFC" w:rsidRDefault="00E8137F" w:rsidP="00E8137F">
            <w:pPr>
              <w:pStyle w:val="TekstTabeli"/>
              <w:rPr>
                <w:lang w:val="pl-PL"/>
              </w:rPr>
            </w:pPr>
            <w:r w:rsidRPr="00FA0BFC">
              <w:rPr>
                <w:lang w:val="pl-PL"/>
              </w:rPr>
              <w:t>Między absolwentami a uczelnią</w:t>
            </w:r>
          </w:p>
        </w:tc>
        <w:tc>
          <w:tcPr>
            <w:tcW w:w="6180" w:type="dxa"/>
            <w:hideMark/>
          </w:tcPr>
          <w:p w14:paraId="38E90039" w14:textId="4B2AF8B7" w:rsidR="00E8137F" w:rsidRPr="00FA0BFC" w:rsidRDefault="00E8137F" w:rsidP="00E8137F">
            <w:pPr>
              <w:pStyle w:val="TekstTabeli"/>
              <w:rPr>
                <w:lang w:val="pl-PL"/>
              </w:rPr>
            </w:pPr>
            <w:r w:rsidRPr="00FA0BFC">
              <w:rPr>
                <w:lang w:val="pl-PL"/>
              </w:rPr>
              <w:t xml:space="preserve">Absolwenci mogą oczekiwać, że ich </w:t>
            </w:r>
            <w:r w:rsidRPr="00BF3FBF">
              <w:rPr>
                <w:i/>
                <w:iCs/>
                <w:lang w:val="pl-PL"/>
              </w:rPr>
              <w:t xml:space="preserve">alma </w:t>
            </w:r>
            <w:proofErr w:type="spellStart"/>
            <w:r w:rsidRPr="00BF3FBF">
              <w:rPr>
                <w:i/>
                <w:iCs/>
                <w:lang w:val="pl-PL"/>
              </w:rPr>
              <w:t>mater</w:t>
            </w:r>
            <w:proofErr w:type="spellEnd"/>
            <w:r w:rsidRPr="00FA0BFC">
              <w:rPr>
                <w:lang w:val="pl-PL"/>
              </w:rPr>
              <w:t xml:space="preserve"> będzie inwestować w swoją reputację i pozycję w rankingach, a uczelnia może stawiać na inwestycje, które przynoszą bezpośrednie korzyści dla obecnych studentów i kadry naukowej.</w:t>
            </w:r>
          </w:p>
        </w:tc>
      </w:tr>
      <w:tr w:rsidR="00E8137F" w:rsidRPr="00FA0BFC" w14:paraId="622A010B" w14:textId="77777777" w:rsidTr="000A62ED">
        <w:trPr>
          <w:cantSplit/>
          <w:trHeight w:val="368"/>
        </w:trPr>
        <w:tc>
          <w:tcPr>
            <w:tcW w:w="510" w:type="dxa"/>
            <w:noWrap/>
            <w:hideMark/>
          </w:tcPr>
          <w:p w14:paraId="4F8E249D" w14:textId="77777777" w:rsidR="00E8137F" w:rsidRPr="00FA0BFC" w:rsidRDefault="00E8137F" w:rsidP="00E8137F">
            <w:pPr>
              <w:pStyle w:val="TekstTabeli"/>
              <w:rPr>
                <w:lang w:val="pl-PL"/>
              </w:rPr>
            </w:pPr>
            <w:r w:rsidRPr="00FA0BFC">
              <w:rPr>
                <w:lang w:val="pl-PL"/>
              </w:rPr>
              <w:t>5</w:t>
            </w:r>
          </w:p>
        </w:tc>
        <w:tc>
          <w:tcPr>
            <w:tcW w:w="2381" w:type="dxa"/>
            <w:hideMark/>
          </w:tcPr>
          <w:p w14:paraId="1B1F734E" w14:textId="1B16FC7B" w:rsidR="00E8137F" w:rsidRPr="00FA0BFC" w:rsidRDefault="00E8137F" w:rsidP="00E8137F">
            <w:pPr>
              <w:pStyle w:val="TekstTabeli"/>
              <w:rPr>
                <w:lang w:val="pl-PL"/>
              </w:rPr>
            </w:pPr>
            <w:r w:rsidRPr="00FA0BFC">
              <w:rPr>
                <w:lang w:val="pl-PL"/>
              </w:rPr>
              <w:t>Między pracownikami a uczelnią</w:t>
            </w:r>
          </w:p>
        </w:tc>
        <w:tc>
          <w:tcPr>
            <w:tcW w:w="6180" w:type="dxa"/>
            <w:hideMark/>
          </w:tcPr>
          <w:p w14:paraId="209729C4" w14:textId="45655525" w:rsidR="00E8137F" w:rsidRPr="00FA0BFC" w:rsidRDefault="00E8137F" w:rsidP="00E8137F">
            <w:pPr>
              <w:pStyle w:val="TekstTabeli"/>
              <w:rPr>
                <w:lang w:val="pl-PL"/>
              </w:rPr>
            </w:pPr>
            <w:r w:rsidRPr="00FA0BFC">
              <w:rPr>
                <w:lang w:val="pl-PL"/>
              </w:rPr>
              <w:t>Pracownicy mogą oczekiwać wyższych płac i lepszych warunków pracy, a</w:t>
            </w:r>
            <w:r w:rsidR="00AA0D80">
              <w:rPr>
                <w:lang w:val="pl-PL"/>
              </w:rPr>
              <w:t> </w:t>
            </w:r>
            <w:r w:rsidRPr="00FA0BFC">
              <w:rPr>
                <w:lang w:val="pl-PL"/>
              </w:rPr>
              <w:t>uczelnia może mieć istotne ograniczenia budżetowe i przeznaczać środki finansowe na inne priorytety.</w:t>
            </w:r>
          </w:p>
        </w:tc>
      </w:tr>
      <w:tr w:rsidR="00E8137F" w:rsidRPr="00FA0BFC" w14:paraId="0087BA7F" w14:textId="77777777" w:rsidTr="007E6EC8">
        <w:trPr>
          <w:cantSplit/>
          <w:trHeight w:val="368"/>
        </w:trPr>
        <w:tc>
          <w:tcPr>
            <w:tcW w:w="510" w:type="dxa"/>
            <w:noWrap/>
            <w:hideMark/>
          </w:tcPr>
          <w:p w14:paraId="0076EFB9" w14:textId="77777777" w:rsidR="00E8137F" w:rsidRPr="00FA0BFC" w:rsidRDefault="00E8137F" w:rsidP="00E8137F">
            <w:pPr>
              <w:pStyle w:val="TekstTabeli"/>
              <w:rPr>
                <w:lang w:val="pl-PL"/>
              </w:rPr>
            </w:pPr>
            <w:r w:rsidRPr="00FA0BFC">
              <w:rPr>
                <w:lang w:val="pl-PL"/>
              </w:rPr>
              <w:t>6</w:t>
            </w:r>
          </w:p>
        </w:tc>
        <w:tc>
          <w:tcPr>
            <w:tcW w:w="2381" w:type="dxa"/>
          </w:tcPr>
          <w:p w14:paraId="6DD72ED2" w14:textId="31701EED" w:rsidR="00E8137F" w:rsidRPr="00FA0BFC" w:rsidRDefault="00E8137F" w:rsidP="00E8137F">
            <w:pPr>
              <w:pStyle w:val="TekstTabeli"/>
              <w:rPr>
                <w:lang w:val="pl-PL"/>
              </w:rPr>
            </w:pPr>
            <w:r w:rsidRPr="00FA0BFC">
              <w:rPr>
                <w:lang w:val="pl-PL"/>
              </w:rPr>
              <w:t>Między uczelnią a przemysłem</w:t>
            </w:r>
          </w:p>
        </w:tc>
        <w:tc>
          <w:tcPr>
            <w:tcW w:w="6180" w:type="dxa"/>
          </w:tcPr>
          <w:p w14:paraId="732C2B58" w14:textId="355F4822" w:rsidR="00E8137F" w:rsidRPr="00FA0BFC" w:rsidRDefault="00E8137F" w:rsidP="00E8137F">
            <w:pPr>
              <w:pStyle w:val="TekstTabeli"/>
              <w:rPr>
                <w:lang w:val="pl-PL"/>
              </w:rPr>
            </w:pPr>
            <w:r w:rsidRPr="00FA0BFC">
              <w:rPr>
                <w:lang w:val="pl-PL"/>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FA0BFC" w14:paraId="2EADF011" w14:textId="77777777" w:rsidTr="007E6EC8">
        <w:trPr>
          <w:cantSplit/>
          <w:trHeight w:val="368"/>
        </w:trPr>
        <w:tc>
          <w:tcPr>
            <w:tcW w:w="510" w:type="dxa"/>
            <w:noWrap/>
            <w:hideMark/>
          </w:tcPr>
          <w:p w14:paraId="720A406C" w14:textId="77777777" w:rsidR="00E8137F" w:rsidRPr="00FA0BFC" w:rsidRDefault="00E8137F" w:rsidP="00E8137F">
            <w:pPr>
              <w:pStyle w:val="TekstTabeli"/>
              <w:rPr>
                <w:lang w:val="pl-PL"/>
              </w:rPr>
            </w:pPr>
            <w:r w:rsidRPr="00FA0BFC">
              <w:rPr>
                <w:lang w:val="pl-PL"/>
              </w:rPr>
              <w:t>7</w:t>
            </w:r>
          </w:p>
        </w:tc>
        <w:tc>
          <w:tcPr>
            <w:tcW w:w="2381" w:type="dxa"/>
          </w:tcPr>
          <w:p w14:paraId="0E566879" w14:textId="235F189F" w:rsidR="00E8137F" w:rsidRPr="00FA0BFC" w:rsidRDefault="00E8137F" w:rsidP="00E8137F">
            <w:pPr>
              <w:pStyle w:val="TekstTabeli"/>
              <w:rPr>
                <w:lang w:val="pl-PL"/>
              </w:rPr>
            </w:pPr>
            <w:r w:rsidRPr="00FA0BFC">
              <w:rPr>
                <w:lang w:val="pl-PL"/>
              </w:rPr>
              <w:t>Między uczelnią a rządem</w:t>
            </w:r>
          </w:p>
        </w:tc>
        <w:tc>
          <w:tcPr>
            <w:tcW w:w="6180" w:type="dxa"/>
          </w:tcPr>
          <w:p w14:paraId="23F2A4ED" w14:textId="12403E31" w:rsidR="00E8137F" w:rsidRPr="00FA0BFC" w:rsidRDefault="00E8137F" w:rsidP="00E8137F">
            <w:pPr>
              <w:pStyle w:val="TekstTabeli"/>
              <w:rPr>
                <w:lang w:val="pl-PL"/>
              </w:rPr>
            </w:pPr>
            <w:r w:rsidRPr="00FA0BFC">
              <w:rPr>
                <w:lang w:val="pl-PL"/>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FA0BFC" w14:paraId="48F95B69" w14:textId="77777777" w:rsidTr="007E6EC8">
        <w:trPr>
          <w:cantSplit/>
          <w:trHeight w:val="368"/>
        </w:trPr>
        <w:tc>
          <w:tcPr>
            <w:tcW w:w="510" w:type="dxa"/>
            <w:noWrap/>
            <w:hideMark/>
          </w:tcPr>
          <w:p w14:paraId="61DF7917" w14:textId="77777777" w:rsidR="00E8137F" w:rsidRPr="00FA0BFC" w:rsidRDefault="00E8137F" w:rsidP="00E8137F">
            <w:pPr>
              <w:pStyle w:val="TekstTabeli"/>
              <w:rPr>
                <w:lang w:val="pl-PL"/>
              </w:rPr>
            </w:pPr>
            <w:r w:rsidRPr="00FA0BFC">
              <w:rPr>
                <w:lang w:val="pl-PL"/>
              </w:rPr>
              <w:t>8</w:t>
            </w:r>
          </w:p>
        </w:tc>
        <w:tc>
          <w:tcPr>
            <w:tcW w:w="2381" w:type="dxa"/>
          </w:tcPr>
          <w:p w14:paraId="55355B0B" w14:textId="459E9AA4" w:rsidR="00E8137F" w:rsidRPr="00FA0BFC" w:rsidRDefault="00E8137F" w:rsidP="00E8137F">
            <w:pPr>
              <w:pStyle w:val="TekstTabeli"/>
              <w:rPr>
                <w:lang w:val="pl-PL"/>
              </w:rPr>
            </w:pPr>
            <w:r w:rsidRPr="00FA0BFC">
              <w:rPr>
                <w:lang w:val="pl-PL"/>
              </w:rPr>
              <w:t>Między uczelnią a instytucjami akredytującymi</w:t>
            </w:r>
          </w:p>
        </w:tc>
        <w:tc>
          <w:tcPr>
            <w:tcW w:w="6180" w:type="dxa"/>
          </w:tcPr>
          <w:p w14:paraId="7AF2A037" w14:textId="709F724C" w:rsidR="00E8137F" w:rsidRPr="00FA0BFC" w:rsidRDefault="00E8137F" w:rsidP="00E8137F">
            <w:pPr>
              <w:pStyle w:val="TekstTabeli"/>
              <w:rPr>
                <w:lang w:val="pl-PL"/>
              </w:rPr>
            </w:pPr>
            <w:proofErr w:type="spellStart"/>
            <w:r w:rsidRPr="00FA0BFC">
              <w:rPr>
                <w:lang w:val="pl-PL"/>
              </w:rPr>
              <w:t>Akredytorzy</w:t>
            </w:r>
            <w:proofErr w:type="spellEnd"/>
            <w:r w:rsidRPr="00FA0BFC">
              <w:rPr>
                <w:lang w:val="pl-PL"/>
              </w:rPr>
              <w:t xml:space="preserve"> mogą wymagać spełnienia określonych standardów, które mogą być trudne do osiągnięcia dla uczelni z ograniczonymi zasobami.</w:t>
            </w:r>
          </w:p>
        </w:tc>
      </w:tr>
      <w:tr w:rsidR="00E8137F" w:rsidRPr="00FA0BFC" w14:paraId="5F889BE5" w14:textId="77777777" w:rsidTr="00B95DFB">
        <w:trPr>
          <w:cantSplit/>
          <w:trHeight w:val="368"/>
        </w:trPr>
        <w:tc>
          <w:tcPr>
            <w:tcW w:w="510" w:type="dxa"/>
            <w:noWrap/>
            <w:hideMark/>
          </w:tcPr>
          <w:p w14:paraId="2134A7AF" w14:textId="77777777" w:rsidR="00E8137F" w:rsidRPr="00FA0BFC" w:rsidRDefault="00E8137F" w:rsidP="00E8137F">
            <w:pPr>
              <w:pStyle w:val="TekstTabeli"/>
              <w:rPr>
                <w:lang w:val="pl-PL"/>
              </w:rPr>
            </w:pPr>
            <w:r w:rsidRPr="00FA0BFC">
              <w:rPr>
                <w:lang w:val="pl-PL"/>
              </w:rPr>
              <w:t>9</w:t>
            </w:r>
          </w:p>
        </w:tc>
        <w:tc>
          <w:tcPr>
            <w:tcW w:w="2381" w:type="dxa"/>
          </w:tcPr>
          <w:p w14:paraId="7C11A48F" w14:textId="2FF0BCF4" w:rsidR="00E8137F" w:rsidRPr="00FA0BFC" w:rsidRDefault="00E8137F" w:rsidP="00E8137F">
            <w:pPr>
              <w:pStyle w:val="TekstTabeli"/>
              <w:rPr>
                <w:lang w:val="pl-PL"/>
              </w:rPr>
            </w:pPr>
            <w:r w:rsidRPr="00FA0BFC">
              <w:rPr>
                <w:lang w:val="pl-PL"/>
              </w:rPr>
              <w:t>Między pracownikami naukowymi a administracyjnymi</w:t>
            </w:r>
          </w:p>
        </w:tc>
        <w:tc>
          <w:tcPr>
            <w:tcW w:w="6180" w:type="dxa"/>
          </w:tcPr>
          <w:p w14:paraId="4BE306CC" w14:textId="418DB37C" w:rsidR="00E8137F" w:rsidRPr="00FA0BFC" w:rsidRDefault="00E8137F" w:rsidP="00E8137F">
            <w:pPr>
              <w:pStyle w:val="TekstTabeli"/>
              <w:rPr>
                <w:lang w:val="pl-PL"/>
              </w:rPr>
            </w:pPr>
            <w:r w:rsidRPr="00FA0BFC">
              <w:rPr>
                <w:lang w:val="pl-PL"/>
              </w:rPr>
              <w:t>Pracownicy akademiccy mogą oczekiwać maksymalizacji czasu na badania i nauczanie, podczas gdy administracja może oczekiwać od nich wypełniania niezbędnych zadań administracyjnych i biurokratycznych.</w:t>
            </w:r>
          </w:p>
        </w:tc>
      </w:tr>
      <w:tr w:rsidR="00E8137F" w:rsidRPr="00FA0BFC" w14:paraId="4100A2AE" w14:textId="77777777" w:rsidTr="00B95DFB">
        <w:trPr>
          <w:cantSplit/>
          <w:trHeight w:val="368"/>
        </w:trPr>
        <w:tc>
          <w:tcPr>
            <w:tcW w:w="510" w:type="dxa"/>
            <w:noWrap/>
            <w:hideMark/>
          </w:tcPr>
          <w:p w14:paraId="16D18D97" w14:textId="77777777" w:rsidR="00E8137F" w:rsidRPr="00FA0BFC" w:rsidRDefault="00E8137F" w:rsidP="00E8137F">
            <w:pPr>
              <w:pStyle w:val="TekstTabeli"/>
              <w:rPr>
                <w:lang w:val="pl-PL"/>
              </w:rPr>
            </w:pPr>
            <w:r w:rsidRPr="00FA0BFC">
              <w:rPr>
                <w:lang w:val="pl-PL"/>
              </w:rPr>
              <w:t>10</w:t>
            </w:r>
          </w:p>
        </w:tc>
        <w:tc>
          <w:tcPr>
            <w:tcW w:w="2381" w:type="dxa"/>
          </w:tcPr>
          <w:p w14:paraId="003194D4" w14:textId="742B6387" w:rsidR="00E8137F" w:rsidRPr="00FA0BFC" w:rsidRDefault="00E8137F" w:rsidP="00E8137F">
            <w:pPr>
              <w:pStyle w:val="TekstTabeli"/>
              <w:rPr>
                <w:lang w:val="pl-PL"/>
              </w:rPr>
            </w:pPr>
            <w:r w:rsidRPr="00FA0BFC">
              <w:rPr>
                <w:lang w:val="pl-PL"/>
              </w:rPr>
              <w:t>Między starszymi a młodszymi pracownikami naukowymi</w:t>
            </w:r>
          </w:p>
        </w:tc>
        <w:tc>
          <w:tcPr>
            <w:tcW w:w="6180" w:type="dxa"/>
          </w:tcPr>
          <w:p w14:paraId="09273A9F" w14:textId="3F9616D2" w:rsidR="00E8137F" w:rsidRPr="00FA0BFC" w:rsidRDefault="00E8137F" w:rsidP="00E8137F">
            <w:pPr>
              <w:pStyle w:val="TekstTabeli"/>
              <w:rPr>
                <w:lang w:val="pl-PL"/>
              </w:rPr>
            </w:pPr>
            <w:r w:rsidRPr="00FA0BFC">
              <w:rPr>
                <w:lang w:val="pl-PL"/>
              </w:rPr>
              <w:t>Starsi pracownicy naukowi mogą być przywiązani do starych metod nauczania i prowadzenia badań, podczas gdy młodsi pracownicy mogą oczekiwać stosowania rozwiązań innowacyjnych i wdrażania zmian.</w:t>
            </w:r>
          </w:p>
        </w:tc>
      </w:tr>
      <w:tr w:rsidR="00E8137F" w:rsidRPr="00FA0BFC" w14:paraId="303B2A31" w14:textId="77777777" w:rsidTr="00B95DFB">
        <w:trPr>
          <w:cantSplit/>
          <w:trHeight w:val="368"/>
        </w:trPr>
        <w:tc>
          <w:tcPr>
            <w:tcW w:w="510" w:type="dxa"/>
            <w:noWrap/>
            <w:hideMark/>
          </w:tcPr>
          <w:p w14:paraId="506DC8EA" w14:textId="77777777" w:rsidR="00E8137F" w:rsidRPr="00FA0BFC" w:rsidRDefault="00E8137F" w:rsidP="00E8137F">
            <w:pPr>
              <w:pStyle w:val="TekstTabeli"/>
              <w:rPr>
                <w:lang w:val="pl-PL"/>
              </w:rPr>
            </w:pPr>
            <w:r w:rsidRPr="00FA0BFC">
              <w:rPr>
                <w:lang w:val="pl-PL"/>
              </w:rPr>
              <w:t>11</w:t>
            </w:r>
          </w:p>
        </w:tc>
        <w:tc>
          <w:tcPr>
            <w:tcW w:w="2381" w:type="dxa"/>
          </w:tcPr>
          <w:p w14:paraId="1EC19027" w14:textId="7BF65BF7" w:rsidR="00E8137F" w:rsidRPr="00FA0BFC" w:rsidRDefault="00E8137F" w:rsidP="00E8137F">
            <w:pPr>
              <w:pStyle w:val="TekstTabeli"/>
              <w:rPr>
                <w:lang w:val="pl-PL"/>
              </w:rPr>
            </w:pPr>
            <w:r w:rsidRPr="00FA0BFC">
              <w:rPr>
                <w:lang w:val="pl-PL"/>
              </w:rPr>
              <w:t>Między krajowymi a międzynarodowymi studentami</w:t>
            </w:r>
          </w:p>
        </w:tc>
        <w:tc>
          <w:tcPr>
            <w:tcW w:w="6180" w:type="dxa"/>
          </w:tcPr>
          <w:p w14:paraId="02C3E52A" w14:textId="3532FF3A" w:rsidR="00E8137F" w:rsidRPr="00FA0BFC" w:rsidRDefault="00E8137F" w:rsidP="00E8137F">
            <w:pPr>
              <w:pStyle w:val="TekstTabeli"/>
              <w:rPr>
                <w:lang w:val="pl-PL"/>
              </w:rPr>
            </w:pPr>
            <w:r w:rsidRPr="00FA0BFC">
              <w:rPr>
                <w:lang w:val="pl-PL"/>
              </w:rPr>
              <w:t>Krajowi studenci mogą oczekiwać koncentracji na krajowych problemach i kontekstach, a studenci międzynarodowi mogą oczekiwać więcej globalnych perspektyw.</w:t>
            </w:r>
          </w:p>
        </w:tc>
      </w:tr>
      <w:tr w:rsidR="00E8137F" w:rsidRPr="00FA0BFC" w14:paraId="1A4DA650" w14:textId="77777777" w:rsidTr="00B95DFB">
        <w:trPr>
          <w:cantSplit/>
          <w:trHeight w:val="368"/>
        </w:trPr>
        <w:tc>
          <w:tcPr>
            <w:tcW w:w="510" w:type="dxa"/>
            <w:noWrap/>
            <w:hideMark/>
          </w:tcPr>
          <w:p w14:paraId="68CE5A8A" w14:textId="77777777" w:rsidR="00E8137F" w:rsidRPr="00FA0BFC" w:rsidRDefault="00E8137F" w:rsidP="00E8137F">
            <w:pPr>
              <w:pStyle w:val="TekstTabeli"/>
              <w:rPr>
                <w:lang w:val="pl-PL"/>
              </w:rPr>
            </w:pPr>
            <w:r w:rsidRPr="00FA0BFC">
              <w:rPr>
                <w:lang w:val="pl-PL"/>
              </w:rPr>
              <w:t>12</w:t>
            </w:r>
          </w:p>
        </w:tc>
        <w:tc>
          <w:tcPr>
            <w:tcW w:w="2381" w:type="dxa"/>
          </w:tcPr>
          <w:p w14:paraId="4F744E94" w14:textId="3F46F30E" w:rsidR="00E8137F" w:rsidRPr="00FA0BFC" w:rsidRDefault="00E8137F" w:rsidP="00E8137F">
            <w:pPr>
              <w:pStyle w:val="TekstTabeli"/>
              <w:rPr>
                <w:lang w:val="pl-PL"/>
              </w:rPr>
            </w:pPr>
            <w:r w:rsidRPr="00FA0BFC">
              <w:rPr>
                <w:lang w:val="pl-PL"/>
              </w:rPr>
              <w:t>Między pracownikami naukowymi na pełen etat a na część etatu</w:t>
            </w:r>
          </w:p>
        </w:tc>
        <w:tc>
          <w:tcPr>
            <w:tcW w:w="6180" w:type="dxa"/>
          </w:tcPr>
          <w:p w14:paraId="3BF75391" w14:textId="1FE73AC0" w:rsidR="00E8137F" w:rsidRPr="00FA0BFC" w:rsidRDefault="00E8137F" w:rsidP="00E8137F">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E8137F" w:rsidRPr="00FA0BFC" w14:paraId="1EEE6C1D" w14:textId="77777777" w:rsidTr="00B95DFB">
        <w:trPr>
          <w:cantSplit/>
          <w:trHeight w:val="368"/>
        </w:trPr>
        <w:tc>
          <w:tcPr>
            <w:tcW w:w="510" w:type="dxa"/>
            <w:noWrap/>
            <w:hideMark/>
          </w:tcPr>
          <w:p w14:paraId="2FF20D3A" w14:textId="77777777" w:rsidR="00E8137F" w:rsidRPr="00FA0BFC" w:rsidRDefault="00E8137F" w:rsidP="00E8137F">
            <w:pPr>
              <w:pStyle w:val="TekstTabeli"/>
              <w:rPr>
                <w:lang w:val="pl-PL"/>
              </w:rPr>
            </w:pPr>
            <w:r w:rsidRPr="00FA0BFC">
              <w:rPr>
                <w:lang w:val="pl-PL"/>
              </w:rPr>
              <w:t>13</w:t>
            </w:r>
          </w:p>
        </w:tc>
        <w:tc>
          <w:tcPr>
            <w:tcW w:w="2381" w:type="dxa"/>
          </w:tcPr>
          <w:p w14:paraId="73F22C74" w14:textId="04C5A95A" w:rsidR="00E8137F" w:rsidRPr="00FA0BFC" w:rsidRDefault="00E8137F" w:rsidP="00E8137F">
            <w:pPr>
              <w:pStyle w:val="TekstTabeli"/>
              <w:rPr>
                <w:lang w:val="pl-PL"/>
              </w:rPr>
            </w:pPr>
            <w:r w:rsidRPr="00FA0BFC">
              <w:rPr>
                <w:lang w:val="pl-PL"/>
              </w:rPr>
              <w:t>Między różnymi wydziałami w ramach tej samej uczelni</w:t>
            </w:r>
          </w:p>
        </w:tc>
        <w:tc>
          <w:tcPr>
            <w:tcW w:w="6180" w:type="dxa"/>
          </w:tcPr>
          <w:p w14:paraId="2CA05BCC" w14:textId="2DFE8DC1" w:rsidR="00E8137F" w:rsidRPr="00FA0BFC" w:rsidRDefault="00E8137F" w:rsidP="00E8137F">
            <w:pPr>
              <w:pStyle w:val="TekstTabeli"/>
              <w:rPr>
                <w:lang w:val="pl-PL"/>
              </w:rPr>
            </w:pPr>
            <w:r w:rsidRPr="00FA0BFC">
              <w:rPr>
                <w:lang w:val="pl-PL"/>
              </w:rPr>
              <w:t>Niektóre wydziały mogą konkurować o zasoby (np. fundusze na badania, przestrzeń w kampusie). Interesy jednego wydziału mogą być sprzeczne z interesami innego wydziału.</w:t>
            </w:r>
          </w:p>
        </w:tc>
      </w:tr>
      <w:tr w:rsidR="00E8137F" w:rsidRPr="00FA0BFC" w14:paraId="53F7E106" w14:textId="77777777" w:rsidTr="000A62ED">
        <w:trPr>
          <w:cantSplit/>
          <w:trHeight w:val="368"/>
        </w:trPr>
        <w:tc>
          <w:tcPr>
            <w:tcW w:w="510" w:type="dxa"/>
            <w:noWrap/>
            <w:hideMark/>
          </w:tcPr>
          <w:p w14:paraId="3BB6678E" w14:textId="77777777" w:rsidR="00E8137F" w:rsidRPr="00FA0BFC" w:rsidRDefault="00E8137F" w:rsidP="00E8137F">
            <w:pPr>
              <w:pStyle w:val="TekstTabeli"/>
              <w:rPr>
                <w:lang w:val="pl-PL"/>
              </w:rPr>
            </w:pPr>
            <w:r w:rsidRPr="00FA0BFC">
              <w:rPr>
                <w:lang w:val="pl-PL"/>
              </w:rPr>
              <w:t>14</w:t>
            </w:r>
          </w:p>
        </w:tc>
        <w:tc>
          <w:tcPr>
            <w:tcW w:w="2381" w:type="dxa"/>
          </w:tcPr>
          <w:p w14:paraId="5FAF9650" w14:textId="590EB629" w:rsidR="00E8137F" w:rsidRPr="00FA0BFC" w:rsidRDefault="00E8137F" w:rsidP="00E8137F">
            <w:pPr>
              <w:pStyle w:val="TekstTabeli"/>
              <w:rPr>
                <w:lang w:val="pl-PL"/>
              </w:rPr>
            </w:pPr>
            <w:r w:rsidRPr="00FA0BFC">
              <w:rPr>
                <w:lang w:val="pl-PL"/>
              </w:rPr>
              <w:t>Między różnymi dziedzinami nauki</w:t>
            </w:r>
          </w:p>
        </w:tc>
        <w:tc>
          <w:tcPr>
            <w:tcW w:w="6180" w:type="dxa"/>
          </w:tcPr>
          <w:p w14:paraId="6E267232" w14:textId="246F2BB9" w:rsidR="00E8137F" w:rsidRPr="00FA0BFC" w:rsidRDefault="00E8137F" w:rsidP="00E8137F">
            <w:pPr>
              <w:pStyle w:val="TekstTabeli"/>
              <w:rPr>
                <w:lang w:val="pl-PL"/>
              </w:rPr>
            </w:pPr>
            <w:r w:rsidRPr="00FA0BFC">
              <w:rPr>
                <w:lang w:val="pl-PL"/>
              </w:rPr>
              <w:t>Na przykład reprezentanci nauk humanistycznych mogą odczuwać, że są niedofinansowani w porównaniu do wydziałów nauk ścisłych, które często pozyskują więcej środków na badania lub ze źródeł komercyjnych.</w:t>
            </w:r>
          </w:p>
        </w:tc>
      </w:tr>
      <w:tr w:rsidR="00E8137F" w:rsidRPr="00FA0BFC" w14:paraId="70B0B37B" w14:textId="77777777" w:rsidTr="00B95DFB">
        <w:trPr>
          <w:cantSplit/>
          <w:trHeight w:val="368"/>
        </w:trPr>
        <w:tc>
          <w:tcPr>
            <w:tcW w:w="510" w:type="dxa"/>
            <w:noWrap/>
            <w:hideMark/>
          </w:tcPr>
          <w:p w14:paraId="67807C91" w14:textId="77777777" w:rsidR="00E8137F" w:rsidRPr="00FA0BFC" w:rsidRDefault="00E8137F" w:rsidP="00E8137F">
            <w:pPr>
              <w:pStyle w:val="TekstTabeli"/>
              <w:rPr>
                <w:lang w:val="pl-PL"/>
              </w:rPr>
            </w:pPr>
            <w:r w:rsidRPr="00FA0BFC">
              <w:rPr>
                <w:lang w:val="pl-PL"/>
              </w:rPr>
              <w:t>15</w:t>
            </w:r>
          </w:p>
        </w:tc>
        <w:tc>
          <w:tcPr>
            <w:tcW w:w="2381" w:type="dxa"/>
          </w:tcPr>
          <w:p w14:paraId="4737BB44" w14:textId="57ED101A" w:rsidR="00E8137F" w:rsidRPr="00FA0BFC" w:rsidRDefault="00E8137F" w:rsidP="00E8137F">
            <w:pPr>
              <w:pStyle w:val="TekstTabeli"/>
              <w:rPr>
                <w:lang w:val="pl-PL"/>
              </w:rPr>
            </w:pPr>
            <w:r w:rsidRPr="00FA0BFC">
              <w:rPr>
                <w:lang w:val="pl-PL"/>
              </w:rPr>
              <w:t>Między nauczaniem a badaniami</w:t>
            </w:r>
          </w:p>
        </w:tc>
        <w:tc>
          <w:tcPr>
            <w:tcW w:w="6180" w:type="dxa"/>
          </w:tcPr>
          <w:p w14:paraId="4017EB75" w14:textId="3C8FA29E" w:rsidR="00E8137F" w:rsidRPr="00FA0BFC" w:rsidRDefault="00E8137F" w:rsidP="00E8137F">
            <w:pPr>
              <w:pStyle w:val="TekstTabeli"/>
              <w:rPr>
                <w:lang w:val="pl-PL"/>
              </w:rPr>
            </w:pPr>
            <w:r w:rsidRPr="00FA0BFC">
              <w:rPr>
                <w:lang w:val="pl-PL"/>
              </w:rPr>
              <w:t xml:space="preserve">Czas i zasoby przeznaczane na badania mogą ograniczać czas i zasoby dostępne na nauczanie, i </w:t>
            </w:r>
            <w:r w:rsidRPr="00BF3FBF">
              <w:rPr>
                <w:i/>
                <w:iCs/>
                <w:lang w:val="pl-PL"/>
              </w:rPr>
              <w:t>vice versa</w:t>
            </w:r>
            <w:r w:rsidRPr="00FA0BFC">
              <w:rPr>
                <w:lang w:val="pl-PL"/>
              </w:rPr>
              <w:t>.</w:t>
            </w:r>
          </w:p>
        </w:tc>
      </w:tr>
      <w:tr w:rsidR="00E8137F" w:rsidRPr="00FA0BFC" w14:paraId="7977562A" w14:textId="77777777" w:rsidTr="00B95DFB">
        <w:trPr>
          <w:cantSplit/>
          <w:trHeight w:val="368"/>
        </w:trPr>
        <w:tc>
          <w:tcPr>
            <w:tcW w:w="510" w:type="dxa"/>
            <w:noWrap/>
            <w:hideMark/>
          </w:tcPr>
          <w:p w14:paraId="45E25691" w14:textId="77777777" w:rsidR="00E8137F" w:rsidRPr="00FA0BFC" w:rsidRDefault="00E8137F" w:rsidP="00E8137F">
            <w:pPr>
              <w:pStyle w:val="TekstTabeli"/>
              <w:rPr>
                <w:lang w:val="pl-PL"/>
              </w:rPr>
            </w:pPr>
            <w:r w:rsidRPr="00FA0BFC">
              <w:rPr>
                <w:lang w:val="pl-PL"/>
              </w:rPr>
              <w:lastRenderedPageBreak/>
              <w:t>16</w:t>
            </w:r>
          </w:p>
        </w:tc>
        <w:tc>
          <w:tcPr>
            <w:tcW w:w="2381" w:type="dxa"/>
          </w:tcPr>
          <w:p w14:paraId="171FCD46" w14:textId="6D5E53D3" w:rsidR="00E8137F" w:rsidRPr="00FA0BFC" w:rsidRDefault="00E8137F" w:rsidP="00E8137F">
            <w:pPr>
              <w:pStyle w:val="TekstTabeli"/>
              <w:rPr>
                <w:lang w:val="pl-PL"/>
              </w:rPr>
            </w:pPr>
            <w:r w:rsidRPr="00FA0BFC">
              <w:rPr>
                <w:lang w:val="pl-PL"/>
              </w:rPr>
              <w:t>Między naukowcami a etyką badawczą</w:t>
            </w:r>
          </w:p>
        </w:tc>
        <w:tc>
          <w:tcPr>
            <w:tcW w:w="6180" w:type="dxa"/>
          </w:tcPr>
          <w:p w14:paraId="3A12ACAE" w14:textId="56C2A9FB" w:rsidR="00E8137F" w:rsidRPr="00FA0BFC" w:rsidRDefault="00E8137F" w:rsidP="00E8137F">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E8137F" w:rsidRPr="00FA0BFC" w14:paraId="0C71000E" w14:textId="77777777" w:rsidTr="00B95DFB">
        <w:trPr>
          <w:cantSplit/>
          <w:trHeight w:val="360"/>
        </w:trPr>
        <w:tc>
          <w:tcPr>
            <w:tcW w:w="510" w:type="dxa"/>
            <w:noWrap/>
            <w:hideMark/>
          </w:tcPr>
          <w:p w14:paraId="723189FB" w14:textId="77777777" w:rsidR="00E8137F" w:rsidRPr="00FA0BFC" w:rsidRDefault="00E8137F" w:rsidP="00E8137F">
            <w:pPr>
              <w:pStyle w:val="TekstTabeli"/>
              <w:rPr>
                <w:lang w:val="pl-PL"/>
              </w:rPr>
            </w:pPr>
            <w:r w:rsidRPr="00FA0BFC">
              <w:rPr>
                <w:lang w:val="pl-PL"/>
              </w:rPr>
              <w:t>17</w:t>
            </w:r>
          </w:p>
        </w:tc>
        <w:tc>
          <w:tcPr>
            <w:tcW w:w="2381" w:type="dxa"/>
          </w:tcPr>
          <w:p w14:paraId="718764C8" w14:textId="04FFE46B" w:rsidR="00E8137F" w:rsidRPr="00FA0BFC" w:rsidRDefault="00E8137F" w:rsidP="00E8137F">
            <w:pPr>
              <w:pStyle w:val="TekstTabeli"/>
              <w:rPr>
                <w:lang w:val="pl-PL"/>
              </w:rPr>
            </w:pPr>
            <w:r w:rsidRPr="00FA0BFC">
              <w:rPr>
                <w:lang w:val="pl-PL"/>
              </w:rPr>
              <w:t>Między inwestycjami w infrastrukturę a inwestycjami w kadrę</w:t>
            </w:r>
          </w:p>
        </w:tc>
        <w:tc>
          <w:tcPr>
            <w:tcW w:w="6180" w:type="dxa"/>
          </w:tcPr>
          <w:p w14:paraId="72323D92" w14:textId="67EA955D" w:rsidR="00E8137F" w:rsidRPr="00FA0BFC" w:rsidRDefault="00E8137F" w:rsidP="00E8137F">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E8137F" w:rsidRPr="00FA0BFC" w14:paraId="78568355" w14:textId="77777777" w:rsidTr="00B95DFB">
        <w:trPr>
          <w:cantSplit/>
          <w:trHeight w:val="368"/>
        </w:trPr>
        <w:tc>
          <w:tcPr>
            <w:tcW w:w="510" w:type="dxa"/>
            <w:noWrap/>
            <w:hideMark/>
          </w:tcPr>
          <w:p w14:paraId="661BCFDB" w14:textId="77777777" w:rsidR="00E8137F" w:rsidRPr="00FA0BFC" w:rsidRDefault="00E8137F" w:rsidP="00E8137F">
            <w:pPr>
              <w:pStyle w:val="TekstTabeli"/>
              <w:rPr>
                <w:lang w:val="pl-PL"/>
              </w:rPr>
            </w:pPr>
            <w:r w:rsidRPr="00FA0BFC">
              <w:rPr>
                <w:lang w:val="pl-PL"/>
              </w:rPr>
              <w:t>18</w:t>
            </w:r>
          </w:p>
        </w:tc>
        <w:tc>
          <w:tcPr>
            <w:tcW w:w="2381" w:type="dxa"/>
          </w:tcPr>
          <w:p w14:paraId="5401FC4B" w14:textId="2D710F57" w:rsidR="00E8137F" w:rsidRPr="00FA0BFC" w:rsidRDefault="00E8137F" w:rsidP="00E8137F">
            <w:pPr>
              <w:pStyle w:val="TekstTabeli"/>
              <w:rPr>
                <w:lang w:val="pl-PL"/>
              </w:rPr>
            </w:pPr>
            <w:r w:rsidRPr="00FA0BFC">
              <w:rPr>
                <w:lang w:val="pl-PL"/>
              </w:rPr>
              <w:t>Między długoterminowymi a krótkoterminowymi celami</w:t>
            </w:r>
          </w:p>
        </w:tc>
        <w:tc>
          <w:tcPr>
            <w:tcW w:w="6180" w:type="dxa"/>
          </w:tcPr>
          <w:p w14:paraId="6B38AD20" w14:textId="65664E6D" w:rsidR="00E8137F" w:rsidRPr="00FA0BFC" w:rsidRDefault="00E8137F" w:rsidP="00E8137F">
            <w:pPr>
              <w:pStyle w:val="TekstTabeli"/>
              <w:rPr>
                <w:lang w:val="pl-PL"/>
              </w:rPr>
            </w:pPr>
            <w:r w:rsidRPr="00FA0BFC">
              <w:rPr>
                <w:lang w:val="pl-PL"/>
              </w:rPr>
              <w:t>Dylemat, czy skupić się na długoterminowej wizji i celach, czy skupić się na krótkoterminowych wyzwaniach i bieżących zadaniach.</w:t>
            </w:r>
          </w:p>
        </w:tc>
      </w:tr>
      <w:tr w:rsidR="00E8137F" w:rsidRPr="00FA0BFC" w14:paraId="7B5087B9" w14:textId="77777777" w:rsidTr="000A62ED">
        <w:trPr>
          <w:cantSplit/>
          <w:trHeight w:val="368"/>
        </w:trPr>
        <w:tc>
          <w:tcPr>
            <w:tcW w:w="510" w:type="dxa"/>
            <w:noWrap/>
            <w:hideMark/>
          </w:tcPr>
          <w:p w14:paraId="29F9447F" w14:textId="77777777" w:rsidR="00E8137F" w:rsidRPr="00FA0BFC" w:rsidRDefault="00E8137F" w:rsidP="00E8137F">
            <w:pPr>
              <w:pStyle w:val="TekstTabeli"/>
              <w:rPr>
                <w:lang w:val="pl-PL"/>
              </w:rPr>
            </w:pPr>
            <w:r w:rsidRPr="00FA0BFC">
              <w:rPr>
                <w:lang w:val="pl-PL"/>
              </w:rPr>
              <w:t>19</w:t>
            </w:r>
          </w:p>
        </w:tc>
        <w:tc>
          <w:tcPr>
            <w:tcW w:w="2381" w:type="dxa"/>
          </w:tcPr>
          <w:p w14:paraId="5AC59646" w14:textId="20DB92ED" w:rsidR="00E8137F" w:rsidRPr="00FA0BFC" w:rsidRDefault="00E8137F" w:rsidP="00E8137F">
            <w:pPr>
              <w:pStyle w:val="TekstTabeli"/>
              <w:rPr>
                <w:lang w:val="pl-PL"/>
              </w:rPr>
            </w:pPr>
            <w:r w:rsidRPr="00FA0BFC">
              <w:rPr>
                <w:lang w:val="pl-PL"/>
              </w:rPr>
              <w:t>Między badaniami podstawowymi a stosowanymi</w:t>
            </w:r>
          </w:p>
        </w:tc>
        <w:tc>
          <w:tcPr>
            <w:tcW w:w="6180" w:type="dxa"/>
          </w:tcPr>
          <w:p w14:paraId="6922E8F9" w14:textId="22A05415" w:rsidR="00E8137F" w:rsidRPr="00FA0BFC" w:rsidRDefault="00E8137F" w:rsidP="00E8137F">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E8137F" w:rsidRPr="00FA0BFC" w14:paraId="222ECE48" w14:textId="77777777" w:rsidTr="00B95DFB">
        <w:trPr>
          <w:cantSplit/>
          <w:trHeight w:val="368"/>
        </w:trPr>
        <w:tc>
          <w:tcPr>
            <w:tcW w:w="510" w:type="dxa"/>
            <w:noWrap/>
            <w:hideMark/>
          </w:tcPr>
          <w:p w14:paraId="5B73BA4B" w14:textId="77777777" w:rsidR="00E8137F" w:rsidRPr="00FA0BFC" w:rsidRDefault="00E8137F" w:rsidP="00E8137F">
            <w:pPr>
              <w:pStyle w:val="TekstTabeli"/>
              <w:rPr>
                <w:lang w:val="pl-PL"/>
              </w:rPr>
            </w:pPr>
            <w:r w:rsidRPr="00FA0BFC">
              <w:rPr>
                <w:lang w:val="pl-PL"/>
              </w:rPr>
              <w:t>20</w:t>
            </w:r>
          </w:p>
        </w:tc>
        <w:tc>
          <w:tcPr>
            <w:tcW w:w="2381" w:type="dxa"/>
          </w:tcPr>
          <w:p w14:paraId="01BEB348" w14:textId="7BC67621" w:rsidR="00E8137F" w:rsidRPr="00FA0BFC" w:rsidRDefault="00E8137F" w:rsidP="00E8137F">
            <w:pPr>
              <w:pStyle w:val="TekstTabeli"/>
              <w:rPr>
                <w:lang w:val="pl-PL"/>
              </w:rPr>
            </w:pPr>
            <w:r w:rsidRPr="00FA0BFC">
              <w:rPr>
                <w:lang w:val="pl-PL"/>
              </w:rPr>
              <w:t>Między tradycją a innowacją</w:t>
            </w:r>
          </w:p>
        </w:tc>
        <w:tc>
          <w:tcPr>
            <w:tcW w:w="6180" w:type="dxa"/>
          </w:tcPr>
          <w:p w14:paraId="0BF07114" w14:textId="07AEBB4A" w:rsidR="00E8137F" w:rsidRPr="00FA0BFC" w:rsidRDefault="00E8137F" w:rsidP="00E8137F">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E8137F" w:rsidRPr="00FA0BFC" w14:paraId="362F41AB" w14:textId="77777777" w:rsidTr="00B95DFB">
        <w:trPr>
          <w:cantSplit/>
          <w:trHeight w:val="368"/>
        </w:trPr>
        <w:tc>
          <w:tcPr>
            <w:tcW w:w="510" w:type="dxa"/>
            <w:noWrap/>
            <w:hideMark/>
          </w:tcPr>
          <w:p w14:paraId="78AC6B99" w14:textId="77777777" w:rsidR="00E8137F" w:rsidRPr="00FA0BFC" w:rsidRDefault="00E8137F" w:rsidP="00E8137F">
            <w:pPr>
              <w:pStyle w:val="TekstTabeli"/>
              <w:rPr>
                <w:lang w:val="pl-PL"/>
              </w:rPr>
            </w:pPr>
            <w:r w:rsidRPr="00FA0BFC">
              <w:rPr>
                <w:lang w:val="pl-PL"/>
              </w:rPr>
              <w:t>21</w:t>
            </w:r>
          </w:p>
        </w:tc>
        <w:tc>
          <w:tcPr>
            <w:tcW w:w="2381" w:type="dxa"/>
          </w:tcPr>
          <w:p w14:paraId="09A8BA2B" w14:textId="5553BD8E" w:rsidR="00E8137F" w:rsidRPr="00FA0BFC" w:rsidRDefault="00E8137F" w:rsidP="00E8137F">
            <w:pPr>
              <w:pStyle w:val="TekstTabeli"/>
              <w:rPr>
                <w:lang w:val="pl-PL"/>
              </w:rPr>
            </w:pPr>
            <w:r w:rsidRPr="00FA0BFC">
              <w:rPr>
                <w:lang w:val="pl-PL"/>
              </w:rPr>
              <w:t>Między różnymi perspektywami etycznymi</w:t>
            </w:r>
          </w:p>
        </w:tc>
        <w:tc>
          <w:tcPr>
            <w:tcW w:w="6180" w:type="dxa"/>
          </w:tcPr>
          <w:p w14:paraId="28FABCF1" w14:textId="77A7A156" w:rsidR="00E8137F" w:rsidRPr="00FA0BFC" w:rsidRDefault="00BF3FBF" w:rsidP="00E8137F">
            <w:pPr>
              <w:pStyle w:val="TekstTabeli"/>
              <w:rPr>
                <w:lang w:val="pl-PL"/>
              </w:rPr>
            </w:pPr>
            <w:r>
              <w:rPr>
                <w:lang w:val="pl-PL"/>
              </w:rPr>
              <w:t>Np.</w:t>
            </w:r>
            <w:r w:rsidR="00E8137F" w:rsidRPr="00FA0BFC">
              <w:rPr>
                <w:lang w:val="pl-PL"/>
              </w:rPr>
              <w:t xml:space="preserve"> niektórzy członkowie organizacji mogą oczekiwać etyki opartej na zasadach, podczas gdy inni mogą oczekiwać etyki opartej na konsekwencjach.</w:t>
            </w:r>
          </w:p>
        </w:tc>
      </w:tr>
      <w:tr w:rsidR="00E8137F" w:rsidRPr="00FA0BFC" w14:paraId="471435DA" w14:textId="77777777" w:rsidTr="00B95DFB">
        <w:trPr>
          <w:cantSplit/>
          <w:trHeight w:val="368"/>
        </w:trPr>
        <w:tc>
          <w:tcPr>
            <w:tcW w:w="510" w:type="dxa"/>
            <w:noWrap/>
            <w:hideMark/>
          </w:tcPr>
          <w:p w14:paraId="4DF707F9" w14:textId="77777777" w:rsidR="00E8137F" w:rsidRPr="00FA0BFC" w:rsidRDefault="00E8137F" w:rsidP="00E8137F">
            <w:pPr>
              <w:pStyle w:val="TekstTabeli"/>
              <w:rPr>
                <w:lang w:val="pl-PL"/>
              </w:rPr>
            </w:pPr>
            <w:r w:rsidRPr="00FA0BFC">
              <w:rPr>
                <w:lang w:val="pl-PL"/>
              </w:rPr>
              <w:t>22</w:t>
            </w:r>
          </w:p>
        </w:tc>
        <w:tc>
          <w:tcPr>
            <w:tcW w:w="2381" w:type="dxa"/>
          </w:tcPr>
          <w:p w14:paraId="18F9C6E8" w14:textId="5B752BFC" w:rsidR="00E8137F" w:rsidRPr="00FA0BFC" w:rsidRDefault="00E8137F" w:rsidP="00E8137F">
            <w:pPr>
              <w:pStyle w:val="TekstTabeli"/>
              <w:rPr>
                <w:lang w:val="pl-PL"/>
              </w:rPr>
            </w:pPr>
            <w:r w:rsidRPr="00FA0BFC">
              <w:rPr>
                <w:lang w:val="pl-PL"/>
              </w:rPr>
              <w:t>Między teorią a praktyką</w:t>
            </w:r>
          </w:p>
        </w:tc>
        <w:tc>
          <w:tcPr>
            <w:tcW w:w="6180" w:type="dxa"/>
          </w:tcPr>
          <w:p w14:paraId="415077E4" w14:textId="392545C1" w:rsidR="00E8137F" w:rsidRPr="00FA0BFC" w:rsidRDefault="00E8137F" w:rsidP="00E8137F">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E8137F" w:rsidRPr="00FA0BFC" w14:paraId="3C11A0B5" w14:textId="77777777" w:rsidTr="00B95DFB">
        <w:trPr>
          <w:cantSplit/>
          <w:trHeight w:val="368"/>
        </w:trPr>
        <w:tc>
          <w:tcPr>
            <w:tcW w:w="510" w:type="dxa"/>
            <w:noWrap/>
            <w:hideMark/>
          </w:tcPr>
          <w:p w14:paraId="6D62C5BB" w14:textId="77777777" w:rsidR="00E8137F" w:rsidRPr="00FA0BFC" w:rsidRDefault="00E8137F" w:rsidP="00E8137F">
            <w:pPr>
              <w:pStyle w:val="TekstTabeli"/>
              <w:rPr>
                <w:lang w:val="pl-PL"/>
              </w:rPr>
            </w:pPr>
            <w:r w:rsidRPr="00FA0BFC">
              <w:rPr>
                <w:lang w:val="pl-PL"/>
              </w:rPr>
              <w:t>23</w:t>
            </w:r>
          </w:p>
        </w:tc>
        <w:tc>
          <w:tcPr>
            <w:tcW w:w="2381" w:type="dxa"/>
          </w:tcPr>
          <w:p w14:paraId="01489976" w14:textId="65F1C378" w:rsidR="00E8137F" w:rsidRPr="00FA0BFC" w:rsidRDefault="00E8137F" w:rsidP="00E8137F">
            <w:pPr>
              <w:pStyle w:val="TekstTabeli"/>
              <w:rPr>
                <w:lang w:val="pl-PL"/>
              </w:rPr>
            </w:pPr>
            <w:r w:rsidRPr="00FA0BFC">
              <w:rPr>
                <w:lang w:val="pl-PL"/>
              </w:rPr>
              <w:t>Między transparentnością a ochroną prywatności</w:t>
            </w:r>
          </w:p>
        </w:tc>
        <w:tc>
          <w:tcPr>
            <w:tcW w:w="6180" w:type="dxa"/>
          </w:tcPr>
          <w:p w14:paraId="59340787" w14:textId="06E4C1F1" w:rsidR="00E8137F" w:rsidRPr="00FA0BFC" w:rsidRDefault="00E8137F" w:rsidP="00E8137F">
            <w:pPr>
              <w:pStyle w:val="TekstTabeli"/>
              <w:rPr>
                <w:lang w:val="pl-PL"/>
              </w:rPr>
            </w:pPr>
            <w:r w:rsidRPr="00FA0BFC">
              <w:rPr>
                <w:lang w:val="pl-PL"/>
              </w:rPr>
              <w:t>Uczelnie muszą być transparentne w swoim zarządzaniu i decyzjach, ale jednocześnie muszą chronić prywatność studentów i pracowników.</w:t>
            </w:r>
          </w:p>
        </w:tc>
      </w:tr>
      <w:tr w:rsidR="00E8137F" w:rsidRPr="00425F58" w14:paraId="20D0F44A" w14:textId="77777777" w:rsidTr="00F92E59">
        <w:trPr>
          <w:cantSplit/>
          <w:trHeight w:val="368"/>
        </w:trPr>
        <w:tc>
          <w:tcPr>
            <w:tcW w:w="510" w:type="dxa"/>
            <w:noWrap/>
            <w:hideMark/>
          </w:tcPr>
          <w:p w14:paraId="0B4F1CD2" w14:textId="77777777" w:rsidR="00E8137F" w:rsidRPr="00FA0BFC" w:rsidRDefault="00E8137F" w:rsidP="00E8137F">
            <w:pPr>
              <w:pStyle w:val="TekstTabeli"/>
              <w:rPr>
                <w:lang w:val="pl-PL"/>
              </w:rPr>
            </w:pPr>
            <w:r w:rsidRPr="00FA0BFC">
              <w:rPr>
                <w:lang w:val="pl-PL"/>
              </w:rPr>
              <w:t>24</w:t>
            </w:r>
          </w:p>
        </w:tc>
        <w:tc>
          <w:tcPr>
            <w:tcW w:w="2381" w:type="dxa"/>
          </w:tcPr>
          <w:p w14:paraId="75114854" w14:textId="10F0EAE2" w:rsidR="00E8137F" w:rsidRPr="00FA0BFC" w:rsidRDefault="00E8137F" w:rsidP="00E8137F">
            <w:pPr>
              <w:pStyle w:val="TekstTabeli"/>
              <w:rPr>
                <w:lang w:val="pl-PL"/>
              </w:rPr>
            </w:pPr>
            <w:r w:rsidRPr="00FA0BFC">
              <w:rPr>
                <w:lang w:val="pl-PL"/>
              </w:rPr>
              <w:t>Między różnymi celami edukacyjnymi</w:t>
            </w:r>
          </w:p>
        </w:tc>
        <w:tc>
          <w:tcPr>
            <w:tcW w:w="6180" w:type="dxa"/>
          </w:tcPr>
          <w:p w14:paraId="3310A684" w14:textId="056F99A7" w:rsidR="00E8137F" w:rsidRPr="00FA0BFC" w:rsidRDefault="00E8137F" w:rsidP="00E8137F">
            <w:pPr>
              <w:pStyle w:val="TekstTabeli"/>
              <w:rPr>
                <w:lang w:val="pl-PL"/>
              </w:rPr>
            </w:pPr>
            <w:r w:rsidRPr="00FA0BFC">
              <w:rPr>
                <w:lang w:val="pl-PL"/>
              </w:rPr>
              <w:t>Na przykład dylemat czy skupić się na przygotowaniu studentów do konkretnych zawodów, czy skupić się na szerokiej edukacji i kształceniu.</w:t>
            </w:r>
          </w:p>
        </w:tc>
      </w:tr>
      <w:tr w:rsidR="00E8137F" w:rsidRPr="00425F58" w14:paraId="6FF53A91" w14:textId="77777777" w:rsidTr="00F92E59">
        <w:trPr>
          <w:cantSplit/>
          <w:trHeight w:val="368"/>
        </w:trPr>
        <w:tc>
          <w:tcPr>
            <w:tcW w:w="510" w:type="dxa"/>
            <w:noWrap/>
            <w:hideMark/>
          </w:tcPr>
          <w:p w14:paraId="0B3888A9" w14:textId="77777777" w:rsidR="00E8137F" w:rsidRPr="00FA0BFC" w:rsidRDefault="00E8137F" w:rsidP="00E8137F">
            <w:pPr>
              <w:pStyle w:val="TekstTabeli"/>
              <w:rPr>
                <w:lang w:val="pl-PL"/>
              </w:rPr>
            </w:pPr>
            <w:r w:rsidRPr="00FA0BFC">
              <w:rPr>
                <w:lang w:val="pl-PL"/>
              </w:rPr>
              <w:t>25</w:t>
            </w:r>
          </w:p>
        </w:tc>
        <w:tc>
          <w:tcPr>
            <w:tcW w:w="2381" w:type="dxa"/>
          </w:tcPr>
          <w:p w14:paraId="12DF83B4" w14:textId="1D55732C" w:rsidR="00E8137F" w:rsidRPr="00FA0BFC" w:rsidRDefault="00E8137F" w:rsidP="00E8137F">
            <w:pPr>
              <w:pStyle w:val="TekstTabeli"/>
              <w:rPr>
                <w:lang w:val="pl-PL"/>
              </w:rPr>
            </w:pPr>
            <w:r w:rsidRPr="00FA0BFC">
              <w:rPr>
                <w:lang w:val="pl-PL"/>
              </w:rPr>
              <w:t>Między nauczaniem online a na miejscu</w:t>
            </w:r>
          </w:p>
        </w:tc>
        <w:tc>
          <w:tcPr>
            <w:tcW w:w="6180" w:type="dxa"/>
          </w:tcPr>
          <w:p w14:paraId="23CC4EBC" w14:textId="72301C6C" w:rsidR="00E8137F" w:rsidRPr="00FA0BFC" w:rsidRDefault="00E8137F" w:rsidP="00E8137F">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E8137F" w:rsidRPr="00425F58" w14:paraId="60AA8ABE" w14:textId="77777777" w:rsidTr="00F92E59">
        <w:trPr>
          <w:cantSplit/>
          <w:trHeight w:val="368"/>
        </w:trPr>
        <w:tc>
          <w:tcPr>
            <w:tcW w:w="510" w:type="dxa"/>
            <w:noWrap/>
            <w:hideMark/>
          </w:tcPr>
          <w:p w14:paraId="2DD4B653" w14:textId="77777777" w:rsidR="00E8137F" w:rsidRPr="00FA0BFC" w:rsidRDefault="00E8137F" w:rsidP="00E8137F">
            <w:pPr>
              <w:pStyle w:val="TekstTabeli"/>
              <w:rPr>
                <w:lang w:val="pl-PL"/>
              </w:rPr>
            </w:pPr>
            <w:r w:rsidRPr="00FA0BFC">
              <w:rPr>
                <w:lang w:val="pl-PL"/>
              </w:rPr>
              <w:t>26</w:t>
            </w:r>
          </w:p>
        </w:tc>
        <w:tc>
          <w:tcPr>
            <w:tcW w:w="2381" w:type="dxa"/>
          </w:tcPr>
          <w:p w14:paraId="54636C7C" w14:textId="3ABF5957" w:rsidR="00E8137F" w:rsidRPr="00FA0BFC" w:rsidRDefault="00E8137F" w:rsidP="00E8137F">
            <w:pPr>
              <w:pStyle w:val="TekstTabeli"/>
              <w:rPr>
                <w:lang w:val="pl-PL"/>
              </w:rPr>
            </w:pPr>
            <w:r w:rsidRPr="00FA0BFC">
              <w:rPr>
                <w:lang w:val="pl-PL"/>
              </w:rPr>
              <w:t>Między uczeniem się na miejscu a praktykami</w:t>
            </w:r>
          </w:p>
        </w:tc>
        <w:tc>
          <w:tcPr>
            <w:tcW w:w="6180" w:type="dxa"/>
          </w:tcPr>
          <w:p w14:paraId="0545C531" w14:textId="59D32D0E" w:rsidR="00E8137F" w:rsidRPr="00FA0BFC" w:rsidRDefault="00E8137F" w:rsidP="00E8137F">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E8137F" w:rsidRPr="00425F58" w14:paraId="16AE92E1" w14:textId="77777777" w:rsidTr="00954023">
        <w:trPr>
          <w:cantSplit/>
          <w:trHeight w:val="368"/>
        </w:trPr>
        <w:tc>
          <w:tcPr>
            <w:tcW w:w="510" w:type="dxa"/>
            <w:noWrap/>
            <w:hideMark/>
          </w:tcPr>
          <w:p w14:paraId="59AE69E8" w14:textId="793B61AD" w:rsidR="00E8137F" w:rsidRPr="00FA0BFC" w:rsidRDefault="00E8137F" w:rsidP="00E8137F">
            <w:pPr>
              <w:pStyle w:val="TekstTabeli"/>
              <w:keepNext/>
              <w:rPr>
                <w:lang w:val="pl-PL"/>
              </w:rPr>
            </w:pPr>
            <w:r>
              <w:rPr>
                <w:lang w:val="pl-PL"/>
              </w:rPr>
              <w:t>27</w:t>
            </w:r>
          </w:p>
        </w:tc>
        <w:tc>
          <w:tcPr>
            <w:tcW w:w="2381" w:type="dxa"/>
          </w:tcPr>
          <w:p w14:paraId="1321D10F" w14:textId="3A29128A" w:rsidR="00E8137F" w:rsidRPr="00FA0BFC" w:rsidRDefault="00E8137F" w:rsidP="00E8137F">
            <w:pPr>
              <w:pStyle w:val="TekstTabeli"/>
              <w:keepNext/>
              <w:rPr>
                <w:lang w:val="pl-PL"/>
              </w:rPr>
            </w:pPr>
            <w:r w:rsidRPr="00FA0BFC">
              <w:rPr>
                <w:lang w:val="pl-PL"/>
              </w:rPr>
              <w:t>Między regulacjami rządowymi a autonomią uczelni</w:t>
            </w:r>
          </w:p>
        </w:tc>
        <w:tc>
          <w:tcPr>
            <w:tcW w:w="6180" w:type="dxa"/>
          </w:tcPr>
          <w:p w14:paraId="135DF5E2" w14:textId="54B91A96" w:rsidR="00E8137F" w:rsidRPr="00FA0BFC" w:rsidRDefault="00E8137F" w:rsidP="00E8137F">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6230044A" w:rsidR="00387B4E" w:rsidRDefault="00DD342E" w:rsidP="00914B41">
      <w:r>
        <w:t xml:space="preserve">Zawarte w </w:t>
      </w:r>
      <w:r w:rsidR="00345BF3">
        <w:t>Tabeli 12</w:t>
      </w:r>
      <w:r>
        <w:t xml:space="preserve"> przykłady sprzeczności, które mogą być dostrzegalne dla zarządzających uczelniami</w:t>
      </w:r>
      <w:r w:rsidR="00BF3FBF">
        <w:t>,</w:t>
      </w:r>
      <w:r>
        <w:t xml:space="preserve"> obejmują zarówno potencjalne konflikty interesów pomiędzy różnymi grupami zainteresowanymi jak najlepszymi efektami działań uczelni, jak</w:t>
      </w:r>
      <w:r w:rsidR="00BF3FBF">
        <w:t xml:space="preserve"> </w:t>
      </w:r>
      <w:r>
        <w:t xml:space="preserve">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w:t>
      </w:r>
      <w:r w:rsidR="00AB7B5B">
        <w:t>,</w:t>
      </w:r>
      <w:r w:rsidR="00F068C8">
        <w:t xml:space="preserve">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w:t>
      </w:r>
      <w:r w:rsidR="00EE4C3C">
        <w:lastRenderedPageBreak/>
        <w:t xml:space="preserv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2D15DA5E" w14:textId="375A9582" w:rsidR="00581D34" w:rsidRPr="00581D34" w:rsidRDefault="008772C8" w:rsidP="008772C8">
      <w:pPr>
        <w:rPr>
          <w:sz w:val="22"/>
          <w:szCs w:val="24"/>
        </w:rPr>
      </w:pPr>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w:t>
      </w:r>
      <w:r w:rsidR="00AB7B5B">
        <w:t>ni</w:t>
      </w:r>
      <w:r>
        <w:t xml:space="preserve"> zarówno intuicja jak i</w:t>
      </w:r>
      <w:r w:rsidR="00AA0D80">
        <w:t> </w:t>
      </w:r>
      <w:r>
        <w:t xml:space="preserve">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sidRPr="00001D48">
        <w:rPr>
          <w:rStyle w:val="FootnoteReference"/>
        </w:rPr>
        <w:footnoteReference w:id="24"/>
      </w:r>
      <w:r>
        <w:t>.</w:t>
      </w:r>
      <w:r w:rsidR="00581D34">
        <w:t xml:space="preserve"> Jest to o tyle istotne, że </w:t>
      </w:r>
      <w:r w:rsidR="00050807">
        <w:t>w</w:t>
      </w:r>
      <w:r w:rsidR="00581D34" w:rsidRPr="00581D34">
        <w:t xml:space="preserve"> opinii wielu badaczy paradoksy kreują innowacyjność zarówno wówczas, gdy przez wyzwalanie napięć zachodzi konfigurowanie dotyczące sprzecznych celów, działań i procesów, jak i</w:t>
      </w:r>
      <w:r w:rsidR="00AA0D80">
        <w:t> </w:t>
      </w:r>
      <w:r w:rsidR="00581D34" w:rsidRPr="00581D34">
        <w:t xml:space="preserve">wtedy, gdy w konkretnych organizacyjnych uwarunkowaniach chodzi o ich znaczące ograniczenie. Rozstrzygnięcie i podjęcie decyzji wymaga uprzedniego znalezienia rozwiązania, które sprzyjałoby utrzymaniu sprzeczności w równowadze z zamiarem potencjalizacji </w:t>
      </w:r>
      <w:r w:rsidR="00581D34"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00581D34" w:rsidRPr="00581D34">
        <w:fldChar w:fldCharType="separate"/>
      </w:r>
      <w:r w:rsidR="00921CC1" w:rsidRPr="00921CC1">
        <w:rPr>
          <w:noProof/>
        </w:rPr>
        <w:t>(Urbanowska-Sojkin, 2016, s. 364)</w:t>
      </w:r>
      <w:r w:rsidR="00581D34" w:rsidRPr="00581D34">
        <w:fldChar w:fldCharType="end"/>
      </w:r>
      <w:r w:rsidR="00581D34" w:rsidRPr="00581D34">
        <w:t>.</w:t>
      </w:r>
    </w:p>
    <w:p w14:paraId="7477C221" w14:textId="55DB403F" w:rsidR="00DD342E" w:rsidRPr="008068F4" w:rsidRDefault="006808D4" w:rsidP="00914B41">
      <w: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t> </w:t>
      </w:r>
      <w:r>
        <w:t xml:space="preserve">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Frederic</w:t>
      </w:r>
      <w:proofErr w:type="spellEnd"/>
      <w:r w:rsidR="00B30E1A">
        <w:t xml:space="preserve"> </w:t>
      </w:r>
      <w:proofErr w:type="spellStart"/>
      <w:r w:rsidR="00B30E1A">
        <w:t>Laloux</w:t>
      </w:r>
      <w:proofErr w:type="spellEnd"/>
      <w:r w:rsidR="00B30E1A">
        <w:t xml:space="preserve"> w swojej książce „Pracować </w:t>
      </w:r>
      <w:r w:rsidR="00050807">
        <w:t>i</w:t>
      </w:r>
      <w:r w:rsidR="00B30E1A">
        <w:t xml:space="preserve">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w:t>
      </w:r>
      <w:r w:rsidR="00050807">
        <w:t>,</w:t>
      </w:r>
      <w:r w:rsidR="00B30E1A">
        <w:t xml:space="preserve">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w:t>
      </w:r>
      <w:r w:rsidR="00050807">
        <w:t>,</w:t>
      </w:r>
      <w:r w:rsidR="00F932B7">
        <w:t xml:space="preserve"> są te związane z</w:t>
      </w:r>
      <w:r w:rsidR="00E52A8C">
        <w:t xml:space="preserve"> koncepcjami</w:t>
      </w:r>
      <w:r w:rsidR="00F932B7">
        <w:t xml:space="preserve"> </w:t>
      </w:r>
      <w:proofErr w:type="spellStart"/>
      <w:r w:rsidR="00F932B7">
        <w:t>Agile</w:t>
      </w:r>
      <w:r w:rsidR="00050807">
        <w:t>’a</w:t>
      </w:r>
      <w:proofErr w:type="spellEnd"/>
      <w:r w:rsidR="00F932B7">
        <w:t xml:space="preserve"> i </w:t>
      </w:r>
      <w:proofErr w:type="spellStart"/>
      <w:r w:rsidR="00F932B7">
        <w:t>Scrum</w:t>
      </w:r>
      <w:r w:rsidR="00050807">
        <w:t>a</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Wiele natomiast wskazuje, że podążanie przez kierownictwo ścieżką dużej otwartości i pełnej transparentności wymaga istotnej zmiany mentalnej kierownictwa w porównaniu do podejścia tradycyjnego. Podobnie zarządzanie paradoksami wymaga przełomu w myśleniu</w:t>
      </w:r>
      <w:r w:rsidR="00103781">
        <w:t>,</w:t>
      </w:r>
      <w:r w:rsidR="00B73F48">
        <w:t xml:space="preserve"> by </w:t>
      </w:r>
      <w:r w:rsidR="00427C0A">
        <w:t>przekroczyć proste</w:t>
      </w:r>
      <w:r w:rsidR="00B73F48">
        <w:t xml:space="preserve"> rozumowani</w:t>
      </w:r>
      <w:r w:rsidR="00427C0A">
        <w:t>e</w:t>
      </w:r>
      <w:r w:rsidR="00B73F48">
        <w:t xml:space="preserve"> w kategoriach „albo-albo”</w:t>
      </w:r>
      <w:r w:rsidR="00103781">
        <w:t>,</w:t>
      </w:r>
      <w:r w:rsidR="00B73F48">
        <w:t xml:space="preserve"> </w:t>
      </w:r>
      <w:r w:rsidR="00427C0A">
        <w:t xml:space="preserve">kierując się ku bardziej skomplikowanemu </w:t>
      </w:r>
      <w:r w:rsidR="00427C0A">
        <w:lastRenderedPageBreak/>
        <w:t xml:space="preserve">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w:t>
      </w:r>
      <w:r w:rsidR="000601A0">
        <w:t>pod</w:t>
      </w:r>
      <w:r w:rsidR="00427C0A">
        <w:t xml:space="preserve">rozdziału postulatem </w:t>
      </w:r>
      <w:proofErr w:type="spellStart"/>
      <w:r w:rsidR="00427C0A">
        <w:t>Leji</w:t>
      </w:r>
      <w:proofErr w:type="spellEnd"/>
      <w:r w:rsidR="00427C0A">
        <w:t xml:space="preserve"> by zastąpić poddawanie się tyranii „albo” i korzystać z geniusz</w:t>
      </w:r>
      <w:r w:rsidR="00103781">
        <w:t>a</w:t>
      </w:r>
      <w:r w:rsidR="00427C0A">
        <w:t xml:space="preserve"> „i”.</w:t>
      </w:r>
      <w:r w:rsidR="008068F4">
        <w:t xml:space="preserve"> Tym</w:t>
      </w:r>
      <w:r w:rsidR="00103781">
        <w:t>,</w:t>
      </w:r>
      <w:r w:rsidR="008068F4">
        <w:t xml:space="preserve"> co wspiera skuteczność znajdowania rozwiązań innowacyjnych, które będą niejako godzić sprzeczności</w:t>
      </w:r>
      <w:r w:rsidR="00103781">
        <w:t>,</w:t>
      </w:r>
      <w:r w:rsidR="008068F4">
        <w:t xml:space="preserve"> jest elastyczność i duża swoboda podejmowania decyzji</w:t>
      </w:r>
      <w:r w:rsidR="00103781">
        <w:t>,</w:t>
      </w:r>
      <w:r w:rsidR="008068F4">
        <w:t xml:space="preserve">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w:t>
      </w:r>
      <w:r w:rsidR="00AA0D80">
        <w:t> </w:t>
      </w:r>
      <w:r w:rsidR="00E52A8C">
        <w:t xml:space="preserve">zależności od dojrzałości takich zespołów. W takich organizacjach rola kierownictwa zazwyczaj ogranicza się </w:t>
      </w:r>
      <w:r w:rsidR="00103781">
        <w:t>d</w:t>
      </w:r>
      <w:r w:rsidR="00E52A8C">
        <w:t xml:space="preserve">o mediacji, wspierania procesu tworzenia innowacyjnych rozwiązań typu </w:t>
      </w:r>
      <w:r w:rsidR="00103781" w:rsidRPr="00103781">
        <w:rPr>
          <w:i/>
          <w:iCs/>
        </w:rPr>
        <w:t>win-win</w:t>
      </w:r>
      <w:r w:rsidR="00E52A8C">
        <w:t xml:space="preserve"> i przewodzeni</w:t>
      </w:r>
      <w:r w:rsidR="00103781">
        <w:t>a</w:t>
      </w:r>
      <w:r w:rsidR="00E52A8C">
        <w:t xml:space="preserve"> zespołowi w sposób zgodny z wartościami i kulturą organizacyjną instytucji. Trzeba tu nadmienić, że kultura uniwersytecka ma bardzo silnie zakorzenione wartości związane z</w:t>
      </w:r>
      <w:r w:rsidR="00AA0D80">
        <w:t> </w:t>
      </w:r>
      <w:r w:rsidR="00E52A8C">
        <w:t>niezależnością naukowców</w:t>
      </w:r>
      <w:r w:rsidR="00A1761A">
        <w:t xml:space="preserve"> (por</w:t>
      </w:r>
      <w:r w:rsidR="00103781">
        <w:t>.</w:t>
      </w:r>
      <w:r w:rsidR="00A1761A">
        <w:t xml:space="preserve"> </w:t>
      </w:r>
      <w:proofErr w:type="spellStart"/>
      <w:r w:rsidR="00804FB3">
        <w:t>pod</w:t>
      </w:r>
      <w:r w:rsidR="00A1761A">
        <w:t>rozdz</w:t>
      </w:r>
      <w:proofErr w:type="spellEnd"/>
      <w:r w:rsidR="00A1761A">
        <w:t xml:space="preserve">. </w:t>
      </w:r>
      <w:r w:rsidR="00A1761A">
        <w:fldChar w:fldCharType="begin"/>
      </w:r>
      <w:r w:rsidR="00A1761A">
        <w:instrText xml:space="preserve"> REF _Ref67311339 \r \h </w:instrText>
      </w:r>
      <w:r w:rsidR="00A1761A">
        <w:fldChar w:fldCharType="separate"/>
      </w:r>
      <w:r w:rsidR="00F2350D">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w:t>
      </w:r>
      <w:r w:rsidR="00D03BF2">
        <w:t>,</w:t>
      </w:r>
      <w:r w:rsidR="00E52A8C">
        <w:t xml:space="preserve"> wspierających tworzenie zespołów samozarządzających</w:t>
      </w:r>
      <w:r w:rsidR="00D03BF2">
        <w:t>,</w:t>
      </w:r>
      <w:r w:rsidR="00E52A8C">
        <w:t xml:space="preserve"> takich jak turkus czy metodyki zwinne.</w:t>
      </w:r>
    </w:p>
    <w:p w14:paraId="3B50D945" w14:textId="3A54CEE8" w:rsidR="00211F63" w:rsidRPr="00A1761A" w:rsidRDefault="00A1761A" w:rsidP="00A1761A">
      <w:r>
        <w:t>Niezależnie od przyjętych rozwiązań w celu odpowiedniego zarządzania sprzecznościami</w:t>
      </w:r>
      <w:r w:rsidR="00D03BF2">
        <w:t>,</w:t>
      </w:r>
      <w:r>
        <w:t xml:space="preserve"> jakie dotyczą środowiska usług uczelni</w:t>
      </w:r>
      <w:r w:rsidR="00D03BF2">
        <w:t>,</w:t>
      </w:r>
      <w:r>
        <w:t xml:space="preserve">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00D03BF2">
        <w:t>,</w:t>
      </w:r>
      <w:r w:rsidRPr="00A1761A">
        <w:t xml:space="preserve"> właściwe podejście do badania jakości własnych usług jest kluczowe nie tylko dla sukcesu danej instytucji</w:t>
      </w:r>
      <w:r w:rsidR="00D03BF2">
        <w:t xml:space="preserve">, </w:t>
      </w:r>
      <w:r w:rsidRPr="00A1761A">
        <w:t>ale też całej gospodarki i społeczeństwa, w którym konkretna</w:t>
      </w:r>
      <w:r w:rsidR="00D03BF2">
        <w:t xml:space="preserve"> uczelnia</w:t>
      </w:r>
      <w:r w:rsidRPr="00A1761A">
        <w:t xml:space="preserve"> funkcjonuje.</w:t>
      </w:r>
      <w:r w:rsidR="00750DBA">
        <w:t xml:space="preserve"> To</w:t>
      </w:r>
      <w:r w:rsidR="00D03BF2">
        <w:t>,</w:t>
      </w:r>
      <w:r w:rsidR="00750DBA">
        <w:t xml:space="preserve"> czym jest jakość w odniesieniu do uczelni oraz jakie metody służą do pomiaru jakości usług edukacyjnych</w:t>
      </w:r>
      <w:r w:rsidR="00D03BF2">
        <w:t>,</w:t>
      </w:r>
      <w:r w:rsidR="00750DBA">
        <w:t xml:space="preserve"> zostanie omówione w kolejnych </w:t>
      </w:r>
      <w:r w:rsidR="000601A0">
        <w:t>pod</w:t>
      </w:r>
      <w:r w:rsidR="00750DBA">
        <w:t>rozdziałach</w:t>
      </w:r>
      <w:r w:rsidR="00D03BF2">
        <w:t>.</w:t>
      </w:r>
    </w:p>
    <w:p w14:paraId="04ABEBC2" w14:textId="324A328C" w:rsidR="00A26BFA" w:rsidRDefault="00A26BFA" w:rsidP="004E7B54">
      <w:pPr>
        <w:pStyle w:val="Heading2"/>
      </w:pPr>
      <w:bookmarkStart w:id="394" w:name="_Ref153646064"/>
      <w:bookmarkStart w:id="395" w:name="_Toc164801007"/>
      <w:bookmarkStart w:id="396" w:name="_Toc168903271"/>
      <w:bookmarkStart w:id="397" w:name="_Toc169134079"/>
      <w:r w:rsidRPr="00233788">
        <w:t xml:space="preserve">Wybrane aspekty pomiaru jakości w kontekście </w:t>
      </w:r>
      <w:r w:rsidR="00042DAF" w:rsidRPr="00233788">
        <w:t xml:space="preserve">usług </w:t>
      </w:r>
      <w:r w:rsidRPr="00233788">
        <w:t>uczelni</w:t>
      </w:r>
      <w:bookmarkEnd w:id="394"/>
      <w:bookmarkEnd w:id="395"/>
      <w:bookmarkEnd w:id="396"/>
      <w:bookmarkEnd w:id="397"/>
    </w:p>
    <w:p w14:paraId="5FCA7449" w14:textId="2898C5AA" w:rsidR="00B2787D" w:rsidRPr="00EE5D55" w:rsidRDefault="00A90F81" w:rsidP="009A15F1">
      <w:r>
        <w:t>Od wielu lat wysoki poziom kształcenia na uczelniach jest istotnym zagadnieniem dla szerokiego grona osób związanych mniej lub bardziej z uczelniami. Niewątpliwie jest to związane ze szczególną rolą dobrej edukacji w umożliwianiu dynamicznego rozwoju całej gospodar</w:t>
      </w:r>
      <w:r w:rsidR="00D03BF2">
        <w:t>ki</w:t>
      </w:r>
      <w:r>
        <w:t xml:space="preserve"> danego kraju. W sytuacji, gdy edukacja jest finansowana z budżetu państwa</w:t>
      </w:r>
      <w:r w:rsidR="00D03BF2">
        <w:t>,</w:t>
      </w:r>
      <w:r>
        <w:t xml:space="preserve"> </w:t>
      </w:r>
      <w:r w:rsidR="00D03BF2">
        <w:t>kwestia</w:t>
      </w:r>
      <w:r>
        <w:t xml:space="preserve"> osiągania wysokiej jakości kształcenia staje się istotn</w:t>
      </w:r>
      <w:r w:rsidR="00D03BF2">
        <w:t>a</w:t>
      </w:r>
      <w:r>
        <w:t xml:space="preserve"> dla szerokiego grona ludzi</w:t>
      </w:r>
      <w:r w:rsidR="00B2787D">
        <w:t>, także dla polityków, zarówno rządzących</w:t>
      </w:r>
      <w:r w:rsidR="00D03BF2">
        <w:t>,</w:t>
      </w:r>
      <w:r w:rsidR="00B2787D">
        <w:t xml:space="preserve"> jak i aspirujących do rządzenia. Jednak czym </w:t>
      </w:r>
      <w:r w:rsidR="00D03BF2">
        <w:t xml:space="preserve">jest </w:t>
      </w:r>
      <w:r w:rsidR="00B2787D">
        <w:t>owa jakość</w:t>
      </w:r>
      <w:r w:rsidR="00D03BF2">
        <w:t xml:space="preserve"> kształcenia</w:t>
      </w:r>
      <w:r w:rsidR="00B2787D">
        <w:t xml:space="preserve">? </w:t>
      </w:r>
      <w:r w:rsidR="00D03BF2">
        <w:t>Odnośnych r</w:t>
      </w:r>
      <w:r w:rsidR="00B2787D">
        <w:t>ozważań jest bardzo wiele. Co ciekawe</w:t>
      </w:r>
      <w:r w:rsidR="00D03BF2">
        <w:t>,</w:t>
      </w:r>
      <w:r w:rsidR="00B2787D">
        <w:t xml:space="preserve"> znajdują one odzwierciedlenie nie tylko w literaturze naukowej. Przykładem tego są rozważania bohatera książki Roberta </w:t>
      </w:r>
      <w:proofErr w:type="spellStart"/>
      <w:r w:rsidR="00B2787D">
        <w:t>Pirsiga</w:t>
      </w:r>
      <w:proofErr w:type="spellEnd"/>
      <w:r w:rsidR="00B2787D">
        <w:t>, który stwierdza: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w:t>
      </w:r>
      <w:r w:rsidR="00D03BF2">
        <w:t>znajduje się</w:t>
      </w:r>
      <w:r w:rsidR="003A664B">
        <w:t xml:space="preserve"> wiele, co </w:t>
      </w:r>
      <w:r w:rsidR="00D03BF2">
        <w:t>wskazuje</w:t>
      </w:r>
      <w:r w:rsidR="003A664B">
        <w:t>, że zdefiniowanie jakości nie jest łatwym zadaniem. Niemniej w</w:t>
      </w:r>
      <w:r w:rsidR="00AA0D80">
        <w:t> </w:t>
      </w:r>
      <w:r w:rsidR="003A664B">
        <w:t xml:space="preserve">następnym </w:t>
      </w:r>
      <w:r w:rsidR="0049362A">
        <w:t>pod</w:t>
      </w:r>
      <w:r w:rsidR="003A664B">
        <w:t>rozdziale zostaną przybliżone wybrane definicje, by ukazać pewien zakres ich różno</w:t>
      </w:r>
      <w:r w:rsidR="003A664B">
        <w:lastRenderedPageBreak/>
        <w:t>rodności</w:t>
      </w:r>
      <w:r w:rsidR="00E17C76">
        <w:t>,</w:t>
      </w:r>
      <w:r w:rsidR="00742C1E">
        <w:t xml:space="preserve"> kierując jednak uwagę na te</w:t>
      </w:r>
      <w:r w:rsidR="00D03BF2">
        <w:t>, które są</w:t>
      </w:r>
      <w:r w:rsidR="00742C1E">
        <w:t xml:space="preserv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Heading3"/>
      </w:pPr>
      <w:bookmarkStart w:id="398" w:name="_Ref135920762"/>
      <w:bookmarkStart w:id="399" w:name="_Ref137068131"/>
      <w:bookmarkStart w:id="400" w:name="_Ref137068196"/>
      <w:bookmarkStart w:id="401" w:name="_Toc164801008"/>
      <w:bookmarkStart w:id="402" w:name="_Toc168903272"/>
      <w:bookmarkStart w:id="403" w:name="_Toc169134080"/>
      <w:r w:rsidRPr="00233788">
        <w:t xml:space="preserve">Wybrane definicje </w:t>
      </w:r>
      <w:r w:rsidR="004C2A7C">
        <w:t xml:space="preserve">i modele </w:t>
      </w:r>
      <w:r w:rsidRPr="00233788">
        <w:t>jakości</w:t>
      </w:r>
      <w:bookmarkEnd w:id="398"/>
      <w:bookmarkEnd w:id="399"/>
      <w:bookmarkEnd w:id="400"/>
      <w:bookmarkEnd w:id="401"/>
      <w:bookmarkEnd w:id="402"/>
      <w:bookmarkEnd w:id="403"/>
    </w:p>
    <w:p w14:paraId="3947C429" w14:textId="29F20EFB"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w:t>
      </w:r>
      <w:r w:rsidR="00A0036C">
        <w:t>Można zatem zauważyć, że definicja ta</w:t>
      </w:r>
      <w:r w:rsidR="00760291">
        <w:t xml:space="preserve"> nie odzwierciedla całego spektrum możliwego postrzegania pojęcia jakości, a jedynie jest narzędziem pomocnym do doprecyzowania</w:t>
      </w:r>
      <w:r w:rsidR="00A0036C">
        <w:t>,</w:t>
      </w:r>
      <w:r w:rsidR="00760291">
        <w:t xml:space="preserve"> czego tak naprawdę dotyczy norma i jak należy rozumieć jakość w kontekście jej zapisów.</w:t>
      </w:r>
    </w:p>
    <w:p w14:paraId="7E043170" w14:textId="716F9558" w:rsidR="00D31847" w:rsidRDefault="004D4F68" w:rsidP="003A466E">
      <w:r w:rsidRPr="004D4F68">
        <w:t>Podobnie jak samo pojęcie jakości jest trudne do jednoznacznego zdefiniowania</w:t>
      </w:r>
      <w:r w:rsidR="00A0036C">
        <w:t>,</w:t>
      </w:r>
      <w:r w:rsidRPr="004D4F68">
        <w:t xml:space="preserve"> tak w odniesieniu do usług edukacyjnych wydaje się to jeszcze trudniejsze. „Na pytanie</w:t>
      </w:r>
      <w:r w:rsidRPr="00233788">
        <w:t>, co należy rozumieć przez jakość kształcenia w szkole wyższej</w:t>
      </w:r>
      <w:r w:rsidR="00A0036C">
        <w:t>,</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A0036C">
        <w:t>R</w:t>
      </w:r>
      <w:r w:rsidR="00914B41">
        <w:t>ównież zagraniczni badacze wskazują</w:t>
      </w:r>
      <w:r w:rsidR="00A0036C">
        <w:t>,</w:t>
      </w:r>
      <w:r w:rsidR="00914B41">
        <w:t xml:space="preserve">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sidRPr="00001D48">
        <w:rPr>
          <w:rStyle w:val="FootnoteReference"/>
        </w:rPr>
        <w:footnoteReference w:id="2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w:t>
      </w:r>
      <w:r w:rsidR="00A0036C">
        <w:t>„</w:t>
      </w:r>
      <w:r>
        <w:t>jakość</w:t>
      </w:r>
      <w:r w:rsidR="00A0036C">
        <w:t>”</w:t>
      </w:r>
      <w:r>
        <w:t xml:space="preserve">.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w:t>
      </w:r>
      <w:r w:rsidR="00AA0D80">
        <w:t> </w:t>
      </w:r>
      <w:r w:rsidRPr="00233788">
        <w:t xml:space="preserve">potrzeb </w:t>
      </w:r>
      <w:r>
        <w:t xml:space="preserve">interesariuszy (por. </w:t>
      </w:r>
      <w:proofErr w:type="spellStart"/>
      <w:r w:rsidR="00804FB3">
        <w:t>pod</w:t>
      </w:r>
      <w:r>
        <w:t>rozdz</w:t>
      </w:r>
      <w:proofErr w:type="spellEnd"/>
      <w:r>
        <w:t>.</w:t>
      </w:r>
      <w:r w:rsidR="00A0036C">
        <w:t xml:space="preserve"> </w:t>
      </w:r>
      <w:r w:rsidR="00A0036C">
        <w:fldChar w:fldCharType="begin"/>
      </w:r>
      <w:r w:rsidR="00A0036C">
        <w:instrText xml:space="preserve"> REF _Ref140912412 \r \h </w:instrText>
      </w:r>
      <w:r w:rsidR="00A0036C">
        <w:fldChar w:fldCharType="separate"/>
      </w:r>
      <w:r w:rsidR="00A0036C">
        <w:t>1.5</w:t>
      </w:r>
      <w:r w:rsidR="00A0036C">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w:t>
      </w:r>
      <w:r w:rsidR="00A0036C">
        <w:t>oraz</w:t>
      </w:r>
      <w:r>
        <w:t xml:space="preserve"> pomiar efektów podejmowanych działań, tak </w:t>
      </w:r>
      <w:r w:rsidR="00A0036C">
        <w:t>a</w:t>
      </w:r>
      <w:r>
        <w:t xml:space="preserve">by stwierdzić w jakim stopniu </w:t>
      </w:r>
      <w:r w:rsidR="00D31847">
        <w:t>wymagania zostały spełnione</w:t>
      </w:r>
      <w:r w:rsidR="00A0036C">
        <w:t>,</w:t>
      </w:r>
      <w:r w:rsidR="00D31847">
        <w:t xml:space="preserve"> skutkując odpowiednim poziomem zadowolenia lub satysfakcji. Doceniając czynnik ludzki w procesie usługowym</w:t>
      </w:r>
      <w:r w:rsidR="00A0036C">
        <w:t>,</w:t>
      </w:r>
      <w:r w:rsidR="00D31847">
        <w:t xml:space="preserve">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w:t>
      </w:r>
      <w:r w:rsidR="00D31847" w:rsidRPr="00233788">
        <w:lastRenderedPageBreak/>
        <w:t xml:space="preserve">rakcji lub też efektów interakcji uczelni z </w:t>
      </w:r>
      <w:r w:rsidR="008C7169">
        <w:t>przedstawicielami różnych grup zainteresowanych wobec niej</w:t>
      </w:r>
      <w:r w:rsidR="00A0036C">
        <w:t>,</w:t>
      </w:r>
      <w:r w:rsidR="00D31847" w:rsidRPr="00233788">
        <w:t xml:space="preserve"> będziemy mogli wnioskować o poziomie jakości jej usług</w:t>
      </w:r>
      <w:r w:rsidR="00D31847">
        <w:t>.</w:t>
      </w:r>
    </w:p>
    <w:p w14:paraId="590B152E" w14:textId="48AC498D" w:rsidR="00D31847" w:rsidRPr="00233788" w:rsidRDefault="00D31847" w:rsidP="00D31847">
      <w:r>
        <w:t xml:space="preserve">Inną ciekawą koncepcją w odniesieniu do uczelni </w:t>
      </w:r>
      <w:r w:rsidR="00A0036C">
        <w:t xml:space="preserve">jest </w:t>
      </w:r>
      <w:r w:rsidR="003F7190">
        <w:t xml:space="preserve">potraktowanie jakości </w:t>
      </w:r>
      <w:r w:rsidRPr="00233788">
        <w:t>jako wyjątkowoś</w:t>
      </w:r>
      <w:r w:rsidR="003F7190">
        <w:t>ci. W</w:t>
      </w:r>
      <w:r w:rsidR="00AA0D80">
        <w:t> </w:t>
      </w:r>
      <w:r w:rsidRPr="00233788">
        <w:t xml:space="preserve">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65D54C75" w:rsidR="009A15F1" w:rsidRPr="005A0DE0" w:rsidRDefault="009A15F1" w:rsidP="009A15F1">
      <w:r w:rsidRPr="00BC4F46">
        <w:t xml:space="preserve">Nawiązując do klasycznej definicji </w:t>
      </w:r>
      <w:proofErr w:type="spellStart"/>
      <w:r w:rsidRPr="00BC4F46">
        <w:t>Kolmana</w:t>
      </w:r>
      <w:proofErr w:type="spellEnd"/>
      <w:r w:rsidR="00A0036C">
        <w:t>,</w:t>
      </w:r>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w:t>
      </w:r>
      <w:r w:rsidR="00A0036C">
        <w:t>,</w:t>
      </w:r>
      <w:r w:rsidRPr="00BC4F46">
        <w:t xml:space="preserve">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w:t>
      </w:r>
      <w:r w:rsidR="00A0036C">
        <w:t>,</w:t>
      </w:r>
      <w:r w:rsidR="002913A0">
        <w:t xml:space="preserve"> </w:t>
      </w:r>
      <w:r w:rsidR="00A0036C">
        <w:t>że</w:t>
      </w:r>
      <w:r w:rsidR="002913A0">
        <w:t xml:space="preserve">by lepiej zidentyfikować </w:t>
      </w:r>
      <w:r w:rsidR="00A0036C">
        <w:t xml:space="preserve">cechy </w:t>
      </w:r>
      <w:r w:rsidR="002913A0">
        <w:t>charakterystyczne usług edukacyjnych</w:t>
      </w:r>
      <w:r w:rsidR="00B5352E">
        <w:t>,</w:t>
      </w:r>
      <w:r w:rsidR="002913A0">
        <w:t xml:space="preserve"> warto je umiejscowić w szerszym kontekście usług w</w:t>
      </w:r>
      <w:r w:rsidR="00AA0D80">
        <w:t> </w:t>
      </w:r>
      <w:r w:rsidR="002913A0">
        <w:t xml:space="preserve">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35D4AA6F" w:rsidR="009A15F1" w:rsidRPr="005A0DE0" w:rsidRDefault="00B5352E">
      <w:pPr>
        <w:pStyle w:val="ListParagraph"/>
        <w:numPr>
          <w:ilvl w:val="0"/>
          <w:numId w:val="6"/>
        </w:numPr>
        <w:spacing w:before="60" w:line="300" w:lineRule="auto"/>
        <w:ind w:left="1066" w:hanging="357"/>
      </w:pPr>
      <w:r w:rsidRPr="005A0DE0">
        <w:t xml:space="preserve">usługi </w:t>
      </w:r>
      <w:r w:rsidR="009A15F1" w:rsidRPr="005A0DE0">
        <w:t xml:space="preserve">związane z obsługą procesów produkcji wyrobów materialnych </w:t>
      </w:r>
      <w:r w:rsidR="002913A0">
        <w:t>(</w:t>
      </w:r>
      <w:r w:rsidR="009A15F1" w:rsidRPr="005A0DE0">
        <w:t xml:space="preserve">usługi </w:t>
      </w:r>
      <w:r w:rsidR="000E4FEB">
        <w:t xml:space="preserve">dla </w:t>
      </w:r>
      <w:r w:rsidR="009A15F1" w:rsidRPr="005A0DE0">
        <w:t>technologii wytwórczych</w:t>
      </w:r>
      <w:r w:rsidR="000E4FEB">
        <w:t>)</w:t>
      </w:r>
    </w:p>
    <w:p w14:paraId="581F104E" w14:textId="140733F0" w:rsidR="009A15F1" w:rsidRPr="005A0DE0" w:rsidRDefault="00B5352E">
      <w:pPr>
        <w:pStyle w:val="ListParagraph"/>
        <w:numPr>
          <w:ilvl w:val="0"/>
          <w:numId w:val="6"/>
        </w:numPr>
        <w:spacing w:before="60" w:line="300" w:lineRule="auto"/>
        <w:ind w:left="1066" w:hanging="357"/>
      </w:pPr>
      <w:r w:rsidRPr="005A0DE0">
        <w:t xml:space="preserve">usługi </w:t>
      </w:r>
      <w:r w:rsidR="009A15F1" w:rsidRPr="005A0DE0">
        <w:t xml:space="preserve">ściśle związane z technologiami informatycznymi </w:t>
      </w:r>
      <w:r w:rsidR="000E4FEB">
        <w:t>(</w:t>
      </w:r>
      <w:r w:rsidR="009A15F1" w:rsidRPr="005A0DE0">
        <w:t xml:space="preserve">usługi </w:t>
      </w:r>
      <w:r w:rsidR="000E4FEB">
        <w:t xml:space="preserve">dla </w:t>
      </w:r>
      <w:r w:rsidR="009A15F1" w:rsidRPr="005A0DE0">
        <w:t>technologii informatycznych</w:t>
      </w:r>
      <w:r w:rsidR="000E4FEB">
        <w:t xml:space="preserve"> oraz takie, których podstawą istnienia jest wykorzystanie tychże)</w:t>
      </w:r>
    </w:p>
    <w:p w14:paraId="29E63CE8" w14:textId="558A8563" w:rsidR="009A15F1" w:rsidRDefault="00B5352E">
      <w:pPr>
        <w:pStyle w:val="ListParagraph"/>
        <w:numPr>
          <w:ilvl w:val="0"/>
          <w:numId w:val="6"/>
        </w:numPr>
        <w:spacing w:before="60" w:line="300" w:lineRule="auto"/>
        <w:ind w:left="1066" w:hanging="357"/>
      </w:pPr>
      <w:r w:rsidRPr="005A0DE0">
        <w:t xml:space="preserve">usługi </w:t>
      </w:r>
      <w:r w:rsidR="009A15F1" w:rsidRPr="005A0DE0">
        <w:t xml:space="preserve">związane ze spersonalizowanymi relacjami międzyludzkimi </w:t>
      </w:r>
      <w:r w:rsidR="000E4FEB">
        <w:t>(</w:t>
      </w:r>
      <w:r w:rsidR="009A15F1" w:rsidRPr="005A0DE0">
        <w:t>usługi</w:t>
      </w:r>
      <w:r w:rsidR="000E4FEB">
        <w:t>, których podstawą są</w:t>
      </w:r>
      <w:r w:rsidR="009A15F1" w:rsidRPr="005A0DE0">
        <w:t xml:space="preserve"> relacj</w:t>
      </w:r>
      <w:r w:rsidR="000E4FEB">
        <w:t>e</w:t>
      </w:r>
      <w:r w:rsidR="009A15F1" w:rsidRPr="005A0DE0">
        <w:t xml:space="preserve"> międzyludzki</w:t>
      </w:r>
      <w:r w:rsidR="000E4FEB">
        <w:t>e)</w:t>
      </w:r>
      <w:r w:rsidR="00212418" w:rsidRPr="00001D48">
        <w:rPr>
          <w:rStyle w:val="FootnoteReference"/>
        </w:rPr>
        <w:footnoteReference w:id="26"/>
      </w:r>
      <w:r w:rsidR="009A15F1" w:rsidRPr="005A0DE0">
        <w:t xml:space="preserve"> </w:t>
      </w:r>
    </w:p>
    <w:p w14:paraId="210C9390" w14:textId="51D89180" w:rsidR="000E4FEB" w:rsidRDefault="00B5352E" w:rsidP="000E4FEB">
      <w:r>
        <w:t>Według</w:t>
      </w:r>
      <w:r w:rsidR="000E4FEB">
        <w:t xml:space="preserve"> powyższej klasyfikacji można niewątpliwie usługi edukacyjne przypisać do trzeciej kategorii usług związanych ze spersonalizowanymi relacjami międzyludzkimi. Biorąc pod uwagę znaczny udział technologii informatycznych we wspomaganiu wielu współczesnych form procesu kształcenia</w:t>
      </w:r>
      <w:r>
        <w:t>,</w:t>
      </w:r>
      <w:r w:rsidR="000E4FEB">
        <w:t xml:space="preserve">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1655F9A"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w:t>
      </w:r>
      <w:r w:rsidR="00AA0D80">
        <w:t> </w:t>
      </w:r>
      <w:r w:rsidR="00EA3208">
        <w:t xml:space="preserve">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F2350D">
        <w:t xml:space="preserve">Rysunek </w:t>
      </w:r>
      <w:r w:rsidR="00F2350D">
        <w:rPr>
          <w:noProof/>
        </w:rPr>
        <w:t>14</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w:t>
      </w:r>
      <w:r w:rsidR="00AA0D80">
        <w:t> </w:t>
      </w:r>
      <w:r w:rsidR="009A15F1" w:rsidRPr="005A0DE0">
        <w:t>luk</w:t>
      </w:r>
      <w:r w:rsidR="00AC0D7F">
        <w:t xml:space="preserve"> </w:t>
      </w:r>
      <w:r w:rsidR="00AC0D7F" w:rsidRPr="005A0DE0">
        <w:t>(opis każdej z nich prezentu</w:t>
      </w:r>
      <w:r w:rsidR="00AC0D7F" w:rsidRPr="005A0DE0">
        <w:lastRenderedPageBreak/>
        <w:t>je</w:t>
      </w:r>
      <w:r w:rsidR="007662C2">
        <w:t xml:space="preserve"> </w:t>
      </w:r>
      <w:r w:rsidR="007662C2">
        <w:fldChar w:fldCharType="begin"/>
      </w:r>
      <w:r w:rsidR="007662C2">
        <w:instrText xml:space="preserve"> REF _Ref437181610 \h </w:instrText>
      </w:r>
      <w:r w:rsidR="007662C2">
        <w:fldChar w:fldCharType="separate"/>
      </w:r>
      <w:r w:rsidR="00F2350D" w:rsidRPr="004430F0">
        <w:t xml:space="preserve">Tabela </w:t>
      </w:r>
      <w:r w:rsidR="00F2350D">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CB2C2A2" w:rsidR="00E24170" w:rsidRDefault="00834CF7" w:rsidP="007B3D80">
      <w:pPr>
        <w:pStyle w:val="Rysunek"/>
      </w:pPr>
      <w:r>
        <w:rPr>
          <w:noProof/>
        </w:rPr>
        <w:drawing>
          <wp:inline distT="0" distB="0" distL="0" distR="0" wp14:anchorId="6F016A1B" wp14:editId="47E6E9FA">
            <wp:extent cx="4669181" cy="4680000"/>
            <wp:effectExtent l="0" t="0" r="0" b="0"/>
            <wp:docPr id="8078326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69181" cy="4680000"/>
                    </a:xfrm>
                    <a:prstGeom prst="rect">
                      <a:avLst/>
                    </a:prstGeom>
                    <a:noFill/>
                    <a:ln>
                      <a:noFill/>
                    </a:ln>
                  </pic:spPr>
                </pic:pic>
              </a:graphicData>
            </a:graphic>
          </wp:inline>
        </w:drawing>
      </w:r>
    </w:p>
    <w:p w14:paraId="22D08A51" w14:textId="208CC168" w:rsidR="009A15F1" w:rsidRPr="00E24170" w:rsidRDefault="00E24170" w:rsidP="00E24170">
      <w:pPr>
        <w:pStyle w:val="Rysunek"/>
      </w:pPr>
      <w:bookmarkStart w:id="404" w:name="_Ref92233410"/>
      <w:bookmarkStart w:id="405" w:name="_Ref134947620"/>
      <w:bookmarkStart w:id="406" w:name="_Toc169134685"/>
      <w:r>
        <w:t xml:space="preserve">Rysunek </w:t>
      </w:r>
      <w:fldSimple w:instr=" SEQ Rysunek \* ARABIC ">
        <w:r w:rsidR="00F2350D">
          <w:rPr>
            <w:noProof/>
          </w:rPr>
          <w:t>14</w:t>
        </w:r>
      </w:fldSimple>
      <w:bookmarkEnd w:id="404"/>
      <w:r w:rsidR="0036301D">
        <w:rPr>
          <w:noProof/>
        </w:rPr>
        <w:t>.</w:t>
      </w:r>
      <w:r>
        <w:t xml:space="preserve"> </w:t>
      </w:r>
      <w:r w:rsidRPr="00233788">
        <w:t xml:space="preserve">Schemat modelu jakości usług </w:t>
      </w:r>
      <w:r w:rsidRPr="00E24170">
        <w:t>SERVQUAL</w:t>
      </w:r>
      <w:bookmarkEnd w:id="405"/>
      <w:bookmarkEnd w:id="406"/>
    </w:p>
    <w:p w14:paraId="67ED412E" w14:textId="6EB2E221" w:rsidR="009A15F1" w:rsidRPr="00D95B07" w:rsidRDefault="009A15F1" w:rsidP="00266801">
      <w:pPr>
        <w:pStyle w:val="rdo"/>
        <w:rPr>
          <w:lang w:val="pl-PL"/>
        </w:rPr>
      </w:pPr>
      <w:bookmarkStart w:id="407"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407"/>
    <w:p w14:paraId="1845B70F" w14:textId="7A00581B"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F2350D">
        <w:t xml:space="preserve">Rysunek </w:t>
      </w:r>
      <w:r w:rsidR="00F2350D">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w:t>
      </w:r>
      <w:r w:rsidR="00B5352E">
        <w:t>,</w:t>
      </w:r>
      <w:r w:rsidR="00DD50DE">
        <w:t xml:space="preserve"> </w:t>
      </w:r>
      <w:r w:rsidR="00B5352E">
        <w:t>że trzy z p</w:t>
      </w:r>
      <w:r w:rsidR="00DD50DE">
        <w:t>ięciu luk zostały zidentyfikowane w obszarze usługodawcy, co może oznaczać, że ich występowanie nie jest bezpośrednio dostrzegalne dla klienta</w:t>
      </w:r>
      <w:r w:rsidR="00B5352E">
        <w:t>,</w:t>
      </w:r>
      <w:r w:rsidR="00E205BF">
        <w:t xml:space="preserve"> natomiast świadomość tych luk może być korzystna z punktu widzenia skuteczności analiz przyczyn problemów w trakcie procesów doskonalenia. Jedna luka występuje pomiędzy obszarami klienta i usługodawcy</w:t>
      </w:r>
      <w:r w:rsidR="00B5352E">
        <w:t>,</w:t>
      </w:r>
      <w:r w:rsidR="00E205BF">
        <w:t xml:space="preserve"> co wskazuje na potencjał związany z komunikacją i interakcjami dla doskonalenia jakości. Natomiast jedna luka (nr 5) występuje jedynie w obszarze klienta, co wskazuje na brak bezpośredniego wpływu usługodawcy na poprawę </w:t>
      </w:r>
      <w:r w:rsidR="00E205BF">
        <w:lastRenderedPageBreak/>
        <w:t>w</w:t>
      </w:r>
      <w:r w:rsidR="00AA0D80">
        <w:t> </w:t>
      </w:r>
      <w:r w:rsidR="00E205BF">
        <w:t>zakresie tej luki. Niemniej jest to również luka bardzo silnie powiązana z pozostałymi</w:t>
      </w:r>
      <w:r w:rsidR="00B5352E">
        <w:t>,</w:t>
      </w:r>
      <w:r w:rsidR="00E205BF">
        <w:t xml:space="preserve"> co zostanie szerzej opisane w </w:t>
      </w:r>
      <w:r w:rsidR="00E8137F">
        <w:t>Tabeli</w:t>
      </w:r>
      <w:r w:rsidR="00345BF3">
        <w:t> </w:t>
      </w:r>
      <w:r w:rsidR="00E8137F">
        <w:t>13</w:t>
      </w:r>
      <w:r w:rsidR="00E205BF">
        <w:t>.</w:t>
      </w:r>
    </w:p>
    <w:p w14:paraId="1EE4C7B5" w14:textId="21CCB76F" w:rsidR="009A15F1" w:rsidRPr="004430F0" w:rsidRDefault="009A15F1" w:rsidP="009A15F1">
      <w:pPr>
        <w:pStyle w:val="Tytutabeli"/>
      </w:pPr>
      <w:bookmarkStart w:id="408" w:name="_Ref437181610"/>
      <w:bookmarkStart w:id="409" w:name="_Ref437181606"/>
      <w:bookmarkStart w:id="410" w:name="_Toc169134736"/>
      <w:r w:rsidRPr="004430F0">
        <w:t xml:space="preserve">Tabela </w:t>
      </w:r>
      <w:fldSimple w:instr=" SEQ Tabela \* ARABIC ">
        <w:r w:rsidR="00F2350D">
          <w:rPr>
            <w:noProof/>
          </w:rPr>
          <w:t>13</w:t>
        </w:r>
      </w:fldSimple>
      <w:bookmarkEnd w:id="408"/>
      <w:r w:rsidR="00993B1A">
        <w:rPr>
          <w:noProof/>
        </w:rPr>
        <w:t>.</w:t>
      </w:r>
      <w:r w:rsidRPr="004430F0">
        <w:t xml:space="preserve"> Charakterystyka luk modelu SERVQUAL</w:t>
      </w:r>
      <w:bookmarkEnd w:id="409"/>
      <w:bookmarkEnd w:id="410"/>
    </w:p>
    <w:tbl>
      <w:tblPr>
        <w:tblStyle w:val="TableGrid"/>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2C3AC44"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Pr>
                <w:sz w:val="18"/>
                <w:szCs w:val="20"/>
                <w:lang w:val="pl-PL" w:bidi="ar-SA"/>
              </w:rPr>
              <w:t> </w:t>
            </w:r>
            <w:r w:rsidRPr="004430F0">
              <w:rPr>
                <w:sz w:val="18"/>
                <w:szCs w:val="20"/>
                <w:lang w:val="pl-PL" w:bidi="ar-SA"/>
              </w:rPr>
              <w:t>nawet przeciwstawnych sposobów świadczenia usługi albo przywiązywać różną wagę do tych samych jej elementów.</w:t>
            </w:r>
          </w:p>
          <w:p w14:paraId="7FC69B5A"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45B6BBEE"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Zasadniczy wpływ na wielkość tej luki ma zaangażowanie kierownictwa w</w:t>
            </w:r>
            <w:r w:rsidR="00AA0D80">
              <w:rPr>
                <w:sz w:val="18"/>
                <w:szCs w:val="20"/>
                <w:lang w:val="pl-PL" w:bidi="ar-SA"/>
              </w:rPr>
              <w:t> </w:t>
            </w:r>
            <w:r w:rsidRPr="004430F0">
              <w:rPr>
                <w:sz w:val="18"/>
                <w:szCs w:val="20"/>
                <w:lang w:val="pl-PL" w:bidi="ar-SA"/>
              </w:rPr>
              <w:t>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117E9179"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w:t>
            </w:r>
            <w:r w:rsidR="00AA0D80">
              <w:rPr>
                <w:sz w:val="18"/>
                <w:szCs w:val="20"/>
                <w:lang w:val="pl-PL" w:bidi="ar-SA"/>
              </w:rPr>
              <w:t> </w:t>
            </w:r>
            <w:r w:rsidRPr="004430F0">
              <w:rPr>
                <w:sz w:val="18"/>
                <w:szCs w:val="20"/>
                <w:lang w:val="pl-PL" w:bidi="ar-SA"/>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Pr>
                <w:sz w:val="18"/>
                <w:szCs w:val="20"/>
                <w:lang w:val="pl-PL" w:bidi="ar-SA"/>
              </w:rPr>
              <w:t> </w:t>
            </w:r>
            <w:r w:rsidRPr="004430F0">
              <w:rPr>
                <w:sz w:val="18"/>
                <w:szCs w:val="20"/>
                <w:lang w:val="pl-PL" w:bidi="ar-SA"/>
              </w:rPr>
              <w:t>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0398E47C" w:rsidR="009A15F1" w:rsidRPr="004430F0" w:rsidRDefault="009A15F1" w:rsidP="0036301D">
            <w:pPr>
              <w:keepNext/>
              <w:spacing w:before="0" w:line="300" w:lineRule="auto"/>
              <w:ind w:firstLine="0"/>
              <w:jc w:val="left"/>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w:t>
            </w:r>
            <w:r w:rsidR="00B5352E">
              <w:rPr>
                <w:sz w:val="18"/>
                <w:szCs w:val="20"/>
                <w:lang w:val="pl-PL" w:bidi="ar-SA"/>
              </w:rPr>
              <w:t>,</w:t>
            </w:r>
            <w:r w:rsidRPr="004430F0">
              <w:rPr>
                <w:sz w:val="18"/>
                <w:szCs w:val="20"/>
                <w:lang w:val="pl-PL" w:bidi="ar-SA"/>
              </w:rPr>
              <w:t xml:space="preserve">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4CAF4076" w:rsidR="00840789" w:rsidRPr="00250B30" w:rsidRDefault="00250B30" w:rsidP="009A15F1">
      <w:r w:rsidRPr="00250B30">
        <w:t>Model SERVQUAL, identyfikujący pięć kluczowych luk w procesie dostarczania usług</w:t>
      </w:r>
      <w:r w:rsidR="00EE53A4">
        <w:t xml:space="preserve"> (</w:t>
      </w:r>
      <w:r w:rsidR="00EE53A4">
        <w:fldChar w:fldCharType="begin"/>
      </w:r>
      <w:r w:rsidR="00EE53A4">
        <w:instrText xml:space="preserve"> REF _Ref437181610 \h </w:instrText>
      </w:r>
      <w:r w:rsidR="00EE53A4">
        <w:fldChar w:fldCharType="separate"/>
      </w:r>
      <w:r w:rsidR="00F2350D" w:rsidRPr="004430F0">
        <w:t xml:space="preserve">Tabela </w:t>
      </w:r>
      <w:r w:rsidR="00F2350D">
        <w:rPr>
          <w:noProof/>
        </w:rPr>
        <w:t>13</w:t>
      </w:r>
      <w:r w:rsidR="00EE53A4">
        <w:fldChar w:fldCharType="end"/>
      </w:r>
      <w:r w:rsidR="00EE53A4">
        <w:t>)</w:t>
      </w:r>
      <w:r w:rsidRPr="00250B30">
        <w:t>, dostarcza wartościowego narzędzia do analizy usług – również usług edukacyjnych na uczel</w:t>
      </w:r>
      <w:r w:rsidRPr="00250B30">
        <w:lastRenderedPageBreak/>
        <w:t>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rsidR="00AA0D80">
        <w:t> </w:t>
      </w:r>
      <w:r w:rsidRPr="00250B30">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1B822E22"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w:t>
      </w:r>
      <w:r w:rsidR="00AA0D80">
        <w:t> </w:t>
      </w:r>
      <w:r w:rsidR="005E5FA2">
        <w:t>5, czyli rozbieżności między tym</w:t>
      </w:r>
      <w:r w:rsidR="00B5352E">
        <w:t>,</w:t>
      </w:r>
      <w:r w:rsidR="005E5FA2">
        <w:t xml:space="preserve">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1"/>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1"/>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1"/>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1"/>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1"/>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545CE40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F2350D">
        <w:t>1.3.2</w:t>
      </w:r>
      <w:r w:rsidR="00666099">
        <w:fldChar w:fldCharType="end"/>
      </w:r>
      <w:r w:rsidR="009A15F1" w:rsidRPr="00AE0295">
        <w:t>.</w:t>
      </w:r>
    </w:p>
    <w:p w14:paraId="4C5BA7C3" w14:textId="578019DE" w:rsidR="009A15F1" w:rsidRPr="00AE0295" w:rsidRDefault="009A15F1" w:rsidP="009A15F1">
      <w:r w:rsidRPr="00AE0295">
        <w:t>Kolejnym modelem, którego autorzy proponują do pomiaru jakości zestaw obszarów</w:t>
      </w:r>
      <w:r w:rsidR="00B5352E">
        <w:t>,</w:t>
      </w:r>
      <w:r w:rsidRPr="00AE0295">
        <w:t xml:space="preserve"> dla których są przypisywane odpowiednie pytania</w:t>
      </w:r>
      <w:r w:rsidR="00B5352E">
        <w:t>,</w:t>
      </w:r>
      <w:r w:rsidRPr="00AE0295">
        <w:t xml:space="preserve">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w:t>
      </w:r>
      <w:r w:rsidR="00B23FF3">
        <w:t xml:space="preserve"> (</w:t>
      </w:r>
      <w:r w:rsidR="00B23FF3">
        <w:fldChar w:fldCharType="begin"/>
      </w:r>
      <w:r w:rsidR="00B23FF3">
        <w:instrText xml:space="preserve"> REF _Ref134899982 \h </w:instrText>
      </w:r>
      <w:r w:rsidR="00B23FF3">
        <w:fldChar w:fldCharType="separate"/>
      </w:r>
      <w:r w:rsidR="00F2350D" w:rsidRPr="005324A3">
        <w:t xml:space="preserve">Rysunek </w:t>
      </w:r>
      <w:r w:rsidR="00F2350D">
        <w:rPr>
          <w:noProof/>
        </w:rPr>
        <w:t>15</w:t>
      </w:r>
      <w:r w:rsidR="00B23FF3">
        <w:fldChar w:fldCharType="end"/>
      </w:r>
      <w:r w:rsidR="00B23FF3">
        <w:t>)</w:t>
      </w:r>
      <w:r w:rsidR="00B23FF3" w:rsidRPr="00AE0295">
        <w:t>.</w:t>
      </w:r>
    </w:p>
    <w:p w14:paraId="6FAD0A42" w14:textId="7CE3026A" w:rsidR="009A15F1" w:rsidRPr="005324A3" w:rsidRDefault="00DB69B9" w:rsidP="007B3D80">
      <w:pPr>
        <w:pStyle w:val="Rysunek"/>
      </w:pPr>
      <w:r>
        <w:rPr>
          <w:noProof/>
        </w:rPr>
        <w:drawing>
          <wp:inline distT="0" distB="0" distL="0" distR="0" wp14:anchorId="5997F5D2" wp14:editId="4428FF58">
            <wp:extent cx="4081550" cy="2160000"/>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81550" cy="2160000"/>
                    </a:xfrm>
                    <a:prstGeom prst="rect">
                      <a:avLst/>
                    </a:prstGeom>
                  </pic:spPr>
                </pic:pic>
              </a:graphicData>
            </a:graphic>
          </wp:inline>
        </w:drawing>
      </w:r>
    </w:p>
    <w:p w14:paraId="4804AC5C" w14:textId="686D35CF" w:rsidR="00AE0295" w:rsidRPr="005324A3" w:rsidRDefault="009A15F1" w:rsidP="00AE0295">
      <w:pPr>
        <w:pStyle w:val="Rysunek"/>
      </w:pPr>
      <w:bookmarkStart w:id="411" w:name="_Ref134899982"/>
      <w:bookmarkStart w:id="412" w:name="_Ref92566503"/>
      <w:bookmarkStart w:id="413" w:name="_Toc169134686"/>
      <w:r w:rsidRPr="005324A3">
        <w:t xml:space="preserve">Rysunek </w:t>
      </w:r>
      <w:fldSimple w:instr=" SEQ Rysunek \* ARABIC ">
        <w:r w:rsidR="00F2350D">
          <w:rPr>
            <w:noProof/>
          </w:rPr>
          <w:t>15</w:t>
        </w:r>
      </w:fldSimple>
      <w:bookmarkEnd w:id="411"/>
      <w:r w:rsidR="0036301D">
        <w:rPr>
          <w:noProof/>
        </w:rPr>
        <w:t>.</w:t>
      </w:r>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412"/>
      <w:bookmarkEnd w:id="413"/>
      <w:proofErr w:type="spellEnd"/>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62D9D764" w:rsidR="009A15F1" w:rsidRPr="00AE0295" w:rsidRDefault="009A15F1" w:rsidP="009A15F1">
      <w:r w:rsidRPr="005324A3">
        <w:t>Usługi uczelni są bardzo specyficznym produktem. Jako usługi edukacyjne są w swo</w:t>
      </w:r>
      <w:r w:rsidRPr="00AE0295">
        <w:t xml:space="preserve">jej istocie produktem niematerialnym. Ponadto </w:t>
      </w:r>
      <w:r w:rsidR="00B5352E">
        <w:t>wiążą się</w:t>
      </w:r>
      <w:r w:rsidRPr="00AE0295">
        <w:t xml:space="preserve"> z występowaniem co najmniej kilku różnych grup pod</w:t>
      </w:r>
      <w:r w:rsidRPr="00AE0295">
        <w:lastRenderedPageBreak/>
        <w:t xml:space="preserve">miotów, które są zależne od poziomu jakości tych usług, ale również </w:t>
      </w:r>
      <w:r w:rsidR="00B5352E">
        <w:t>występuje</w:t>
      </w:r>
      <w:r w:rsidRPr="00AE0295">
        <w:t xml:space="preserve"> co najmniej kilka grup, które w dużym stopniu wpływają na poziom tej jakości. Aby móc skutecznie zarządzać jakością usług uczelni</w:t>
      </w:r>
      <w:r w:rsidR="00B5352E">
        <w:t>,</w:t>
      </w:r>
      <w:r w:rsidRPr="00AE0295">
        <w:t xml:space="preserve">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570A0588" w14:textId="526DE858" w:rsidR="005324A3" w:rsidRDefault="00466E48" w:rsidP="00466E48">
      <w:pPr>
        <w:pStyle w:val="Rysunek"/>
      </w:pPr>
      <w:bookmarkStart w:id="414" w:name="_Ref408740081"/>
      <w:bookmarkStart w:id="415" w:name="_Ref408740101"/>
      <w:bookmarkStart w:id="416" w:name="_Toc437182120"/>
      <w:r w:rsidRPr="00466E48">
        <w:rPr>
          <w:noProof/>
        </w:rPr>
        <w:drawing>
          <wp:inline distT="0" distB="0" distL="0" distR="0" wp14:anchorId="33091BEF" wp14:editId="57C9B122">
            <wp:extent cx="3840848" cy="2160000"/>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40848" cy="2160000"/>
                    </a:xfrm>
                    <a:prstGeom prst="rect">
                      <a:avLst/>
                    </a:prstGeom>
                    <a:noFill/>
                    <a:ln>
                      <a:noFill/>
                    </a:ln>
                  </pic:spPr>
                </pic:pic>
              </a:graphicData>
            </a:graphic>
          </wp:inline>
        </w:drawing>
      </w:r>
    </w:p>
    <w:p w14:paraId="57D4BFA8" w14:textId="1A02089D" w:rsidR="009A15F1" w:rsidRPr="00233788" w:rsidRDefault="009A15F1" w:rsidP="005324A3">
      <w:pPr>
        <w:pStyle w:val="Rysunek"/>
      </w:pPr>
      <w:bookmarkStart w:id="417" w:name="_Ref92568677"/>
      <w:bookmarkStart w:id="418" w:name="_Ref92568694"/>
      <w:bookmarkStart w:id="419" w:name="_Toc169134687"/>
      <w:r w:rsidRPr="00233788">
        <w:t xml:space="preserve">Rysunek </w:t>
      </w:r>
      <w:fldSimple w:instr=" SEQ Rysunek \* ARABIC ">
        <w:r w:rsidR="00F2350D">
          <w:rPr>
            <w:noProof/>
          </w:rPr>
          <w:t>16</w:t>
        </w:r>
      </w:fldSimple>
      <w:bookmarkEnd w:id="414"/>
      <w:bookmarkEnd w:id="417"/>
      <w:r w:rsidRPr="00233788">
        <w:t>. Model postrzeganej jakości usług</w:t>
      </w:r>
      <w:bookmarkEnd w:id="415"/>
      <w:bookmarkEnd w:id="416"/>
      <w:bookmarkEnd w:id="418"/>
      <w:bookmarkEnd w:id="419"/>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7D35224A" w:rsidR="009A15F1" w:rsidRPr="00233788" w:rsidRDefault="007E6EC8" w:rsidP="0006014D">
      <w:r w:rsidRPr="007B24B9">
        <w:t xml:space="preserve">Usługi różnią się od wyrobów materialnych szeregiem cech, spośród których szczególnie istotny jest ich niematerialny charakter. Znajduje to swoje odzwierciedlenie w literaturze przedmiotu, zarówno w definicjach jak i w analizach </w:t>
      </w:r>
      <w:r w:rsidRPr="007B24B9">
        <w:fldChar w:fldCharType="begin" w:fldLock="1"/>
      </w:r>
      <w:r>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Pr="007B24B9">
        <w:fldChar w:fldCharType="separate"/>
      </w:r>
      <w:r w:rsidRPr="00921CC1">
        <w:rPr>
          <w:noProof/>
        </w:rPr>
        <w:t>(m. in. Gilmore, 2006, s. 17; Kotler i in., 2002, s. 41; Payne, 1997, s. 20)</w:t>
      </w:r>
      <w:r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Pr="00F86F79">
        <w:fldChar w:fldCharType="begin" w:fldLock="1"/>
      </w:r>
      <w:r>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Pr="00F86F79">
        <w:fldChar w:fldCharType="separate"/>
      </w:r>
      <w:r w:rsidRPr="00921CC1">
        <w:rPr>
          <w:noProof/>
        </w:rPr>
        <w:t>(Mazur, 2001, s. 16)</w:t>
      </w:r>
      <w:r w:rsidRPr="00F86F79">
        <w:fldChar w:fldCharType="end"/>
      </w:r>
      <w:r w:rsidRPr="00F86F79">
        <w:t>.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w:t>
      </w:r>
      <w:r w:rsidR="00E35C42">
        <w:t>,</w:t>
      </w:r>
      <w:r w:rsidRPr="00F86F79">
        <w:t xml:space="preserve"> w</w:t>
      </w:r>
      <w:r w:rsidR="00AA0D80">
        <w:t> </w:t>
      </w:r>
      <w:r w:rsidRPr="00F86F79">
        <w:t xml:space="preserve">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 (</w:t>
      </w:r>
      <w:proofErr w:type="spellStart"/>
      <w:r w:rsidRPr="005324A3">
        <w:rPr>
          <w:i/>
          <w:iCs/>
        </w:rPr>
        <w:t>perceived</w:t>
      </w:r>
      <w:proofErr w:type="spellEnd"/>
      <w:r w:rsidRPr="005324A3">
        <w:rPr>
          <w:i/>
          <w:iCs/>
        </w:rPr>
        <w:t xml:space="preserve"> service </w:t>
      </w:r>
      <w:proofErr w:type="spellStart"/>
      <w:r w:rsidRPr="005324A3">
        <w:rPr>
          <w:i/>
          <w:iCs/>
        </w:rPr>
        <w:t>quality</w:t>
      </w:r>
      <w:proofErr w:type="spellEnd"/>
      <w:r w:rsidRPr="005324A3">
        <w:t xml:space="preserve">)” </w:t>
      </w:r>
      <w:r w:rsidRPr="005324A3">
        <w:fldChar w:fldCharType="begin" w:fldLock="1"/>
      </w:r>
      <w: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Pr="005324A3">
        <w:fldChar w:fldCharType="separate"/>
      </w:r>
      <w:r w:rsidRPr="00921CC1">
        <w:rPr>
          <w:noProof/>
        </w:rPr>
        <w:t>(Grönroos, 1984, s. 40)</w:t>
      </w:r>
      <w:r w:rsidRPr="005324A3">
        <w:fldChar w:fldCharType="end"/>
      </w:r>
      <w:r w:rsidRPr="005324A3">
        <w:t xml:space="preserve"> poprzez porównanie swoich oczekiwań z subiektywnym doświadczeniem usługi (postrzegana usługa – </w:t>
      </w:r>
      <w:proofErr w:type="spellStart"/>
      <w:r w:rsidRPr="005324A3">
        <w:rPr>
          <w:i/>
          <w:iCs/>
        </w:rPr>
        <w:t>perceived</w:t>
      </w:r>
      <w:proofErr w:type="spellEnd"/>
      <w:r w:rsidRPr="005324A3">
        <w:rPr>
          <w:i/>
          <w:iCs/>
        </w:rPr>
        <w:t xml:space="preserve"> service</w:t>
      </w:r>
      <w:r w:rsidRPr="005324A3">
        <w:t>).</w:t>
      </w:r>
      <w:r>
        <w:t xml:space="preserve"> </w:t>
      </w:r>
      <w:r w:rsidR="00B23FF3">
        <w:t>M</w:t>
      </w:r>
      <w:r w:rsidR="009A15F1" w:rsidRPr="00233788">
        <w:t>odel jakości usług</w:t>
      </w:r>
      <w:r w:rsidR="00B23FF3">
        <w:t xml:space="preserve"> </w:t>
      </w:r>
      <w:r w:rsidR="00B23FF3" w:rsidRPr="00233788">
        <w:t>(</w:t>
      </w:r>
      <w:r w:rsidR="00B23FF3">
        <w:fldChar w:fldCharType="begin"/>
      </w:r>
      <w:r w:rsidR="00B23FF3">
        <w:instrText xml:space="preserve"> REF _Ref92568677 \h </w:instrText>
      </w:r>
      <w:r w:rsidR="00B23FF3">
        <w:fldChar w:fldCharType="separate"/>
      </w:r>
      <w:r w:rsidR="00F2350D" w:rsidRPr="00233788">
        <w:t xml:space="preserve">Rysunek </w:t>
      </w:r>
      <w:r w:rsidR="00F2350D">
        <w:rPr>
          <w:noProof/>
        </w:rPr>
        <w:t>16</w:t>
      </w:r>
      <w:r w:rsidR="00B23FF3">
        <w:fldChar w:fldCharType="end"/>
      </w:r>
      <w:r w:rsidR="00B23FF3" w:rsidRPr="00233788">
        <w:t>)</w:t>
      </w:r>
      <w:r w:rsidR="009A15F1" w:rsidRPr="00233788">
        <w:t xml:space="preserve"> obrazuje koncepcję, w której wpływ na postrzegan</w:t>
      </w:r>
      <w:r w:rsidR="00E35C42">
        <w:t>ą</w:t>
      </w:r>
      <w:r w:rsidR="009A15F1" w:rsidRPr="00233788">
        <w:t xml:space="preserve"> jakość usługi ma jej image, który jest budowany przez jakość techniczną oraz jakość funkcjonalną. Jakość techniczna określa poziom jakości tego</w:t>
      </w:r>
      <w:r w:rsidR="00E35C42">
        <w:t>,</w:t>
      </w:r>
      <w:r w:rsidR="009A15F1" w:rsidRPr="00233788">
        <w:t xml:space="preserve"> co odbiorca otrzymuje podczas świadczenia usługi, a jakość funkcjonalna odnosi się do sposobu</w:t>
      </w:r>
      <w:r w:rsidR="00E35C42">
        <w:t>,</w:t>
      </w:r>
      <w:r w:rsidR="009A15F1" w:rsidRPr="00233788">
        <w:t xml:space="preserve"> w jaki jest klientowi przekazywana techniczna </w:t>
      </w:r>
      <w:r w:rsidR="00242AD9">
        <w:t>jakość</w:t>
      </w:r>
      <w:r w:rsidR="009A15F1"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009A15F1"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w:t>
      </w:r>
      <w:r w:rsidR="0006014D" w:rsidRPr="00CB7961">
        <w:lastRenderedPageBreak/>
        <w:t>skuteczność pomocy w uzyskaniu wartościowych praktyk, profesjonalizm biura karier studenckich, możliwość działania w kołach naukowych lub studiowania przez jakiś czas za granicą itp.</w:t>
      </w:r>
    </w:p>
    <w:p w14:paraId="1B09FC9F" w14:textId="6D0847E0" w:rsidR="009A15F1" w:rsidRPr="00AF2DE9" w:rsidRDefault="009A15F1" w:rsidP="009A15F1">
      <w:r w:rsidRPr="009D5392">
        <w:t xml:space="preserve">Postrzegana jakość usługi związana jest również z poziomem satysfakcji </w:t>
      </w:r>
      <w:r w:rsidR="00AB44B6" w:rsidRPr="009D5392">
        <w:t>k</w:t>
      </w:r>
      <w:r w:rsidRPr="009D5392">
        <w:t>lienta, ale nie jest z</w:t>
      </w:r>
      <w:r w:rsidR="00AA0D80">
        <w:t> </w:t>
      </w:r>
      <w:r w:rsidRPr="009D5392">
        <w:t xml:space="preserve">nim jednoznaczna. Relacje pomiędzy tymi dwoma parametrami ukazali np. </w:t>
      </w:r>
      <w:proofErr w:type="spellStart"/>
      <w:r w:rsidRPr="009D5392">
        <w:t>Iacobucci</w:t>
      </w:r>
      <w:proofErr w:type="spellEnd"/>
      <w:r w:rsidRPr="009D5392">
        <w:t xml:space="preserve">, </w:t>
      </w:r>
      <w:r w:rsidR="00E35C42">
        <w:t>i inni</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w:t>
      </w:r>
      <w:r w:rsidR="00E35C42">
        <w:t>,</w:t>
      </w:r>
      <w:r w:rsidRPr="009D5392">
        <w:t xml:space="preserve"> co zostanie odbiorcy dostarczone, czyli wynik procesu produkcji usługi. Innymi istotnymi czynnikami są: dla poziomu satysfakcji – oczekiwania, a dla poziomu postrzeganej jakości – pragnienia/potrzeby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054EE303"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xml:space="preserve">. Koncepcję modelu 4Q przedstawiono w </w:t>
      </w:r>
      <w:r w:rsidR="00E8137F" w:rsidRPr="00AF2DE9">
        <w:t>Tabeli</w:t>
      </w:r>
      <w:r w:rsidR="00345BF3">
        <w:t> </w:t>
      </w:r>
      <w:r w:rsidR="00E8137F">
        <w:t>14.</w:t>
      </w:r>
    </w:p>
    <w:p w14:paraId="03F52651" w14:textId="0F7F2A7C" w:rsidR="009A15F1" w:rsidRPr="00AF2DE9" w:rsidRDefault="009A15F1" w:rsidP="009A15F1">
      <w:pPr>
        <w:pStyle w:val="Tytutabeli"/>
      </w:pPr>
      <w:bookmarkStart w:id="420" w:name="_Ref135814398"/>
      <w:bookmarkStart w:id="421" w:name="_Ref134897167"/>
      <w:bookmarkStart w:id="422" w:name="_Toc169134737"/>
      <w:r w:rsidRPr="00AF2DE9">
        <w:t xml:space="preserve">Tabela </w:t>
      </w:r>
      <w:fldSimple w:instr=" SEQ Tabela \* ARABIC ">
        <w:r w:rsidR="00F2350D">
          <w:rPr>
            <w:noProof/>
          </w:rPr>
          <w:t>14</w:t>
        </w:r>
      </w:fldSimple>
      <w:bookmarkEnd w:id="420"/>
      <w:r w:rsidR="00993B1A">
        <w:rPr>
          <w:noProof/>
        </w:rPr>
        <w:t>.</w:t>
      </w:r>
      <w:r w:rsidRPr="00AF2DE9">
        <w:t xml:space="preserve"> Model jakości usług </w:t>
      </w:r>
      <w:proofErr w:type="spellStart"/>
      <w:r w:rsidRPr="00AF2DE9">
        <w:t>Gummes</w:t>
      </w:r>
      <w:r w:rsidR="00A16C7B">
        <w:t>s</w:t>
      </w:r>
      <w:r w:rsidRPr="00AF2DE9">
        <w:t>ona</w:t>
      </w:r>
      <w:proofErr w:type="spellEnd"/>
      <w:r w:rsidRPr="00AF2DE9">
        <w:t xml:space="preserve"> (4Q)</w:t>
      </w:r>
      <w:bookmarkEnd w:id="421"/>
      <w:bookmarkEnd w:id="422"/>
    </w:p>
    <w:tbl>
      <w:tblPr>
        <w:tblStyle w:val="TableGrid"/>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26EA100A" w:rsidR="009A15F1" w:rsidRPr="00A61195" w:rsidRDefault="00E35C42" w:rsidP="00B95DFB">
            <w:pPr>
              <w:pStyle w:val="TekstTabeli"/>
              <w:rPr>
                <w:lang w:val="pl-PL"/>
              </w:rPr>
            </w:pPr>
            <w:r>
              <w:rPr>
                <w:lang w:val="pl-PL"/>
              </w:rPr>
              <w:t>Jakość projektu r</w:t>
            </w:r>
            <w:r w:rsidR="009A15F1" w:rsidRPr="00A61195">
              <w:rPr>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00A61195" w:rsidRPr="00A61195">
              <w:rPr>
                <w:lang w:val="pl-PL"/>
              </w:rPr>
              <w:t xml:space="preserve">razem </w:t>
            </w:r>
            <w:r w:rsidR="009A15F1" w:rsidRPr="00A61195">
              <w:rPr>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w:t>
            </w:r>
            <w:r>
              <w:rPr>
                <w:lang w:val="pl-PL"/>
              </w:rPr>
              <w:t>,</w:t>
            </w:r>
            <w:r w:rsidR="009A15F1" w:rsidRPr="00A61195">
              <w:rPr>
                <w:lang w:val="pl-PL"/>
              </w:rPr>
              <w:t xml:space="preserve"> wykorzystując projekt uniwersalny</w:t>
            </w:r>
            <w:r>
              <w:rPr>
                <w:lang w:val="pl-PL"/>
              </w:rPr>
              <w:t>,</w:t>
            </w:r>
            <w:r w:rsidR="009A15F1" w:rsidRPr="00A61195">
              <w:rPr>
                <w:lang w:val="pl-PL"/>
              </w:rPr>
              <w:t xml:space="preserve"> dostosowywać go za każdym razem do potrzeb konkretnego klienta</w:t>
            </w:r>
            <w:r w:rsidR="00A61195" w:rsidRPr="00A61195">
              <w:rPr>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199125B" w:rsidR="009A15F1" w:rsidRPr="00A61195" w:rsidRDefault="009A15F1" w:rsidP="00B95DFB">
            <w:pPr>
              <w:pStyle w:val="TekstTabeli"/>
              <w:rPr>
                <w:lang w:val="pl-PL"/>
              </w:rPr>
            </w:pPr>
            <w:r w:rsidRPr="00A61195">
              <w:rPr>
                <w:lang w:val="pl-PL"/>
              </w:rPr>
              <w:t>Jakość wykonania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15BEC199" w:rsidR="009A15F1" w:rsidRPr="00A61195" w:rsidRDefault="009A15F1" w:rsidP="00B95DFB">
            <w:pPr>
              <w:pStyle w:val="TekstTabeli"/>
              <w:rPr>
                <w:lang w:val="pl-PL"/>
              </w:rPr>
            </w:pPr>
            <w:r w:rsidRPr="00A61195">
              <w:rPr>
                <w:lang w:val="pl-PL"/>
              </w:rPr>
              <w:t xml:space="preserve">Jakość dostaw w koncepcji </w:t>
            </w:r>
            <w:proofErr w:type="spellStart"/>
            <w:r w:rsidRPr="00A61195">
              <w:rPr>
                <w:lang w:val="pl-PL"/>
              </w:rPr>
              <w:t>Gummessona</w:t>
            </w:r>
            <w:proofErr w:type="spellEnd"/>
            <w:r w:rsidRPr="00A61195">
              <w:rPr>
                <w:lang w:val="pl-PL"/>
              </w:rPr>
              <w:t xml:space="preserve"> odnosi się do jakości takich elementów jak: terminowe świadczenie usług, zgodność realizacji z harmonogramem, sprawny transport, odpowiedni</w:t>
            </w:r>
            <w:r w:rsidR="00E35C42">
              <w:rPr>
                <w:lang w:val="pl-PL"/>
              </w:rPr>
              <w:t>a</w:t>
            </w:r>
            <w:r w:rsidRPr="00A61195">
              <w:rPr>
                <w:lang w:val="pl-PL"/>
              </w:rPr>
              <w:t xml:space="preserve"> form</w:t>
            </w:r>
            <w:r w:rsidR="00E35C42">
              <w:rPr>
                <w:lang w:val="pl-PL"/>
              </w:rPr>
              <w:t>a</w:t>
            </w:r>
            <w:r w:rsidRPr="00A61195">
              <w:rPr>
                <w:lang w:val="pl-PL"/>
              </w:rPr>
              <w:t xml:space="preserve">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5215D450" w:rsidR="009A15F1" w:rsidRPr="00A61195" w:rsidRDefault="009A15F1" w:rsidP="00B95DFB">
            <w:pPr>
              <w:pStyle w:val="TekstTabeli"/>
              <w:rPr>
                <w:lang w:val="pl-PL"/>
              </w:rPr>
            </w:pPr>
            <w:r w:rsidRPr="00A61195">
              <w:rPr>
                <w:lang w:val="pl-PL"/>
              </w:rPr>
              <w:t>Jakość relacji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(Dabholkar i in., 1996; Gummesson, 1998; Stoma, 2012)</w:t>
      </w:r>
      <w:r w:rsidR="0050671B">
        <w:fldChar w:fldCharType="end"/>
      </w:r>
    </w:p>
    <w:p w14:paraId="5A0B01C8" w14:textId="3A718EBE" w:rsidR="00254FDE" w:rsidRDefault="00666099" w:rsidP="009A15F1">
      <w:r>
        <w:lastRenderedPageBreak/>
        <w:t xml:space="preserve">Analizując cechy każdego z czynników jakości cząstkowej </w:t>
      </w:r>
      <w:r w:rsidR="00EE53A4">
        <w:t>(</w:t>
      </w:r>
      <w:r w:rsidR="00EE53A4">
        <w:fldChar w:fldCharType="begin"/>
      </w:r>
      <w:r w:rsidR="00EE53A4">
        <w:instrText xml:space="preserve"> REF _Ref135814398 \h </w:instrText>
      </w:r>
      <w:r w:rsidR="00EE53A4">
        <w:fldChar w:fldCharType="separate"/>
      </w:r>
      <w:r w:rsidR="00F2350D" w:rsidRPr="00AF2DE9">
        <w:t xml:space="preserve">Tabela </w:t>
      </w:r>
      <w:r w:rsidR="00F2350D">
        <w:rPr>
          <w:noProof/>
        </w:rPr>
        <w:t>14</w:t>
      </w:r>
      <w:r w:rsidR="00EE53A4">
        <w:fldChar w:fldCharType="end"/>
      </w:r>
      <w:r w:rsidR="00EE53A4">
        <w:t xml:space="preserve">) </w:t>
      </w:r>
      <w:r>
        <w:t xml:space="preserve">można stwierdzić, że </w:t>
      </w:r>
      <w:r w:rsidR="00254FDE">
        <w:t>usługi edukacyjne obejmują swoją charakterystyką wszystkie 4 opisane obszary. Niewątpliwie zarówno projekt usługi (np. sylabus)</w:t>
      </w:r>
      <w:r w:rsidR="00E35C42">
        <w:t>,</w:t>
      </w:r>
      <w:r w:rsidR="00254FDE">
        <w:t xml:space="preserve">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w:t>
      </w:r>
      <w:r w:rsidR="00E35C42">
        <w:t xml:space="preserve"> – </w:t>
      </w:r>
      <w:r w:rsidR="00254FDE">
        <w:t>a na pewno dotyczy to usług uniwersyteckich</w:t>
      </w:r>
      <w:r w:rsidR="00E35C42">
        <w:t xml:space="preserve"> – </w:t>
      </w:r>
      <w:r w:rsidR="00254FDE">
        <w:t xml:space="preserve">odnosi się do relacji z odbiorcami usługi. </w:t>
      </w:r>
      <w:r w:rsidR="00CA38D7">
        <w:t>A zatem</w:t>
      </w:r>
      <w:r w:rsidR="00254FDE">
        <w:t xml:space="preserve"> wszystkie cztery obszary są istotne z punktu oceny jakości usług uczelni. </w:t>
      </w:r>
    </w:p>
    <w:p w14:paraId="493A04F8" w14:textId="0C4F8520" w:rsidR="009A15F1" w:rsidRPr="0050671B" w:rsidRDefault="002D5DD4" w:rsidP="00AC7433">
      <w:pPr>
        <w:pStyle w:val="Rysunek"/>
      </w:pPr>
      <w:r>
        <w:rPr>
          <w:noProof/>
        </w:rPr>
        <w:drawing>
          <wp:inline distT="0" distB="0" distL="0" distR="0" wp14:anchorId="62781FA6" wp14:editId="69541EEA">
            <wp:extent cx="4094960" cy="2052000"/>
            <wp:effectExtent l="0" t="0" r="0" b="0"/>
            <wp:docPr id="11434696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94960" cy="2052000"/>
                    </a:xfrm>
                    <a:prstGeom prst="rect">
                      <a:avLst/>
                    </a:prstGeom>
                    <a:noFill/>
                    <a:ln>
                      <a:noFill/>
                    </a:ln>
                  </pic:spPr>
                </pic:pic>
              </a:graphicData>
            </a:graphic>
          </wp:inline>
        </w:drawing>
      </w:r>
    </w:p>
    <w:p w14:paraId="0ACDFC19" w14:textId="741B21BB" w:rsidR="0050671B" w:rsidRPr="0050671B" w:rsidRDefault="0050671B" w:rsidP="0050671B">
      <w:pPr>
        <w:pStyle w:val="Rysunek"/>
      </w:pPr>
      <w:bookmarkStart w:id="423" w:name="_Ref134900076"/>
      <w:bookmarkStart w:id="424" w:name="_Ref92635501"/>
      <w:bookmarkStart w:id="425" w:name="_Toc169134688"/>
      <w:r w:rsidRPr="0050671B">
        <w:t xml:space="preserve">Rysunek </w:t>
      </w:r>
      <w:fldSimple w:instr=" SEQ Rysunek \* ARABIC ">
        <w:r w:rsidR="00F2350D">
          <w:rPr>
            <w:noProof/>
          </w:rPr>
          <w:t>17</w:t>
        </w:r>
      </w:fldSimple>
      <w:bookmarkEnd w:id="423"/>
      <w:r w:rsidR="0036301D">
        <w:rPr>
          <w:noProof/>
        </w:rPr>
        <w:t>.</w:t>
      </w:r>
      <w:r w:rsidRPr="0050671B">
        <w:t xml:space="preserve"> Zintegrowany model jakości usług 4Q</w:t>
      </w:r>
      <w:bookmarkEnd w:id="424"/>
      <w:bookmarkEnd w:id="425"/>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3523FA11" w14:textId="317DE4BE" w:rsidR="007E6EC8" w:rsidRPr="0050671B" w:rsidRDefault="007E6EC8" w:rsidP="007E6EC8">
      <w:r w:rsidRPr="0050671B">
        <w:t>Na podstawie połączeni</w:t>
      </w:r>
      <w:r>
        <w:t>a</w:t>
      </w:r>
      <w:r w:rsidRPr="0050671B">
        <w:t xml:space="preserve"> modelu </w:t>
      </w:r>
      <w:proofErr w:type="spellStart"/>
      <w:r w:rsidRPr="0050671B">
        <w:t>Gr</w:t>
      </w:r>
      <w:r>
        <w:rPr>
          <w:rFonts w:cs="Arial"/>
        </w:rPr>
        <w:t>ö</w:t>
      </w:r>
      <w:r w:rsidRPr="0050671B">
        <w:t>nroosa</w:t>
      </w:r>
      <w:proofErr w:type="spellEnd"/>
      <w:r w:rsidRPr="0050671B">
        <w:t xml:space="preserve"> oraz </w:t>
      </w:r>
      <w:proofErr w:type="spellStart"/>
      <w:r w:rsidRPr="0050671B">
        <w:t>Gummes</w:t>
      </w:r>
      <w:r>
        <w:t>s</w:t>
      </w:r>
      <w:r w:rsidRPr="0050671B">
        <w:t>ona</w:t>
      </w:r>
      <w:proofErr w:type="spellEnd"/>
      <w:r w:rsidRPr="0050671B">
        <w:t xml:space="preserve"> powstał zintegrowany model jakości 4Q. Łączy on zarówno aspekty subiektywnej oceny jakości zestawiającej oczekiwania z</w:t>
      </w:r>
      <w:r w:rsidR="00AA0D80">
        <w:t> </w:t>
      </w:r>
      <w:r w:rsidRPr="0050671B">
        <w:t>postrzeganymi rezultatami procesu usługowego</w:t>
      </w:r>
      <w:r w:rsidR="00CA38D7">
        <w:t>,</w:t>
      </w:r>
      <w:r w:rsidRPr="0050671B">
        <w:t xml:space="preserve"> jak i parametry jakościowe usługi ujęte z perspektywy projektowanych standardów procesu świadczenia usługi. Obrazowe przedstawienie zintegrowanego modelu jakości 4Q ukazano na </w:t>
      </w:r>
      <w:r w:rsidR="00EE53A4" w:rsidRPr="0050671B">
        <w:t>Rysunku</w:t>
      </w:r>
      <w:r w:rsidR="00EE53A4">
        <w:t> 17</w:t>
      </w:r>
      <w:r w:rsidRPr="0050671B">
        <w:t>.</w:t>
      </w:r>
    </w:p>
    <w:p w14:paraId="753A41F3" w14:textId="6774143D" w:rsidR="009A15F1" w:rsidRPr="00BD17A9" w:rsidRDefault="009A15F1" w:rsidP="009A15F1">
      <w:r w:rsidRPr="00BD17A9">
        <w:t>Można także wyróżnić modele relacyjne, które podkreślają rolę jakości relacji z klientami w</w:t>
      </w:r>
      <w:r w:rsidR="00661DDA">
        <w:t> </w:t>
      </w:r>
      <w:r w:rsidRPr="00BD17A9">
        <w:t>ogólnym postrzeganiu jakości usług przez klientów.</w:t>
      </w:r>
    </w:p>
    <w:p w14:paraId="340CF7D0" w14:textId="5074B411" w:rsidR="009A15F1" w:rsidRPr="00BD17A9" w:rsidRDefault="009A15F1" w:rsidP="00BD17A9">
      <w:pPr>
        <w:pStyle w:val="Tytutabeli"/>
      </w:pPr>
      <w:bookmarkStart w:id="426" w:name="_Ref168592302"/>
      <w:bookmarkStart w:id="427" w:name="_Ref134897207"/>
      <w:bookmarkStart w:id="428" w:name="_Toc169134738"/>
      <w:r w:rsidRPr="00BD17A9">
        <w:t xml:space="preserve">Tabela </w:t>
      </w:r>
      <w:fldSimple w:instr=" SEQ Tabela \* ARABIC ">
        <w:r w:rsidR="00F2350D">
          <w:rPr>
            <w:noProof/>
          </w:rPr>
          <w:t>15</w:t>
        </w:r>
      </w:fldSimple>
      <w:bookmarkEnd w:id="426"/>
      <w:r w:rsidR="00993B1A">
        <w:rPr>
          <w:noProof/>
        </w:rPr>
        <w:t>.</w:t>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427"/>
      <w:bookmarkEnd w:id="428"/>
      <w:proofErr w:type="spellEnd"/>
    </w:p>
    <w:tbl>
      <w:tblPr>
        <w:tblStyle w:val="TableGrid"/>
        <w:tblW w:w="9354" w:type="dxa"/>
        <w:tblLook w:val="04A0" w:firstRow="1" w:lastRow="0" w:firstColumn="1" w:lastColumn="0" w:noHBand="0" w:noVBand="1"/>
      </w:tblPr>
      <w:tblGrid>
        <w:gridCol w:w="3061"/>
        <w:gridCol w:w="2041"/>
        <w:gridCol w:w="4252"/>
      </w:tblGrid>
      <w:tr w:rsidR="00BD17A9" w:rsidRPr="00CB6AD5" w14:paraId="43CA6FAD" w14:textId="77777777" w:rsidTr="00B95DFB">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041"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B95DFB">
        <w:trPr>
          <w:cantSplit/>
        </w:trPr>
        <w:tc>
          <w:tcPr>
            <w:tcW w:w="3061" w:type="dxa"/>
            <w:vAlign w:val="center"/>
          </w:tcPr>
          <w:p w14:paraId="482B193D" w14:textId="5D030930" w:rsidR="009A15F1" w:rsidRPr="00CB6AD5" w:rsidRDefault="009A15F1" w:rsidP="00B95DFB">
            <w:pPr>
              <w:pStyle w:val="TekstTabeli"/>
              <w:rPr>
                <w:lang w:val="pl-PL"/>
              </w:rPr>
            </w:pPr>
            <w:r w:rsidRPr="00CB6AD5">
              <w:rPr>
                <w:lang w:val="pl-PL"/>
              </w:rPr>
              <w:t>Jakość postrzegana przez odbiorcę</w:t>
            </w:r>
            <w:r w:rsidR="00FB6DFB">
              <w:rPr>
                <w:lang w:val="pl-PL"/>
              </w:rPr>
              <w:br/>
              <w:t>(</w:t>
            </w:r>
            <w:proofErr w:type="spellStart"/>
            <w:r w:rsidR="00FB6DFB" w:rsidRPr="00FB6DFB">
              <w:rPr>
                <w:i/>
                <w:iCs/>
                <w:lang w:val="pl-PL"/>
              </w:rPr>
              <w:t>quality</w:t>
            </w:r>
            <w:proofErr w:type="spellEnd"/>
            <w:r w:rsidR="00FB6DFB" w:rsidRPr="00FB6DFB">
              <w:rPr>
                <w:i/>
                <w:iCs/>
                <w:lang w:val="pl-PL"/>
              </w:rPr>
              <w:t xml:space="preserve"> in </w:t>
            </w:r>
            <w:proofErr w:type="spellStart"/>
            <w:r w:rsidR="00FB6DFB" w:rsidRPr="00FB6DFB">
              <w:rPr>
                <w:i/>
                <w:iCs/>
                <w:lang w:val="pl-PL"/>
              </w:rPr>
              <w:t>perception</w:t>
            </w:r>
            <w:proofErr w:type="spellEnd"/>
            <w:r w:rsidR="00FB6DFB">
              <w:rPr>
                <w:lang w:val="pl-PL"/>
              </w:rPr>
              <w:t>)</w:t>
            </w:r>
          </w:p>
        </w:tc>
        <w:tc>
          <w:tcPr>
            <w:tcW w:w="2041" w:type="dxa"/>
            <w:vAlign w:val="center"/>
          </w:tcPr>
          <w:p w14:paraId="38740763" w14:textId="77777777" w:rsidR="009A15F1" w:rsidRPr="00CB6AD5" w:rsidRDefault="009A15F1" w:rsidP="00B95DFB">
            <w:pPr>
              <w:pStyle w:val="TekstTabeli"/>
              <w:jc w:val="center"/>
              <w:rPr>
                <w:lang w:val="pl-PL"/>
              </w:rPr>
            </w:pPr>
            <w:r w:rsidRPr="00CB6AD5">
              <w:rPr>
                <w:lang w:val="pl-PL"/>
              </w:rPr>
              <w:t>Jakość zewnętrzna</w:t>
            </w:r>
          </w:p>
        </w:tc>
        <w:tc>
          <w:tcPr>
            <w:tcW w:w="4252" w:type="dxa"/>
            <w:vAlign w:val="center"/>
          </w:tcPr>
          <w:p w14:paraId="564C2CB7" w14:textId="77777777" w:rsidR="009A15F1" w:rsidRPr="00CB6AD5" w:rsidRDefault="009A15F1" w:rsidP="00B95DFB">
            <w:pPr>
              <w:pStyle w:val="TekstTabeli"/>
              <w:rPr>
                <w:lang w:val="pl-PL"/>
              </w:rPr>
            </w:pPr>
            <w:r w:rsidRPr="00CB6AD5">
              <w:rPr>
                <w:lang w:val="pl-PL"/>
              </w:rPr>
              <w:t>Ogólna opinia odbiorcy nt. usługi</w:t>
            </w:r>
          </w:p>
        </w:tc>
      </w:tr>
      <w:tr w:rsidR="00BD17A9" w:rsidRPr="00CB6AD5" w14:paraId="58088B4E" w14:textId="77777777" w:rsidTr="00B95DFB">
        <w:trPr>
          <w:cantSplit/>
        </w:trPr>
        <w:tc>
          <w:tcPr>
            <w:tcW w:w="3061" w:type="dxa"/>
            <w:vAlign w:val="center"/>
          </w:tcPr>
          <w:p w14:paraId="49150B2C" w14:textId="609571E1" w:rsidR="009A15F1" w:rsidRPr="00FB6DFB" w:rsidRDefault="009A15F1" w:rsidP="00B95DFB">
            <w:pPr>
              <w:pStyle w:val="TekstTabeli"/>
              <w:rPr>
                <w:lang w:val="en-GB"/>
              </w:rPr>
            </w:pPr>
            <w:proofErr w:type="spellStart"/>
            <w:r w:rsidRPr="00FB6DFB">
              <w:rPr>
                <w:lang w:val="en-GB"/>
              </w:rPr>
              <w:t>Jakość</w:t>
            </w:r>
            <w:proofErr w:type="spellEnd"/>
            <w:r w:rsidRPr="00FB6DFB">
              <w:rPr>
                <w:lang w:val="en-GB"/>
              </w:rPr>
              <w:t xml:space="preserve"> </w:t>
            </w:r>
            <w:proofErr w:type="spellStart"/>
            <w:r w:rsidRPr="00FB6DFB">
              <w:rPr>
                <w:lang w:val="en-GB"/>
              </w:rPr>
              <w:t>normatywna</w:t>
            </w:r>
            <w:proofErr w:type="spellEnd"/>
            <w:r w:rsidR="00FB6DFB" w:rsidRPr="00FB6DFB">
              <w:rPr>
                <w:lang w:val="en-GB"/>
              </w:rPr>
              <w:t xml:space="preserve"> </w:t>
            </w:r>
            <w:r w:rsidR="00FB6DFB">
              <w:rPr>
                <w:lang w:val="en-GB"/>
              </w:rPr>
              <w:br/>
            </w:r>
            <w:r w:rsidR="00FB6DFB" w:rsidRPr="00FB6DFB">
              <w:rPr>
                <w:lang w:val="en-GB"/>
              </w:rPr>
              <w:t>(</w:t>
            </w:r>
            <w:r w:rsidR="00FB6DFB" w:rsidRPr="00FB6DFB">
              <w:rPr>
                <w:i/>
                <w:iCs/>
                <w:lang w:val="en-GB"/>
              </w:rPr>
              <w:t>quality in fact</w:t>
            </w:r>
            <w:r w:rsidR="00FB6DFB">
              <w:rPr>
                <w:lang w:val="en-GB"/>
              </w:rPr>
              <w:t>)</w:t>
            </w:r>
          </w:p>
        </w:tc>
        <w:tc>
          <w:tcPr>
            <w:tcW w:w="2041" w:type="dxa"/>
            <w:vAlign w:val="center"/>
          </w:tcPr>
          <w:p w14:paraId="475A6B81" w14:textId="77777777" w:rsidR="009A15F1" w:rsidRPr="00CB6AD5" w:rsidRDefault="009A15F1" w:rsidP="00B95DFB">
            <w:pPr>
              <w:pStyle w:val="TekstTabeli"/>
              <w:jc w:val="center"/>
              <w:rPr>
                <w:lang w:val="pl-PL"/>
              </w:rPr>
            </w:pPr>
            <w:r w:rsidRPr="00CB6AD5">
              <w:rPr>
                <w:lang w:val="pl-PL"/>
              </w:rPr>
              <w:t>Jakość wewnętrzna</w:t>
            </w:r>
          </w:p>
        </w:tc>
        <w:tc>
          <w:tcPr>
            <w:tcW w:w="4252" w:type="dxa"/>
            <w:vAlign w:val="center"/>
          </w:tcPr>
          <w:p w14:paraId="72DB0981" w14:textId="77777777" w:rsidR="009A15F1" w:rsidRPr="00CB6AD5" w:rsidRDefault="009A15F1" w:rsidP="00B95DFB">
            <w:pPr>
              <w:pStyle w:val="TekstTabeli"/>
              <w:rPr>
                <w:lang w:val="pl-PL"/>
              </w:rPr>
            </w:pPr>
            <w:r w:rsidRPr="00CB6AD5">
              <w:rPr>
                <w:lang w:val="pl-PL"/>
              </w:rPr>
              <w:t>Jakość wyrażona w parametrach i wskaźnikach mierzalnych opracowanych przez producenta</w:t>
            </w:r>
          </w:p>
        </w:tc>
      </w:tr>
      <w:tr w:rsidR="00BD17A9" w:rsidRPr="00CB6AD5" w14:paraId="44C9D24A" w14:textId="77777777" w:rsidTr="00B95DFB">
        <w:trPr>
          <w:cantSplit/>
        </w:trPr>
        <w:tc>
          <w:tcPr>
            <w:tcW w:w="3061" w:type="dxa"/>
            <w:vAlign w:val="center"/>
          </w:tcPr>
          <w:p w14:paraId="5AD50979" w14:textId="603E9C67" w:rsidR="009A15F1" w:rsidRPr="00CB6AD5" w:rsidRDefault="009A15F1" w:rsidP="00E8137F">
            <w:pPr>
              <w:pStyle w:val="TekstTabeli"/>
              <w:keepNext/>
              <w:rPr>
                <w:lang w:val="pl-PL"/>
              </w:rPr>
            </w:pPr>
            <w:r w:rsidRPr="00CB6AD5">
              <w:rPr>
                <w:lang w:val="pl-PL"/>
              </w:rPr>
              <w:t>Jakość w relacjach</w:t>
            </w:r>
            <w:r w:rsidR="00FB6DFB">
              <w:rPr>
                <w:lang w:val="pl-PL"/>
              </w:rPr>
              <w:t xml:space="preserve"> </w:t>
            </w:r>
            <w:r w:rsidR="00FB6DFB">
              <w:rPr>
                <w:lang w:val="pl-PL"/>
              </w:rPr>
              <w:br/>
              <w:t>(</w:t>
            </w:r>
            <w:proofErr w:type="spellStart"/>
            <w:r w:rsidR="00FB6DFB" w:rsidRPr="00FB6DFB">
              <w:rPr>
                <w:i/>
                <w:iCs/>
                <w:lang w:val="pl-PL"/>
              </w:rPr>
              <w:t>quality</w:t>
            </w:r>
            <w:proofErr w:type="spellEnd"/>
            <w:r w:rsidR="00FB6DFB" w:rsidRPr="00FB6DFB">
              <w:rPr>
                <w:i/>
                <w:iCs/>
                <w:lang w:val="pl-PL"/>
              </w:rPr>
              <w:t xml:space="preserve"> in relations</w:t>
            </w:r>
            <w:r w:rsidR="00FB6DFB">
              <w:rPr>
                <w:lang w:val="pl-PL"/>
              </w:rPr>
              <w:t>)</w:t>
            </w:r>
          </w:p>
        </w:tc>
        <w:tc>
          <w:tcPr>
            <w:tcW w:w="2041" w:type="dxa"/>
            <w:vAlign w:val="center"/>
          </w:tcPr>
          <w:p w14:paraId="39D95481" w14:textId="77777777" w:rsidR="009A15F1" w:rsidRPr="00CB6AD5" w:rsidRDefault="009A15F1" w:rsidP="00E8137F">
            <w:pPr>
              <w:pStyle w:val="TekstTabeli"/>
              <w:keepNext/>
              <w:jc w:val="center"/>
              <w:rPr>
                <w:lang w:val="pl-PL"/>
              </w:rPr>
            </w:pPr>
            <w:r w:rsidRPr="00CB6AD5">
              <w:rPr>
                <w:lang w:val="pl-PL"/>
              </w:rPr>
              <w:t>Jakość interakcyjna</w:t>
            </w:r>
          </w:p>
        </w:tc>
        <w:tc>
          <w:tcPr>
            <w:tcW w:w="4252" w:type="dxa"/>
            <w:vAlign w:val="center"/>
          </w:tcPr>
          <w:p w14:paraId="618BA1C4" w14:textId="4F95B9E8" w:rsidR="009A15F1" w:rsidRPr="00CB6AD5" w:rsidRDefault="009A15F1" w:rsidP="00E8137F">
            <w:pPr>
              <w:pStyle w:val="TekstTabeli"/>
              <w:keepNext/>
              <w:rPr>
                <w:lang w:val="pl-PL"/>
              </w:rPr>
            </w:pPr>
            <w:r w:rsidRPr="00CB6AD5">
              <w:rPr>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1717E0D7"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rsidR="00E8137F">
        <w:t>(</w:t>
      </w:r>
      <w:r w:rsidR="00E8137F">
        <w:fldChar w:fldCharType="begin"/>
      </w:r>
      <w:r w:rsidR="00E8137F">
        <w:instrText xml:space="preserve"> REF _Ref168592302 \h </w:instrText>
      </w:r>
      <w:r w:rsidR="00E8137F">
        <w:fldChar w:fldCharType="separate"/>
      </w:r>
      <w:r w:rsidR="00F2350D" w:rsidRPr="00BD17A9">
        <w:t xml:space="preserve">Tabela </w:t>
      </w:r>
      <w:r w:rsidR="00F2350D">
        <w:rPr>
          <w:noProof/>
        </w:rPr>
        <w:t>15</w:t>
      </w:r>
      <w:r w:rsidR="00E8137F">
        <w:fldChar w:fldCharType="end"/>
      </w:r>
      <w:r w:rsidR="00E8137F">
        <w:t xml:space="preserve">) </w:t>
      </w:r>
      <w:r w:rsidRPr="00584E00">
        <w:t xml:space="preserve">przedstawiają trzy aspekty jakości usług. Jakość zewnętrzna, </w:t>
      </w:r>
      <w:r w:rsidR="00CA38D7">
        <w:t>tzn.</w:t>
      </w:r>
      <w:r w:rsidRPr="00584E00">
        <w:t xml:space="preserve"> postrzegana przez odbiorcę, odnosi się do ogólnej opinii klienta </w:t>
      </w:r>
      <w:r w:rsidRPr="00584E00">
        <w:lastRenderedPageBreak/>
        <w:t xml:space="preserve">na temat usługi, co jest szczególnie istotne w kontekście uczelni,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w:t>
      </w:r>
      <w:r w:rsidR="00CA38D7">
        <w:t xml:space="preserve"> – </w:t>
      </w:r>
      <w:r w:rsidRPr="00584E00">
        <w:t>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0A194CD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jakość postrzegana jest przez Klientów na trzech poziomach:</w:t>
      </w:r>
    </w:p>
    <w:p w14:paraId="103F4053" w14:textId="2C9C8DEA" w:rsidR="009A15F1" w:rsidRPr="00EA32EC" w:rsidRDefault="009A15F1">
      <w:pPr>
        <w:pStyle w:val="ListParagraph"/>
        <w:numPr>
          <w:ilvl w:val="0"/>
          <w:numId w:val="7"/>
        </w:numPr>
        <w:spacing w:before="60" w:line="300" w:lineRule="auto"/>
        <w:ind w:hanging="357"/>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07A6429B" w:rsidR="009A15F1" w:rsidRPr="00EA32EC" w:rsidRDefault="009A15F1">
      <w:pPr>
        <w:pStyle w:val="ListParagraph"/>
        <w:numPr>
          <w:ilvl w:val="0"/>
          <w:numId w:val="7"/>
        </w:numPr>
        <w:spacing w:before="60" w:line="300" w:lineRule="auto"/>
        <w:ind w:hanging="357"/>
      </w:pPr>
      <w:r w:rsidRPr="00EA32EC">
        <w:t>jakość fizycznego otoczenia</w:t>
      </w:r>
      <w:r w:rsidR="00CA38D7">
        <w:t>,</w:t>
      </w:r>
      <w:r w:rsidRPr="00EA32EC">
        <w:t xml:space="preserve">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ListParagraph"/>
        <w:numPr>
          <w:ilvl w:val="0"/>
          <w:numId w:val="7"/>
        </w:numPr>
        <w:spacing w:before="60" w:line="300" w:lineRule="auto"/>
        <w:ind w:hanging="357"/>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3D6F9C38"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rsidR="00CA38D7">
        <w:t>,</w:t>
      </w:r>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xml:space="preserve">). Dla jakości fizycznego otoczenia </w:t>
      </w:r>
      <w:r w:rsidR="00CA38D7">
        <w:t>(</w:t>
      </w:r>
      <w:r w:rsidR="001B6905">
        <w:t>środowiska</w:t>
      </w:r>
      <w:r w:rsidR="00CA38D7">
        <w:t>)</w:t>
      </w:r>
      <w:r w:rsidR="001B6905">
        <w:t xml:space="preserve">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rsidRPr="00CA38D7">
        <w:rPr>
          <w:i/>
          <w:iCs/>
        </w:rPr>
        <w:t>social</w:t>
      </w:r>
      <w:proofErr w:type="spellEnd"/>
      <w:r w:rsidR="001B6905" w:rsidRPr="00CA38D7">
        <w:rPr>
          <w:i/>
          <w:iCs/>
        </w:rPr>
        <w:t xml:space="preserve"> </w:t>
      </w:r>
      <w:proofErr w:type="spellStart"/>
      <w:r w:rsidR="001B6905" w:rsidRPr="00CA38D7">
        <w:rPr>
          <w:i/>
          <w:iCs/>
        </w:rPr>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w:t>
      </w:r>
      <w:r w:rsidR="00CA38D7">
        <w:t>ą</w:t>
      </w:r>
      <w:r w:rsidR="001B6905">
        <w:t xml:space="preserve"> (</w:t>
      </w:r>
      <w:proofErr w:type="spellStart"/>
      <w:r w:rsidR="001B6905" w:rsidRPr="0073511A">
        <w:rPr>
          <w:i/>
          <w:iCs/>
        </w:rPr>
        <w:t>tangibles</w:t>
      </w:r>
      <w:proofErr w:type="spellEnd"/>
      <w:r w:rsidR="001B6905">
        <w:t>)</w:t>
      </w:r>
      <w:r w:rsidR="00CA38D7">
        <w:t xml:space="preserve"> i</w:t>
      </w:r>
      <w:r w:rsidR="001B6905">
        <w:t xml:space="preserve"> </w:t>
      </w:r>
      <w:r w:rsidR="0073511A">
        <w:t>ogóln</w:t>
      </w:r>
      <w:r w:rsidR="00CA38D7">
        <w:t>ą</w:t>
      </w:r>
      <w:r w:rsidR="0073511A">
        <w:t xml:space="preserve"> ocen</w:t>
      </w:r>
      <w:r w:rsidR="00CA38D7">
        <w:t xml:space="preserve">ę </w:t>
      </w:r>
      <w:r w:rsidR="001B6905">
        <w:t>(</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zauważyć, że usługi edukacyjne na poziomie uniwersyteckim mogą być trudne do oceny w tak ujętych kategoriach</w:t>
      </w:r>
      <w:r w:rsidR="00CA38D7">
        <w:t>,</w:t>
      </w:r>
      <w:r w:rsidR="0073511A">
        <w:t xml:space="preserve"> gdyż ze względu na długi czas trwania usługi wiele z tych czynników może się zmieniać w czasie. W</w:t>
      </w:r>
      <w:r w:rsidR="00661DDA">
        <w:t> </w:t>
      </w:r>
      <w:r w:rsidR="0073511A">
        <w:t xml:space="preserve">związku z tym </w:t>
      </w:r>
      <w:r w:rsidR="00CA38D7">
        <w:t>powyższa</w:t>
      </w:r>
      <w:r w:rsidR="0073511A">
        <w:t xml:space="preserve"> ocena mogłaby być obciążona różnymi błędami poznawczymi</w:t>
      </w:r>
      <w:r w:rsidR="00CA38D7">
        <w:t>,</w:t>
      </w:r>
      <w:r w:rsidR="0073511A">
        <w:t xml:space="preserve"> takimi jak wpływ pierwszego wrażenia lub wpływ skrajnych doświadczeń na późniejszą ocenę usługi. </w:t>
      </w:r>
      <w:r w:rsidR="00CA38D7">
        <w:t>Tymczasem</w:t>
      </w:r>
      <w:r w:rsidR="0073511A">
        <w:t xml:space="preserve"> z</w:t>
      </w:r>
      <w:r w:rsidR="00661DDA">
        <w:t> </w:t>
      </w:r>
      <w:r w:rsidR="0073511A">
        <w:t xml:space="preserve">punktu widzenia zarządzania jakością usług edukacyjnych wydaje się bardzo wartościowe uwzględnianie wszystkich kategorii oceny </w:t>
      </w:r>
      <w:proofErr w:type="spellStart"/>
      <w:r w:rsidR="0073511A">
        <w:t>zwalidowanych</w:t>
      </w:r>
      <w:proofErr w:type="spellEnd"/>
      <w:r w:rsidR="0073511A">
        <w:t xml:space="preserve"> w badaniach </w:t>
      </w:r>
      <w:proofErr w:type="spellStart"/>
      <w:r w:rsidR="0073511A">
        <w:t>Brady’ego</w:t>
      </w:r>
      <w:proofErr w:type="spellEnd"/>
      <w:r w:rsidR="0073511A">
        <w:t xml:space="preserve"> i Cronina.</w:t>
      </w:r>
    </w:p>
    <w:p w14:paraId="674082E6" w14:textId="4510EE31" w:rsidR="009A15F1" w:rsidRPr="005A5020" w:rsidRDefault="00477C8D" w:rsidP="007B3D80">
      <w:pPr>
        <w:pStyle w:val="Rysunek"/>
      </w:pPr>
      <w:r>
        <w:rPr>
          <w:noProof/>
        </w:rPr>
        <w:drawing>
          <wp:inline distT="0" distB="0" distL="0" distR="0" wp14:anchorId="50875633" wp14:editId="59EE6E68">
            <wp:extent cx="3738890" cy="2160000"/>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38890" cy="2160000"/>
                    </a:xfrm>
                    <a:prstGeom prst="rect">
                      <a:avLst/>
                    </a:prstGeom>
                  </pic:spPr>
                </pic:pic>
              </a:graphicData>
            </a:graphic>
          </wp:inline>
        </w:drawing>
      </w:r>
    </w:p>
    <w:p w14:paraId="1B5CF8EE" w14:textId="62A5EBC4" w:rsidR="005A5020" w:rsidRPr="005A5020" w:rsidRDefault="009A15F1" w:rsidP="005A5020">
      <w:pPr>
        <w:pStyle w:val="Rysunek"/>
      </w:pPr>
      <w:bookmarkStart w:id="429" w:name="_Ref134900104"/>
      <w:bookmarkStart w:id="430" w:name="_Ref92656504"/>
      <w:bookmarkStart w:id="431" w:name="_Ref92656512"/>
      <w:bookmarkStart w:id="432" w:name="_Toc169134689"/>
      <w:r w:rsidRPr="005A5020">
        <w:t xml:space="preserve">Rysunek </w:t>
      </w:r>
      <w:fldSimple w:instr=" SEQ Rysunek \* ARABIC ">
        <w:r w:rsidR="00F2350D">
          <w:rPr>
            <w:noProof/>
          </w:rPr>
          <w:t>18</w:t>
        </w:r>
      </w:fldSimple>
      <w:bookmarkEnd w:id="429"/>
      <w:r w:rsidR="0036301D">
        <w:rPr>
          <w:noProof/>
        </w:rPr>
        <w:t>.</w:t>
      </w:r>
      <w:r w:rsidRPr="005A5020">
        <w:t xml:space="preserve"> Model jakości usług i satysfakcji klienta</w:t>
      </w:r>
      <w:bookmarkEnd w:id="430"/>
      <w:bookmarkEnd w:id="431"/>
      <w:bookmarkEnd w:id="432"/>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003102D1" w:rsidR="009A15F1" w:rsidRPr="004B1E8B" w:rsidRDefault="00E8137F" w:rsidP="00E8137F">
      <w:r w:rsidRPr="00EA32EC">
        <w:lastRenderedPageBreak/>
        <w:t xml:space="preserve">Innym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Pr="00EA32EC">
        <w:t xml:space="preserve"> </w:t>
      </w:r>
      <w:r w:rsidRPr="00EA32EC">
        <w:fldChar w:fldCharType="begin" w:fldLock="1"/>
      </w:r>
      <w: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EA32EC">
        <w:fldChar w:fldCharType="separate"/>
      </w:r>
      <w:r w:rsidRPr="00921CC1">
        <w:rPr>
          <w:noProof/>
        </w:rPr>
        <w:t>(1996)</w:t>
      </w:r>
      <w:r w:rsidRPr="00EA32EC">
        <w:fldChar w:fldCharType="end"/>
      </w:r>
      <w:r w:rsidRPr="00EA32EC">
        <w:t xml:space="preserve">. W </w:t>
      </w:r>
      <w:r w:rsidRPr="005A5020">
        <w:t>swoim modelu uwypuklili oni wpływ różnych czynników na satysfakcję klienta oraz w</w:t>
      </w:r>
      <w:r w:rsidR="00CA38D7">
        <w:t>pływ</w:t>
      </w:r>
      <w:r w:rsidRPr="005A5020">
        <w:t xml:space="preserve"> oceny jakości na satysfakcję z usługi</w:t>
      </w:r>
      <w:r>
        <w:t xml:space="preserve"> (por. </w:t>
      </w:r>
      <w:r>
        <w:fldChar w:fldCharType="begin"/>
      </w:r>
      <w:r>
        <w:instrText xml:space="preserve"> REF _Ref134900104 \h </w:instrText>
      </w:r>
      <w:r>
        <w:fldChar w:fldCharType="separate"/>
      </w:r>
      <w:r w:rsidR="00F2350D" w:rsidRPr="005A5020">
        <w:t xml:space="preserve">Rysunek </w:t>
      </w:r>
      <w:r w:rsidR="00F2350D">
        <w:rPr>
          <w:noProof/>
        </w:rPr>
        <w:t>18</w:t>
      </w:r>
      <w:r>
        <w:fldChar w:fldCharType="end"/>
      </w:r>
      <w:r>
        <w:t>)</w:t>
      </w:r>
      <w:r w:rsidRPr="005A5020">
        <w:t xml:space="preserve">. Model ten </w:t>
      </w:r>
      <w:r w:rsidR="009A15F1" w:rsidRPr="004B1E8B">
        <w:t xml:space="preserve">jest rozszerzeniem koncepcji </w:t>
      </w:r>
      <w:proofErr w:type="spellStart"/>
      <w:r w:rsidR="009A15F1" w:rsidRPr="004B1E8B">
        <w:t>Gronroosa</w:t>
      </w:r>
      <w:proofErr w:type="spellEnd"/>
      <w:r w:rsidR="009A15F1" w:rsidRPr="004B1E8B">
        <w:t xml:space="preserve"> dotyczącej konieczności zestawiania oczekiwań klienta z postrzeganym przez niego efektem. Autorzy dostrzegają jednak jeszcze jeden ważny element</w:t>
      </w:r>
      <w:r w:rsidR="00CA38D7">
        <w:t>,</w:t>
      </w:r>
      <w:r w:rsidR="009A15F1" w:rsidRPr="004B1E8B">
        <w:t xml:space="preserve">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74FBEFF2"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w:t>
      </w:r>
      <w:r w:rsidR="00CA38D7">
        <w:t xml:space="preserve"> – </w:t>
      </w:r>
      <w:proofErr w:type="spellStart"/>
      <w:r w:rsidR="005B4023" w:rsidRPr="005B4023">
        <w:rPr>
          <w:i/>
          <w:iCs/>
        </w:rPr>
        <w:t>get</w:t>
      </w:r>
      <w:proofErr w:type="spellEnd"/>
      <w:r w:rsidR="005B4023">
        <w:t>)</w:t>
      </w:r>
      <w:r w:rsidR="008C1069">
        <w:t xml:space="preserve"> istotna jest też ocena poświęceń </w:t>
      </w:r>
      <w:r w:rsidR="005B4023">
        <w:t>(dano</w:t>
      </w:r>
      <w:r w:rsidR="00CA38D7">
        <w:t xml:space="preserve">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xml:space="preserve">. Parametr ten został uwzględniony w modelu jakości usług opracowanym przez Cronina i in. przedstawionym na </w:t>
      </w:r>
      <w:r w:rsidR="00A633F6">
        <w:t>Rysunku</w:t>
      </w:r>
      <w:r w:rsidR="00520FE4">
        <w:t> </w:t>
      </w:r>
      <w:r w:rsidR="00A633F6">
        <w:t>19.</w:t>
      </w:r>
    </w:p>
    <w:p w14:paraId="2135F208" w14:textId="1EE4E490" w:rsidR="00DA3920" w:rsidRDefault="002D5DD4" w:rsidP="00DA3920">
      <w:pPr>
        <w:pStyle w:val="Rysunek"/>
      </w:pPr>
      <w:r>
        <w:rPr>
          <w:noProof/>
        </w:rPr>
        <w:drawing>
          <wp:inline distT="0" distB="0" distL="0" distR="0" wp14:anchorId="00AC1478" wp14:editId="733812F4">
            <wp:extent cx="4761663" cy="2160000"/>
            <wp:effectExtent l="0" t="0" r="0" b="0"/>
            <wp:docPr id="49294811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1663" cy="2160000"/>
                    </a:xfrm>
                    <a:prstGeom prst="rect">
                      <a:avLst/>
                    </a:prstGeom>
                    <a:noFill/>
                    <a:ln>
                      <a:noFill/>
                    </a:ln>
                  </pic:spPr>
                </pic:pic>
              </a:graphicData>
            </a:graphic>
          </wp:inline>
        </w:drawing>
      </w:r>
    </w:p>
    <w:p w14:paraId="55F94172" w14:textId="288F34D3" w:rsidR="005B4023" w:rsidRPr="00DA3920" w:rsidRDefault="00DA3920" w:rsidP="00DA3920">
      <w:pPr>
        <w:pStyle w:val="Tytutabeli"/>
        <w:jc w:val="center"/>
      </w:pPr>
      <w:bookmarkStart w:id="433" w:name="_Ref135904401"/>
      <w:bookmarkStart w:id="434" w:name="_Ref135904397"/>
      <w:bookmarkStart w:id="435" w:name="_Toc169134690"/>
      <w:r w:rsidRPr="00DA3920">
        <w:t xml:space="preserve">Rysunek </w:t>
      </w:r>
      <w:fldSimple w:instr=" SEQ Rysunek \* ARABIC ">
        <w:r w:rsidR="00F2350D">
          <w:rPr>
            <w:noProof/>
          </w:rPr>
          <w:t>19</w:t>
        </w:r>
      </w:fldSimple>
      <w:bookmarkEnd w:id="433"/>
      <w:r w:rsidR="0036301D">
        <w:rPr>
          <w:noProof/>
        </w:rPr>
        <w:t>.</w:t>
      </w:r>
      <w:r w:rsidRPr="00DA3920">
        <w:t xml:space="preserve"> Model jakości usług z wartością dodaną</w:t>
      </w:r>
      <w:bookmarkEnd w:id="434"/>
      <w:bookmarkEnd w:id="435"/>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0010D0CB" w:rsidR="00E56621" w:rsidRDefault="008C1069" w:rsidP="00387345">
      <w:r>
        <w:t>Z</w:t>
      </w:r>
      <w:r w:rsidR="00E47F12">
        <w:t xml:space="preserve"> zagadnieniem </w:t>
      </w:r>
      <w:r>
        <w:t xml:space="preserve">postrzeganej wartości </w:t>
      </w:r>
      <w:r w:rsidR="00E47F12">
        <w:t>wiąże się też koncepcja strefy tolerancji</w:t>
      </w:r>
      <w:r w:rsidR="00CA38D7">
        <w:t>,</w:t>
      </w:r>
      <w:r w:rsidR="00E47F12">
        <w:t xml:space="preserve"> </w:t>
      </w:r>
      <w:r w:rsidR="00E47F12" w:rsidRPr="00E47F12">
        <w:t>zidentyfikowan</w:t>
      </w:r>
      <w:r w:rsidR="00E47F12">
        <w:t>a</w:t>
      </w:r>
      <w:r w:rsidR="00E47F12" w:rsidRPr="00E47F12">
        <w:t xml:space="preserve"> przez </w:t>
      </w:r>
      <w:proofErr w:type="spellStart"/>
      <w:r w:rsidR="00E47F12" w:rsidRPr="00E47F12">
        <w:t>Zeithaml</w:t>
      </w:r>
      <w:r w:rsidR="00392509">
        <w:t>a</w:t>
      </w:r>
      <w:proofErr w:type="spellEnd"/>
      <w:r w:rsidR="00E47F12" w:rsidRPr="00E47F12">
        <w:t xml:space="preserve"> i in</w:t>
      </w:r>
      <w:r w:rsidR="00392509">
        <w:t>nych</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Otóż stwierdzono, że istnieje pewien zakres postrzeganej jakości pomiędzy poziomem minimalnie akceptowalnym a idealnym</w:t>
      </w:r>
      <w:r w:rsidR="00392509">
        <w:t>,</w:t>
      </w:r>
      <w:r w:rsidR="00190B46">
        <w:t xml:space="preserve"> dla którego zamiary wyrażania opinii o</w:t>
      </w:r>
      <w:r w:rsidR="00661DDA">
        <w:t> </w:t>
      </w:r>
      <w:r w:rsidR="00190B46">
        <w:t>produkcie są znacznie słabsze niż w sytuacji</w:t>
      </w:r>
      <w:r w:rsidR="00392509">
        <w:t>,</w:t>
      </w:r>
      <w:r w:rsidR="00190B46">
        <w:t xml:space="preserve"> gdy poziom postrzeganej jakości znajdzie się poza tym zakresem. Tak więc poziom jakości poniżej minimalnie akceptowalnego skutkuje silnym zamiarem dzielenia się swoimi negatywnymi doświadczeniami, a poziom postrzeganej jakości powyżej </w:t>
      </w:r>
      <w:r w:rsidR="00190B46">
        <w:lastRenderedPageBreak/>
        <w:t xml:space="preserve">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w:t>
      </w:r>
      <w:r w:rsidR="00392509">
        <w:t>.</w:t>
      </w:r>
      <w:r>
        <w:t xml:space="preserve">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684198FF" w:rsidR="00DA3920" w:rsidRPr="00233788" w:rsidRDefault="00DA3920" w:rsidP="00387345">
      <w:r>
        <w:t xml:space="preserve">Koncepcja ta bardzo dobrze </w:t>
      </w:r>
      <w:r w:rsidR="00392509">
        <w:t>nadaje się</w:t>
      </w:r>
      <w:r>
        <w:t xml:space="preserve"> do opisu jakości usług edukacyjnych uczelni, gdyż zarówno poświęcenia</w:t>
      </w:r>
      <w:r w:rsidR="00392509">
        <w:t>,</w:t>
      </w:r>
      <w:r>
        <w:t xml:space="preserve"> jak i korzyści związane z tym rodzajem usługi są dalece rozciągnięte w czasie i</w:t>
      </w:r>
      <w:r w:rsidR="00661DDA">
        <w:t> </w:t>
      </w:r>
      <w:r>
        <w:t>bardzo różnorodne. Zatem świadomość zarządzających uczelniami, że postrzegana wartość usług wynika z oceny zarówno wysiłków interesariuszy (głównie dotyczy to studentów)</w:t>
      </w:r>
      <w:r w:rsidR="00392509">
        <w:t>,</w:t>
      </w:r>
      <w:r>
        <w:t xml:space="preserve"> jak i postrzeganych korzyści z uwzględnieniem stref tolerancji</w:t>
      </w:r>
      <w:r w:rsidR="00392509">
        <w:t>,</w:t>
      </w:r>
      <w:r>
        <w:t xml:space="preserve"> może w istotny sposób przyczynić się do podejmowania właściwych decyzji.</w:t>
      </w:r>
    </w:p>
    <w:p w14:paraId="272BD694" w14:textId="43A4E073" w:rsidR="00387345" w:rsidRPr="00233788" w:rsidRDefault="003F7190" w:rsidP="00020C6F">
      <w:r w:rsidRPr="00B004C5">
        <w:t>Podsumowując</w:t>
      </w:r>
      <w:r w:rsidR="00392509">
        <w:t>,</w:t>
      </w:r>
      <w:r w:rsidRPr="00B004C5">
        <w:t xml:space="preserve">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w:t>
      </w:r>
      <w:r w:rsidR="00392509">
        <w:t>e</w:t>
      </w:r>
      <w:r>
        <w:t xml:space="preserve"> przez </w:t>
      </w:r>
      <w:proofErr w:type="spellStart"/>
      <w:r>
        <w:t>Belash</w:t>
      </w:r>
      <w:r w:rsidR="00392509">
        <w:t>a</w:t>
      </w:r>
      <w:proofErr w:type="spellEnd"/>
      <w:r>
        <w:t xml:space="preserve"> i in</w:t>
      </w:r>
      <w:r w:rsidR="00392509">
        <w:t>nych</w:t>
      </w:r>
      <w:r>
        <w:t xml:space="preserve">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w:t>
      </w:r>
      <w:r w:rsidR="00392509">
        <w:t>e</w:t>
      </w:r>
      <w:r w:rsidR="00B004C5">
        <w:t xml:space="preserve"> wiele cech charakterystycznych dla usług edukacyjnych. Można zauważyć, że </w:t>
      </w:r>
      <w:r w:rsidR="00D9377C">
        <w:t xml:space="preserve">w tym </w:t>
      </w:r>
      <w:r w:rsidR="00392509">
        <w:t xml:space="preserve">określeniu jakości </w:t>
      </w:r>
      <w:r w:rsidR="00B004C5">
        <w:t xml:space="preserve">brakuje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w:t>
      </w:r>
      <w:r w:rsidR="00392509">
        <w:t>,</w:t>
      </w:r>
      <w:r w:rsidR="00B004C5">
        <w:t xml:space="preserve">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w:t>
      </w:r>
      <w:r w:rsidR="00392509">
        <w:t>ą,</w:t>
      </w:r>
      <w:r w:rsidR="00D9377C">
        <w:t xml:space="preserve"> odnoszące się do stopnia spełniania wymagań. Natomiast pojęcie wymagań w tym kontekście będzie odnoszone do szerokiego spektrum kryteriów</w:t>
      </w:r>
      <w:r w:rsidR="00BC74E1">
        <w:t xml:space="preserve"> wynikających analogicznie </w:t>
      </w:r>
      <w:r w:rsidR="00392509">
        <w:t>z</w:t>
      </w:r>
      <w:r w:rsidR="00BC74E1">
        <w:t xml:space="preserve"> wyżej wspomnianej definicji jakości edukacji. W związku z tym </w:t>
      </w:r>
      <w:r w:rsidR="00392509">
        <w:t xml:space="preserve">owe </w:t>
      </w:r>
      <w:r w:rsidR="00BC74E1">
        <w:t>wymagania to wszystko</w:t>
      </w:r>
      <w:r w:rsidR="00392509">
        <w:t>,</w:t>
      </w:r>
      <w:r w:rsidR="00BC74E1">
        <w:t xml:space="preserve"> co wynika z potrzeb, celów i oczekiwań różnych uczestników procesu edukacyjnego i innych zainteresowanych stron. A zatem do tego zbioru mogą należeć zarówno wymagania wyrażane wprost (regulacje, standardy, skargi, pochwały, porady)</w:t>
      </w:r>
      <w:r w:rsidR="00392509">
        <w:t>,</w:t>
      </w:r>
      <w:r w:rsidR="00D9377C">
        <w:t xml:space="preserve"> </w:t>
      </w:r>
      <w:r w:rsidR="00BC74E1">
        <w:t>jak i</w:t>
      </w:r>
      <w:r w:rsidR="00661DDA">
        <w:t> </w:t>
      </w:r>
      <w:r w:rsidR="00BC74E1">
        <w:t xml:space="preserve">pośrednio (opinie, sondaże, przejawy osobistego zaangażowania, nagrody), a także te nie artykułowane – najtrudniejsze do zidentyfikowania (zmienne w czasie oczekiwania i poglądy </w:t>
      </w:r>
      <w:r w:rsidR="00392509">
        <w:t>na temat</w:t>
      </w:r>
      <w:r w:rsidR="00BC74E1">
        <w:t xml:space="preserve"> potrzeb). </w:t>
      </w:r>
      <w:r w:rsidR="00DD771C">
        <w:t xml:space="preserve">Wnioski z analiz przedstawionych w niniejszym </w:t>
      </w:r>
      <w:r w:rsidR="0049362A">
        <w:t>pod</w:t>
      </w:r>
      <w:r w:rsidR="00DD771C">
        <w:t xml:space="preserve">rozdziale posłużą za podstawę do omówienia </w:t>
      </w:r>
      <w:r w:rsidR="00475D0D">
        <w:t xml:space="preserve">w kolejnym podrozdziale </w:t>
      </w:r>
      <w:r w:rsidR="00DD771C">
        <w:t xml:space="preserve">metod </w:t>
      </w:r>
      <w:r w:rsidR="00B004C5">
        <w:t>pomiaru jakości</w:t>
      </w:r>
      <w:r w:rsidR="00475D0D">
        <w:t xml:space="preserve"> – </w:t>
      </w:r>
      <w:r w:rsidR="00B004C5">
        <w:t>wart</w:t>
      </w:r>
      <w:r w:rsidR="00DD771C">
        <w:t>ych</w:t>
      </w:r>
      <w:r w:rsidR="00B004C5">
        <w:t xml:space="preserve"> uwagi w kontekście usług edukacyjnych.</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xml:space="preserve">, </w:t>
      </w:r>
      <w:r w:rsidR="00475D0D">
        <w:t>jak i</w:t>
      </w:r>
      <w:r w:rsidR="00721B1E">
        <w:t xml:space="preserve"> mniej znane metody</w:t>
      </w:r>
      <w:r w:rsidR="00DD771C">
        <w:t>,</w:t>
      </w:r>
      <w:r w:rsidR="00721B1E">
        <w:t xml:space="preserve"> opracowane z założenia dla usług edukacyjnych uczelni</w:t>
      </w:r>
      <w:r w:rsidR="00DD771C">
        <w:t>,</w:t>
      </w:r>
      <w:r w:rsidR="00721B1E">
        <w:t xml:space="preserve"> pozwalając</w:t>
      </w:r>
      <w:r w:rsidR="00DD771C">
        <w:t>e</w:t>
      </w:r>
      <w:r w:rsidR="00721B1E">
        <w:t xml:space="preserve"> na uwzględnienie szerokiego kontekstu relacji wewnątrz uniwersytetu</w:t>
      </w:r>
      <w:r w:rsidR="00475D0D">
        <w:t xml:space="preserve"> i</w:t>
      </w:r>
      <w:r w:rsidR="00721B1E">
        <w:t xml:space="preserve"> ze środowiskiem zewnętrznym.</w:t>
      </w:r>
    </w:p>
    <w:p w14:paraId="16461CE9" w14:textId="7D0F62AC" w:rsidR="00AE2BC1" w:rsidRPr="00233788" w:rsidRDefault="00AE2BC1" w:rsidP="00107ECD">
      <w:pPr>
        <w:pStyle w:val="Heading3"/>
      </w:pPr>
      <w:bookmarkStart w:id="436" w:name="_Ref135857644"/>
      <w:bookmarkStart w:id="437" w:name="_Ref137319715"/>
      <w:bookmarkStart w:id="438" w:name="_Toc164801009"/>
      <w:bookmarkStart w:id="439" w:name="_Toc168903273"/>
      <w:bookmarkStart w:id="440" w:name="_Toc169134081"/>
      <w:r w:rsidRPr="00233788">
        <w:lastRenderedPageBreak/>
        <w:t>Wybrane metody pomiaru jakości</w:t>
      </w:r>
      <w:bookmarkEnd w:id="436"/>
      <w:r w:rsidR="003B61B1">
        <w:t xml:space="preserve"> w kontekście usług edukacyjnych uczelni</w:t>
      </w:r>
      <w:bookmarkEnd w:id="437"/>
      <w:bookmarkEnd w:id="438"/>
      <w:bookmarkEnd w:id="439"/>
      <w:bookmarkEnd w:id="440"/>
    </w:p>
    <w:p w14:paraId="13639611" w14:textId="657D40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w:t>
      </w:r>
      <w:r w:rsidR="0049362A">
        <w:t>pod</w:t>
      </w:r>
      <w:r w:rsidR="00894771" w:rsidRPr="009C33D2">
        <w:t>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na zmierzyć</w:t>
      </w:r>
      <w:r w:rsidR="004130A7">
        <w:t>,</w:t>
      </w:r>
      <w:r w:rsidR="009C33D2">
        <w:t xml:space="preserve">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w:t>
      </w:r>
      <w:r w:rsidR="0049362A">
        <w:t>pod</w:t>
      </w:r>
      <w:r w:rsidR="00405C13">
        <w:t xml:space="preserve">rozdziale </w:t>
      </w:r>
      <w:r w:rsidR="00405C13">
        <w:fldChar w:fldCharType="begin"/>
      </w:r>
      <w:r w:rsidR="00405C13">
        <w:instrText xml:space="preserve"> REF _Ref140912412 \r \h </w:instrText>
      </w:r>
      <w:r w:rsidR="00405C13">
        <w:fldChar w:fldCharType="separate"/>
      </w:r>
      <w:r w:rsidR="00F2350D">
        <w:t>1.5</w:t>
      </w:r>
      <w:r w:rsidR="00405C13">
        <w:fldChar w:fldCharType="end"/>
      </w:r>
      <w:r w:rsidR="00405C13">
        <w:t>. Tak</w:t>
      </w:r>
      <w:r w:rsidR="004130A7">
        <w:t xml:space="preserve"> złożon</w:t>
      </w:r>
      <w:r w:rsidR="00405C13">
        <w:t>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w:t>
      </w:r>
      <w:r w:rsidR="00405C13">
        <w:t>stopień złożoności procesu</w:t>
      </w:r>
      <w:r w:rsidRPr="00841616">
        <w:t xml:space="preserve"> jej pomiaru. </w:t>
      </w:r>
      <w:r w:rsidR="009C33D2">
        <w:t>Niewątpliwą zaletą takiego podejścia jest możliwość uzyskania jednej miary, która określi wartość stopnia</w:t>
      </w:r>
      <w:r w:rsidR="004130A7">
        <w:t>,</w:t>
      </w:r>
      <w:r w:rsidR="009C33D2">
        <w:t xml:space="preserve">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w:t>
      </w:r>
      <w:r w:rsidR="00A23C37">
        <w:t>ch</w:t>
      </w:r>
      <w:r w:rsidR="009C33D2">
        <w:t xml:space="preserve"> jakimi są w zazwyczaj usługi, a w szczególności usługi edukacyjne.</w:t>
      </w:r>
    </w:p>
    <w:p w14:paraId="44979664" w14:textId="11129699" w:rsidR="006103FC" w:rsidRDefault="009C33D2" w:rsidP="009C33D2">
      <w:r>
        <w:t xml:space="preserve">Wobec tego do pomiaru jakości usług opracowano szereg dedykowanych metod i </w:t>
      </w:r>
      <w:r w:rsidRPr="00BB3567">
        <w:t xml:space="preserve">narzędzi. </w:t>
      </w:r>
      <w:r w:rsidR="00BB3567" w:rsidRPr="00BB3567">
        <w:t>W</w:t>
      </w:r>
      <w:r w:rsidR="00661DDA">
        <w:t> </w:t>
      </w:r>
      <w:r w:rsidR="00BB3567" w:rsidRPr="00BB3567">
        <w:t xml:space="preserve">literaturze przedmiotu można znaleźć wiele metod pomiaru jakości usług. Znaczna część z nich wynika z modeli jakości usług opisanych w </w:t>
      </w:r>
      <w:r w:rsidR="00EE53A4" w:rsidRPr="009C33D2">
        <w:t xml:space="preserve">podrozdziale </w:t>
      </w:r>
      <w:r w:rsidR="00EE53A4" w:rsidRPr="009C33D2">
        <w:fldChar w:fldCharType="begin"/>
      </w:r>
      <w:r w:rsidR="00EE53A4" w:rsidRPr="009C33D2">
        <w:instrText xml:space="preserve"> REF _Ref135920762 \r \h </w:instrText>
      </w:r>
      <w:r w:rsidR="00EE53A4">
        <w:instrText xml:space="preserve"> \* MERGEFORMAT </w:instrText>
      </w:r>
      <w:r w:rsidR="00EE53A4" w:rsidRPr="009C33D2">
        <w:fldChar w:fldCharType="separate"/>
      </w:r>
      <w:r w:rsidR="00F2350D">
        <w:t>1.3.1</w:t>
      </w:r>
      <w:r w:rsidR="00EE53A4" w:rsidRPr="009C33D2">
        <w:fldChar w:fldCharType="end"/>
      </w:r>
      <w:r w:rsidR="00BB3567" w:rsidRPr="00BB3567">
        <w:t xml:space="preserve">. </w:t>
      </w:r>
      <w:r w:rsidR="00405C13">
        <w:t xml:space="preserve">W niniejszym </w:t>
      </w:r>
      <w:r w:rsidR="0049362A">
        <w:t>pod</w:t>
      </w:r>
      <w:r w:rsidR="00405C13">
        <w:t>rozdziale zostaną omówione zarówno te najbardziej klasyczne i szeroko (uniwersalnie) stosowane w praktyce firm usługowych, jak i takie, które zostały opracowane typowo dla usług edukacyjnych, w tym usług uczelni z</w:t>
      </w:r>
      <w:r w:rsidR="00661DDA">
        <w:t> </w:t>
      </w:r>
      <w:r w:rsidR="00405C13">
        <w:t xml:space="preserve">uwzględnieniem ich cech charakterystycznych i szerokiego kontekstu zależności. </w:t>
      </w:r>
      <w:r w:rsidR="006103FC">
        <w:t xml:space="preserve">Omawiane metody zostały wybrane tak, </w:t>
      </w:r>
      <w:r w:rsidR="00A23C37">
        <w:t>a</w:t>
      </w:r>
      <w:r w:rsidR="006103FC">
        <w:t xml:space="preserve">by zaprezentować przykładu z obu wspomnianych kategorii metod, by jednocześnie ukazać bogactwo koncepcji pomiaru jakości w odniesieniu do usług, ze szczególnym uwzględnieniem usług uniwersyteckich. </w:t>
      </w:r>
    </w:p>
    <w:p w14:paraId="7E917002" w14:textId="3FDDC268"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F2350D">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w:t>
      </w:r>
      <w:r w:rsidR="00A23C37">
        <w:t>,</w:t>
      </w:r>
      <w:r w:rsidRPr="009C33D2">
        <w:t xml:space="preserve">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w:t>
      </w:r>
      <w:r w:rsidRPr="009C33D2">
        <w:lastRenderedPageBreak/>
        <w:t>5</w:t>
      </w:r>
      <w:r w:rsidR="003B0F58">
        <w:t> </w:t>
      </w:r>
      <w:r w:rsidRPr="009C33D2">
        <w:t>i</w:t>
      </w:r>
      <w:r w:rsidR="003B0F58">
        <w:t> </w:t>
      </w:r>
      <w:r w:rsidRPr="009C33D2">
        <w:t xml:space="preserve">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w:t>
      </w:r>
      <w:r w:rsidR="00A23C37">
        <w:t>,</w:t>
      </w:r>
      <w:r w:rsidRPr="009C33D2">
        <w:t xml:space="preserve"> na </w:t>
      </w:r>
      <w:r w:rsidR="00A23C37">
        <w:t>podstawie</w:t>
      </w:r>
      <w:r w:rsidRPr="009C33D2">
        <w:t xml:space="preserve"> których tworzy się kwestionariusze </w:t>
      </w:r>
      <w:r w:rsidR="00A633F6" w:rsidRPr="009C33D2">
        <w:t>do badania jakości usługi wg metody SERVQUAL</w:t>
      </w:r>
      <w:r w:rsidR="00A23C37">
        <w:t>,</w:t>
      </w:r>
      <w:r w:rsidR="00A633F6" w:rsidRPr="009C33D2">
        <w:t xml:space="preserve"> </w:t>
      </w:r>
      <w:r w:rsidRPr="009C33D2">
        <w:t xml:space="preserve">przedstawiono w </w:t>
      </w:r>
      <w:r w:rsidR="00A633F6" w:rsidRPr="009C33D2">
        <w:t>Tabeli</w:t>
      </w:r>
      <w:r w:rsidR="00661DDA">
        <w:t> </w:t>
      </w:r>
      <w:r w:rsidR="00A633F6">
        <w:t>16.</w:t>
      </w:r>
    </w:p>
    <w:p w14:paraId="2C82E7E0" w14:textId="48DEB548" w:rsidR="00666099" w:rsidRPr="009C33D2" w:rsidRDefault="00666099" w:rsidP="00666099">
      <w:pPr>
        <w:pStyle w:val="Tytutabeli"/>
      </w:pPr>
      <w:bookmarkStart w:id="441" w:name="_Ref437191499"/>
      <w:bookmarkStart w:id="442" w:name="_Ref134898790"/>
      <w:bookmarkStart w:id="443" w:name="_Ref134898827"/>
      <w:bookmarkStart w:id="444" w:name="_Toc169134739"/>
      <w:r w:rsidRPr="009C33D2">
        <w:t xml:space="preserve">Tabela </w:t>
      </w:r>
      <w:fldSimple w:instr=" SEQ Tabela \* ARABIC ">
        <w:r w:rsidR="00F2350D">
          <w:rPr>
            <w:noProof/>
          </w:rPr>
          <w:t>16</w:t>
        </w:r>
      </w:fldSimple>
      <w:bookmarkEnd w:id="441"/>
      <w:r w:rsidR="00993B1A">
        <w:rPr>
          <w:noProof/>
        </w:rPr>
        <w:t>.</w:t>
      </w:r>
      <w:r w:rsidRPr="009C33D2">
        <w:t xml:space="preserve"> Twierdzenia do budowy kwestionariusza badania jakości usług SERVQUAL</w:t>
      </w:r>
      <w:bookmarkEnd w:id="442"/>
      <w:bookmarkEnd w:id="443"/>
      <w:bookmarkEnd w:id="444"/>
    </w:p>
    <w:tbl>
      <w:tblPr>
        <w:tblStyle w:val="TableGrid"/>
        <w:tblW w:w="9071" w:type="dxa"/>
        <w:tblLook w:val="04A0" w:firstRow="1" w:lastRow="0" w:firstColumn="1" w:lastColumn="0" w:noHBand="0" w:noVBand="1"/>
      </w:tblPr>
      <w:tblGrid>
        <w:gridCol w:w="3402"/>
        <w:gridCol w:w="5669"/>
      </w:tblGrid>
      <w:tr w:rsidR="00661DDA" w:rsidRPr="009C33D2" w14:paraId="6848E70D" w14:textId="77777777" w:rsidTr="00661DDA">
        <w:trPr>
          <w:cantSplit/>
          <w:tblHeader/>
        </w:trPr>
        <w:tc>
          <w:tcPr>
            <w:tcW w:w="3402"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5669"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661DDA" w:rsidRPr="009C33D2" w14:paraId="13745EC4" w14:textId="77777777" w:rsidTr="00661DDA">
        <w:trPr>
          <w:cantSplit/>
        </w:trPr>
        <w:tc>
          <w:tcPr>
            <w:tcW w:w="3402" w:type="dxa"/>
            <w:vAlign w:val="center"/>
          </w:tcPr>
          <w:p w14:paraId="4FD4C8B8" w14:textId="12AF9173"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5669" w:type="dxa"/>
            <w:vAlign w:val="center"/>
          </w:tcPr>
          <w:p w14:paraId="3125235F" w14:textId="79CA4896"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nowoczesne </w:t>
            </w:r>
            <w:r w:rsidR="00666099" w:rsidRPr="009C33D2">
              <w:rPr>
                <w:sz w:val="18"/>
                <w:szCs w:val="20"/>
                <w:lang w:val="pl-PL"/>
              </w:rPr>
              <w:t>wyposażenie</w:t>
            </w:r>
          </w:p>
          <w:p w14:paraId="78CAB5E5" w14:textId="6839CF75"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atrakcyjne </w:t>
            </w:r>
            <w:r w:rsidR="00666099" w:rsidRPr="009C33D2">
              <w:rPr>
                <w:sz w:val="18"/>
                <w:szCs w:val="20"/>
                <w:lang w:val="pl-PL"/>
              </w:rPr>
              <w:t>otoczenie fizyczne</w:t>
            </w:r>
          </w:p>
          <w:p w14:paraId="13B10FD9" w14:textId="60AB1B0E"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schludny</w:t>
            </w:r>
            <w:r w:rsidR="00666099" w:rsidRPr="009C33D2">
              <w:rPr>
                <w:sz w:val="18"/>
                <w:szCs w:val="20"/>
                <w:lang w:val="pl-PL"/>
              </w:rPr>
              <w:t>, profesjonalny personel</w:t>
            </w:r>
          </w:p>
          <w:p w14:paraId="0AB9C2D7" w14:textId="6AD8E2C2"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atrakcyjne </w:t>
            </w:r>
            <w:r w:rsidR="00666099" w:rsidRPr="009C33D2">
              <w:rPr>
                <w:sz w:val="18"/>
                <w:szCs w:val="20"/>
                <w:lang w:val="pl-PL"/>
              </w:rPr>
              <w:t>wizualnie materiały związane z usługą</w:t>
            </w:r>
          </w:p>
        </w:tc>
      </w:tr>
      <w:tr w:rsidR="00661DDA" w:rsidRPr="009C33D2" w14:paraId="6407943C" w14:textId="77777777" w:rsidTr="00661DDA">
        <w:trPr>
          <w:cantSplit/>
        </w:trPr>
        <w:tc>
          <w:tcPr>
            <w:tcW w:w="3402"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5669" w:type="dxa"/>
            <w:vAlign w:val="center"/>
          </w:tcPr>
          <w:p w14:paraId="0B5AABD1" w14:textId="7E75F66F"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dostarczanie </w:t>
            </w:r>
            <w:r w:rsidR="00666099" w:rsidRPr="009C33D2">
              <w:rPr>
                <w:sz w:val="18"/>
                <w:szCs w:val="20"/>
                <w:lang w:val="pl-PL"/>
              </w:rPr>
              <w:t>usługi zgodnie z obietnicą</w:t>
            </w:r>
          </w:p>
          <w:p w14:paraId="307E1D36" w14:textId="34763D85"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gotowość </w:t>
            </w:r>
            <w:r w:rsidR="00666099" w:rsidRPr="009C33D2">
              <w:rPr>
                <w:sz w:val="18"/>
                <w:szCs w:val="20"/>
                <w:lang w:val="pl-PL"/>
              </w:rPr>
              <w:t>i umiejętność rozwiązania problemu klienta</w:t>
            </w:r>
          </w:p>
          <w:p w14:paraId="71336181" w14:textId="1523D5CA"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dostarczenie </w:t>
            </w:r>
            <w:r w:rsidR="00666099" w:rsidRPr="009C33D2">
              <w:rPr>
                <w:sz w:val="18"/>
                <w:szCs w:val="20"/>
                <w:lang w:val="pl-PL"/>
              </w:rPr>
              <w:t>usługi właściwej (poprawnej) za pierwszym razem</w:t>
            </w:r>
          </w:p>
          <w:p w14:paraId="5B30773D" w14:textId="1A0F1339"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dostarczenie </w:t>
            </w:r>
            <w:r w:rsidR="00666099" w:rsidRPr="009C33D2">
              <w:rPr>
                <w:sz w:val="18"/>
                <w:szCs w:val="20"/>
                <w:lang w:val="pl-PL"/>
              </w:rPr>
              <w:t>usługi w obiecanym czasie</w:t>
            </w:r>
          </w:p>
          <w:p w14:paraId="6D5B5638" w14:textId="00161AEC"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utrzymywanie </w:t>
            </w:r>
            <w:r w:rsidR="00666099" w:rsidRPr="009C33D2">
              <w:rPr>
                <w:sz w:val="18"/>
                <w:szCs w:val="20"/>
                <w:lang w:val="pl-PL"/>
              </w:rPr>
              <w:t>bezbłędnej dokumentacji</w:t>
            </w:r>
          </w:p>
        </w:tc>
      </w:tr>
      <w:tr w:rsidR="00661DDA" w:rsidRPr="009C33D2" w14:paraId="52E44A6A" w14:textId="77777777" w:rsidTr="00661DDA">
        <w:trPr>
          <w:cantSplit/>
        </w:trPr>
        <w:tc>
          <w:tcPr>
            <w:tcW w:w="3402"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5669" w:type="dxa"/>
            <w:vAlign w:val="center"/>
          </w:tcPr>
          <w:p w14:paraId="3EBF87AE" w14:textId="15E05F17"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dokładne </w:t>
            </w:r>
            <w:r w:rsidR="00666099" w:rsidRPr="009C33D2">
              <w:rPr>
                <w:sz w:val="18"/>
                <w:szCs w:val="20"/>
                <w:lang w:val="pl-PL"/>
              </w:rPr>
              <w:t>informowanie o terminie wykonania usługi</w:t>
            </w:r>
          </w:p>
          <w:p w14:paraId="54C4F19B" w14:textId="64A00339"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szybka </w:t>
            </w:r>
            <w:r w:rsidR="00666099" w:rsidRPr="009C33D2">
              <w:rPr>
                <w:sz w:val="18"/>
                <w:szCs w:val="20"/>
                <w:lang w:val="pl-PL"/>
              </w:rPr>
              <w:t>i sprawna obsługa</w:t>
            </w:r>
          </w:p>
          <w:p w14:paraId="2275A785" w14:textId="54949A7F"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gotowość </w:t>
            </w:r>
            <w:r w:rsidR="00666099" w:rsidRPr="009C33D2">
              <w:rPr>
                <w:sz w:val="18"/>
                <w:szCs w:val="20"/>
                <w:lang w:val="pl-PL"/>
              </w:rPr>
              <w:t>i chęć do służenia klientowi pomocą</w:t>
            </w:r>
          </w:p>
          <w:p w14:paraId="16A8557D" w14:textId="190B3408"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gotowość </w:t>
            </w:r>
            <w:r w:rsidR="00666099" w:rsidRPr="009C33D2">
              <w:rPr>
                <w:sz w:val="18"/>
                <w:szCs w:val="20"/>
                <w:lang w:val="pl-PL"/>
              </w:rPr>
              <w:t>do odpowiedzi na pytania i prośby klienta</w:t>
            </w:r>
          </w:p>
        </w:tc>
      </w:tr>
      <w:tr w:rsidR="00661DDA" w:rsidRPr="009C33D2" w14:paraId="110B7A37" w14:textId="77777777" w:rsidTr="00661DDA">
        <w:trPr>
          <w:cantSplit/>
        </w:trPr>
        <w:tc>
          <w:tcPr>
            <w:tcW w:w="3402"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5669" w:type="dxa"/>
            <w:vAlign w:val="center"/>
          </w:tcPr>
          <w:p w14:paraId="115AAB17" w14:textId="45AA1DE6"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pracownicy </w:t>
            </w:r>
            <w:r w:rsidR="00666099" w:rsidRPr="009C33D2">
              <w:rPr>
                <w:sz w:val="18"/>
                <w:szCs w:val="20"/>
                <w:lang w:val="pl-PL"/>
              </w:rPr>
              <w:t>wzbudzają</w:t>
            </w:r>
            <w:r>
              <w:rPr>
                <w:sz w:val="18"/>
                <w:szCs w:val="20"/>
                <w:lang w:val="pl-PL"/>
              </w:rPr>
              <w:t>cy</w:t>
            </w:r>
            <w:r w:rsidR="00666099" w:rsidRPr="009C33D2">
              <w:rPr>
                <w:sz w:val="18"/>
                <w:szCs w:val="20"/>
                <w:lang w:val="pl-PL"/>
              </w:rPr>
              <w:t xml:space="preserve"> zaufanie</w:t>
            </w:r>
          </w:p>
          <w:p w14:paraId="5E62443B" w14:textId="5ECED60F"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poczucie </w:t>
            </w:r>
            <w:r w:rsidR="00666099" w:rsidRPr="009C33D2">
              <w:rPr>
                <w:sz w:val="18"/>
                <w:szCs w:val="20"/>
                <w:lang w:val="pl-PL"/>
              </w:rPr>
              <w:t>bezpieczeństwa przeprowadzanej transakcji</w:t>
            </w:r>
          </w:p>
          <w:p w14:paraId="7AE07215" w14:textId="3D014DDA"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zawsze </w:t>
            </w:r>
            <w:r w:rsidR="00666099" w:rsidRPr="009C33D2">
              <w:rPr>
                <w:sz w:val="18"/>
                <w:szCs w:val="20"/>
                <w:lang w:val="pl-PL"/>
              </w:rPr>
              <w:t>uprzejmi pracownicy</w:t>
            </w:r>
          </w:p>
          <w:p w14:paraId="0F8589FD" w14:textId="2A49C976"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pracownicy </w:t>
            </w:r>
            <w:r w:rsidR="00666099" w:rsidRPr="009C33D2">
              <w:rPr>
                <w:sz w:val="18"/>
                <w:szCs w:val="20"/>
                <w:lang w:val="pl-PL"/>
              </w:rPr>
              <w:t>z odpowiednimi kompetencjami</w:t>
            </w:r>
            <w:r>
              <w:rPr>
                <w:sz w:val="18"/>
                <w:szCs w:val="20"/>
                <w:lang w:val="pl-PL"/>
              </w:rPr>
              <w:t>,</w:t>
            </w:r>
            <w:r w:rsidR="00666099" w:rsidRPr="009C33D2">
              <w:rPr>
                <w:sz w:val="18"/>
                <w:szCs w:val="20"/>
                <w:lang w:val="pl-PL"/>
              </w:rPr>
              <w:t xml:space="preserve"> by odpowiadać na pytania klientów</w:t>
            </w:r>
          </w:p>
        </w:tc>
      </w:tr>
      <w:tr w:rsidR="00661DDA" w:rsidRPr="009C33D2" w14:paraId="0670C115" w14:textId="77777777" w:rsidTr="00661DDA">
        <w:trPr>
          <w:cantSplit/>
        </w:trPr>
        <w:tc>
          <w:tcPr>
            <w:tcW w:w="3402" w:type="dxa"/>
            <w:vAlign w:val="center"/>
          </w:tcPr>
          <w:p w14:paraId="005C5884" w14:textId="77777777" w:rsidR="00666099" w:rsidRPr="009C33D2" w:rsidRDefault="00666099" w:rsidP="00A633F6">
            <w:pPr>
              <w:keepNext/>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5669" w:type="dxa"/>
            <w:vAlign w:val="center"/>
          </w:tcPr>
          <w:p w14:paraId="71BC6CD5" w14:textId="7AA2FCA1" w:rsidR="00666099" w:rsidRPr="009C33D2" w:rsidRDefault="00A23C37" w:rsidP="00A633F6">
            <w:pPr>
              <w:pStyle w:val="ListParagraph"/>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indywidualne </w:t>
            </w:r>
            <w:r w:rsidR="00666099" w:rsidRPr="009C33D2">
              <w:rPr>
                <w:sz w:val="18"/>
                <w:szCs w:val="20"/>
                <w:lang w:val="pl-PL"/>
              </w:rPr>
              <w:t>podejście do klienta</w:t>
            </w:r>
          </w:p>
          <w:p w14:paraId="64A82003" w14:textId="3389246F" w:rsidR="00666099" w:rsidRPr="009C33D2" w:rsidRDefault="00A23C37" w:rsidP="00A633F6">
            <w:pPr>
              <w:pStyle w:val="ListParagraph"/>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pracownicy </w:t>
            </w:r>
            <w:r w:rsidR="00666099" w:rsidRPr="009C33D2">
              <w:rPr>
                <w:sz w:val="18"/>
                <w:szCs w:val="20"/>
                <w:lang w:val="pl-PL"/>
              </w:rPr>
              <w:t>okazujący troskę klientom</w:t>
            </w:r>
          </w:p>
          <w:p w14:paraId="20E10C40" w14:textId="26355850" w:rsidR="00666099" w:rsidRPr="009C33D2" w:rsidRDefault="00A23C37" w:rsidP="00A633F6">
            <w:pPr>
              <w:pStyle w:val="ListParagraph"/>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pracownicy </w:t>
            </w:r>
            <w:r w:rsidR="00666099" w:rsidRPr="009C33D2">
              <w:rPr>
                <w:sz w:val="18"/>
                <w:szCs w:val="20"/>
                <w:lang w:val="pl-PL"/>
              </w:rPr>
              <w:t>dbający o interesy klienta, działający na korzyść klienta</w:t>
            </w:r>
          </w:p>
          <w:p w14:paraId="749FC212" w14:textId="47DBADD1" w:rsidR="00666099" w:rsidRPr="009C33D2" w:rsidRDefault="00A23C37" w:rsidP="00A633F6">
            <w:pPr>
              <w:pStyle w:val="ListParagraph"/>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rozumienie </w:t>
            </w:r>
            <w:r w:rsidR="00666099" w:rsidRPr="009C33D2">
              <w:rPr>
                <w:sz w:val="18"/>
                <w:szCs w:val="20"/>
                <w:lang w:val="pl-PL"/>
              </w:rPr>
              <w:t>potrzeb klienta przez pracowników</w:t>
            </w:r>
          </w:p>
          <w:p w14:paraId="2FE5300A" w14:textId="3557F1CF" w:rsidR="00666099" w:rsidRPr="009C33D2" w:rsidRDefault="00A23C37" w:rsidP="00A633F6">
            <w:pPr>
              <w:pStyle w:val="ListParagraph"/>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dogodne </w:t>
            </w:r>
            <w:r w:rsidR="00666099" w:rsidRPr="009C33D2">
              <w:rPr>
                <w:sz w:val="18"/>
                <w:szCs w:val="20"/>
                <w:lang w:val="pl-PL"/>
              </w:rPr>
              <w:t>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6C3E1613" w:rsidR="00666099" w:rsidRPr="009C33D2" w:rsidRDefault="00666099" w:rsidP="00666099">
      <w:r w:rsidRPr="009C33D2">
        <w:t>Są to dwa kwestionariusze: jeden do badania jakości oczekiwanej od usługi, drugi do badania jakości otrzymanej w procesie świadczenia usługi. Jest to zgodne z założeniem autorów</w:t>
      </w:r>
      <w:r w:rsidR="00A23C37">
        <w:t>,</w:t>
      </w:r>
      <w:r w:rsidRPr="009C33D2">
        <w:t xml:space="preserve"> w</w:t>
      </w:r>
      <w:r w:rsidR="00A23C37">
        <w:t>edłu</w:t>
      </w:r>
      <w:r w:rsidRPr="009C33D2">
        <w:t>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W związku z tym</w:t>
      </w:r>
      <w:r w:rsidR="00A23C37">
        <w:t>,</w:t>
      </w:r>
      <w:r w:rsidRPr="009C33D2">
        <w:t xml:space="preserve"> jeśli obserwujemy równość ES</w:t>
      </w:r>
      <w:r w:rsidR="00A23C37">
        <w:t> </w:t>
      </w:r>
      <w:r w:rsidRPr="009C33D2">
        <w:t>=</w:t>
      </w:r>
      <w:r w:rsidR="00A23C37">
        <w:t> </w:t>
      </w:r>
      <w:r w:rsidRPr="009C33D2">
        <w:t>PS</w:t>
      </w:r>
      <w:r w:rsidR="00A23C37">
        <w:t>,</w:t>
      </w:r>
      <w:r w:rsidRPr="009C33D2">
        <w:t xml:space="preserve"> to możemy wnioskować o poziomie jakości satysfakcjonującym klienta. Natomiast gdy jakość postrzegana jest niższa od oczekiwanej </w:t>
      </w:r>
      <w:r w:rsidR="00A23C37">
        <w:t>(</w:t>
      </w:r>
      <w:r w:rsidRPr="009C33D2">
        <w:t>ES&gt;PS</w:t>
      </w:r>
      <w:r w:rsidR="00A23C37">
        <w:t>)</w:t>
      </w:r>
      <w:r w:rsidR="001F455D">
        <w:t>,</w:t>
      </w:r>
      <w:r w:rsidRPr="009C33D2">
        <w:t xml:space="preserve"> to można twierdzić o niesatysfakcjonującym klienta poziomie jakości. Gdy jednak jakość postrzegana przewyższa oczekiwania klienta </w:t>
      </w:r>
      <w:r w:rsidR="00A23C37">
        <w:t>(</w:t>
      </w:r>
      <w:r w:rsidRPr="009C33D2">
        <w:t>ES&lt;PS</w:t>
      </w:r>
      <w:r w:rsidR="00A23C37">
        <w:t>)</w:t>
      </w:r>
      <w:r w:rsidR="001F455D">
        <w:t>,</w:t>
      </w:r>
      <w:r w:rsidRPr="009C33D2">
        <w:t xml:space="preserve">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należy mierzyć jako różnicę pomiędzy PS i</w:t>
      </w:r>
      <w:r w:rsidR="00661DDA">
        <w:t> </w:t>
      </w:r>
      <w:r w:rsidR="00EC6634">
        <w:t xml:space="preserve">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w:t>
      </w:r>
      <w:r w:rsidR="00EC6634">
        <w:lastRenderedPageBreak/>
        <w:t xml:space="preserve">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49CA1ED6" w:rsidR="00083362" w:rsidRDefault="00F85886" w:rsidP="00254FDE">
      <w:r>
        <w:t>Na podstawie inspiracji metodą SERVQUAL, która ma zastosowanie ogólne do pomiaru jakości usług</w:t>
      </w:r>
      <w:r w:rsidR="001F455D">
        <w:t>,</w:t>
      </w:r>
      <w:r>
        <w:t xml:space="preserve"> opracowan</w:t>
      </w:r>
      <w:r w:rsidR="001F455D">
        <w:t>o</w:t>
      </w:r>
      <w:r>
        <w:t xml:space="preserve"> również metody </w:t>
      </w:r>
      <w:r w:rsidR="001F455D">
        <w:t>dostosowane</w:t>
      </w:r>
      <w:r>
        <w:t xml:space="preserve"> do specyfiki usług edukacyjnych</w:t>
      </w:r>
      <w:r w:rsidR="001F455D">
        <w:t>,</w:t>
      </w:r>
      <w:r>
        <w:t xml:space="preserve">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rsidR="001F455D">
        <w:t>,</w:t>
      </w:r>
      <w:r>
        <w:t xml:space="preserve"> oraz </w:t>
      </w:r>
      <w:r w:rsidR="001F455D">
        <w:t>metody</w:t>
      </w:r>
      <w:r w:rsidR="001D110F">
        <w:t xml:space="preserve"> stworzone na potrzeby usług uczelni</w:t>
      </w:r>
      <w:r w:rsidR="001F455D">
        <w:t>,</w:t>
      </w:r>
      <w:r w:rsidR="001D110F">
        <w:t xml:space="preserve">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w:t>
      </w:r>
      <w:r w:rsidR="001F455D">
        <w:t>,</w:t>
      </w:r>
      <w:r w:rsidR="001D110F">
        <w:t xml:space="preserve"> podobnie jak SERVQUAL</w:t>
      </w:r>
      <w:r w:rsidR="001F455D">
        <w:t>,</w:t>
      </w:r>
      <w:r w:rsidR="001D110F">
        <w:t xml:space="preserve">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w:t>
      </w:r>
      <w:r w:rsidR="00B95DFB">
        <w:t>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reputacja, wygląd fizyczny, personel kontaktowy – administracja, program nauczania, reagowanie, dostęp do infrastruktury. W</w:t>
      </w:r>
      <w:r w:rsidR="001F455D">
        <w:t>edług</w:t>
      </w:r>
      <w:r w:rsidR="00340135">
        <w:t xml:space="preserve"> badań</w:t>
      </w:r>
      <w:r w:rsidR="001F455D">
        <w:t>,</w:t>
      </w:r>
      <w:r w:rsidR="00340135">
        <w:t xml:space="preserve"> </w:t>
      </w:r>
      <w:r w:rsidR="001F455D">
        <w:t>s</w:t>
      </w:r>
      <w:r w:rsidR="00340135">
        <w:t xml:space="preserve">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w:t>
      </w:r>
      <w:r w:rsidR="001F455D">
        <w:t>wobec faktu, że efekt tej usługi zazwyczaj wynika z interakcji między wykładowcami a studentami, nie jest zaskakujące</w:t>
      </w:r>
      <w:r w:rsidR="00945F04">
        <w:t>. Natomiast dominująca kategoria reputacji podkreśla specyfikę środowiska usług uniwersyteckich, w którym prestiż i walory tradycji odgrywają znaczącą rolę w kulturze organizacyjnej, a także</w:t>
      </w:r>
      <w:r w:rsidR="001F455D">
        <w:t>,</w:t>
      </w:r>
      <w:r w:rsidR="00945F04">
        <w:t xml:space="preserve"> jak widać</w:t>
      </w:r>
      <w:r w:rsidR="001F455D">
        <w:t>,</w:t>
      </w:r>
      <w:r w:rsidR="00945F04">
        <w:t xml:space="preserve"> wpływają nie tylko na decyzję o</w:t>
      </w:r>
      <w:r w:rsidR="00661DDA">
        <w:t> </w:t>
      </w:r>
      <w:r w:rsidR="00945F04">
        <w:t>wyborze uczelni i kierunku studiów, ale też znacząco przyczyniają się do zadowolenia z procesu edukacyjnego. Również inni autorzy w swoich badaniach weryfikowali podobne zestawy kategorii jakości</w:t>
      </w:r>
      <w:r w:rsidR="001F455D">
        <w:t>,</w:t>
      </w:r>
      <w:r w:rsidR="00945F04">
        <w:t xml:space="preserve"> odnosząc się do nazwy HESQUAL. I choć opisywane koncepcje struktury czynników </w:t>
      </w:r>
      <w:r w:rsidR="00282FC1">
        <w:t>wpływających na jakość różniły się od pierwotnej koncepcji</w:t>
      </w:r>
      <w:r w:rsidR="005758D4">
        <w:t>,</w:t>
      </w:r>
      <w:r w:rsidR="00282FC1">
        <w:t xml:space="preserve">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w:t>
      </w:r>
      <w:r w:rsidR="005758D4">
        <w:t>,</w:t>
      </w:r>
      <w:r w:rsidR="001A0F40">
        <w:t xml:space="preserve">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4D4AB394" w:rsidR="00254FDE" w:rsidRDefault="009C33D2" w:rsidP="00254FDE">
      <w:r>
        <w:t xml:space="preserve">Kolejnym wartym uwagi narzędziem </w:t>
      </w:r>
      <w:r w:rsidR="00B4533C">
        <w:t>do pomiaru jakości usług jest u</w:t>
      </w:r>
      <w:r w:rsidR="00254FDE" w:rsidRPr="00BD17A9">
        <w:t>niwersalny wzorzec jakości usług</w:t>
      </w:r>
      <w:r w:rsidR="001E2126">
        <w:t xml:space="preserve"> </w:t>
      </w:r>
      <w:r w:rsidR="001E2126" w:rsidRPr="00BD17A9">
        <w:t>(</w:t>
      </w:r>
      <w:r w:rsidR="001E2126">
        <w:t xml:space="preserve">por. </w:t>
      </w:r>
      <w:r w:rsidR="001E2126">
        <w:fldChar w:fldCharType="begin"/>
      </w:r>
      <w:r w:rsidR="001E2126">
        <w:instrText xml:space="preserve"> REF _Ref437117390 \h </w:instrText>
      </w:r>
      <w:r w:rsidR="001E2126">
        <w:fldChar w:fldCharType="separate"/>
      </w:r>
      <w:r w:rsidR="00F2350D" w:rsidRPr="00BD17A9">
        <w:t xml:space="preserve">Tabela </w:t>
      </w:r>
      <w:r w:rsidR="00F2350D">
        <w:rPr>
          <w:noProof/>
        </w:rPr>
        <w:t>17</w:t>
      </w:r>
      <w:r w:rsidR="001E2126">
        <w:fldChar w:fldCharType="end"/>
      </w:r>
      <w:r w:rsidR="001E2126" w:rsidRPr="00BD17A9">
        <w:t>)</w:t>
      </w:r>
      <w:r w:rsidR="00B4533C">
        <w:t>.</w:t>
      </w:r>
      <w:r w:rsidR="00254FDE" w:rsidRPr="00BD17A9">
        <w:t xml:space="preserve"> </w:t>
      </w:r>
      <w:r w:rsidR="005758D4">
        <w:t xml:space="preserve">Stanowi on narzędzie badawcze opracowane </w:t>
      </w:r>
      <w:r w:rsidR="00254FDE" w:rsidRPr="00BD17A9">
        <w:t>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w:t>
      </w:r>
      <w:r w:rsidR="005758D4">
        <w:t xml:space="preserve"> – </w:t>
      </w:r>
      <w:r w:rsidR="00254FDE" w:rsidRPr="00BD17A9">
        <w:t>oceną dokonywaną z punktu widzenia świadczącego usługę.</w:t>
      </w:r>
    </w:p>
    <w:p w14:paraId="322AFF08" w14:textId="77777777" w:rsidR="00661DDA" w:rsidRPr="00BD17A9" w:rsidRDefault="00661DDA" w:rsidP="00661DDA">
      <w:r w:rsidRPr="00BD17A9">
        <w:t>Uniwersalny wzorzec jakości usług został opracowany w dwóch wersjach:</w:t>
      </w:r>
    </w:p>
    <w:p w14:paraId="3686A6AE" w14:textId="09AAC345" w:rsidR="00661DDA" w:rsidRPr="00BD17A9" w:rsidRDefault="00661DDA" w:rsidP="00661DDA">
      <w:pPr>
        <w:pStyle w:val="ListParagraph"/>
        <w:numPr>
          <w:ilvl w:val="0"/>
          <w:numId w:val="10"/>
        </w:numPr>
        <w:ind w:left="641" w:hanging="357"/>
      </w:pPr>
      <w:r w:rsidRPr="00BD17A9">
        <w:t>UWJUB – wzorzec jakości usług z punktu widzenia klienta (B –</w:t>
      </w:r>
      <w:r>
        <w:t xml:space="preserve"> </w:t>
      </w:r>
      <w:r w:rsidR="005758D4" w:rsidRPr="00BD17A9">
        <w:t>biorc</w:t>
      </w:r>
      <w:r w:rsidR="005758D4">
        <w:t>a</w:t>
      </w:r>
      <w:r w:rsidR="005758D4" w:rsidRPr="00BD17A9">
        <w:t xml:space="preserve"> usługi</w:t>
      </w:r>
      <w:r w:rsidRPr="00BD17A9">
        <w:t xml:space="preserve">), </w:t>
      </w:r>
      <w:r w:rsidR="005758D4">
        <w:t>w którym zamieszczono</w:t>
      </w:r>
      <w:r w:rsidR="005758D4" w:rsidRPr="004D5CBE">
        <w:t xml:space="preserve"> </w:t>
      </w:r>
      <w:r w:rsidR="005758D4" w:rsidRPr="00BD17A9">
        <w:t xml:space="preserve">kryteria jakości zauważalne </w:t>
      </w:r>
      <w:r w:rsidR="005758D4">
        <w:t xml:space="preserve">i oceniane </w:t>
      </w:r>
      <w:r w:rsidR="005758D4" w:rsidRPr="00BD17A9">
        <w:t>przez biorcę usługi</w:t>
      </w:r>
    </w:p>
    <w:p w14:paraId="66B533B4" w14:textId="6C345F68" w:rsidR="00661DDA" w:rsidRPr="00BD17A9" w:rsidRDefault="00661DDA" w:rsidP="00661DDA">
      <w:pPr>
        <w:pStyle w:val="ListParagraph"/>
        <w:numPr>
          <w:ilvl w:val="0"/>
          <w:numId w:val="10"/>
        </w:numPr>
        <w:ind w:left="641" w:hanging="357"/>
      </w:pPr>
      <w:r w:rsidRPr="00BD17A9">
        <w:lastRenderedPageBreak/>
        <w:t xml:space="preserve">UWJUD – wzorzec jakości usługi z punktu widzenia świadczącego usługę (D – dawca usługi) to </w:t>
      </w:r>
      <w:r w:rsidR="005758D4" w:rsidRPr="00BD17A9">
        <w:t xml:space="preserve">zestaw ocenianych przez specjalistów </w:t>
      </w:r>
      <w:r w:rsidR="005758D4" w:rsidRPr="005758D4">
        <w:rPr>
          <w:u w:val="single"/>
        </w:rPr>
        <w:t>kryteriów wynikających z wymagań jakościowych</w:t>
      </w:r>
      <w:r w:rsidR="005758D4">
        <w:t xml:space="preserve"> wobec</w:t>
      </w:r>
      <w:r w:rsidR="005758D4" w:rsidRPr="00BD17A9">
        <w:t xml:space="preserve"> realizowanej usługi </w:t>
      </w:r>
      <w:r w:rsidRPr="00BD17A9">
        <w:fldChar w:fldCharType="begin" w:fldLock="1"/>
      </w:r>
      <w: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Pr="00921CC1">
        <w:rPr>
          <w:noProof/>
        </w:rPr>
        <w:t>(Dziadkowiec, 2006, ss. 24–26)</w:t>
      </w:r>
      <w:r w:rsidRPr="00BD17A9">
        <w:fldChar w:fldCharType="end"/>
      </w:r>
    </w:p>
    <w:p w14:paraId="4FF23B69" w14:textId="6AC5EE95" w:rsidR="00254FDE" w:rsidRPr="00BD17A9" w:rsidRDefault="00661DDA" w:rsidP="00661DDA">
      <w: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fldChar w:fldCharType="begin" w:fldLock="1"/>
      </w:r>
      <w:r>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fldChar w:fldCharType="separate"/>
      </w:r>
      <w:r w:rsidRPr="00921CC1">
        <w:rPr>
          <w:noProof/>
        </w:rPr>
        <w:t>(por. Hussinki i in., 2019; Stewart, 2010)</w:t>
      </w:r>
      <w:r>
        <w:fldChar w:fldCharType="end"/>
      </w:r>
      <w:r>
        <w:t>. W odniesieniu do usług uczelni warto zauważyć</w:t>
      </w:r>
      <w:r w:rsidR="005758D4">
        <w:t>,</w:t>
      </w:r>
      <w:r>
        <w:t xml:space="preserve"> że koncepcja pomiaru jakości</w:t>
      </w:r>
      <w:r w:rsidR="005758D4">
        <w:t>,</w:t>
      </w:r>
      <w:r>
        <w:t xml:space="preserve"> wykorzystująca informację zwrotną zarówno od odbiorcy usługi</w:t>
      </w:r>
      <w:r w:rsidR="005758D4">
        <w:t>,</w:t>
      </w:r>
      <w:r>
        <w:t xml:space="preserve"> jak i od osoby tę usługę dostarczającą</w:t>
      </w:r>
      <w:r w:rsidR="005758D4">
        <w:t>,</w:t>
      </w:r>
      <w:r>
        <w:t xml:space="preserve"> bardzo dobrze współgra z cechami charakterystycznymi usług edukacyjnych, gdzie odbiorca usługi nieraz ma bardzo ograniczoną świadomość cech świadczącym o wysokim poziomie jakości. Co więcej</w:t>
      </w:r>
      <w:r w:rsidR="005758D4">
        <w:t>,</w:t>
      </w:r>
      <w:r>
        <w:t xml:space="preserve"> można stwierdzić, że skoro w przypadku usług uczelni grono grup osób zainteresowanych jakością ich usług jest znacznie szersze niż grupy odbiorców (studenci) i dostawców (wykładowcy) usługi</w:t>
      </w:r>
      <w:r w:rsidR="005758D4">
        <w:t>,</w:t>
      </w:r>
      <w:r>
        <w:t xml:space="preserve"> to warto byłoby taką ocenę poszerzyć również o informacje od innych grup interesariuszy (por. </w:t>
      </w:r>
      <w:proofErr w:type="spellStart"/>
      <w:r>
        <w:t>podrozdz</w:t>
      </w:r>
      <w:proofErr w:type="spellEnd"/>
      <w:r>
        <w:t xml:space="preserve">. </w:t>
      </w:r>
      <w:r>
        <w:fldChar w:fldCharType="begin"/>
      </w:r>
      <w:r>
        <w:instrText xml:space="preserve"> REF _Ref140912412 \r \h </w:instrText>
      </w:r>
      <w:r>
        <w:fldChar w:fldCharType="separate"/>
      </w:r>
      <w:r w:rsidR="00F2350D">
        <w:t>1.5</w:t>
      </w:r>
      <w:r>
        <w:fldChar w:fldCharType="end"/>
      </w:r>
      <w:r>
        <w:t xml:space="preserve">). </w:t>
      </w:r>
      <w:r w:rsidR="00DB69B9">
        <w:br w:type="page"/>
      </w:r>
    </w:p>
    <w:p w14:paraId="70C6E689" w14:textId="286774A8" w:rsidR="00254FDE" w:rsidRPr="00BD17A9" w:rsidRDefault="00254FDE" w:rsidP="00254FDE">
      <w:pPr>
        <w:pStyle w:val="Tytutabeli"/>
      </w:pPr>
      <w:bookmarkStart w:id="445" w:name="_Ref437117390"/>
      <w:bookmarkStart w:id="446" w:name="_Ref437117376"/>
      <w:bookmarkStart w:id="447" w:name="_Toc169134740"/>
      <w:r w:rsidRPr="00BD17A9">
        <w:lastRenderedPageBreak/>
        <w:t xml:space="preserve">Tabela </w:t>
      </w:r>
      <w:fldSimple w:instr=" SEQ Tabela \* ARABIC ">
        <w:r w:rsidR="00F2350D">
          <w:rPr>
            <w:noProof/>
          </w:rPr>
          <w:t>17</w:t>
        </w:r>
      </w:fldSimple>
      <w:bookmarkEnd w:id="445"/>
      <w:r w:rsidR="00993B1A">
        <w:rPr>
          <w:noProof/>
        </w:rPr>
        <w:t>.</w:t>
      </w:r>
      <w:r w:rsidRPr="00BD17A9">
        <w:t xml:space="preserve"> Uniwersalny wzorzec jakości usług wg </w:t>
      </w:r>
      <w:proofErr w:type="spellStart"/>
      <w:r w:rsidRPr="00BD17A9">
        <w:t>Kolmana</w:t>
      </w:r>
      <w:proofErr w:type="spellEnd"/>
      <w:r w:rsidRPr="00BD17A9">
        <w:t xml:space="preserve"> i Tkaczyka</w:t>
      </w:r>
      <w:bookmarkEnd w:id="446"/>
      <w:bookmarkEnd w:id="447"/>
    </w:p>
    <w:tbl>
      <w:tblPr>
        <w:tblStyle w:val="TableGrid"/>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00D94B7E" w14:textId="30307E00" w:rsidR="007D0DF0" w:rsidRDefault="007D0DF0" w:rsidP="007D0DF0">
      <w:r>
        <w:t xml:space="preserve">Bardzo typowym dla uczelni sposobem pomiaru jakości oceny </w:t>
      </w:r>
      <w:r w:rsidR="005758D4">
        <w:t xml:space="preserve">są </w:t>
      </w:r>
      <w:r>
        <w:t xml:space="preserve">różne akredytacje i certyfikacje. Ustawa </w:t>
      </w:r>
      <w:r w:rsidRPr="005758D4">
        <w:rPr>
          <w:i/>
          <w:iCs/>
        </w:rPr>
        <w:t>Prawo o szkolnictwie wyższym i nauce</w:t>
      </w:r>
      <w:r>
        <w:t xml:space="preserve"> określa formy oceny obowiązujące dla uczelni. Instytucją oceniającą uczelni</w:t>
      </w:r>
      <w:r w:rsidR="005758D4">
        <w:t>e</w:t>
      </w:r>
      <w:r>
        <w:t xml:space="preserve"> i kierunki pod względem kryteriów odnoszących się do jakości kształcenia jest Polska Komisja Akredytacyjna (PKA). Jej opnie są konieczne do wydania przez ministra właściwego ds. nauki decyzji dotyczących pozwolenia zarówno na utworzenie uczelni</w:t>
      </w:r>
      <w:r w:rsidR="005758D4">
        <w:t>,</w:t>
      </w:r>
      <w:r>
        <w:t xml:space="preserve"> jak i poszczególnych kierunków. Ponieważ pozwolenia te są wydawane na czas określ</w:t>
      </w:r>
      <w:r w:rsidR="005758D4">
        <w:t>o</w:t>
      </w:r>
      <w:r>
        <w:t>ny</w:t>
      </w:r>
      <w:r w:rsidR="005758D4">
        <w:t>,</w:t>
      </w:r>
      <w:r>
        <w:t xml:space="preserve">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w:t>
      </w:r>
      <w:r w:rsidR="005758D4">
        <w:t>u</w:t>
      </w:r>
      <w:r>
        <w:t>stawy określa, że PKA dokonuje oceny programowej lub kompleksowej. Ocen</w:t>
      </w:r>
      <w:r w:rsidR="005758D4">
        <w:t>y</w:t>
      </w:r>
      <w:r>
        <w:t xml:space="preserve"> programow</w:t>
      </w:r>
      <w:r w:rsidR="005758D4">
        <w:t>ej</w:t>
      </w:r>
      <w:r>
        <w:t xml:space="preserve"> dokonuje się na poziomie kierunku stu</w:t>
      </w:r>
      <w:r>
        <w:lastRenderedPageBreak/>
        <w:t>diów</w:t>
      </w:r>
      <w:r w:rsidR="005758D4">
        <w:t>,</w:t>
      </w:r>
      <w:r>
        <w:t xml:space="preserve">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w:t>
      </w:r>
      <w:r w:rsidR="005758D4">
        <w:t>art</w:t>
      </w:r>
      <w:r>
        <w:t>. 243 określa wymagania dla oceny kompleksowej, która polega na ocenie działań na rzecz zapewnienia jakości kształcenia, biorąc pod uwagę szczególnie skuteczność tych działań we wszystkich dziedzinach</w:t>
      </w:r>
      <w:r w:rsidR="00640402">
        <w:t>,</w:t>
      </w:r>
      <w:r>
        <w:t xml:space="preserve">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PKA do oceny wykorzystuje kwestionariusze samooceny</w:t>
      </w:r>
      <w:r w:rsidR="00454436">
        <w:t>,</w:t>
      </w:r>
      <w:r>
        <w:t xml:space="preserve"> różnicując je pomiędzy kierunki o profilu </w:t>
      </w:r>
      <w:proofErr w:type="spellStart"/>
      <w:r>
        <w:t>ogólnoakademickim</w:t>
      </w:r>
      <w:proofErr w:type="spellEnd"/>
      <w:r>
        <w:t xml:space="preserve"> i o profilu praktycznym. Definicje tych profili są określone w art. 64 </w:t>
      </w:r>
      <w:r w:rsidR="00454436">
        <w:t>ustawy</w:t>
      </w:r>
      <w:r>
        <w:t>. Kierunek o profilu praktycznym to taki</w:t>
      </w:r>
      <w:r w:rsidR="00454436">
        <w:t>,</w:t>
      </w:r>
      <w:r>
        <w:t xml:space="preserve"> dla którego ponad 50% punktów ECTS</w:t>
      </w:r>
      <w:r w:rsidRPr="00001D48">
        <w:rPr>
          <w:rStyle w:val="FootnoteReference"/>
        </w:rPr>
        <w:footnoteReference w:id="27"/>
      </w:r>
      <w:r>
        <w:t xml:space="preserve"> jest przypisane zajęciom kształtującym umiejętności praktyczne, natomiast kierunek o profilu </w:t>
      </w:r>
      <w:proofErr w:type="spellStart"/>
      <w:r>
        <w:t>ogólnoakademickim</w:t>
      </w:r>
      <w:proofErr w:type="spellEnd"/>
      <w:r>
        <w:t xml:space="preserve"> to taki</w:t>
      </w:r>
      <w:r w:rsidR="00F22A28">
        <w:t>,</w:t>
      </w:r>
      <w:r>
        <w:t xml:space="preserve"> dla którego ponad połowa punktów ECTS jest przypisan</w:t>
      </w:r>
      <w:r w:rsidR="00F22A28">
        <w:t>a</w:t>
      </w:r>
      <w:r>
        <w:t xml:space="preserve">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Pozytywna ocena programowa jest przyznawana na 6 lat. Natomiast pozytywna ocena kompleksowa jest wydawana na okres od 3 do 8 lat, a w czasie trwania tego okresu ocena programowa utrzymuje swoją ważność </w:t>
      </w:r>
      <w:r>
        <w:fldChar w:fldCharType="begin" w:fldLock="1"/>
      </w:r>
      <w:r w:rsidR="00536B28">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nauce","type":"article"},"label":"chapter","prefix":"por.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F22A28" w:rsidRPr="00F22A28">
        <w:rPr>
          <w:noProof/>
        </w:rPr>
        <w:t>(por. art 243., Dz. U. 574, 2022)</w:t>
      </w:r>
      <w:r>
        <w:fldChar w:fldCharType="end"/>
      </w:r>
      <w:r>
        <w:t>. Kwestionariusze samooceny obejmują 10 kryteriów określonych przez PKA. Zostały one opisane w</w:t>
      </w:r>
      <w:r w:rsidR="001E2126">
        <w:t> Tabeli</w:t>
      </w:r>
      <w:r w:rsidR="000817A9">
        <w:t> </w:t>
      </w:r>
      <w:r w:rsidR="001E2126">
        <w:t>18</w:t>
      </w:r>
      <w:r>
        <w:t>.</w:t>
      </w:r>
    </w:p>
    <w:p w14:paraId="2B31CC3C" w14:textId="79979B6E" w:rsidR="007D0DF0" w:rsidRDefault="007D0DF0" w:rsidP="007D0DF0">
      <w:pPr>
        <w:pStyle w:val="Tytutabeli"/>
      </w:pPr>
      <w:bookmarkStart w:id="448" w:name="_Ref141468164"/>
      <w:bookmarkStart w:id="449" w:name="_Ref141468154"/>
      <w:bookmarkStart w:id="450" w:name="_Toc169134741"/>
      <w:r>
        <w:t xml:space="preserve">Tabela </w:t>
      </w:r>
      <w:fldSimple w:instr=" SEQ Tabela \* ARABIC ">
        <w:r w:rsidR="00F2350D">
          <w:rPr>
            <w:noProof/>
          </w:rPr>
          <w:t>18</w:t>
        </w:r>
      </w:fldSimple>
      <w:bookmarkEnd w:id="448"/>
      <w:r w:rsidR="00993B1A">
        <w:rPr>
          <w:noProof/>
        </w:rPr>
        <w:t>.</w:t>
      </w:r>
      <w:r>
        <w:t xml:space="preserve"> Kryteria oceny w procesie ewaluacji jakości kształcenia wyższego opracowane przez PKA</w:t>
      </w:r>
      <w:bookmarkEnd w:id="449"/>
      <w:bookmarkEnd w:id="450"/>
    </w:p>
    <w:tbl>
      <w:tblPr>
        <w:tblStyle w:val="TableGrid"/>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451" w:name="_Toc616617"/>
            <w:bookmarkStart w:id="452" w:name="_Toc623887"/>
            <w:bookmarkStart w:id="453" w:name="_Toc624208"/>
            <w:bookmarkStart w:id="454" w:name="_Toc4418968"/>
            <w:r w:rsidRPr="00E912B3">
              <w:rPr>
                <w:lang w:val="pl-PL"/>
              </w:rPr>
              <w:t>Kryterium 1. Konstrukcja programu studiów: koncepcja, cele kształcenia i efekty uczenia się</w:t>
            </w:r>
            <w:bookmarkEnd w:id="451"/>
            <w:bookmarkEnd w:id="452"/>
            <w:bookmarkEnd w:id="453"/>
            <w:bookmarkEnd w:id="454"/>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455" w:name="_Toc616618"/>
            <w:bookmarkStart w:id="456" w:name="_Toc623888"/>
            <w:bookmarkStart w:id="457" w:name="_Toc624209"/>
            <w:bookmarkStart w:id="458"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455"/>
            <w:bookmarkEnd w:id="456"/>
            <w:bookmarkEnd w:id="457"/>
            <w:bookmarkEnd w:id="458"/>
          </w:p>
        </w:tc>
        <w:tc>
          <w:tcPr>
            <w:tcW w:w="6066" w:type="dxa"/>
            <w:vAlign w:val="center"/>
          </w:tcPr>
          <w:p w14:paraId="7140EAB8" w14:textId="3C1A73FD"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w:t>
            </w:r>
            <w:r w:rsidR="00F22A28">
              <w:rPr>
                <w:lang w:val="pl-PL"/>
              </w:rPr>
              <w:t>a</w:t>
            </w:r>
            <w:r w:rsidRPr="00E912B3">
              <w:rPr>
                <w:lang w:val="pl-PL"/>
              </w:rPr>
              <w:t xml:space="preserve">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459" w:name="_Toc616619"/>
            <w:bookmarkStart w:id="460" w:name="_Toc623889"/>
            <w:bookmarkStart w:id="461" w:name="_Toc624210"/>
            <w:bookmarkStart w:id="462" w:name="_Toc4418970"/>
            <w:r w:rsidRPr="00E912B3">
              <w:rPr>
                <w:lang w:val="pl-PL"/>
              </w:rPr>
              <w:lastRenderedPageBreak/>
              <w:t>Kryterium 3. Przyjęcie na studia, weryfikacja osiągnięcia przez studentów efektów uczenia się, zaliczanie poszczególnych semestrów i lat oraz dyplomowanie</w:t>
            </w:r>
            <w:bookmarkEnd w:id="459"/>
            <w:bookmarkEnd w:id="460"/>
            <w:bookmarkEnd w:id="461"/>
            <w:bookmarkEnd w:id="462"/>
          </w:p>
        </w:tc>
        <w:tc>
          <w:tcPr>
            <w:tcW w:w="6066" w:type="dxa"/>
            <w:vAlign w:val="center"/>
          </w:tcPr>
          <w:p w14:paraId="4A97BA3A" w14:textId="5DE07ACA" w:rsidR="007D0DF0" w:rsidRPr="00E912B3" w:rsidRDefault="007D0DF0" w:rsidP="00DB69B9">
            <w:pPr>
              <w:pStyle w:val="TekstTabeli"/>
              <w:rPr>
                <w:lang w:val="pl-PL"/>
              </w:rPr>
            </w:pPr>
            <w:r w:rsidRPr="00E912B3">
              <w:rPr>
                <w:lang w:val="pl-PL"/>
              </w:rPr>
              <w:t>Wymagania stawiane kandydatom, warunki rekrutacji na studia, zasady i</w:t>
            </w:r>
            <w:r w:rsidR="00661DDA">
              <w:rPr>
                <w:lang w:val="pl-PL"/>
              </w:rPr>
              <w:t> </w:t>
            </w:r>
            <w:r w:rsidRPr="00E912B3">
              <w:rPr>
                <w:lang w:val="pl-PL"/>
              </w:rPr>
              <w:t>warunki uznawania efektów uczenia się i okresów kształcenia, zasady i</w:t>
            </w:r>
            <w:r w:rsidR="00661DDA">
              <w:rPr>
                <w:lang w:val="pl-PL"/>
              </w:rPr>
              <w:t> </w:t>
            </w:r>
            <w:r w:rsidRPr="00E912B3">
              <w:rPr>
                <w:lang w:val="pl-PL"/>
              </w:rPr>
              <w:t>warunki dyplomowania, sposoby i narzędzia monitorowania i oceny postępów studentów, ogólne zasady sprawdzania i oceniania stopnia osiągania efektów uczenia się, dobór metod sprawdzania i oceniania efektów uczenia się w różnych obszarach</w:t>
            </w:r>
            <w:r w:rsidR="00F22A28">
              <w:rPr>
                <w:lang w:val="pl-PL"/>
              </w:rPr>
              <w:t>.</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463" w:name="_Toc616620"/>
            <w:bookmarkStart w:id="464" w:name="_Toc623890"/>
            <w:bookmarkStart w:id="465" w:name="_Toc624211"/>
            <w:bookmarkStart w:id="466"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463"/>
            <w:bookmarkEnd w:id="464"/>
            <w:bookmarkEnd w:id="465"/>
            <w:bookmarkEnd w:id="466"/>
          </w:p>
        </w:tc>
        <w:tc>
          <w:tcPr>
            <w:tcW w:w="6066" w:type="dxa"/>
            <w:vAlign w:val="center"/>
          </w:tcPr>
          <w:p w14:paraId="23861AE3" w14:textId="4785D309" w:rsidR="007D0DF0" w:rsidRPr="00E912B3" w:rsidRDefault="007D0DF0" w:rsidP="00DB69B9">
            <w:pPr>
              <w:pStyle w:val="TekstTabeli"/>
              <w:rPr>
                <w:lang w:val="pl-PL"/>
              </w:rPr>
            </w:pPr>
            <w:r w:rsidRPr="00E912B3">
              <w:rPr>
                <w:lang w:val="pl-PL"/>
              </w:rPr>
              <w:t xml:space="preserve">Liczba, kwalifikacje i doświadczenie akademickie personelu, a także ich kompetencje dydaktyczne. </w:t>
            </w:r>
            <w:r w:rsidR="00F22A28">
              <w:rPr>
                <w:lang w:val="pl-PL"/>
              </w:rPr>
              <w:t>Również</w:t>
            </w:r>
            <w:r w:rsidRPr="00E912B3">
              <w:rPr>
                <w:lang w:val="pl-PL"/>
              </w:rPr>
              <w:t xml:space="preserve"> osiągnięcia dydaktyczne jednostki, zarówno indywidualne, jak i zespołowe, z uwzględnieniem obsady zajęć oraz prowadzenia przez nauczycieli akademickich działalności naukowej. Ponadto ocena polityki kadrowej, w tym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467" w:name="_Toc616621"/>
            <w:bookmarkStart w:id="468" w:name="_Toc623891"/>
            <w:bookmarkStart w:id="469" w:name="_Toc624212"/>
            <w:bookmarkStart w:id="470" w:name="_Toc4418972"/>
            <w:r w:rsidRPr="00E912B3">
              <w:rPr>
                <w:lang w:val="pl-PL"/>
              </w:rPr>
              <w:t>Kryterium 5. Infrastruktura i zasoby edukacyjne wykorzystywane w realizacji programu studiów oraz ich doskonalenie</w:t>
            </w:r>
            <w:bookmarkEnd w:id="467"/>
            <w:bookmarkEnd w:id="468"/>
            <w:bookmarkEnd w:id="469"/>
            <w:bookmarkEnd w:id="470"/>
          </w:p>
        </w:tc>
        <w:tc>
          <w:tcPr>
            <w:tcW w:w="6066" w:type="dxa"/>
            <w:vAlign w:val="center"/>
          </w:tcPr>
          <w:p w14:paraId="6C9529AA" w14:textId="512938AE"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Pr>
                <w:lang w:val="pl-PL"/>
              </w:rPr>
              <w:t> </w:t>
            </w:r>
            <w:r w:rsidRPr="00E912B3">
              <w:rPr>
                <w:lang w:val="pl-PL"/>
              </w:rPr>
              <w:t>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471" w:name="_Toc616622"/>
            <w:bookmarkStart w:id="472" w:name="_Toc623892"/>
            <w:bookmarkStart w:id="473" w:name="_Toc624213"/>
            <w:bookmarkStart w:id="474" w:name="_Toc4418973"/>
            <w:r w:rsidRPr="00E912B3">
              <w:rPr>
                <w:lang w:val="pl-PL"/>
              </w:rPr>
              <w:t>Kryterium 6. Współpraca z otoczeniem społeczno-gospodarczym w konstruowaniu, realizacji i doskonaleniu programu studiów oraz jej wpływ na rozwój kierunku</w:t>
            </w:r>
            <w:bookmarkEnd w:id="471"/>
            <w:bookmarkEnd w:id="472"/>
            <w:bookmarkEnd w:id="473"/>
            <w:bookmarkEnd w:id="474"/>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475" w:name="_Toc616623"/>
            <w:bookmarkStart w:id="476" w:name="_Toc623893"/>
            <w:bookmarkStart w:id="477" w:name="_Toc624214"/>
            <w:bookmarkStart w:id="478" w:name="_Toc4418974"/>
            <w:r w:rsidRPr="00E912B3">
              <w:rPr>
                <w:lang w:val="pl-PL"/>
              </w:rPr>
              <w:t>Kryterium 7. Warunki i sposoby podnoszenia stopnia umiędzynarodowienia procesu kształcenia na kierunku</w:t>
            </w:r>
            <w:bookmarkEnd w:id="475"/>
            <w:bookmarkEnd w:id="476"/>
            <w:bookmarkEnd w:id="477"/>
            <w:bookmarkEnd w:id="478"/>
          </w:p>
        </w:tc>
        <w:tc>
          <w:tcPr>
            <w:tcW w:w="6066" w:type="dxa"/>
            <w:vAlign w:val="center"/>
          </w:tcPr>
          <w:p w14:paraId="3CA53374" w14:textId="73FDCF2B"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479" w:name="_Toc616624"/>
            <w:bookmarkStart w:id="480" w:name="_Toc623894"/>
            <w:bookmarkStart w:id="481" w:name="_Toc624215"/>
            <w:bookmarkStart w:id="482" w:name="_Toc4418975"/>
            <w:r w:rsidRPr="00E912B3">
              <w:rPr>
                <w:lang w:val="pl-PL"/>
              </w:rPr>
              <w:t>Kryterium 8. Wsparcie studentów w uczeniu się, rozwoju społecznym, naukowym lub zawodowym i wejściu na rynek pracy oraz rozwój i doskonalenie form wsparcia</w:t>
            </w:r>
            <w:bookmarkEnd w:id="479"/>
            <w:bookmarkEnd w:id="480"/>
            <w:bookmarkEnd w:id="481"/>
            <w:bookmarkEnd w:id="482"/>
          </w:p>
        </w:tc>
        <w:tc>
          <w:tcPr>
            <w:tcW w:w="6066" w:type="dxa"/>
            <w:vAlign w:val="center"/>
          </w:tcPr>
          <w:p w14:paraId="669A4C9C" w14:textId="1F1CAF8F" w:rsidR="007D0DF0" w:rsidRPr="00E912B3" w:rsidRDefault="007D0DF0" w:rsidP="00DB69B9">
            <w:pPr>
              <w:pStyle w:val="TekstTabeli"/>
              <w:rPr>
                <w:lang w:val="pl-PL"/>
              </w:rPr>
            </w:pPr>
            <w:r w:rsidRPr="00E912B3">
              <w:rPr>
                <w:lang w:val="pl-PL"/>
              </w:rPr>
              <w:t xml:space="preserve">System wsparcia dla studentów, w tym wsparcia w procesie uczenia się, mobilności, aktywności naukowej, wejścia na rynek pracy czy aktywności sportowej i artystycznej. Zwraca </w:t>
            </w:r>
            <w:r w:rsidR="00F22A28">
              <w:rPr>
                <w:lang w:val="pl-PL"/>
              </w:rPr>
              <w:t xml:space="preserve">się </w:t>
            </w:r>
            <w:r w:rsidRPr="00E912B3">
              <w:rPr>
                <w:lang w:val="pl-PL"/>
              </w:rPr>
              <w:t>uwagę na system motywowania studentów do osiągania lepszych wyników, na działania informacyjne i</w:t>
            </w:r>
            <w:r w:rsidR="00661DDA">
              <w:rPr>
                <w:lang w:val="pl-PL"/>
              </w:rPr>
              <w:t> </w:t>
            </w:r>
            <w:r w:rsidRPr="00E912B3">
              <w:rPr>
                <w:lang w:val="pl-PL"/>
              </w:rPr>
              <w:t>edukacyjne dotyczące bezpieczeństwa studentów oraz współpracę z</w:t>
            </w:r>
            <w:r w:rsidR="00661DDA">
              <w:rPr>
                <w:lang w:val="pl-PL"/>
              </w:rPr>
              <w:t> </w:t>
            </w:r>
            <w:r w:rsidRPr="00E912B3">
              <w:rPr>
                <w:lang w:val="pl-PL"/>
              </w:rPr>
              <w:t>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483" w:name="_Toc616625"/>
            <w:bookmarkStart w:id="484" w:name="_Toc623895"/>
            <w:bookmarkStart w:id="485" w:name="_Toc624216"/>
            <w:bookmarkStart w:id="486" w:name="_Toc4418976"/>
            <w:r w:rsidRPr="00E912B3">
              <w:rPr>
                <w:lang w:val="pl-PL"/>
              </w:rPr>
              <w:t>Kryterium 9. Publiczny dostęp do informacji o programie studiów, warunkach jego realizacji i osiąganych rezultatach</w:t>
            </w:r>
            <w:bookmarkEnd w:id="483"/>
            <w:bookmarkEnd w:id="484"/>
            <w:bookmarkEnd w:id="485"/>
            <w:bookmarkEnd w:id="486"/>
          </w:p>
        </w:tc>
        <w:tc>
          <w:tcPr>
            <w:tcW w:w="6066" w:type="dxa"/>
            <w:vAlign w:val="center"/>
          </w:tcPr>
          <w:p w14:paraId="4381AC0C" w14:textId="5BAD10EF"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Pr>
                <w:lang w:val="pl-PL"/>
              </w:rPr>
              <w:t> </w:t>
            </w:r>
            <w:r w:rsidRPr="00E912B3">
              <w:rPr>
                <w:lang w:val="pl-PL"/>
              </w:rPr>
              <w:t>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1E2126">
            <w:pPr>
              <w:pStyle w:val="TekstTabeli"/>
              <w:keepNext/>
              <w:rPr>
                <w:lang w:val="pl-PL"/>
              </w:rPr>
            </w:pPr>
            <w:bookmarkStart w:id="487" w:name="_Toc616626"/>
            <w:bookmarkStart w:id="488" w:name="_Toc623896"/>
            <w:bookmarkStart w:id="489" w:name="_Toc624217"/>
            <w:bookmarkStart w:id="490" w:name="_Toc4418977"/>
            <w:r w:rsidRPr="00E912B3">
              <w:rPr>
                <w:lang w:val="pl-PL"/>
              </w:rPr>
              <w:t>Kryterium 10. Polityka jakości, projektowanie, zatwierdzanie, monitorowanie, przegląd i doskonalenie programu studiów</w:t>
            </w:r>
            <w:bookmarkEnd w:id="487"/>
            <w:bookmarkEnd w:id="488"/>
            <w:bookmarkEnd w:id="489"/>
            <w:bookmarkEnd w:id="490"/>
          </w:p>
        </w:tc>
        <w:tc>
          <w:tcPr>
            <w:tcW w:w="6066" w:type="dxa"/>
            <w:vAlign w:val="center"/>
          </w:tcPr>
          <w:p w14:paraId="4E10116E" w14:textId="76ADB993" w:rsidR="007D0DF0" w:rsidRPr="00E912B3" w:rsidRDefault="007D0DF0" w:rsidP="001E2126">
            <w:pPr>
              <w:pStyle w:val="TekstTabeli"/>
              <w:keepNext/>
              <w:rPr>
                <w:lang w:val="pl-PL"/>
              </w:rPr>
            </w:pPr>
            <w:r w:rsidRPr="00E912B3">
              <w:rPr>
                <w:lang w:val="pl-PL"/>
              </w:rPr>
              <w:t>Jakość procesów związanych z kształceniem. Ocena tego</w:t>
            </w:r>
            <w:r w:rsidR="00F22A28">
              <w:rPr>
                <w:lang w:val="pl-PL"/>
              </w:rPr>
              <w:t>,</w:t>
            </w:r>
            <w:r w:rsidRPr="00E912B3">
              <w:rPr>
                <w:lang w:val="pl-PL"/>
              </w:rPr>
              <w:t xml:space="preserve"> jak uczelnia zbiera, analizuje i wykorzystuje dane dotyczące kształcenia, w tym wyniki ocen programu studiów przez studentów, absolwentów, pracodawców i</w:t>
            </w:r>
            <w:r w:rsidR="00661DDA">
              <w:rPr>
                <w:lang w:val="pl-PL"/>
              </w:rPr>
              <w:t> </w:t>
            </w:r>
            <w:r w:rsidRPr="00E912B3">
              <w:rPr>
                <w:lang w:val="pl-PL"/>
              </w:rPr>
              <w:t>innych interesariuszy. Również sposobu</w:t>
            </w:r>
            <w:r w:rsidR="00640402">
              <w:rPr>
                <w:lang w:val="pl-PL"/>
              </w:rPr>
              <w:t>,</w:t>
            </w:r>
            <w:r w:rsidRPr="00E912B3">
              <w:rPr>
                <w:lang w:val="pl-PL"/>
              </w:rPr>
              <w:t xml:space="preserve">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32D6CEA2" w:rsidR="007D0DF0" w:rsidRPr="000862F2" w:rsidRDefault="007D0DF0" w:rsidP="007D0DF0">
      <w:r>
        <w:t xml:space="preserve">Spośród </w:t>
      </w:r>
      <w:r w:rsidR="00EE53A4">
        <w:t>10 kryteriów oceny</w:t>
      </w:r>
      <w:r>
        <w:t xml:space="preserve"> (</w:t>
      </w:r>
      <w:r w:rsidR="00126502">
        <w:t xml:space="preserve">por. </w:t>
      </w:r>
      <w:r>
        <w:fldChar w:fldCharType="begin"/>
      </w:r>
      <w:r>
        <w:instrText xml:space="preserve"> REF _Ref141468164 \h </w:instrText>
      </w:r>
      <w:r>
        <w:fldChar w:fldCharType="separate"/>
      </w:r>
      <w:r w:rsidR="00F2350D">
        <w:t xml:space="preserve">Tabela </w:t>
      </w:r>
      <w:r w:rsidR="00F2350D">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t>
      </w:r>
      <w:r>
        <w:lastRenderedPageBreak/>
        <w:t>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t> </w:t>
      </w:r>
      <w:r>
        <w:t xml:space="preserve">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t>pod</w:t>
      </w:r>
      <w:r>
        <w:t xml:space="preserve">rozdziale </w:t>
      </w:r>
      <w:r>
        <w:fldChar w:fldCharType="begin"/>
      </w:r>
      <w:r>
        <w:instrText xml:space="preserve"> REF _Ref141469082 \r \h </w:instrText>
      </w:r>
      <w:r>
        <w:fldChar w:fldCharType="separate"/>
      </w:r>
      <w:r w:rsidR="00F2350D">
        <w:t>1.4</w:t>
      </w:r>
      <w:r>
        <w:fldChar w:fldCharType="end"/>
      </w:r>
      <w:r>
        <w:t>.</w:t>
      </w:r>
    </w:p>
    <w:p w14:paraId="293A53B8" w14:textId="4A40ADC0"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w:t>
      </w:r>
      <w:r w:rsidR="00F22A28">
        <w:t>,</w:t>
      </w:r>
      <w:r>
        <w:t xml:space="preserve"> mierząc wskaźniki będące odzwierciedleniem skutków działań podejmowanych przez uczelnie</w:t>
      </w:r>
      <w:r w:rsidR="00DD5B94">
        <w:t>.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t> </w:t>
      </w:r>
      <w:r w:rsidR="00DD5B94">
        <w:t>skład metodologii tworzenia rankingów</w:t>
      </w:r>
      <w:r w:rsidR="00F71202">
        <w:t xml:space="preserve"> uczelni</w:t>
      </w:r>
      <w:r w:rsidR="00F71202" w:rsidRPr="00001D48">
        <w:rPr>
          <w:rStyle w:val="FootnoteReference"/>
        </w:rPr>
        <w:footnoteReference w:id="28"/>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w:t>
      </w:r>
      <w:r w:rsidR="00F22A28">
        <w:t>,</w:t>
      </w:r>
      <w:r w:rsidR="0007704F">
        <w:t xml:space="preserve"> choćby w zakresie dziedzin kształcenia czy rynków (krajów)</w:t>
      </w:r>
      <w:r w:rsidR="00F22A28">
        <w:t>,</w:t>
      </w:r>
      <w:r w:rsidR="0007704F">
        <w:t xml:space="preserve"> w jakich działają. Zatem prawdopodobnie taki sposób oceny może się sprawdzać dla największych uczelni o globalnym zakresie działania, natomiast niekoniecznie będzie dobrym wskaźnikiem jakości dla pozostałych. </w:t>
      </w:r>
    </w:p>
    <w:p w14:paraId="68660861" w14:textId="724C8DDC" w:rsidR="00DB69B9" w:rsidRDefault="0007704F" w:rsidP="00543F91">
      <w:r>
        <w:t xml:space="preserve">Inną kategorią sukcesów, które </w:t>
      </w:r>
      <w:r w:rsidR="004034BE">
        <w:t xml:space="preserve">mogą być podstawą do </w:t>
      </w:r>
      <w:r>
        <w:t>pomiaru szerszej populacji absolwentów uczelni</w:t>
      </w:r>
      <w:r w:rsidR="004034BE">
        <w:t>,</w:t>
      </w:r>
      <w:r>
        <w:t xml:space="preserve">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 xml:space="preserve">uczelnie charakteryzujące się mniejszą rozpiętością pomiędzy wynikami </w:t>
      </w:r>
      <w:r w:rsidR="004034BE">
        <w:t xml:space="preserve">absolwentów </w:t>
      </w:r>
      <w:r w:rsidR="00363FDD">
        <w:t>najlepszych i</w:t>
      </w:r>
      <w:r w:rsidR="00661DDA">
        <w:t> </w:t>
      </w:r>
      <w:r w:rsidR="00363FDD">
        <w:t>najgorszych, pod względem badanego parametru, mogą otrzymywać relatywnie wyższe oceny w porównaniu do badania jedynie wąskiej grupy najwybitniejszych absolwentów.</w:t>
      </w:r>
      <w:r w:rsidR="00F71202">
        <w:t xml:space="preserve"> </w:t>
      </w:r>
      <w:r w:rsidR="00B24E54">
        <w:t>Takie podej</w:t>
      </w:r>
      <w:r w:rsidR="00B24E54">
        <w:lastRenderedPageBreak/>
        <w:t xml:space="preserve">ście jest stosowane w ramach ocen uczelni wg metodologii niektórych międzynarodowych rankingów uczelni, co zostanie szerzej omówione w kolejnym </w:t>
      </w:r>
      <w:r w:rsidR="00FA797F">
        <w:t>pod</w:t>
      </w:r>
      <w:r w:rsidR="00B24E54">
        <w:t xml:space="preserve">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W ramach badania ELA publikowane są zagregowane informacje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w:t>
      </w:r>
      <w:r w:rsidR="00661DDA">
        <w:t> </w:t>
      </w:r>
      <w:r w:rsidR="00B24E54">
        <w:t>powiecie zamieszkania absolwenta. Dzięki temu istnieje możliwość porównania efektów działań uczelni w tym zakresie</w:t>
      </w:r>
      <w:r w:rsidR="004034BE">
        <w:t>,</w:t>
      </w:r>
      <w:r w:rsidR="00B24E54">
        <w:t xml:space="preserve"> abstrahując od specyfiki rynku pracy w różnych regionach. Oczywiście nadal takie ujęci</w:t>
      </w:r>
      <w:r w:rsidR="004034BE">
        <w:t>e</w:t>
      </w:r>
      <w:r w:rsidR="00B24E54">
        <w:t xml:space="preserve"> posiada pewne istotne do uwzględnienia </w:t>
      </w:r>
      <w:r w:rsidR="00543F91">
        <w:t>ograniczenia</w:t>
      </w:r>
      <w:r w:rsidR="004034BE">
        <w:t>,</w:t>
      </w:r>
      <w:r w:rsidR="00B24E54">
        <w:t xml:space="preserve"> jak np. różnice </w:t>
      </w:r>
      <w:r w:rsidR="00543F91">
        <w:t>w poziomie zarobków i zatrudnienia pomiędzy branżami. Natomiast wydaje się, że pomimo tego wartość tego badania jest istotnie wyższa o</w:t>
      </w:r>
      <w:r w:rsidR="004034BE">
        <w:t>d</w:t>
      </w:r>
      <w:r w:rsidR="00543F91">
        <w:t xml:space="preserve">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już ki</w:t>
      </w:r>
      <w:r w:rsidR="004034BE">
        <w:t>l</w:t>
      </w:r>
      <w:r w:rsidR="00543F91">
        <w:t xml:space="preserve">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2C1BC614" w:rsidR="00BB3567" w:rsidRPr="00E34BBC" w:rsidRDefault="00BB3567" w:rsidP="00DB69B9">
      <w:pPr>
        <w:spacing w:before="0" w:line="240" w:lineRule="auto"/>
        <w:ind w:firstLine="0"/>
        <w:jc w:val="left"/>
      </w:pP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154E33C6" w:rsidR="000862F2" w:rsidRPr="000862F2" w:rsidRDefault="000862F2" w:rsidP="000862F2">
      <w:pPr>
        <w:ind w:left="709" w:firstLine="0"/>
        <w:jc w:val="left"/>
        <w:rPr>
          <w:i/>
        </w:rPr>
      </w:pPr>
      <w:r w:rsidRPr="000862F2">
        <w:rPr>
          <w:i/>
        </w:rPr>
        <w:t>W</w:t>
      </w:r>
      <w:r w:rsidR="004034BE">
        <w:rPr>
          <w:i/>
        </w:rPr>
        <w:t xml:space="preserve"> – </w:t>
      </w:r>
      <w:r w:rsidRPr="000862F2">
        <w:rPr>
          <w:i/>
        </w:rPr>
        <w:t>wartość średniego wynagrodzenia w badanej grupie w określonym okresie</w:t>
      </w:r>
      <w:r w:rsidRPr="000862F2">
        <w:rPr>
          <w:i/>
        </w:rPr>
        <w:br/>
        <w:t>(jednostka: waluta)</w:t>
      </w:r>
    </w:p>
    <w:p w14:paraId="73F139B5" w14:textId="5FD51CF7" w:rsidR="00D81992" w:rsidRPr="000862F2" w:rsidRDefault="000862F2" w:rsidP="000862F2">
      <w:pPr>
        <w:ind w:left="709" w:firstLine="0"/>
        <w:jc w:val="left"/>
        <w:rPr>
          <w:i/>
        </w:rPr>
      </w:pPr>
      <w:r w:rsidRPr="000862F2">
        <w:rPr>
          <w:i/>
        </w:rPr>
        <w:t xml:space="preserve">Z </w:t>
      </w:r>
      <w:r w:rsidR="004034BE">
        <w:rPr>
          <w:i/>
        </w:rPr>
        <w:t xml:space="preserve">– </w:t>
      </w:r>
      <w:r w:rsidRPr="000862F2">
        <w:rPr>
          <w:i/>
        </w:rPr>
        <w:t xml:space="preserve">stopa zatrudnienia absolwentów </w:t>
      </w:r>
      <w:r w:rsidRPr="000862F2">
        <w:rPr>
          <w:i/>
        </w:rPr>
        <w:br/>
        <w:t>(jednostka: procent)</w:t>
      </w:r>
    </w:p>
    <w:p w14:paraId="0A5796FB" w14:textId="4E5959E0" w:rsidR="000862F2" w:rsidRDefault="000862F2" w:rsidP="003463E6">
      <w:r>
        <w:t>Otrzymane wartości są wyrażane w jednostce pieniężnej i mogą być interpretowane jako przeciętnie najbardziej prawdopodobne do uzyskania wynagrodzeni</w:t>
      </w:r>
      <w:r w:rsidR="004034BE">
        <w:t>a</w:t>
      </w:r>
      <w:r>
        <w:t xml:space="preserve"> po ukończeniu studiów</w:t>
      </w:r>
      <w:r w:rsidR="004034BE">
        <w:t>,</w:t>
      </w:r>
      <w:r>
        <w:t xml:space="preserve"> dla których dokonano takiego pomiaru.</w:t>
      </w:r>
      <w:r w:rsidR="003463E6">
        <w:t xml:space="preserve"> W zależności od wymagań badania, poza określeniem badanej grupy</w:t>
      </w:r>
      <w:r w:rsidR="004034BE">
        <w:t>,</w:t>
      </w:r>
      <w:r w:rsidR="003463E6">
        <w:t xml:space="preserve"> należy również doprecyzować okres po ukończeniu studiów</w:t>
      </w:r>
      <w:r w:rsidR="004034BE">
        <w:t>,</w:t>
      </w:r>
      <w:r w:rsidR="003463E6">
        <w:t xml:space="preserve">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w:t>
      </w:r>
      <w:r w:rsidR="004034BE">
        <w:t>,</w:t>
      </w:r>
      <w:r w:rsidR="003463E6">
        <w:t xml:space="preserve"> jak i wykorzystanie danych pochodzących z instytucji zbierających dane statystyczne dotyczące za</w:t>
      </w:r>
      <w:r w:rsidR="003463E6">
        <w:lastRenderedPageBreak/>
        <w:t>robków i zatrudnienia</w:t>
      </w:r>
      <w:r w:rsidR="004034BE">
        <w:t>,</w:t>
      </w:r>
      <w:r w:rsidR="003463E6">
        <w:t xml:space="preserve">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raczej w długim okresie. Wydaje się bowiem, że istnieje szereg ograniczeń tej metody</w:t>
      </w:r>
      <w:r w:rsidR="004034BE">
        <w:t>,</w:t>
      </w:r>
      <w:r w:rsidR="003463E6">
        <w:t xml:space="preserve">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w:t>
      </w:r>
      <w:r w:rsidR="001F5CEA">
        <w:t xml:space="preserve">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w:t>
      </w:r>
      <w:r w:rsidR="004034BE">
        <w:t>Nie każdy bowiem absolwent stawia sobie takie same cele</w:t>
      </w:r>
      <w:r w:rsidR="001F5CEA">
        <w:t>.</w:t>
      </w:r>
    </w:p>
    <w:p w14:paraId="5EE779E9" w14:textId="3A7FF913"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w:t>
      </w:r>
      <w:r w:rsidR="004034BE">
        <w:t>,</w:t>
      </w:r>
      <w:r w:rsidRPr="00A943C5">
        <w:t xml:space="preserve">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w:t>
      </w:r>
      <w:r w:rsidR="00661DDA">
        <w:t> </w:t>
      </w:r>
      <w:r w:rsidR="00887E30">
        <w:t xml:space="preserve">czasopiśmie Harvard Business </w:t>
      </w:r>
      <w:proofErr w:type="spellStart"/>
      <w:r w:rsidR="00887E30">
        <w:t>Review</w:t>
      </w:r>
      <w:proofErr w:type="spellEnd"/>
      <w:r w:rsidR="00887E30">
        <w:t xml:space="preserve"> w </w:t>
      </w:r>
      <w:r w:rsidR="004034BE">
        <w:t xml:space="preserve">roku </w:t>
      </w:r>
      <w:r w:rsidR="00887E30">
        <w:t xml:space="preserve">2003 przez </w:t>
      </w:r>
      <w:r w:rsidR="00B13DFC">
        <w:t xml:space="preserve">Fredericka F. </w:t>
      </w:r>
      <w:proofErr w:type="spellStart"/>
      <w:r w:rsidR="00B13DFC">
        <w:t>Reichhelda</w:t>
      </w:r>
      <w:proofErr w:type="spellEnd"/>
      <w:r w:rsidR="00B13DFC">
        <w:t>. Autor ten zauważył, że ogromny wpływ na rozwój możliwości sprzedaży firmy</w:t>
      </w:r>
      <w:r w:rsidR="006F728A">
        <w:t xml:space="preserve"> – </w:t>
      </w:r>
      <w:r w:rsidR="00B13DFC">
        <w:t>poprzez rozwój marki</w:t>
      </w:r>
      <w:r w:rsidR="006F728A">
        <w:t xml:space="preserve"> – </w:t>
      </w:r>
      <w:r w:rsidR="00B13DFC">
        <w:t>ma opinia klientów</w:t>
      </w:r>
      <w:r w:rsidR="006F728A">
        <w:t>,</w:t>
      </w:r>
      <w:r w:rsidR="00B13DFC">
        <w:t xml:space="preserve">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Klienci udzielają odpowiedzi korzystając z 10-stopniowej skali</w:t>
      </w:r>
      <w:r w:rsidR="006F728A">
        <w:t>,</w:t>
      </w:r>
      <w:r w:rsidR="00E37E44">
        <w:t xml:space="preserve"> dla której wartość 1 oznacza odpowiedź „zupełnie nieprawdopodobne”,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odpowiedzi w przedziale 9-10 jako </w:t>
      </w:r>
      <w:r w:rsidR="006F728A">
        <w:t>„</w:t>
      </w:r>
      <w:r w:rsidR="00E37E44">
        <w:t>promotorzy</w:t>
      </w:r>
      <w:r w:rsidR="006F728A">
        <w:t>”</w:t>
      </w:r>
      <w:r w:rsidR="00E37E44">
        <w:t xml:space="preserve">, a odpowiedzi w przedziale 1-6 jako </w:t>
      </w:r>
      <w:r w:rsidR="006F728A">
        <w:t>„</w:t>
      </w:r>
      <w:r w:rsidR="00E37E44">
        <w:t>krytycy</w:t>
      </w:r>
      <w:r w:rsidR="006F728A">
        <w:t>”</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xml:space="preserve">. Zatem skala możliwych wartości wskaźnika NPS może wynosić od </w:t>
      </w:r>
      <w:r w:rsidR="006F728A">
        <w:t>–</w:t>
      </w:r>
      <w:r w:rsidR="00590A36">
        <w:t>100% do 100%. W praktyce jednak wyniki powyżej zera są uważane za niezłe, a te powyżej 50% za bardzo dobre.</w:t>
      </w:r>
      <w:r w:rsidR="00DD7A01">
        <w:t xml:space="preserve"> Po pierwszej publikacji na temat NPS, gdy </w:t>
      </w:r>
      <w:r w:rsidR="006F728A">
        <w:t xml:space="preserve">test ten </w:t>
      </w:r>
      <w:r w:rsidR="00DD7A01">
        <w:t>został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w:t>
      </w:r>
      <w:r w:rsidR="00DD7A01">
        <w:lastRenderedPageBreak/>
        <w:t xml:space="preserv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tego rodzaju firmy uzyskał</w:t>
      </w:r>
      <w:r w:rsidR="006F728A">
        <w:t>y</w:t>
      </w:r>
      <w:r w:rsidR="00DD7A01" w:rsidRPr="00F07475">
        <w:t xml:space="preserve">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już </w:t>
      </w:r>
      <w:r w:rsidR="006F728A" w:rsidRPr="00F07475">
        <w:t xml:space="preserve">po </w:t>
      </w:r>
      <w:r w:rsidR="00DD7A01" w:rsidRPr="00F07475">
        <w:t xml:space="preserve">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6D7E4663" w:rsidR="00DD7A01" w:rsidRPr="00602D42" w:rsidRDefault="00DD7A01" w:rsidP="00DD7A01">
      <w:r w:rsidRPr="00F07475">
        <w:t xml:space="preserve">Jest to oczywiście wskaźnik odnoszący się do istotnych informacji zwrotnych </w:t>
      </w:r>
      <w:r w:rsidR="006F728A">
        <w:t>od klientów, gdzie informacje te są wynikiem</w:t>
      </w:r>
      <w:r w:rsidRPr="00F07475">
        <w:t xml:space="preserve"> podejmowanych działań, ale jednak możliwości wpłynięcia na wartości tego wskaźnika bez istotnych zmian kulturowych i organizacyjnych w instytucji</w:t>
      </w:r>
      <w:r w:rsidR="006F728A">
        <w:t xml:space="preserve"> czy </w:t>
      </w:r>
      <w:r w:rsidRPr="00F07475">
        <w:t xml:space="preserve">przedsiębiorstwie sprawiają, że powinien być on traktowany </w:t>
      </w:r>
      <w:r w:rsidR="006F728A">
        <w:t xml:space="preserve">raczej </w:t>
      </w:r>
      <w:r w:rsidRPr="00F07475">
        <w:t xml:space="preserve">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w:t>
      </w:r>
      <w:r w:rsidR="007E6EC8">
        <w:t> </w:t>
      </w:r>
      <w:r w:rsidR="00602D42" w:rsidRPr="00602D42">
        <w:t xml:space="preserve">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w:t>
      </w:r>
      <w:r w:rsidR="006F728A">
        <w:t>,</w:t>
      </w:r>
      <w:r w:rsidR="00602D42">
        <w:t xml:space="preserve"> można stwierdzić, że korzyści ze stosowania NPS jako miernika mogą być wysokie, natomiast nie da się obronić tezy głoszonej już od pierwszego artykułu na temat tego wskaźnika, wedle której jest to jedyna miara</w:t>
      </w:r>
      <w:r w:rsidR="006F728A">
        <w:t>,</w:t>
      </w:r>
      <w:r w:rsidR="00602D42">
        <w:t xml:space="preserve">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3E967477"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6F728A">
        <w:t>,</w:t>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w:t>
      </w:r>
      <w:r w:rsidR="006F728A">
        <w:t>ni</w:t>
      </w:r>
      <w:r w:rsidR="00A943C5" w:rsidRPr="00A943C5">
        <w:t xml:space="preserve"> wskazują </w:t>
      </w:r>
      <w:r w:rsidR="002F29C1">
        <w:t>n</w:t>
      </w:r>
      <w:r w:rsidR="00A943C5" w:rsidRPr="00A943C5">
        <w:t>a to</w:t>
      </w:r>
      <w:r w:rsidR="006F728A">
        <w:t>,</w:t>
      </w:r>
      <w:r w:rsidR="00A943C5" w:rsidRPr="00A943C5">
        <w:t xml:space="preserve">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w:t>
      </w:r>
      <w:r w:rsidR="00661DDA">
        <w:t> </w:t>
      </w:r>
      <w:r w:rsidR="0061653F">
        <w:t xml:space="preserve">drugiej strony taki sposób pomiaru daje szansę na wyeliminowanie czynnika </w:t>
      </w:r>
      <w:r w:rsidR="00A943C5">
        <w:t xml:space="preserve">błędnych założeń co do </w:t>
      </w:r>
      <w:r w:rsidR="0061653F">
        <w:t>motywacji ludzi do uzyskiwania określonego poziom</w:t>
      </w:r>
      <w:r w:rsidR="006F728A">
        <w:t>u</w:t>
      </w:r>
      <w:r w:rsidR="0061653F">
        <w:t xml:space="preserve"> zarobków</w:t>
      </w:r>
      <w:r w:rsidR="001F5CEA">
        <w:t xml:space="preserve"> lub innych tzw. obiektywnych efektów kształcenia</w:t>
      </w:r>
      <w:r w:rsidR="0061653F">
        <w:t>.</w:t>
      </w:r>
      <w:r w:rsidR="001F5CEA">
        <w:t xml:space="preserve"> Założeniem dla koncepcji takiego pomiaru jest przyjęcie, że każdy</w:t>
      </w:r>
      <w:r w:rsidR="006F728A">
        <w:t>,</w:t>
      </w:r>
      <w:r w:rsidR="001F5CEA">
        <w:t xml:space="preserve"> podejmując studia</w:t>
      </w:r>
      <w:r w:rsidR="006F728A">
        <w:t>,</w:t>
      </w:r>
      <w:r w:rsidR="001F5CEA">
        <w:t xml:space="preserve"> chce po otrzymaniu takiej usługi być zadowolony z jej efektów. </w:t>
      </w:r>
      <w:r w:rsidR="00EF0FC6">
        <w:t>W odniesieniu do uczelni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FootnoteReference"/>
        </w:rPr>
        <w:footnoteReference w:id="29"/>
      </w:r>
      <w:r w:rsidR="00111BA2">
        <w:t xml:space="preserve">. A zatem do wyliczenia </w:t>
      </w:r>
      <w:r w:rsidR="002757F2">
        <w:t>jego wartości</w:t>
      </w:r>
      <w:r w:rsidR="00111BA2">
        <w:t xml:space="preserve"> istotne są zarówno badania w każdej z wybranych grup</w:t>
      </w:r>
      <w:r w:rsidR="006F728A">
        <w:t>,</w:t>
      </w:r>
      <w:r w:rsidR="00111BA2">
        <w:t xml:space="preserve"> jak i odpowiednie przypisanie wag wynikom cząstkowym w celu odzwierciedlania istotności wpływu każdej z grup na ocenę ogólną. Do określenia wag </w:t>
      </w:r>
      <w:r w:rsidR="00111BA2">
        <w:lastRenderedPageBreak/>
        <w:t>można użyć różnorodnych metod w zależności od celu badania. Mogą to być zarówno metody eksperckie</w:t>
      </w:r>
      <w:r w:rsidR="00E77FAC">
        <w:t>,</w:t>
      </w:r>
      <w:r w:rsidR="00111BA2">
        <w:t xml:space="preserve"> jak i</w:t>
      </w:r>
      <w:r w:rsidR="00661DDA">
        <w:t> </w:t>
      </w:r>
      <w:r w:rsidR="00111BA2">
        <w:t xml:space="preserve">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0CC76FA1" w:rsidR="00E34BBC" w:rsidRPr="00BC0AAA" w:rsidRDefault="00E34BBC" w:rsidP="00BC0AAA">
      <w:pPr>
        <w:ind w:left="709" w:firstLine="0"/>
        <w:jc w:val="left"/>
        <w:rPr>
          <w:rFonts w:cs="Arial"/>
          <w:i/>
          <w:iCs/>
        </w:rPr>
      </w:pPr>
      <w:r w:rsidRPr="00BC0AAA">
        <w:rPr>
          <w:rFonts w:cs="Arial"/>
          <w:i/>
          <w:iCs/>
        </w:rPr>
        <w:t xml:space="preserve">u </w:t>
      </w:r>
      <w:r w:rsidR="006F728A">
        <w:rPr>
          <w:rFonts w:cs="Arial"/>
          <w:i/>
          <w:iCs/>
        </w:rPr>
        <w:t xml:space="preserve">– </w:t>
      </w:r>
      <w:r w:rsidRPr="00BC0AAA">
        <w:rPr>
          <w:rFonts w:cs="Arial"/>
          <w:i/>
          <w:iCs/>
        </w:rPr>
        <w:t>waga częściowego indeksu SSI</w:t>
      </w:r>
      <w:r w:rsidR="00BC0AAA">
        <w:rPr>
          <w:rFonts w:cs="Arial"/>
          <w:i/>
          <w:iCs/>
        </w:rPr>
        <w:t xml:space="preserve"> </w:t>
      </w:r>
      <w:r w:rsidR="00BC0AAA">
        <w:rPr>
          <w:rFonts w:cs="Arial"/>
          <w:i/>
          <w:iCs/>
        </w:rPr>
        <w:br/>
        <w:t>(jednostka: procent)</w:t>
      </w:r>
    </w:p>
    <w:p w14:paraId="3E9724E6" w14:textId="474872DB"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w:t>
      </w:r>
      <w:r w:rsidR="006F728A">
        <w:rPr>
          <w:rFonts w:cs="Arial"/>
          <w:i/>
          <w:iCs/>
        </w:rPr>
        <w:t xml:space="preserve">– </w:t>
      </w:r>
      <w:r w:rsidR="00E34BBC" w:rsidRPr="00BC0AAA">
        <w:rPr>
          <w:rFonts w:cs="Arial"/>
          <w:i/>
          <w:iCs/>
        </w:rPr>
        <w:t>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5CC6A821" w:rsidR="00E34BBC" w:rsidRDefault="00E34BBC" w:rsidP="00E34BBC">
      <w:r>
        <w:t>W najprostszym wariancie</w:t>
      </w:r>
      <w:r w:rsidR="006F728A">
        <w:t>,</w:t>
      </w:r>
      <w:r>
        <w:t xml:space="preserve"> zakładającym, że wagi poszczególnych wyników składników indeksu SSI są równe</w:t>
      </w:r>
      <w:r w:rsidR="00D22FEA">
        <w:t>,</w:t>
      </w:r>
      <w:r>
        <w:t xml:space="preserv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Pr="00980EB8">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5433D039" w:rsidR="00980EB8" w:rsidRPr="00793533" w:rsidRDefault="00980EB8" w:rsidP="00D15B38">
      <w:pPr>
        <w:ind w:left="709" w:firstLine="0"/>
        <w:jc w:val="left"/>
        <w:rPr>
          <w:i/>
        </w:rPr>
      </w:pPr>
      <w:r w:rsidRPr="00793533">
        <w:rPr>
          <w:i/>
        </w:rPr>
        <w:t xml:space="preserve">w </w:t>
      </w:r>
      <w:r w:rsidR="00D22FEA">
        <w:rPr>
          <w:i/>
        </w:rPr>
        <w:t xml:space="preserve">–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A7B40EC" w:rsidR="00980EB8" w:rsidRPr="00793533" w:rsidRDefault="00980EB8" w:rsidP="00D15B38">
      <w:pPr>
        <w:ind w:left="709" w:firstLine="0"/>
        <w:jc w:val="left"/>
        <w:rPr>
          <w:i/>
        </w:rPr>
      </w:pPr>
      <w:r w:rsidRPr="00793533">
        <w:rPr>
          <w:i/>
        </w:rPr>
        <w:t xml:space="preserve">r </w:t>
      </w:r>
      <w:r w:rsidR="00D22FEA">
        <w:rPr>
          <w:i/>
        </w:rPr>
        <w:t xml:space="preserve">– </w:t>
      </w:r>
      <w:r w:rsidRPr="00793533">
        <w:rPr>
          <w:i/>
        </w:rPr>
        <w:t xml:space="preserve">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6DD223E7"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w:t>
      </w:r>
      <w:r>
        <w:lastRenderedPageBreak/>
        <w:t xml:space="preserve">pierwsze podejście pozwala </w:t>
      </w:r>
      <w:r w:rsidR="0049686D">
        <w:t>na wyliczenie zagregowanej wartości oceny nawet na podstawie danych pochodzących z odpowiedzi udzielanych w</w:t>
      </w:r>
      <w:r w:rsidR="00D22FEA">
        <w:t>edłu</w:t>
      </w:r>
      <w:r w:rsidR="0049686D">
        <w:t xml:space="preserve">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20302A27" w:rsidR="003B61B1" w:rsidRPr="004C54F0" w:rsidRDefault="003B61B1" w:rsidP="004C54F0">
      <w:r w:rsidRPr="004C54F0">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t> </w:t>
      </w:r>
      <w:r w:rsidRPr="004C54F0">
        <w:t xml:space="preserve">gospodarek narodowych. </w:t>
      </w:r>
      <w:r w:rsidR="004C54F0">
        <w:t xml:space="preserve">Opisane w niniejszym </w:t>
      </w:r>
      <w:r w:rsidR="00FA797F">
        <w:t>pod</w:t>
      </w:r>
      <w:r w:rsidR="004C54F0">
        <w:t xml:space="preserve">rozdziale metody pomiaru jakości reprezentują </w:t>
      </w:r>
      <w:r w:rsidR="00D22FEA">
        <w:t xml:space="preserve">zarówno </w:t>
      </w:r>
      <w:r w:rsidR="004C54F0">
        <w:t>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dostarczenie poszczególnym grupom interesariuszy uczelni wiarygodnych informacji o</w:t>
      </w:r>
      <w:r w:rsidR="00661DDA">
        <w:t> </w:t>
      </w:r>
      <w:r w:rsidRPr="00233788">
        <w:t xml:space="preserve">poziomie realizacji przez nie ich kluczowej funkcji, co powinno </w:t>
      </w:r>
      <w:r w:rsidR="004C54F0">
        <w:t xml:space="preserve">(…) </w:t>
      </w:r>
      <w:r w:rsidRPr="00233788">
        <w:t>ułatwić dokonywanie porównań i</w:t>
      </w:r>
      <w:r w:rsidR="00661DDA">
        <w:t> </w:t>
      </w:r>
      <w:r w:rsidRPr="00233788">
        <w:t>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w:t>
      </w:r>
      <w:r w:rsidR="00FA797F">
        <w:t>pod</w:t>
      </w:r>
      <w:r w:rsidRPr="004C54F0">
        <w:t>rozdziale.</w:t>
      </w:r>
    </w:p>
    <w:p w14:paraId="79916BD1" w14:textId="5936A03A" w:rsidR="00131813" w:rsidRPr="00233788" w:rsidRDefault="00385E30" w:rsidP="00107ECD">
      <w:pPr>
        <w:pStyle w:val="Heading3"/>
      </w:pPr>
      <w:bookmarkStart w:id="491" w:name="_Ref66053927"/>
      <w:bookmarkStart w:id="492" w:name="_Toc164801010"/>
      <w:bookmarkStart w:id="493" w:name="_Toc168903274"/>
      <w:bookmarkStart w:id="494" w:name="_Toc169134082"/>
      <w:r w:rsidRPr="00233788">
        <w:t>Rankingi jako szczególna forma pomiaru efektów usług uniwersytetu</w:t>
      </w:r>
      <w:bookmarkEnd w:id="491"/>
      <w:bookmarkEnd w:id="492"/>
      <w:bookmarkEnd w:id="493"/>
      <w:bookmarkEnd w:id="494"/>
    </w:p>
    <w:p w14:paraId="1FADBAF2" w14:textId="25496980" w:rsidR="00385E30" w:rsidRDefault="00FD7143" w:rsidP="00385E30">
      <w:r>
        <w:t xml:space="preserve">Współcześnie rankingi uniwersytetów są bardzo popularną metodą porównywania uczelni. </w:t>
      </w:r>
      <w:r w:rsidR="00D22FEA">
        <w:t>R</w:t>
      </w:r>
      <w:r>
        <w:t xml:space="preserve">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w:t>
      </w:r>
      <w:r w:rsidR="00D22FEA">
        <w:t>,</w:t>
      </w:r>
      <w:r>
        <w:t xml:space="preserve">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w:t>
      </w:r>
      <w:r w:rsidR="00D22FEA">
        <w:t>,</w:t>
      </w:r>
      <w:r w:rsidR="00CB7065">
        <w:t xml:space="preserve"> zarówno ogólnoświatowych</w:t>
      </w:r>
      <w:r w:rsidR="00D22FEA">
        <w:t>,</w:t>
      </w:r>
      <w:r w:rsidR="00CB7065">
        <w:t xml:space="preserve"> jak i polskich</w:t>
      </w:r>
      <w:r w:rsidR="00D22FEA">
        <w:t>,</w:t>
      </w:r>
      <w:r w:rsidR="00CB7065">
        <w:t xml:space="preserve">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w:t>
      </w:r>
      <w:r w:rsidR="00D22FEA">
        <w:t xml:space="preserve">rosnącej roli rankingów i ich wpływie </w:t>
      </w:r>
      <w:r w:rsidR="00C462DC">
        <w:t xml:space="preserve">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w:t>
      </w:r>
      <w:r w:rsidR="00C462DC">
        <w:lastRenderedPageBreak/>
        <w:t xml:space="preserve">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w:t>
      </w:r>
      <w:r w:rsidR="00D22FEA">
        <w:t>iż</w:t>
      </w:r>
      <w:r w:rsidR="00C462DC">
        <w:t xml:space="preserve"> zostaną one z</w:t>
      </w:r>
      <w:r w:rsidR="00661DDA">
        <w:t> </w:t>
      </w:r>
      <w:r w:rsidR="00C462DC">
        <w:t xml:space="preserve">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75A8E5D3" w:rsidR="00D64AD1" w:rsidRPr="00FE21F7" w:rsidRDefault="00FE21F7" w:rsidP="00DB69B9">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F2350D" w:rsidRPr="00233788">
        <w:t xml:space="preserve">Tabela </w:t>
      </w:r>
      <w:r w:rsidR="00F2350D">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xml:space="preserve">. Szczegóły metodologii tego rankingu przedstawiono w </w:t>
      </w:r>
      <w:r w:rsidR="001E2126">
        <w:t>Tabeli</w:t>
      </w:r>
      <w:r w:rsidR="000817A9">
        <w:t> </w:t>
      </w:r>
      <w:r w:rsidR="001E2126">
        <w:t>19</w:t>
      </w:r>
      <w:r w:rsidR="007B3D2C">
        <w:t>.</w:t>
      </w:r>
    </w:p>
    <w:p w14:paraId="2FD95731" w14:textId="39ABC19E" w:rsidR="00035D87" w:rsidRPr="0053140B" w:rsidRDefault="00035D87" w:rsidP="00035D87">
      <w:pPr>
        <w:pStyle w:val="Tytutabeli"/>
      </w:pPr>
      <w:bookmarkStart w:id="495" w:name="_Ref134104785"/>
      <w:bookmarkStart w:id="496" w:name="_Ref134104799"/>
      <w:bookmarkStart w:id="497" w:name="_Toc169134742"/>
      <w:commentRangeStart w:id="498"/>
      <w:r w:rsidRPr="0053140B">
        <w:t xml:space="preserve">Tabela </w:t>
      </w:r>
      <w:r>
        <w:fldChar w:fldCharType="begin"/>
      </w:r>
      <w:r w:rsidRPr="0053140B">
        <w:instrText xml:space="preserve"> SEQ Tabela \* ARABIC </w:instrText>
      </w:r>
      <w:r>
        <w:fldChar w:fldCharType="separate"/>
      </w:r>
      <w:r w:rsidR="00F2350D">
        <w:rPr>
          <w:noProof/>
        </w:rPr>
        <w:t>19</w:t>
      </w:r>
      <w:r>
        <w:fldChar w:fldCharType="end"/>
      </w:r>
      <w:bookmarkEnd w:id="495"/>
      <w:r w:rsidR="00993B1A">
        <w:t>.</w:t>
      </w:r>
      <w:r w:rsidRPr="0053140B">
        <w:t xml:space="preserve"> Metodologia rankingu </w:t>
      </w:r>
      <w:r w:rsidR="00D935B7" w:rsidRPr="0053140B">
        <w:t xml:space="preserve">Times </w:t>
      </w:r>
      <w:proofErr w:type="spellStart"/>
      <w:r w:rsidR="00D935B7" w:rsidRPr="0053140B">
        <w:t>Higher</w:t>
      </w:r>
      <w:proofErr w:type="spellEnd"/>
      <w:r w:rsidR="00D935B7" w:rsidRPr="0053140B">
        <w:t xml:space="preserve"> </w:t>
      </w:r>
      <w:proofErr w:type="spellStart"/>
      <w:r w:rsidR="00D935B7" w:rsidRPr="0053140B">
        <w:t>Education</w:t>
      </w:r>
      <w:proofErr w:type="spellEnd"/>
      <w:r w:rsidR="00D935B7" w:rsidRPr="0053140B">
        <w:t xml:space="preserve"> </w:t>
      </w:r>
      <w:r w:rsidRPr="0053140B">
        <w:t>World University Ranking</w:t>
      </w:r>
      <w:bookmarkEnd w:id="496"/>
      <w:r w:rsidRPr="0053140B">
        <w:t xml:space="preserve"> </w:t>
      </w:r>
      <w:commentRangeEnd w:id="498"/>
      <w:r w:rsidR="00B95DFB">
        <w:rPr>
          <w:rStyle w:val="CommentReference"/>
          <w:rFonts w:ascii="Times New Roman" w:hAnsi="Times New Roman"/>
          <w:bCs w:val="0"/>
          <w:szCs w:val="20"/>
          <w:lang w:eastAsia="pl-PL"/>
        </w:rPr>
        <w:commentReference w:id="498"/>
      </w:r>
      <w:bookmarkEnd w:id="497"/>
    </w:p>
    <w:tbl>
      <w:tblPr>
        <w:tblStyle w:val="TableGrid"/>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814" w:type="dxa"/>
            <w:vAlign w:val="center"/>
          </w:tcPr>
          <w:p w14:paraId="22F37CD1" w14:textId="0B55F34B" w:rsidR="00895DE2" w:rsidRPr="00786D61" w:rsidRDefault="00895DE2" w:rsidP="00A40281">
            <w:pPr>
              <w:pStyle w:val="TekstTabeli"/>
            </w:pPr>
            <w:proofErr w:type="spellStart"/>
            <w:r w:rsidRPr="00786D61">
              <w:t>Badanie</w:t>
            </w:r>
            <w:proofErr w:type="spellEnd"/>
            <w:r w:rsidRPr="00786D61">
              <w:t xml:space="preserve"> </w:t>
            </w:r>
            <w:proofErr w:type="spellStart"/>
            <w:r w:rsidRPr="00786D61">
              <w:t>reputacji</w:t>
            </w:r>
            <w:proofErr w:type="spellEnd"/>
            <w:r w:rsidR="00EB5ABF" w:rsidRPr="00786D61">
              <w:t xml:space="preserve"> (</w:t>
            </w:r>
            <w:proofErr w:type="spellStart"/>
            <w:r w:rsidR="00EB5ABF" w:rsidRPr="00786D61">
              <w:t>nauczanie</w:t>
            </w:r>
            <w:proofErr w:type="spellEnd"/>
            <w:r w:rsidR="00EB5ABF" w:rsidRPr="00786D61">
              <w:t>)</w:t>
            </w:r>
          </w:p>
        </w:tc>
        <w:tc>
          <w:tcPr>
            <w:tcW w:w="5102" w:type="dxa"/>
            <w:vAlign w:val="center"/>
          </w:tcPr>
          <w:p w14:paraId="7CBBA5B4" w14:textId="46C9B437" w:rsidR="00895DE2" w:rsidRPr="00786D61" w:rsidRDefault="00EB5ABF" w:rsidP="00A40281">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A40281">
            <w:pPr>
              <w:pStyle w:val="TekstTabeli"/>
              <w:rPr>
                <w:lang w:val="pl-PL"/>
              </w:rPr>
            </w:pPr>
            <w:r w:rsidRPr="00786D61">
              <w:rPr>
                <w:lang w:val="pl-PL"/>
              </w:rPr>
              <w:t>Wskaźnik liczby pracowników akademickich</w:t>
            </w:r>
            <w:r w:rsidRPr="00001D48">
              <w:rPr>
                <w:rStyle w:val="FootnoteReference"/>
              </w:rPr>
              <w:footnoteReference w:id="30"/>
            </w:r>
            <w:r w:rsidRPr="00786D61">
              <w:rPr>
                <w:lang w:val="pl-PL"/>
              </w:rPr>
              <w:t xml:space="preserve"> do liczby studentów</w:t>
            </w:r>
          </w:p>
        </w:tc>
        <w:tc>
          <w:tcPr>
            <w:tcW w:w="5102" w:type="dxa"/>
            <w:vAlign w:val="center"/>
          </w:tcPr>
          <w:p w14:paraId="7A4060E9" w14:textId="27F521FF" w:rsidR="00895DE2" w:rsidRPr="00786D61" w:rsidRDefault="00954C14" w:rsidP="00A40281">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A40281">
            <w:pPr>
              <w:pStyle w:val="TekstTabeli"/>
              <w:rPr>
                <w:lang w:val="pl-PL"/>
              </w:rPr>
            </w:pPr>
            <w:r w:rsidRPr="00786D61">
              <w:rPr>
                <w:lang w:val="pl-PL"/>
              </w:rPr>
              <w:t>Wskaźnik liczby uzyskanych doktoratów do liczby uzyskanych dyplomów licencjackich</w:t>
            </w:r>
          </w:p>
        </w:tc>
        <w:tc>
          <w:tcPr>
            <w:tcW w:w="5102" w:type="dxa"/>
            <w:vAlign w:val="center"/>
          </w:tcPr>
          <w:p w14:paraId="3C609122" w14:textId="541AEB21" w:rsidR="00895DE2" w:rsidRPr="00786D61" w:rsidRDefault="00954C14" w:rsidP="00A40281">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zaangażowanie uczelni w</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A40281">
            <w:pPr>
              <w:pStyle w:val="TekstTabeli"/>
              <w:rPr>
                <w:lang w:val="pl-PL"/>
              </w:rPr>
            </w:pPr>
            <w:r w:rsidRPr="00786D61">
              <w:rPr>
                <w:lang w:val="pl-PL"/>
              </w:rPr>
              <w:t>Wskaźniki liczby uzyskanych doktoratów do liczby pracowników akademickich</w:t>
            </w:r>
          </w:p>
        </w:tc>
        <w:tc>
          <w:tcPr>
            <w:tcW w:w="5102" w:type="dxa"/>
            <w:vAlign w:val="center"/>
          </w:tcPr>
          <w:p w14:paraId="7B9D9565" w14:textId="49C12E2F" w:rsidR="00895DE2" w:rsidRPr="00786D61" w:rsidRDefault="00491347" w:rsidP="00A40281">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A40281">
            <w:pPr>
              <w:pStyle w:val="TekstTabeli"/>
              <w:rPr>
                <w:lang w:val="pl-PL"/>
              </w:rPr>
            </w:pPr>
            <w:r w:rsidRPr="00786D61">
              <w:rPr>
                <w:lang w:val="pl-PL"/>
              </w:rPr>
              <w:t>Dochód instytucjonalny</w:t>
            </w:r>
          </w:p>
        </w:tc>
        <w:tc>
          <w:tcPr>
            <w:tcW w:w="5102" w:type="dxa"/>
            <w:vAlign w:val="center"/>
          </w:tcPr>
          <w:p w14:paraId="2EBC0191" w14:textId="749EC660" w:rsidR="00895DE2" w:rsidRPr="00786D61" w:rsidRDefault="00491347" w:rsidP="00A40281">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A40281">
            <w:pPr>
              <w:pStyle w:val="TekstTabeli"/>
              <w:rPr>
                <w:lang w:val="pl-PL"/>
              </w:rPr>
            </w:pPr>
            <w:r w:rsidRPr="00786D61">
              <w:rPr>
                <w:lang w:val="pl-PL"/>
              </w:rPr>
              <w:t>Badanie reputacji</w:t>
            </w:r>
            <w:r w:rsidR="00EB5ABF" w:rsidRPr="00786D61">
              <w:rPr>
                <w:lang w:val="pl-PL"/>
              </w:rPr>
              <w:t xml:space="preserve"> </w:t>
            </w:r>
            <w:r w:rsidR="00EB5ABF" w:rsidRPr="00786D61">
              <w:rPr>
                <w:lang w:val="pl-PL"/>
              </w:rPr>
              <w:br/>
              <w:t>(badania)</w:t>
            </w:r>
          </w:p>
        </w:tc>
        <w:tc>
          <w:tcPr>
            <w:tcW w:w="5102" w:type="dxa"/>
            <w:vAlign w:val="center"/>
          </w:tcPr>
          <w:p w14:paraId="55D148D3" w14:textId="227650D8" w:rsidR="00895DE2" w:rsidRPr="00786D61" w:rsidRDefault="00547D10" w:rsidP="00A40281">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w:t>
            </w:r>
            <w:r w:rsidR="00D22FEA">
              <w:rPr>
                <w:lang w:val="pl-PL"/>
              </w:rPr>
              <w:t>:</w:t>
            </w:r>
            <w:r w:rsidR="002356AC" w:rsidRPr="00786D61">
              <w:rPr>
                <w:lang w:val="pl-PL"/>
              </w:rPr>
              <w:t xml:space="preserve">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A40281">
            <w:pPr>
              <w:pStyle w:val="TekstTabeli"/>
            </w:pPr>
            <w:proofErr w:type="spellStart"/>
            <w:r w:rsidRPr="00786D61">
              <w:t>Dochód</w:t>
            </w:r>
            <w:proofErr w:type="spellEnd"/>
            <w:r w:rsidRPr="00786D61">
              <w:t xml:space="preserve"> z </w:t>
            </w:r>
            <w:proofErr w:type="spellStart"/>
            <w:r w:rsidRPr="00786D61">
              <w:t>bada</w:t>
            </w:r>
            <w:r w:rsidR="00EB5ABF" w:rsidRPr="00786D61">
              <w:t>ń</w:t>
            </w:r>
            <w:proofErr w:type="spellEnd"/>
          </w:p>
        </w:tc>
        <w:tc>
          <w:tcPr>
            <w:tcW w:w="5102" w:type="dxa"/>
            <w:vAlign w:val="center"/>
          </w:tcPr>
          <w:p w14:paraId="2E829F9A" w14:textId="7F8CDA91" w:rsidR="00895DE2" w:rsidRPr="00786D61" w:rsidRDefault="00547D10" w:rsidP="00A40281">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A40281">
            <w:pPr>
              <w:pStyle w:val="TekstTabeli"/>
            </w:pPr>
            <w:proofErr w:type="spellStart"/>
            <w:r w:rsidRPr="00786D61">
              <w:t>Produktywność</w:t>
            </w:r>
            <w:proofErr w:type="spellEnd"/>
            <w:r w:rsidRPr="00786D61">
              <w:t xml:space="preserve"> </w:t>
            </w:r>
            <w:proofErr w:type="spellStart"/>
            <w:r w:rsidRPr="00786D61">
              <w:t>badawcza</w:t>
            </w:r>
            <w:proofErr w:type="spellEnd"/>
          </w:p>
        </w:tc>
        <w:tc>
          <w:tcPr>
            <w:tcW w:w="5102" w:type="dxa"/>
            <w:vAlign w:val="center"/>
          </w:tcPr>
          <w:p w14:paraId="61D65B00" w14:textId="79207190" w:rsidR="00895DE2" w:rsidRPr="00786D61" w:rsidRDefault="00547D10" w:rsidP="00A40281">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30083B46" w:rsidR="00CE1508" w:rsidRPr="00786D61" w:rsidRDefault="00CE1508" w:rsidP="00A40281">
            <w:pPr>
              <w:pStyle w:val="TekstTabeli"/>
              <w:rPr>
                <w:lang w:val="pl-PL"/>
              </w:rPr>
            </w:pPr>
            <w:r w:rsidRPr="00786D61">
              <w:rPr>
                <w:lang w:val="pl-PL"/>
              </w:rPr>
              <w:t>Wskaźn</w:t>
            </w:r>
            <w:r w:rsidR="00D22FEA">
              <w:rPr>
                <w:lang w:val="pl-PL"/>
              </w:rPr>
              <w:t>i</w:t>
            </w:r>
            <w:r w:rsidRPr="00786D61">
              <w:rPr>
                <w:lang w:val="pl-PL"/>
              </w:rPr>
              <w:t xml:space="preserve">ki </w:t>
            </w:r>
            <w:proofErr w:type="spellStart"/>
            <w:r w:rsidRPr="00786D61">
              <w:rPr>
                <w:lang w:val="pl-PL"/>
              </w:rPr>
              <w:t>cytowań</w:t>
            </w:r>
            <w:proofErr w:type="spellEnd"/>
          </w:p>
        </w:tc>
        <w:tc>
          <w:tcPr>
            <w:tcW w:w="5102" w:type="dxa"/>
            <w:vAlign w:val="center"/>
          </w:tcPr>
          <w:p w14:paraId="500B8072" w14:textId="4E12D9DC" w:rsidR="00CE1508" w:rsidRPr="00786D61" w:rsidRDefault="00547D10" w:rsidP="00A40281">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w:t>
            </w:r>
            <w:proofErr w:type="spellStart"/>
            <w:r w:rsidR="001656CA" w:rsidRPr="00786D61">
              <w:rPr>
                <w:lang w:val="pl-PL"/>
              </w:rPr>
              <w:t>odw</w:t>
            </w:r>
            <w:r w:rsidR="00D22FEA">
              <w:rPr>
                <w:lang w:val="pl-PL"/>
              </w:rPr>
              <w:t>o</w:t>
            </w:r>
            <w:r w:rsidR="001656CA" w:rsidRPr="00786D61">
              <w:rPr>
                <w:lang w:val="pl-PL"/>
              </w:rPr>
              <w:t>łań</w:t>
            </w:r>
            <w:proofErr w:type="spellEnd"/>
            <w:r w:rsidR="001656CA" w:rsidRPr="00786D61">
              <w:rPr>
                <w:lang w:val="pl-PL"/>
              </w:rPr>
              <w:t xml:space="preserve">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xml:space="preserve">, by uwzględnić różnice w liczbie </w:t>
            </w:r>
            <w:proofErr w:type="spellStart"/>
            <w:r w:rsidR="001656CA" w:rsidRPr="00786D61">
              <w:rPr>
                <w:lang w:val="pl-PL"/>
              </w:rPr>
              <w:t>cytowań</w:t>
            </w:r>
            <w:proofErr w:type="spellEnd"/>
            <w:r w:rsidR="001656CA" w:rsidRPr="00786D61">
              <w:rPr>
                <w:lang w:val="pl-PL"/>
              </w:rPr>
              <w:t xml:space="preserve">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r w:rsidR="00D22FEA">
              <w:rPr>
                <w:lang w:val="pl-PL"/>
              </w:rPr>
              <w:t>.</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proofErr w:type="spellStart"/>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roofErr w:type="spellEnd"/>
          </w:p>
        </w:tc>
        <w:tc>
          <w:tcPr>
            <w:tcW w:w="1814" w:type="dxa"/>
            <w:vAlign w:val="center"/>
          </w:tcPr>
          <w:p w14:paraId="45FA21BD" w14:textId="4DABE768" w:rsidR="00895DE2" w:rsidRPr="00786D61" w:rsidRDefault="00895DE2" w:rsidP="00A40281">
            <w:pPr>
              <w:pStyle w:val="TekstTabeli"/>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A40281">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A40281">
            <w:pPr>
              <w:pStyle w:val="TekstTabeli"/>
              <w:rPr>
                <w:lang w:val="pl-PL"/>
              </w:rPr>
            </w:pPr>
            <w:r w:rsidRPr="00786D61">
              <w:rPr>
                <w:lang w:val="pl-PL"/>
              </w:rPr>
              <w:t>Proporcja liczby pracowników zagranicznych do liczby pracowników krajowych</w:t>
            </w:r>
          </w:p>
        </w:tc>
        <w:tc>
          <w:tcPr>
            <w:tcW w:w="5102" w:type="dxa"/>
            <w:vAlign w:val="center"/>
          </w:tcPr>
          <w:p w14:paraId="63C36D82" w14:textId="7452AD15" w:rsidR="00895DE2" w:rsidRPr="00786D61" w:rsidRDefault="00547D10" w:rsidP="00A40281">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w:t>
            </w:r>
            <w:r w:rsidR="00D22FEA">
              <w:rPr>
                <w:lang w:val="pl-PL"/>
              </w:rPr>
              <w:t>:</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A40281">
            <w:pPr>
              <w:pStyle w:val="TekstTabeli"/>
              <w:rPr>
                <w:lang w:val="pl-PL"/>
              </w:rPr>
            </w:pPr>
            <w:r w:rsidRPr="00786D61">
              <w:rPr>
                <w:lang w:val="pl-PL"/>
              </w:rPr>
              <w:t>Współpraca międzynarodowa</w:t>
            </w:r>
          </w:p>
        </w:tc>
        <w:tc>
          <w:tcPr>
            <w:tcW w:w="5102" w:type="dxa"/>
            <w:vAlign w:val="center"/>
          </w:tcPr>
          <w:p w14:paraId="35833220" w14:textId="7DE966AE" w:rsidR="00895DE2" w:rsidRPr="00786D61" w:rsidRDefault="00F22C6F" w:rsidP="00A40281">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A40281">
            <w:pPr>
              <w:pStyle w:val="TekstTabeli"/>
            </w:pPr>
            <w:proofErr w:type="spellStart"/>
            <w:r w:rsidRPr="00786D61">
              <w:t>Dochody</w:t>
            </w:r>
            <w:proofErr w:type="spellEnd"/>
            <w:r w:rsidRPr="00786D61">
              <w:t xml:space="preserve"> z </w:t>
            </w:r>
            <w:proofErr w:type="spellStart"/>
            <w:r w:rsidRPr="00786D61">
              <w:t>biznesu</w:t>
            </w:r>
            <w:proofErr w:type="spellEnd"/>
          </w:p>
        </w:tc>
        <w:tc>
          <w:tcPr>
            <w:tcW w:w="5102" w:type="dxa"/>
            <w:vAlign w:val="center"/>
          </w:tcPr>
          <w:p w14:paraId="3C62205F" w14:textId="1B5E5046" w:rsidR="00CE1508" w:rsidRPr="00786D61" w:rsidRDefault="00BF4E5E" w:rsidP="00A40281">
            <w:pPr>
              <w:pStyle w:val="TekstTabeli"/>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w:t>
            </w:r>
            <w:r w:rsidR="00D22FEA">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7E631B66" w:rsidR="00BF04AE" w:rsidRDefault="00241F68" w:rsidP="00385E30">
      <w:r w:rsidRPr="00241F68">
        <w:t>W metodologi</w:t>
      </w:r>
      <w:r w:rsidR="00126502">
        <w:t>i</w:t>
      </w:r>
      <w:r w:rsidRPr="00241F68">
        <w:t xml:space="preserve"> rankingu THE WUR z </w:t>
      </w:r>
      <w:r w:rsidR="00D22FEA" w:rsidRPr="00241F68">
        <w:t xml:space="preserve">roku </w:t>
      </w:r>
      <w:r w:rsidRPr="00241F68">
        <w:t xml:space="preserve">2023, </w:t>
      </w:r>
      <w:r>
        <w:t>w</w:t>
      </w:r>
      <w:r w:rsidRPr="00241F68">
        <w:t xml:space="preserve">arto zwrócić uwagę na znaczną rolę pomiaru reputacji w różnych obszarach, gdzie badanie reputacji </w:t>
      </w:r>
      <w:r>
        <w:t>łącznie stanowi 33% wagi</w:t>
      </w:r>
      <w:r w:rsidRPr="00001D48">
        <w:rPr>
          <w:rStyle w:val="FootnoteReference"/>
        </w:rPr>
        <w:footnoteReference w:id="31"/>
      </w:r>
      <w:r>
        <w:t xml:space="preserve"> w ogólnej ocen</w:t>
      </w:r>
      <w:r w:rsidR="00D22FEA">
        <w:t>ie</w:t>
      </w:r>
      <w:r>
        <w:t xml:space="preserve"> uczelni (</w:t>
      </w:r>
      <w:r w:rsidRPr="00241F68">
        <w:t>nauczanie</w:t>
      </w:r>
      <w:r w:rsidR="00D22FEA">
        <w:t>:</w:t>
      </w:r>
      <w:r>
        <w:t xml:space="preserve"> 15%,</w:t>
      </w:r>
      <w:r w:rsidRPr="00241F68">
        <w:t xml:space="preserve"> badania</w:t>
      </w:r>
      <w:r w:rsidR="00D22FEA">
        <w:t>:</w:t>
      </w:r>
      <w:r w:rsidRPr="00241F68">
        <w:t xml:space="preserve"> 18%</w:t>
      </w:r>
      <w:r>
        <w:t>)</w:t>
      </w:r>
      <w:r w:rsidRPr="00241F68">
        <w:t xml:space="preserve">. Warto również zauważyć, że wskaźnik </w:t>
      </w:r>
      <w:proofErr w:type="spellStart"/>
      <w:r w:rsidR="00D22FEA">
        <w:t>cytowań</w:t>
      </w:r>
      <w:proofErr w:type="spellEnd"/>
      <w:r w:rsidR="00D22FEA">
        <w:t xml:space="preserve">, </w:t>
      </w:r>
      <w:r w:rsidR="00D22FEA" w:rsidRPr="00241F68">
        <w:t>mając wagę 30%,</w:t>
      </w:r>
      <w:r w:rsidRPr="00241F68">
        <w:t xml:space="preserve"> odgrywa istotną rolę w ocenie uczelni, co pokazuje, jak </w:t>
      </w:r>
      <w:r w:rsidR="007B3D2C">
        <w:t>istotna</w:t>
      </w:r>
      <w:r w:rsidRPr="00241F68">
        <w:t xml:space="preserve"> jest </w:t>
      </w:r>
      <w:r w:rsidR="00D22FEA">
        <w:t xml:space="preserve">w </w:t>
      </w:r>
      <w:r w:rsidR="007B3D2C">
        <w:t xml:space="preserve">założeniach tego </w:t>
      </w:r>
      <w:r w:rsidRPr="00241F68">
        <w:t xml:space="preserve">rankingu rola uczelni w rozpowszechnianiu nowej wiedzy i idei. </w:t>
      </w:r>
      <w:r w:rsidR="007B3D2C">
        <w:t xml:space="preserve">Z kolei pozostałe </w:t>
      </w:r>
      <w:r w:rsidRPr="00241F68">
        <w:t>wskaźniki</w:t>
      </w:r>
      <w:r w:rsidR="00D22FEA">
        <w:t>,</w:t>
      </w:r>
      <w:r w:rsidRPr="00241F68">
        <w:t xml:space="preserve"> związane z międzynarodowym zasięgiem uczelni</w:t>
      </w:r>
      <w:r w:rsidR="007B3D2C">
        <w:t xml:space="preserve"> </w:t>
      </w:r>
      <w:r w:rsidR="00D22FEA">
        <w:t>i</w:t>
      </w:r>
      <w:r w:rsidR="007B3D2C">
        <w:t xml:space="preserve"> statystykami dotyczącymi dochodów uczelni oraz tymi odzwierciedlającymi zaangażowanie uczelni w kształcenie</w:t>
      </w:r>
      <w:r w:rsidR="0070060C">
        <w:t>,</w:t>
      </w:r>
      <w:r w:rsidRPr="00241F68">
        <w:t xml:space="preserve"> mają relatywnie niski</w:t>
      </w:r>
      <w:r w:rsidR="007B3D2C">
        <w:t>e</w:t>
      </w:r>
      <w:r w:rsidRPr="00241F68">
        <w:t xml:space="preserve"> udział</w:t>
      </w:r>
      <w:r w:rsidR="007B3D2C">
        <w:t>y</w:t>
      </w:r>
      <w:r w:rsidRPr="00241F68">
        <w:t xml:space="preserve">, z wagami </w:t>
      </w:r>
      <w:r w:rsidR="007B3D2C">
        <w:t>w</w:t>
      </w:r>
      <w:r w:rsidR="00661DDA">
        <w:t> </w:t>
      </w:r>
      <w:r w:rsidR="007B3D2C">
        <w:t>przedziale między</w:t>
      </w:r>
      <w:r w:rsidRPr="00241F68">
        <w:t xml:space="preserve"> 2,</w:t>
      </w:r>
      <w:r w:rsidR="007B3D2C">
        <w:t>2</w:t>
      </w:r>
      <w:r w:rsidRPr="00241F68">
        <w:t xml:space="preserve">5%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w:t>
      </w:r>
      <w:r w:rsidR="0070060C">
        <w:t>a</w:t>
      </w:r>
      <w:r w:rsidR="0093237E">
        <w:t xml:space="preserve">by lepiej odzwierciedlać cechy istotne dla </w:t>
      </w:r>
      <w:r w:rsidR="0093237E">
        <w:lastRenderedPageBreak/>
        <w:t xml:space="preserve">poszczególnej branży. Ważne są również </w:t>
      </w:r>
      <w:r w:rsidR="0009776B">
        <w:t>kryteria kwalifikacyjne do rankingu, bowiem uczelnia</w:t>
      </w:r>
      <w:r w:rsidR="0070060C">
        <w:t>,</w:t>
      </w:r>
      <w:r w:rsidR="0009776B">
        <w:t xml:space="preserve"> by zostać uwzględnioną w klasyfikacji</w:t>
      </w:r>
      <w:r w:rsidR="0070060C">
        <w:t>,</w:t>
      </w:r>
      <w:r w:rsidR="0009776B">
        <w:t xml:space="preserve"> musi spełnić 7 poniższych </w:t>
      </w:r>
      <w:r w:rsidR="00D51211">
        <w:t>kryteriów</w:t>
      </w:r>
      <w:r w:rsidR="0009776B">
        <w:t>:</w:t>
      </w:r>
    </w:p>
    <w:p w14:paraId="0F24BB6A" w14:textId="77EF3EAF" w:rsidR="0009776B" w:rsidRDefault="0009776B">
      <w:pPr>
        <w:pStyle w:val="ListParagraph"/>
        <w:numPr>
          <w:ilvl w:val="0"/>
          <w:numId w:val="23"/>
        </w:numPr>
        <w:spacing w:before="60"/>
        <w:ind w:left="284" w:hanging="284"/>
      </w:pPr>
      <w:r>
        <w:t>Uczelnia musi opublikować ponad 1000 istotnych publikacji w ciągu ostatnich 5 lat oraz więcej niż 150 istotnych publikacji w każdym pojedynczym roku.</w:t>
      </w:r>
    </w:p>
    <w:p w14:paraId="0F367EFE" w14:textId="77777777" w:rsidR="0009776B" w:rsidRDefault="0009776B">
      <w:pPr>
        <w:pStyle w:val="ListParagraph"/>
        <w:numPr>
          <w:ilvl w:val="0"/>
          <w:numId w:val="23"/>
        </w:numPr>
        <w:spacing w:before="60"/>
        <w:ind w:left="284" w:hanging="284"/>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ListParagraph"/>
        <w:numPr>
          <w:ilvl w:val="0"/>
          <w:numId w:val="23"/>
        </w:numPr>
        <w:spacing w:before="60"/>
        <w:ind w:left="284" w:hanging="284"/>
      </w:pPr>
      <w:r>
        <w:t>Uczelnia nie może być skoncentrowana na jednym wąskim obszarze przedmiotowym (ponad 80% ich publikacji pochodzi z jednego obszaru przedmiotowego).</w:t>
      </w:r>
    </w:p>
    <w:p w14:paraId="35D3EB7B" w14:textId="540DD94F" w:rsidR="0009776B" w:rsidRDefault="0009776B">
      <w:pPr>
        <w:pStyle w:val="ListParagraph"/>
        <w:numPr>
          <w:ilvl w:val="0"/>
          <w:numId w:val="23"/>
        </w:numPr>
        <w:spacing w:before="60"/>
        <w:ind w:left="284" w:hanging="284"/>
      </w:pPr>
      <w:r>
        <w:t>Uczelnia musi dostarczyć ogólne dane liczbowe dla roku rankingowego.</w:t>
      </w:r>
    </w:p>
    <w:p w14:paraId="1DFDA44E" w14:textId="0246D531" w:rsidR="0009776B" w:rsidRDefault="0009776B">
      <w:pPr>
        <w:pStyle w:val="ListParagraph"/>
        <w:numPr>
          <w:ilvl w:val="0"/>
          <w:numId w:val="23"/>
        </w:numPr>
        <w:spacing w:before="60"/>
        <w:ind w:left="284" w:hanging="284"/>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ListParagraph"/>
        <w:numPr>
          <w:ilvl w:val="0"/>
          <w:numId w:val="23"/>
        </w:numPr>
        <w:spacing w:before="60"/>
        <w:ind w:left="284" w:hanging="284"/>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ListParagraph"/>
        <w:numPr>
          <w:ilvl w:val="0"/>
          <w:numId w:val="23"/>
        </w:numPr>
        <w:spacing w:before="60"/>
        <w:ind w:left="284" w:hanging="284"/>
      </w:pPr>
      <w:r>
        <w:t>Uczelnia nie może być umieszczona na liście wyjątków. Instytucje, które zażądały nieuczestniczenia w rankingu lub nie są uprawnione z innych, indywidualnych powodów, zostają wykluczone.</w:t>
      </w:r>
    </w:p>
    <w:p w14:paraId="63CED033" w14:textId="25534102" w:rsidR="0009776B" w:rsidRDefault="0009776B" w:rsidP="0009776B">
      <w:r>
        <w:t>Uniwersytety spełniające te siedem kluczowych kryteriów są uwzględniane w rankingu. Uczelnie, które spełniły kryteria 4, 6 i 7, ale nie wszystkie pozostałe kryteria, nie są uwzględniane w</w:t>
      </w:r>
      <w:r w:rsidR="00661DDA">
        <w:t> </w:t>
      </w:r>
      <w:r>
        <w:t xml:space="preserve">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3151E1DD" w:rsidR="00D935B7" w:rsidRDefault="00D654E0" w:rsidP="00385E30">
      <w:r w:rsidRPr="00D654E0">
        <w:t>Ranking Shanghai</w:t>
      </w:r>
      <w:r w:rsidR="0070060C">
        <w:t xml:space="preserve"> </w:t>
      </w:r>
      <w:proofErr w:type="spellStart"/>
      <w:r w:rsidRPr="00D654E0">
        <w:t>Ranking</w:t>
      </w:r>
      <w:r w:rsidR="0070060C">
        <w:t>’</w:t>
      </w:r>
      <w:r w:rsidRPr="00D654E0">
        <w:t>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w:t>
      </w:r>
      <w:r w:rsidR="001E2126">
        <w:t>Tabeli</w:t>
      </w:r>
      <w:r w:rsidR="000817A9">
        <w:t> </w:t>
      </w:r>
      <w:r w:rsidR="001E2126">
        <w:t>20.</w:t>
      </w:r>
    </w:p>
    <w:p w14:paraId="7DDF3638" w14:textId="2D52A863" w:rsidR="008E7EFF" w:rsidRPr="00D654E0" w:rsidRDefault="008E7EFF" w:rsidP="00D654E0">
      <w:pPr>
        <w:pStyle w:val="Tytutabeli"/>
        <w:rPr>
          <w:lang w:val="en-GB"/>
        </w:rPr>
      </w:pPr>
      <w:bookmarkStart w:id="499" w:name="_Ref134122925"/>
      <w:bookmarkStart w:id="500" w:name="_Ref134122917"/>
      <w:bookmarkStart w:id="501" w:name="_Toc169134743"/>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F2350D">
        <w:rPr>
          <w:noProof/>
          <w:lang w:val="en-GB"/>
        </w:rPr>
        <w:t>20</w:t>
      </w:r>
      <w:r>
        <w:fldChar w:fldCharType="end"/>
      </w:r>
      <w:bookmarkEnd w:id="499"/>
      <w:r w:rsidR="00993B1A" w:rsidRPr="00B84102">
        <w:rPr>
          <w:lang w:val="en-GB"/>
        </w:rPr>
        <w:t>.</w:t>
      </w:r>
      <w:r w:rsidRPr="00D654E0">
        <w:rPr>
          <w:lang w:val="en-GB"/>
        </w:rPr>
        <w:t xml:space="preserve"> </w:t>
      </w:r>
      <w:proofErr w:type="spellStart"/>
      <w:r w:rsidRPr="00035D87">
        <w:rPr>
          <w:lang w:val="en-GB"/>
        </w:rPr>
        <w:t>Metodologia</w:t>
      </w:r>
      <w:proofErr w:type="spellEnd"/>
      <w:r w:rsidRPr="00035D87">
        <w:rPr>
          <w:lang w:val="en-GB"/>
        </w:rPr>
        <w:t xml:space="preserve"> </w:t>
      </w:r>
      <w:proofErr w:type="spellStart"/>
      <w:r>
        <w:rPr>
          <w:lang w:val="en-GB"/>
        </w:rPr>
        <w:t>ranking</w:t>
      </w:r>
      <w:r w:rsidR="0070060C">
        <w:rPr>
          <w:lang w:val="en-GB"/>
        </w:rPr>
        <w:t>u</w:t>
      </w:r>
      <w:proofErr w:type="spellEnd"/>
      <w:r>
        <w:rPr>
          <w:lang w:val="en-GB"/>
        </w:rPr>
        <w:t xml:space="preserve">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500"/>
      <w:bookmarkEnd w:id="501"/>
    </w:p>
    <w:tbl>
      <w:tblPr>
        <w:tblStyle w:val="TableGrid"/>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A40281">
            <w:pPr>
              <w:pStyle w:val="TekstTabeli"/>
              <w:rPr>
                <w:lang w:val="pl-PL"/>
              </w:rPr>
            </w:pPr>
            <w:r w:rsidRPr="00786D61">
              <w:rPr>
                <w:lang w:val="pl-PL"/>
              </w:rPr>
              <w:t>Liczba absolwentów uczelni, którzy zdobyli Nagrody Nobla lub Medale Fieldsa</w:t>
            </w:r>
            <w:r w:rsidR="00146B70">
              <w:rPr>
                <w:lang w:val="pl-PL"/>
              </w:rPr>
              <w:t>.</w:t>
            </w:r>
            <w:r w:rsidRPr="00786D61">
              <w:rPr>
                <w:lang w:val="pl-PL"/>
              </w:rPr>
              <w:t xml:space="preserve"> </w:t>
            </w:r>
            <w:r w:rsidR="00146B70" w:rsidRPr="00786D61">
              <w:rPr>
                <w:lang w:val="pl-PL"/>
              </w:rPr>
              <w:t>Ważone według okresu zdobycia nagród, co ma na celu uwzględnienie aktualnego wpływu naukowców na instytucję.</w:t>
            </w:r>
            <w:r w:rsidR="00146B70">
              <w:rPr>
                <w:lang w:val="pl-PL"/>
              </w:rPr>
              <w:t xml:space="preserve"> </w:t>
            </w:r>
            <w:r w:rsidRPr="00786D61">
              <w:rPr>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A40281">
            <w:pPr>
              <w:pStyle w:val="TekstTabeli"/>
              <w:rPr>
                <w:lang w:val="pl-PL"/>
              </w:rPr>
            </w:pPr>
            <w:r w:rsidRPr="00786D61">
              <w:rPr>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386" w:type="dxa"/>
            <w:vAlign w:val="center"/>
          </w:tcPr>
          <w:p w14:paraId="4DC83BFB" w14:textId="39B6463D" w:rsidR="008E7EFF" w:rsidRPr="00786D61" w:rsidRDefault="008E7EFF" w:rsidP="00A40281">
            <w:pPr>
              <w:pStyle w:val="TekstTabeli"/>
              <w:rPr>
                <w:lang w:val="pl-PL"/>
              </w:rPr>
            </w:pPr>
            <w:r w:rsidRPr="00786D61">
              <w:rPr>
                <w:lang w:val="pl-PL"/>
              </w:rPr>
              <w:t xml:space="preserve">Liczba naukowców uczelni, którzy zostali wybrani na listę Highly </w:t>
            </w:r>
            <w:proofErr w:type="spellStart"/>
            <w:r w:rsidRPr="00786D61">
              <w:rPr>
                <w:lang w:val="pl-PL"/>
              </w:rPr>
              <w:t>Cited</w:t>
            </w:r>
            <w:proofErr w:type="spellEnd"/>
            <w:r w:rsidRPr="00786D61">
              <w:rPr>
                <w:lang w:val="pl-PL"/>
              </w:rPr>
              <w:t xml:space="preserve"> </w:t>
            </w:r>
            <w:proofErr w:type="spellStart"/>
            <w:r w:rsidRPr="00786D61">
              <w:rPr>
                <w:lang w:val="pl-PL"/>
              </w:rPr>
              <w:t>Researchers</w:t>
            </w:r>
            <w:proofErr w:type="spellEnd"/>
            <w:r w:rsidRPr="00786D61">
              <w:rPr>
                <w:lang w:val="pl-PL"/>
              </w:rPr>
              <w:t xml:space="preserve"> (najczęściej cytowanych naukowców) przygotowaną przez </w:t>
            </w:r>
            <w:proofErr w:type="spellStart"/>
            <w:r w:rsidRPr="00786D61">
              <w:rPr>
                <w:lang w:val="pl-PL"/>
              </w:rPr>
              <w:t>Clarivate</w:t>
            </w:r>
            <w:proofErr w:type="spellEnd"/>
            <w:r w:rsidRPr="00786D61">
              <w:rPr>
                <w:lang w:val="pl-PL"/>
              </w:rPr>
              <w:t xml:space="preserve">. </w:t>
            </w:r>
            <w:r w:rsidR="00146B70">
              <w:rPr>
                <w:lang w:val="pl-PL"/>
              </w:rPr>
              <w:t>Odzwierciedlenie</w:t>
            </w:r>
            <w:r w:rsidRPr="00786D61">
              <w:rPr>
                <w:lang w:val="pl-PL"/>
              </w:rPr>
              <w:t xml:space="preserve"> wpływ</w:t>
            </w:r>
            <w:r w:rsidR="00146B70">
              <w:rPr>
                <w:lang w:val="pl-PL"/>
              </w:rPr>
              <w:t>u</w:t>
            </w:r>
            <w:r w:rsidRPr="00786D61">
              <w:rPr>
                <w:lang w:val="pl-PL"/>
              </w:rPr>
              <w:t xml:space="preserve"> badaczy uczelni oraz jakoś</w:t>
            </w:r>
            <w:r w:rsidR="00146B70">
              <w:rPr>
                <w:lang w:val="pl-PL"/>
              </w:rPr>
              <w:t>ci</w:t>
            </w:r>
            <w:r w:rsidRPr="00786D61">
              <w:rPr>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7D779489" w:rsidR="008E7EFF" w:rsidRPr="00786D61" w:rsidRDefault="008E7EFF" w:rsidP="00A40281">
            <w:pPr>
              <w:pStyle w:val="TekstTabeli"/>
              <w:rPr>
                <w:lang w:val="pl-PL"/>
              </w:rPr>
            </w:pPr>
            <w:r w:rsidRPr="00786D61">
              <w:rPr>
                <w:lang w:val="pl-PL"/>
              </w:rPr>
              <w:t>Liczba artykułów opublikowanych przez uczelnię w czasopismach Nature i Science w latach 2017</w:t>
            </w:r>
            <w:r w:rsidR="0070060C">
              <w:rPr>
                <w:lang w:val="pl-PL"/>
              </w:rPr>
              <w:t>–</w:t>
            </w:r>
            <w:r w:rsidRPr="00786D61">
              <w:rPr>
                <w:lang w:val="pl-PL"/>
              </w:rPr>
              <w:t xml:space="preserve">2021. </w:t>
            </w:r>
            <w:r w:rsidR="00146B70">
              <w:rPr>
                <w:lang w:val="pl-PL"/>
              </w:rPr>
              <w:t>Przypisywane</w:t>
            </w:r>
            <w:r w:rsidRPr="00786D61">
              <w:rPr>
                <w:lang w:val="pl-PL"/>
              </w:rPr>
              <w:t xml:space="preserve"> wagi według afiliacji autorów </w:t>
            </w:r>
            <w:r w:rsidR="00146B70">
              <w:rPr>
                <w:lang w:val="pl-PL"/>
              </w:rPr>
              <w:t xml:space="preserve">w celu </w:t>
            </w:r>
            <w:r w:rsidRPr="00786D61">
              <w:rPr>
                <w:lang w:val="pl-PL"/>
              </w:rPr>
              <w:t>ocen</w:t>
            </w:r>
            <w:r w:rsidR="00146B70">
              <w:rPr>
                <w:lang w:val="pl-PL"/>
              </w:rPr>
              <w:t>y</w:t>
            </w:r>
            <w:r w:rsidRPr="00786D61">
              <w:rPr>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A40281">
            <w:pPr>
              <w:pStyle w:val="TekstTabeli"/>
              <w:rPr>
                <w:lang w:val="pl-PL"/>
              </w:rPr>
            </w:pPr>
            <w:r w:rsidRPr="00786D61">
              <w:rPr>
                <w:lang w:val="pl-PL"/>
              </w:rPr>
              <w:t xml:space="preserve">Całkowita liczba artykułów uczelni indeksowanych w Science </w:t>
            </w:r>
            <w:proofErr w:type="spellStart"/>
            <w:r w:rsidRPr="00786D61">
              <w:rPr>
                <w:lang w:val="pl-PL"/>
              </w:rPr>
              <w:t>Citation</w:t>
            </w:r>
            <w:proofErr w:type="spellEnd"/>
            <w:r w:rsidRPr="00786D61">
              <w:rPr>
                <w:lang w:val="pl-PL"/>
              </w:rPr>
              <w:t xml:space="preserve"> Index-</w:t>
            </w:r>
            <w:proofErr w:type="spellStart"/>
            <w:r w:rsidRPr="00786D61">
              <w:rPr>
                <w:lang w:val="pl-PL"/>
              </w:rPr>
              <w:t>Expanded</w:t>
            </w:r>
            <w:proofErr w:type="spellEnd"/>
            <w:r w:rsidRPr="00786D61">
              <w:rPr>
                <w:lang w:val="pl-PL"/>
              </w:rPr>
              <w:t xml:space="preserve"> i </w:t>
            </w:r>
            <w:proofErr w:type="spellStart"/>
            <w:r w:rsidRPr="00786D61">
              <w:rPr>
                <w:lang w:val="pl-PL"/>
              </w:rPr>
              <w:t>Social</w:t>
            </w:r>
            <w:proofErr w:type="spellEnd"/>
            <w:r w:rsidRPr="00786D61">
              <w:rPr>
                <w:lang w:val="pl-PL"/>
              </w:rPr>
              <w:t xml:space="preserve"> Science </w:t>
            </w:r>
            <w:proofErr w:type="spellStart"/>
            <w:r w:rsidRPr="00786D61">
              <w:rPr>
                <w:lang w:val="pl-PL"/>
              </w:rPr>
              <w:t>Citation</w:t>
            </w:r>
            <w:proofErr w:type="spellEnd"/>
            <w:r w:rsidRPr="00786D61">
              <w:rPr>
                <w:lang w:val="pl-PL"/>
              </w:rPr>
              <w:t xml:space="preserve"> Index w 2021 roku. </w:t>
            </w:r>
            <w:r w:rsidR="000C260A">
              <w:rPr>
                <w:lang w:val="pl-PL"/>
              </w:rPr>
              <w:t xml:space="preserve">Ocena </w:t>
            </w:r>
            <w:r w:rsidR="000C260A" w:rsidRPr="00786D61">
              <w:rPr>
                <w:lang w:val="pl-PL"/>
              </w:rPr>
              <w:t>wartoś</w:t>
            </w:r>
            <w:r w:rsidR="000C260A">
              <w:rPr>
                <w:lang w:val="pl-PL"/>
              </w:rPr>
              <w:t>ci</w:t>
            </w:r>
            <w:r w:rsidR="000C260A" w:rsidRPr="00786D61">
              <w:rPr>
                <w:lang w:val="pl-PL"/>
              </w:rPr>
              <w:t xml:space="preserve"> uczelni jako ośrodka badawczego </w:t>
            </w:r>
            <w:r w:rsidR="000C260A">
              <w:rPr>
                <w:lang w:val="pl-PL"/>
              </w:rPr>
              <w:t>poprzez</w:t>
            </w:r>
            <w:r w:rsidRPr="00786D61">
              <w:rPr>
                <w:lang w:val="pl-PL"/>
              </w:rPr>
              <w:t xml:space="preserve"> </w:t>
            </w:r>
            <w:r w:rsidR="000C260A">
              <w:rPr>
                <w:lang w:val="pl-PL"/>
              </w:rPr>
              <w:t>ocenę</w:t>
            </w:r>
            <w:r w:rsidRPr="00786D61">
              <w:rPr>
                <w:lang w:val="pl-PL"/>
              </w:rPr>
              <w:t xml:space="preserve"> publikacj</w:t>
            </w:r>
            <w:r w:rsidR="000C260A">
              <w:rPr>
                <w:lang w:val="pl-PL"/>
              </w:rPr>
              <w:t>i</w:t>
            </w:r>
            <w:r w:rsidRPr="00786D61">
              <w:rPr>
                <w:lang w:val="pl-PL"/>
              </w:rPr>
              <w:t xml:space="preserve"> naukow</w:t>
            </w:r>
            <w:r w:rsidR="000C260A">
              <w:rPr>
                <w:lang w:val="pl-PL"/>
              </w:rPr>
              <w:t>ych</w:t>
            </w:r>
            <w:r w:rsidRPr="00786D61">
              <w:rPr>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0C9188F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0070060C">
              <w:rPr>
                <w:rFonts w:cs="Arial"/>
                <w:sz w:val="18"/>
                <w:szCs w:val="18"/>
              </w:rPr>
              <w:t>p</w:t>
            </w:r>
            <w:r w:rsidRPr="00786D61">
              <w:rPr>
                <w:rFonts w:cs="Arial"/>
                <w:sz w:val="18"/>
                <w:szCs w:val="18"/>
              </w:rPr>
              <w:t xml:space="preserve">er </w:t>
            </w:r>
            <w:r w:rsidR="0070060C">
              <w:rPr>
                <w:rFonts w:cs="Arial"/>
                <w:sz w:val="18"/>
                <w:szCs w:val="18"/>
              </w:rPr>
              <w:t>c</w:t>
            </w:r>
            <w:r w:rsidRPr="00786D61">
              <w:rPr>
                <w:rFonts w:cs="Arial"/>
                <w:sz w:val="18"/>
                <w:szCs w:val="18"/>
              </w:rPr>
              <w:t>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A40281">
            <w:pPr>
              <w:pStyle w:val="TekstTabeli"/>
              <w:rPr>
                <w:lang w:val="pl-PL"/>
              </w:rPr>
            </w:pPr>
            <w:r w:rsidRPr="00786D61">
              <w:rPr>
                <w:lang w:val="pl-PL"/>
              </w:rPr>
              <w:t xml:space="preserve">Ważone wyniki pięciu powyższych wskaźników podzielone przez liczbę równoważników pełnoetatowych pracowników naukowych. </w:t>
            </w:r>
            <w:r w:rsidR="000C260A">
              <w:rPr>
                <w:lang w:val="pl-PL"/>
              </w:rPr>
              <w:t>O</w:t>
            </w:r>
            <w:r w:rsidRPr="00786D61">
              <w:rPr>
                <w:lang w:val="pl-PL"/>
              </w:rPr>
              <w:t>cen</w:t>
            </w:r>
            <w:r w:rsidR="000C260A">
              <w:rPr>
                <w:lang w:val="pl-PL"/>
              </w:rPr>
              <w:t>a</w:t>
            </w:r>
            <w:r w:rsidRPr="00786D61">
              <w:rPr>
                <w:lang w:val="pl-PL"/>
              </w:rPr>
              <w:t xml:space="preserve"> efektywności uczelni w zakresie badań i osiągnięć </w:t>
            </w:r>
            <w:r w:rsidR="000C260A">
              <w:rPr>
                <w:lang w:val="pl-PL"/>
              </w:rPr>
              <w:t xml:space="preserve">naukowych </w:t>
            </w:r>
            <w:r w:rsidRPr="00786D61">
              <w:rPr>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5E05BA85" w:rsidR="000D44B5" w:rsidRDefault="001E2126" w:rsidP="000D44B5">
      <w:pPr>
        <w:spacing w:before="240"/>
      </w:pPr>
      <w:r>
        <w:t>M</w:t>
      </w:r>
      <w:r w:rsidR="000D44B5">
        <w:t xml:space="preserve">etodologia </w:t>
      </w:r>
      <w:r w:rsidR="00F61FB6">
        <w:t>ranking</w:t>
      </w:r>
      <w:r w:rsidR="000D44B5">
        <w:t>u</w:t>
      </w:r>
      <w:r w:rsidR="00F61FB6">
        <w:t xml:space="preserve"> ARWU </w:t>
      </w:r>
      <w:r w:rsidR="000D44B5">
        <w:t>jest stworzona na podstawie sześciu wskaźnik</w:t>
      </w:r>
      <w:r w:rsidR="00661DDA">
        <w:t>ów</w:t>
      </w:r>
      <w:r w:rsidR="000D44B5">
        <w:t>,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w:t>
      </w:r>
      <w:r w:rsidR="0070060C">
        <w:t>:</w:t>
      </w:r>
      <w:r w:rsidR="000D44B5">
        <w:t xml:space="preserve"> 10% wagi, </w:t>
      </w:r>
      <w:proofErr w:type="spellStart"/>
      <w:r w:rsidR="000D44B5">
        <w:t>Award</w:t>
      </w:r>
      <w:proofErr w:type="spellEnd"/>
      <w:r w:rsidR="0070060C">
        <w:t>:</w:t>
      </w:r>
      <w:r w:rsidR="000D44B5">
        <w:t xml:space="preserve"> 20% wagi). </w:t>
      </w:r>
      <w:r w:rsidR="0070060C">
        <w:t>B</w:t>
      </w:r>
      <w:r w:rsidR="000D44B5">
        <w:t xml:space="preserve">ardzo istotnymi w ocenie uczelni są </w:t>
      </w:r>
      <w:r w:rsidR="00C51113">
        <w:t xml:space="preserve">również </w:t>
      </w:r>
      <w:r w:rsidR="000D44B5">
        <w:t xml:space="preserve">wysokie wskaźniki </w:t>
      </w:r>
      <w:proofErr w:type="spellStart"/>
      <w:r w:rsidR="000D44B5">
        <w:t>cytowań</w:t>
      </w:r>
      <w:proofErr w:type="spellEnd"/>
      <w:r w:rsidR="000D44B5">
        <w:t xml:space="preserve"> prac naukowców uczelni (</w:t>
      </w:r>
      <w:proofErr w:type="spellStart"/>
      <w:r w:rsidR="000D44B5">
        <w:t>HiCi</w:t>
      </w:r>
      <w:proofErr w:type="spellEnd"/>
      <w:r w:rsidR="00C51113">
        <w:t>:</w:t>
      </w:r>
      <w:r w:rsidR="000D44B5">
        <w:t xml:space="preserve"> 20% wagi). Ciekawym elementem rankingu ARWU jest sposób oceny publikacji w prestiżowych czasopismach </w:t>
      </w:r>
      <w:r w:rsidR="000D44B5" w:rsidRPr="00C51113">
        <w:rPr>
          <w:i/>
          <w:iCs/>
        </w:rPr>
        <w:t>Nature</w:t>
      </w:r>
      <w:r w:rsidR="000D44B5">
        <w:t xml:space="preserve"> i </w:t>
      </w:r>
      <w:r w:rsidR="000D44B5" w:rsidRPr="00C51113">
        <w:rPr>
          <w:i/>
          <w:iCs/>
        </w:rPr>
        <w:t>Science</w:t>
      </w:r>
      <w:r w:rsidR="000D44B5">
        <w:t xml:space="preserve"> (N&amp;S</w:t>
      </w:r>
      <w:r w:rsidR="00C51113">
        <w:t xml:space="preserve">: </w:t>
      </w:r>
      <w:r w:rsidR="000D44B5">
        <w:t xml:space="preserve">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w:t>
      </w:r>
      <w:r w:rsidR="00C51113">
        <w:t>:</w:t>
      </w:r>
      <w:r w:rsidR="000D44B5">
        <w:t xml:space="preserve"> 20% wagi), podkreślając znaczenie uczelni jako ośrodka badawczego. Ostatnim wskaźnikiem jest PCP (10% wagi), który ocenia efektywność uczelni w zakresie badań i osiągnięć względem liczby zatrudnionych pracowników akademickich (etaty</w:t>
      </w:r>
      <w:r w:rsidR="00C51113">
        <w:t xml:space="preserve"> – </w:t>
      </w:r>
      <w:r w:rsidR="000D44B5" w:rsidRPr="000D44B5">
        <w:rPr>
          <w:i/>
          <w:iCs/>
        </w:rPr>
        <w:t>FTE</w:t>
      </w:r>
      <w:r w:rsidR="00C51113">
        <w:rPr>
          <w:i/>
          <w:iCs/>
        </w:rPr>
        <w:t xml:space="preserve"> – </w:t>
      </w:r>
      <w:proofErr w:type="spellStart"/>
      <w:r w:rsidR="00C51113">
        <w:rPr>
          <w:i/>
          <w:iCs/>
        </w:rPr>
        <w:t>full</w:t>
      </w:r>
      <w:proofErr w:type="spellEnd"/>
      <w:r w:rsidR="00C51113">
        <w:rPr>
          <w:i/>
          <w:iCs/>
        </w:rPr>
        <w:t xml:space="preserve"> </w:t>
      </w:r>
      <w:proofErr w:type="spellStart"/>
      <w:r w:rsidR="00C51113">
        <w:rPr>
          <w:i/>
          <w:iCs/>
        </w:rPr>
        <w:t>time</w:t>
      </w:r>
      <w:proofErr w:type="spellEnd"/>
      <w:r w:rsidR="00C51113">
        <w:rPr>
          <w:i/>
          <w:iCs/>
        </w:rPr>
        <w:t xml:space="preserve"> </w:t>
      </w:r>
      <w:proofErr w:type="spellStart"/>
      <w:r w:rsidR="00C51113">
        <w:rPr>
          <w:i/>
          <w:iCs/>
        </w:rPr>
        <w:t>equivalent</w:t>
      </w:r>
      <w:proofErr w:type="spellEnd"/>
      <w:r w:rsidR="000D44B5">
        <w:t>).</w:t>
      </w:r>
    </w:p>
    <w:p w14:paraId="25D696B6" w14:textId="32C011C5"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w:t>
      </w:r>
      <w:r w:rsidR="00661DDA">
        <w:t> </w:t>
      </w:r>
      <w:r>
        <w:t>miarodajn</w:t>
      </w:r>
      <w:r w:rsidR="00276F42">
        <w:t>ych</w:t>
      </w:r>
      <w:r>
        <w:t xml:space="preserve"> dla oceny najlepszych uczelni na świecie. </w:t>
      </w:r>
      <w:r w:rsidR="00371BEC">
        <w:t xml:space="preserve">Kolejnym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Firma</w:t>
      </w:r>
      <w:r w:rsidR="00C51113">
        <w:t>, która</w:t>
      </w:r>
      <w:r w:rsidR="00276F42">
        <w:t xml:space="preserve"> go opracowuj</w:t>
      </w:r>
      <w:r w:rsidR="00C51113">
        <w:t>e</w:t>
      </w:r>
      <w:r w:rsidR="00276F42">
        <w:t xml:space="preserve"> początkowo współpracowała z wydawnictwem Times tworząc ranking THE WUR, natomiast później ogłoszono odrębny ranking tworzony w</w:t>
      </w:r>
      <w:r w:rsidR="00C51113">
        <w:t>edłu</w:t>
      </w:r>
      <w:r w:rsidR="00276F42">
        <w:t xml:space="preserve">g odmiennych idei. </w:t>
      </w:r>
      <w:r w:rsidR="00290C9F">
        <w:t xml:space="preserve">Metodologię tego rankingu przedstawiono w </w:t>
      </w:r>
      <w:r w:rsidR="001E2126">
        <w:t>Tabeli</w:t>
      </w:r>
      <w:r w:rsidR="000817A9">
        <w:t> </w:t>
      </w:r>
      <w:r w:rsidR="001E2126">
        <w:t>21</w:t>
      </w:r>
      <w:r w:rsidR="00290C9F">
        <w:t>.</w:t>
      </w:r>
    </w:p>
    <w:p w14:paraId="6BF1FAC0" w14:textId="7CFB6476" w:rsidR="005B2276" w:rsidRPr="00DE5F64" w:rsidRDefault="005B2276" w:rsidP="005B2276">
      <w:pPr>
        <w:pStyle w:val="Tytutabeli"/>
      </w:pPr>
      <w:bookmarkStart w:id="502" w:name="_Ref134185794"/>
      <w:bookmarkStart w:id="503" w:name="_Ref134185787"/>
      <w:bookmarkStart w:id="504" w:name="_Toc169134744"/>
      <w:r w:rsidRPr="00DE5F64">
        <w:lastRenderedPageBreak/>
        <w:t xml:space="preserve">Tabela </w:t>
      </w:r>
      <w:r>
        <w:fldChar w:fldCharType="begin"/>
      </w:r>
      <w:r w:rsidRPr="00DE5F64">
        <w:instrText xml:space="preserve"> SEQ Tabela \* ARABIC </w:instrText>
      </w:r>
      <w:r>
        <w:fldChar w:fldCharType="separate"/>
      </w:r>
      <w:r w:rsidR="00F2350D">
        <w:rPr>
          <w:noProof/>
        </w:rPr>
        <w:t>21</w:t>
      </w:r>
      <w:r>
        <w:fldChar w:fldCharType="end"/>
      </w:r>
      <w:bookmarkEnd w:id="502"/>
      <w:r w:rsidR="00993B1A">
        <w:t>.</w:t>
      </w:r>
      <w:r w:rsidRPr="00DE5F64">
        <w:t xml:space="preserve"> Metodologia rankingu QS World University </w:t>
      </w:r>
      <w:proofErr w:type="spellStart"/>
      <w:r w:rsidRPr="00DE5F64">
        <w:t>Rankings</w:t>
      </w:r>
      <w:bookmarkEnd w:id="503"/>
      <w:bookmarkEnd w:id="504"/>
      <w:proofErr w:type="spellEnd"/>
    </w:p>
    <w:tbl>
      <w:tblPr>
        <w:tblStyle w:val="TableGrid"/>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001D48">
              <w:rPr>
                <w:rStyle w:val="FootnoteReference"/>
              </w:rPr>
              <w:footnoteReference w:id="32"/>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418D56A" w:rsidR="00593986" w:rsidRPr="00B24E54" w:rsidRDefault="00994B94" w:rsidP="00A40281">
            <w:pPr>
              <w:pStyle w:val="TekstTabeli"/>
              <w:rPr>
                <w:lang w:val="pl-PL"/>
              </w:rPr>
            </w:pPr>
            <w:r w:rsidRPr="00B24E54">
              <w:rPr>
                <w:lang w:val="pl-PL"/>
              </w:rPr>
              <w:t>Ocena</w:t>
            </w:r>
            <w:r w:rsidR="002036EB" w:rsidRPr="00B24E54">
              <w:rPr>
                <w:lang w:val="pl-PL"/>
              </w:rPr>
              <w:t xml:space="preserve"> </w:t>
            </w:r>
            <w:r w:rsidRPr="00B24E54">
              <w:rPr>
                <w:lang w:val="pl-PL"/>
              </w:rPr>
              <w:t>tego</w:t>
            </w:r>
            <w:r w:rsidR="00F77F0C">
              <w:rPr>
                <w:lang w:val="pl-PL"/>
              </w:rPr>
              <w:t>,</w:t>
            </w:r>
            <w:r w:rsidRPr="00B24E54">
              <w:rPr>
                <w:lang w:val="pl-PL"/>
              </w:rPr>
              <w:t xml:space="preserve"> w jakim stopniu </w:t>
            </w:r>
            <w:r w:rsidR="002036EB" w:rsidRPr="00B24E54">
              <w:rPr>
                <w:lang w:val="pl-PL"/>
              </w:rPr>
              <w:t>uczelnie prowadzą badania na poziomie światowym. Rezultaty ankiety przeprowadz</w:t>
            </w:r>
            <w:r w:rsidRPr="00B24E54">
              <w:rPr>
                <w:lang w:val="pl-PL"/>
              </w:rPr>
              <w:t>a</w:t>
            </w:r>
            <w:r w:rsidR="002036EB" w:rsidRPr="00B24E54">
              <w:rPr>
                <w:lang w:val="pl-PL"/>
              </w:rPr>
              <w:t>nej wśród naukowców na całym świecie</w:t>
            </w:r>
            <w:r w:rsidRPr="00B24E54">
              <w:rPr>
                <w:lang w:val="pl-PL"/>
              </w:rPr>
              <w:t xml:space="preserve"> </w:t>
            </w:r>
            <w:r w:rsidR="002036EB" w:rsidRPr="00B24E54">
              <w:rPr>
                <w:lang w:val="pl-PL"/>
              </w:rPr>
              <w:t>oceniają</w:t>
            </w:r>
            <w:r w:rsidRPr="00B24E54">
              <w:rPr>
                <w:lang w:val="pl-PL"/>
              </w:rPr>
              <w:t>cych</w:t>
            </w:r>
            <w:r w:rsidR="002036EB" w:rsidRPr="00B24E54">
              <w:rPr>
                <w:lang w:val="pl-PL"/>
              </w:rPr>
              <w:t xml:space="preserve"> najlepsze uczelnie w swoim obszarze. </w:t>
            </w:r>
            <w:r w:rsidRPr="00B24E54">
              <w:rPr>
                <w:lang w:val="pl-PL"/>
              </w:rPr>
              <w:t>Weryfikowane poprzez</w:t>
            </w:r>
            <w:r w:rsidR="002036EB" w:rsidRPr="00B24E54">
              <w:rPr>
                <w:lang w:val="pl-PL"/>
              </w:rPr>
              <w:t xml:space="preserve"> analiz</w:t>
            </w:r>
            <w:r w:rsidRPr="00B24E54">
              <w:rPr>
                <w:lang w:val="pl-PL"/>
              </w:rPr>
              <w:t>ę</w:t>
            </w:r>
            <w:r w:rsidR="002036EB" w:rsidRPr="00B24E54">
              <w:rPr>
                <w:lang w:val="pl-PL"/>
              </w:rPr>
              <w:t xml:space="preserve"> uwzględnia</w:t>
            </w:r>
            <w:r w:rsidRPr="00B24E54">
              <w:rPr>
                <w:lang w:val="pl-PL"/>
              </w:rPr>
              <w:t>jącą</w:t>
            </w:r>
            <w:r w:rsidR="002036EB" w:rsidRPr="00B24E54">
              <w:rPr>
                <w:lang w:val="pl-PL"/>
              </w:rPr>
              <w:t xml:space="preserve"> wagi</w:t>
            </w:r>
            <w:r w:rsidR="00F77F0C">
              <w:rPr>
                <w:lang w:val="pl-PL"/>
              </w:rPr>
              <w:t>.</w:t>
            </w:r>
            <w:r w:rsidR="002036EB" w:rsidRPr="00B24E54">
              <w:rPr>
                <w:lang w:val="pl-PL"/>
              </w:rPr>
              <w:t xml:space="preserve"> </w:t>
            </w:r>
            <w:r w:rsidR="00F77F0C" w:rsidRPr="00B24E54">
              <w:rPr>
                <w:lang w:val="pl-PL"/>
              </w:rPr>
              <w:t xml:space="preserve">Opracowana </w:t>
            </w:r>
            <w:r w:rsidRPr="00B24E54">
              <w:rPr>
                <w:lang w:val="pl-PL"/>
              </w:rPr>
              <w:t>na podstawie</w:t>
            </w:r>
            <w:r w:rsidR="002036EB" w:rsidRPr="00B24E54">
              <w:rPr>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5A07551B" w:rsidR="00593986" w:rsidRPr="00B24E54" w:rsidRDefault="00994B94" w:rsidP="00A40281">
            <w:pPr>
              <w:pStyle w:val="TekstTabeli"/>
              <w:rPr>
                <w:lang w:val="pl-PL"/>
              </w:rPr>
            </w:pPr>
            <w:r w:rsidRPr="00B24E54">
              <w:rPr>
                <w:lang w:val="pl-PL"/>
              </w:rPr>
              <w:t>O</w:t>
            </w:r>
            <w:r w:rsidR="007B1454" w:rsidRPr="00B24E54">
              <w:rPr>
                <w:lang w:val="pl-PL"/>
              </w:rPr>
              <w:t>cen</w:t>
            </w:r>
            <w:r w:rsidRPr="00B24E54">
              <w:rPr>
                <w:lang w:val="pl-PL"/>
              </w:rPr>
              <w:t>a</w:t>
            </w:r>
            <w:r w:rsidR="007B1454" w:rsidRPr="00B24E54">
              <w:rPr>
                <w:lang w:val="pl-PL"/>
              </w:rPr>
              <w:t xml:space="preserve"> zatrudnialnoś</w:t>
            </w:r>
            <w:r w:rsidRPr="00B24E54">
              <w:rPr>
                <w:lang w:val="pl-PL"/>
              </w:rPr>
              <w:t>ci</w:t>
            </w:r>
            <w:r w:rsidR="007B1454" w:rsidRPr="00B24E54">
              <w:rPr>
                <w:lang w:val="pl-PL"/>
              </w:rPr>
              <w:t xml:space="preserve"> absolwentów na podstawie ankiety przeprowadzonej wśród pracodawców na całym świecie. </w:t>
            </w:r>
            <w:r w:rsidRPr="00B24E54">
              <w:rPr>
                <w:lang w:val="pl-PL"/>
              </w:rPr>
              <w:t>Cel</w:t>
            </w:r>
            <w:r w:rsidR="00F77F0C">
              <w:rPr>
                <w:lang w:val="pl-PL"/>
              </w:rPr>
              <w:t>:</w:t>
            </w:r>
            <w:r w:rsidR="007B1454" w:rsidRPr="00B24E54">
              <w:rPr>
                <w:lang w:val="pl-PL"/>
              </w:rPr>
              <w:t xml:space="preserve"> ocen</w:t>
            </w:r>
            <w:r w:rsidRPr="00B24E54">
              <w:rPr>
                <w:lang w:val="pl-PL"/>
              </w:rPr>
              <w:t>a</w:t>
            </w:r>
            <w:r w:rsidR="007B1454" w:rsidRPr="00B24E54">
              <w:rPr>
                <w:lang w:val="pl-PL"/>
              </w:rPr>
              <w:t xml:space="preserve"> uczelni pod kątem kształcenia odpowiednich absolwentów </w:t>
            </w:r>
            <w:r w:rsidR="00F77F0C">
              <w:rPr>
                <w:lang w:val="pl-PL"/>
              </w:rPr>
              <w:t xml:space="preserve">z </w:t>
            </w:r>
            <w:r w:rsidR="007B1454" w:rsidRPr="00B24E54">
              <w:rPr>
                <w:lang w:val="pl-PL"/>
              </w:rPr>
              <w:t>uwzględni</w:t>
            </w:r>
            <w:r w:rsidR="00F77F0C">
              <w:rPr>
                <w:lang w:val="pl-PL"/>
              </w:rPr>
              <w:t>eniem</w:t>
            </w:r>
            <w:r w:rsidR="007B1454" w:rsidRPr="00B24E54">
              <w:rPr>
                <w:lang w:val="pl-PL"/>
              </w:rPr>
              <w:t xml:space="preserve"> reputacj</w:t>
            </w:r>
            <w:r w:rsidR="00F77F0C">
              <w:rPr>
                <w:lang w:val="pl-PL"/>
              </w:rPr>
              <w:t>i</w:t>
            </w:r>
            <w:r w:rsidR="007B1454" w:rsidRPr="00B24E54">
              <w:rPr>
                <w:lang w:val="pl-PL"/>
              </w:rPr>
              <w:t xml:space="preserve">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46F0CFB9"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w:t>
            </w:r>
            <w:r w:rsidR="00F77F0C">
              <w:rPr>
                <w:rFonts w:cs="Arial"/>
                <w:sz w:val="18"/>
                <w:szCs w:val="18"/>
                <w:lang w:val="pl-PL"/>
              </w:rPr>
              <w:t>–</w:t>
            </w:r>
            <w:r w:rsidRPr="00B24E54">
              <w:rPr>
                <w:rFonts w:cs="Arial"/>
                <w:sz w:val="18"/>
                <w:szCs w:val="18"/>
                <w:lang w:val="pl-PL"/>
              </w:rPr>
              <w:t>studenci</w:t>
            </w:r>
          </w:p>
        </w:tc>
        <w:tc>
          <w:tcPr>
            <w:tcW w:w="5669" w:type="dxa"/>
          </w:tcPr>
          <w:p w14:paraId="68398837" w14:textId="1F5DD555" w:rsidR="00593986" w:rsidRPr="00B24E54" w:rsidRDefault="00994B94" w:rsidP="00A40281">
            <w:pPr>
              <w:pStyle w:val="TekstTabeli"/>
              <w:rPr>
                <w:lang w:val="pl-PL"/>
              </w:rPr>
            </w:pPr>
            <w:r w:rsidRPr="00B24E54">
              <w:rPr>
                <w:lang w:val="pl-PL"/>
              </w:rPr>
              <w:t>Miernik</w:t>
            </w:r>
            <w:r w:rsidR="00AB3CD2" w:rsidRPr="00B24E54">
              <w:rPr>
                <w:lang w:val="pl-PL"/>
              </w:rPr>
              <w:t xml:space="preserve"> stosunku liczby kadry naukowej do liczby studentów (</w:t>
            </w:r>
            <w:proofErr w:type="spellStart"/>
            <w:r w:rsidR="00AB3CD2" w:rsidRPr="00B24E54">
              <w:rPr>
                <w:i/>
                <w:iCs/>
                <w:lang w:val="pl-PL"/>
              </w:rPr>
              <w:t>Faculty</w:t>
            </w:r>
            <w:proofErr w:type="spellEnd"/>
            <w:r w:rsidR="00AB3CD2" w:rsidRPr="00B24E54">
              <w:rPr>
                <w:i/>
                <w:iCs/>
                <w:lang w:val="pl-PL"/>
              </w:rPr>
              <w:t>-Student Ratio</w:t>
            </w:r>
            <w:r w:rsidR="00AB3CD2" w:rsidRPr="00B24E54">
              <w:rPr>
                <w:lang w:val="pl-PL"/>
              </w:rPr>
              <w:t xml:space="preserve">) </w:t>
            </w:r>
            <w:r w:rsidRPr="00B24E54">
              <w:rPr>
                <w:lang w:val="pl-PL"/>
              </w:rPr>
              <w:t xml:space="preserve">– </w:t>
            </w:r>
            <w:r w:rsidR="00AB3CD2" w:rsidRPr="00B24E54">
              <w:rPr>
                <w:lang w:val="pl-PL"/>
              </w:rPr>
              <w:t>ocen</w:t>
            </w:r>
            <w:r w:rsidRPr="00B24E54">
              <w:rPr>
                <w:lang w:val="pl-PL"/>
              </w:rPr>
              <w:t>a</w:t>
            </w:r>
            <w:r w:rsidR="00AB3CD2" w:rsidRPr="00B24E54">
              <w:rPr>
                <w:lang w:val="pl-PL"/>
              </w:rPr>
              <w:t xml:space="preserve"> środowiska dydaktycznego i naukowego uczelni</w:t>
            </w:r>
            <w:r w:rsidRPr="00B24E54">
              <w:rPr>
                <w:lang w:val="pl-PL"/>
              </w:rPr>
              <w:t xml:space="preserve"> jako</w:t>
            </w:r>
            <w:r w:rsidR="00AB3CD2" w:rsidRPr="00B24E54">
              <w:rPr>
                <w:lang w:val="pl-PL"/>
              </w:rPr>
              <w:t xml:space="preserve"> pośredni miernik</w:t>
            </w:r>
            <w:r w:rsidRPr="00B24E54">
              <w:rPr>
                <w:lang w:val="pl-PL"/>
              </w:rPr>
              <w:t xml:space="preserve"> </w:t>
            </w:r>
            <w:r w:rsidR="00AB3CD2" w:rsidRPr="00B24E54">
              <w:rPr>
                <w:lang w:val="pl-PL"/>
              </w:rPr>
              <w:t xml:space="preserve">jakości procesu uczenia się i nauczania. Obliczany </w:t>
            </w:r>
            <w:r w:rsidR="00647EA0" w:rsidRPr="00B24E54">
              <w:rPr>
                <w:lang w:val="pl-PL"/>
              </w:rPr>
              <w:t>po</w:t>
            </w:r>
            <w:r w:rsidR="00AB3CD2" w:rsidRPr="00B24E54">
              <w:rPr>
                <w:lang w:val="pl-PL"/>
              </w:rPr>
              <w:t xml:space="preserve">przez podzielenie liczby kadry naukowej przez liczbę studentów (obie wartości walidowane przez QS). </w:t>
            </w:r>
            <w:r w:rsidR="00647EA0" w:rsidRPr="00B24E54">
              <w:rPr>
                <w:lang w:val="pl-PL"/>
              </w:rPr>
              <w:t>Celem</w:t>
            </w:r>
            <w:r w:rsidR="00023FAB" w:rsidRPr="00B24E54">
              <w:rPr>
                <w:lang w:val="pl-PL"/>
              </w:rPr>
              <w:t xml:space="preserve"> odzwierciedl</w:t>
            </w:r>
            <w:r w:rsidR="00647EA0" w:rsidRPr="00B24E54">
              <w:rPr>
                <w:lang w:val="pl-PL"/>
              </w:rPr>
              <w:t>enie</w:t>
            </w:r>
            <w:r w:rsidR="00AB3CD2" w:rsidRPr="00B24E54">
              <w:rPr>
                <w:lang w:val="pl-PL"/>
              </w:rPr>
              <w:t xml:space="preserve"> doświadcze</w:t>
            </w:r>
            <w:r w:rsidR="00647EA0" w:rsidRPr="00B24E54">
              <w:rPr>
                <w:lang w:val="pl-PL"/>
              </w:rPr>
              <w:t>ń</w:t>
            </w:r>
            <w:r w:rsidR="00AB3CD2" w:rsidRPr="00B24E54">
              <w:rPr>
                <w:lang w:val="pl-PL"/>
              </w:rPr>
              <w:t xml:space="preserve"> edukacyjn</w:t>
            </w:r>
            <w:r w:rsidR="00647EA0" w:rsidRPr="00B24E54">
              <w:rPr>
                <w:lang w:val="pl-PL"/>
              </w:rPr>
              <w:t>ych</w:t>
            </w:r>
            <w:r w:rsidR="00AB3CD2" w:rsidRPr="00B24E54">
              <w:rPr>
                <w:lang w:val="pl-PL"/>
              </w:rPr>
              <w:t>, wynikając</w:t>
            </w:r>
            <w:r w:rsidR="00647EA0" w:rsidRPr="00B24E54">
              <w:rPr>
                <w:lang w:val="pl-PL"/>
              </w:rPr>
              <w:t>ych</w:t>
            </w:r>
            <w:r w:rsidR="00AB3CD2" w:rsidRPr="00B24E54">
              <w:rPr>
                <w:lang w:val="pl-PL"/>
              </w:rPr>
              <w:t xml:space="preserve"> z</w:t>
            </w:r>
            <w:r w:rsidR="00647EA0" w:rsidRPr="00B24E54">
              <w:rPr>
                <w:lang w:val="pl-PL"/>
              </w:rPr>
              <w:t> </w:t>
            </w:r>
            <w:r w:rsidR="00AB3CD2" w:rsidRPr="00B24E54">
              <w:rPr>
                <w:lang w:val="pl-PL"/>
              </w:rPr>
              <w:t xml:space="preserve">dostępności zasobów kadry </w:t>
            </w:r>
            <w:r w:rsidR="00023FAB" w:rsidRPr="00B24E54">
              <w:rPr>
                <w:lang w:val="pl-PL"/>
              </w:rPr>
              <w:t>akademickiej</w:t>
            </w:r>
            <w:r w:rsidR="00AB3CD2" w:rsidRPr="00B24E54">
              <w:rPr>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10BC49FF" w:rsidR="00593986" w:rsidRPr="00B24E54" w:rsidRDefault="007B1454" w:rsidP="00A40281">
            <w:pPr>
              <w:pStyle w:val="TekstTabeli"/>
              <w:rPr>
                <w:lang w:val="pl-PL"/>
              </w:rPr>
            </w:pPr>
            <w:r w:rsidRPr="00B24E54">
              <w:rPr>
                <w:lang w:val="pl-PL"/>
              </w:rPr>
              <w:t xml:space="preserve">Wskaźnik </w:t>
            </w:r>
            <w:proofErr w:type="spellStart"/>
            <w:r w:rsidRPr="00B24E54">
              <w:rPr>
                <w:lang w:val="pl-PL"/>
              </w:rPr>
              <w:t>cytowań</w:t>
            </w:r>
            <w:proofErr w:type="spellEnd"/>
            <w:r w:rsidRPr="00B24E54">
              <w:rPr>
                <w:lang w:val="pl-PL"/>
              </w:rPr>
              <w:t xml:space="preserve"> na pracownika akademickiego (</w:t>
            </w:r>
            <w:proofErr w:type="spellStart"/>
            <w:r w:rsidRPr="00B24E54">
              <w:rPr>
                <w:i/>
                <w:iCs/>
                <w:lang w:val="pl-PL"/>
              </w:rPr>
              <w:t>Citations</w:t>
            </w:r>
            <w:proofErr w:type="spellEnd"/>
            <w:r w:rsidRPr="00B24E54">
              <w:rPr>
                <w:i/>
                <w:iCs/>
                <w:lang w:val="pl-PL"/>
              </w:rPr>
              <w:t xml:space="preserve"> per </w:t>
            </w:r>
            <w:proofErr w:type="spellStart"/>
            <w:r w:rsidRPr="00B24E54">
              <w:rPr>
                <w:i/>
                <w:iCs/>
                <w:lang w:val="pl-PL"/>
              </w:rPr>
              <w:t>Faculty</w:t>
            </w:r>
            <w:proofErr w:type="spellEnd"/>
            <w:r w:rsidRPr="00B24E54">
              <w:rPr>
                <w:lang w:val="pl-PL"/>
              </w:rPr>
              <w:t xml:space="preserve">) </w:t>
            </w:r>
            <w:r w:rsidR="00647EA0" w:rsidRPr="00B24E54">
              <w:rPr>
                <w:lang w:val="pl-PL"/>
              </w:rPr>
              <w:t xml:space="preserve">– </w:t>
            </w:r>
            <w:r w:rsidRPr="00B24E54">
              <w:rPr>
                <w:lang w:val="pl-PL"/>
              </w:rPr>
              <w:t>ocen</w:t>
            </w:r>
            <w:r w:rsidR="00647EA0" w:rsidRPr="00B24E54">
              <w:rPr>
                <w:lang w:val="pl-PL"/>
              </w:rPr>
              <w:t>a</w:t>
            </w:r>
            <w:r w:rsidRPr="00B24E54">
              <w:rPr>
                <w:lang w:val="pl-PL"/>
              </w:rPr>
              <w:t xml:space="preserve"> siły badawczej uczelni </w:t>
            </w:r>
            <w:r w:rsidR="00647EA0" w:rsidRPr="00B24E54">
              <w:rPr>
                <w:lang w:val="pl-PL"/>
              </w:rPr>
              <w:t>przy uwzględnieniu</w:t>
            </w:r>
            <w:r w:rsidRPr="00B24E54">
              <w:rPr>
                <w:lang w:val="pl-PL"/>
              </w:rPr>
              <w:t xml:space="preserve"> jej wielkoś</w:t>
            </w:r>
            <w:r w:rsidR="00647EA0" w:rsidRPr="00B24E54">
              <w:rPr>
                <w:lang w:val="pl-PL"/>
              </w:rPr>
              <w:t>ci</w:t>
            </w:r>
            <w:r w:rsidRPr="00B24E54">
              <w:rPr>
                <w:lang w:val="pl-PL"/>
              </w:rPr>
              <w:t xml:space="preserve">. </w:t>
            </w:r>
            <w:r w:rsidR="00647EA0" w:rsidRPr="00B24E54">
              <w:rPr>
                <w:lang w:val="pl-PL"/>
              </w:rPr>
              <w:t xml:space="preserve">Obliczany </w:t>
            </w:r>
            <w:r w:rsidRPr="00B24E54">
              <w:rPr>
                <w:lang w:val="pl-PL"/>
              </w:rPr>
              <w:t xml:space="preserve">na podstawie liczby </w:t>
            </w:r>
            <w:proofErr w:type="spellStart"/>
            <w:r w:rsidRPr="00B24E54">
              <w:rPr>
                <w:lang w:val="pl-PL"/>
              </w:rPr>
              <w:t>cytowań</w:t>
            </w:r>
            <w:proofErr w:type="spellEnd"/>
            <w:r w:rsidRPr="00B24E54">
              <w:rPr>
                <w:lang w:val="pl-PL"/>
              </w:rPr>
              <w:t xml:space="preserve"> uzyskanych przez publikacje naukowe uczelni w stosunku do liczby jej pracowników. </w:t>
            </w:r>
            <w:r w:rsidR="00647EA0" w:rsidRPr="00B24E54">
              <w:rPr>
                <w:lang w:val="pl-PL"/>
              </w:rPr>
              <w:t xml:space="preserve">Uwzględnione weryfikacje, m.in. </w:t>
            </w:r>
            <w:r w:rsidRPr="00B24E54">
              <w:rPr>
                <w:lang w:val="pl-PL"/>
              </w:rPr>
              <w:t xml:space="preserve">ograniczenie liczby afiliacji, wykluczenie określonych rodzajów publikacji, wykluczenie </w:t>
            </w:r>
            <w:proofErr w:type="spellStart"/>
            <w:r w:rsidRPr="00B24E54">
              <w:rPr>
                <w:lang w:val="pl-PL"/>
              </w:rPr>
              <w:t>autocytowań</w:t>
            </w:r>
            <w:proofErr w:type="spellEnd"/>
            <w:r w:rsidRPr="00B24E54">
              <w:rPr>
                <w:lang w:val="pl-PL"/>
              </w:rPr>
              <w:t xml:space="preserve"> oraz normalizacj</w:t>
            </w:r>
            <w:r w:rsidR="00647EA0" w:rsidRPr="00B24E54">
              <w:rPr>
                <w:lang w:val="pl-PL"/>
              </w:rPr>
              <w:t>a</w:t>
            </w:r>
            <w:r w:rsidRPr="00B24E54">
              <w:rPr>
                <w:lang w:val="pl-PL"/>
              </w:rPr>
              <w:t xml:space="preserve"> obszarów naukowych</w:t>
            </w:r>
            <w:r w:rsidR="00647EA0" w:rsidRPr="00B24E54">
              <w:rPr>
                <w:lang w:val="pl-PL"/>
              </w:rPr>
              <w:t xml:space="preserve"> dla lepszego </w:t>
            </w:r>
            <w:r w:rsidRPr="00B24E54">
              <w:rPr>
                <w:lang w:val="pl-PL"/>
              </w:rPr>
              <w:t>odzwierciedl</w:t>
            </w:r>
            <w:r w:rsidR="00647EA0" w:rsidRPr="00B24E54">
              <w:rPr>
                <w:lang w:val="pl-PL"/>
              </w:rPr>
              <w:t>enia</w:t>
            </w:r>
            <w:r w:rsidRPr="00B24E54">
              <w:rPr>
                <w:lang w:val="pl-PL"/>
              </w:rPr>
              <w:t xml:space="preserve"> dynamik</w:t>
            </w:r>
            <w:r w:rsidR="00647EA0" w:rsidRPr="00B24E54">
              <w:rPr>
                <w:lang w:val="pl-PL"/>
              </w:rPr>
              <w:t>i</w:t>
            </w:r>
            <w:r w:rsidRPr="00B24E54">
              <w:rPr>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226F6347"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F77F0C">
              <w:rPr>
                <w:rFonts w:cs="Arial"/>
                <w:sz w:val="18"/>
                <w:szCs w:val="18"/>
                <w:lang w:val="pl-PL"/>
              </w:rPr>
              <w:br/>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1194AEDA" w:rsidR="00593986" w:rsidRPr="00B24E54" w:rsidRDefault="00A41873" w:rsidP="00A40281">
            <w:pPr>
              <w:pStyle w:val="TekstTabeli"/>
              <w:rPr>
                <w:lang w:val="pl-PL"/>
              </w:rPr>
            </w:pPr>
            <w:r w:rsidRPr="00B24E54">
              <w:rPr>
                <w:lang w:val="pl-PL"/>
              </w:rPr>
              <w:t>Wskaźnik międzynarodowej kadry naukowej (</w:t>
            </w:r>
            <w:r w:rsidRPr="00B24E54">
              <w:rPr>
                <w:i/>
                <w:iCs/>
                <w:lang w:val="pl-PL"/>
              </w:rPr>
              <w:t xml:space="preserve">International </w:t>
            </w:r>
            <w:proofErr w:type="spellStart"/>
            <w:r w:rsidRPr="00B24E54">
              <w:rPr>
                <w:i/>
                <w:iCs/>
                <w:lang w:val="pl-PL"/>
              </w:rPr>
              <w:t>Faculty</w:t>
            </w:r>
            <w:proofErr w:type="spellEnd"/>
            <w:r w:rsidRPr="00B24E54">
              <w:rPr>
                <w:i/>
                <w:iCs/>
                <w:lang w:val="pl-PL"/>
              </w:rPr>
              <w:t xml:space="preserve"> Ratio</w:t>
            </w:r>
            <w:r w:rsidRPr="00B24E54">
              <w:rPr>
                <w:lang w:val="pl-PL"/>
              </w:rPr>
              <w:t xml:space="preserve">) </w:t>
            </w:r>
            <w:r w:rsidR="00647EA0" w:rsidRPr="00B24E54">
              <w:rPr>
                <w:lang w:val="pl-PL"/>
              </w:rPr>
              <w:t xml:space="preserve">– relacja </w:t>
            </w:r>
            <w:r w:rsidRPr="00B24E54">
              <w:rPr>
                <w:lang w:val="pl-PL"/>
              </w:rPr>
              <w:t>liczby pracowników akademickich z</w:t>
            </w:r>
            <w:r w:rsidR="00647EA0" w:rsidRPr="00B24E54">
              <w:rPr>
                <w:lang w:val="pl-PL"/>
              </w:rPr>
              <w:t> </w:t>
            </w:r>
            <w:r w:rsidRPr="00B24E54">
              <w:rPr>
                <w:lang w:val="pl-PL"/>
              </w:rPr>
              <w:t xml:space="preserve">zagranicy do całkowitej liczby kadry akademickiej. </w:t>
            </w:r>
            <w:r w:rsidR="00F77F0C">
              <w:rPr>
                <w:lang w:val="pl-PL"/>
              </w:rPr>
              <w:t>Opiera się</w:t>
            </w:r>
            <w:r w:rsidRPr="00B24E54">
              <w:rPr>
                <w:lang w:val="pl-PL"/>
              </w:rPr>
              <w:t xml:space="preserve"> na informacjach dotyczących obywatelstwa pracowników.</w:t>
            </w:r>
            <w:r w:rsidR="00023FAB" w:rsidRPr="00B24E54">
              <w:rPr>
                <w:lang w:val="pl-PL"/>
              </w:rPr>
              <w:t xml:space="preserve"> Cel</w:t>
            </w:r>
            <w:r w:rsidR="00F77F0C">
              <w:rPr>
                <w:lang w:val="pl-PL"/>
              </w:rPr>
              <w:t>:</w:t>
            </w:r>
            <w:r w:rsidR="00023FAB" w:rsidRPr="00B24E54">
              <w:rPr>
                <w:lang w:val="pl-PL"/>
              </w:rPr>
              <w:t xml:space="preserve"> odzwierciedlenie atrakcyjności uczelni dla pracowników akademickich z innych krajów</w:t>
            </w:r>
            <w:r w:rsidR="00647EA0" w:rsidRPr="00B24E54">
              <w:rPr>
                <w:lang w:val="pl-PL"/>
              </w:rPr>
              <w:t xml:space="preserve"> oraz </w:t>
            </w:r>
            <w:r w:rsidR="00023FAB" w:rsidRPr="00B24E54">
              <w:rPr>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004A622"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F77F0C">
              <w:rPr>
                <w:rFonts w:cs="Arial"/>
                <w:sz w:val="18"/>
                <w:szCs w:val="18"/>
                <w:lang w:val="pl-PL"/>
              </w:rPr>
              <w:br/>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61EDF54F" w:rsidR="00593986" w:rsidRPr="00B24E54" w:rsidRDefault="00BB1991" w:rsidP="00A40281">
            <w:pPr>
              <w:pStyle w:val="TekstTabeli"/>
              <w:rPr>
                <w:lang w:val="pl-PL"/>
              </w:rPr>
            </w:pPr>
            <w:r w:rsidRPr="00B24E54">
              <w:rPr>
                <w:lang w:val="pl-PL"/>
              </w:rPr>
              <w:t>Wskaźnik międzynarodowych studentów (</w:t>
            </w:r>
            <w:r w:rsidRPr="00B24E54">
              <w:rPr>
                <w:i/>
                <w:iCs/>
                <w:lang w:val="pl-PL"/>
              </w:rPr>
              <w:t>International Student Ratio</w:t>
            </w:r>
            <w:r w:rsidRPr="00B24E54">
              <w:rPr>
                <w:lang w:val="pl-PL"/>
              </w:rPr>
              <w:t xml:space="preserve">) </w:t>
            </w:r>
            <w:r w:rsidR="00647EA0" w:rsidRPr="00B24E54">
              <w:rPr>
                <w:lang w:val="pl-PL"/>
              </w:rPr>
              <w:t xml:space="preserve">– relacja </w:t>
            </w:r>
            <w:r w:rsidRPr="00B24E54">
              <w:rPr>
                <w:lang w:val="pl-PL"/>
              </w:rPr>
              <w:t xml:space="preserve">liczby studentów zagranicznych do ogólnej liczby studentów. </w:t>
            </w:r>
            <w:r w:rsidR="00647EA0" w:rsidRPr="00B24E54">
              <w:rPr>
                <w:lang w:val="pl-PL"/>
              </w:rPr>
              <w:t>O</w:t>
            </w:r>
            <w:r w:rsidRPr="00B24E54">
              <w:rPr>
                <w:lang w:val="pl-PL"/>
              </w:rPr>
              <w:t>bejmuje liczbę studentów studiów licencjackich i magisterskich, spędzają</w:t>
            </w:r>
            <w:r w:rsidR="00647EA0" w:rsidRPr="00B24E54">
              <w:rPr>
                <w:lang w:val="pl-PL"/>
              </w:rPr>
              <w:t>cych</w:t>
            </w:r>
            <w:r w:rsidRPr="00B24E54">
              <w:rPr>
                <w:lang w:val="pl-PL"/>
              </w:rPr>
              <w:t xml:space="preserve"> co najmniej trzy miesiące na uczelni</w:t>
            </w:r>
            <w:r w:rsidR="00647EA0" w:rsidRPr="00B24E54">
              <w:rPr>
                <w:lang w:val="pl-PL"/>
              </w:rPr>
              <w:t>.</w:t>
            </w:r>
            <w:r w:rsidRPr="00B24E54">
              <w:rPr>
                <w:lang w:val="pl-PL"/>
              </w:rPr>
              <w:t xml:space="preserve"> </w:t>
            </w:r>
            <w:r w:rsidR="00F77F0C">
              <w:rPr>
                <w:lang w:val="pl-PL"/>
              </w:rPr>
              <w:t>Opiera się</w:t>
            </w:r>
            <w:r w:rsidRPr="00B24E54">
              <w:rPr>
                <w:lang w:val="pl-PL"/>
              </w:rPr>
              <w:t xml:space="preserve"> na kryterium obywatelstwa.</w:t>
            </w:r>
            <w:r w:rsidR="00023FAB" w:rsidRPr="00B24E54">
              <w:rPr>
                <w:lang w:val="pl-PL"/>
              </w:rPr>
              <w:t xml:space="preserve"> Cel</w:t>
            </w:r>
            <w:r w:rsidR="00F77F0C">
              <w:rPr>
                <w:lang w:val="pl-PL"/>
              </w:rPr>
              <w:t>:</w:t>
            </w:r>
            <w:r w:rsidR="00023FAB" w:rsidRPr="00B24E54">
              <w:rPr>
                <w:lang w:val="pl-PL"/>
              </w:rPr>
              <w:t xml:space="preserve"> odzwierciedlenie atrakcyjności uczelni dla studentów z innych krajów</w:t>
            </w:r>
            <w:r w:rsidR="00647EA0" w:rsidRPr="00B24E54">
              <w:rPr>
                <w:lang w:val="pl-PL"/>
              </w:rPr>
              <w:t xml:space="preserve"> oraz</w:t>
            </w:r>
            <w:r w:rsidR="00023FAB" w:rsidRPr="00B24E54">
              <w:rPr>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lastRenderedPageBreak/>
              <w:t>Międzynarodowa współpraca badawcza</w:t>
            </w:r>
          </w:p>
        </w:tc>
        <w:tc>
          <w:tcPr>
            <w:tcW w:w="5669" w:type="dxa"/>
          </w:tcPr>
          <w:p w14:paraId="1847831D" w14:textId="27BB2B6E" w:rsidR="00593986" w:rsidRPr="00B24E54" w:rsidRDefault="00290C9F" w:rsidP="00A40281">
            <w:pPr>
              <w:pStyle w:val="TekstTabeli"/>
              <w:rPr>
                <w:lang w:val="pl-PL"/>
              </w:rPr>
            </w:pPr>
            <w:r w:rsidRPr="00B24E54">
              <w:rPr>
                <w:lang w:val="pl-PL"/>
              </w:rPr>
              <w:t xml:space="preserve">Wskaźnik </w:t>
            </w:r>
            <w:r w:rsidRPr="00B24E54">
              <w:rPr>
                <w:i/>
                <w:iCs/>
                <w:lang w:val="pl-PL"/>
              </w:rPr>
              <w:t xml:space="preserve">International </w:t>
            </w:r>
            <w:proofErr w:type="spellStart"/>
            <w:r w:rsidRPr="00B24E54">
              <w:rPr>
                <w:i/>
                <w:iCs/>
                <w:lang w:val="pl-PL"/>
              </w:rPr>
              <w:t>Research</w:t>
            </w:r>
            <w:proofErr w:type="spellEnd"/>
            <w:r w:rsidRPr="00B24E54">
              <w:rPr>
                <w:i/>
                <w:iCs/>
                <w:lang w:val="pl-PL"/>
              </w:rPr>
              <w:t xml:space="preserve"> Network</w:t>
            </w:r>
            <w:r w:rsidRPr="00B24E54">
              <w:rPr>
                <w:lang w:val="pl-PL"/>
              </w:rPr>
              <w:t xml:space="preserve"> (IRN) </w:t>
            </w:r>
            <w:r w:rsidR="00647EA0" w:rsidRPr="00B24E54">
              <w:rPr>
                <w:lang w:val="pl-PL"/>
              </w:rPr>
              <w:t xml:space="preserve">– miara </w:t>
            </w:r>
            <w:r w:rsidRPr="00B24E54">
              <w:rPr>
                <w:lang w:val="pl-PL"/>
              </w:rPr>
              <w:t>zdolnoś</w:t>
            </w:r>
            <w:r w:rsidR="00647EA0" w:rsidRPr="00B24E54">
              <w:rPr>
                <w:lang w:val="pl-PL"/>
              </w:rPr>
              <w:t>ci</w:t>
            </w:r>
            <w:r w:rsidRPr="00B24E54">
              <w:rPr>
                <w:lang w:val="pl-PL"/>
              </w:rPr>
              <w:t xml:space="preserve"> uczelni do dywersyfikacji geograficznej swojej międzynarodowej sieci badawczej </w:t>
            </w:r>
            <w:r w:rsidR="00647EA0" w:rsidRPr="00B24E54">
              <w:rPr>
                <w:lang w:val="pl-PL"/>
              </w:rPr>
              <w:t>dzięki</w:t>
            </w:r>
            <w:r w:rsidRPr="00B24E54">
              <w:rPr>
                <w:lang w:val="pl-PL"/>
              </w:rPr>
              <w:t xml:space="preserve"> trwały</w:t>
            </w:r>
            <w:r w:rsidR="00647EA0" w:rsidRPr="00B24E54">
              <w:rPr>
                <w:lang w:val="pl-PL"/>
              </w:rPr>
              <w:t>m</w:t>
            </w:r>
            <w:r w:rsidRPr="00B24E54">
              <w:rPr>
                <w:lang w:val="pl-PL"/>
              </w:rPr>
              <w:t xml:space="preserve"> partnerstw</w:t>
            </w:r>
            <w:r w:rsidR="00647EA0" w:rsidRPr="00B24E54">
              <w:rPr>
                <w:lang w:val="pl-PL"/>
              </w:rPr>
              <w:t>om</w:t>
            </w:r>
            <w:r w:rsidRPr="00B24E54">
              <w:rPr>
                <w:lang w:val="pl-PL"/>
              </w:rPr>
              <w:t xml:space="preserve"> z innymi instytucjami. Oblicza</w:t>
            </w:r>
            <w:r w:rsidR="00647EA0" w:rsidRPr="00B24E54">
              <w:rPr>
                <w:lang w:val="pl-PL"/>
              </w:rPr>
              <w:t>ny wg</w:t>
            </w:r>
            <w:r w:rsidRPr="00B24E54">
              <w:rPr>
                <w:lang w:val="pl-PL"/>
              </w:rPr>
              <w:t xml:space="preserve"> wz</w:t>
            </w:r>
            <w:r w:rsidR="00647EA0" w:rsidRPr="00B24E54">
              <w:rPr>
                <w:lang w:val="pl-PL"/>
              </w:rPr>
              <w:t>oru</w:t>
            </w:r>
            <w:r w:rsidRPr="00B24E54">
              <w:rPr>
                <w:lang w:val="pl-PL"/>
              </w:rPr>
              <w:t xml:space="preserve"> IRN Index = L / </w:t>
            </w:r>
            <w:proofErr w:type="spellStart"/>
            <w:r w:rsidRPr="00B24E54">
              <w:rPr>
                <w:lang w:val="pl-PL"/>
              </w:rPr>
              <w:t>ln</w:t>
            </w:r>
            <w:proofErr w:type="spellEnd"/>
            <w:r w:rsidRPr="00B24E54">
              <w:rPr>
                <w:lang w:val="pl-PL"/>
              </w:rPr>
              <w:t xml:space="preserve">(P), gdzie L </w:t>
            </w:r>
            <w:r w:rsidR="00647EA0" w:rsidRPr="00B24E54">
              <w:rPr>
                <w:lang w:val="pl-PL"/>
              </w:rPr>
              <w:t xml:space="preserve">– </w:t>
            </w:r>
            <w:r w:rsidRPr="00B24E54">
              <w:rPr>
                <w:lang w:val="pl-PL"/>
              </w:rPr>
              <w:t xml:space="preserve">liczba unikalnych lokalizacji międzynarodowych partnerów, P </w:t>
            </w:r>
            <w:r w:rsidR="00647EA0" w:rsidRPr="00B24E54">
              <w:rPr>
                <w:lang w:val="pl-PL"/>
              </w:rPr>
              <w:t xml:space="preserve">– </w:t>
            </w:r>
            <w:r w:rsidRPr="00B24E54">
              <w:rPr>
                <w:lang w:val="pl-PL"/>
              </w:rPr>
              <w:t xml:space="preserve">liczba różnych instytucji partnerskich. </w:t>
            </w:r>
            <w:r w:rsidR="00647EA0" w:rsidRPr="00B24E54">
              <w:rPr>
                <w:lang w:val="pl-PL"/>
              </w:rPr>
              <w:t>Ocena</w:t>
            </w:r>
            <w:r w:rsidRPr="00B24E54">
              <w:rPr>
                <w:lang w:val="pl-PL"/>
              </w:rPr>
              <w:t xml:space="preserve"> bogactw</w:t>
            </w:r>
            <w:r w:rsidR="00647EA0" w:rsidRPr="00B24E54">
              <w:rPr>
                <w:lang w:val="pl-PL"/>
              </w:rPr>
              <w:t>a</w:t>
            </w:r>
            <w:r w:rsidRPr="00B24E54">
              <w:rPr>
                <w:lang w:val="pl-PL"/>
              </w:rPr>
              <w:t xml:space="preserve"> międzynarodowych partnerstw badawczych oraz skutecznoś</w:t>
            </w:r>
            <w:r w:rsidR="00647EA0" w:rsidRPr="00B24E54">
              <w:rPr>
                <w:lang w:val="pl-PL"/>
              </w:rPr>
              <w:t>ci</w:t>
            </w:r>
            <w:r w:rsidRPr="00B24E54">
              <w:rPr>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001D48">
              <w:rPr>
                <w:rStyle w:val="FootnoteReference"/>
              </w:rPr>
              <w:footnoteReference w:id="33"/>
            </w:r>
          </w:p>
        </w:tc>
      </w:tr>
      <w:tr w:rsidR="007B701F" w:rsidRPr="00B24E54" w14:paraId="1742D2FB" w14:textId="77777777" w:rsidTr="007B701F">
        <w:trPr>
          <w:cantSplit/>
        </w:trPr>
        <w:tc>
          <w:tcPr>
            <w:tcW w:w="1577" w:type="dxa"/>
            <w:vAlign w:val="center"/>
          </w:tcPr>
          <w:p w14:paraId="38754FB9" w14:textId="00E8BB5C"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Efektyw</w:t>
            </w:r>
            <w:r w:rsidR="00F77F0C">
              <w:rPr>
                <w:rFonts w:cs="Arial"/>
                <w:sz w:val="18"/>
                <w:szCs w:val="18"/>
                <w:lang w:val="pl-PL"/>
              </w:rPr>
              <w:t>n</w:t>
            </w:r>
            <w:r w:rsidRPr="00B24E54">
              <w:rPr>
                <w:rFonts w:cs="Arial"/>
                <w:sz w:val="18"/>
                <w:szCs w:val="18"/>
                <w:lang w:val="pl-PL"/>
              </w:rPr>
              <w:t xml:space="preserve">ość </w:t>
            </w:r>
            <w:r w:rsidRPr="00B24E54">
              <w:rPr>
                <w:rFonts w:cs="Arial"/>
                <w:sz w:val="18"/>
                <w:szCs w:val="18"/>
                <w:lang w:val="pl-PL"/>
              </w:rPr>
              <w:br/>
              <w:t>zatrudnienia</w:t>
            </w:r>
          </w:p>
        </w:tc>
        <w:tc>
          <w:tcPr>
            <w:tcW w:w="5669" w:type="dxa"/>
          </w:tcPr>
          <w:p w14:paraId="07804F57" w14:textId="5713CDEB" w:rsidR="00593986" w:rsidRPr="00B24E54" w:rsidRDefault="00290C9F" w:rsidP="00A40281">
            <w:pPr>
              <w:pStyle w:val="TekstTabeli"/>
              <w:rPr>
                <w:lang w:val="pl-PL"/>
              </w:rPr>
            </w:pPr>
            <w:r w:rsidRPr="00B24E54">
              <w:rPr>
                <w:lang w:val="pl-PL"/>
              </w:rPr>
              <w:t xml:space="preserve">Wskaźnik </w:t>
            </w:r>
            <w:r w:rsidR="003322A5" w:rsidRPr="00B24E54">
              <w:rPr>
                <w:lang w:val="pl-PL"/>
              </w:rPr>
              <w:t xml:space="preserve">efektywności </w:t>
            </w:r>
            <w:r w:rsidRPr="00B24E54">
              <w:rPr>
                <w:lang w:val="pl-PL"/>
              </w:rPr>
              <w:t>zatrudnienia absolwentów (</w:t>
            </w:r>
            <w:proofErr w:type="spellStart"/>
            <w:r w:rsidRPr="00B24E54">
              <w:rPr>
                <w:i/>
                <w:iCs/>
                <w:lang w:val="pl-PL"/>
              </w:rPr>
              <w:t>Employment</w:t>
            </w:r>
            <w:proofErr w:type="spellEnd"/>
            <w:r w:rsidRPr="00B24E54">
              <w:rPr>
                <w:i/>
                <w:iCs/>
                <w:lang w:val="pl-PL"/>
              </w:rPr>
              <w:t xml:space="preserve"> </w:t>
            </w:r>
            <w:proofErr w:type="spellStart"/>
            <w:r w:rsidRPr="00B24E54">
              <w:rPr>
                <w:i/>
                <w:iCs/>
                <w:lang w:val="pl-PL"/>
              </w:rPr>
              <w:t>Outcomes</w:t>
            </w:r>
            <w:proofErr w:type="spellEnd"/>
            <w:r w:rsidRPr="00B24E54">
              <w:rPr>
                <w:lang w:val="pl-PL"/>
              </w:rPr>
              <w:t xml:space="preserve">) obliczany na podstawie dwóch </w:t>
            </w:r>
            <w:r w:rsidR="00F77F0C">
              <w:rPr>
                <w:lang w:val="pl-PL"/>
              </w:rPr>
              <w:t>składowych</w:t>
            </w:r>
            <w:r w:rsidRPr="00B24E54">
              <w:rPr>
                <w:lang w:val="pl-PL"/>
              </w:rPr>
              <w:t xml:space="preserve">: </w:t>
            </w:r>
            <w:r w:rsidR="00647EA0" w:rsidRPr="00B24E54">
              <w:rPr>
                <w:i/>
                <w:iCs/>
                <w:lang w:val="pl-PL"/>
              </w:rPr>
              <w:t>w</w:t>
            </w:r>
            <w:r w:rsidRPr="00B24E54">
              <w:rPr>
                <w:i/>
                <w:iCs/>
                <w:lang w:val="pl-PL"/>
              </w:rPr>
              <w:t>skaźnika zatrudnienia absolwentów</w:t>
            </w:r>
            <w:r w:rsidR="003322A5" w:rsidRPr="00B24E54">
              <w:rPr>
                <w:lang w:val="pl-PL"/>
              </w:rPr>
              <w:t xml:space="preserve"> (stop</w:t>
            </w:r>
            <w:r w:rsidR="00647EA0" w:rsidRPr="00B24E54">
              <w:rPr>
                <w:lang w:val="pl-PL"/>
              </w:rPr>
              <w:t>a</w:t>
            </w:r>
            <w:r w:rsidR="003322A5" w:rsidRPr="00B24E54">
              <w:rPr>
                <w:lang w:val="pl-PL"/>
              </w:rPr>
              <w:t xml:space="preserve"> zatrudnienia zarobkowego absolwentów</w:t>
            </w:r>
            <w:r w:rsidRPr="00B24E54">
              <w:rPr>
                <w:lang w:val="pl-PL"/>
              </w:rPr>
              <w:t xml:space="preserve"> </w:t>
            </w:r>
            <w:r w:rsidR="003322A5" w:rsidRPr="00B24E54">
              <w:rPr>
                <w:lang w:val="pl-PL"/>
              </w:rPr>
              <w:t xml:space="preserve">w ciągu 15 miesięcy od ukończenia studiów) </w:t>
            </w:r>
            <w:r w:rsidRPr="00B24E54">
              <w:rPr>
                <w:lang w:val="pl-PL"/>
              </w:rPr>
              <w:t xml:space="preserve">oraz </w:t>
            </w:r>
            <w:r w:rsidR="00647EA0" w:rsidRPr="00B24E54">
              <w:rPr>
                <w:i/>
                <w:iCs/>
                <w:lang w:val="pl-PL"/>
              </w:rPr>
              <w:t>w</w:t>
            </w:r>
            <w:r w:rsidR="003322A5" w:rsidRPr="00B24E54">
              <w:rPr>
                <w:i/>
                <w:iCs/>
                <w:lang w:val="pl-PL"/>
              </w:rPr>
              <w:t>skaźnika w</w:t>
            </w:r>
            <w:r w:rsidRPr="00B24E54">
              <w:rPr>
                <w:i/>
                <w:iCs/>
                <w:lang w:val="pl-PL"/>
              </w:rPr>
              <w:t>pływu absolwentów</w:t>
            </w:r>
            <w:r w:rsidR="003322A5" w:rsidRPr="00B24E54">
              <w:rPr>
                <w:lang w:val="pl-PL"/>
              </w:rPr>
              <w:t xml:space="preserve"> (synteza wielu rankingów najbardziej wpływowych osób)</w:t>
            </w:r>
            <w:r w:rsidRPr="00B24E54">
              <w:rPr>
                <w:lang w:val="pl-PL"/>
              </w:rPr>
              <w:t xml:space="preserve">. </w:t>
            </w:r>
            <w:r w:rsidR="00163B93" w:rsidRPr="00B24E54">
              <w:rPr>
                <w:lang w:val="pl-PL"/>
              </w:rPr>
              <w:t>S</w:t>
            </w:r>
            <w:r w:rsidRPr="00B24E54">
              <w:rPr>
                <w:lang w:val="pl-PL"/>
              </w:rPr>
              <w:t>łuży do oceny uczelni pod kątem sukcesu zawodowego absolwentów oraz ich wpływu na swoje dziedziny</w:t>
            </w:r>
            <w:r w:rsidR="00163B93" w:rsidRPr="00B24E54">
              <w:rPr>
                <w:lang w:val="pl-PL"/>
              </w:rPr>
              <w:t xml:space="preserve"> – </w:t>
            </w:r>
            <w:r w:rsidR="00023FAB" w:rsidRPr="00B24E54">
              <w:rPr>
                <w:lang w:val="pl-PL"/>
              </w:rPr>
              <w:t>zdolność uczelni do zapewnienia wysokie</w:t>
            </w:r>
            <w:r w:rsidR="003322A5" w:rsidRPr="00B24E54">
              <w:rPr>
                <w:lang w:val="pl-PL"/>
              </w:rPr>
              <w:t>go stopnia z</w:t>
            </w:r>
            <w:r w:rsidR="00023FAB" w:rsidRPr="00B24E54">
              <w:rPr>
                <w:lang w:val="pl-PL"/>
              </w:rPr>
              <w:t>atrudnia</w:t>
            </w:r>
            <w:r w:rsidR="003322A5" w:rsidRPr="00B24E54">
              <w:rPr>
                <w:lang w:val="pl-PL"/>
              </w:rPr>
              <w:t>lności</w:t>
            </w:r>
            <w:r w:rsidR="00023FAB" w:rsidRPr="00B24E54">
              <w:rPr>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001D48">
              <w:rPr>
                <w:rStyle w:val="FootnoteReference"/>
              </w:rPr>
              <w:footnoteReference w:id="34"/>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1D9060C9" w:rsidR="00593986" w:rsidRPr="00B24E54" w:rsidRDefault="005F19E8" w:rsidP="00A40281">
            <w:pPr>
              <w:pStyle w:val="TekstTabeli"/>
              <w:rPr>
                <w:lang w:val="pl-PL"/>
              </w:rPr>
            </w:pPr>
            <w:r w:rsidRPr="00B24E54">
              <w:rPr>
                <w:lang w:val="pl-PL"/>
              </w:rPr>
              <w:t>Kryterium zrównoważonego rozwoju (</w:t>
            </w:r>
            <w:proofErr w:type="spellStart"/>
            <w:r w:rsidRPr="00B24E54">
              <w:rPr>
                <w:i/>
                <w:iCs/>
                <w:lang w:val="pl-PL"/>
              </w:rPr>
              <w:t>Sustainability</w:t>
            </w:r>
            <w:proofErr w:type="spellEnd"/>
            <w:r w:rsidRPr="00B24E54">
              <w:rPr>
                <w:lang w:val="pl-PL"/>
              </w:rPr>
              <w:t xml:space="preserve">) w rankingu </w:t>
            </w:r>
            <w:r w:rsidR="00F77F0C">
              <w:rPr>
                <w:lang w:val="pl-PL"/>
              </w:rPr>
              <w:t xml:space="preserve">dopiero </w:t>
            </w:r>
            <w:r w:rsidRPr="00B24E54">
              <w:rPr>
                <w:lang w:val="pl-PL"/>
              </w:rPr>
              <w:t>zostanie wprowadzone</w:t>
            </w:r>
            <w:r w:rsidR="00FC50EA" w:rsidRPr="00B24E54">
              <w:rPr>
                <w:lang w:val="pl-PL"/>
              </w:rPr>
              <w:t xml:space="preserve"> – </w:t>
            </w:r>
            <w:r w:rsidRPr="00B24E54">
              <w:rPr>
                <w:lang w:val="pl-PL"/>
              </w:rPr>
              <w:t>ocen</w:t>
            </w:r>
            <w:r w:rsidR="00FC50EA" w:rsidRPr="00B24E54">
              <w:rPr>
                <w:lang w:val="pl-PL"/>
              </w:rPr>
              <w:t>a</w:t>
            </w:r>
            <w:r w:rsidRPr="00B24E54">
              <w:rPr>
                <w:lang w:val="pl-PL"/>
              </w:rPr>
              <w:t xml:space="preserve"> uczelni pod kątem zrównoważonego rozwoju na podstawie oddzielnego </w:t>
            </w:r>
            <w:r w:rsidRPr="00B24E54">
              <w:rPr>
                <w:i/>
                <w:iCs/>
                <w:lang w:val="pl-PL"/>
              </w:rPr>
              <w:t>Rankingu Zrównoważonego Rozwoju</w:t>
            </w:r>
            <w:r w:rsidRPr="00B24E54">
              <w:rPr>
                <w:lang w:val="pl-PL"/>
              </w:rPr>
              <w:t xml:space="preserve">. Ranking ten </w:t>
            </w:r>
            <w:r w:rsidR="00FC50EA" w:rsidRPr="00B24E54">
              <w:rPr>
                <w:lang w:val="pl-PL"/>
              </w:rPr>
              <w:t xml:space="preserve">uwzględnia </w:t>
            </w:r>
            <w:r w:rsidRPr="00B24E54">
              <w:rPr>
                <w:lang w:val="pl-PL"/>
              </w:rPr>
              <w:t>wpływ społeczn</w:t>
            </w:r>
            <w:r w:rsidR="00FC50EA" w:rsidRPr="00B24E54">
              <w:rPr>
                <w:lang w:val="pl-PL"/>
              </w:rPr>
              <w:t>y</w:t>
            </w:r>
            <w:r w:rsidRPr="00B24E54">
              <w:rPr>
                <w:lang w:val="pl-PL"/>
              </w:rPr>
              <w:t xml:space="preserve"> (50%) i środowiskow</w:t>
            </w:r>
            <w:r w:rsidR="00FC50EA" w:rsidRPr="00B24E54">
              <w:rPr>
                <w:lang w:val="pl-PL"/>
              </w:rPr>
              <w:t>y</w:t>
            </w:r>
            <w:r w:rsidRPr="00B24E54">
              <w:rPr>
                <w:lang w:val="pl-PL"/>
              </w:rPr>
              <w:t xml:space="preserve"> (50%), dodając bonus za zarządzanie. </w:t>
            </w:r>
            <w:r w:rsidR="00FC50EA" w:rsidRPr="00B24E54">
              <w:rPr>
                <w:lang w:val="pl-PL"/>
              </w:rPr>
              <w:t>Wskaźnik z</w:t>
            </w:r>
            <w:r w:rsidR="002B0BDD" w:rsidRPr="00B24E54">
              <w:rPr>
                <w:lang w:val="pl-PL"/>
              </w:rPr>
              <w:t>budowany na podstawie miar</w:t>
            </w:r>
            <w:r w:rsidRPr="00B24E54">
              <w:rPr>
                <w:lang w:val="pl-PL"/>
              </w:rPr>
              <w:t xml:space="preserve"> zaangażowani</w:t>
            </w:r>
            <w:r w:rsidR="002B0BDD" w:rsidRPr="00B24E54">
              <w:rPr>
                <w:lang w:val="pl-PL"/>
              </w:rPr>
              <w:t>a</w:t>
            </w:r>
            <w:r w:rsidRPr="00B24E54">
              <w:rPr>
                <w:lang w:val="pl-PL"/>
              </w:rPr>
              <w:t xml:space="preserve"> uczelni w zrównoważony rozwój, prowadzeni</w:t>
            </w:r>
            <w:r w:rsidR="00FC50EA" w:rsidRPr="00B24E54">
              <w:rPr>
                <w:lang w:val="pl-PL"/>
              </w:rPr>
              <w:t>a</w:t>
            </w:r>
            <w:r w:rsidRPr="00B24E54">
              <w:rPr>
                <w:lang w:val="pl-PL"/>
              </w:rPr>
              <w:t xml:space="preserve"> badań związanych z Celami Zrównoważonego Rozwoju ONZ oraz polity</w:t>
            </w:r>
            <w:r w:rsidR="00FC50EA" w:rsidRPr="00B24E54">
              <w:rPr>
                <w:lang w:val="pl-PL"/>
              </w:rPr>
              <w:t>ki</w:t>
            </w:r>
            <w:r w:rsidRPr="00B24E54">
              <w:rPr>
                <w:lang w:val="pl-PL"/>
              </w:rPr>
              <w:t xml:space="preserve"> łagodzenia wpływu na klimat. </w:t>
            </w:r>
            <w:r w:rsidR="00FC50EA" w:rsidRPr="00B24E54">
              <w:rPr>
                <w:lang w:val="pl-PL"/>
              </w:rPr>
              <w:t>Oceniane również</w:t>
            </w:r>
            <w:r w:rsidRPr="00B24E54">
              <w:rPr>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0E22C460" w:rsidR="008A10E5" w:rsidRDefault="008A10E5" w:rsidP="008A10E5">
      <w:pPr>
        <w:spacing w:before="240"/>
      </w:pPr>
      <w:r>
        <w:t xml:space="preserve">Ranking QS World University Ranking, podobnie do rankingów THE WUR oraz ARWU, kładzie w bardzo istotnej części </w:t>
      </w:r>
      <w:r w:rsidR="00F77F0C">
        <w:t>nacisk</w:t>
      </w:r>
      <w:r>
        <w:t xml:space="preserve"> </w:t>
      </w:r>
      <w:r w:rsidR="00F77F0C">
        <w:t>w</w:t>
      </w:r>
      <w:r>
        <w:t xml:space="preserve"> ocenie </w:t>
      </w:r>
      <w:r w:rsidR="00F77F0C">
        <w:t xml:space="preserve">na </w:t>
      </w:r>
      <w:r>
        <w:t>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t>
      </w:r>
      <w:r>
        <w:lastRenderedPageBreak/>
        <w:t>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5FF4E449" w:rsidR="008A10E5" w:rsidRDefault="003D3669" w:rsidP="000D44B5">
      <w:pPr>
        <w:spacing w:before="240"/>
      </w:pPr>
      <w:r>
        <w:t xml:space="preserve">Ciekawym rankingiem o zupełnie odmiennej metodologii tworzenia, a jednocześnie zbliżonych </w:t>
      </w:r>
      <w:r w:rsidR="00F77F0C">
        <w:t xml:space="preserve">do wcześniej omówionych trzech rankingów </w:t>
      </w:r>
      <w:r>
        <w:t xml:space="preserve">rezultatach w zakresie wskazywania najlepszych uczelni na świecie jest </w:t>
      </w:r>
      <w:r w:rsidRPr="003D3669">
        <w:rPr>
          <w:i/>
          <w:iCs/>
        </w:rPr>
        <w:t xml:space="preserve">Ranking Web of </w:t>
      </w:r>
      <w:proofErr w:type="spellStart"/>
      <w:r w:rsidRPr="003D3669">
        <w:rPr>
          <w:i/>
          <w:iCs/>
        </w:rPr>
        <w:t>Universities</w:t>
      </w:r>
      <w:proofErr w:type="spellEnd"/>
      <w:r w:rsidR="00F77F0C" w:rsidRPr="00F77F0C">
        <w:t>,</w:t>
      </w:r>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w:t>
      </w:r>
      <w:r w:rsidR="006A771B">
        <w:t> </w:t>
      </w:r>
      <w:r w:rsidR="005B7C40">
        <w:t>statystyk związanych z rozpoznawalnością</w:t>
      </w:r>
      <w:r w:rsidR="005B7C40" w:rsidRPr="00001D48">
        <w:rPr>
          <w:rStyle w:val="FootnoteReference"/>
        </w:rPr>
        <w:footnoteReference w:id="35"/>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w:t>
      </w:r>
      <w:r w:rsidR="001A79D4">
        <w:t xml:space="preserve">ta </w:t>
      </w:r>
      <w:r w:rsidR="005B7C40">
        <w:t xml:space="preserve">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w:t>
      </w:r>
      <w:r w:rsidR="001E2126">
        <w:t>Tabeli</w:t>
      </w:r>
      <w:r w:rsidR="000817A9">
        <w:t> </w:t>
      </w:r>
      <w:r w:rsidR="001E2126">
        <w:t>22</w:t>
      </w:r>
      <w:r w:rsidR="005B7C40">
        <w:t>.</w:t>
      </w:r>
    </w:p>
    <w:p w14:paraId="46D7913C" w14:textId="317FDBBF" w:rsidR="00AF2EBB" w:rsidRPr="007E073D" w:rsidRDefault="00AF2EBB" w:rsidP="007E073D">
      <w:pPr>
        <w:pStyle w:val="Tytutabeli"/>
        <w:rPr>
          <w:lang w:val="en-GB"/>
        </w:rPr>
      </w:pPr>
      <w:bookmarkStart w:id="505" w:name="_Ref134433054"/>
      <w:bookmarkStart w:id="506" w:name="_Ref134433041"/>
      <w:bookmarkStart w:id="507" w:name="_Toc169134745"/>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F2350D">
        <w:rPr>
          <w:noProof/>
          <w:lang w:val="en-GB"/>
        </w:rPr>
        <w:t>22</w:t>
      </w:r>
      <w:r>
        <w:fldChar w:fldCharType="end"/>
      </w:r>
      <w:bookmarkEnd w:id="505"/>
      <w:r w:rsidR="00993B1A" w:rsidRPr="00B84102">
        <w:rPr>
          <w:lang w:val="en-GB"/>
        </w:rPr>
        <w:t>.</w:t>
      </w:r>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506"/>
      <w:bookmarkEnd w:id="507"/>
    </w:p>
    <w:tbl>
      <w:tblPr>
        <w:tblStyle w:val="TableGrid"/>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17470F16" w:rsidR="00AF2EBB" w:rsidRPr="00D51211" w:rsidRDefault="00B010A3" w:rsidP="00A40281">
            <w:pPr>
              <w:pStyle w:val="TekstTabeli"/>
              <w:rPr>
                <w:lang w:val="pl-PL"/>
              </w:rPr>
            </w:pPr>
            <w:r w:rsidRPr="00D51211">
              <w:rPr>
                <w:lang w:val="pl-PL"/>
              </w:rPr>
              <w:t xml:space="preserve">Wskaźnik </w:t>
            </w:r>
            <w:proofErr w:type="spellStart"/>
            <w:r w:rsidRPr="00D51211">
              <w:rPr>
                <w:i/>
                <w:iCs/>
                <w:lang w:val="pl-PL"/>
              </w:rPr>
              <w:t>Visibility</w:t>
            </w:r>
            <w:proofErr w:type="spellEnd"/>
            <w:r w:rsidRPr="00D51211">
              <w:rPr>
                <w:lang w:val="pl-PL"/>
              </w:rPr>
              <w:t xml:space="preserve"> </w:t>
            </w:r>
            <w:r w:rsidR="003D1D6E">
              <w:rPr>
                <w:lang w:val="pl-PL"/>
              </w:rPr>
              <w:t xml:space="preserve">– ocena </w:t>
            </w:r>
            <w:r w:rsidRPr="00D51211">
              <w:rPr>
                <w:lang w:val="pl-PL"/>
              </w:rPr>
              <w:t xml:space="preserve">wpływu treści publikowanych przez uczelnie w sieci. </w:t>
            </w:r>
            <w:r w:rsidR="003D1D6E">
              <w:rPr>
                <w:lang w:val="pl-PL"/>
              </w:rPr>
              <w:t>W</w:t>
            </w:r>
            <w:r w:rsidR="00CD3684" w:rsidRPr="00D51211">
              <w:rPr>
                <w:lang w:val="pl-PL"/>
              </w:rPr>
              <w:t>yznaczany na podstawie</w:t>
            </w:r>
            <w:r w:rsidRPr="00D51211">
              <w:rPr>
                <w:lang w:val="pl-PL"/>
              </w:rPr>
              <w:t xml:space="preserve"> liczb</w:t>
            </w:r>
            <w:r w:rsidR="00CD3684" w:rsidRPr="00D51211">
              <w:rPr>
                <w:lang w:val="pl-PL"/>
              </w:rPr>
              <w:t>y</w:t>
            </w:r>
            <w:r w:rsidRPr="00D51211">
              <w:rPr>
                <w:lang w:val="pl-PL"/>
              </w:rPr>
              <w:t xml:space="preserve"> zewnętrznych sieci (</w:t>
            </w:r>
            <w:proofErr w:type="spellStart"/>
            <w:r w:rsidRPr="00D51211">
              <w:rPr>
                <w:lang w:val="pl-PL"/>
              </w:rPr>
              <w:t>subnetów</w:t>
            </w:r>
            <w:proofErr w:type="spellEnd"/>
            <w:r w:rsidRPr="00D51211">
              <w:rPr>
                <w:lang w:val="pl-PL"/>
              </w:rPr>
              <w:t>), które łączą się z witrynami internetowymi uczelni. Wartości są normalizowane, a następnie wybierana jest wartość maksymalna. Źródł</w:t>
            </w:r>
            <w:r w:rsidR="003D1D6E">
              <w:rPr>
                <w:lang w:val="pl-PL"/>
              </w:rPr>
              <w:t>a</w:t>
            </w:r>
            <w:r w:rsidRPr="00D51211">
              <w:rPr>
                <w:lang w:val="pl-PL"/>
              </w:rPr>
              <w:t xml:space="preserve"> danych </w:t>
            </w:r>
            <w:r w:rsidR="003D1D6E">
              <w:rPr>
                <w:lang w:val="pl-PL"/>
              </w:rPr>
              <w:t>to popularne</w:t>
            </w:r>
            <w:r w:rsidRPr="00D51211">
              <w:rPr>
                <w:lang w:val="pl-PL"/>
              </w:rPr>
              <w:t xml:space="preserve"> narzędzia </w:t>
            </w:r>
            <w:r w:rsidR="00CD3684" w:rsidRPr="00D51211">
              <w:rPr>
                <w:lang w:val="pl-PL"/>
              </w:rPr>
              <w:t xml:space="preserve">do analizy </w:t>
            </w:r>
            <w:r w:rsidR="00F22A28">
              <w:rPr>
                <w:lang w:val="pl-PL"/>
              </w:rPr>
              <w:br/>
            </w:r>
            <w:proofErr w:type="spellStart"/>
            <w:r w:rsidR="00CD3684" w:rsidRPr="00D51211">
              <w:rPr>
                <w:lang w:val="pl-PL"/>
              </w:rPr>
              <w:t>ba</w:t>
            </w:r>
            <w:r w:rsidR="00F22A28">
              <w:rPr>
                <w:lang w:val="pl-PL"/>
              </w:rPr>
              <w:t>c</w:t>
            </w:r>
            <w:r w:rsidR="00CD3684" w:rsidRPr="00D51211">
              <w:rPr>
                <w:lang w:val="pl-PL"/>
              </w:rPr>
              <w:t>klinków</w:t>
            </w:r>
            <w:proofErr w:type="spellEnd"/>
            <w:r w:rsidR="00CD3684" w:rsidRPr="00D51211">
              <w:rPr>
                <w:lang w:val="pl-PL"/>
              </w:rPr>
              <w:t xml:space="preserve"> </w:t>
            </w:r>
            <w:proofErr w:type="spellStart"/>
            <w:r w:rsidRPr="00D51211">
              <w:rPr>
                <w:lang w:val="pl-PL"/>
              </w:rPr>
              <w:t>Ahrefs</w:t>
            </w:r>
            <w:proofErr w:type="spellEnd"/>
            <w:r w:rsidRPr="00D51211">
              <w:rPr>
                <w:lang w:val="pl-PL"/>
              </w:rPr>
              <w:t xml:space="preserve"> i </w:t>
            </w:r>
            <w:proofErr w:type="spellStart"/>
            <w:r w:rsidRPr="00D51211">
              <w:rPr>
                <w:lang w:val="pl-PL"/>
              </w:rPr>
              <w:t>Majestic</w:t>
            </w:r>
            <w:proofErr w:type="spellEnd"/>
            <w:r w:rsidRPr="00D51211">
              <w:rPr>
                <w:lang w:val="pl-PL"/>
              </w:rPr>
              <w:t>.</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783" w:type="dxa"/>
          </w:tcPr>
          <w:p w14:paraId="347E0B95" w14:textId="4480BBAE" w:rsidR="00CD3684" w:rsidRPr="00D51211" w:rsidRDefault="00CD3684" w:rsidP="00A40281">
            <w:pPr>
              <w:pStyle w:val="TekstTabeli"/>
              <w:rPr>
                <w:lang w:val="pl-PL"/>
              </w:rPr>
            </w:pPr>
            <w:r w:rsidRPr="00D51211">
              <w:rPr>
                <w:lang w:val="pl-PL"/>
              </w:rPr>
              <w:t xml:space="preserve">Wskaźnik </w:t>
            </w:r>
            <w:proofErr w:type="spellStart"/>
            <w:r w:rsidRPr="00D51211">
              <w:rPr>
                <w:i/>
                <w:iCs/>
                <w:lang w:val="pl-PL"/>
              </w:rPr>
              <w:t>Transparency</w:t>
            </w:r>
            <w:proofErr w:type="spellEnd"/>
            <w:r w:rsidRPr="00D51211">
              <w:rPr>
                <w:lang w:val="pl-PL"/>
              </w:rPr>
              <w:t xml:space="preserve">, nazywany również </w:t>
            </w:r>
            <w:proofErr w:type="spellStart"/>
            <w:r w:rsidRPr="00D51211">
              <w:rPr>
                <w:i/>
                <w:iCs/>
                <w:lang w:val="pl-PL"/>
              </w:rPr>
              <w:t>Openness</w:t>
            </w:r>
            <w:proofErr w:type="spellEnd"/>
            <w:r w:rsidRPr="00D51211">
              <w:rPr>
                <w:lang w:val="pl-PL"/>
              </w:rPr>
              <w:t xml:space="preserve"> </w:t>
            </w:r>
            <w:r w:rsidR="003D1D6E">
              <w:rPr>
                <w:lang w:val="pl-PL"/>
              </w:rPr>
              <w:t>– ocena</w:t>
            </w:r>
            <w:r w:rsidRPr="00D51211">
              <w:rPr>
                <w:lang w:val="pl-PL"/>
              </w:rPr>
              <w:t xml:space="preserve"> </w:t>
            </w:r>
            <w:proofErr w:type="spellStart"/>
            <w:r w:rsidRPr="00D51211">
              <w:rPr>
                <w:lang w:val="pl-PL"/>
              </w:rPr>
              <w:t>cytowań</w:t>
            </w:r>
            <w:proofErr w:type="spellEnd"/>
            <w:r w:rsidRPr="00D51211">
              <w:rPr>
                <w:lang w:val="pl-PL"/>
              </w:rPr>
              <w:t xml:space="preserve"> dla najlepszych naukowców. </w:t>
            </w:r>
            <w:r w:rsidR="003D1D6E" w:rsidRPr="00D51211">
              <w:rPr>
                <w:lang w:val="pl-PL"/>
              </w:rPr>
              <w:t xml:space="preserve">Mierzony </w:t>
            </w:r>
            <w:r w:rsidRPr="00D51211">
              <w:rPr>
                <w:lang w:val="pl-PL"/>
              </w:rPr>
              <w:t xml:space="preserve">poprzez analizę liczby </w:t>
            </w:r>
            <w:proofErr w:type="spellStart"/>
            <w:r w:rsidRPr="00D51211">
              <w:rPr>
                <w:lang w:val="pl-PL"/>
              </w:rPr>
              <w:t>cytowań</w:t>
            </w:r>
            <w:proofErr w:type="spellEnd"/>
            <w:r w:rsidRPr="00D51211">
              <w:rPr>
                <w:lang w:val="pl-PL"/>
              </w:rPr>
              <w:t xml:space="preserve"> dla 310 najlepszych autorów z danej uczelni, przy wyłącz</w:t>
            </w:r>
            <w:r w:rsidR="003D1D6E">
              <w:rPr>
                <w:lang w:val="pl-PL"/>
              </w:rPr>
              <w:t>eniu</w:t>
            </w:r>
            <w:r w:rsidRPr="00D51211">
              <w:rPr>
                <w:lang w:val="pl-PL"/>
              </w:rPr>
              <w:t xml:space="preserve"> 30 skrajnych wyników. Źródłem danych dla tego wskaźnika są profile naukowców w Google Scholar</w:t>
            </w:r>
            <w:r w:rsidR="003D1D6E">
              <w:rPr>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783" w:type="dxa"/>
          </w:tcPr>
          <w:p w14:paraId="22476B13" w14:textId="19301143" w:rsidR="00760904" w:rsidRPr="00D51211" w:rsidRDefault="00760904" w:rsidP="00A40281">
            <w:pPr>
              <w:pStyle w:val="TekstTabeli"/>
              <w:rPr>
                <w:lang w:val="pl-PL"/>
              </w:rPr>
            </w:pPr>
            <w:r w:rsidRPr="00D51211">
              <w:rPr>
                <w:lang w:val="pl-PL"/>
              </w:rPr>
              <w:t xml:space="preserve">Wskaźnik </w:t>
            </w:r>
            <w:r w:rsidRPr="00D51211">
              <w:rPr>
                <w:i/>
                <w:iCs/>
                <w:lang w:val="pl-PL"/>
              </w:rPr>
              <w:t>Excellence</w:t>
            </w:r>
            <w:r w:rsidRPr="00D51211">
              <w:rPr>
                <w:lang w:val="pl-PL"/>
              </w:rPr>
              <w:t xml:space="preserve">, również nazywany </w:t>
            </w:r>
            <w:r w:rsidRPr="00D51211">
              <w:rPr>
                <w:i/>
                <w:iCs/>
                <w:lang w:val="pl-PL"/>
              </w:rPr>
              <w:t>Scholar</w:t>
            </w:r>
            <w:r w:rsidRPr="00D51211">
              <w:rPr>
                <w:lang w:val="pl-PL"/>
              </w:rPr>
              <w:t xml:space="preserve"> </w:t>
            </w:r>
            <w:r w:rsidR="00E15FA1">
              <w:rPr>
                <w:lang w:val="pl-PL"/>
              </w:rPr>
              <w:t xml:space="preserve">– ocena </w:t>
            </w:r>
            <w:r w:rsidRPr="00D51211">
              <w:rPr>
                <w:lang w:val="pl-PL"/>
              </w:rPr>
              <w:t xml:space="preserve">liczby publikacji uczelni, które znalazły się wśród 10% najczęściej cytowanych artykułów we wszystkich 27 dyscyplinach naukowych. </w:t>
            </w:r>
            <w:r w:rsidR="00E15FA1">
              <w:rPr>
                <w:lang w:val="pl-PL"/>
              </w:rPr>
              <w:t>O</w:t>
            </w:r>
            <w:r w:rsidRPr="00D51211">
              <w:rPr>
                <w:lang w:val="pl-PL"/>
              </w:rPr>
              <w:t xml:space="preserve">bejmuje dane z okresu </w:t>
            </w:r>
            <w:r w:rsidR="00E15FA1">
              <w:rPr>
                <w:lang w:val="pl-PL"/>
              </w:rPr>
              <w:t>5. lat</w:t>
            </w:r>
            <w:r w:rsidRPr="00D51211">
              <w:rPr>
                <w:lang w:val="pl-PL"/>
              </w:rPr>
              <w:t xml:space="preserve">. Źródłem danych jest </w:t>
            </w:r>
            <w:proofErr w:type="spellStart"/>
            <w:r w:rsidRPr="00D51211">
              <w:rPr>
                <w:lang w:val="pl-PL"/>
              </w:rPr>
              <w:t>Scimago</w:t>
            </w:r>
            <w:proofErr w:type="spellEnd"/>
            <w:r w:rsidRPr="00D51211">
              <w:rPr>
                <w:lang w:val="pl-PL"/>
              </w:rPr>
              <w:t>,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4746FCD0" w:rsidR="00D327B3" w:rsidRDefault="00D327B3" w:rsidP="00C67A86">
      <w:pPr>
        <w:spacing w:before="240"/>
      </w:pPr>
      <w:r>
        <w:lastRenderedPageBreak/>
        <w:t xml:space="preserve">Metodologia rankingu </w:t>
      </w:r>
      <w:proofErr w:type="spellStart"/>
      <w:r>
        <w:t>Webometrics</w:t>
      </w:r>
      <w:proofErr w:type="spellEnd"/>
      <w:r>
        <w:t xml:space="preserve"> posiada cechy unikalne w porównaniu do wcześniej opisanych metodologii najbardziej znanych globalnych rankingów uniwersytetów. Stosowana metodologia</w:t>
      </w:r>
      <w:r w:rsidR="001A79D4">
        <w:t>,</w:t>
      </w:r>
      <w:r>
        <w:t xml:space="preserve"> wykorzystująca do pomiaru przede wszystkim źródła internetowe</w:t>
      </w:r>
      <w:r w:rsidR="001A79D4">
        <w:t>,</w:t>
      </w:r>
      <w:r>
        <w:t xml:space="preserve"> pozwala na uzyskanie bardzo szerokiego zakresem analizowanych instytucji. </w:t>
      </w:r>
      <w:r w:rsidR="00C67A86">
        <w:t xml:space="preserve">Parametry </w:t>
      </w:r>
      <w:r>
        <w:t>Widoczności, Transparentności i</w:t>
      </w:r>
      <w:r w:rsidR="006A771B">
        <w:t> </w:t>
      </w:r>
      <w:r>
        <w:t>Doskonałości</w:t>
      </w:r>
      <w:r w:rsidR="001A79D4">
        <w:t>,</w:t>
      </w:r>
      <w:r w:rsidR="00C67A86">
        <w:t xml:space="preserve"> wyliczane na podstawie uznanych źródeł podających miary tzw. </w:t>
      </w:r>
      <w:proofErr w:type="spellStart"/>
      <w:r w:rsidR="00C67A86">
        <w:t>bac</w:t>
      </w:r>
      <w:r w:rsidR="001A79D4">
        <w:t>k</w:t>
      </w:r>
      <w:r w:rsidR="00C67A86">
        <w:t>linków</w:t>
      </w:r>
      <w:proofErr w:type="spellEnd"/>
      <w:r w:rsidR="00C67A86">
        <w:t xml:space="preserve">, liczby </w:t>
      </w:r>
      <w:proofErr w:type="spellStart"/>
      <w:r w:rsidR="00C67A86">
        <w:t>cytowań</w:t>
      </w:r>
      <w:proofErr w:type="spellEnd"/>
      <w:r w:rsidR="00C67A86">
        <w:t xml:space="preserve"> zarówno w odniesieniu do naukowców</w:t>
      </w:r>
      <w:r w:rsidR="001A79D4">
        <w:t>,</w:t>
      </w:r>
      <w:r w:rsidR="00C67A86">
        <w:t xml:space="preserve"> jak i artykułów</w:t>
      </w:r>
      <w:r w:rsidR="001A79D4">
        <w:t>,</w:t>
      </w:r>
      <w:r w:rsidR="00C67A86">
        <w:t xml:space="preserve">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1A79D4">
        <w:t>,</w:t>
      </w:r>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Dla autorów rankingu oczywiste są jego ograniczenia</w:t>
      </w:r>
      <w:r w:rsidR="001A79D4">
        <w:t>,</w:t>
      </w:r>
      <w:r w:rsidR="00FF4FAD">
        <w:t xml:space="preserve">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35C5EEBF" w:rsidR="00CE774D" w:rsidRDefault="00CE774D" w:rsidP="00C67A86">
      <w:pPr>
        <w:spacing w:before="240"/>
      </w:pPr>
      <w:r>
        <w:t>Analizując rezultaty wyżej opisanych</w:t>
      </w:r>
      <w:r w:rsidR="001A79D4">
        <w:t xml:space="preserve"> czterech</w:t>
      </w:r>
      <w:r>
        <w:t xml:space="preserve"> popularnych globalnych rankingów uniwersytetów (THE, ARWU, QS i </w:t>
      </w:r>
      <w:proofErr w:type="spellStart"/>
      <w:r>
        <w:t>Webometrics</w:t>
      </w:r>
      <w:proofErr w:type="spellEnd"/>
      <w:r>
        <w:t>) można zauważyć, że</w:t>
      </w:r>
      <w:r w:rsidR="001A79D4">
        <w:t>,</w:t>
      </w:r>
      <w:r>
        <w:t xml:space="preserve"> pomimo nieraz bardzo istotnych różnic w</w:t>
      </w:r>
      <w:r w:rsidR="006A771B">
        <w:t> </w:t>
      </w:r>
      <w:r>
        <w:t>metodologii ich tworzenia</w:t>
      </w:r>
      <w:r w:rsidR="001A79D4">
        <w:t>,</w:t>
      </w:r>
      <w:r>
        <w:t xml:space="preserve"> duża grupa uczelni uzyskuje zbliżone rezultaty. Skupiając się na analizie tylko najwyższych 100 pozycji (</w:t>
      </w:r>
      <w:r w:rsidRPr="001A79D4">
        <w:rPr>
          <w:i/>
          <w:iCs/>
        </w:rPr>
        <w:t>top100</w:t>
      </w:r>
      <w:r>
        <w:t>) w tych rankingach</w:t>
      </w:r>
      <w:r w:rsidR="001A79D4">
        <w:t>,</w:t>
      </w:r>
      <w:r>
        <w:t xml:space="preserve"> okazuje się, że ponad połowa uczelni (51) występuje we wszystkich czterech rankingach. Dokładniejsze wyniki analizy przedstawiono w </w:t>
      </w:r>
      <w:r w:rsidR="001E2126">
        <w:t>Tabeli 23</w:t>
      </w:r>
      <w:r>
        <w:t>.</w:t>
      </w:r>
      <w:r w:rsidR="006A771B">
        <w:t xml:space="preserve"> Już po wstępnej analizie można zauważyć, że w przypadku rankingu THE posiada on najmniej uczelni występujących w </w:t>
      </w:r>
      <w:r w:rsidR="006A771B" w:rsidRPr="001A79D4">
        <w:rPr>
          <w:i/>
          <w:iCs/>
        </w:rPr>
        <w:t>top100</w:t>
      </w:r>
      <w:r w:rsidR="006A771B">
        <w:t xml:space="preserve"> tylko tego rankingu, a zatem można przypuszczać, że znalezienie się w pierwszej setce tego rankingu daje największe szanse na pojawienie się danej uczelni w pierwszej setce pozostałych analizowanych rankingów. I tak</w:t>
      </w:r>
      <w:r w:rsidR="001A79D4">
        <w:t>,</w:t>
      </w:r>
      <w:r w:rsidR="006A771B">
        <w:t xml:space="preserve"> jeśli przypiszemy odpowiednie wagi liczbie wystąpień w innych rankingach</w:t>
      </w:r>
      <w:r w:rsidR="001A79D4">
        <w:t>,</w:t>
      </w:r>
      <w:r w:rsidR="006A771B">
        <w:t xml:space="preserve"> tak </w:t>
      </w:r>
      <w:r w:rsidR="001A79D4">
        <w:t>a</w:t>
      </w:r>
      <w:r w:rsidR="006A771B">
        <w:t>by za wystąpienie we wszystkich</w:t>
      </w:r>
      <w:r w:rsidR="001A79D4">
        <w:t xml:space="preserve"> czterech</w:t>
      </w:r>
      <w:r w:rsidR="006A771B">
        <w:t xml:space="preserve"> przypisywać 3 punkty, za wystąpienie w </w:t>
      </w:r>
      <w:r w:rsidR="001A79D4">
        <w:t>trzech</w:t>
      </w:r>
      <w:r w:rsidR="006A771B">
        <w:t xml:space="preserve"> 2 punkty, za wystąpienie w </w:t>
      </w:r>
      <w:r w:rsidR="001A79D4">
        <w:t>dwóch</w:t>
      </w:r>
      <w:r w:rsidR="006A771B">
        <w:t xml:space="preserve"> 1 punkt, a za wystąpienie tylko w </w:t>
      </w:r>
      <w:r w:rsidR="001A79D4">
        <w:t>jednym</w:t>
      </w:r>
      <w:r w:rsidR="006A771B">
        <w:t xml:space="preserve"> rankingu 0 punktów</w:t>
      </w:r>
      <w:r w:rsidR="001A79D4">
        <w:t>, to</w:t>
      </w:r>
      <w:r w:rsidR="006A771B">
        <w:t xml:space="preserve"> otrzymamy wyniki mówiące o zgodności danego rankingu z pozostałymi w skali od 0 do 300 punktów. Następnie</w:t>
      </w:r>
      <w:r w:rsidR="001A79D4">
        <w:t>,</w:t>
      </w:r>
      <w:r w:rsidR="006A771B">
        <w:t xml:space="preserve"> wyliczając dla każdego rankingu procent z maksymalnej oceny</w:t>
      </w:r>
      <w:r w:rsidR="001A79D4">
        <w:t>,</w:t>
      </w:r>
      <w:r w:rsidR="006A771B">
        <w:t xml:space="preserve"> jaki stanowił uzyskany rezultat</w:t>
      </w:r>
      <w:r w:rsidR="001A79D4">
        <w:t>,</w:t>
      </w:r>
      <w:r w:rsidR="006A771B">
        <w:t xml:space="preserve"> otrzymamy wskaźnik zgodności pomiędzy analizowanymi czterema rankingami w zakresie stu najwyższych rezultatów.</w:t>
      </w:r>
    </w:p>
    <w:p w14:paraId="3F772D73" w14:textId="7F1BA5A1" w:rsidR="00F66F63" w:rsidRPr="00F66F63" w:rsidRDefault="00F66F63" w:rsidP="00654DD1">
      <w:pPr>
        <w:pStyle w:val="Tytutabeli"/>
      </w:pPr>
      <w:bookmarkStart w:id="508" w:name="_Ref134645114"/>
      <w:bookmarkStart w:id="509" w:name="_Ref134645079"/>
      <w:bookmarkStart w:id="510" w:name="_Toc169134746"/>
      <w:r w:rsidRPr="00654DD1">
        <w:rPr>
          <w:rStyle w:val="TytutabeliZnak"/>
        </w:rPr>
        <w:lastRenderedPageBreak/>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F2350D">
        <w:rPr>
          <w:rStyle w:val="TytutabeliZnak"/>
          <w:noProof/>
        </w:rPr>
        <w:t>23</w:t>
      </w:r>
      <w:r w:rsidRPr="00654DD1">
        <w:rPr>
          <w:rStyle w:val="TytutabeliZnak"/>
        </w:rPr>
        <w:fldChar w:fldCharType="end"/>
      </w:r>
      <w:bookmarkEnd w:id="508"/>
      <w:r w:rsidR="00993B1A">
        <w:rPr>
          <w:rStyle w:val="TytutabeliZnak"/>
        </w:rPr>
        <w:t>.</w:t>
      </w:r>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509"/>
      <w:bookmarkEnd w:id="510"/>
      <w:proofErr w:type="spellEnd"/>
    </w:p>
    <w:tbl>
      <w:tblPr>
        <w:tblStyle w:val="TableGrid"/>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w:t>
            </w:r>
            <w:r w:rsidRPr="001A79D4">
              <w:rPr>
                <w:rFonts w:eastAsia="Times New Roman" w:cs="Arial"/>
                <w:b/>
                <w:bCs/>
                <w:i/>
                <w:iCs/>
                <w:color w:val="000000"/>
                <w:sz w:val="18"/>
                <w:szCs w:val="18"/>
                <w:lang w:val="pl-PL" w:eastAsia="pl-PL"/>
              </w:rPr>
              <w:t>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001D48">
              <w:rPr>
                <w:rStyle w:val="FootnoteReference"/>
              </w:rPr>
              <w:footnoteReference w:id="36"/>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t>
      </w:r>
      <w:proofErr w:type="spellStart"/>
      <w:r w:rsidR="00A17EE6" w:rsidRPr="00D95B07">
        <w:rPr>
          <w:lang w:val="pl-PL"/>
        </w:rPr>
        <w:t>Webometrics</w:t>
      </w:r>
      <w:proofErr w:type="spellEnd"/>
      <w:r w:rsidR="00A17EE6" w:rsidRPr="00D95B07">
        <w:rPr>
          <w:lang w:val="pl-PL"/>
        </w:rPr>
        <w:t xml:space="preserve">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007AE194" w:rsidR="00041F5A" w:rsidRDefault="007472C1" w:rsidP="00A40281">
      <w:pPr>
        <w:spacing w:before="240"/>
      </w:pPr>
      <w:r>
        <w:t xml:space="preserve">Zgodnie z oczekiwaniami wyliczony w ten sposób wskaźnik o najwyższej wartości został uzyskany dla rankingu THE (72,0%), natomiast </w:t>
      </w:r>
      <w:r w:rsidR="001A79D4">
        <w:t>dla</w:t>
      </w:r>
      <w:r>
        <w:t xml:space="preserve"> pozostałych 3 rankingów wartości tego wskaźnika osiągnęły nieco niższe poziomy, ale były bardzo zbliżone pomiędzy nimi (ARWU</w:t>
      </w:r>
      <w:r w:rsidR="005337BD">
        <w:t>:</w:t>
      </w:r>
      <w:r>
        <w:t xml:space="preserve"> 66,7%</w:t>
      </w:r>
      <w:r w:rsidR="004F0A18">
        <w:t>; QS</w:t>
      </w:r>
      <w:r w:rsidR="005337BD">
        <w:t>:</w:t>
      </w:r>
      <w:r w:rsidR="004F0A18">
        <w:t xml:space="preserve"> 65,7%; </w:t>
      </w:r>
      <w:proofErr w:type="spellStart"/>
      <w:r w:rsidR="004F0A18">
        <w:t>Webometrics</w:t>
      </w:r>
      <w:proofErr w:type="spellEnd"/>
      <w:r w:rsidR="005337BD">
        <w:t>:</w:t>
      </w:r>
      <w:r w:rsidR="004F0A18">
        <w:t xml:space="preserve"> 66,3%). Tak wyliczone wskaźniki zgodności jednak nie pozwalają jednoznacznie wnioskować o korelacji wyników pomiędzy tymi rankingami. W celu dokonania analizy korelacji wyników </w:t>
      </w:r>
      <w:r w:rsidR="004F0A18" w:rsidRPr="005337BD">
        <w:rPr>
          <w:i/>
          <w:iCs/>
        </w:rPr>
        <w:t>top100</w:t>
      </w:r>
      <w:r w:rsidR="004F0A18">
        <w:t xml:space="preserve"> pomiędzy 4 analizowanymi globalnymi rankingami utworzono zestawy par rankingów ze wspólnie występującymi w nich uczelniami</w:t>
      </w:r>
      <w:r w:rsidR="005337BD">
        <w:t>,</w:t>
      </w:r>
      <w:r w:rsidR="004F0A18">
        <w:t xml:space="preserve"> z przypisanymi im pozycjami rankingowymi w poszczególnych rankingach. Na podstawie tak stworzonych zestawów obliczono </w:t>
      </w:r>
      <w:r w:rsidR="00C6794E">
        <w:t>współczynniki</w:t>
      </w:r>
      <w:r w:rsidR="004F0A18">
        <w:t xml:space="preserve"> korelacji </w:t>
      </w:r>
      <w:r w:rsidR="006A771B">
        <w:br/>
      </w:r>
      <w:r w:rsidR="00C6794E">
        <w:t>r-</w:t>
      </w:r>
      <w:r w:rsidR="004F0A18">
        <w:t>Pearsona</w:t>
      </w:r>
      <w:r w:rsidR="00C6794E">
        <w:t xml:space="preserve"> pomiędzy analizowanymi rankingami</w:t>
      </w:r>
      <w:r w:rsidR="004F0A18">
        <w:t>.</w:t>
      </w:r>
      <w:r w:rsidR="00C6794E">
        <w:t xml:space="preserve"> Wyniki przedstawiono w</w:t>
      </w:r>
      <w:r w:rsidR="00904D6E">
        <w:t> Tabeli 24</w:t>
      </w:r>
      <w:r w:rsidR="00C6794E">
        <w:t>.</w:t>
      </w:r>
      <w:r w:rsidR="00A40281" w:rsidRPr="00A40281">
        <w:t xml:space="preserve"> </w:t>
      </w:r>
      <w:r w:rsidR="00A40281">
        <w:t>Na podstawie tych wyników można wskazać, że wszystkie analizowane rankingi wykazują pozytywną korelację wyników w zakresie stu najwyżej sklasyfikowanych uczelni. Najsilniejszą korelację z pozostałymi rankingami wykazuje ranking THE, natomiast najsłabszą ranking QS</w:t>
      </w:r>
      <w:r w:rsidR="005337BD">
        <w:t>,</w:t>
      </w:r>
      <w:r w:rsidR="00A40281">
        <w:t xml:space="preserve"> co można stwierdzić na podstawie informacji o średniej ze współczynników korelacji dla par rankingów. Natomiast </w:t>
      </w:r>
      <w:r w:rsidR="005337BD">
        <w:t>s</w:t>
      </w:r>
      <w:r w:rsidR="00A40281">
        <w:t xml:space="preserve">pośród pojedynczych par wyników rankingów najsilniej skorelowane są ARWU i </w:t>
      </w:r>
      <w:proofErr w:type="spellStart"/>
      <w:r w:rsidR="00A40281">
        <w:t>Webometrics</w:t>
      </w:r>
      <w:proofErr w:type="spellEnd"/>
      <w:r w:rsidR="00A40281">
        <w:t xml:space="preserve"> (0,7552), a</w:t>
      </w:r>
      <w:r w:rsidR="006A771B">
        <w:t> </w:t>
      </w:r>
      <w:r w:rsidR="00A40281">
        <w:t xml:space="preserve">najsłabiej QS i </w:t>
      </w:r>
      <w:proofErr w:type="spellStart"/>
      <w:r w:rsidR="00A40281">
        <w:t>Webometrics</w:t>
      </w:r>
      <w:proofErr w:type="spellEnd"/>
      <w:r w:rsidR="00A40281">
        <w:t>. Dość silnie skorelowane są wyniki rankingów THE i QS (0,6813)</w:t>
      </w:r>
      <w:r w:rsidR="005337BD">
        <w:t>,</w:t>
      </w:r>
      <w:r w:rsidR="00A40281">
        <w:t xml:space="preserve"> co można uznać za zrozumiałe ze względu na dość zbliżoną metodologię ich powstawania, bowiem oba rankingi wywodzą się z jednej koncepcji tworzenia rankingów. Natomiast dość zaskakująca wydaje się tak silna korelacja pomiędzy wynikami </w:t>
      </w:r>
      <w:r w:rsidR="00A40281" w:rsidRPr="005337BD">
        <w:rPr>
          <w:i/>
          <w:iCs/>
        </w:rPr>
        <w:t>top100</w:t>
      </w:r>
      <w:r w:rsidR="00A40281">
        <w:t xml:space="preserve"> rankingów ARWU i </w:t>
      </w:r>
      <w:proofErr w:type="spellStart"/>
      <w:r w:rsidR="00A40281">
        <w:t>Webometrics</w:t>
      </w:r>
      <w:proofErr w:type="spellEnd"/>
      <w:r w:rsidR="00A40281">
        <w:t>, gdyż ranking ARWU jest znany z tego, że ocenia uczelnie</w:t>
      </w:r>
      <w:r w:rsidR="005337BD">
        <w:t>,</w:t>
      </w:r>
      <w:r w:rsidR="00A40281">
        <w:t xml:space="preserve"> uwzględniając liczby nauczycieli i absolwentów ze zdobytymi nagrodami Nobla i medalami Fieldsa. Jednak po dokładniejszej analizie metodologii obu tych rankingów można stwierdzić, że w obu przypadkach wskaźniki </w:t>
      </w:r>
      <w:proofErr w:type="spellStart"/>
      <w:r w:rsidR="00A40281">
        <w:t>cytowań</w:t>
      </w:r>
      <w:proofErr w:type="spellEnd"/>
      <w:r w:rsidR="00A40281">
        <w:t xml:space="preserve"> mają wpływ na znaczą część oceny (ARWU</w:t>
      </w:r>
      <w:r w:rsidR="005337BD">
        <w:t>:</w:t>
      </w:r>
      <w:r w:rsidR="00A40281">
        <w:t xml:space="preserve"> do ok. 70%, </w:t>
      </w:r>
      <w:proofErr w:type="spellStart"/>
      <w:r w:rsidR="00A40281">
        <w:t>Webometrics</w:t>
      </w:r>
      <w:proofErr w:type="spellEnd"/>
      <w:r w:rsidR="005337BD">
        <w:t>:</w:t>
      </w:r>
      <w:r w:rsidR="00A40281">
        <w:t xml:space="preserve"> 50%).</w:t>
      </w:r>
    </w:p>
    <w:p w14:paraId="54876DC5" w14:textId="661C6C01" w:rsidR="006A771B" w:rsidRDefault="006A771B" w:rsidP="00A40281">
      <w:pPr>
        <w:spacing w:before="240"/>
      </w:pPr>
      <w:r>
        <w:t xml:space="preserve">Metoda wyliczania wskaźników korelacji r-Pearsona jednak nie uwzględnia zjawiska niewystępowania części uczelni w niektórych rankingach. Jak wspomniano </w:t>
      </w:r>
      <w:r w:rsidR="005337BD">
        <w:t>po</w:t>
      </w:r>
      <w:r>
        <w:t>wyżej</w:t>
      </w:r>
      <w:r w:rsidR="005337BD">
        <w:t>,</w:t>
      </w:r>
      <w:r>
        <w:t xml:space="preserve"> </w:t>
      </w:r>
      <w:r w:rsidR="005337BD">
        <w:t>d</w:t>
      </w:r>
      <w:r>
        <w:t>o obliczeń stworzono zestawy zawierając</w:t>
      </w:r>
      <w:r w:rsidR="005337BD">
        <w:t>e</w:t>
      </w:r>
      <w:r>
        <w:t xml:space="preserve"> część wspólną dla każdej pary rankingów (</w:t>
      </w:r>
      <w:r w:rsidRPr="005337BD">
        <w:rPr>
          <w:i/>
          <w:iCs/>
        </w:rPr>
        <w:t>top100</w:t>
      </w:r>
      <w:r>
        <w:t xml:space="preserve">). Jednak fakt, iż jakaś uczelnia </w:t>
      </w:r>
      <w:r>
        <w:lastRenderedPageBreak/>
        <w:t>występuje lub nie w najwyższej setce rezultatów jakiegoś rankingu</w:t>
      </w:r>
      <w:r w:rsidR="005337BD">
        <w:t>,</w:t>
      </w:r>
      <w:r>
        <w:t xml:space="preserve"> może mieć istotnej znaczenie dla oceny jakości danej uczelni.</w:t>
      </w:r>
    </w:p>
    <w:p w14:paraId="60F9D526" w14:textId="0EC7A964" w:rsidR="006E3958" w:rsidRDefault="006E3958" w:rsidP="006E3958">
      <w:pPr>
        <w:pStyle w:val="Tytutabeli"/>
      </w:pPr>
      <w:bookmarkStart w:id="511" w:name="_Ref134653879"/>
      <w:bookmarkStart w:id="512" w:name="_Ref134653872"/>
      <w:bookmarkStart w:id="513" w:name="_Toc169134747"/>
      <w:r>
        <w:t xml:space="preserve">Tabela </w:t>
      </w:r>
      <w:fldSimple w:instr=" SEQ Tabela \* ARABIC ">
        <w:r w:rsidR="00F2350D">
          <w:rPr>
            <w:noProof/>
          </w:rPr>
          <w:t>24</w:t>
        </w:r>
      </w:fldSimple>
      <w:bookmarkEnd w:id="511"/>
      <w:r w:rsidR="00993B1A">
        <w:rPr>
          <w:noProof/>
        </w:rPr>
        <w:t>.</w:t>
      </w:r>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512"/>
      <w:bookmarkEnd w:id="513"/>
    </w:p>
    <w:tbl>
      <w:tblPr>
        <w:tblStyle w:val="TableGrid"/>
        <w:tblW w:w="9072" w:type="dxa"/>
        <w:tblLook w:val="04A0" w:firstRow="1" w:lastRow="0" w:firstColumn="1" w:lastColumn="0" w:noHBand="0" w:noVBand="1"/>
      </w:tblPr>
      <w:tblGrid>
        <w:gridCol w:w="2268"/>
        <w:gridCol w:w="1701"/>
        <w:gridCol w:w="1701"/>
        <w:gridCol w:w="1701"/>
        <w:gridCol w:w="1701"/>
      </w:tblGrid>
      <w:tr w:rsidR="00B5787D" w:rsidRPr="00B5787D" w14:paraId="5FC17434" w14:textId="77777777" w:rsidTr="00A40281">
        <w:trPr>
          <w:cantSplit/>
          <w:trHeight w:val="285"/>
          <w:tblHeader/>
        </w:trPr>
        <w:tc>
          <w:tcPr>
            <w:tcW w:w="2268" w:type="dxa"/>
            <w:noWrap/>
            <w:vAlign w:val="center"/>
            <w:hideMark/>
          </w:tcPr>
          <w:p w14:paraId="222AA076" w14:textId="5D0AA99F"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sidR="00B95DFB">
              <w:rPr>
                <w:rFonts w:eastAsia="Times New Roman" w:cs="Arial"/>
                <w:b/>
                <w:bCs/>
                <w:color w:val="000000"/>
                <w:sz w:val="18"/>
                <w:szCs w:val="18"/>
                <w:lang w:val="pl-PL" w:eastAsia="pl-PL"/>
              </w:rPr>
              <w:br/>
            </w:r>
            <w:r>
              <w:rPr>
                <w:rFonts w:eastAsia="Times New Roman" w:cs="Arial"/>
                <w:b/>
                <w:bCs/>
                <w:color w:val="000000"/>
                <w:sz w:val="18"/>
                <w:szCs w:val="18"/>
                <w:lang w:val="pl-PL" w:eastAsia="pl-PL"/>
              </w:rP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A40281">
        <w:trPr>
          <w:cantSplit/>
          <w:trHeight w:val="285"/>
        </w:trPr>
        <w:tc>
          <w:tcPr>
            <w:tcW w:w="2268" w:type="dxa"/>
            <w:noWrap/>
            <w:vAlign w:val="center"/>
            <w:hideMark/>
          </w:tcPr>
          <w:p w14:paraId="1B93E79A" w14:textId="3BC255AE"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A40281">
        <w:trPr>
          <w:cantSplit/>
          <w:trHeight w:val="285"/>
        </w:trPr>
        <w:tc>
          <w:tcPr>
            <w:tcW w:w="2268" w:type="dxa"/>
            <w:noWrap/>
            <w:vAlign w:val="center"/>
            <w:hideMark/>
          </w:tcPr>
          <w:p w14:paraId="55BBA610" w14:textId="295DD94A"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A40281">
        <w:trPr>
          <w:cantSplit/>
          <w:trHeight w:val="285"/>
        </w:trPr>
        <w:tc>
          <w:tcPr>
            <w:tcW w:w="2268" w:type="dxa"/>
            <w:noWrap/>
            <w:vAlign w:val="center"/>
            <w:hideMark/>
          </w:tcPr>
          <w:p w14:paraId="68E4B0C5" w14:textId="1065C700"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A40281">
        <w:trPr>
          <w:cantSplit/>
          <w:trHeight w:val="285"/>
        </w:trPr>
        <w:tc>
          <w:tcPr>
            <w:tcW w:w="2268" w:type="dxa"/>
            <w:noWrap/>
            <w:vAlign w:val="center"/>
            <w:hideMark/>
          </w:tcPr>
          <w:p w14:paraId="466B1A3D" w14:textId="2B8FF9AF"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A40281">
        <w:trPr>
          <w:cantSplit/>
          <w:trHeight w:val="285"/>
        </w:trPr>
        <w:tc>
          <w:tcPr>
            <w:tcW w:w="2268" w:type="dxa"/>
            <w:noWrap/>
            <w:vAlign w:val="center"/>
            <w:hideMark/>
          </w:tcPr>
          <w:p w14:paraId="237BBB2B" w14:textId="1DE22EA0"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005337BD">
              <w:rPr>
                <w:rFonts w:eastAsia="Times New Roman" w:cs="Arial"/>
                <w:b/>
                <w:bCs/>
                <w:color w:val="000000"/>
                <w:sz w:val="18"/>
                <w:szCs w:val="18"/>
                <w:lang w:val="pl-PL" w:eastAsia="pl-PL"/>
              </w:rPr>
              <w:t>r</w:t>
            </w:r>
            <w:r w:rsidRPr="00B5787D">
              <w:rPr>
                <w:rFonts w:eastAsia="Times New Roman" w:cs="Arial"/>
                <w:b/>
                <w:bCs/>
                <w:color w:val="000000"/>
                <w:sz w:val="18"/>
                <w:szCs w:val="18"/>
                <w:lang w:val="pl-PL" w:eastAsia="pl-PL"/>
              </w:rPr>
              <w:t>-Pearsona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t>
      </w:r>
      <w:proofErr w:type="spellStart"/>
      <w:r w:rsidR="006E3958" w:rsidRPr="00D95B07">
        <w:rPr>
          <w:lang w:val="pl-PL"/>
        </w:rPr>
        <w:t>Webometrics</w:t>
      </w:r>
      <w:proofErr w:type="spellEnd"/>
      <w:r w:rsidR="006E3958" w:rsidRPr="00D95B07">
        <w:rPr>
          <w:lang w:val="pl-PL"/>
        </w:rPr>
        <w:t xml:space="preserve">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46B6DFFF" w14:textId="6A141B1D" w:rsidR="00C24C76" w:rsidRDefault="00622247" w:rsidP="000A38A4">
      <w:pPr>
        <w:spacing w:before="240"/>
      </w:pPr>
      <w:r>
        <w:t xml:space="preserve">Można stworzyć ranking uwzględniający pozycje uczelni w różnych rankingach, tak </w:t>
      </w:r>
      <w:r w:rsidR="005337BD">
        <w:t>a</w:t>
      </w:r>
      <w:r>
        <w:t>by odzwierciedlić fakt zaistnienia danej uczelni w niektórych lub we wszystkich rankingach, co niewątpliwie również niesie informację o wartości usług dostarczanych przez uczelnie.</w:t>
      </w:r>
      <w:r w:rsidR="00DA1B58">
        <w:t xml:space="preserve"> Propozycję takiego rankingu przedstawiono w załączniku </w:t>
      </w:r>
      <w:commentRangeStart w:id="514"/>
      <w:r w:rsidR="00DA1B58">
        <w:t>nr 4</w:t>
      </w:r>
      <w:commentRangeEnd w:id="514"/>
      <w:r w:rsidR="00DA1B58">
        <w:rPr>
          <w:rStyle w:val="CommentReference"/>
          <w:rFonts w:ascii="Times New Roman" w:eastAsia="Times New Roman" w:hAnsi="Times New Roman"/>
          <w:szCs w:val="20"/>
          <w:lang w:eastAsia="pl-PL"/>
        </w:rPr>
        <w:commentReference w:id="514"/>
      </w:r>
      <w:r w:rsidR="00DA1B58">
        <w:t xml:space="preserve"> (</w:t>
      </w:r>
      <w:r w:rsidR="007662C2">
        <w:fldChar w:fldCharType="begin"/>
      </w:r>
      <w:r w:rsidR="007662C2">
        <w:instrText xml:space="preserve"> REF _Ref134656238 \h </w:instrText>
      </w:r>
      <w:r w:rsidR="007662C2">
        <w:fldChar w:fldCharType="separate"/>
      </w:r>
      <w:r w:rsidR="00F2350D">
        <w:t xml:space="preserve">Tabela </w:t>
      </w:r>
      <w:r w:rsidR="00F2350D">
        <w:rPr>
          <w:noProof/>
        </w:rPr>
        <w:t>81</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sidRPr="00001D48">
        <w:rPr>
          <w:rStyle w:val="FootnoteReference"/>
        </w:rPr>
        <w:footnoteReference w:id="37"/>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Wartość Rankingu RV250 została obliczona jako suma punktów przyznawanych za pozycję danej uczelni w każdym z analizowanych czterech rankingów. A</w:t>
      </w:r>
      <w:r w:rsidR="00B95DFB">
        <w:t> </w:t>
      </w:r>
      <w:r w:rsidR="00C24C76">
        <w:t xml:space="preserve">zatem im mniejsza liczba uzyskanych punktów tym pozycja uczelni w Rankingu RV250 jest wyższa. </w:t>
      </w:r>
      <w:r w:rsidR="00AC7707">
        <w:t>Od strony obliczeniowej można to zinterpretować tak, że uczelnie, które nie występują w jakimś rankingu</w:t>
      </w:r>
      <w:r w:rsidR="005337BD">
        <w:t>,</w:t>
      </w:r>
      <w:r w:rsidR="00AC7707">
        <w:t xml:space="preserve"> otrzymują przypisaną wartość 250 punktów dla każdego faktu niewystąpienia w jednym z 4 analizowanych rankingów. W</w:t>
      </w:r>
      <w:r w:rsidR="006A771B">
        <w:t> </w:t>
      </w:r>
      <w:r w:rsidR="00AC7707">
        <w:t>związku z tym</w:t>
      </w:r>
      <w:r w:rsidR="005337BD">
        <w:t xml:space="preserve"> np.</w:t>
      </w:r>
      <w:r w:rsidR="00AC7707">
        <w:t xml:space="preserve"> uczelnie występujące tylko w jednym z rankingów otrzymują z tego powodu wynik o wartości 750 punktów plus wartość rangi odpowiadająca pozycji danej uczelni w rankingu</w:t>
      </w:r>
      <w:r w:rsidR="005337BD">
        <w:t>,</w:t>
      </w:r>
      <w:r w:rsidR="00AC7707">
        <w:t xml:space="preserve">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w:t>
      </w:r>
      <w:r w:rsidR="005337BD">
        <w:t>,</w:t>
      </w:r>
      <w:r w:rsidR="00C24C76">
        <w:t xml:space="preserve"> obejmującą wszystkie uczelnie danego rankingu. Wartości współczynników korelacji r-Pea</w:t>
      </w:r>
      <w:r w:rsidR="005337BD">
        <w:t>r</w:t>
      </w:r>
      <w:r w:rsidR="00C24C76">
        <w:t xml:space="preserve">sona wyników </w:t>
      </w:r>
      <w:r w:rsidR="00C24C76" w:rsidRPr="005337BD">
        <w:rPr>
          <w:i/>
          <w:iCs/>
        </w:rPr>
        <w:t>top100</w:t>
      </w:r>
      <w:r w:rsidR="00C24C76">
        <w:t xml:space="preserve"> analizowanych rankingów z rankingiem RV250 przedstawiono w </w:t>
      </w:r>
      <w:r w:rsidR="00904D6E">
        <w:t>Tabeli 25</w:t>
      </w:r>
      <w:r w:rsidR="00C24C76">
        <w:t>.</w:t>
      </w:r>
    </w:p>
    <w:p w14:paraId="276F7EA4" w14:textId="3AA98B8B" w:rsidR="002D2EB8" w:rsidRDefault="002D2EB8" w:rsidP="002D2EB8">
      <w:pPr>
        <w:pStyle w:val="Tytutabeli"/>
      </w:pPr>
      <w:bookmarkStart w:id="515" w:name="_Ref134657767"/>
      <w:bookmarkStart w:id="516" w:name="_Ref134657759"/>
      <w:bookmarkStart w:id="517" w:name="_Toc169134748"/>
      <w:r>
        <w:lastRenderedPageBreak/>
        <w:t xml:space="preserve">Tabela </w:t>
      </w:r>
      <w:fldSimple w:instr=" SEQ Tabela \* ARABIC ">
        <w:r w:rsidR="00F2350D">
          <w:rPr>
            <w:noProof/>
          </w:rPr>
          <w:t>25</w:t>
        </w:r>
      </w:fldSimple>
      <w:bookmarkEnd w:id="515"/>
      <w:r w:rsidR="00993B1A">
        <w:rPr>
          <w:noProof/>
        </w:rPr>
        <w:t>.</w:t>
      </w:r>
      <w:r>
        <w:t xml:space="preserve"> Współczynniki korelacji r-Pearsona pomiędzy wynikami rankingów THE, ARWU, QS i </w:t>
      </w:r>
      <w:proofErr w:type="spellStart"/>
      <w:r>
        <w:t>Webometrics</w:t>
      </w:r>
      <w:proofErr w:type="spellEnd"/>
      <w:r>
        <w:t xml:space="preserve"> w</w:t>
      </w:r>
      <w:r w:rsidR="006A771B">
        <w:t> </w:t>
      </w:r>
      <w:r>
        <w:t>zakresie stu najwyżej sklasyfikowanych uczelni w tych rankingach</w:t>
      </w:r>
      <w:r w:rsidR="000A38A4">
        <w:t>, a zaproponowanym rankingiem RV250</w:t>
      </w:r>
      <w:bookmarkEnd w:id="516"/>
      <w:bookmarkEnd w:id="517"/>
    </w:p>
    <w:tbl>
      <w:tblPr>
        <w:tblStyle w:val="TableGrid"/>
        <w:tblW w:w="7937" w:type="dxa"/>
        <w:tblLook w:val="04A0" w:firstRow="1" w:lastRow="0" w:firstColumn="1" w:lastColumn="0" w:noHBand="0" w:noVBand="1"/>
      </w:tblPr>
      <w:tblGrid>
        <w:gridCol w:w="4535"/>
        <w:gridCol w:w="3402"/>
      </w:tblGrid>
      <w:tr w:rsidR="00B95DFB" w:rsidRPr="00B5787D" w14:paraId="69163B2A" w14:textId="77777777" w:rsidTr="00B95DFB">
        <w:trPr>
          <w:trHeight w:val="285"/>
        </w:trPr>
        <w:tc>
          <w:tcPr>
            <w:tcW w:w="4535" w:type="dxa"/>
            <w:noWrap/>
            <w:vAlign w:val="center"/>
            <w:hideMark/>
          </w:tcPr>
          <w:p w14:paraId="4340F9F2" w14:textId="7CED452E"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Współczynniki r-Pearsona dla par rankingów</w:t>
            </w:r>
          </w:p>
        </w:tc>
        <w:tc>
          <w:tcPr>
            <w:tcW w:w="3402"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B95DFB" w:rsidRPr="0075766C" w14:paraId="55233F18" w14:textId="77777777" w:rsidTr="00B95DFB">
        <w:trPr>
          <w:trHeight w:val="285"/>
        </w:trPr>
        <w:tc>
          <w:tcPr>
            <w:tcW w:w="4535" w:type="dxa"/>
            <w:noWrap/>
            <w:vAlign w:val="center"/>
            <w:hideMark/>
          </w:tcPr>
          <w:p w14:paraId="14E8BC30" w14:textId="3583E0A2"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3402"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B95DFB" w:rsidRPr="0075766C" w14:paraId="414136B4" w14:textId="77777777" w:rsidTr="00B95DFB">
        <w:trPr>
          <w:trHeight w:val="285"/>
        </w:trPr>
        <w:tc>
          <w:tcPr>
            <w:tcW w:w="4535" w:type="dxa"/>
            <w:noWrap/>
            <w:vAlign w:val="center"/>
            <w:hideMark/>
          </w:tcPr>
          <w:p w14:paraId="44386152" w14:textId="1F4D887C"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3402"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B95DFB" w:rsidRPr="0075766C" w14:paraId="3EEEE024" w14:textId="77777777" w:rsidTr="00B95DFB">
        <w:trPr>
          <w:trHeight w:val="285"/>
        </w:trPr>
        <w:tc>
          <w:tcPr>
            <w:tcW w:w="4535" w:type="dxa"/>
            <w:noWrap/>
            <w:vAlign w:val="center"/>
            <w:hideMark/>
          </w:tcPr>
          <w:p w14:paraId="7DDC6B88" w14:textId="7C79CA85"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3402"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B95DFB" w:rsidRPr="0075766C" w14:paraId="3F39F71F" w14:textId="77777777" w:rsidTr="00B95DFB">
        <w:trPr>
          <w:trHeight w:val="285"/>
        </w:trPr>
        <w:tc>
          <w:tcPr>
            <w:tcW w:w="4535" w:type="dxa"/>
            <w:noWrap/>
            <w:vAlign w:val="center"/>
            <w:hideMark/>
          </w:tcPr>
          <w:p w14:paraId="6D19AA01" w14:textId="675B4979"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3402"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B95DFB" w:rsidRPr="0075766C" w14:paraId="2A412839" w14:textId="77777777" w:rsidTr="00B95DFB">
        <w:trPr>
          <w:trHeight w:val="285"/>
        </w:trPr>
        <w:tc>
          <w:tcPr>
            <w:tcW w:w="4535" w:type="dxa"/>
            <w:noWrap/>
            <w:vAlign w:val="center"/>
            <w:hideMark/>
          </w:tcPr>
          <w:p w14:paraId="2DCA42CB" w14:textId="487DE382"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005337BD">
              <w:rPr>
                <w:rFonts w:eastAsia="Times New Roman" w:cs="Arial"/>
                <w:b/>
                <w:bCs/>
                <w:color w:val="000000"/>
                <w:sz w:val="18"/>
                <w:szCs w:val="18"/>
                <w:lang w:val="pl-PL" w:eastAsia="pl-PL"/>
              </w:rPr>
              <w:t>r</w:t>
            </w:r>
            <w:r w:rsidRPr="00B5787D">
              <w:rPr>
                <w:rFonts w:eastAsia="Times New Roman" w:cs="Arial"/>
                <w:b/>
                <w:bCs/>
                <w:color w:val="000000"/>
                <w:sz w:val="18"/>
                <w:szCs w:val="18"/>
                <w:lang w:val="pl-PL" w:eastAsia="pl-PL"/>
              </w:rPr>
              <w:t>-Pearsona</w:t>
            </w:r>
          </w:p>
        </w:tc>
        <w:tc>
          <w:tcPr>
            <w:tcW w:w="3402"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t>
      </w:r>
      <w:proofErr w:type="spellStart"/>
      <w:r w:rsidR="000A38A4" w:rsidRPr="00D95B07">
        <w:rPr>
          <w:lang w:val="pl-PL"/>
        </w:rPr>
        <w:t>Webometrics</w:t>
      </w:r>
      <w:proofErr w:type="spellEnd"/>
      <w:r w:rsidR="000A38A4" w:rsidRPr="00D95B07">
        <w:rPr>
          <w:lang w:val="pl-PL"/>
        </w:rPr>
        <w:t xml:space="preserve">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53985303" w:rsidR="00C24C76" w:rsidRDefault="000A38A4" w:rsidP="000D44B5">
      <w:pPr>
        <w:spacing w:before="240"/>
      </w:pPr>
      <w:r>
        <w:t xml:space="preserve">Wskaźniki korelacji r-Pearsona </w:t>
      </w:r>
      <w:r w:rsidR="00904D6E">
        <w:t>wyników proponowanego rankingu RV250 z wynikami rankingów składowych</w:t>
      </w:r>
      <w:r>
        <w:t xml:space="preserve"> są istotnie wyższe od wskaźników obliczonych dla par rankingów</w:t>
      </w:r>
      <w:r w:rsidR="00904D6E">
        <w:t xml:space="preserve"> składowych</w:t>
      </w:r>
      <w:r>
        <w:t>. Również średnia arytmetyczna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F2350D">
        <w:t xml:space="preserve">Tabela </w:t>
      </w:r>
      <w:r w:rsidR="00F2350D">
        <w:rPr>
          <w:noProof/>
        </w:rPr>
        <w:t>24</w:t>
      </w:r>
      <w:r w:rsidR="007662C2">
        <w:fldChar w:fldCharType="end"/>
      </w:r>
      <w:r>
        <w:t>). Natomiast</w:t>
      </w:r>
      <w:r w:rsidR="00A7287C">
        <w:t>,</w:t>
      </w:r>
      <w:r>
        <w:t xml:space="preserve"> co zrozumiałe</w:t>
      </w:r>
      <w:r w:rsidR="00A7287C">
        <w:t>,</w:t>
      </w:r>
      <w:r>
        <w:t xml:space="preserve"> różnice pomiędzy rankingami są podobne, czyli najsilniej skorelowany jest ranking THE, a</w:t>
      </w:r>
      <w:r w:rsidR="006A771B">
        <w:t> </w:t>
      </w:r>
      <w:r>
        <w:t xml:space="preserve">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w:t>
      </w:r>
      <w:r w:rsidR="005337BD">
        <w:t>czterech</w:t>
      </w:r>
      <w:r w:rsidR="0080042E">
        <w:t xml:space="preserve"> analizowanych rankingów światowych. A zatem można stwierdzić, że taki ranking mógłby być dobrą miarą jakości usług najlepszych światowych uczelni.</w:t>
      </w:r>
    </w:p>
    <w:p w14:paraId="3F77DF8E" w14:textId="5379E95E"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w:t>
      </w:r>
      <w:r w:rsidR="005337BD">
        <w:t>wykorzystania go jako</w:t>
      </w:r>
      <w:r w:rsidR="00222592">
        <w:t xml:space="preserve"> narzędzie „monitorując</w:t>
      </w:r>
      <w:r w:rsidR="001D7938">
        <w:t>e</w:t>
      </w:r>
      <w:r w:rsidR="00222592">
        <w:t xml:space="preserve">”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w:t>
      </w:r>
      <w:r w:rsidR="006A771B">
        <w:t> </w:t>
      </w:r>
      <w:r w:rsidR="00222592">
        <w:t xml:space="preserve">roku 2022 zaprezentowano w </w:t>
      </w:r>
      <w:r w:rsidR="00A7287C">
        <w:t>Tabeli</w:t>
      </w:r>
      <w:r w:rsidR="000817A9">
        <w:t> </w:t>
      </w:r>
      <w:r w:rsidR="00A7287C">
        <w:t>26</w:t>
      </w:r>
      <w:r w:rsidR="00222592">
        <w:t>.</w:t>
      </w:r>
    </w:p>
    <w:p w14:paraId="029CFF13" w14:textId="32E599E1" w:rsidR="00962267" w:rsidRDefault="00962267" w:rsidP="00962267">
      <w:pPr>
        <w:pStyle w:val="Tytutabeli"/>
      </w:pPr>
      <w:bookmarkStart w:id="518" w:name="_Ref134515427"/>
      <w:bookmarkStart w:id="519" w:name="_Ref134515437"/>
      <w:bookmarkStart w:id="520" w:name="_Toc169134749"/>
      <w:commentRangeStart w:id="521"/>
      <w:r>
        <w:t xml:space="preserve">Tabela </w:t>
      </w:r>
      <w:fldSimple w:instr=" SEQ Tabela \* ARABIC ">
        <w:r w:rsidR="00F2350D">
          <w:rPr>
            <w:noProof/>
          </w:rPr>
          <w:t>26</w:t>
        </w:r>
      </w:fldSimple>
      <w:bookmarkEnd w:id="518"/>
      <w:r w:rsidR="00993B1A">
        <w:rPr>
          <w:noProof/>
        </w:rPr>
        <w:t>.</w:t>
      </w:r>
      <w:r>
        <w:t xml:space="preserve"> Metodologia Rankingu Szkół Wyższych Perspektywy 2022</w:t>
      </w:r>
      <w:bookmarkEnd w:id="519"/>
      <w:commentRangeEnd w:id="521"/>
      <w:r w:rsidR="00DB69B9">
        <w:rPr>
          <w:rStyle w:val="CommentReference"/>
          <w:rFonts w:ascii="Times New Roman" w:hAnsi="Times New Roman"/>
          <w:bCs w:val="0"/>
          <w:szCs w:val="20"/>
          <w:lang w:eastAsia="pl-PL"/>
        </w:rPr>
        <w:commentReference w:id="521"/>
      </w:r>
      <w:bookmarkEnd w:id="520"/>
    </w:p>
    <w:tbl>
      <w:tblPr>
        <w:tblStyle w:val="TableGrid"/>
        <w:tblW w:w="9405" w:type="dxa"/>
        <w:tblLook w:val="04A0" w:firstRow="1" w:lastRow="0" w:firstColumn="1" w:lastColumn="0" w:noHBand="0" w:noVBand="1"/>
      </w:tblPr>
      <w:tblGrid>
        <w:gridCol w:w="1397"/>
        <w:gridCol w:w="1617"/>
        <w:gridCol w:w="5316"/>
        <w:gridCol w:w="1075"/>
      </w:tblGrid>
      <w:tr w:rsidR="00D51211" w:rsidRPr="00D51211" w14:paraId="3D10E474" w14:textId="77777777" w:rsidTr="00B95DFB">
        <w:trPr>
          <w:cantSplit/>
          <w:tblHeader/>
        </w:trPr>
        <w:tc>
          <w:tcPr>
            <w:tcW w:w="139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58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344"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681B8D">
        <w:trPr>
          <w:cantSplit/>
        </w:trPr>
        <w:tc>
          <w:tcPr>
            <w:tcW w:w="1397"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587" w:type="dxa"/>
            <w:vAlign w:val="center"/>
          </w:tcPr>
          <w:p w14:paraId="757EC4C5" w14:textId="600D6E8C" w:rsidR="00BD1C27" w:rsidRPr="00D51211" w:rsidRDefault="00BD1C27" w:rsidP="00220D69">
            <w:pPr>
              <w:pStyle w:val="TekstTabeli"/>
              <w:jc w:val="center"/>
            </w:pPr>
            <w:proofErr w:type="spellStart"/>
            <w:r w:rsidRPr="00D51211">
              <w:t>Ocena</w:t>
            </w:r>
            <w:proofErr w:type="spellEnd"/>
            <w:r w:rsidRPr="00D51211">
              <w:t xml:space="preserve"> </w:t>
            </w:r>
            <w:proofErr w:type="spellStart"/>
            <w:r w:rsidRPr="00D51211">
              <w:t>przez</w:t>
            </w:r>
            <w:proofErr w:type="spellEnd"/>
            <w:r w:rsidRPr="00D51211">
              <w:t xml:space="preserve"> </w:t>
            </w:r>
            <w:proofErr w:type="spellStart"/>
            <w:r w:rsidRPr="00D51211">
              <w:t>kadrę</w:t>
            </w:r>
            <w:proofErr w:type="spellEnd"/>
            <w:r w:rsidRPr="00D51211">
              <w:t xml:space="preserve"> </w:t>
            </w:r>
            <w:proofErr w:type="spellStart"/>
            <w:r w:rsidRPr="00D51211">
              <w:t>akademicką</w:t>
            </w:r>
            <w:proofErr w:type="spellEnd"/>
          </w:p>
        </w:tc>
        <w:tc>
          <w:tcPr>
            <w:tcW w:w="5344" w:type="dxa"/>
            <w:vAlign w:val="center"/>
          </w:tcPr>
          <w:p w14:paraId="1B4FB979" w14:textId="18036815" w:rsidR="00BD1C27" w:rsidRPr="00D51211" w:rsidRDefault="00962267" w:rsidP="00681B8D">
            <w:pPr>
              <w:pStyle w:val="TekstTabeli"/>
              <w:rPr>
                <w:lang w:val="pl-PL"/>
              </w:rPr>
            </w:pPr>
            <w:r w:rsidRPr="00D51211">
              <w:rPr>
                <w:lang w:val="pl-PL"/>
              </w:rPr>
              <w:t>Pomiar przy pomocy badania ankietowego metodą CAWI wśród kadry akademickiej (</w:t>
            </w:r>
            <w:r w:rsidR="00A40281">
              <w:rPr>
                <w:lang w:val="pl-PL"/>
              </w:rPr>
              <w:t>prof.</w:t>
            </w:r>
            <w:r w:rsidRPr="00D51211">
              <w:rPr>
                <w:lang w:val="pl-PL"/>
              </w:rPr>
              <w:t xml:space="preserve"> i d</w:t>
            </w:r>
            <w:r w:rsidR="00A40281">
              <w:rPr>
                <w:lang w:val="pl-PL"/>
              </w:rPr>
              <w:t>r</w:t>
            </w:r>
            <w:r w:rsidRPr="00D51211">
              <w:rPr>
                <w:lang w:val="pl-PL"/>
              </w:rPr>
              <w:t xml:space="preserve"> </w:t>
            </w:r>
            <w:r w:rsidR="00A40281">
              <w:rPr>
                <w:lang w:val="pl-PL"/>
              </w:rPr>
              <w:t>hab.</w:t>
            </w:r>
            <w:r w:rsidRPr="00D51211">
              <w:rPr>
                <w:lang w:val="pl-PL"/>
              </w:rPr>
              <w:t xml:space="preserve"> z tytułem lub stopniem sprzed nie więcej niż 5 lat). </w:t>
            </w:r>
            <w:r w:rsidR="00A40281">
              <w:rPr>
                <w:lang w:val="pl-PL"/>
              </w:rPr>
              <w:t>L</w:t>
            </w:r>
            <w:r w:rsidRPr="00D51211">
              <w:rPr>
                <w:lang w:val="pl-PL"/>
              </w:rPr>
              <w:t>iczb</w:t>
            </w:r>
            <w:r w:rsidR="00A40281">
              <w:rPr>
                <w:lang w:val="pl-PL"/>
              </w:rPr>
              <w:t>a</w:t>
            </w:r>
            <w:r w:rsidRPr="00D51211">
              <w:rPr>
                <w:lang w:val="pl-PL"/>
              </w:rPr>
              <w:t xml:space="preserve"> wskazań w badaniu.</w:t>
            </w:r>
          </w:p>
        </w:tc>
        <w:tc>
          <w:tcPr>
            <w:tcW w:w="1077"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681B8D">
        <w:trPr>
          <w:cantSplit/>
        </w:trPr>
        <w:tc>
          <w:tcPr>
            <w:tcW w:w="1397"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F83CE34" w14:textId="0E56A621" w:rsidR="00BD1C27" w:rsidRPr="00D51211" w:rsidRDefault="00BD1C27" w:rsidP="00220D69">
            <w:pPr>
              <w:pStyle w:val="TekstTabeli"/>
              <w:jc w:val="center"/>
            </w:pPr>
            <w:proofErr w:type="spellStart"/>
            <w:r w:rsidRPr="00D51211">
              <w:t>Uznanie</w:t>
            </w:r>
            <w:proofErr w:type="spellEnd"/>
            <w:r w:rsidRPr="00D51211">
              <w:t xml:space="preserve"> </w:t>
            </w:r>
            <w:proofErr w:type="spellStart"/>
            <w:r w:rsidRPr="00D51211">
              <w:t>międzynarodowe</w:t>
            </w:r>
            <w:proofErr w:type="spellEnd"/>
          </w:p>
        </w:tc>
        <w:tc>
          <w:tcPr>
            <w:tcW w:w="5344" w:type="dxa"/>
            <w:vAlign w:val="center"/>
          </w:tcPr>
          <w:p w14:paraId="7E8A8F68" w14:textId="09E4DBC0" w:rsidR="00BD1C27" w:rsidRPr="00D51211" w:rsidRDefault="00962267" w:rsidP="00681B8D">
            <w:pPr>
              <w:pStyle w:val="TekstTabeli"/>
              <w:rPr>
                <w:lang w:val="pl-PL"/>
              </w:rPr>
            </w:pPr>
            <w:r w:rsidRPr="00D51211">
              <w:rPr>
                <w:lang w:val="pl-PL"/>
              </w:rPr>
              <w:t xml:space="preserve">Pomiar na podstawie analizy rankingów międzynarodowych ARWU, THE, QS, </w:t>
            </w:r>
            <w:proofErr w:type="spellStart"/>
            <w:r w:rsidRPr="00D51211">
              <w:rPr>
                <w:lang w:val="pl-PL"/>
              </w:rPr>
              <w:t>USNews</w:t>
            </w:r>
            <w:proofErr w:type="spellEnd"/>
            <w:r w:rsidRPr="00D51211">
              <w:rPr>
                <w:lang w:val="pl-PL"/>
              </w:rPr>
              <w:t xml:space="preserve">, </w:t>
            </w:r>
            <w:proofErr w:type="spellStart"/>
            <w:r w:rsidRPr="00D51211">
              <w:rPr>
                <w:lang w:val="pl-PL"/>
              </w:rPr>
              <w:t>Leiden</w:t>
            </w:r>
            <w:proofErr w:type="spellEnd"/>
            <w:r w:rsidRPr="00D51211">
              <w:rPr>
                <w:lang w:val="pl-PL"/>
              </w:rPr>
              <w:t xml:space="preserve">, FT oraz </w:t>
            </w:r>
            <w:proofErr w:type="spellStart"/>
            <w:r w:rsidRPr="00D51211">
              <w:rPr>
                <w:lang w:val="pl-PL"/>
              </w:rPr>
              <w:t>Webometrics</w:t>
            </w:r>
            <w:proofErr w:type="spellEnd"/>
            <w:r w:rsidRPr="00D51211">
              <w:rPr>
                <w:lang w:val="pl-PL"/>
              </w:rPr>
              <w:t>. Ocena pozycji danej uczelni w analizowanych rankingach.</w:t>
            </w:r>
          </w:p>
        </w:tc>
        <w:tc>
          <w:tcPr>
            <w:tcW w:w="1077"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681B8D">
        <w:trPr>
          <w:cantSplit/>
        </w:trPr>
        <w:tc>
          <w:tcPr>
            <w:tcW w:w="1397"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lastRenderedPageBreak/>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587" w:type="dxa"/>
            <w:vAlign w:val="center"/>
          </w:tcPr>
          <w:p w14:paraId="76CB9591" w14:textId="424A0123" w:rsidR="00222592" w:rsidRPr="00D51211" w:rsidRDefault="00222592" w:rsidP="00220D69">
            <w:pPr>
              <w:pStyle w:val="TekstTabeli"/>
              <w:jc w:val="center"/>
            </w:pPr>
            <w:proofErr w:type="spellStart"/>
            <w:r w:rsidRPr="00D51211">
              <w:t>Ekonomiczne</w:t>
            </w:r>
            <w:proofErr w:type="spellEnd"/>
            <w:r w:rsidRPr="00D51211">
              <w:t xml:space="preserve"> </w:t>
            </w:r>
            <w:proofErr w:type="spellStart"/>
            <w:r w:rsidRPr="00D51211">
              <w:t>Losy</w:t>
            </w:r>
            <w:proofErr w:type="spellEnd"/>
            <w:r w:rsidRPr="00D51211">
              <w:t xml:space="preserve"> </w:t>
            </w:r>
            <w:r w:rsidRPr="00D51211">
              <w:br/>
            </w:r>
            <w:proofErr w:type="spellStart"/>
            <w:r w:rsidRPr="00D51211">
              <w:t>Absolwentów</w:t>
            </w:r>
            <w:proofErr w:type="spellEnd"/>
            <w:r w:rsidRPr="00D51211">
              <w:t xml:space="preserve"> (ELA)</w:t>
            </w:r>
          </w:p>
        </w:tc>
        <w:tc>
          <w:tcPr>
            <w:tcW w:w="5344" w:type="dxa"/>
            <w:vAlign w:val="center"/>
          </w:tcPr>
          <w:p w14:paraId="7B35E025" w14:textId="2A7E01D1" w:rsidR="00222592" w:rsidRPr="00D51211" w:rsidRDefault="00962267" w:rsidP="00681B8D">
            <w:pPr>
              <w:pStyle w:val="TekstTabeli"/>
              <w:rPr>
                <w:lang w:val="pl-PL"/>
              </w:rPr>
            </w:pPr>
            <w:r w:rsidRPr="00D51211">
              <w:rPr>
                <w:lang w:val="pl-PL"/>
              </w:rPr>
              <w:t xml:space="preserve">Wskaźnik na podstawie ELA (wyniki z lat 2015-19). Uwzględniane są dwa parametry: zarobki absolwentów oraz zatrudnialność absolwentów </w:t>
            </w:r>
            <w:r w:rsidR="00A40281" w:rsidRPr="00D51211">
              <w:rPr>
                <w:lang w:val="pl-PL"/>
              </w:rPr>
              <w:t xml:space="preserve">w odniesieniu do </w:t>
            </w:r>
            <w:r w:rsidR="00A40281">
              <w:rPr>
                <w:lang w:val="pl-PL"/>
              </w:rPr>
              <w:t>wartości miar</w:t>
            </w:r>
            <w:r w:rsidR="00A40281" w:rsidRPr="00D51211">
              <w:rPr>
                <w:lang w:val="pl-PL"/>
              </w:rPr>
              <w:t xml:space="preserve"> w powiecie zamieszkania</w:t>
            </w:r>
            <w:r w:rsidRPr="00D51211">
              <w:rPr>
                <w:lang w:val="pl-PL"/>
              </w:rPr>
              <w:t xml:space="preserve">. </w:t>
            </w:r>
            <w:r w:rsidR="00C25A18" w:rsidRPr="00D51211">
              <w:rPr>
                <w:lang w:val="pl-PL"/>
              </w:rPr>
              <w:t xml:space="preserve">Wskaźnik </w:t>
            </w:r>
            <w:r w:rsidR="00681B8D">
              <w:rPr>
                <w:lang w:val="pl-PL"/>
              </w:rPr>
              <w:t>na podst.</w:t>
            </w:r>
            <w:r w:rsidR="00C25A18" w:rsidRPr="00D51211">
              <w:rPr>
                <w:lang w:val="pl-PL"/>
              </w:rPr>
              <w:t xml:space="preserve"> danych dotyczących pierwszego roku po ukończeniu studiów.</w:t>
            </w:r>
          </w:p>
        </w:tc>
        <w:tc>
          <w:tcPr>
            <w:tcW w:w="1077"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681B8D">
        <w:trPr>
          <w:cantSplit/>
        </w:trPr>
        <w:tc>
          <w:tcPr>
            <w:tcW w:w="1397"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587" w:type="dxa"/>
            <w:vAlign w:val="center"/>
          </w:tcPr>
          <w:p w14:paraId="7C122E41" w14:textId="0B324CCC" w:rsidR="00BD1C27" w:rsidRPr="00D51211" w:rsidRDefault="00BD1C27" w:rsidP="00220D69">
            <w:pPr>
              <w:pStyle w:val="TekstTabeli"/>
              <w:jc w:val="center"/>
              <w:rPr>
                <w:lang w:val="pl-PL"/>
              </w:rPr>
            </w:pPr>
            <w:proofErr w:type="spellStart"/>
            <w:r w:rsidRPr="00D51211">
              <w:t>Ocena</w:t>
            </w:r>
            <w:proofErr w:type="spellEnd"/>
            <w:r w:rsidRPr="00D51211">
              <w:t xml:space="preserve"> </w:t>
            </w:r>
            <w:r w:rsidRPr="00D51211">
              <w:br/>
            </w:r>
            <w:proofErr w:type="spellStart"/>
            <w:r w:rsidRPr="00D51211">
              <w:t>parametrycza</w:t>
            </w:r>
            <w:proofErr w:type="spellEnd"/>
          </w:p>
        </w:tc>
        <w:tc>
          <w:tcPr>
            <w:tcW w:w="5344" w:type="dxa"/>
            <w:vAlign w:val="center"/>
          </w:tcPr>
          <w:p w14:paraId="60856820" w14:textId="7F7CFBE6"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S</w:t>
            </w:r>
            <w:r w:rsidR="004F1B05" w:rsidRPr="00D51211">
              <w:rPr>
                <w:lang w:val="pl-PL"/>
              </w:rPr>
              <w:t>uma ważonych ocen parametrycznych nadanych poszczególnym jednostkom uczelni podczas ostatniej parametryzacji przeprowadzanej przez KEJN</w:t>
            </w:r>
            <w:r w:rsidR="004F1B05" w:rsidRPr="00001D48">
              <w:rPr>
                <w:rStyle w:val="FootnoteReference"/>
              </w:rPr>
              <w:footnoteReference w:id="38"/>
            </w:r>
            <w:r w:rsidR="004F1B05" w:rsidRPr="00D51211">
              <w:rPr>
                <w:lang w:val="pl-PL"/>
              </w:rPr>
              <w:t>.</w:t>
            </w:r>
          </w:p>
        </w:tc>
        <w:tc>
          <w:tcPr>
            <w:tcW w:w="1077"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681B8D">
        <w:trPr>
          <w:cantSplit/>
        </w:trPr>
        <w:tc>
          <w:tcPr>
            <w:tcW w:w="1397"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344" w:type="dxa"/>
            <w:vAlign w:val="center"/>
          </w:tcPr>
          <w:p w14:paraId="47E36F1C" w14:textId="72B167C9" w:rsidR="00BD1C27" w:rsidRPr="00D51211" w:rsidRDefault="00AB5BF6" w:rsidP="00681B8D">
            <w:pPr>
              <w:pStyle w:val="TekstTabeli"/>
              <w:rPr>
                <w:lang w:val="pl-PL"/>
              </w:rPr>
            </w:pPr>
            <w:r w:rsidRPr="00D51211">
              <w:rPr>
                <w:lang w:val="pl-PL"/>
              </w:rPr>
              <w:t>Pomiar na podstawie danych z systemu informacji o nauce polskiej POL-on</w:t>
            </w:r>
            <w:r w:rsidR="004F1B05" w:rsidRPr="00D51211">
              <w:rPr>
                <w:lang w:val="pl-PL"/>
              </w:rPr>
              <w:t xml:space="preserve">. </w:t>
            </w:r>
            <w:r w:rsidR="00681B8D">
              <w:rPr>
                <w:lang w:val="pl-PL"/>
              </w:rPr>
              <w:t>S</w:t>
            </w:r>
            <w:r w:rsidR="004F1B05" w:rsidRPr="00D51211">
              <w:rPr>
                <w:lang w:val="pl-PL"/>
              </w:rPr>
              <w:t>tosunek liczby pracowników badawczych lub badawczo-dydaktycznych ze stopniem dr hab. lub tytułem prof. do ogólnej liczby nauczycieli akademickich uczelni.</w:t>
            </w:r>
          </w:p>
        </w:tc>
        <w:tc>
          <w:tcPr>
            <w:tcW w:w="1077"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681B8D">
        <w:trPr>
          <w:cantSplit/>
        </w:trPr>
        <w:tc>
          <w:tcPr>
            <w:tcW w:w="1397"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3B3C433E" w14:textId="211154F2"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hablilitacyjne</w:t>
            </w:r>
            <w:proofErr w:type="spellEnd"/>
          </w:p>
        </w:tc>
        <w:tc>
          <w:tcPr>
            <w:tcW w:w="5344" w:type="dxa"/>
            <w:vAlign w:val="center"/>
          </w:tcPr>
          <w:p w14:paraId="11EC7F30" w14:textId="1447E0EC"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O</w:t>
            </w:r>
            <w:r w:rsidR="004F1B05" w:rsidRPr="00D51211">
              <w:rPr>
                <w:lang w:val="pl-PL"/>
              </w:rPr>
              <w:t>blicz</w:t>
            </w:r>
            <w:r w:rsidR="009200BD" w:rsidRPr="00D51211">
              <w:rPr>
                <w:lang w:val="pl-PL"/>
              </w:rPr>
              <w:t>a</w:t>
            </w:r>
            <w:r w:rsidR="004F1B05" w:rsidRPr="00D51211">
              <w:rPr>
                <w:lang w:val="pl-PL"/>
              </w:rPr>
              <w:t>ny jako suma uprawnień habilitacyjnych posiadanych przez uczelnię.</w:t>
            </w:r>
          </w:p>
        </w:tc>
        <w:tc>
          <w:tcPr>
            <w:tcW w:w="1077"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681B8D">
        <w:trPr>
          <w:cantSplit/>
        </w:trPr>
        <w:tc>
          <w:tcPr>
            <w:tcW w:w="1397"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71E8950" w14:textId="1D404049"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doktorskie</w:t>
            </w:r>
            <w:proofErr w:type="spellEnd"/>
          </w:p>
        </w:tc>
        <w:tc>
          <w:tcPr>
            <w:tcW w:w="5344" w:type="dxa"/>
            <w:vAlign w:val="center"/>
          </w:tcPr>
          <w:p w14:paraId="6986C137" w14:textId="248C8930" w:rsidR="00BD1C27" w:rsidRPr="00D51211" w:rsidRDefault="00AB5BF6" w:rsidP="00681B8D">
            <w:pPr>
              <w:pStyle w:val="TekstTabeli"/>
              <w:rPr>
                <w:lang w:val="pl-PL"/>
              </w:rPr>
            </w:pPr>
            <w:r w:rsidRPr="00D51211">
              <w:rPr>
                <w:lang w:val="pl-PL"/>
              </w:rPr>
              <w:t>Pomiar na podstawie danych z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077"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681B8D">
        <w:trPr>
          <w:cantSplit/>
        </w:trPr>
        <w:tc>
          <w:tcPr>
            <w:tcW w:w="1397"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58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344" w:type="dxa"/>
            <w:vAlign w:val="center"/>
          </w:tcPr>
          <w:p w14:paraId="111395C4" w14:textId="3E77CCE8" w:rsidR="00BD1C27"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Urzędu Patentowego RP</w:t>
            </w:r>
            <w:r w:rsidR="004F1B05" w:rsidRPr="00D51211">
              <w:rPr>
                <w:lang w:val="pl-PL"/>
              </w:rPr>
              <w:t xml:space="preserve">. </w:t>
            </w:r>
            <w:r w:rsidR="00681B8D">
              <w:rPr>
                <w:lang w:val="pl-PL"/>
              </w:rPr>
              <w:t>L</w:t>
            </w:r>
            <w:r w:rsidR="00430297" w:rsidRPr="00D51211">
              <w:rPr>
                <w:lang w:val="pl-PL"/>
              </w:rPr>
              <w:t xml:space="preserve">iczba uzyskanych przez uczelnię patentów i praw ochronnych na wzory użytkowe w </w:t>
            </w:r>
            <w:r w:rsidR="00681B8D">
              <w:rPr>
                <w:lang w:val="pl-PL"/>
              </w:rPr>
              <w:t>RP</w:t>
            </w:r>
            <w:r w:rsidR="00430297" w:rsidRPr="00D51211">
              <w:rPr>
                <w:lang w:val="pl-PL"/>
              </w:rPr>
              <w:t xml:space="preserve"> w latach 2019-21 w odniesieniu do liczby pracowników zaangażowanych w działalność badawczo-wdrożeniową, w dziedzinach mających </w:t>
            </w:r>
            <w:r w:rsidR="00430297" w:rsidRPr="00D51211">
              <w:rPr>
                <w:i/>
                <w:iCs/>
                <w:lang w:val="pl-PL"/>
              </w:rPr>
              <w:t>zdolność patentową.</w:t>
            </w:r>
            <w:r w:rsidR="00430297" w:rsidRPr="00001D48">
              <w:rPr>
                <w:rStyle w:val="FootnoteReference"/>
              </w:rPr>
              <w:footnoteReference w:id="39"/>
            </w:r>
          </w:p>
        </w:tc>
        <w:tc>
          <w:tcPr>
            <w:tcW w:w="1077"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681B8D">
        <w:trPr>
          <w:cantSplit/>
        </w:trPr>
        <w:tc>
          <w:tcPr>
            <w:tcW w:w="1397"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344" w:type="dxa"/>
            <w:vAlign w:val="center"/>
          </w:tcPr>
          <w:p w14:paraId="6FB1E73B" w14:textId="1A00A714" w:rsidR="004F1B05"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w:t>
            </w:r>
            <w:proofErr w:type="spellStart"/>
            <w:r w:rsidR="00430297" w:rsidRPr="00D51211">
              <w:rPr>
                <w:lang w:val="pl-PL"/>
              </w:rPr>
              <w:t>European</w:t>
            </w:r>
            <w:proofErr w:type="spellEnd"/>
            <w:r w:rsidR="00430297" w:rsidRPr="00D51211">
              <w:rPr>
                <w:lang w:val="pl-PL"/>
              </w:rPr>
              <w:t xml:space="preserve"> Patent Office EPO-PATSTAT</w:t>
            </w:r>
            <w:r w:rsidR="004F1B05" w:rsidRPr="00D51211">
              <w:rPr>
                <w:lang w:val="pl-PL"/>
              </w:rPr>
              <w:t>. Wskaźnik oblicz</w:t>
            </w:r>
            <w:r w:rsidR="009200BD" w:rsidRPr="00D51211">
              <w:rPr>
                <w:lang w:val="pl-PL"/>
              </w:rPr>
              <w:t>a</w:t>
            </w:r>
            <w:r w:rsidR="004F1B05" w:rsidRPr="00D51211">
              <w:rPr>
                <w:lang w:val="pl-PL"/>
              </w:rPr>
              <w:t xml:space="preserve">ny </w:t>
            </w:r>
            <w:r w:rsidR="00681B8D">
              <w:rPr>
                <w:lang w:val="pl-PL"/>
              </w:rPr>
              <w:t>analogicznie do wskaźnika dot. patentów polskich.</w:t>
            </w:r>
          </w:p>
        </w:tc>
        <w:tc>
          <w:tcPr>
            <w:tcW w:w="1077"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681B8D">
        <w:trPr>
          <w:cantSplit/>
        </w:trPr>
        <w:tc>
          <w:tcPr>
            <w:tcW w:w="1397"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15F79635" w14:textId="51D099B9" w:rsidR="004F1B05" w:rsidRPr="00D51211" w:rsidRDefault="004F1B05" w:rsidP="00220D69">
            <w:pPr>
              <w:pStyle w:val="TekstTabeli"/>
              <w:jc w:val="center"/>
            </w:pPr>
            <w:r w:rsidRPr="00D51211">
              <w:t>SDG</w:t>
            </w:r>
          </w:p>
        </w:tc>
        <w:tc>
          <w:tcPr>
            <w:tcW w:w="5344" w:type="dxa"/>
            <w:vAlign w:val="center"/>
          </w:tcPr>
          <w:p w14:paraId="564A2AF9" w14:textId="46007120" w:rsidR="004F1B05" w:rsidRPr="00D51211" w:rsidRDefault="004F1B05" w:rsidP="00681B8D">
            <w:pPr>
              <w:pStyle w:val="TekstTabeli"/>
              <w:rPr>
                <w:lang w:val="pl-PL"/>
              </w:rPr>
            </w:pPr>
            <w:r w:rsidRPr="00D51211">
              <w:rPr>
                <w:lang w:val="pl-PL"/>
              </w:rPr>
              <w:t>Nowy</w:t>
            </w:r>
            <w:r w:rsidR="00681B8D">
              <w:rPr>
                <w:lang w:val="pl-PL"/>
              </w:rPr>
              <w:t xml:space="preserve"> </w:t>
            </w:r>
            <w:r w:rsidRPr="00D51211">
              <w:rPr>
                <w:lang w:val="pl-PL"/>
              </w:rPr>
              <w:t xml:space="preserve">– </w:t>
            </w:r>
            <w:proofErr w:type="spellStart"/>
            <w:r w:rsidRPr="00D51211">
              <w:rPr>
                <w:i/>
                <w:iCs/>
                <w:lang w:val="pl-PL"/>
              </w:rPr>
              <w:t>Sustainable</w:t>
            </w:r>
            <w:proofErr w:type="spellEnd"/>
            <w:r w:rsidRPr="00D51211">
              <w:rPr>
                <w:i/>
                <w:iCs/>
                <w:lang w:val="pl-PL"/>
              </w:rPr>
              <w:t xml:space="preserve"> </w:t>
            </w:r>
            <w:r w:rsidR="00430297" w:rsidRPr="00D51211">
              <w:rPr>
                <w:i/>
                <w:iCs/>
                <w:lang w:val="pl-PL"/>
              </w:rPr>
              <w:t xml:space="preserve">Development </w:t>
            </w:r>
            <w:proofErr w:type="spellStart"/>
            <w:r w:rsidR="00430297" w:rsidRPr="00D51211">
              <w:rPr>
                <w:i/>
                <w:iCs/>
                <w:lang w:val="pl-PL"/>
              </w:rPr>
              <w:t>Goals</w:t>
            </w:r>
            <w:proofErr w:type="spellEnd"/>
            <w:r w:rsidR="00430297" w:rsidRPr="00D51211">
              <w:rPr>
                <w:lang w:val="pl-PL"/>
              </w:rPr>
              <w:t xml:space="preserve">. </w:t>
            </w:r>
            <w:r w:rsidR="00681B8D">
              <w:rPr>
                <w:lang w:val="pl-PL"/>
              </w:rPr>
              <w:t>N</w:t>
            </w:r>
            <w:r w:rsidRPr="00D51211">
              <w:rPr>
                <w:lang w:val="pl-PL"/>
              </w:rPr>
              <w:t>a podstawie danych z</w:t>
            </w:r>
            <w:r w:rsidR="00430297" w:rsidRPr="00D51211">
              <w:rPr>
                <w:lang w:val="pl-PL"/>
              </w:rPr>
              <w:t>e SCOPUS</w:t>
            </w:r>
            <w:r w:rsidR="00430297" w:rsidRPr="00001D48">
              <w:rPr>
                <w:rStyle w:val="FootnoteReference"/>
              </w:rPr>
              <w:footnoteReference w:id="40"/>
            </w:r>
            <w:r w:rsidRPr="00D51211">
              <w:rPr>
                <w:lang w:val="pl-PL"/>
              </w:rPr>
              <w:t xml:space="preserve">. Wskaźnik </w:t>
            </w:r>
            <w:r w:rsidR="001D7938" w:rsidRPr="00D51211">
              <w:rPr>
                <w:lang w:val="pl-PL"/>
              </w:rPr>
              <w:t>odzwierciedlający</w:t>
            </w:r>
            <w:r w:rsidR="00430297" w:rsidRPr="00D51211">
              <w:rPr>
                <w:lang w:val="pl-PL"/>
              </w:rPr>
              <w:t xml:space="preserve"> wkład badań uczelni w realizację Celów Zrównoważonego Rozwoju ONZ</w:t>
            </w:r>
            <w:r w:rsidRPr="00D51211">
              <w:rPr>
                <w:lang w:val="pl-PL"/>
              </w:rPr>
              <w:t>.</w:t>
            </w:r>
          </w:p>
        </w:tc>
        <w:tc>
          <w:tcPr>
            <w:tcW w:w="1077"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681B8D">
        <w:trPr>
          <w:cantSplit/>
        </w:trPr>
        <w:tc>
          <w:tcPr>
            <w:tcW w:w="1397"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58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344" w:type="dxa"/>
            <w:vAlign w:val="center"/>
          </w:tcPr>
          <w:p w14:paraId="2B6430F7" w14:textId="7BAD64C9" w:rsidR="004F1B05" w:rsidRPr="00D51211" w:rsidRDefault="00AB5BF6" w:rsidP="00681B8D">
            <w:pPr>
              <w:pStyle w:val="TekstTabeli"/>
              <w:rPr>
                <w:lang w:val="pl-PL"/>
              </w:rPr>
            </w:pPr>
            <w:r w:rsidRPr="00D51211">
              <w:rPr>
                <w:lang w:val="pl-PL"/>
              </w:rPr>
              <w:t>Pomiar na podstawie danych z POL-on</w:t>
            </w:r>
            <w:r w:rsidR="008471E3" w:rsidRPr="00D51211">
              <w:rPr>
                <w:lang w:val="pl-PL"/>
              </w:rPr>
              <w:t xml:space="preserve"> oraz </w:t>
            </w:r>
            <w:r w:rsidR="001D7938" w:rsidRPr="00D51211">
              <w:rPr>
                <w:lang w:val="pl-PL"/>
              </w:rPr>
              <w:t xml:space="preserve">Ankiety Uczelni </w:t>
            </w:r>
            <w:r w:rsidR="008471E3" w:rsidRPr="00D51211">
              <w:rPr>
                <w:lang w:val="pl-PL"/>
              </w:rPr>
              <w:t>(sprawozdanie PNT 01/s</w:t>
            </w:r>
            <w:r w:rsidR="008471E3" w:rsidRPr="00001D48">
              <w:rPr>
                <w:rStyle w:val="FootnoteReference"/>
              </w:rPr>
              <w:footnoteReference w:id="41"/>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r w:rsidR="001D7938">
              <w:rPr>
                <w:lang w:val="pl-PL"/>
              </w:rPr>
              <w:t>.</w:t>
            </w:r>
          </w:p>
        </w:tc>
        <w:tc>
          <w:tcPr>
            <w:tcW w:w="1077"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B95DFB">
        <w:trPr>
          <w:cantSplit/>
        </w:trPr>
        <w:tc>
          <w:tcPr>
            <w:tcW w:w="1397"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138529F" w14:textId="19188D28" w:rsidR="004F1B05" w:rsidRPr="00D51211" w:rsidRDefault="004F1B05" w:rsidP="00220D69">
            <w:pPr>
              <w:pStyle w:val="TekstTabeli"/>
              <w:jc w:val="center"/>
            </w:pPr>
            <w:proofErr w:type="spellStart"/>
            <w:r w:rsidRPr="00D51211">
              <w:t>Rozwój</w:t>
            </w:r>
            <w:proofErr w:type="spellEnd"/>
            <w:r w:rsidRPr="00D51211">
              <w:t xml:space="preserve"> </w:t>
            </w:r>
            <w:proofErr w:type="spellStart"/>
            <w:r w:rsidRPr="00D51211">
              <w:t>kadry</w:t>
            </w:r>
            <w:proofErr w:type="spellEnd"/>
            <w:r w:rsidRPr="00D51211">
              <w:t xml:space="preserve"> </w:t>
            </w:r>
            <w:proofErr w:type="spellStart"/>
            <w:r w:rsidRPr="00D51211">
              <w:t>własnej</w:t>
            </w:r>
            <w:proofErr w:type="spellEnd"/>
          </w:p>
        </w:tc>
        <w:tc>
          <w:tcPr>
            <w:tcW w:w="5344" w:type="dxa"/>
          </w:tcPr>
          <w:p w14:paraId="68C65428" w14:textId="76F69C4E" w:rsidR="004F1B05" w:rsidRPr="00D51211" w:rsidRDefault="00AB5BF6" w:rsidP="00DB69B9">
            <w:pPr>
              <w:pStyle w:val="TekstTabeli"/>
              <w:rPr>
                <w:lang w:val="pl-PL"/>
              </w:rPr>
            </w:pPr>
            <w:r w:rsidRPr="00D51211">
              <w:rPr>
                <w:lang w:val="pl-PL"/>
              </w:rPr>
              <w:t>Pomiar na podstawie danych z POL-on</w:t>
            </w:r>
            <w:r w:rsidR="008471E3" w:rsidRPr="00D51211">
              <w:rPr>
                <w:lang w:val="pl-PL"/>
              </w:rPr>
              <w:t xml:space="preserve">. </w:t>
            </w:r>
            <w:r w:rsidR="00681B8D">
              <w:rPr>
                <w:lang w:val="pl-PL"/>
              </w:rPr>
              <w:t>O</w:t>
            </w:r>
            <w:r w:rsidR="008471E3" w:rsidRPr="00D51211">
              <w:rPr>
                <w:lang w:val="pl-PL"/>
              </w:rPr>
              <w:t>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w:t>
            </w:r>
            <w:r w:rsidR="001D7938">
              <w:rPr>
                <w:lang w:val="pl-PL"/>
              </w:rPr>
              <w:t>–</w:t>
            </w:r>
            <w:r w:rsidR="008471E3" w:rsidRPr="00D51211">
              <w:rPr>
                <w:lang w:val="pl-PL"/>
              </w:rPr>
              <w:t>21 (dr hab. z wagą 1,5 oraz prof. z wagą 2,0) do liczby zatrudnionych w uczelni pracowników na etacie z tytułem prof. lub stopniem dr hab. lub dr.</w:t>
            </w:r>
          </w:p>
        </w:tc>
        <w:tc>
          <w:tcPr>
            <w:tcW w:w="1077"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B95DFB">
        <w:trPr>
          <w:cantSplit/>
        </w:trPr>
        <w:tc>
          <w:tcPr>
            <w:tcW w:w="1397"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587" w:type="dxa"/>
            <w:vAlign w:val="center"/>
          </w:tcPr>
          <w:p w14:paraId="7CFA1A92" w14:textId="501818AB" w:rsidR="004F1B05" w:rsidRPr="00D51211" w:rsidRDefault="004F1B05" w:rsidP="00220D69">
            <w:pPr>
              <w:pStyle w:val="TekstTabeli"/>
              <w:jc w:val="center"/>
            </w:pPr>
            <w:r w:rsidRPr="00D51211">
              <w:t xml:space="preserve">Nadane </w:t>
            </w:r>
            <w:proofErr w:type="spellStart"/>
            <w:r w:rsidRPr="00D51211">
              <w:t>stopnie</w:t>
            </w:r>
            <w:proofErr w:type="spellEnd"/>
            <w:r w:rsidRPr="00D51211">
              <w:t xml:space="preserve"> </w:t>
            </w:r>
            <w:proofErr w:type="spellStart"/>
            <w:r w:rsidRPr="00D51211">
              <w:t>naukowe</w:t>
            </w:r>
            <w:proofErr w:type="spellEnd"/>
          </w:p>
        </w:tc>
        <w:tc>
          <w:tcPr>
            <w:tcW w:w="5344" w:type="dxa"/>
          </w:tcPr>
          <w:p w14:paraId="21DA471B" w14:textId="7F3F8E26" w:rsidR="004F1B05" w:rsidRPr="00D51211" w:rsidRDefault="00AB5BF6" w:rsidP="00DB69B9">
            <w:pPr>
              <w:pStyle w:val="TekstTabeli"/>
              <w:rPr>
                <w:lang w:val="pl-PL"/>
              </w:rPr>
            </w:pPr>
            <w:r w:rsidRPr="00D51211">
              <w:rPr>
                <w:lang w:val="pl-PL"/>
              </w:rPr>
              <w:t>Pomiar na podstawie danych z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B95DFB">
        <w:trPr>
          <w:cantSplit/>
        </w:trPr>
        <w:tc>
          <w:tcPr>
            <w:tcW w:w="1397"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328649D1" w14:textId="1B8C5432" w:rsidR="004F1B05" w:rsidRPr="00D51211" w:rsidRDefault="004F1B05" w:rsidP="00220D69">
            <w:pPr>
              <w:pStyle w:val="TekstTabeli"/>
              <w:jc w:val="center"/>
            </w:pPr>
            <w:proofErr w:type="spellStart"/>
            <w:r w:rsidRPr="00D51211">
              <w:t>Publikacje</w:t>
            </w:r>
            <w:proofErr w:type="spellEnd"/>
          </w:p>
        </w:tc>
        <w:tc>
          <w:tcPr>
            <w:tcW w:w="5344" w:type="dxa"/>
          </w:tcPr>
          <w:p w14:paraId="64CAB6D5" w14:textId="3C8301C0" w:rsidR="004F1B05"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ny jako stosunek liczby publikacji uwzględnionych w bazie SCOPUS za lata 2017</w:t>
            </w:r>
            <w:r w:rsidR="001D7938">
              <w:rPr>
                <w:lang w:val="pl-PL"/>
              </w:rPr>
              <w:t>–</w:t>
            </w:r>
            <w:r w:rsidRPr="00D51211">
              <w:rPr>
                <w:lang w:val="pl-PL"/>
              </w:rPr>
              <w:t>2021 w stosunku do liczby pracowników badawczych i badawczo-dydaktycznych.</w:t>
            </w:r>
          </w:p>
        </w:tc>
        <w:tc>
          <w:tcPr>
            <w:tcW w:w="1077"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B95DFB">
        <w:trPr>
          <w:cantSplit/>
        </w:trPr>
        <w:tc>
          <w:tcPr>
            <w:tcW w:w="1397"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587" w:type="dxa"/>
            <w:vAlign w:val="center"/>
          </w:tcPr>
          <w:p w14:paraId="12229AC3" w14:textId="2692CF60" w:rsidR="00017614" w:rsidRPr="00D51211" w:rsidRDefault="00017614" w:rsidP="00220D69">
            <w:pPr>
              <w:pStyle w:val="TekstTabeli"/>
              <w:jc w:val="center"/>
            </w:pPr>
            <w:proofErr w:type="spellStart"/>
            <w:r w:rsidRPr="00D51211">
              <w:t>Cytowania</w:t>
            </w:r>
            <w:proofErr w:type="spellEnd"/>
          </w:p>
        </w:tc>
        <w:tc>
          <w:tcPr>
            <w:tcW w:w="5344" w:type="dxa"/>
          </w:tcPr>
          <w:p w14:paraId="5497D64C" w14:textId="54EEFB5D" w:rsidR="00017614"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 xml:space="preserve">ny jako stosunek liczby </w:t>
            </w:r>
            <w:proofErr w:type="spellStart"/>
            <w:r w:rsidRPr="00D51211">
              <w:rPr>
                <w:lang w:val="pl-PL"/>
              </w:rPr>
              <w:t>cytowań</w:t>
            </w:r>
            <w:proofErr w:type="spellEnd"/>
            <w:r w:rsidRPr="00D51211">
              <w:rPr>
                <w:lang w:val="pl-PL"/>
              </w:rPr>
              <w:t xml:space="preserve"> publikacji uwzględnionych w bazie SCOPUS za lata 2017</w:t>
            </w:r>
            <w:r w:rsidR="001D7938">
              <w:rPr>
                <w:lang w:val="pl-PL"/>
              </w:rPr>
              <w:t>–</w:t>
            </w:r>
            <w:r w:rsidRPr="00D51211">
              <w:rPr>
                <w:lang w:val="pl-PL"/>
              </w:rPr>
              <w:t xml:space="preserve">2021 w stosunku do liczby tych publikacji, bez uwzględnionych </w:t>
            </w:r>
            <w:proofErr w:type="spellStart"/>
            <w:r w:rsidRPr="00D51211">
              <w:rPr>
                <w:lang w:val="pl-PL"/>
              </w:rPr>
              <w:t>autocytowań</w:t>
            </w:r>
            <w:proofErr w:type="spellEnd"/>
            <w:r w:rsidRPr="00D51211">
              <w:rPr>
                <w:lang w:val="pl-PL"/>
              </w:rPr>
              <w:t>.</w:t>
            </w:r>
          </w:p>
        </w:tc>
        <w:tc>
          <w:tcPr>
            <w:tcW w:w="1077"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B95DFB">
        <w:trPr>
          <w:cantSplit/>
        </w:trPr>
        <w:tc>
          <w:tcPr>
            <w:tcW w:w="1397"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528FB20F" w14:textId="06A66ACB" w:rsidR="00017614" w:rsidRPr="00D51211" w:rsidRDefault="00017614" w:rsidP="00220D69">
            <w:pPr>
              <w:pStyle w:val="TekstTabeli"/>
              <w:jc w:val="center"/>
            </w:pPr>
            <w:r w:rsidRPr="00D51211">
              <w:t>FWCI</w:t>
            </w:r>
          </w:p>
        </w:tc>
        <w:tc>
          <w:tcPr>
            <w:tcW w:w="5344" w:type="dxa"/>
          </w:tcPr>
          <w:p w14:paraId="6DAEBD84" w14:textId="3F4FE92E"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Citation</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Wskaźnik liczby </w:t>
            </w:r>
            <w:proofErr w:type="spellStart"/>
            <w:r w:rsidRPr="00D51211">
              <w:rPr>
                <w:lang w:val="pl-PL"/>
              </w:rPr>
              <w:t>cytowań</w:t>
            </w:r>
            <w:proofErr w:type="spellEnd"/>
            <w:r w:rsidRPr="00D51211">
              <w:rPr>
                <w:lang w:val="pl-PL"/>
              </w:rPr>
              <w:t xml:space="preserve"> otrzymanych przez publikację do średniej liczby </w:t>
            </w:r>
            <w:proofErr w:type="spellStart"/>
            <w:r w:rsidRPr="00D51211">
              <w:rPr>
                <w:lang w:val="pl-PL"/>
              </w:rPr>
              <w:t>cytowań</w:t>
            </w:r>
            <w:proofErr w:type="spellEnd"/>
            <w:r w:rsidRPr="00D51211">
              <w:rPr>
                <w:lang w:val="pl-PL"/>
              </w:rPr>
              <w:t xml:space="preserve"> otrzymanych przez podobne publikacje w bazie SCOPUS za lata 2017</w:t>
            </w:r>
            <w:r w:rsidR="001D7938">
              <w:rPr>
                <w:lang w:val="pl-PL"/>
              </w:rPr>
              <w:t>–</w:t>
            </w:r>
            <w:r w:rsidRPr="00D51211">
              <w:rPr>
                <w:lang w:val="pl-PL"/>
              </w:rPr>
              <w:t>21.</w:t>
            </w:r>
          </w:p>
        </w:tc>
        <w:tc>
          <w:tcPr>
            <w:tcW w:w="1077"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B95DFB">
        <w:trPr>
          <w:cantSplit/>
        </w:trPr>
        <w:tc>
          <w:tcPr>
            <w:tcW w:w="1397"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9121803" w14:textId="0A80A239" w:rsidR="00017614" w:rsidRPr="00D51211" w:rsidRDefault="00017614" w:rsidP="00220D69">
            <w:pPr>
              <w:pStyle w:val="TekstTabeli"/>
              <w:jc w:val="center"/>
            </w:pPr>
            <w:r w:rsidRPr="00D51211">
              <w:t>FWVI</w:t>
            </w:r>
          </w:p>
        </w:tc>
        <w:tc>
          <w:tcPr>
            <w:tcW w:w="5344" w:type="dxa"/>
          </w:tcPr>
          <w:p w14:paraId="162FE0AB" w14:textId="1EDCFB78"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View</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w:t>
            </w:r>
            <w:proofErr w:type="spellStart"/>
            <w:r w:rsidRPr="00D51211">
              <w:rPr>
                <w:lang w:val="pl-PL"/>
              </w:rPr>
              <w:t>SciVal</w:t>
            </w:r>
            <w:proofErr w:type="spellEnd"/>
            <w:r w:rsidRPr="00D51211">
              <w:rPr>
                <w:lang w:val="pl-PL"/>
              </w:rPr>
              <w:t xml:space="preserve">. </w:t>
            </w:r>
            <w:r w:rsidR="003A6845" w:rsidRPr="00D51211">
              <w:rPr>
                <w:lang w:val="pl-PL"/>
              </w:rPr>
              <w:t>Wskaźnik określający relację liczby odsłon publikacji uczelni do średniej liczby odsłon otrzymanych przez podobne publikacje w bazie SCOPUS za lata 2017</w:t>
            </w:r>
            <w:r w:rsidR="001D7938">
              <w:rPr>
                <w:lang w:val="pl-PL"/>
              </w:rPr>
              <w:t>–</w:t>
            </w:r>
            <w:r w:rsidR="003A6845" w:rsidRPr="00D51211">
              <w:rPr>
                <w:lang w:val="pl-PL"/>
              </w:rPr>
              <w:t>21.</w:t>
            </w:r>
          </w:p>
        </w:tc>
        <w:tc>
          <w:tcPr>
            <w:tcW w:w="1077"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B95DFB">
        <w:trPr>
          <w:cantSplit/>
        </w:trPr>
        <w:tc>
          <w:tcPr>
            <w:tcW w:w="1397"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1F5703" w14:textId="14F5DB77" w:rsidR="00017614" w:rsidRPr="001D7938" w:rsidRDefault="00017614" w:rsidP="00220D69">
            <w:pPr>
              <w:pStyle w:val="TekstTabeli"/>
              <w:jc w:val="center"/>
              <w:rPr>
                <w:i/>
                <w:iCs/>
              </w:rPr>
            </w:pPr>
            <w:r w:rsidRPr="001D7938">
              <w:rPr>
                <w:i/>
                <w:iCs/>
              </w:rPr>
              <w:t>Top10 publications in Top 10 Journals Percentiles</w:t>
            </w:r>
          </w:p>
        </w:tc>
        <w:tc>
          <w:tcPr>
            <w:tcW w:w="5344" w:type="dxa"/>
          </w:tcPr>
          <w:p w14:paraId="5A59FDBB" w14:textId="1A83CF21" w:rsidR="00017614" w:rsidRPr="00D51211" w:rsidRDefault="003A6845" w:rsidP="00220D69">
            <w:pPr>
              <w:pStyle w:val="TekstTabeli"/>
              <w:rPr>
                <w:lang w:val="pl-PL"/>
              </w:rPr>
            </w:pPr>
            <w:r w:rsidRPr="00D51211">
              <w:rPr>
                <w:lang w:val="pl-PL"/>
              </w:rPr>
              <w:t xml:space="preserve">Pomiar na podstawie danych z </w:t>
            </w:r>
            <w:proofErr w:type="spellStart"/>
            <w:r w:rsidRPr="00D51211">
              <w:rPr>
                <w:lang w:val="pl-PL"/>
              </w:rPr>
              <w:t>SciVal</w:t>
            </w:r>
            <w:proofErr w:type="spellEnd"/>
            <w:r w:rsidRPr="00D51211">
              <w:rPr>
                <w:lang w:val="pl-PL"/>
              </w:rPr>
              <w:t xml:space="preserve">. Wskaźnik </w:t>
            </w:r>
            <w:r w:rsidR="00215D66">
              <w:rPr>
                <w:lang w:val="pl-PL"/>
              </w:rPr>
              <w:t>obecności</w:t>
            </w:r>
            <w:r w:rsidRPr="00D51211">
              <w:rPr>
                <w:lang w:val="pl-PL"/>
              </w:rPr>
              <w:t xml:space="preserve"> publikacj</w:t>
            </w:r>
            <w:r w:rsidR="00215D66">
              <w:rPr>
                <w:lang w:val="pl-PL"/>
              </w:rPr>
              <w:t>i</w:t>
            </w:r>
            <w:r w:rsidRPr="00D51211">
              <w:rPr>
                <w:lang w:val="pl-PL"/>
              </w:rPr>
              <w:t xml:space="preserve"> uczelni w 10% najczęściej cytowanych czasopismach na świecie. </w:t>
            </w:r>
            <w:r w:rsidR="00215D66">
              <w:rPr>
                <w:lang w:val="pl-PL"/>
              </w:rPr>
              <w:t>S</w:t>
            </w:r>
            <w:r w:rsidRPr="00D51211">
              <w:rPr>
                <w:lang w:val="pl-PL"/>
              </w:rPr>
              <w:t xml:space="preserve">tosunek liczby publikacji znajdujących się w czasopismach posiadających najwyższy współczynnik </w:t>
            </w:r>
            <w:proofErr w:type="spellStart"/>
            <w:r w:rsidRPr="00D51211">
              <w:rPr>
                <w:i/>
                <w:iCs/>
                <w:lang w:val="pl-PL"/>
              </w:rPr>
              <w:t>CiteScore</w:t>
            </w:r>
            <w:proofErr w:type="spellEnd"/>
            <w:r w:rsidRPr="00001D48">
              <w:rPr>
                <w:rStyle w:val="FootnoteReference"/>
              </w:rPr>
              <w:footnoteReference w:id="42"/>
            </w:r>
            <w:r w:rsidRPr="00D51211">
              <w:rPr>
                <w:lang w:val="pl-PL"/>
              </w:rPr>
              <w:t xml:space="preserve"> do liczby wszystkich publikacji uczelni w latach 2017</w:t>
            </w:r>
            <w:r w:rsidR="001D7938">
              <w:rPr>
                <w:lang w:val="pl-PL"/>
              </w:rPr>
              <w:t>–</w:t>
            </w:r>
            <w:r w:rsidRPr="00D51211">
              <w:rPr>
                <w:lang w:val="pl-PL"/>
              </w:rPr>
              <w:t>21.</w:t>
            </w:r>
          </w:p>
        </w:tc>
        <w:tc>
          <w:tcPr>
            <w:tcW w:w="1077"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B95DFB">
        <w:trPr>
          <w:cantSplit/>
        </w:trPr>
        <w:tc>
          <w:tcPr>
            <w:tcW w:w="1397"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587" w:type="dxa"/>
            <w:vAlign w:val="center"/>
          </w:tcPr>
          <w:p w14:paraId="3E2E6D2F" w14:textId="1BC4CB0F" w:rsidR="00017614" w:rsidRPr="00D51211" w:rsidRDefault="00017614" w:rsidP="00220D69">
            <w:pPr>
              <w:pStyle w:val="TekstTabeli"/>
              <w:jc w:val="center"/>
            </w:pPr>
            <w:proofErr w:type="spellStart"/>
            <w:r w:rsidRPr="00D51211">
              <w:t>Dostępność</w:t>
            </w:r>
            <w:proofErr w:type="spellEnd"/>
            <w:r w:rsidRPr="00D51211">
              <w:t xml:space="preserve"> </w:t>
            </w:r>
            <w:proofErr w:type="spellStart"/>
            <w:r w:rsidRPr="00D51211">
              <w:t>kadr</w:t>
            </w:r>
            <w:proofErr w:type="spellEnd"/>
            <w:r w:rsidRPr="00D51211">
              <w:t xml:space="preserve"> </w:t>
            </w:r>
            <w:proofErr w:type="spellStart"/>
            <w:r w:rsidRPr="00D51211">
              <w:t>wysokowykwali</w:t>
            </w:r>
            <w:r w:rsidR="00CF1D03" w:rsidRPr="00D51211">
              <w:t>-</w:t>
            </w:r>
            <w:r w:rsidRPr="00D51211">
              <w:t>fikowanych</w:t>
            </w:r>
            <w:proofErr w:type="spellEnd"/>
          </w:p>
        </w:tc>
        <w:tc>
          <w:tcPr>
            <w:tcW w:w="5344" w:type="dxa"/>
          </w:tcPr>
          <w:p w14:paraId="161F6BA2" w14:textId="4DADD7B7" w:rsidR="00017614" w:rsidRPr="00D51211" w:rsidRDefault="00CF1D03"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nauczycieli akademickich z grupy pracowników dydaktycznych i badawczo-dydaktycznych zatrudnionych na etacie (prof. z wagą 2,0; dr hab. z wagą 1,5</w:t>
            </w:r>
            <w:r w:rsidR="00215D66">
              <w:rPr>
                <w:lang w:val="pl-PL"/>
              </w:rPr>
              <w:t xml:space="preserve">; </w:t>
            </w:r>
            <w:r w:rsidRPr="00D51211">
              <w:rPr>
                <w:lang w:val="pl-PL"/>
              </w:rPr>
              <w:t>dr z wagą równą 1,0) do liczby studentów tzw. przeliczeniowych (studenci studiów stacjonarnych z wagą 1,0; niestacjonarnych z wagą 0,6)</w:t>
            </w:r>
            <w:r w:rsidR="001D7938">
              <w:rPr>
                <w:lang w:val="pl-PL"/>
              </w:rPr>
              <w:t>.</w:t>
            </w:r>
          </w:p>
        </w:tc>
        <w:tc>
          <w:tcPr>
            <w:tcW w:w="1077"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B95DFB">
        <w:trPr>
          <w:cantSplit/>
        </w:trPr>
        <w:tc>
          <w:tcPr>
            <w:tcW w:w="1397"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781BD03" w14:textId="510D86DA" w:rsidR="00017614" w:rsidRPr="00D51211" w:rsidRDefault="00017614" w:rsidP="00220D69">
            <w:pPr>
              <w:pStyle w:val="TekstTabeli"/>
              <w:jc w:val="center"/>
            </w:pPr>
            <w:proofErr w:type="spellStart"/>
            <w:r w:rsidRPr="00D51211">
              <w:t>Akredytacje</w:t>
            </w:r>
            <w:proofErr w:type="spellEnd"/>
          </w:p>
        </w:tc>
        <w:tc>
          <w:tcPr>
            <w:tcW w:w="5344" w:type="dxa"/>
          </w:tcPr>
          <w:p w14:paraId="073CFBDA" w14:textId="68830E03" w:rsidR="00017614" w:rsidRPr="00D51211" w:rsidRDefault="00CF1D03" w:rsidP="00220D69">
            <w:pPr>
              <w:pStyle w:val="TekstTabeli"/>
              <w:rPr>
                <w:lang w:val="pl-PL"/>
              </w:rPr>
            </w:pPr>
            <w:r w:rsidRPr="00D51211">
              <w:rPr>
                <w:lang w:val="pl-PL"/>
              </w:rPr>
              <w:t xml:space="preserve">Pomiar na podstawie danych z bazy PKA oraz bazy międzynarodowych agencji akredytacyjnych. </w:t>
            </w:r>
            <w:r w:rsidR="00215D66">
              <w:rPr>
                <w:lang w:val="pl-PL"/>
              </w:rPr>
              <w:t>L</w:t>
            </w:r>
            <w:r w:rsidRPr="00D51211">
              <w:rPr>
                <w:lang w:val="pl-PL"/>
              </w:rPr>
              <w:t>iczb</w:t>
            </w:r>
            <w:r w:rsidR="00215D66">
              <w:rPr>
                <w:lang w:val="pl-PL"/>
              </w:rPr>
              <w:t>a</w:t>
            </w:r>
            <w:r w:rsidRPr="00D51211">
              <w:rPr>
                <w:lang w:val="pl-PL"/>
              </w:rPr>
              <w:t xml:space="preserve"> aktualnych akredytacji i certyfikatów międzynarodowych</w:t>
            </w:r>
            <w:r w:rsidR="00FF5B63" w:rsidRPr="00001D48">
              <w:rPr>
                <w:rStyle w:val="FootnoteReference"/>
              </w:rPr>
              <w:footnoteReference w:id="43"/>
            </w:r>
            <w:r w:rsidRPr="00D51211">
              <w:rPr>
                <w:lang w:val="pl-PL"/>
              </w:rPr>
              <w:t>.</w:t>
            </w:r>
          </w:p>
        </w:tc>
        <w:tc>
          <w:tcPr>
            <w:tcW w:w="1077"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B95DFB">
        <w:trPr>
          <w:cantSplit/>
        </w:trPr>
        <w:tc>
          <w:tcPr>
            <w:tcW w:w="1397" w:type="dxa"/>
            <w:vMerge w:val="restart"/>
            <w:vAlign w:val="center"/>
          </w:tcPr>
          <w:p w14:paraId="4309C384" w14:textId="41A26EE0"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w:t>
            </w:r>
            <w:r w:rsidR="00B95DFB">
              <w:rPr>
                <w:rFonts w:cs="Arial"/>
                <w:sz w:val="18"/>
                <w:szCs w:val="18"/>
              </w:rPr>
              <w:t>-</w:t>
            </w:r>
            <w:r w:rsidRPr="00D51211">
              <w:rPr>
                <w:rFonts w:cs="Arial"/>
                <w:sz w:val="18"/>
                <w:szCs w:val="18"/>
              </w:rPr>
              <w:t>narodowienie</w:t>
            </w:r>
            <w:proofErr w:type="spellEnd"/>
          </w:p>
        </w:tc>
        <w:tc>
          <w:tcPr>
            <w:tcW w:w="1587" w:type="dxa"/>
            <w:vAlign w:val="center"/>
          </w:tcPr>
          <w:p w14:paraId="689E8215" w14:textId="396911D5" w:rsidR="00017614" w:rsidRPr="00D51211" w:rsidRDefault="00017614" w:rsidP="00220D69">
            <w:pPr>
              <w:pStyle w:val="TekstTabeli"/>
              <w:jc w:val="center"/>
            </w:pPr>
            <w:proofErr w:type="spellStart"/>
            <w:r w:rsidRPr="00D51211">
              <w:t>Studenci</w:t>
            </w:r>
            <w:proofErr w:type="spellEnd"/>
            <w:r w:rsidRPr="00D51211">
              <w:t xml:space="preserve"> </w:t>
            </w:r>
            <w:proofErr w:type="spellStart"/>
            <w:r w:rsidRPr="00D51211">
              <w:t>cudzoziemcy</w:t>
            </w:r>
            <w:proofErr w:type="spellEnd"/>
          </w:p>
        </w:tc>
        <w:tc>
          <w:tcPr>
            <w:tcW w:w="5344" w:type="dxa"/>
          </w:tcPr>
          <w:p w14:paraId="23F14562" w14:textId="21396033" w:rsidR="00017614" w:rsidRPr="00D51211" w:rsidRDefault="00AB5BF6" w:rsidP="00220D69">
            <w:pPr>
              <w:pStyle w:val="TekstTabeli"/>
              <w:rPr>
                <w:lang w:val="pl-PL"/>
              </w:rPr>
            </w:pPr>
            <w:r w:rsidRPr="00D51211">
              <w:rPr>
                <w:lang w:val="pl-PL"/>
              </w:rPr>
              <w:t>Pomiar na podstawie danych z POL-on. Wskaźnik obliczany na podstawie stosunku liczby studentów obcokrajowców w proporcji do ogólnej liczby studentów. Przy czym uczelnie, które mają wskaźnik umiędzynarodowienia na poziomie co najmniej 30%</w:t>
            </w:r>
            <w:r w:rsidR="001D7938">
              <w:rPr>
                <w:lang w:val="pl-PL"/>
              </w:rPr>
              <w:t>,</w:t>
            </w:r>
            <w:r w:rsidRPr="00D51211">
              <w:rPr>
                <w:lang w:val="pl-PL"/>
              </w:rPr>
              <w:t xml:space="preserve"> uzyskają maksymalną liczbę punktów.</w:t>
            </w:r>
          </w:p>
        </w:tc>
        <w:tc>
          <w:tcPr>
            <w:tcW w:w="1077"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B95DFB">
        <w:trPr>
          <w:cantSplit/>
        </w:trPr>
        <w:tc>
          <w:tcPr>
            <w:tcW w:w="1397"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344" w:type="dxa"/>
          </w:tcPr>
          <w:p w14:paraId="1E02FB87" w14:textId="312C3A67" w:rsidR="00017614" w:rsidRPr="00D51211" w:rsidRDefault="00AB5BF6" w:rsidP="00220D69">
            <w:pPr>
              <w:pStyle w:val="TekstTabeli"/>
              <w:rPr>
                <w:lang w:val="pl-PL"/>
              </w:rPr>
            </w:pPr>
            <w:r w:rsidRPr="00D51211">
              <w:rPr>
                <w:lang w:val="pl-PL"/>
              </w:rPr>
              <w:t>Pomiar na podstawie danych z POL-on oraz Ankiety Uczelni. Wskaźnik obliczany jako</w:t>
            </w:r>
            <w:r w:rsidR="00EF7236" w:rsidRPr="00D51211">
              <w:rPr>
                <w:lang w:val="pl-PL"/>
              </w:rPr>
              <w:t xml:space="preserve"> suma programów studiów prowadzonych w jęz</w:t>
            </w:r>
            <w:r w:rsidR="00215D66">
              <w:rPr>
                <w:lang w:val="pl-PL"/>
              </w:rPr>
              <w:t>.</w:t>
            </w:r>
            <w:r w:rsidR="00EF7236" w:rsidRPr="00D51211">
              <w:rPr>
                <w:lang w:val="pl-PL"/>
              </w:rPr>
              <w:t xml:space="preserve"> obcych w roku </w:t>
            </w:r>
            <w:proofErr w:type="spellStart"/>
            <w:r w:rsidR="00EF7236" w:rsidRPr="00D51211">
              <w:rPr>
                <w:lang w:val="pl-PL"/>
              </w:rPr>
              <w:t>akad</w:t>
            </w:r>
            <w:proofErr w:type="spellEnd"/>
            <w:r w:rsidR="00EF7236" w:rsidRPr="00D51211">
              <w:rPr>
                <w:lang w:val="pl-PL"/>
              </w:rPr>
              <w:t>. 2020/21</w:t>
            </w:r>
            <w:r w:rsidR="001D7938">
              <w:rPr>
                <w:lang w:val="pl-PL"/>
              </w:rPr>
              <w:t>.</w:t>
            </w:r>
          </w:p>
        </w:tc>
        <w:tc>
          <w:tcPr>
            <w:tcW w:w="1077"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B95DFB">
        <w:trPr>
          <w:cantSplit/>
        </w:trPr>
        <w:tc>
          <w:tcPr>
            <w:tcW w:w="1397"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471DF" w14:textId="42D6A069" w:rsidR="00017614" w:rsidRPr="00D51211" w:rsidRDefault="00017614" w:rsidP="00220D69">
            <w:pPr>
              <w:pStyle w:val="TekstTabeli"/>
              <w:jc w:val="center"/>
            </w:pPr>
            <w:proofErr w:type="spellStart"/>
            <w:r w:rsidRPr="00D51211">
              <w:t>Studiujący</w:t>
            </w:r>
            <w:proofErr w:type="spellEnd"/>
            <w:r w:rsidRPr="00D51211">
              <w:t xml:space="preserve"> </w:t>
            </w:r>
            <w:r w:rsidR="00AB5BF6" w:rsidRPr="00D51211">
              <w:br/>
            </w:r>
            <w:r w:rsidRPr="00D51211">
              <w:t xml:space="preserve">w </w:t>
            </w:r>
            <w:proofErr w:type="spellStart"/>
            <w:r w:rsidRPr="00D51211">
              <w:t>językach</w:t>
            </w:r>
            <w:proofErr w:type="spellEnd"/>
            <w:r w:rsidRPr="00D51211">
              <w:t xml:space="preserve"> </w:t>
            </w:r>
            <w:r w:rsidR="00AB5BF6" w:rsidRPr="00D51211">
              <w:br/>
            </w:r>
            <w:proofErr w:type="spellStart"/>
            <w:r w:rsidRPr="00D51211">
              <w:t>obcych</w:t>
            </w:r>
            <w:proofErr w:type="spellEnd"/>
          </w:p>
        </w:tc>
        <w:tc>
          <w:tcPr>
            <w:tcW w:w="5344" w:type="dxa"/>
          </w:tcPr>
          <w:p w14:paraId="2A0157EC" w14:textId="08C94BE6" w:rsidR="00017614" w:rsidRPr="00D51211" w:rsidRDefault="00EF7236" w:rsidP="00220D69">
            <w:pPr>
              <w:pStyle w:val="TekstTabeli"/>
              <w:rPr>
                <w:lang w:val="pl-PL"/>
              </w:rPr>
            </w:pPr>
            <w:r w:rsidRPr="00D51211">
              <w:rPr>
                <w:lang w:val="pl-PL"/>
              </w:rPr>
              <w:t xml:space="preserve">Pomiar na podstawie danych z POL-on oraz Ankiety Uczelni. </w:t>
            </w:r>
            <w:r w:rsidR="00215D66">
              <w:rPr>
                <w:lang w:val="pl-PL"/>
              </w:rPr>
              <w:t>S</w:t>
            </w:r>
            <w:r w:rsidRPr="00D51211">
              <w:rPr>
                <w:lang w:val="pl-PL"/>
              </w:rPr>
              <w:t xml:space="preserve">tosunek liczby osób studiujących w językach obcych do liczby ogółu studentów w roku </w:t>
            </w:r>
            <w:proofErr w:type="spellStart"/>
            <w:r w:rsidRPr="00D51211">
              <w:rPr>
                <w:lang w:val="pl-PL"/>
              </w:rPr>
              <w:t>akad</w:t>
            </w:r>
            <w:proofErr w:type="spellEnd"/>
            <w:r w:rsidRPr="00D51211">
              <w:rPr>
                <w:lang w:val="pl-PL"/>
              </w:rPr>
              <w:t>. 2020/21</w:t>
            </w:r>
            <w:r w:rsidR="001D7938">
              <w:rPr>
                <w:lang w:val="pl-PL"/>
              </w:rPr>
              <w:t>.</w:t>
            </w:r>
          </w:p>
        </w:tc>
        <w:tc>
          <w:tcPr>
            <w:tcW w:w="1077"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B95DFB">
        <w:trPr>
          <w:cantSplit/>
        </w:trPr>
        <w:tc>
          <w:tcPr>
            <w:tcW w:w="1397"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5A127" w14:textId="67CFEDE7" w:rsidR="00017614" w:rsidRPr="00D51211" w:rsidRDefault="00017614" w:rsidP="00220D69">
            <w:pPr>
              <w:pStyle w:val="TekstTabeli"/>
              <w:jc w:val="center"/>
            </w:pPr>
            <w:r w:rsidRPr="00D51211">
              <w:t>ICI</w:t>
            </w:r>
          </w:p>
        </w:tc>
        <w:tc>
          <w:tcPr>
            <w:tcW w:w="5344" w:type="dxa"/>
          </w:tcPr>
          <w:p w14:paraId="577437D2" w14:textId="71587C6E" w:rsidR="00017614" w:rsidRPr="00D51211" w:rsidRDefault="00717C94" w:rsidP="00220D69">
            <w:pPr>
              <w:pStyle w:val="TekstTabeli"/>
              <w:rPr>
                <w:lang w:val="pl-PL"/>
              </w:rPr>
            </w:pPr>
            <w:r w:rsidRPr="00D51211">
              <w:rPr>
                <w:i/>
                <w:iCs/>
                <w:lang w:val="pl-PL"/>
              </w:rPr>
              <w:t xml:space="preserve">International Collaboration </w:t>
            </w:r>
            <w:proofErr w:type="spellStart"/>
            <w:r w:rsidRPr="00D51211">
              <w:rPr>
                <w:i/>
                <w:iCs/>
                <w:lang w:val="pl-PL"/>
              </w:rPr>
              <w:t>Impact</w:t>
            </w:r>
            <w:proofErr w:type="spellEnd"/>
            <w:r w:rsidRPr="00D51211">
              <w:rPr>
                <w:lang w:val="pl-PL"/>
              </w:rPr>
              <w:t xml:space="preserve"> mierzony na podstawie danych z </w:t>
            </w:r>
            <w:proofErr w:type="spellStart"/>
            <w:r w:rsidRPr="00D51211">
              <w:rPr>
                <w:lang w:val="pl-PL"/>
              </w:rPr>
              <w:t>SciVal</w:t>
            </w:r>
            <w:proofErr w:type="spellEnd"/>
            <w:r w:rsidRPr="00D51211">
              <w:rPr>
                <w:lang w:val="pl-PL"/>
              </w:rPr>
              <w:t xml:space="preserve">. </w:t>
            </w:r>
            <w:r w:rsidR="00215D66" w:rsidRPr="00D51211">
              <w:rPr>
                <w:lang w:val="pl-PL"/>
              </w:rPr>
              <w:t>Średni</w:t>
            </w:r>
            <w:r w:rsidR="00215D66">
              <w:rPr>
                <w:lang w:val="pl-PL"/>
              </w:rPr>
              <w:t>a</w:t>
            </w:r>
            <w:r w:rsidR="00215D66" w:rsidRPr="00D51211">
              <w:rPr>
                <w:lang w:val="pl-PL"/>
              </w:rPr>
              <w:t xml:space="preserve"> </w:t>
            </w:r>
            <w:r w:rsidRPr="00D51211">
              <w:rPr>
                <w:lang w:val="pl-PL"/>
              </w:rPr>
              <w:t>liczb</w:t>
            </w:r>
            <w:r w:rsidR="00215D66">
              <w:rPr>
                <w:lang w:val="pl-PL"/>
              </w:rPr>
              <w:t>a</w:t>
            </w:r>
            <w:r w:rsidR="009E60CE" w:rsidRPr="00D51211">
              <w:rPr>
                <w:lang w:val="pl-PL"/>
              </w:rPr>
              <w:t xml:space="preserve"> </w:t>
            </w:r>
            <w:proofErr w:type="spellStart"/>
            <w:r w:rsidRPr="00D51211">
              <w:rPr>
                <w:lang w:val="pl-PL"/>
              </w:rPr>
              <w:t>cytowań</w:t>
            </w:r>
            <w:proofErr w:type="spellEnd"/>
            <w:r w:rsidRPr="00D51211">
              <w:rPr>
                <w:lang w:val="pl-PL"/>
              </w:rPr>
              <w:t xml:space="preserve"> publikacj</w:t>
            </w:r>
            <w:r w:rsidR="00215D66">
              <w:rPr>
                <w:lang w:val="pl-PL"/>
              </w:rPr>
              <w:t>i</w:t>
            </w:r>
            <w:r w:rsidRPr="00D51211">
              <w:rPr>
                <w:lang w:val="pl-PL"/>
              </w:rPr>
              <w:t xml:space="preserve"> posiadając</w:t>
            </w:r>
            <w:r w:rsidR="001D7938">
              <w:rPr>
                <w:lang w:val="pl-PL"/>
              </w:rPr>
              <w:t>ych</w:t>
            </w:r>
            <w:r w:rsidRPr="00D51211">
              <w:rPr>
                <w:lang w:val="pl-PL"/>
              </w:rPr>
              <w:t xml:space="preserve"> współautora z zagranicy w latach 2017</w:t>
            </w:r>
            <w:r w:rsidR="001D7938">
              <w:rPr>
                <w:lang w:val="pl-PL"/>
              </w:rPr>
              <w:t>–</w:t>
            </w:r>
            <w:r w:rsidRPr="00D51211">
              <w:rPr>
                <w:lang w:val="pl-PL"/>
              </w:rPr>
              <w:t>21.</w:t>
            </w:r>
          </w:p>
        </w:tc>
        <w:tc>
          <w:tcPr>
            <w:tcW w:w="1077"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B95DFB">
        <w:trPr>
          <w:cantSplit/>
        </w:trPr>
        <w:tc>
          <w:tcPr>
            <w:tcW w:w="1397"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E879034" w14:textId="3ED4C053" w:rsidR="00017614" w:rsidRPr="00D51211" w:rsidRDefault="00017614" w:rsidP="00220D69">
            <w:pPr>
              <w:pStyle w:val="TekstTabeli"/>
              <w:jc w:val="center"/>
            </w:pPr>
            <w:proofErr w:type="spellStart"/>
            <w:r w:rsidRPr="00D51211">
              <w:t>Uczestnictwo</w:t>
            </w:r>
            <w:proofErr w:type="spellEnd"/>
            <w:r w:rsidRPr="00D51211">
              <w:t xml:space="preserve"> </w:t>
            </w:r>
            <w:r w:rsidR="00AB5BF6" w:rsidRPr="00D51211">
              <w:br/>
            </w:r>
            <w:r w:rsidRPr="00D51211">
              <w:t xml:space="preserve">w </w:t>
            </w:r>
            <w:proofErr w:type="spellStart"/>
            <w:r w:rsidRPr="00D51211">
              <w:t>uniwersytecie</w:t>
            </w:r>
            <w:proofErr w:type="spellEnd"/>
            <w:r w:rsidRPr="00D51211">
              <w:t xml:space="preserve"> </w:t>
            </w:r>
            <w:proofErr w:type="spellStart"/>
            <w:r w:rsidRPr="00D51211">
              <w:t>europejskim</w:t>
            </w:r>
            <w:proofErr w:type="spellEnd"/>
          </w:p>
        </w:tc>
        <w:tc>
          <w:tcPr>
            <w:tcW w:w="5344" w:type="dxa"/>
          </w:tcPr>
          <w:p w14:paraId="41B4049D" w14:textId="6AAA81B8" w:rsidR="00017614" w:rsidRPr="00215D66" w:rsidRDefault="00215D66" w:rsidP="00220D69">
            <w:pPr>
              <w:pStyle w:val="TekstTabeli"/>
              <w:rPr>
                <w:lang w:val="pl-PL"/>
              </w:rPr>
            </w:pPr>
            <w:r>
              <w:rPr>
                <w:lang w:val="pl-PL"/>
              </w:rPr>
              <w:t xml:space="preserve">Nowy. </w:t>
            </w:r>
            <w:r w:rsidR="002974EB" w:rsidRPr="00D51211">
              <w:rPr>
                <w:lang w:val="pl-PL"/>
              </w:rPr>
              <w:t xml:space="preserve">Pomiar na podstawie danych z bazy Komisji Europejskiej. </w:t>
            </w:r>
            <w:r>
              <w:rPr>
                <w:lang w:val="pl-PL"/>
              </w:rPr>
              <w:t>P</w:t>
            </w:r>
            <w:r w:rsidR="002974EB" w:rsidRPr="00D51211">
              <w:rPr>
                <w:lang w:val="pl-PL"/>
              </w:rPr>
              <w:t>remiuje uczelnie będące pełnymi członkami uniwersytetu europejskiego wyłonionego w konkursie KE.</w:t>
            </w:r>
          </w:p>
        </w:tc>
        <w:tc>
          <w:tcPr>
            <w:tcW w:w="1077"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B95DFB">
        <w:trPr>
          <w:cantSplit/>
        </w:trPr>
        <w:tc>
          <w:tcPr>
            <w:tcW w:w="1397"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B5CF66" w14:textId="7BD710D4" w:rsidR="00017614" w:rsidRPr="00D51211" w:rsidRDefault="00017614" w:rsidP="00220D69">
            <w:pPr>
              <w:pStyle w:val="TekstTabeli"/>
              <w:jc w:val="center"/>
            </w:pPr>
            <w:proofErr w:type="spellStart"/>
            <w:r w:rsidRPr="00D51211">
              <w:t>Nauczyciele</w:t>
            </w:r>
            <w:proofErr w:type="spellEnd"/>
            <w:r w:rsidRPr="00D51211">
              <w:t xml:space="preserve"> </w:t>
            </w:r>
            <w:proofErr w:type="spellStart"/>
            <w:r w:rsidRPr="00D51211">
              <w:t>akademiccy</w:t>
            </w:r>
            <w:proofErr w:type="spellEnd"/>
            <w:r w:rsidRPr="00D51211">
              <w:t xml:space="preserve"> </w:t>
            </w:r>
            <w:r w:rsidR="00215D66">
              <w:br/>
            </w:r>
            <w:r w:rsidRPr="00D51211">
              <w:t xml:space="preserve">z </w:t>
            </w:r>
            <w:proofErr w:type="spellStart"/>
            <w:r w:rsidRPr="00D51211">
              <w:t>zagranicy</w:t>
            </w:r>
            <w:proofErr w:type="spellEnd"/>
          </w:p>
        </w:tc>
        <w:tc>
          <w:tcPr>
            <w:tcW w:w="5344" w:type="dxa"/>
          </w:tcPr>
          <w:p w14:paraId="66E265C7" w14:textId="31288DDC" w:rsidR="00017614" w:rsidRPr="00D51211" w:rsidRDefault="002974EB"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077"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B95DFB">
        <w:trPr>
          <w:cantSplit/>
        </w:trPr>
        <w:tc>
          <w:tcPr>
            <w:tcW w:w="1397"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618D561F" w14:textId="0C1B6430"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wyjazdy</w:t>
            </w:r>
            <w:proofErr w:type="spellEnd"/>
            <w:r w:rsidRPr="00D51211">
              <w:t>)</w:t>
            </w:r>
          </w:p>
        </w:tc>
        <w:tc>
          <w:tcPr>
            <w:tcW w:w="5344" w:type="dxa"/>
          </w:tcPr>
          <w:p w14:paraId="062DDD66" w14:textId="2E899B28"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wyjeżdżających w ramach wymiany zagranicznej na co najmniej 3 miesiące, do ogólnej liczby studentów.</w:t>
            </w:r>
          </w:p>
        </w:tc>
        <w:tc>
          <w:tcPr>
            <w:tcW w:w="1077"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B95DFB">
        <w:trPr>
          <w:cantSplit/>
        </w:trPr>
        <w:tc>
          <w:tcPr>
            <w:tcW w:w="1397"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46606C6" w14:textId="008C3D73"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przyjazdy</w:t>
            </w:r>
            <w:proofErr w:type="spellEnd"/>
            <w:r w:rsidRPr="00D51211">
              <w:t>)</w:t>
            </w:r>
          </w:p>
        </w:tc>
        <w:tc>
          <w:tcPr>
            <w:tcW w:w="5344" w:type="dxa"/>
          </w:tcPr>
          <w:p w14:paraId="491EA0A0" w14:textId="6BFEB0E4"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przyjeżdżających w ramach wymiany zagranicznej na co najmniej 3 miesiące do ogólnej liczby studentów.</w:t>
            </w:r>
          </w:p>
        </w:tc>
        <w:tc>
          <w:tcPr>
            <w:tcW w:w="1077"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B95DFB">
        <w:trPr>
          <w:cantSplit/>
        </w:trPr>
        <w:tc>
          <w:tcPr>
            <w:tcW w:w="1397"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B6AF08B" w14:textId="12711D5E" w:rsidR="00017614" w:rsidRPr="00D51211" w:rsidRDefault="00017614" w:rsidP="00220D69">
            <w:pPr>
              <w:pStyle w:val="TekstTabeli"/>
              <w:jc w:val="center"/>
            </w:pPr>
            <w:proofErr w:type="spellStart"/>
            <w:r w:rsidRPr="00D51211">
              <w:t>Wielokulturowość</w:t>
            </w:r>
            <w:proofErr w:type="spellEnd"/>
            <w:r w:rsidRPr="00D51211">
              <w:t xml:space="preserve"> </w:t>
            </w:r>
            <w:proofErr w:type="spellStart"/>
            <w:r w:rsidRPr="00D51211">
              <w:t>środowiska</w:t>
            </w:r>
            <w:proofErr w:type="spellEnd"/>
            <w:r w:rsidRPr="00D51211">
              <w:t xml:space="preserve"> </w:t>
            </w:r>
            <w:r w:rsidRPr="00D51211">
              <w:br/>
            </w:r>
            <w:proofErr w:type="spellStart"/>
            <w:r w:rsidRPr="00D51211">
              <w:t>studenckiego</w:t>
            </w:r>
            <w:proofErr w:type="spellEnd"/>
          </w:p>
        </w:tc>
        <w:tc>
          <w:tcPr>
            <w:tcW w:w="5344" w:type="dxa"/>
          </w:tcPr>
          <w:p w14:paraId="209ACD41" w14:textId="24D51231" w:rsidR="00017614" w:rsidRPr="00D51211" w:rsidRDefault="008A7934" w:rsidP="00220D69">
            <w:pPr>
              <w:pStyle w:val="TekstTabeli"/>
              <w:rPr>
                <w:lang w:val="pl-PL"/>
              </w:rPr>
            </w:pPr>
            <w:r w:rsidRPr="00D51211">
              <w:rPr>
                <w:lang w:val="pl-PL"/>
              </w:rPr>
              <w:t xml:space="preserve">Pomiar na podstawie danych z POL-on. Wskaźnik obliczany na podstawie liczby krajów, z których w roku </w:t>
            </w:r>
            <w:proofErr w:type="spellStart"/>
            <w:r w:rsidRPr="00D51211">
              <w:rPr>
                <w:lang w:val="pl-PL"/>
              </w:rPr>
              <w:t>akad</w:t>
            </w:r>
            <w:proofErr w:type="spellEnd"/>
            <w:r w:rsidRPr="00D51211">
              <w:rPr>
                <w:lang w:val="pl-PL"/>
              </w:rPr>
              <w:t>. 2020/21 pochodzi min. 10 studentów cudzoziemców.</w:t>
            </w:r>
          </w:p>
        </w:tc>
        <w:tc>
          <w:tcPr>
            <w:tcW w:w="1077"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524045C8" w:rsidR="00BE7C06" w:rsidRPr="00CB4697" w:rsidRDefault="00D51211" w:rsidP="000D44B5">
      <w:pPr>
        <w:spacing w:before="240"/>
      </w:pPr>
      <w:r>
        <w:t xml:space="preserve">Porównując strukturę metodologii </w:t>
      </w:r>
      <w:r w:rsidR="002974EB">
        <w:t xml:space="preserve">Rankingu Szkół Wyższych Perspektywy 2022 </w:t>
      </w:r>
      <w:r w:rsidR="00962267">
        <w:t>(</w:t>
      </w:r>
      <w:r w:rsidR="00BD27FA">
        <w:fldChar w:fldCharType="begin"/>
      </w:r>
      <w:r w:rsidR="00BD27FA">
        <w:instrText xml:space="preserve"> REF _Ref134515427 \h </w:instrText>
      </w:r>
      <w:r w:rsidR="00BD27FA">
        <w:fldChar w:fldCharType="separate"/>
      </w:r>
      <w:r w:rsidR="00F2350D">
        <w:t xml:space="preserve">Tabela </w:t>
      </w:r>
      <w:r w:rsidR="00F2350D">
        <w:rPr>
          <w:noProof/>
        </w:rPr>
        <w:t>26</w:t>
      </w:r>
      <w:r w:rsidR="00BD27FA">
        <w:fldChar w:fldCharType="end"/>
      </w:r>
      <w:r w:rsidR="00962267">
        <w:t>)</w:t>
      </w:r>
      <w:r w:rsidR="002974EB">
        <w:t xml:space="preserve"> do metodologii wcześniej zaprezentowanych w niniejszym podrozdziale</w:t>
      </w:r>
      <w:r w:rsidR="00547B78">
        <w:t>,</w:t>
      </w:r>
      <w:r w:rsidR="002974EB">
        <w:t xml:space="preserve"> można z łatwością stwierdzić, iż liczba składowych branych po uwagę w ocenie polskiego rankingu jest zdecydowanie największa</w:t>
      </w:r>
      <w:r w:rsidR="00962267">
        <w:t>.</w:t>
      </w:r>
      <w:r w:rsidR="002974EB">
        <w:t xml:space="preserve"> Natomiast warte </w:t>
      </w:r>
      <w:r w:rsidR="00547B78">
        <w:t xml:space="preserve">jest </w:t>
      </w:r>
      <w:r w:rsidR="002974EB">
        <w:t>podkreślenia, że ranking ten</w:t>
      </w:r>
      <w:r w:rsidR="00547B78">
        <w:t xml:space="preserve"> – </w:t>
      </w:r>
      <w:r w:rsidR="002974EB">
        <w:t>podobnie jak pozostałe rankingi</w:t>
      </w:r>
      <w:r w:rsidR="00547B78">
        <w:t xml:space="preserve"> – </w:t>
      </w:r>
      <w:r w:rsidR="002974EB">
        <w:t xml:space="preserve">w dużej części jest tworzony przy wykorzystaniu danych zbieranych przez niezależne instytucje. Można śmiało stwierdzić, </w:t>
      </w:r>
      <w:r w:rsidR="00547B78">
        <w:t xml:space="preserve">że ranking ów pod tym względem </w:t>
      </w:r>
      <w:r w:rsidR="002974EB">
        <w:t>jest doskonalony w zgodzie z najlepszymi światowymi trendami.</w:t>
      </w:r>
    </w:p>
    <w:p w14:paraId="68B0A93E" w14:textId="4DBE0720"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w:t>
      </w:r>
      <w:r w:rsidR="001D7938">
        <w:t>,</w:t>
      </w:r>
      <w:r w:rsidR="004F5E18">
        <w:t xml:space="preserve"> jak i</w:t>
      </w:r>
      <w:r w:rsidR="001D7938">
        <w:t> </w:t>
      </w:r>
      <w:r w:rsidR="004F5E18">
        <w:t>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w:t>
      </w:r>
      <w:r w:rsidR="001D7938">
        <w:t> </w:t>
      </w:r>
      <w:r w:rsidR="004F5E18">
        <w:t>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Fieldsa) zarówno wśród wykładowców</w:t>
      </w:r>
      <w:r w:rsidR="001D7938">
        <w:t>,</w:t>
      </w:r>
      <w:r w:rsidR="004F5E18">
        <w:t xml:space="preserve">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547B78">
        <w:t>Tu w ocenie uczelni wyraźnie</w:t>
      </w:r>
      <w:r w:rsidR="00887E37">
        <w:t xml:space="preserve"> zauważalne jest pominięcie osiągnięć w dziedzinach typowo humanistycznych. </w:t>
      </w:r>
      <w:r w:rsidR="00547B78">
        <w:t>N</w:t>
      </w:r>
      <w:r w:rsidR="00887E37">
        <w:t xml:space="preserve">asuwa </w:t>
      </w:r>
      <w:r w:rsidR="00547B78">
        <w:t xml:space="preserve">się </w:t>
      </w:r>
      <w:r w:rsidR="00887E37">
        <w:t>przypuszczenie, że oryginalnym celem powstania tego rankingu jest danie wskazówki potencjalnym chińskim studentom lub odpowiednim decydentom</w:t>
      </w:r>
      <w:r w:rsidR="00547B78">
        <w:t>,</w:t>
      </w:r>
      <w:r w:rsidR="00887E37">
        <w:t xml:space="preserve"> jakie uczelnie warto wybrać do rozwoju. A zatem w kontekście rywalizacji technologicznej pomiędzy Chinami i USA dziedziny </w:t>
      </w:r>
      <w:r w:rsidR="00887E37">
        <w:lastRenderedPageBreak/>
        <w:t>inne niż związane z naukami ścisłymi mogły zostać celowo pominięte jako mniej przydatne do budowy potencjału technologicznego Państwa Środka.</w:t>
      </w:r>
    </w:p>
    <w:p w14:paraId="265AA7BA" w14:textId="2D4658AC" w:rsidR="00D64AD1" w:rsidRPr="00304FA3" w:rsidRDefault="00D03961" w:rsidP="00D64AD1">
      <w:r>
        <w:t xml:space="preserve">Rankingi QS i THE mają dość podobne metodologie </w:t>
      </w:r>
      <w:r w:rsidR="003510AF">
        <w:t xml:space="preserve">– </w:t>
      </w:r>
      <w:r>
        <w:t>obie wykorzystujące pomiar reputacji uczelni uwzględnianych w tych rankingach. Nie może to jednak dziwić, gdyż oba rankingi pochodzą od wspólnego poprzednika i</w:t>
      </w:r>
      <w:r w:rsidR="003510AF">
        <w:t>,</w:t>
      </w:r>
      <w:r>
        <w:t xml:space="preserve"> pomimo już wielu lat osobnego funkcjonowania i niezależnych zmian w ich metodologiach</w:t>
      </w:r>
      <w:r w:rsidR="003510AF">
        <w:t>,</w:t>
      </w:r>
      <w:r>
        <w:t xml:space="preserve">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Został on stworzony w</w:t>
      </w:r>
      <w:r w:rsidR="003510AF">
        <w:t>edług</w:t>
      </w:r>
      <w:r w:rsidR="006A03E9">
        <w:t xml:space="preserve"> unikatowej koncepcji korzystania jedynie ze źródeł dostępnych w Internecie i miar, które korelują z uznaniem, wielkością i</w:t>
      </w:r>
      <w:r w:rsidR="006A771B">
        <w:t> </w:t>
      </w:r>
      <w:r w:rsidR="006A03E9">
        <w:t>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w:t>
      </w:r>
      <w:r w:rsidR="003510AF">
        <w:t xml:space="preserve"> – </w:t>
      </w:r>
      <w:r w:rsidR="006A03E9">
        <w:t>nawet niewielkie i lokalne</w:t>
      </w:r>
      <w:r w:rsidR="003510AF">
        <w:t xml:space="preserve"> – </w:t>
      </w:r>
      <w:r w:rsidR="006A03E9">
        <w:t xml:space="preserve">uczelnie na świecie. Co zaskakujące, wyniki rankingu </w:t>
      </w:r>
      <w:proofErr w:type="spellStart"/>
      <w:r w:rsidR="006A03E9">
        <w:t>Webometrics</w:t>
      </w:r>
      <w:proofErr w:type="spellEnd"/>
      <w:r w:rsidR="006A03E9">
        <w:t xml:space="preserve"> pomimo całkowicie </w:t>
      </w:r>
      <w:r w:rsidR="003510AF">
        <w:t xml:space="preserve">odmiennej </w:t>
      </w:r>
      <w:r w:rsidR="006A03E9">
        <w:t>koncepcji jego opracowani</w:t>
      </w:r>
      <w:r w:rsidR="003510AF">
        <w:t>a</w:t>
      </w:r>
      <w:r w:rsidR="006A03E9">
        <w:t xml:space="preserve"> są dość zbieżne z wynikami innych uznanych rankingów. Prawdopodobnie jego twórcy</w:t>
      </w:r>
      <w:r w:rsidR="003510AF">
        <w:t>,</w:t>
      </w:r>
      <w:r w:rsidR="006A03E9">
        <w:t xml:space="preserve"> doskonaląc metodologię</w:t>
      </w:r>
      <w:r w:rsidR="003510AF">
        <w:t>,</w:t>
      </w:r>
      <w:r w:rsidR="006A03E9">
        <w:t xml:space="preserve"> biorą pod uwagę dążenie do pewnego raczej wysokiego poziomu skorelowania wyników z rezultatami innych globalnych rankingów. Jednocześnie</w:t>
      </w:r>
      <w:r w:rsidR="003510AF">
        <w:t>,</w:t>
      </w:r>
      <w:r w:rsidR="006A03E9">
        <w:t xml:space="preserve"> porównując pozycje polskich uczelni </w:t>
      </w:r>
      <w:r w:rsidR="00887E37">
        <w:t xml:space="preserve">z rankingu </w:t>
      </w:r>
      <w:proofErr w:type="spellStart"/>
      <w:r w:rsidR="00887E37">
        <w:t>Webometrics</w:t>
      </w:r>
      <w:proofErr w:type="spellEnd"/>
      <w:r w:rsidR="00887E37">
        <w:t xml:space="preserve"> z pozycjami w lokalnym rankingu Perspektywy</w:t>
      </w:r>
      <w:r w:rsidR="003510AF">
        <w:t>,</w:t>
      </w:r>
      <w:r w:rsidR="00887E37">
        <w:t xml:space="preserve"> można również zauważyć wysoki poziom zbieżności. To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punktem wyjścia do procesów doskonalenia jakości usług, a także do weryfikacji skuteczności podejmowanych działań doskonalących. Do tego ważne może </w:t>
      </w:r>
      <w:r w:rsidR="003510AF">
        <w:t xml:space="preserve">się </w:t>
      </w:r>
      <w:r w:rsidR="00163D1C">
        <w:t>okazać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w:t>
      </w:r>
      <w:r w:rsidR="003510AF">
        <w:t>,</w:t>
      </w:r>
      <w:r w:rsidR="00163D1C">
        <w:t xml:space="preserve"> zostaną omówione w następnym </w:t>
      </w:r>
      <w:r w:rsidR="00FA797F">
        <w:t>pod</w:t>
      </w:r>
      <w:r w:rsidR="00163D1C">
        <w:t>rozdziale.</w:t>
      </w:r>
    </w:p>
    <w:p w14:paraId="728A96FE" w14:textId="172DD905" w:rsidR="00A26BFA" w:rsidRDefault="00A26BFA" w:rsidP="004E7B54">
      <w:pPr>
        <w:pStyle w:val="Heading2"/>
      </w:pPr>
      <w:bookmarkStart w:id="522" w:name="_Ref141469082"/>
      <w:bookmarkStart w:id="523" w:name="_Toc164801011"/>
      <w:bookmarkStart w:id="524" w:name="_Toc168903275"/>
      <w:bookmarkStart w:id="525" w:name="_Toc169134083"/>
      <w:r w:rsidRPr="00233788">
        <w:t>Zarządzanie jakością w uczelniach</w:t>
      </w:r>
      <w:bookmarkEnd w:id="522"/>
      <w:bookmarkEnd w:id="523"/>
      <w:bookmarkEnd w:id="524"/>
      <w:bookmarkEnd w:id="525"/>
    </w:p>
    <w:p w14:paraId="376E1ECD" w14:textId="3142AAAF" w:rsidR="009E2D6C" w:rsidRDefault="00B82A3C" w:rsidP="009E2D6C">
      <w:r>
        <w:t>Uczelnie w Polsce są organizacjami podlegającymi szeregowi regulacji prawnych. Jest to naturalne</w:t>
      </w:r>
      <w:r w:rsidR="003510AF">
        <w:t>,</w:t>
      </w:r>
      <w:r>
        <w:t xml:space="preserve"> biorąc pod uwagę wymaganie uznawania dyplomów za potwierdzenie pewnego osiągniętego przez studentów poziomu wiedzy i umiejętności. Ponadto w realiach Polski po przemianie ustrojowej </w:t>
      </w:r>
      <w:r w:rsidR="003510AF">
        <w:t>w końcu</w:t>
      </w:r>
      <w:r>
        <w:t xml:space="preserve">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w:t>
      </w:r>
      <w:r w:rsidR="00E1099F">
        <w:lastRenderedPageBreak/>
        <w:t xml:space="preserve">uczelniami, ale również takie, które określają reguły akredytacji i oceny jakości różnych instytucji. Pewne aspekty tego tematu zostały omówione w </w:t>
      </w:r>
      <w:r w:rsidR="00FA797F">
        <w:t>pod</w:t>
      </w:r>
      <w:r w:rsidR="00E1099F">
        <w:t xml:space="preserve">rozdziale </w:t>
      </w:r>
      <w:r w:rsidR="00E1099F">
        <w:fldChar w:fldCharType="begin"/>
      </w:r>
      <w:r w:rsidR="00E1099F">
        <w:instrText xml:space="preserve"> REF _Ref66874449 \r \h </w:instrText>
      </w:r>
      <w:r w:rsidR="00E1099F">
        <w:fldChar w:fldCharType="separate"/>
      </w:r>
      <w:r w:rsidR="00F2350D">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t>pod</w:t>
      </w:r>
      <w:r w:rsidR="00E1099F">
        <w:t xml:space="preserve">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Heading3"/>
      </w:pPr>
      <w:bookmarkStart w:id="526" w:name="_Ref156758230"/>
      <w:bookmarkStart w:id="527" w:name="_Ref156758320"/>
      <w:bookmarkStart w:id="528" w:name="_Toc164801012"/>
      <w:bookmarkStart w:id="529" w:name="_Toc168903276"/>
      <w:bookmarkStart w:id="530" w:name="_Toc169134084"/>
      <w:r w:rsidRPr="00233788">
        <w:t xml:space="preserve">Istniejące narzędzia wspierające zarządzanie jakością </w:t>
      </w:r>
      <w:r w:rsidR="00F32535">
        <w:t xml:space="preserve">w kontekście </w:t>
      </w:r>
      <w:r w:rsidRPr="00233788">
        <w:t>uniwersytet</w:t>
      </w:r>
      <w:r w:rsidR="00F32535">
        <w:t>ów</w:t>
      </w:r>
      <w:bookmarkEnd w:id="526"/>
      <w:bookmarkEnd w:id="527"/>
      <w:bookmarkEnd w:id="528"/>
      <w:bookmarkEnd w:id="529"/>
      <w:bookmarkEnd w:id="530"/>
    </w:p>
    <w:p w14:paraId="4F3E3B92" w14:textId="01B52E73"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w:t>
      </w:r>
      <w:r w:rsidR="006A771B">
        <w:t> </w:t>
      </w:r>
      <w:r>
        <w:t>zakresie</w:t>
      </w:r>
      <w:r w:rsidR="00640402">
        <w:t>,</w:t>
      </w:r>
      <w:r>
        <w:t xml:space="preserve"> w jakim są finansowane z funduszy publicznych, miesz</w:t>
      </w:r>
      <w:r w:rsidR="00875E30">
        <w:t>cz</w:t>
      </w:r>
      <w:r>
        <w:t>ą się w zakresie tej kategorii usług.</w:t>
      </w:r>
      <w:r w:rsidR="00875E30">
        <w:t xml:space="preserve"> Pierwsze historycznie koncepcje uwzględniania jakości w zarządzaniu pochodzą jednak z</w:t>
      </w:r>
      <w:r w:rsidR="006A771B">
        <w:t> </w:t>
      </w:r>
      <w:r w:rsidR="00875E30">
        <w:t>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0D2585D5" w14:textId="0DA898D8" w:rsidR="006A771B" w:rsidRDefault="009B52D3" w:rsidP="006A771B">
      <w:pPr>
        <w:ind w:firstLine="0"/>
      </w:pPr>
      <w:r>
        <w:t xml:space="preserve">W ujęciu historycznym koncepcje dotyczące dbania o jakość rozwijały się wraz z rozwojem przemysłu i dziedziny zarządzania w ogóle. W </w:t>
      </w:r>
      <w:r w:rsidR="005C0170">
        <w:t>Tabeli 27</w:t>
      </w:r>
      <w:r>
        <w:t xml:space="preserve"> przedstawiono najważniejsze etapy rozwoju podejścia do zarządzania jakością z perspektywy historycznej.</w:t>
      </w:r>
      <w:r w:rsidR="006A771B">
        <w:t xml:space="preserve"> To syntetyczne ujęcie historycznego rozwoju podejścia do jakości w ramach zarządzania ukazuje kierunek od odizolowanego elementu dodatkowego wspierającego skuteczność procesów dostarczania wartości dla klienta</w:t>
      </w:r>
      <w:r w:rsidR="006A771B" w:rsidRPr="00001D48">
        <w:rPr>
          <w:rStyle w:val="FootnoteReference"/>
        </w:rPr>
        <w:footnoteReference w:id="44"/>
      </w:r>
      <w:r w:rsidR="006A771B">
        <w:t xml:space="preserve"> do zintegrowanego systemu zarządzania, w którym generowanie wartości staje się misją i sensem istnienia całego zespo</w:t>
      </w:r>
      <w:r w:rsidR="006A771B">
        <w:lastRenderedPageBreak/>
        <w:t>łu ludzi współpracujących ze sobą pod przewodnictwem inspirujących przywódców. Można też stwierdzić, że współczesne systemy zarządzania jakością wywodzą się z koncepcji, które w całości rozwinęły się w XX w.</w:t>
      </w:r>
    </w:p>
    <w:p w14:paraId="2DA9665E" w14:textId="07AFA902" w:rsidR="00885578" w:rsidRDefault="00885578" w:rsidP="00885578">
      <w:pPr>
        <w:pStyle w:val="Tytutabeli"/>
      </w:pPr>
      <w:bookmarkStart w:id="531" w:name="_Ref147562759"/>
      <w:bookmarkStart w:id="532" w:name="_Ref147562749"/>
      <w:bookmarkStart w:id="533" w:name="_Toc169134750"/>
      <w:r>
        <w:t xml:space="preserve">Tabela </w:t>
      </w:r>
      <w:fldSimple w:instr=" SEQ Tabela \* ARABIC ">
        <w:r w:rsidR="00F2350D">
          <w:rPr>
            <w:noProof/>
          </w:rPr>
          <w:t>27</w:t>
        </w:r>
      </w:fldSimple>
      <w:bookmarkEnd w:id="531"/>
      <w:r w:rsidR="00993B1A">
        <w:rPr>
          <w:noProof/>
        </w:rPr>
        <w:t>.</w:t>
      </w:r>
      <w:r>
        <w:t xml:space="preserve"> Zmiany podejścia do zarządzania jakością w ujęciu historycznym</w:t>
      </w:r>
      <w:bookmarkEnd w:id="532"/>
      <w:bookmarkEnd w:id="533"/>
    </w:p>
    <w:tbl>
      <w:tblPr>
        <w:tblStyle w:val="TableGrid"/>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73D0FA3B" w14:textId="329FBAB0" w:rsidR="009F1768" w:rsidRDefault="009F1768" w:rsidP="00885578">
      <w:r>
        <w:t>Obecnie</w:t>
      </w:r>
      <w:r w:rsidR="002A5290">
        <w:t xml:space="preserve"> uznaje się zarządzanie jakością za tak istotne, że </w:t>
      </w:r>
      <w:commentRangeStart w:id="534"/>
      <w:r w:rsidR="00564610">
        <w:t xml:space="preserve">TQM </w:t>
      </w:r>
      <w:commentRangeEnd w:id="534"/>
      <w:r w:rsidR="00D10BAA">
        <w:rPr>
          <w:rStyle w:val="CommentReference"/>
          <w:rFonts w:ascii="Times New Roman" w:eastAsia="Times New Roman" w:hAnsi="Times New Roman"/>
          <w:szCs w:val="20"/>
          <w:lang w:eastAsia="pl-PL"/>
        </w:rPr>
        <w:commentReference w:id="534"/>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F2350D">
        <w:t xml:space="preserve">Tabela </w:t>
      </w:r>
      <w:r w:rsidR="00F2350D">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DFA66B2"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F2350D">
        <w:t xml:space="preserve">Tabela </w:t>
      </w:r>
      <w:r w:rsidR="00F2350D">
        <w:rPr>
          <w:noProof/>
        </w:rPr>
        <w:t>18</w:t>
      </w:r>
      <w:r w:rsidR="00885578">
        <w:fldChar w:fldCharType="end"/>
      </w:r>
      <w:r w:rsidR="00885578">
        <w:t>). Z drugiej jednak strony żadne z tych kryteriów w procesie akredytacji nie zostało określone jako kluczowe do spełnienia</w:t>
      </w:r>
      <w:r w:rsidR="005314B4">
        <w:t>,</w:t>
      </w:r>
      <w:r w:rsidR="00885578">
        <w:t xml:space="preserve"> by osiągnąć wyższy poziom oceny</w:t>
      </w:r>
      <w:r w:rsidR="002A5290">
        <w:t xml:space="preserve"> (por. </w:t>
      </w:r>
      <w:proofErr w:type="spellStart"/>
      <w:r w:rsidR="00804FB3">
        <w:t>pod</w:t>
      </w:r>
      <w:r w:rsidR="002A5290">
        <w:t>rozdz</w:t>
      </w:r>
      <w:proofErr w:type="spellEnd"/>
      <w:r w:rsidR="002A5290">
        <w:t xml:space="preserve">. </w:t>
      </w:r>
      <w:r w:rsidR="002A5290">
        <w:fldChar w:fldCharType="begin"/>
      </w:r>
      <w:r w:rsidR="002A5290">
        <w:instrText xml:space="preserve"> REF _Ref147563104 \r \h </w:instrText>
      </w:r>
      <w:r w:rsidR="002A5290">
        <w:fldChar w:fldCharType="separate"/>
      </w:r>
      <w:r w:rsidR="00F2350D">
        <w:t>1.4.2</w:t>
      </w:r>
      <w:r w:rsidR="002A5290">
        <w:fldChar w:fldCharType="end"/>
      </w:r>
      <w:r w:rsidR="002A5290">
        <w:t>)</w:t>
      </w:r>
      <w:r w:rsidR="00885578">
        <w:t>.</w:t>
      </w:r>
    </w:p>
    <w:p w14:paraId="05277C3E" w14:textId="3CA356F0" w:rsidR="007B6714" w:rsidRDefault="007B4531" w:rsidP="008A0B73">
      <w:r>
        <w:lastRenderedPageBreak/>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r w:rsidR="005C0170">
        <w:t>przypadku</w:t>
      </w:r>
      <w:r>
        <w:t xml:space="preserve"> usług uniwersyteckich. Na podstawie analizy różnych przypadków sformułowano elementy są krytyczne dla skutecznego wdrażania TQM na uczelniach. W </w:t>
      </w:r>
      <w:r w:rsidR="005C0170">
        <w:t>Tabeli 28</w:t>
      </w:r>
      <w:r>
        <w:t xml:space="preserve"> przedstawiono te kryteria w</w:t>
      </w:r>
      <w:r w:rsidR="005C0170">
        <w:t> </w:t>
      </w:r>
      <w:r>
        <w:t xml:space="preserve">kontekście </w:t>
      </w:r>
      <w:r w:rsidR="00702631">
        <w:t>analogicznych kryteriów</w:t>
      </w:r>
      <w:r>
        <w:t xml:space="preserve"> opracowanych dla innych usług</w:t>
      </w:r>
      <w:r w:rsidR="00FC55E5">
        <w:t>,</w:t>
      </w:r>
      <w:r>
        <w:t xml:space="preserve"> a także w układzie przyporządkowania do kluczowych zasad TQM.</w:t>
      </w:r>
    </w:p>
    <w:p w14:paraId="176492AC" w14:textId="16FD341B" w:rsidR="00183461" w:rsidRDefault="00183461" w:rsidP="002C4CC0">
      <w:pPr>
        <w:pStyle w:val="Tytutabeli"/>
      </w:pPr>
      <w:bookmarkStart w:id="535" w:name="_Ref147563329"/>
      <w:bookmarkStart w:id="536" w:name="_Ref147563341"/>
      <w:bookmarkStart w:id="537" w:name="_Toc169134751"/>
      <w:r>
        <w:t xml:space="preserve">Tabela </w:t>
      </w:r>
      <w:fldSimple w:instr=" SEQ Tabela \* ARABIC ">
        <w:r w:rsidR="00F2350D">
          <w:rPr>
            <w:noProof/>
          </w:rPr>
          <w:t>28</w:t>
        </w:r>
      </w:fldSimple>
      <w:bookmarkEnd w:id="535"/>
      <w:r w:rsidR="00993B1A">
        <w:rPr>
          <w:noProof/>
        </w:rPr>
        <w:t>.</w:t>
      </w:r>
      <w:r w:rsidR="002C4CC0">
        <w:rPr>
          <w:noProof/>
        </w:rPr>
        <w:t xml:space="preserve"> Elementy krytyczne wdrażania TQM w usługach uniwersyteckich, na tle usług ogółem, a zasady TQM</w:t>
      </w:r>
      <w:bookmarkEnd w:id="536"/>
      <w:bookmarkEnd w:id="537"/>
    </w:p>
    <w:tbl>
      <w:tblPr>
        <w:tblStyle w:val="TableGrid"/>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w:t>
            </w:r>
            <w:proofErr w:type="spellStart"/>
            <w:r w:rsidRPr="00CB0073">
              <w:rPr>
                <w:lang w:val="pl-PL"/>
              </w:rPr>
              <w:t>Customer</w:t>
            </w:r>
            <w:proofErr w:type="spellEnd"/>
            <w:r w:rsidRPr="00CB0073">
              <w:rPr>
                <w:lang w:val="pl-PL"/>
              </w:rPr>
              <w:t xml:space="preserve"> Focus),</w:t>
            </w:r>
          </w:p>
        </w:tc>
        <w:tc>
          <w:tcPr>
            <w:tcW w:w="3118" w:type="dxa"/>
            <w:vAlign w:val="center"/>
          </w:tcPr>
          <w:p w14:paraId="2799869B" w14:textId="77777777" w:rsidR="00B06D5C" w:rsidRPr="00B06D5C" w:rsidRDefault="00CB0073">
            <w:pPr>
              <w:pStyle w:val="ListParagraph"/>
              <w:numPr>
                <w:ilvl w:val="0"/>
                <w:numId w:val="29"/>
              </w:numPr>
              <w:spacing w:before="60" w:line="300" w:lineRule="auto"/>
              <w:ind w:left="170" w:hanging="170"/>
              <w:jc w:val="left"/>
              <w:rPr>
                <w:sz w:val="18"/>
                <w:szCs w:val="18"/>
                <w:lang w:val="pl-PL"/>
              </w:rPr>
            </w:pPr>
            <w:r w:rsidRPr="00B06D5C">
              <w:rPr>
                <w:sz w:val="18"/>
                <w:szCs w:val="18"/>
                <w:lang w:val="pl-PL"/>
              </w:rPr>
              <w:t>Ukierunkowanie na klienta</w:t>
            </w:r>
          </w:p>
          <w:p w14:paraId="73D2F463" w14:textId="61225812" w:rsidR="00183461"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w:t>
            </w:r>
            <w:r w:rsidR="006A771B">
              <w:rPr>
                <w:sz w:val="18"/>
                <w:szCs w:val="18"/>
                <w:lang w:val="pl-PL"/>
              </w:rPr>
              <w:t> </w:t>
            </w:r>
            <w:r w:rsidR="00CB0073" w:rsidRPr="00B06D5C">
              <w:rPr>
                <w:sz w:val="18"/>
                <w:szCs w:val="18"/>
                <w:lang w:val="pl-PL"/>
              </w:rPr>
              <w:t>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ListParagraph"/>
              <w:numPr>
                <w:ilvl w:val="0"/>
                <w:numId w:val="3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ListParagraph"/>
              <w:numPr>
                <w:ilvl w:val="0"/>
                <w:numId w:val="3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w:t>
            </w:r>
            <w:proofErr w:type="spellStart"/>
            <w:r w:rsidRPr="00CB0073">
              <w:rPr>
                <w:lang w:val="pl-PL"/>
              </w:rPr>
              <w:t>Facts</w:t>
            </w:r>
            <w:proofErr w:type="spellEnd"/>
            <w:r w:rsidRPr="00CB0073">
              <w:rPr>
                <w:lang w:val="pl-PL"/>
              </w:rPr>
              <w:t xml:space="preserve"> </w:t>
            </w:r>
            <w:proofErr w:type="spellStart"/>
            <w:r w:rsidRPr="00CB0073">
              <w:rPr>
                <w:lang w:val="pl-PL"/>
              </w:rPr>
              <w:t>Based</w:t>
            </w:r>
            <w:proofErr w:type="spellEnd"/>
            <w:r w:rsidRPr="00CB0073">
              <w:rPr>
                <w:lang w:val="pl-PL"/>
              </w:rPr>
              <w:t xml:space="preserve"> Management),</w:t>
            </w:r>
          </w:p>
        </w:tc>
        <w:tc>
          <w:tcPr>
            <w:tcW w:w="3118" w:type="dxa"/>
            <w:vAlign w:val="center"/>
          </w:tcPr>
          <w:p w14:paraId="3BE1A3EC" w14:textId="77777777"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ListParagraph"/>
              <w:numPr>
                <w:ilvl w:val="0"/>
                <w:numId w:val="2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ListParagraph"/>
              <w:numPr>
                <w:ilvl w:val="0"/>
                <w:numId w:val="3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 xml:space="preserve">(Human </w:t>
            </w:r>
            <w:proofErr w:type="spellStart"/>
            <w:r w:rsidRPr="00CB0073">
              <w:rPr>
                <w:lang w:val="pl-PL"/>
              </w:rPr>
              <w:t>Oriented</w:t>
            </w:r>
            <w:proofErr w:type="spellEnd"/>
            <w:r w:rsidRPr="00CB0073">
              <w:rPr>
                <w:lang w:val="pl-PL"/>
              </w:rPr>
              <w:t xml:space="preserve"> Management)</w:t>
            </w:r>
          </w:p>
        </w:tc>
        <w:tc>
          <w:tcPr>
            <w:tcW w:w="3118" w:type="dxa"/>
            <w:vAlign w:val="center"/>
          </w:tcPr>
          <w:p w14:paraId="1322B564" w14:textId="77777777" w:rsidR="00183461"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Zadowolenie pracowników</w:t>
            </w:r>
          </w:p>
          <w:p w14:paraId="244E15A8" w14:textId="17B45970"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Ew</w:t>
            </w:r>
            <w:r w:rsidR="0017696A">
              <w:rPr>
                <w:sz w:val="18"/>
                <w:szCs w:val="18"/>
                <w:lang w:val="pl-PL"/>
              </w:rPr>
              <w:t>.</w:t>
            </w:r>
            <w:r w:rsidRPr="00B06D5C">
              <w:rPr>
                <w:sz w:val="18"/>
                <w:szCs w:val="18"/>
                <w:lang w:val="pl-PL"/>
              </w:rPr>
              <w:t xml:space="preserve"> współuczestnictwo związków zawodowych (np. współodpowiedzialność za jakość)</w:t>
            </w:r>
          </w:p>
          <w:p w14:paraId="6C8920DE" w14:textId="77777777"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ListParagraph"/>
              <w:numPr>
                <w:ilvl w:val="0"/>
                <w:numId w:val="3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ListParagraph"/>
              <w:numPr>
                <w:ilvl w:val="0"/>
                <w:numId w:val="3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ListParagraph"/>
              <w:numPr>
                <w:ilvl w:val="0"/>
                <w:numId w:val="3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ListParagraph"/>
              <w:numPr>
                <w:ilvl w:val="0"/>
                <w:numId w:val="3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5C0170">
            <w:pPr>
              <w:pStyle w:val="TekstTabeli"/>
              <w:keepNext/>
              <w:rPr>
                <w:lang w:val="pl-PL"/>
              </w:rPr>
            </w:pPr>
            <w:r w:rsidRPr="00B06D5C">
              <w:rPr>
                <w:lang w:val="pl-PL"/>
              </w:rPr>
              <w:t>Proces ciągłej poprawy</w:t>
            </w:r>
          </w:p>
          <w:p w14:paraId="759709E1" w14:textId="7DE0EC35" w:rsidR="00183461" w:rsidRPr="00B06D5C" w:rsidRDefault="00183461" w:rsidP="005C0170">
            <w:pPr>
              <w:pStyle w:val="TekstTabeli"/>
              <w:keepNext/>
              <w:rPr>
                <w:lang w:val="pl-PL"/>
              </w:rPr>
            </w:pPr>
            <w:r w:rsidRPr="00B06D5C">
              <w:rPr>
                <w:lang w:val="pl-PL"/>
              </w:rPr>
              <w:t>(</w:t>
            </w:r>
            <w:proofErr w:type="spellStart"/>
            <w:r w:rsidRPr="00B06D5C">
              <w:rPr>
                <w:lang w:val="pl-PL"/>
              </w:rPr>
              <w:t>Continuous</w:t>
            </w:r>
            <w:proofErr w:type="spellEnd"/>
            <w:r w:rsidRPr="00B06D5C">
              <w:rPr>
                <w:lang w:val="pl-PL"/>
              </w:rPr>
              <w:t xml:space="preserve"> </w:t>
            </w:r>
            <w:proofErr w:type="spellStart"/>
            <w:r w:rsidRPr="00B06D5C">
              <w:rPr>
                <w:lang w:val="pl-PL"/>
              </w:rPr>
              <w:t>Improvement</w:t>
            </w:r>
            <w:proofErr w:type="spellEnd"/>
            <w:r w:rsidRPr="00B06D5C">
              <w:rPr>
                <w:lang w:val="pl-PL"/>
              </w:rPr>
              <w:t xml:space="preserve">) </w:t>
            </w:r>
          </w:p>
        </w:tc>
        <w:tc>
          <w:tcPr>
            <w:tcW w:w="3118" w:type="dxa"/>
            <w:vAlign w:val="center"/>
          </w:tcPr>
          <w:p w14:paraId="2DF466E4" w14:textId="06D4FDFB" w:rsidR="00183461" w:rsidRPr="00B06D5C" w:rsidRDefault="00B06D5C" w:rsidP="005C0170">
            <w:pPr>
              <w:pStyle w:val="ListParagraph"/>
              <w:keepNext/>
              <w:numPr>
                <w:ilvl w:val="0"/>
                <w:numId w:val="2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5C0170">
            <w:pPr>
              <w:pStyle w:val="ListParagraph"/>
              <w:keepNext/>
              <w:numPr>
                <w:ilvl w:val="0"/>
                <w:numId w:val="2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09E1FC17" w:rsidR="00183461" w:rsidRPr="00B06D5C" w:rsidRDefault="00B06D5C" w:rsidP="005C0170">
            <w:pPr>
              <w:pStyle w:val="ListParagraph"/>
              <w:keepNext/>
              <w:numPr>
                <w:ilvl w:val="0"/>
                <w:numId w:val="30"/>
              </w:numPr>
              <w:spacing w:line="300" w:lineRule="auto"/>
              <w:ind w:left="170" w:hanging="170"/>
              <w:jc w:val="left"/>
              <w:rPr>
                <w:sz w:val="18"/>
                <w:szCs w:val="18"/>
                <w:lang w:val="pl-PL"/>
              </w:rPr>
            </w:pPr>
            <w:r w:rsidRPr="00B06D5C">
              <w:rPr>
                <w:sz w:val="18"/>
                <w:szCs w:val="18"/>
                <w:lang w:val="pl-PL"/>
              </w:rPr>
              <w:t>Sterowanie procesami i</w:t>
            </w:r>
            <w:r w:rsidR="006A771B">
              <w:rPr>
                <w:sz w:val="18"/>
                <w:szCs w:val="18"/>
                <w:lang w:val="pl-PL"/>
              </w:rPr>
              <w:t> </w:t>
            </w:r>
            <w:r w:rsidRPr="00B06D5C">
              <w:rPr>
                <w:sz w:val="18"/>
                <w:szCs w:val="18"/>
                <w:lang w:val="pl-PL"/>
              </w:rPr>
              <w:t>ich doskonalenie</w:t>
            </w:r>
          </w:p>
          <w:p w14:paraId="535430D3" w14:textId="626BE2CE" w:rsidR="00B06D5C" w:rsidRPr="00B06D5C" w:rsidRDefault="00B06D5C" w:rsidP="005C0170">
            <w:pPr>
              <w:pStyle w:val="ListParagraph"/>
              <w:keepNext/>
              <w:numPr>
                <w:ilvl w:val="0"/>
                <w:numId w:val="3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5C0170">
            <w:pPr>
              <w:pStyle w:val="ListParagraph"/>
              <w:keepNext/>
              <w:numPr>
                <w:ilvl w:val="0"/>
                <w:numId w:val="3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5C0170">
            <w:pPr>
              <w:pStyle w:val="ListParagraph"/>
              <w:keepNext/>
              <w:numPr>
                <w:ilvl w:val="0"/>
                <w:numId w:val="3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132A0E4B" w:rsidR="00702631" w:rsidRPr="00702631" w:rsidRDefault="00DC0658" w:rsidP="00702631">
      <w:r>
        <w:t>W znanym</w:t>
      </w:r>
      <w:r w:rsidRPr="00001D48">
        <w:rPr>
          <w:rStyle w:val="FootnoteReference"/>
        </w:rPr>
        <w:footnoteReference w:id="45"/>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F2350D">
        <w:t xml:space="preserve">Tabela </w:t>
      </w:r>
      <w:r w:rsidR="00F2350D">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w:t>
      </w:r>
      <w:r w:rsidR="002C4CC0">
        <w:lastRenderedPageBreak/>
        <w:t>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w:t>
      </w:r>
      <w:r w:rsidR="00126502">
        <w:t> Tabeli 28</w:t>
      </w:r>
      <w:r w:rsidR="002C4CC0">
        <w:t xml:space="preserve"> zdecydowano się jednak przywołać badania, w których wprost jest odwołanie do inter</w:t>
      </w:r>
      <w:r w:rsidR="00DC18AD">
        <w:t>e</w:t>
      </w:r>
      <w:r w:rsidR="002C4CC0">
        <w:t>sariuszy</w:t>
      </w:r>
      <w:r w:rsidR="006137DD" w:rsidRPr="00001D48">
        <w:rPr>
          <w:rStyle w:val="FootnoteReference"/>
        </w:rPr>
        <w:footnoteReference w:id="46"/>
      </w:r>
      <w:r>
        <w:t>,</w:t>
      </w:r>
      <w:r w:rsidR="00DC18AD">
        <w:t xml:space="preserve"> gdyż to pojęcie wydaje się być znacznie bardziej naturalne w kontekście uczelni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w:t>
      </w:r>
      <w:r w:rsidR="00DE6181">
        <w:t>,</w:t>
      </w:r>
      <w:r w:rsidR="00885578">
        <w:t xml:space="preserve"> jak i na pozostałych interesariuszach</w:t>
      </w:r>
      <w:r w:rsidR="009F1768">
        <w:t xml:space="preserve">. Szersze omówienie tematyki interesariuszy w kontekście uczelni zostanie przedstawione w </w:t>
      </w:r>
      <w:r w:rsidR="00FA797F">
        <w:t>pod</w:t>
      </w:r>
      <w:r w:rsidR="009F1768">
        <w:t xml:space="preserve">rozdziale </w:t>
      </w:r>
      <w:r w:rsidR="009F1768">
        <w:fldChar w:fldCharType="begin"/>
      </w:r>
      <w:r w:rsidR="009F1768">
        <w:instrText xml:space="preserve"> REF _Ref140912412 \r \h </w:instrText>
      </w:r>
      <w:r w:rsidR="009F1768">
        <w:fldChar w:fldCharType="separate"/>
      </w:r>
      <w:r w:rsidR="00F2350D">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0641BCE"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538"/>
      <w:r>
        <w:t xml:space="preserve">ISO 9001 </w:t>
      </w:r>
      <w:commentRangeEnd w:id="538"/>
      <w:r w:rsidR="00D10BAA">
        <w:rPr>
          <w:rStyle w:val="CommentReference"/>
          <w:rFonts w:ascii="Times New Roman" w:eastAsia="Times New Roman" w:hAnsi="Times New Roman"/>
          <w:szCs w:val="20"/>
          <w:lang w:eastAsia="pl-PL"/>
        </w:rPr>
        <w:commentReference w:id="538"/>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xml:space="preserve">. To powiązanie odzwierciedla struktura rozdziałów normy, która ściśle odpowiada kolejnym etapom cyklu PDCA. Zostało to przedstawione w </w:t>
      </w:r>
      <w:r w:rsidR="005C0170">
        <w:t>Tabeli 29</w:t>
      </w:r>
      <w:r>
        <w:t>.</w:t>
      </w:r>
    </w:p>
    <w:p w14:paraId="53AEF930" w14:textId="7F685A6C" w:rsidR="0095506F" w:rsidRDefault="0095506F" w:rsidP="0095506F">
      <w:pPr>
        <w:pStyle w:val="Tytutabeli"/>
      </w:pPr>
      <w:bookmarkStart w:id="539" w:name="_Ref146984870"/>
      <w:bookmarkStart w:id="540" w:name="_Ref146984858"/>
      <w:bookmarkStart w:id="541" w:name="_Toc169134752"/>
      <w:r>
        <w:t xml:space="preserve">Tabela </w:t>
      </w:r>
      <w:fldSimple w:instr=" SEQ Tabela \* ARABIC ">
        <w:r w:rsidR="00F2350D">
          <w:rPr>
            <w:noProof/>
          </w:rPr>
          <w:t>29</w:t>
        </w:r>
      </w:fldSimple>
      <w:bookmarkEnd w:id="539"/>
      <w:r w:rsidR="00993B1A">
        <w:rPr>
          <w:noProof/>
        </w:rPr>
        <w:t>.</w:t>
      </w:r>
      <w:r>
        <w:t xml:space="preserve"> Rozdziały normy ISO 9001 w kontekście etapów cyklu </w:t>
      </w:r>
      <w:proofErr w:type="spellStart"/>
      <w:r>
        <w:t>Deminga</w:t>
      </w:r>
      <w:proofErr w:type="spellEnd"/>
      <w:r>
        <w:t xml:space="preserve"> (PDCA)</w:t>
      </w:r>
      <w:bookmarkEnd w:id="540"/>
      <w:bookmarkEnd w:id="541"/>
    </w:p>
    <w:tbl>
      <w:tblPr>
        <w:tblStyle w:val="TableGrid"/>
        <w:tblW w:w="0" w:type="auto"/>
        <w:tblLook w:val="04A0" w:firstRow="1" w:lastRow="0" w:firstColumn="1" w:lastColumn="0" w:noHBand="0" w:noVBand="1"/>
      </w:tblPr>
      <w:tblGrid>
        <w:gridCol w:w="2835"/>
        <w:gridCol w:w="6236"/>
      </w:tblGrid>
      <w:tr w:rsidR="0095506F" w:rsidRPr="00654DD1" w14:paraId="7C35A9C9" w14:textId="77777777" w:rsidTr="00B95DFB">
        <w:trPr>
          <w:cantSplit/>
          <w:tblHeader/>
        </w:trPr>
        <w:tc>
          <w:tcPr>
            <w:tcW w:w="2835"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6236"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B95DFB">
        <w:trPr>
          <w:cantSplit/>
        </w:trPr>
        <w:tc>
          <w:tcPr>
            <w:tcW w:w="2835"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B95DFB">
        <w:trPr>
          <w:cantSplit/>
        </w:trPr>
        <w:tc>
          <w:tcPr>
            <w:tcW w:w="2835"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6D0B0C79" w14:textId="0B2DACFF"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w:t>
            </w:r>
            <w:r w:rsidR="00640402">
              <w:rPr>
                <w:szCs w:val="18"/>
                <w:lang w:val="pl-PL"/>
              </w:rPr>
              <w:t>a</w:t>
            </w:r>
            <w:r w:rsidRPr="00654DD1">
              <w:rPr>
                <w:szCs w:val="18"/>
                <w:lang w:val="pl-PL"/>
              </w:rPr>
              <w:t>by zapewnić ich odpowiedni poziom rozumienia w całej organizacji</w:t>
            </w:r>
          </w:p>
        </w:tc>
      </w:tr>
      <w:tr w:rsidR="0095506F" w:rsidRPr="00654DD1" w14:paraId="12D7F3A1" w14:textId="77777777" w:rsidTr="00B95DFB">
        <w:trPr>
          <w:cantSplit/>
        </w:trPr>
        <w:tc>
          <w:tcPr>
            <w:tcW w:w="2835"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lastRenderedPageBreak/>
              <w:t>planuj (</w:t>
            </w:r>
            <w:r w:rsidRPr="00654DD1">
              <w:rPr>
                <w:b/>
                <w:bCs/>
                <w:sz w:val="18"/>
                <w:szCs w:val="18"/>
                <w:lang w:val="pl-PL"/>
              </w:rPr>
              <w:t>P</w:t>
            </w:r>
            <w:r w:rsidRPr="00654DD1">
              <w:rPr>
                <w:sz w:val="18"/>
                <w:szCs w:val="18"/>
                <w:lang w:val="pl-PL"/>
              </w:rPr>
              <w:t>lan)</w:t>
            </w:r>
          </w:p>
        </w:tc>
        <w:tc>
          <w:tcPr>
            <w:tcW w:w="6236" w:type="dxa"/>
          </w:tcPr>
          <w:p w14:paraId="2BAC7A2E" w14:textId="614AFB78"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w:t>
            </w:r>
            <w:r w:rsidR="00FC55E5">
              <w:rPr>
                <w:szCs w:val="18"/>
                <w:lang w:val="pl-PL"/>
              </w:rPr>
              <w:t>,</w:t>
            </w:r>
            <w:r w:rsidRPr="00654DD1">
              <w:rPr>
                <w:szCs w:val="18"/>
                <w:lang w:val="pl-PL"/>
              </w:rPr>
              <w:t xml:space="preserve"> a</w:t>
            </w:r>
            <w:r w:rsidR="006A771B">
              <w:rPr>
                <w:szCs w:val="18"/>
                <w:lang w:val="pl-PL"/>
              </w:rPr>
              <w:t> </w:t>
            </w:r>
            <w:r w:rsidRPr="00654DD1">
              <w:rPr>
                <w:szCs w:val="18"/>
                <w:lang w:val="pl-PL"/>
              </w:rPr>
              <w:t>także uwzględnia je w sposób odpowiedni do potencjalnego wpływu na organizację. Organizacja planuje sposób osiągania celów i sposób wprowadzania zmian.</w:t>
            </w:r>
          </w:p>
        </w:tc>
      </w:tr>
      <w:tr w:rsidR="0095506F" w:rsidRPr="00654DD1" w14:paraId="4879C816" w14:textId="77777777" w:rsidTr="00B95DFB">
        <w:trPr>
          <w:cantSplit/>
        </w:trPr>
        <w:tc>
          <w:tcPr>
            <w:tcW w:w="2835"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B95DFB">
        <w:trPr>
          <w:cantSplit/>
        </w:trPr>
        <w:tc>
          <w:tcPr>
            <w:tcW w:w="2835"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6236"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B95DFB">
        <w:trPr>
          <w:cantSplit/>
        </w:trPr>
        <w:tc>
          <w:tcPr>
            <w:tcW w:w="2835"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6236"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B95DFB">
        <w:trPr>
          <w:cantSplit/>
        </w:trPr>
        <w:tc>
          <w:tcPr>
            <w:tcW w:w="2835"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6236"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08DC40F3" w:rsidR="00840373" w:rsidRDefault="0095506F" w:rsidP="006259CA">
      <w:r>
        <w:t>Największą część działań opisanych w normie stanowią te związane z planowaniem</w:t>
      </w:r>
      <w:r w:rsidR="00126502">
        <w:t xml:space="preserve"> (por. </w:t>
      </w:r>
      <w:r w:rsidR="00126502">
        <w:fldChar w:fldCharType="begin"/>
      </w:r>
      <w:r w:rsidR="00126502">
        <w:instrText xml:space="preserve"> REF _Ref146984870 \h </w:instrText>
      </w:r>
      <w:r w:rsidR="00126502">
        <w:fldChar w:fldCharType="separate"/>
      </w:r>
      <w:r w:rsidR="00F2350D">
        <w:t xml:space="preserve">Tabela </w:t>
      </w:r>
      <w:r w:rsidR="00F2350D">
        <w:rPr>
          <w:noProof/>
        </w:rPr>
        <w:t>29</w:t>
      </w:r>
      <w:r w:rsidR="00126502">
        <w:fldChar w:fldCharType="end"/>
      </w:r>
      <w:r w:rsidR="00126502">
        <w:t>)</w:t>
      </w:r>
      <w: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xml:space="preserve">. Różnice są widoczne w ujęciu zasad zarządzania jakością stanowiących podstawę normatywnych QMS, które w przypadku EOMS zostały rozszerzone do liczby 11. Zestawienie tych zasad znajduje się w </w:t>
      </w:r>
      <w:r w:rsidR="005C0170">
        <w:t>Tabeli 30</w:t>
      </w:r>
      <w:r w:rsidR="006259CA">
        <w:t>.</w:t>
      </w:r>
    </w:p>
    <w:p w14:paraId="04370C04" w14:textId="02EA8CCD" w:rsidR="00AA0814" w:rsidRPr="00BA4CC3" w:rsidRDefault="00AA0814" w:rsidP="00AA0814">
      <w:pPr>
        <w:pStyle w:val="Tytutabeli"/>
      </w:pPr>
      <w:bookmarkStart w:id="542" w:name="_Ref148784306"/>
      <w:bookmarkStart w:id="543" w:name="_Ref148784299"/>
      <w:bookmarkStart w:id="544" w:name="_Toc169134753"/>
      <w:r w:rsidRPr="00BA4CC3">
        <w:t xml:space="preserve">Tabela </w:t>
      </w:r>
      <w:r>
        <w:fldChar w:fldCharType="begin"/>
      </w:r>
      <w:r w:rsidRPr="00BA4CC3">
        <w:instrText xml:space="preserve"> SEQ Tabela \* ARABIC </w:instrText>
      </w:r>
      <w:r>
        <w:fldChar w:fldCharType="separate"/>
      </w:r>
      <w:r w:rsidR="00F2350D">
        <w:rPr>
          <w:noProof/>
        </w:rPr>
        <w:t>30</w:t>
      </w:r>
      <w:r>
        <w:fldChar w:fldCharType="end"/>
      </w:r>
      <w:bookmarkEnd w:id="542"/>
      <w:r w:rsidR="00993B1A">
        <w:t>.</w:t>
      </w:r>
      <w:r w:rsidRPr="00BA4CC3">
        <w:t xml:space="preserve"> Zasady QMS (ISO 9001) i EOMS (ISO 21001)</w:t>
      </w:r>
      <w:bookmarkEnd w:id="543"/>
      <w:bookmarkEnd w:id="544"/>
    </w:p>
    <w:tbl>
      <w:tblPr>
        <w:tblStyle w:val="TableGrid"/>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B95DFB">
            <w:pPr>
              <w:pStyle w:val="TekstTabeli"/>
              <w:rPr>
                <w:lang w:val="pl-PL"/>
              </w:rPr>
            </w:pPr>
            <w:r>
              <w:rPr>
                <w:lang w:val="pl-PL"/>
              </w:rPr>
              <w:t>Koncentracja</w:t>
            </w:r>
            <w:r w:rsidR="006259CA" w:rsidRPr="00AA0814">
              <w:rPr>
                <w:lang w:val="pl-PL"/>
              </w:rPr>
              <w:t xml:space="preserve"> na </w:t>
            </w:r>
            <w:r>
              <w:rPr>
                <w:lang w:val="pl-PL"/>
              </w:rPr>
              <w:t xml:space="preserve">potrzebach </w:t>
            </w:r>
            <w:r w:rsidR="006259CA" w:rsidRPr="00AA0814">
              <w:rPr>
                <w:lang w:val="pl-PL"/>
              </w:rPr>
              <w:t>klienta</w:t>
            </w:r>
          </w:p>
        </w:tc>
        <w:tc>
          <w:tcPr>
            <w:tcW w:w="4932" w:type="dxa"/>
            <w:vAlign w:val="center"/>
          </w:tcPr>
          <w:p w14:paraId="269AB17D" w14:textId="33050D3C" w:rsidR="006259CA" w:rsidRPr="00AA0814" w:rsidRDefault="006259CA" w:rsidP="00B95DFB">
            <w:pPr>
              <w:pStyle w:val="TekstTabeli"/>
              <w:rPr>
                <w:lang w:val="pl-PL"/>
              </w:rPr>
            </w:pPr>
            <w:r w:rsidRPr="00AA0814">
              <w:rPr>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B95DFB">
            <w:pPr>
              <w:pStyle w:val="TekstTabeli"/>
              <w:rPr>
                <w:lang w:val="pl-PL"/>
              </w:rPr>
            </w:pPr>
            <w:r w:rsidRPr="00AA0814">
              <w:rPr>
                <w:lang w:val="pl-PL"/>
              </w:rPr>
              <w:t>Przywództwo</w:t>
            </w:r>
          </w:p>
        </w:tc>
        <w:tc>
          <w:tcPr>
            <w:tcW w:w="4932" w:type="dxa"/>
            <w:vAlign w:val="center"/>
          </w:tcPr>
          <w:p w14:paraId="225EB838" w14:textId="62C8B245" w:rsidR="006259CA" w:rsidRPr="00AA0814" w:rsidRDefault="00820656" w:rsidP="00B95DFB">
            <w:pPr>
              <w:pStyle w:val="TekstTabeli"/>
              <w:rPr>
                <w:lang w:val="pl-PL"/>
              </w:rPr>
            </w:pPr>
            <w:r>
              <w:rPr>
                <w:lang w:val="pl-PL"/>
              </w:rPr>
              <w:t>Wizjonerskie p</w:t>
            </w:r>
            <w:r w:rsidR="006259CA" w:rsidRPr="00AA0814">
              <w:rPr>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B95DFB">
            <w:pPr>
              <w:pStyle w:val="TekstTabeli"/>
              <w:rPr>
                <w:lang w:val="pl-PL"/>
              </w:rPr>
            </w:pPr>
            <w:r w:rsidRPr="00AA0814">
              <w:rPr>
                <w:lang w:val="pl-PL"/>
              </w:rPr>
              <w:t>Zaangażowanie pracowników</w:t>
            </w:r>
          </w:p>
        </w:tc>
        <w:tc>
          <w:tcPr>
            <w:tcW w:w="4932" w:type="dxa"/>
            <w:vAlign w:val="center"/>
          </w:tcPr>
          <w:p w14:paraId="4B441143" w14:textId="57CC6916" w:rsidR="006259CA" w:rsidRPr="00AA0814" w:rsidRDefault="006259CA" w:rsidP="00B95DFB">
            <w:pPr>
              <w:pStyle w:val="TekstTabeli"/>
              <w:rPr>
                <w:lang w:val="pl-PL"/>
              </w:rPr>
            </w:pPr>
            <w:r w:rsidRPr="00AA0814">
              <w:rPr>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B95DFB">
            <w:pPr>
              <w:pStyle w:val="TekstTabeli"/>
              <w:rPr>
                <w:lang w:val="pl-PL"/>
              </w:rPr>
            </w:pPr>
            <w:r w:rsidRPr="00AA0814">
              <w:rPr>
                <w:lang w:val="pl-PL"/>
              </w:rPr>
              <w:t>Podejście procesowe</w:t>
            </w:r>
          </w:p>
        </w:tc>
        <w:tc>
          <w:tcPr>
            <w:tcW w:w="4932" w:type="dxa"/>
            <w:vAlign w:val="center"/>
          </w:tcPr>
          <w:p w14:paraId="18C70374" w14:textId="7DC0B0E9" w:rsidR="006259CA" w:rsidRPr="00AA0814" w:rsidRDefault="006259CA" w:rsidP="00B95DFB">
            <w:pPr>
              <w:pStyle w:val="TekstTabeli"/>
              <w:rPr>
                <w:lang w:val="pl-PL"/>
              </w:rPr>
            </w:pPr>
            <w:r w:rsidRPr="00AA0814">
              <w:rPr>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B95DFB">
            <w:pPr>
              <w:pStyle w:val="TekstTabeli"/>
              <w:rPr>
                <w:lang w:val="pl-PL"/>
              </w:rPr>
            </w:pPr>
            <w:r w:rsidRPr="00AA0814">
              <w:rPr>
                <w:lang w:val="pl-PL"/>
              </w:rPr>
              <w:t>Ciągłe doskonalenie</w:t>
            </w:r>
          </w:p>
        </w:tc>
        <w:tc>
          <w:tcPr>
            <w:tcW w:w="4932" w:type="dxa"/>
            <w:vAlign w:val="center"/>
          </w:tcPr>
          <w:p w14:paraId="1FF96726" w14:textId="2F33D022" w:rsidR="006259CA" w:rsidRPr="00AA0814" w:rsidRDefault="006259CA" w:rsidP="00B95DFB">
            <w:pPr>
              <w:pStyle w:val="TekstTabeli"/>
              <w:rPr>
                <w:lang w:val="pl-PL"/>
              </w:rPr>
            </w:pPr>
            <w:r w:rsidRPr="00AA0814">
              <w:rPr>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lastRenderedPageBreak/>
              <w:t>6</w:t>
            </w:r>
          </w:p>
        </w:tc>
        <w:tc>
          <w:tcPr>
            <w:tcW w:w="3685" w:type="dxa"/>
            <w:vAlign w:val="center"/>
          </w:tcPr>
          <w:p w14:paraId="44869EF4" w14:textId="01A27DC1" w:rsidR="006259CA" w:rsidRPr="00AA0814" w:rsidRDefault="006259CA" w:rsidP="00B95DFB">
            <w:pPr>
              <w:pStyle w:val="TekstTabeli"/>
              <w:rPr>
                <w:lang w:val="pl-PL"/>
              </w:rPr>
            </w:pPr>
            <w:r w:rsidRPr="00AA0814">
              <w:rPr>
                <w:lang w:val="pl-PL"/>
              </w:rPr>
              <w:t>Podejmowanie decyzji na podstawie faktów</w:t>
            </w:r>
          </w:p>
        </w:tc>
        <w:tc>
          <w:tcPr>
            <w:tcW w:w="4932" w:type="dxa"/>
            <w:vAlign w:val="center"/>
          </w:tcPr>
          <w:p w14:paraId="7B8CC576" w14:textId="4FDB9593" w:rsidR="006259CA" w:rsidRPr="00AA0814" w:rsidRDefault="006259CA" w:rsidP="00B95DFB">
            <w:pPr>
              <w:pStyle w:val="TekstTabeli"/>
              <w:rPr>
                <w:lang w:val="pl-PL"/>
              </w:rPr>
            </w:pPr>
            <w:r w:rsidRPr="00AA0814">
              <w:rPr>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B95DFB">
            <w:pPr>
              <w:pStyle w:val="TekstTabeli"/>
              <w:rPr>
                <w:lang w:val="pl-PL"/>
              </w:rPr>
            </w:pPr>
            <w:r w:rsidRPr="00AA0814">
              <w:rPr>
                <w:lang w:val="pl-PL"/>
              </w:rPr>
              <w:t>Zarządzanie relacjami</w:t>
            </w:r>
          </w:p>
        </w:tc>
        <w:tc>
          <w:tcPr>
            <w:tcW w:w="4932" w:type="dxa"/>
            <w:vAlign w:val="center"/>
          </w:tcPr>
          <w:p w14:paraId="746853D2" w14:textId="1C5B468A" w:rsidR="006259CA" w:rsidRPr="00AA0814" w:rsidRDefault="006259CA" w:rsidP="00B95DFB">
            <w:pPr>
              <w:pStyle w:val="TekstTabeli"/>
              <w:rPr>
                <w:lang w:val="pl-PL"/>
              </w:rPr>
            </w:pPr>
            <w:r w:rsidRPr="00AA0814">
              <w:rPr>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B95DFB">
            <w:pPr>
              <w:pStyle w:val="TekstTabeli"/>
              <w:rPr>
                <w:lang w:val="pl-PL"/>
              </w:rPr>
            </w:pPr>
          </w:p>
        </w:tc>
        <w:tc>
          <w:tcPr>
            <w:tcW w:w="4932" w:type="dxa"/>
            <w:vAlign w:val="center"/>
          </w:tcPr>
          <w:p w14:paraId="5F540729" w14:textId="03235006" w:rsidR="006259CA" w:rsidRPr="00AA0814" w:rsidRDefault="006259CA" w:rsidP="00B95DFB">
            <w:pPr>
              <w:pStyle w:val="TekstTabeli"/>
              <w:rPr>
                <w:lang w:val="pl-PL"/>
              </w:rPr>
            </w:pPr>
            <w:r w:rsidRPr="00AA0814">
              <w:rPr>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B95DFB">
            <w:pPr>
              <w:pStyle w:val="TekstTabeli"/>
              <w:rPr>
                <w:lang w:val="pl-PL"/>
              </w:rPr>
            </w:pPr>
          </w:p>
        </w:tc>
        <w:tc>
          <w:tcPr>
            <w:tcW w:w="4932" w:type="dxa"/>
            <w:vAlign w:val="center"/>
          </w:tcPr>
          <w:p w14:paraId="7266C390" w14:textId="60FF51A2" w:rsidR="006259CA" w:rsidRPr="00AA0814" w:rsidRDefault="006259CA" w:rsidP="00B95DFB">
            <w:pPr>
              <w:pStyle w:val="TekstTabeli"/>
              <w:rPr>
                <w:lang w:val="pl-PL"/>
              </w:rPr>
            </w:pPr>
            <w:r w:rsidRPr="00AA0814">
              <w:rPr>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B95DFB">
            <w:pPr>
              <w:pStyle w:val="TekstTabeli"/>
              <w:rPr>
                <w:lang w:val="pl-PL"/>
              </w:rPr>
            </w:pPr>
          </w:p>
        </w:tc>
        <w:tc>
          <w:tcPr>
            <w:tcW w:w="4932" w:type="dxa"/>
            <w:vAlign w:val="center"/>
          </w:tcPr>
          <w:p w14:paraId="1E71C1B2" w14:textId="61148553" w:rsidR="006259CA" w:rsidRPr="00AA0814" w:rsidRDefault="006259CA" w:rsidP="00B95DFB">
            <w:pPr>
              <w:pStyle w:val="TekstTabeli"/>
              <w:rPr>
                <w:lang w:val="pl-PL"/>
              </w:rPr>
            </w:pPr>
            <w:r w:rsidRPr="00AA0814">
              <w:rPr>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B95DFB">
            <w:pPr>
              <w:pStyle w:val="TekstTabeli"/>
              <w:rPr>
                <w:lang w:val="pl-PL"/>
              </w:rPr>
            </w:pPr>
          </w:p>
        </w:tc>
        <w:tc>
          <w:tcPr>
            <w:tcW w:w="4932" w:type="dxa"/>
            <w:vAlign w:val="center"/>
          </w:tcPr>
          <w:p w14:paraId="4C8ED0F1" w14:textId="48122D50" w:rsidR="006259CA" w:rsidRPr="00AA0814" w:rsidRDefault="006259CA" w:rsidP="00B95DFB">
            <w:pPr>
              <w:pStyle w:val="TekstTabeli"/>
              <w:rPr>
                <w:lang w:val="pl-PL"/>
              </w:rPr>
            </w:pPr>
            <w:r w:rsidRPr="00AA0814">
              <w:rPr>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154FB45E" w:rsidR="006259CA" w:rsidRDefault="009E7643" w:rsidP="006259CA">
      <w:r>
        <w:t>M</w:t>
      </w:r>
      <w:r w:rsidR="00AA0814">
        <w:t xml:space="preserve">ożna zauważyć, że zasady od 2. do 7. są </w:t>
      </w:r>
      <w:r>
        <w:t xml:space="preserve">w obu normach </w:t>
      </w:r>
      <w:r w:rsidR="00AA0814">
        <w:t>jednakowe. Zasada pierwsza w</w:t>
      </w:r>
      <w:r w:rsidR="006A771B">
        <w:t> </w:t>
      </w:r>
      <w:r w:rsidR="00AA0814">
        <w:t xml:space="preserve">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w:t>
      </w:r>
      <w:r w:rsidR="00FA797F">
        <w:t>pod</w:t>
      </w:r>
      <w:r w:rsidR="00EF1BDE">
        <w:t xml:space="preserve">rozdział </w:t>
      </w:r>
      <w:r w:rsidR="00EF1BDE">
        <w:fldChar w:fldCharType="begin"/>
      </w:r>
      <w:r w:rsidR="00EF1BDE">
        <w:instrText xml:space="preserve"> REF _Ref140912412 \r \h </w:instrText>
      </w:r>
      <w:r w:rsidR="00EF1BDE">
        <w:fldChar w:fldCharType="separate"/>
      </w:r>
      <w:r w:rsidR="00F2350D">
        <w:t>1.5</w:t>
      </w:r>
      <w:r w:rsidR="00EF1BDE">
        <w:fldChar w:fldCharType="end"/>
      </w:r>
      <w:r w:rsidR="00EF1BDE">
        <w:t>). Natomiast zasady 8. – 11. Stanowią rozszerzenie związane ze specyfiką usług edukacyjnych.</w:t>
      </w:r>
    </w:p>
    <w:p w14:paraId="378E9E67" w14:textId="24E9C551" w:rsidR="00507803" w:rsidRDefault="00AE1A54" w:rsidP="00AE1A54">
      <w:r>
        <w:t xml:space="preserve">Inną filozofią zarządzania związaną z jakością jest tzw. zarządzanie „szczupłe” – </w:t>
      </w:r>
      <w:commentRangeStart w:id="545"/>
      <w:r w:rsidR="00B47C64">
        <w:t>Lean</w:t>
      </w:r>
      <w:commentRangeEnd w:id="545"/>
      <w:r w:rsidR="00D10BAA">
        <w:rPr>
          <w:rStyle w:val="CommentReference"/>
          <w:rFonts w:ascii="Times New Roman" w:eastAsia="Times New Roman" w:hAnsi="Times New Roman"/>
          <w:szCs w:val="20"/>
          <w:lang w:eastAsia="pl-PL"/>
        </w:rPr>
        <w:commentReference w:id="545"/>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w:t>
      </w:r>
      <w:r w:rsidR="006A771B">
        <w:t> </w:t>
      </w:r>
      <w:r w:rsidR="00507803">
        <w:t xml:space="preserve">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18B5FB2C" w:rsidR="00AE1A54" w:rsidRDefault="00AE1A54" w:rsidP="00AE1A54">
      <w:r>
        <w:t>Lean wprowadza rozróżnienie na 3 kategorie czynności w zależności od ich konieczności i</w:t>
      </w:r>
      <w:r w:rsidR="006A771B">
        <w:t> </w:t>
      </w:r>
      <w: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t>Tabeli 31</w:t>
      </w:r>
      <w:r>
        <w:t>.</w:t>
      </w:r>
    </w:p>
    <w:p w14:paraId="455BA0F9" w14:textId="356D0B81" w:rsidR="00AE1A54" w:rsidRDefault="00AE1A54" w:rsidP="00AE1A54">
      <w:pPr>
        <w:pStyle w:val="Tytutabeli"/>
      </w:pPr>
      <w:bookmarkStart w:id="546" w:name="_Ref145605627"/>
      <w:bookmarkStart w:id="547" w:name="_Ref145605621"/>
      <w:bookmarkStart w:id="548" w:name="_Toc169134754"/>
      <w:r>
        <w:t xml:space="preserve">Tabela </w:t>
      </w:r>
      <w:fldSimple w:instr=" SEQ Tabela \* ARABIC ">
        <w:r w:rsidR="00F2350D">
          <w:rPr>
            <w:noProof/>
          </w:rPr>
          <w:t>31</w:t>
        </w:r>
      </w:fldSimple>
      <w:bookmarkEnd w:id="546"/>
      <w:r w:rsidR="00993B1A">
        <w:rPr>
          <w:noProof/>
        </w:rPr>
        <w:t>.</w:t>
      </w:r>
      <w:r>
        <w:t xml:space="preserve"> Kwadranty Lean do analizy czynności w zakresie wartości dodanej i konieczności wykonywania</w:t>
      </w:r>
      <w:bookmarkEnd w:id="547"/>
      <w:bookmarkEnd w:id="548"/>
    </w:p>
    <w:tbl>
      <w:tblPr>
        <w:tblStyle w:val="TableGrid"/>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lastRenderedPageBreak/>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53BEBAB0" w:rsidR="00E77AB2" w:rsidRDefault="00AE1A54" w:rsidP="008A0B73">
      <w:r>
        <w:t xml:space="preserve">Spośród </w:t>
      </w:r>
      <w:r w:rsidR="00001512">
        <w:t xml:space="preserve">kwadrantów </w:t>
      </w:r>
      <w:r w:rsidR="009E7643">
        <w:t xml:space="preserve">Lean </w:t>
      </w:r>
      <w:r w:rsidR="00001512">
        <w:t>3 pierwsze mają zastosowanie w codziennej praktyce firm. Czwarty jest to niejako teoretyczny kwadrant, stąd jego opisy zostały wyróżnione kursywą. Tak bowiem jak analiza sytuacji obecnej może wskazywać na istnienie 3</w:t>
      </w:r>
      <w:r w:rsidR="009E7643">
        <w:t>.</w:t>
      </w:r>
      <w:r w:rsidR="00001512">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t> </w:t>
      </w:r>
      <w:r w:rsidR="00001512">
        <w:t xml:space="preserve">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ListParagraph"/>
        <w:numPr>
          <w:ilvl w:val="0"/>
          <w:numId w:val="31"/>
        </w:numPr>
        <w:spacing w:before="0" w:line="300" w:lineRule="auto"/>
        <w:ind w:left="1066" w:hanging="357"/>
        <w:contextualSpacing w:val="0"/>
      </w:pPr>
      <w:r>
        <w:t>Nadprodukcja</w:t>
      </w:r>
    </w:p>
    <w:p w14:paraId="3F52D7D6" w14:textId="7C4532E1" w:rsidR="00E77AB2" w:rsidRDefault="00E77AB2">
      <w:pPr>
        <w:pStyle w:val="ListParagraph"/>
        <w:numPr>
          <w:ilvl w:val="0"/>
          <w:numId w:val="31"/>
        </w:numPr>
        <w:spacing w:before="0" w:line="300" w:lineRule="auto"/>
        <w:ind w:left="1066" w:hanging="357"/>
        <w:contextualSpacing w:val="0"/>
      </w:pPr>
      <w:r>
        <w:t>Defekty</w:t>
      </w:r>
    </w:p>
    <w:p w14:paraId="2CDF538B" w14:textId="071E2A25" w:rsidR="00E77AB2" w:rsidRDefault="00E77AB2">
      <w:pPr>
        <w:pStyle w:val="ListParagraph"/>
        <w:numPr>
          <w:ilvl w:val="0"/>
          <w:numId w:val="31"/>
        </w:numPr>
        <w:spacing w:before="0" w:line="300" w:lineRule="auto"/>
        <w:ind w:left="1066" w:hanging="357"/>
        <w:contextualSpacing w:val="0"/>
      </w:pPr>
      <w:r>
        <w:t>Zbędne zapasy</w:t>
      </w:r>
    </w:p>
    <w:p w14:paraId="587BE01E" w14:textId="0992DDB2" w:rsidR="00E77AB2" w:rsidRDefault="00E77AB2">
      <w:pPr>
        <w:pStyle w:val="ListParagraph"/>
        <w:numPr>
          <w:ilvl w:val="0"/>
          <w:numId w:val="31"/>
        </w:numPr>
        <w:spacing w:before="0" w:line="300" w:lineRule="auto"/>
        <w:ind w:left="1066" w:hanging="357"/>
        <w:contextualSpacing w:val="0"/>
      </w:pPr>
      <w:r>
        <w:t>Niewłaściwe procesy</w:t>
      </w:r>
    </w:p>
    <w:p w14:paraId="26FB8606" w14:textId="77D2874C" w:rsidR="00E77AB2" w:rsidRDefault="00E77AB2">
      <w:pPr>
        <w:pStyle w:val="ListParagraph"/>
        <w:numPr>
          <w:ilvl w:val="0"/>
          <w:numId w:val="31"/>
        </w:numPr>
        <w:spacing w:before="0" w:line="300" w:lineRule="auto"/>
        <w:ind w:left="1066" w:hanging="357"/>
        <w:contextualSpacing w:val="0"/>
      </w:pPr>
      <w:r>
        <w:t>Nadmierny transport</w:t>
      </w:r>
    </w:p>
    <w:p w14:paraId="4EB8C920" w14:textId="3B2EC40D" w:rsidR="00E77AB2" w:rsidRDefault="00E77AB2">
      <w:pPr>
        <w:pStyle w:val="ListParagraph"/>
        <w:numPr>
          <w:ilvl w:val="0"/>
          <w:numId w:val="31"/>
        </w:numPr>
        <w:spacing w:before="0" w:line="300" w:lineRule="auto"/>
        <w:ind w:left="1066" w:hanging="357"/>
        <w:contextualSpacing w:val="0"/>
      </w:pPr>
      <w:r>
        <w:t>Oczekiwanie</w:t>
      </w:r>
    </w:p>
    <w:p w14:paraId="5E167063" w14:textId="18F1FDA6" w:rsidR="00E77AB2" w:rsidRDefault="00E77AB2">
      <w:pPr>
        <w:pStyle w:val="ListParagraph"/>
        <w:numPr>
          <w:ilvl w:val="0"/>
          <w:numId w:val="3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54D06E83" w:rsidR="00BF04C5" w:rsidRDefault="00001512" w:rsidP="00BF04C5">
      <w:r>
        <w:t xml:space="preserve">W celu ustrukturyzowania procesu analizy w Lean określono </w:t>
      </w:r>
      <w:r w:rsidR="00BF04C5">
        <w:t xml:space="preserve">5 </w:t>
      </w:r>
      <w:r>
        <w:t xml:space="preserve">głównych </w:t>
      </w:r>
      <w:r w:rsidR="00BF04C5">
        <w:t>zasad</w:t>
      </w:r>
      <w:r>
        <w:t>.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7A4297CC"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w:t>
      </w:r>
      <w:r w:rsidR="005314B4">
        <w:t>,</w:t>
      </w:r>
      <w:r>
        <w:t xml:space="preserve"> by dostarczyć produkt (wartość) klientowi.</w:t>
      </w:r>
    </w:p>
    <w:p w14:paraId="4FEE2A1C" w14:textId="6029A131" w:rsidR="00BF04C5" w:rsidRDefault="00BF04C5" w:rsidP="000B0CFB">
      <w:pPr>
        <w:spacing w:before="0" w:line="300" w:lineRule="auto"/>
      </w:pPr>
      <w:r>
        <w:t xml:space="preserve">3. </w:t>
      </w:r>
      <w:r w:rsidRPr="000B0CFB">
        <w:rPr>
          <w:b/>
          <w:bCs/>
        </w:rPr>
        <w:t>Przepływ</w:t>
      </w:r>
      <w:r>
        <w:t xml:space="preserve"> </w:t>
      </w:r>
      <w:r w:rsidR="005314B4">
        <w:t>–</w:t>
      </w:r>
      <w:r>
        <w:t xml:space="preserve"> spraw</w:t>
      </w:r>
      <w:r w:rsidR="005314B4">
        <w:t>,</w:t>
      </w:r>
      <w:r>
        <w:t xml:space="preserve">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1F8B1322"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nie jest skorelowany z wielkością zakładów wytwórczych. Najprawdopodobniej wynika to z</w:t>
      </w:r>
      <w:r w:rsidR="006A771B">
        <w:t> </w:t>
      </w:r>
      <w:r w:rsidR="00CB41B3">
        <w:t>tego, że w większych organizacjach łatwiej o zasoby do wdrażania bardziej skomplikowanych orga</w:t>
      </w:r>
      <w:r w:rsidR="00CB41B3">
        <w:lastRenderedPageBreak/>
        <w:t xml:space="preserve">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527DE31E"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5628524" w:rsidR="00876DB7" w:rsidRPr="00A93096" w:rsidRDefault="00D07233" w:rsidP="008A0B73">
      <w:r>
        <w:lastRenderedPageBreak/>
        <w:t>Niezależnie do Lean i TQM rozwijała się jeszcze jedna niezwykle popularna dziś koncepcja -</w:t>
      </w:r>
      <w:commentRangeStart w:id="549"/>
      <w:proofErr w:type="spellStart"/>
      <w:r w:rsidR="00507B7C">
        <w:t>SixSigma</w:t>
      </w:r>
      <w:commentRangeEnd w:id="549"/>
      <w:proofErr w:type="spellEnd"/>
      <w:r w:rsidR="00543F91">
        <w:rPr>
          <w:rStyle w:val="CommentReference"/>
          <w:rFonts w:ascii="Times New Roman" w:eastAsia="Times New Roman" w:hAnsi="Times New Roman"/>
          <w:szCs w:val="20"/>
          <w:lang w:eastAsia="pl-PL"/>
        </w:rPr>
        <w:commentReference w:id="549"/>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w:t>
      </w:r>
      <w:r w:rsidR="006A771B">
        <w:t> </w:t>
      </w:r>
      <w:r w:rsidR="00A93096">
        <w:t>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0CB7DE58"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t>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w:t>
      </w:r>
      <w:r w:rsidR="006A771B">
        <w:t>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2BD9054A"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satysfakcją klientów i poprawą wyników finansowych poprzez redukcję zmienności i</w:t>
      </w:r>
      <w:r w:rsidR="006A771B">
        <w:t>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ListParagraph"/>
        <w:numPr>
          <w:ilvl w:val="0"/>
          <w:numId w:val="3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ListParagraph"/>
        <w:numPr>
          <w:ilvl w:val="0"/>
          <w:numId w:val="3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B2C75D9" w:rsidR="009C522D" w:rsidRPr="00AB386D" w:rsidRDefault="009C522D">
      <w:pPr>
        <w:pStyle w:val="ListParagraph"/>
        <w:numPr>
          <w:ilvl w:val="0"/>
          <w:numId w:val="32"/>
        </w:numPr>
      </w:pPr>
      <w:r w:rsidRPr="00AB386D">
        <w:rPr>
          <w:b/>
          <w:bCs/>
        </w:rPr>
        <w:t>A</w:t>
      </w:r>
      <w:r w:rsidRPr="00AB386D">
        <w:t>nalizuj (</w:t>
      </w:r>
      <w:proofErr w:type="spellStart"/>
      <w:r w:rsidRPr="00AB386D">
        <w:t>ana</w:t>
      </w:r>
      <w:r w:rsidR="0017696A">
        <w:t>l</w:t>
      </w:r>
      <w:r w:rsidRPr="00AB386D">
        <w:t>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ListParagraph"/>
        <w:numPr>
          <w:ilvl w:val="0"/>
          <w:numId w:val="3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6031F7A8" w:rsidR="009C522D" w:rsidRPr="00A81CF8" w:rsidRDefault="009C522D">
      <w:pPr>
        <w:pStyle w:val="ListParagraph"/>
        <w:numPr>
          <w:ilvl w:val="0"/>
          <w:numId w:val="32"/>
        </w:numPr>
      </w:pPr>
      <w:r w:rsidRPr="00AB386D">
        <w:lastRenderedPageBreak/>
        <w:t>Steruj / kontroluj (</w:t>
      </w:r>
      <w:r w:rsidRPr="00AB386D">
        <w:rPr>
          <w:b/>
          <w:bCs/>
        </w:rPr>
        <w:t>C</w:t>
      </w:r>
      <w:r w:rsidRPr="00AB386D">
        <w:t xml:space="preserve">ontrol) – </w:t>
      </w:r>
      <w:r w:rsidR="00AB386D" w:rsidRPr="00AB386D">
        <w:t>zweryfikuj, c</w:t>
      </w:r>
      <w:r w:rsidR="00AB386D">
        <w:t>zy wdrożenie przebiegło zgodnie z założeniami i</w:t>
      </w:r>
      <w:r w:rsidR="006A771B">
        <w:t> </w:t>
      </w:r>
      <w:r w:rsidR="00AB386D">
        <w:t>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sidRPr="00001D48">
        <w:rPr>
          <w:rStyle w:val="FootnoteReference"/>
        </w:rPr>
        <w:footnoteReference w:id="47"/>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65BC9750"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wdrożenia w</w:t>
      </w:r>
      <w:r w:rsidR="006A771B">
        <w:t> </w:t>
      </w:r>
      <w:r w:rsidR="00354E7F">
        <w:t xml:space="preserve">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strach przed stosowaniem statystyki, bariery kulturowe i</w:t>
      </w:r>
      <w:r w:rsidR="006A771B">
        <w:t> </w:t>
      </w:r>
      <w:r w:rsidR="00354E7F">
        <w:t xml:space="preserve">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w:t>
      </w:r>
      <w:r w:rsidR="00FA797F">
        <w:t>pod</w:t>
      </w:r>
      <w:r w:rsidR="00721D62">
        <w:t xml:space="preserve">rozdziale </w:t>
      </w:r>
      <w:r w:rsidR="00721D62">
        <w:fldChar w:fldCharType="begin"/>
      </w:r>
      <w:r w:rsidR="00721D62">
        <w:instrText xml:space="preserve"> REF _Ref147563104 \r \h </w:instrText>
      </w:r>
      <w:r w:rsidR="00721D62">
        <w:fldChar w:fldCharType="separate"/>
      </w:r>
      <w:r w:rsidR="00F2350D">
        <w:t>1.4.2</w:t>
      </w:r>
      <w:r w:rsidR="00721D62">
        <w:fldChar w:fldCharType="end"/>
      </w:r>
      <w:r w:rsidR="00721D62">
        <w:t>.</w:t>
      </w:r>
    </w:p>
    <w:p w14:paraId="7E0ECD58" w14:textId="4BBB842C" w:rsidR="000654ED" w:rsidRDefault="002E3B57" w:rsidP="002E3B57">
      <w:r>
        <w:t xml:space="preserve">Zarówno stosowanie </w:t>
      </w:r>
      <w:commentRangeStart w:id="550"/>
      <w:r>
        <w:t>Lean</w:t>
      </w:r>
      <w:r w:rsidR="00DE6181">
        <w:t>,</w:t>
      </w:r>
      <w:r>
        <w:t xml:space="preserve"> jak i </w:t>
      </w:r>
      <w:proofErr w:type="spellStart"/>
      <w:r>
        <w:t>SixSigma</w:t>
      </w:r>
      <w:proofErr w:type="spellEnd"/>
      <w:r>
        <w:t xml:space="preserve"> </w:t>
      </w:r>
      <w:commentRangeEnd w:id="550"/>
      <w:r w:rsidR="00543F91">
        <w:rPr>
          <w:rStyle w:val="CommentReference"/>
          <w:rFonts w:ascii="Times New Roman" w:eastAsia="Times New Roman" w:hAnsi="Times New Roman"/>
          <w:szCs w:val="20"/>
          <w:lang w:eastAsia="pl-PL"/>
        </w:rPr>
        <w:commentReference w:id="550"/>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zej efektywności procesów zaczęło się mierzyć z</w:t>
      </w:r>
      <w:r w:rsidR="006A771B">
        <w:t> </w:t>
      </w:r>
      <w:r>
        <w:t xml:space="preserve">problemem zbyt dużej zmienności i zaczęło wprowadzać rozwiązania </w:t>
      </w:r>
      <w:proofErr w:type="spellStart"/>
      <w:r>
        <w:t>SixSigma</w:t>
      </w:r>
      <w:proofErr w:type="spellEnd"/>
      <w:r>
        <w:t>, by poradzić sobie z</w:t>
      </w:r>
      <w:r w:rsidR="006A771B">
        <w:t> </w:t>
      </w:r>
      <w:r>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02F3C55"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w:t>
      </w:r>
      <w:r>
        <w:lastRenderedPageBreak/>
        <w:t xml:space="preserve">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w:t>
      </w:r>
      <w:r w:rsidR="009E7643">
        <w:t>Tabeli 32</w:t>
      </w:r>
      <w:r w:rsidR="002E3B57">
        <w:t>.</w:t>
      </w:r>
    </w:p>
    <w:p w14:paraId="187C8273" w14:textId="3CD94F4A" w:rsidR="00651CC0" w:rsidRDefault="00651CC0" w:rsidP="00651CC0">
      <w:pPr>
        <w:pStyle w:val="Tytutabeli"/>
      </w:pPr>
      <w:bookmarkStart w:id="551" w:name="_Ref147652600"/>
      <w:bookmarkStart w:id="552" w:name="_Ref147652592"/>
      <w:bookmarkStart w:id="553" w:name="_Toc169134755"/>
      <w:r>
        <w:t xml:space="preserve">Tabela </w:t>
      </w:r>
      <w:fldSimple w:instr=" SEQ Tabela \* ARABIC ">
        <w:r w:rsidR="00F2350D">
          <w:rPr>
            <w:noProof/>
          </w:rPr>
          <w:t>32</w:t>
        </w:r>
      </w:fldSimple>
      <w:bookmarkEnd w:id="551"/>
      <w:r w:rsidR="00993B1A">
        <w:rPr>
          <w:noProof/>
        </w:rPr>
        <w:t>.</w:t>
      </w:r>
      <w:r>
        <w:t xml:space="preserve"> Dlaczego Lean i </w:t>
      </w:r>
      <w:proofErr w:type="spellStart"/>
      <w:r>
        <w:t>SixSigma</w:t>
      </w:r>
      <w:proofErr w:type="spellEnd"/>
      <w:r>
        <w:t xml:space="preserve"> skutecznie wzajemnie się wspierają</w:t>
      </w:r>
      <w:bookmarkEnd w:id="552"/>
      <w:r w:rsidR="004C09C1">
        <w:t>?</w:t>
      </w:r>
      <w:bookmarkEnd w:id="553"/>
    </w:p>
    <w:tbl>
      <w:tblPr>
        <w:tblStyle w:val="TableGrid"/>
        <w:tblW w:w="9128" w:type="dxa"/>
        <w:tblLook w:val="04A0" w:firstRow="1" w:lastRow="0" w:firstColumn="1" w:lastColumn="0" w:noHBand="0" w:noVBand="1"/>
      </w:tblPr>
      <w:tblGrid>
        <w:gridCol w:w="4422"/>
        <w:gridCol w:w="4706"/>
      </w:tblGrid>
      <w:tr w:rsidR="00651CC0" w:rsidRPr="00651CC0" w14:paraId="718A5B81" w14:textId="77777777" w:rsidTr="00B95DFB">
        <w:trPr>
          <w:cantSplit/>
          <w:tblHeader/>
        </w:trPr>
        <w:tc>
          <w:tcPr>
            <w:tcW w:w="4422"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706"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B95DFB">
        <w:trPr>
          <w:cantSplit/>
        </w:trPr>
        <w:tc>
          <w:tcPr>
            <w:tcW w:w="4422" w:type="dxa"/>
            <w:vAlign w:val="center"/>
            <w:hideMark/>
          </w:tcPr>
          <w:p w14:paraId="63E5492A" w14:textId="77777777" w:rsidR="00651CC0" w:rsidRPr="00651CC0" w:rsidRDefault="00651CC0" w:rsidP="00B95DFB">
            <w:pPr>
              <w:pStyle w:val="TekstTabeli"/>
              <w:rPr>
                <w:lang w:val="pl-PL"/>
              </w:rPr>
            </w:pPr>
            <w:r w:rsidRPr="00651CC0">
              <w:rPr>
                <w:lang w:val="pl-PL"/>
              </w:rPr>
              <w:t>Lean nie wyznacza wyraźnie ustawienia projektu, zasad i strukturalnej drogi potrzebnej do osiągnięcia i utrzymania wyników</w:t>
            </w:r>
          </w:p>
        </w:tc>
        <w:tc>
          <w:tcPr>
            <w:tcW w:w="4706" w:type="dxa"/>
            <w:vAlign w:val="center"/>
            <w:hideMark/>
          </w:tcPr>
          <w:p w14:paraId="6E34C046" w14:textId="18929C3A" w:rsidR="00651CC0" w:rsidRPr="00651CC0" w:rsidRDefault="00651CC0" w:rsidP="00B95DFB">
            <w:pPr>
              <w:pStyle w:val="TekstTabeli"/>
              <w:rPr>
                <w:lang w:val="pl-PL"/>
              </w:rPr>
            </w:pPr>
            <w:proofErr w:type="spellStart"/>
            <w:r w:rsidRPr="00651CC0">
              <w:rPr>
                <w:lang w:val="pl-PL"/>
              </w:rPr>
              <w:t>SixSigma</w:t>
            </w:r>
            <w:proofErr w:type="spellEnd"/>
            <w:r w:rsidRPr="00651CC0">
              <w:rPr>
                <w:lang w:val="pl-PL"/>
              </w:rPr>
              <w:t xml:space="preserve"> </w:t>
            </w:r>
            <w:proofErr w:type="spellStart"/>
            <w:r w:rsidRPr="00651CC0">
              <w:rPr>
                <w:lang w:val="pl-PL"/>
              </w:rPr>
              <w:t>suboptymalizuje</w:t>
            </w:r>
            <w:proofErr w:type="spellEnd"/>
            <w:r w:rsidRPr="00651CC0">
              <w:rPr>
                <w:lang w:val="pl-PL"/>
              </w:rPr>
              <w:t xml:space="preserv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B95DFB">
        <w:trPr>
          <w:cantSplit/>
        </w:trPr>
        <w:tc>
          <w:tcPr>
            <w:tcW w:w="4422" w:type="dxa"/>
            <w:vAlign w:val="center"/>
            <w:hideMark/>
          </w:tcPr>
          <w:p w14:paraId="25D3FF4A" w14:textId="4941B2AE" w:rsidR="00651CC0" w:rsidRPr="00651CC0" w:rsidRDefault="00651CC0" w:rsidP="00B95DFB">
            <w:pPr>
              <w:pStyle w:val="TekstTabeli"/>
              <w:rPr>
                <w:lang w:val="pl-PL"/>
              </w:rPr>
            </w:pPr>
            <w:proofErr w:type="spellStart"/>
            <w:r w:rsidRPr="00651CC0">
              <w:rPr>
                <w:lang w:val="pl-PL"/>
              </w:rPr>
              <w:t>SixSigma</w:t>
            </w:r>
            <w:proofErr w:type="spellEnd"/>
            <w:r w:rsidRPr="00651CC0">
              <w:rPr>
                <w:lang w:val="pl-PL"/>
              </w:rPr>
              <w:t xml:space="preserve"> dostarcza zestaw narzędzi do zrozumienia problemów i źródeł zmienności</w:t>
            </w:r>
          </w:p>
        </w:tc>
        <w:tc>
          <w:tcPr>
            <w:tcW w:w="4706" w:type="dxa"/>
            <w:vAlign w:val="center"/>
            <w:hideMark/>
          </w:tcPr>
          <w:p w14:paraId="50F591EC" w14:textId="3C66A7D7" w:rsidR="00651CC0" w:rsidRPr="00651CC0" w:rsidRDefault="00651CC0" w:rsidP="00B95DFB">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B95DFB">
        <w:trPr>
          <w:cantSplit/>
        </w:trPr>
        <w:tc>
          <w:tcPr>
            <w:tcW w:w="4422" w:type="dxa"/>
            <w:vAlign w:val="center"/>
            <w:hideMark/>
          </w:tcPr>
          <w:p w14:paraId="322230C1" w14:textId="7870934D" w:rsidR="00651CC0" w:rsidRPr="00651CC0" w:rsidRDefault="00651CC0" w:rsidP="00B95DFB">
            <w:pPr>
              <w:pStyle w:val="TekstTabeli"/>
              <w:rPr>
                <w:lang w:val="pl-PL"/>
              </w:rPr>
            </w:pPr>
            <w:r w:rsidRPr="00651CC0">
              <w:rPr>
                <w:lang w:val="pl-PL"/>
              </w:rPr>
              <w:t xml:space="preserve">Lean nie dostrzega wpływu zmienności, który jest dostrzegany przez </w:t>
            </w:r>
            <w:proofErr w:type="spellStart"/>
            <w:r w:rsidRPr="00651CC0">
              <w:rPr>
                <w:lang w:val="pl-PL"/>
              </w:rPr>
              <w:t>SixSigma</w:t>
            </w:r>
            <w:proofErr w:type="spellEnd"/>
          </w:p>
        </w:tc>
        <w:tc>
          <w:tcPr>
            <w:tcW w:w="4706" w:type="dxa"/>
            <w:vAlign w:val="center"/>
            <w:hideMark/>
          </w:tcPr>
          <w:p w14:paraId="64B5216C" w14:textId="7CB138F0" w:rsidR="00651CC0" w:rsidRPr="00651CC0" w:rsidRDefault="00651CC0" w:rsidP="00B95DFB">
            <w:pPr>
              <w:pStyle w:val="TekstTabeli"/>
              <w:rPr>
                <w:lang w:val="pl-PL"/>
              </w:rPr>
            </w:pPr>
            <w:r w:rsidRPr="00651CC0">
              <w:rPr>
                <w:lang w:val="pl-PL"/>
              </w:rPr>
              <w:t>Lean zawiera metody szybkich i ciągłych cykli ulepszeń (</w:t>
            </w:r>
            <w:proofErr w:type="spellStart"/>
            <w:r>
              <w:rPr>
                <w:lang w:val="pl-PL"/>
              </w:rPr>
              <w:t>K</w:t>
            </w:r>
            <w:r w:rsidRPr="00651CC0">
              <w:rPr>
                <w:lang w:val="pl-PL"/>
              </w:rPr>
              <w:t>aizen</w:t>
            </w:r>
            <w:proofErr w:type="spellEnd"/>
            <w:r w:rsidRPr="00651CC0">
              <w:rPr>
                <w:lang w:val="pl-PL"/>
              </w:rPr>
              <w:t>)</w:t>
            </w:r>
          </w:p>
        </w:tc>
      </w:tr>
      <w:tr w:rsidR="00651CC0" w:rsidRPr="00651CC0" w14:paraId="415403CC" w14:textId="77777777" w:rsidTr="00B95DFB">
        <w:trPr>
          <w:cantSplit/>
        </w:trPr>
        <w:tc>
          <w:tcPr>
            <w:tcW w:w="4422" w:type="dxa"/>
            <w:vAlign w:val="center"/>
            <w:hideMark/>
          </w:tcPr>
          <w:p w14:paraId="2E9FB769" w14:textId="4B802706" w:rsidR="00651CC0" w:rsidRPr="00651CC0" w:rsidRDefault="00651CC0" w:rsidP="00B95DFB">
            <w:pPr>
              <w:pStyle w:val="TekstTabeli"/>
              <w:keepNext/>
              <w:rPr>
                <w:lang w:val="pl-PL"/>
              </w:rPr>
            </w:pPr>
            <w:r w:rsidRPr="00651CC0">
              <w:rPr>
                <w:lang w:val="pl-PL"/>
              </w:rPr>
              <w:t xml:space="preserve">Lean nie jest silny w fazach mierzenia i analizowania ulepszeń (bez odpowiedników M i A w </w:t>
            </w:r>
            <w:proofErr w:type="spellStart"/>
            <w:r w:rsidRPr="00651CC0">
              <w:rPr>
                <w:lang w:val="pl-PL"/>
              </w:rPr>
              <w:t>SixSigma</w:t>
            </w:r>
            <w:proofErr w:type="spellEnd"/>
            <w:r w:rsidRPr="00651CC0">
              <w:rPr>
                <w:lang w:val="pl-PL"/>
              </w:rPr>
              <w:t xml:space="preserve"> DMAIC)</w:t>
            </w:r>
          </w:p>
        </w:tc>
        <w:tc>
          <w:tcPr>
            <w:tcW w:w="4706" w:type="dxa"/>
            <w:vAlign w:val="center"/>
            <w:hideMark/>
          </w:tcPr>
          <w:p w14:paraId="404C11CF" w14:textId="0E65F5BD" w:rsidR="00651CC0" w:rsidRPr="00651CC0" w:rsidRDefault="00651CC0" w:rsidP="00B95DFB">
            <w:pPr>
              <w:pStyle w:val="TekstTabeli"/>
              <w:keepNext/>
              <w:rPr>
                <w:lang w:val="pl-PL"/>
              </w:rPr>
            </w:pPr>
            <w:r w:rsidRPr="00651CC0">
              <w:rPr>
                <w:lang w:val="pl-PL"/>
              </w:rPr>
              <w:t xml:space="preserve">Jakość </w:t>
            </w:r>
            <w:proofErr w:type="spellStart"/>
            <w:r w:rsidRPr="00651CC0">
              <w:rPr>
                <w:lang w:val="pl-PL"/>
              </w:rPr>
              <w:t>SixSigma</w:t>
            </w:r>
            <w:proofErr w:type="spellEnd"/>
            <w:r w:rsidRPr="00651CC0">
              <w:rPr>
                <w:lang w:val="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1EC39BF7"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w:t>
      </w:r>
      <w:r w:rsidR="00640402">
        <w:t>,</w:t>
      </w:r>
      <w:r w:rsidR="00AE1944">
        <w:t xml:space="preserv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w:t>
      </w:r>
      <w:r w:rsidR="00AF2631">
        <w:t>Tabeli 33</w:t>
      </w:r>
      <w:r w:rsidR="00AE1944">
        <w:t>.</w:t>
      </w:r>
    </w:p>
    <w:p w14:paraId="2CEE4F41" w14:textId="4E8023AB" w:rsidR="00AE1944" w:rsidRDefault="00AE1944" w:rsidP="00AE1944">
      <w:pPr>
        <w:pStyle w:val="Tytutabeli"/>
      </w:pPr>
      <w:bookmarkStart w:id="554" w:name="_Ref147655300"/>
      <w:bookmarkStart w:id="555" w:name="_Ref147655294"/>
      <w:bookmarkStart w:id="556" w:name="_Toc169134756"/>
      <w:r>
        <w:t xml:space="preserve">Tabela </w:t>
      </w:r>
      <w:fldSimple w:instr=" SEQ Tabela \* ARABIC ">
        <w:r w:rsidR="00F2350D">
          <w:rPr>
            <w:noProof/>
          </w:rPr>
          <w:t>33</w:t>
        </w:r>
      </w:fldSimple>
      <w:bookmarkEnd w:id="554"/>
      <w:r w:rsidR="00B84102">
        <w:rPr>
          <w:noProof/>
        </w:rPr>
        <w:t>.</w:t>
      </w:r>
      <w:r>
        <w:t xml:space="preserve"> Wybrane narzędzia i techniki Lean </w:t>
      </w:r>
      <w:proofErr w:type="spellStart"/>
      <w:r>
        <w:t>SixSigma</w:t>
      </w:r>
      <w:bookmarkEnd w:id="555"/>
      <w:bookmarkEnd w:id="556"/>
      <w:proofErr w:type="spellEnd"/>
    </w:p>
    <w:tbl>
      <w:tblPr>
        <w:tblStyle w:val="TableGrid"/>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w:t>
            </w:r>
            <w:proofErr w:type="spellStart"/>
            <w:r w:rsidRPr="00E258F8">
              <w:rPr>
                <w:i/>
                <w:iCs/>
                <w:lang w:val="pl-PL"/>
              </w:rPr>
              <w:t>Process</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roofErr w:type="spellStart"/>
            <w:r w:rsidRPr="00E258F8">
              <w:rPr>
                <w:i/>
                <w:iCs/>
                <w:lang w:val="pl-PL"/>
              </w:rPr>
              <w:t>value</w:t>
            </w:r>
            <w:proofErr w:type="spellEnd"/>
            <w:r w:rsidRPr="00E258F8">
              <w:rPr>
                <w:i/>
                <w:iCs/>
                <w:lang w:val="pl-PL"/>
              </w:rPr>
              <w:t xml:space="preserve"> </w:t>
            </w:r>
            <w:proofErr w:type="spellStart"/>
            <w:r w:rsidRPr="00E258F8">
              <w:rPr>
                <w:i/>
                <w:iCs/>
                <w:lang w:val="pl-PL"/>
              </w:rPr>
              <w:t>stream</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
        </w:tc>
        <w:tc>
          <w:tcPr>
            <w:tcW w:w="6293" w:type="dxa"/>
            <w:vAlign w:val="center"/>
          </w:tcPr>
          <w:p w14:paraId="5556F1C7" w14:textId="019FF990" w:rsidR="00AE1944" w:rsidRPr="00E258F8" w:rsidRDefault="00D40044" w:rsidP="00220D69">
            <w:pPr>
              <w:pStyle w:val="TekstTabeli"/>
              <w:rPr>
                <w:lang w:val="pl-PL"/>
              </w:rPr>
            </w:pPr>
            <w:r w:rsidRPr="00E258F8">
              <w:rPr>
                <w:lang w:val="pl-PL"/>
              </w:rPr>
              <w:t>Pozwala na zrozumienie i uzgodnienie, jak wartość jest produkowana w</w:t>
            </w:r>
            <w:r w:rsidR="00F8079C">
              <w:rPr>
                <w:lang w:val="pl-PL"/>
              </w:rPr>
              <w:t> </w:t>
            </w:r>
            <w:r w:rsidRPr="00E258F8">
              <w:rPr>
                <w:lang w:val="pl-PL"/>
              </w:rPr>
              <w:t>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 xml:space="preserve">Analiza </w:t>
            </w:r>
            <w:proofErr w:type="spellStart"/>
            <w:r w:rsidRPr="00E258F8">
              <w:t>przyczyn</w:t>
            </w:r>
            <w:proofErr w:type="spellEnd"/>
            <w:r w:rsidRPr="00E258F8">
              <w:t xml:space="preserve"> </w:t>
            </w:r>
            <w:proofErr w:type="spellStart"/>
            <w:r w:rsidRPr="00E258F8">
              <w:t>i</w:t>
            </w:r>
            <w:proofErr w:type="spellEnd"/>
            <w:r w:rsidRPr="00E258F8">
              <w:t xml:space="preserve"> </w:t>
            </w:r>
            <w:proofErr w:type="spellStart"/>
            <w:r w:rsidRPr="00E258F8">
              <w:t>skutków</w:t>
            </w:r>
            <w:proofErr w:type="spellEnd"/>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proofErr w:type="spellStart"/>
            <w:r w:rsidRPr="00E258F8">
              <w:lastRenderedPageBreak/>
              <w:t>Zarządzanie</w:t>
            </w:r>
            <w:proofErr w:type="spellEnd"/>
            <w:r w:rsidRPr="00E258F8">
              <w:t xml:space="preserve"> </w:t>
            </w:r>
            <w:proofErr w:type="spellStart"/>
            <w:r w:rsidRPr="00E258F8">
              <w:t>wizualne</w:t>
            </w:r>
            <w:proofErr w:type="spellEnd"/>
            <w:r w:rsidRPr="00E258F8">
              <w:rPr>
                <w:i/>
                <w:iCs/>
              </w:rPr>
              <w:t xml:space="preserve"> </w:t>
            </w:r>
            <w:r>
              <w:rPr>
                <w:i/>
                <w:iCs/>
              </w:rPr>
              <w:br/>
            </w:r>
            <w:r w:rsidRPr="00E258F8">
              <w:rPr>
                <w:i/>
                <w:iCs/>
              </w:rPr>
              <w:t>(Visual management)</w:t>
            </w:r>
          </w:p>
        </w:tc>
        <w:tc>
          <w:tcPr>
            <w:tcW w:w="6293" w:type="dxa"/>
            <w:vAlign w:val="center"/>
          </w:tcPr>
          <w:p w14:paraId="1252BF3B" w14:textId="37980C09" w:rsidR="008F3A46" w:rsidRPr="00E258F8" w:rsidRDefault="008F3A46" w:rsidP="00220D69">
            <w:pPr>
              <w:pStyle w:val="TekstTabeli"/>
              <w:rPr>
                <w:lang w:val="pl-PL"/>
              </w:rPr>
            </w:pPr>
            <w:r w:rsidRPr="00E258F8">
              <w:rPr>
                <w:lang w:val="pl-PL"/>
              </w:rPr>
              <w:t>Narzędzie do zrozumienia procesu i monitorowania, co jest kontrolowane, a</w:t>
            </w:r>
            <w:r w:rsidR="00F8079C">
              <w:rPr>
                <w:lang w:val="pl-PL"/>
              </w:rPr>
              <w:t> </w:t>
            </w:r>
            <w:r w:rsidRPr="00E258F8">
              <w:rPr>
                <w:lang w:val="pl-PL"/>
              </w:rPr>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 xml:space="preserve">Karta </w:t>
            </w:r>
            <w:proofErr w:type="spellStart"/>
            <w:r w:rsidRPr="00E258F8">
              <w:t>projektu</w:t>
            </w:r>
            <w:proofErr w:type="spellEnd"/>
            <w:r w:rsidRPr="00E258F8">
              <w:rPr>
                <w:i/>
                <w:iCs/>
              </w:rPr>
              <w:t xml:space="preserve"> </w:t>
            </w:r>
            <w:r>
              <w:rPr>
                <w:i/>
                <w:iCs/>
              </w:rPr>
              <w:br/>
            </w:r>
            <w:r w:rsidRPr="00E258F8">
              <w:rPr>
                <w:i/>
                <w:iCs/>
              </w:rPr>
              <w:t>(Project charter)</w:t>
            </w:r>
          </w:p>
        </w:tc>
        <w:tc>
          <w:tcPr>
            <w:tcW w:w="6293" w:type="dxa"/>
            <w:vAlign w:val="center"/>
          </w:tcPr>
          <w:p w14:paraId="6791E914" w14:textId="67002BB8" w:rsidR="008F3A46" w:rsidRPr="00E258F8" w:rsidRDefault="008F3A46" w:rsidP="00220D69">
            <w:pPr>
              <w:pStyle w:val="TekstTabeli"/>
              <w:rPr>
                <w:lang w:val="pl-PL"/>
              </w:rPr>
            </w:pPr>
            <w:r w:rsidRPr="00E258F8">
              <w:rPr>
                <w:lang w:val="pl-PL"/>
              </w:rPr>
              <w:t>Dostarcza przegląd projektu i służy jako umowa między zarządem a</w:t>
            </w:r>
            <w:r w:rsidR="00F8079C">
              <w:rPr>
                <w:lang w:val="pl-PL"/>
              </w:rPr>
              <w:t> </w:t>
            </w:r>
            <w:r w:rsidRPr="00E258F8">
              <w:rPr>
                <w:lang w:val="pl-PL"/>
              </w:rPr>
              <w:t>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w:t>
            </w:r>
            <w:proofErr w:type="spellStart"/>
            <w:r w:rsidRPr="00E258F8">
              <w:rPr>
                <w:i/>
                <w:iCs/>
                <w:lang w:val="pl-PL"/>
              </w:rPr>
              <w:t>Rapid</w:t>
            </w:r>
            <w:proofErr w:type="spellEnd"/>
            <w:r w:rsidRPr="00E258F8">
              <w:rPr>
                <w:i/>
                <w:iCs/>
                <w:lang w:val="pl-PL"/>
              </w:rPr>
              <w:t xml:space="preserve"> </w:t>
            </w:r>
            <w:proofErr w:type="spellStart"/>
            <w:r w:rsidRPr="00E258F8">
              <w:rPr>
                <w:i/>
                <w:iCs/>
                <w:lang w:val="pl-PL"/>
              </w:rPr>
              <w:t>improvement</w:t>
            </w:r>
            <w:proofErr w:type="spellEnd"/>
            <w:r w:rsidRPr="00E258F8">
              <w:rPr>
                <w:i/>
                <w:iCs/>
                <w:lang w:val="pl-PL"/>
              </w:rPr>
              <w:t xml:space="preserve"> </w:t>
            </w:r>
            <w:r w:rsidR="00220D69">
              <w:rPr>
                <w:i/>
                <w:iCs/>
                <w:lang w:val="pl-PL"/>
              </w:rPr>
              <w:br/>
            </w:r>
            <w:proofErr w:type="spellStart"/>
            <w:r w:rsidRPr="00E258F8">
              <w:rPr>
                <w:i/>
                <w:iCs/>
                <w:lang w:val="pl-PL"/>
              </w:rPr>
              <w:t>workshops</w:t>
            </w:r>
            <w:proofErr w:type="spellEnd"/>
            <w:r w:rsidRPr="00E258F8">
              <w:rPr>
                <w:i/>
                <w:iCs/>
                <w:lang w:val="pl-PL"/>
              </w:rPr>
              <w:t>, RIW)</w:t>
            </w:r>
          </w:p>
        </w:tc>
        <w:tc>
          <w:tcPr>
            <w:tcW w:w="6293" w:type="dxa"/>
            <w:vAlign w:val="center"/>
          </w:tcPr>
          <w:p w14:paraId="5876819B" w14:textId="4498545F"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w:t>
            </w:r>
            <w:r w:rsidR="0017696A">
              <w:rPr>
                <w:lang w:val="pl-PL"/>
              </w:rPr>
              <w:t>:</w:t>
            </w:r>
            <w:r w:rsidRPr="00E258F8">
              <w:rPr>
                <w:lang w:val="pl-PL"/>
              </w:rPr>
              <w:t xml:space="preserve"> zaangażowanie uczestników w proces zmian, szybkie podejmowanie decyzji, zdolność tworzenia interdyscyplinarnych zespołów menedżerów i pracowników</w:t>
            </w:r>
            <w:r w:rsidR="0017696A">
              <w:rPr>
                <w:lang w:val="pl-PL"/>
              </w:rPr>
              <w:t>,</w:t>
            </w:r>
            <w:r w:rsidRPr="00E258F8">
              <w:rPr>
                <w:lang w:val="pl-PL"/>
              </w:rPr>
              <w:t xml:space="preserve">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110ED897"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w:t>
            </w:r>
            <w:r w:rsidR="00F8079C">
              <w:rPr>
                <w:lang w:val="pl-PL"/>
              </w:rPr>
              <w:t> </w:t>
            </w:r>
            <w:r w:rsidRPr="00E258F8">
              <w:rPr>
                <w:lang w:val="pl-PL"/>
              </w:rPr>
              <w:t xml:space="preserve">ilościowy. Stosuje się go, aby zidentyfikować kluczowe komponenty, których awaria może prowadzić do wypadków, obrażeń czy strat materialnych. </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2C751FEC" w:rsidR="001635E2" w:rsidRPr="00127879" w:rsidRDefault="004976E1" w:rsidP="001635E2">
      <w:r>
        <w:t xml:space="preserve">Spośród wymienionych w </w:t>
      </w:r>
      <w:r w:rsidR="00AF2631">
        <w:t>Tabeli</w:t>
      </w:r>
      <w:r w:rsidR="000817A9">
        <w:t> </w:t>
      </w:r>
      <w:r w:rsidR="00AF2631">
        <w:t>33</w:t>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t> </w:t>
      </w:r>
      <w:r>
        <w:t>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B95DFB">
      <w:pPr>
        <w:pStyle w:val="Wypunktowanie"/>
        <w:spacing w:line="300" w:lineRule="auto"/>
        <w:ind w:left="1066" w:hanging="357"/>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B95DFB">
      <w:pPr>
        <w:pStyle w:val="Wypunktowanie"/>
        <w:spacing w:line="300" w:lineRule="auto"/>
        <w:ind w:left="1066" w:hanging="357"/>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B95DFB">
      <w:pPr>
        <w:pStyle w:val="Wypunktowanie"/>
        <w:spacing w:line="300" w:lineRule="auto"/>
        <w:ind w:left="1066" w:hanging="357"/>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07C2E49E" w:rsidR="00EC1AA6" w:rsidRDefault="00D4689F" w:rsidP="00DC04B9">
      <w:r>
        <w:lastRenderedPageBreak/>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 xml:space="preserve">przedstawiono w </w:t>
      </w:r>
      <w:r w:rsidR="00AF1002">
        <w:t>Tabeli 34.</w:t>
      </w:r>
    </w:p>
    <w:p w14:paraId="37133A0F" w14:textId="73B88F68" w:rsidR="00836224" w:rsidRDefault="00836224" w:rsidP="0023080C">
      <w:pPr>
        <w:pStyle w:val="Tytutabeli"/>
      </w:pPr>
      <w:bookmarkStart w:id="557" w:name="_Ref148731299"/>
      <w:bookmarkStart w:id="558" w:name="_Ref148731288"/>
      <w:bookmarkStart w:id="559" w:name="_Toc169134757"/>
      <w:r>
        <w:t xml:space="preserve">Tabela </w:t>
      </w:r>
      <w:fldSimple w:instr=" SEQ Tabela \* ARABIC ">
        <w:r w:rsidR="00F2350D">
          <w:rPr>
            <w:noProof/>
          </w:rPr>
          <w:t>34</w:t>
        </w:r>
      </w:fldSimple>
      <w:bookmarkEnd w:id="557"/>
      <w:r w:rsidR="00B84102">
        <w:rPr>
          <w:noProof/>
        </w:rPr>
        <w:t>.</w:t>
      </w:r>
      <w:r>
        <w:t xml:space="preserve"> Marno</w:t>
      </w:r>
      <w:r w:rsidR="0023080C">
        <w:t>t</w:t>
      </w:r>
      <w:r>
        <w:t>r</w:t>
      </w:r>
      <w:r w:rsidR="0023080C">
        <w:t>aw</w:t>
      </w:r>
      <w:r>
        <w:t>stwa (</w:t>
      </w:r>
      <w:proofErr w:type="spellStart"/>
      <w:r>
        <w:t>muda</w:t>
      </w:r>
      <w:proofErr w:type="spellEnd"/>
      <w:r>
        <w:t>) w kontekście uczelni</w:t>
      </w:r>
      <w:bookmarkEnd w:id="558"/>
      <w:bookmarkEnd w:id="559"/>
    </w:p>
    <w:tbl>
      <w:tblPr>
        <w:tblStyle w:val="TableGridLight"/>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6FD43D7F" w:rsidR="00836224" w:rsidRPr="00836224" w:rsidRDefault="00836224" w:rsidP="00A2002E">
            <w:pPr>
              <w:pStyle w:val="TekstTabeli"/>
              <w:rPr>
                <w:rFonts w:eastAsiaTheme="majorEastAsia"/>
              </w:rPr>
            </w:pPr>
            <w:r w:rsidRPr="00836224">
              <w:rPr>
                <w:rFonts w:eastAsiaTheme="majorEastAsia"/>
              </w:rPr>
              <w:t xml:space="preserve">Niepotrzebny ruch pracowników i studentów. Wydziały rozproszone </w:t>
            </w:r>
            <w:r w:rsidR="0017696A">
              <w:rPr>
                <w:rFonts w:eastAsiaTheme="majorEastAsia"/>
              </w:rPr>
              <w:t>geograficznie.</w:t>
            </w:r>
          </w:p>
        </w:tc>
        <w:tc>
          <w:tcPr>
            <w:tcW w:w="3855" w:type="dxa"/>
            <w:vAlign w:val="center"/>
            <w:hideMark/>
          </w:tcPr>
          <w:p w14:paraId="4ADAEFFD" w14:textId="456DE3E7" w:rsidR="00836224" w:rsidRPr="00836224" w:rsidRDefault="00836224" w:rsidP="00A2002E">
            <w:pPr>
              <w:pStyle w:val="TekstTabeli"/>
              <w:rPr>
                <w:rFonts w:eastAsiaTheme="majorEastAsia"/>
              </w:rPr>
            </w:pPr>
            <w:r w:rsidRPr="00836224">
              <w:rPr>
                <w:rFonts w:eastAsiaTheme="majorEastAsia"/>
              </w:rPr>
              <w:t xml:space="preserve">Przenoszenie pracowników i studentów między salami wykładowymi lub </w:t>
            </w:r>
            <w:r w:rsidR="0017696A">
              <w:rPr>
                <w:rFonts w:eastAsiaTheme="majorEastAsia"/>
              </w:rPr>
              <w:t>budynkami</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17F606F9" w:rsidR="00836224" w:rsidRPr="00836224" w:rsidRDefault="00836224" w:rsidP="00A2002E">
            <w:pPr>
              <w:pStyle w:val="TekstTabeli"/>
              <w:rPr>
                <w:rFonts w:eastAsiaTheme="majorEastAsia"/>
              </w:rPr>
            </w:pPr>
            <w:r w:rsidRPr="00836224">
              <w:rPr>
                <w:rFonts w:eastAsiaTheme="majorEastAsia"/>
              </w:rPr>
              <w:t>Nadmiar</w:t>
            </w:r>
            <w:r w:rsidR="0017696A">
              <w:rPr>
                <w:rFonts w:eastAsiaTheme="majorEastAsia"/>
              </w:rPr>
              <w:t>:</w:t>
            </w:r>
            <w:r w:rsidRPr="00836224">
              <w:rPr>
                <w:rFonts w:eastAsiaTheme="majorEastAsia"/>
              </w:rPr>
              <w:t xml:space="preserve"> załączników e-mail</w:t>
            </w:r>
            <w:r w:rsidR="0017696A">
              <w:rPr>
                <w:rFonts w:eastAsiaTheme="majorEastAsia"/>
              </w:rPr>
              <w:t>;</w:t>
            </w:r>
            <w:r w:rsidRPr="00836224">
              <w:rPr>
                <w:rFonts w:eastAsiaTheme="majorEastAsia"/>
              </w:rPr>
              <w:t xml:space="preserve"> zatwierdzeń do udziału w konferencji</w:t>
            </w:r>
            <w:r w:rsidR="0017696A">
              <w:rPr>
                <w:rFonts w:eastAsiaTheme="majorEastAsia"/>
              </w:rPr>
              <w:t>;</w:t>
            </w:r>
            <w:r w:rsidRPr="00836224">
              <w:rPr>
                <w:rFonts w:eastAsiaTheme="majorEastAsia"/>
              </w:rPr>
              <w:t xml:space="preserve"> przenoszenie papieru, części i materiałów między budynkami</w:t>
            </w:r>
            <w:r w:rsidR="0017696A">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58A24A40"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nie mają czasu na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1A232571" w:rsidR="00836224" w:rsidRPr="00836224" w:rsidRDefault="00836224" w:rsidP="00A2002E">
            <w:pPr>
              <w:pStyle w:val="TekstTabeli"/>
              <w:rPr>
                <w:rFonts w:eastAsiaTheme="majorEastAsia"/>
              </w:rPr>
            </w:pPr>
            <w:r w:rsidRPr="00836224">
              <w:rPr>
                <w:rFonts w:eastAsiaTheme="majorEastAsia"/>
              </w:rPr>
              <w:t>Zbyt wiele</w:t>
            </w:r>
            <w:r w:rsidR="0017696A">
              <w:rPr>
                <w:rFonts w:eastAsiaTheme="majorEastAsia"/>
              </w:rPr>
              <w:t>:</w:t>
            </w:r>
            <w:r w:rsidRPr="00836224">
              <w:rPr>
                <w:rFonts w:eastAsiaTheme="majorEastAsia"/>
              </w:rPr>
              <w:t xml:space="preserve"> broszur marketingowych artykułów papierniczych </w:t>
            </w:r>
            <w:r w:rsidR="0017696A">
              <w:rPr>
                <w:rFonts w:eastAsiaTheme="majorEastAsia"/>
              </w:rPr>
              <w:t>itp.;</w:t>
            </w:r>
            <w:r w:rsidRPr="00836224">
              <w:rPr>
                <w:rFonts w:eastAsiaTheme="majorEastAsia"/>
              </w:rPr>
              <w:t xml:space="preserv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8F4C4F7" w:rsidR="00836224" w:rsidRPr="00836224" w:rsidRDefault="00836224" w:rsidP="00A2002E">
            <w:pPr>
              <w:pStyle w:val="TekstTabeli"/>
              <w:rPr>
                <w:rFonts w:eastAsiaTheme="majorEastAsia"/>
              </w:rPr>
            </w:pPr>
            <w:r w:rsidRPr="00836224">
              <w:rPr>
                <w:rFonts w:eastAsiaTheme="majorEastAsia"/>
              </w:rPr>
              <w:t>Czekanie na</w:t>
            </w:r>
            <w:r w:rsidR="0017696A">
              <w:rPr>
                <w:rFonts w:eastAsiaTheme="majorEastAsia"/>
              </w:rPr>
              <w:t>:</w:t>
            </w:r>
            <w:r w:rsidRPr="00836224">
              <w:rPr>
                <w:rFonts w:eastAsiaTheme="majorEastAsia"/>
              </w:rPr>
              <w:t xml:space="preserve"> uruchomienie systemów multimedialnych lub na opróżnienie </w:t>
            </w:r>
            <w:proofErr w:type="spellStart"/>
            <w:r w:rsidRPr="00836224">
              <w:rPr>
                <w:rFonts w:eastAsiaTheme="majorEastAsia"/>
              </w:rPr>
              <w:t>sal</w:t>
            </w:r>
            <w:proofErr w:type="spellEnd"/>
            <w:r w:rsidRPr="00836224">
              <w:rPr>
                <w:rFonts w:eastAsiaTheme="majorEastAsia"/>
              </w:rPr>
              <w:t xml:space="preserve"> wykładowych przez poprzednich użytkowników</w:t>
            </w:r>
            <w:r w:rsidR="0017696A">
              <w:rPr>
                <w:rFonts w:eastAsiaTheme="majorEastAsia"/>
              </w:rPr>
              <w:t>;</w:t>
            </w:r>
            <w:r w:rsidRPr="00836224">
              <w:rPr>
                <w:rFonts w:eastAsiaTheme="majorEastAsia"/>
              </w:rPr>
              <w:t xml:space="preserv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0017696A">
              <w:rPr>
                <w:rFonts w:eastAsiaTheme="majorEastAsia"/>
              </w:rPr>
              <w:t xml:space="preserve">; </w:t>
            </w:r>
            <w:r w:rsidRPr="00836224">
              <w:rPr>
                <w:rFonts w:eastAsiaTheme="majorEastAsia"/>
              </w:rPr>
              <w:t xml:space="preserve">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7191AC51" w:rsidR="00DC04B9" w:rsidRDefault="00127879" w:rsidP="008A0B73">
      <w:r>
        <w:t xml:space="preserve">Opracowane przez </w:t>
      </w:r>
      <w:proofErr w:type="spellStart"/>
      <w:r>
        <w:t>Gouglasa</w:t>
      </w:r>
      <w:proofErr w:type="spellEnd"/>
      <w:r>
        <w:t xml:space="preserve"> i in. przykłady marnotrawstw (</w:t>
      </w:r>
      <w:r>
        <w:fldChar w:fldCharType="begin"/>
      </w:r>
      <w:r>
        <w:instrText xml:space="preserve"> REF _Ref148731299 \h </w:instrText>
      </w:r>
      <w:r>
        <w:fldChar w:fldCharType="separate"/>
      </w:r>
      <w:r w:rsidR="00F2350D">
        <w:t xml:space="preserve">Tabela </w:t>
      </w:r>
      <w:r w:rsidR="00F2350D">
        <w:rPr>
          <w:noProof/>
        </w:rPr>
        <w:t>34</w:t>
      </w:r>
      <w:r>
        <w:fldChar w:fldCharType="end"/>
      </w:r>
      <w:r>
        <w:t>)</w:t>
      </w:r>
      <w:r w:rsidR="0021649A">
        <w:t xml:space="preserve"> wprost nawiązują do </w:t>
      </w:r>
      <w:proofErr w:type="spellStart"/>
      <w:r w:rsidR="0021649A" w:rsidRPr="00993681">
        <w:rPr>
          <w:i/>
          <w:iCs/>
        </w:rPr>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t> </w:t>
      </w:r>
      <w:r w:rsidR="0021649A">
        <w:t>procesów pomocniczych zarówno dla studentów</w:t>
      </w:r>
      <w:r w:rsidR="00DE6181">
        <w:t>,</w:t>
      </w:r>
      <w:r w:rsidR="0021649A">
        <w:t xml:space="preserve"> jak i wykładowców. Można zatem wyprowadzić kolejną analogię usług uniwersyteckich do produkcji wyrobów materialnych. Treść przekazywana na zajęciach jest analogiczna do produktu, a więc ponieważ Lean nie zawiera wskazówek dotyczących </w:t>
      </w:r>
      <w:r w:rsidR="0021649A">
        <w:lastRenderedPageBreak/>
        <w:t xml:space="preserve">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w:t>
      </w:r>
      <w:proofErr w:type="spellStart"/>
      <w:r w:rsidR="00993681">
        <w:t>SixSigma</w:t>
      </w:r>
      <w:proofErr w:type="spellEnd"/>
      <w:r w:rsidR="00993681">
        <w:t xml:space="preserve"> pozwalają na zastosowanie tej praktyki w obszarze doskonalenia działań uniwersytetów. Identyfikacja </w:t>
      </w:r>
      <w:proofErr w:type="spellStart"/>
      <w:r w:rsidR="00993681" w:rsidRPr="00993681">
        <w:rPr>
          <w:i/>
          <w:iCs/>
        </w:rPr>
        <w:t>muda</w:t>
      </w:r>
      <w:proofErr w:type="spellEnd"/>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5AB5D3B0" w14:textId="139A1C94"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115040B9"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w:t>
      </w:r>
      <w:r w:rsidR="00DE6181">
        <w:t>,</w:t>
      </w:r>
      <w:r>
        <w:t xml:space="preserve"> jak i</w:t>
      </w:r>
      <w:r w:rsidR="00F8079C">
        <w:t> </w:t>
      </w:r>
      <w:r>
        <w:t>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w:t>
      </w:r>
    </w:p>
    <w:p w14:paraId="04BED97A" w14:textId="07BB5F77" w:rsidR="001D71A4" w:rsidRDefault="006A0B67" w:rsidP="00A416D4">
      <w:r>
        <w:t xml:space="preserve">Nieco odmiennym podejściem do doskonalenia jakości usług na poziomie organizacji od tych opisanych powyżej jest </w:t>
      </w:r>
      <w:commentRangeStart w:id="560"/>
      <w:r>
        <w:t xml:space="preserve">CAF </w:t>
      </w:r>
      <w:commentRangeEnd w:id="560"/>
      <w:r w:rsidR="00D10BAA">
        <w:rPr>
          <w:rStyle w:val="CommentReference"/>
          <w:rFonts w:ascii="Times New Roman" w:eastAsia="Times New Roman" w:hAnsi="Times New Roman"/>
          <w:szCs w:val="20"/>
          <w:lang w:eastAsia="pl-PL"/>
        </w:rPr>
        <w:commentReference w:id="560"/>
      </w:r>
      <w:r>
        <w:t xml:space="preserve">(ang.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Jest to narzędzie samooceny organizacji w zakresie jakości opracowane a</w:t>
      </w:r>
      <w:r w:rsidR="00F8079C">
        <w:t> </w:t>
      </w:r>
      <w:r w:rsidR="00414644">
        <w:t xml:space="preserve">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w:t>
      </w:r>
      <w:r w:rsidR="003763BF">
        <w:lastRenderedPageBreak/>
        <w:t xml:space="preserve">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w:t>
      </w:r>
      <w:r w:rsidR="00F8079C">
        <w:t> </w:t>
      </w:r>
      <w:r w:rsidR="00A416D4">
        <w:t>podstawy są zbieżne z tym opisanymi dla TQM.</w:t>
      </w:r>
      <w:r w:rsidR="00B23FF3">
        <w:t xml:space="preserve"> Powiązania pomiędzy</w:t>
      </w:r>
      <w:r w:rsidR="002C287B">
        <w:t xml:space="preserve"> kryteriami modelu CAF został</w:t>
      </w:r>
      <w:r w:rsidR="00B23FF3">
        <w:t>y</w:t>
      </w:r>
      <w:r w:rsidR="002C287B">
        <w:t xml:space="preserve"> przedstawion</w:t>
      </w:r>
      <w:r w:rsidR="00B23FF3">
        <w:t>e</w:t>
      </w:r>
      <w:r w:rsidR="002C287B">
        <w:t xml:space="preserve"> na </w:t>
      </w:r>
      <w:r w:rsidR="008F0489">
        <w:t>Rysunku</w:t>
      </w:r>
      <w:r w:rsidR="00520FE4">
        <w:t> </w:t>
      </w:r>
      <w:r w:rsidR="008F0489">
        <w:t>20</w:t>
      </w:r>
      <w:r w:rsidR="002C287B">
        <w:t>.</w:t>
      </w:r>
    </w:p>
    <w:p w14:paraId="79D983B6" w14:textId="77884197" w:rsidR="00273E1B" w:rsidRPr="00273E1B" w:rsidRDefault="00273E1B" w:rsidP="00273E1B">
      <w:pPr>
        <w:pStyle w:val="Rysunek"/>
      </w:pPr>
      <w:r>
        <w:rPr>
          <w:noProof/>
        </w:rPr>
        <w:drawing>
          <wp:inline distT="0" distB="0" distL="0" distR="0" wp14:anchorId="4149239C" wp14:editId="7EF1DCDC">
            <wp:extent cx="4851189" cy="2124000"/>
            <wp:effectExtent l="0" t="0" r="0" b="0"/>
            <wp:docPr id="15340408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40884" name="Obraz 1534040884"/>
                    <pic:cNvPicPr/>
                  </pic:nvPicPr>
                  <pic:blipFill>
                    <a:blip r:embed="rId27"/>
                    <a:stretch>
                      <a:fillRect/>
                    </a:stretch>
                  </pic:blipFill>
                  <pic:spPr>
                    <a:xfrm>
                      <a:off x="0" y="0"/>
                      <a:ext cx="4851189" cy="2124000"/>
                    </a:xfrm>
                    <a:prstGeom prst="rect">
                      <a:avLst/>
                    </a:prstGeom>
                  </pic:spPr>
                </pic:pic>
              </a:graphicData>
            </a:graphic>
          </wp:inline>
        </w:drawing>
      </w:r>
    </w:p>
    <w:p w14:paraId="52696261" w14:textId="5C2D9707" w:rsidR="0021131A" w:rsidRPr="00D04521" w:rsidRDefault="000D1401" w:rsidP="00A54146">
      <w:pPr>
        <w:pStyle w:val="Tytutabeli"/>
        <w:jc w:val="center"/>
      </w:pPr>
      <w:bookmarkStart w:id="561" w:name="_Ref148993802"/>
      <w:bookmarkStart w:id="562" w:name="_Ref148993793"/>
      <w:bookmarkStart w:id="563" w:name="_Toc169134691"/>
      <w:r w:rsidRPr="00D04521">
        <w:t xml:space="preserve">Rysunek </w:t>
      </w:r>
      <w:r>
        <w:fldChar w:fldCharType="begin"/>
      </w:r>
      <w:r w:rsidRPr="00D04521">
        <w:instrText xml:space="preserve"> SEQ Rysunek \* ARABIC </w:instrText>
      </w:r>
      <w:r>
        <w:fldChar w:fldCharType="separate"/>
      </w:r>
      <w:r w:rsidR="00F2350D">
        <w:rPr>
          <w:noProof/>
        </w:rPr>
        <w:t>20</w:t>
      </w:r>
      <w:r>
        <w:fldChar w:fldCharType="end"/>
      </w:r>
      <w:bookmarkEnd w:id="561"/>
      <w:r w:rsidR="0036301D">
        <w:t>.</w:t>
      </w:r>
      <w:r w:rsidRPr="00D04521">
        <w:t xml:space="preserve"> </w:t>
      </w:r>
      <w:r w:rsidR="006113D7" w:rsidRPr="00D04521">
        <w:t>Diagram m</w:t>
      </w:r>
      <w:r w:rsidRPr="00D04521">
        <w:t>odel</w:t>
      </w:r>
      <w:r w:rsidR="006113D7" w:rsidRPr="00D04521">
        <w:t>u</w:t>
      </w:r>
      <w:r w:rsidRPr="00D04521">
        <w:t xml:space="preserve"> CAF</w:t>
      </w:r>
      <w:bookmarkEnd w:id="562"/>
      <w:bookmarkEnd w:id="563"/>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1B61C54D" w:rsidR="002C287B" w:rsidRDefault="002C287B" w:rsidP="002E4D53">
      <w:r>
        <w:t>Poszczególne kryteria odpowiadają obszarom działania organizacji najistotniejszym z punktu widzenia zarządzania jakością. Tak jak to przedstawi</w:t>
      </w:r>
      <w:r w:rsidR="008F0489">
        <w:t>a model CAF</w:t>
      </w:r>
      <w:r w:rsidR="00EF6E03">
        <w:t xml:space="preserve"> (</w:t>
      </w:r>
      <w:r w:rsidR="00EF6E03">
        <w:fldChar w:fldCharType="begin"/>
      </w:r>
      <w:r w:rsidR="00EF6E03">
        <w:instrText xml:space="preserve"> REF _Ref148993802 \h </w:instrText>
      </w:r>
      <w:r w:rsidR="00EF6E03">
        <w:fldChar w:fldCharType="separate"/>
      </w:r>
      <w:r w:rsidR="00F2350D" w:rsidRPr="00D04521">
        <w:t xml:space="preserve">Rysunek </w:t>
      </w:r>
      <w:r w:rsidR="00F2350D">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na relacje z</w:t>
      </w:r>
      <w:r w:rsidR="00F8079C">
        <w:t> </w:t>
      </w:r>
      <w:r w:rsidR="00F12935">
        <w:t xml:space="preserve">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 xml:space="preserve">modelu CAF zostały przedstawione w </w:t>
      </w:r>
      <w:r w:rsidR="000817A9">
        <w:t>Tabeli </w:t>
      </w:r>
      <w:r w:rsidR="008F0489">
        <w:t>35</w:t>
      </w:r>
      <w:r w:rsidR="006D4515">
        <w:t>.</w:t>
      </w:r>
    </w:p>
    <w:p w14:paraId="27C1D99C" w14:textId="2E2E6864" w:rsidR="00C91CF1" w:rsidRDefault="00C91CF1" w:rsidP="00C91CF1">
      <w:pPr>
        <w:pStyle w:val="Tytutabeli"/>
      </w:pPr>
      <w:bookmarkStart w:id="564" w:name="_Ref148994689"/>
      <w:bookmarkStart w:id="565" w:name="_Ref148994681"/>
      <w:bookmarkStart w:id="566" w:name="_Toc169134758"/>
      <w:r>
        <w:t xml:space="preserve">Tabela </w:t>
      </w:r>
      <w:fldSimple w:instr=" SEQ Tabela \* ARABIC ">
        <w:r w:rsidR="00F2350D">
          <w:rPr>
            <w:noProof/>
          </w:rPr>
          <w:t>35</w:t>
        </w:r>
      </w:fldSimple>
      <w:bookmarkEnd w:id="564"/>
      <w:r w:rsidR="00B84102">
        <w:rPr>
          <w:noProof/>
        </w:rPr>
        <w:t>.</w:t>
      </w:r>
      <w:r>
        <w:t xml:space="preserve"> </w:t>
      </w:r>
      <w:commentRangeStart w:id="567"/>
      <w:proofErr w:type="spellStart"/>
      <w:r>
        <w:t>Subkryteria</w:t>
      </w:r>
      <w:proofErr w:type="spellEnd"/>
      <w:r>
        <w:t xml:space="preserve"> modelu CAF</w:t>
      </w:r>
      <w:bookmarkEnd w:id="565"/>
      <w:commentRangeEnd w:id="567"/>
      <w:r w:rsidR="00220D69">
        <w:rPr>
          <w:rStyle w:val="CommentReference"/>
          <w:rFonts w:ascii="Times New Roman" w:hAnsi="Times New Roman"/>
          <w:bCs w:val="0"/>
          <w:szCs w:val="20"/>
          <w:lang w:eastAsia="pl-PL"/>
        </w:rPr>
        <w:commentReference w:id="567"/>
      </w:r>
      <w:bookmarkEnd w:id="566"/>
    </w:p>
    <w:tbl>
      <w:tblPr>
        <w:tblStyle w:val="TableGrid"/>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EA682C">
        <w:trPr>
          <w:cantSplit/>
        </w:trPr>
        <w:tc>
          <w:tcPr>
            <w:tcW w:w="2268" w:type="dxa"/>
            <w:vAlign w:val="center"/>
          </w:tcPr>
          <w:p w14:paraId="263CE401" w14:textId="0B3E62E4" w:rsidR="002E4D53" w:rsidRPr="00A20FEF" w:rsidRDefault="002E4D53" w:rsidP="00EA682C">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vAlign w:val="center"/>
          </w:tcPr>
          <w:p w14:paraId="0903D0D6" w14:textId="293C80B6" w:rsidR="002E4D53" w:rsidRPr="00A20FEF" w:rsidRDefault="00383CF7" w:rsidP="0036301D">
            <w:pPr>
              <w:spacing w:before="60" w:line="276" w:lineRule="auto"/>
              <w:ind w:firstLine="0"/>
              <w:jc w:val="left"/>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EA682C">
        <w:trPr>
          <w:cantSplit/>
        </w:trPr>
        <w:tc>
          <w:tcPr>
            <w:tcW w:w="2268" w:type="dxa"/>
            <w:vAlign w:val="center"/>
          </w:tcPr>
          <w:p w14:paraId="31EBF0A0" w14:textId="714B2FCA" w:rsidR="002E4D53" w:rsidRPr="00A20FEF" w:rsidRDefault="002E4D53" w:rsidP="00EA682C">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vAlign w:val="center"/>
          </w:tcPr>
          <w:p w14:paraId="437AE77E" w14:textId="08FB3BEA" w:rsidR="002E4D53" w:rsidRPr="00A20FEF" w:rsidRDefault="00383CF7" w:rsidP="0036301D">
            <w:pPr>
              <w:spacing w:before="60" w:line="276" w:lineRule="auto"/>
              <w:ind w:firstLine="0"/>
              <w:jc w:val="left"/>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EA682C">
        <w:trPr>
          <w:cantSplit/>
        </w:trPr>
        <w:tc>
          <w:tcPr>
            <w:tcW w:w="2268" w:type="dxa"/>
            <w:vAlign w:val="center"/>
          </w:tcPr>
          <w:p w14:paraId="3B1BD65B" w14:textId="1C4C3676" w:rsidR="002E4D53" w:rsidRPr="00A20FEF" w:rsidRDefault="002E4D53" w:rsidP="00EA682C">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vAlign w:val="center"/>
          </w:tcPr>
          <w:p w14:paraId="35FB3A60" w14:textId="67B94D56" w:rsidR="002E4D53" w:rsidRPr="00A20FEF" w:rsidRDefault="00515D6E" w:rsidP="0036301D">
            <w:pPr>
              <w:spacing w:before="60" w:line="276" w:lineRule="auto"/>
              <w:ind w:firstLine="0"/>
              <w:jc w:val="left"/>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w:t>
            </w:r>
            <w:r w:rsidR="00F8079C">
              <w:rPr>
                <w:sz w:val="18"/>
                <w:szCs w:val="18"/>
                <w:lang w:val="pl-PL"/>
              </w:rPr>
              <w:t> </w:t>
            </w:r>
            <w:r w:rsidRPr="00A20FEF">
              <w:rPr>
                <w:sz w:val="18"/>
                <w:szCs w:val="18"/>
                <w:lang w:val="pl-PL"/>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EA682C">
        <w:trPr>
          <w:cantSplit/>
        </w:trPr>
        <w:tc>
          <w:tcPr>
            <w:tcW w:w="2268" w:type="dxa"/>
            <w:vAlign w:val="center"/>
          </w:tcPr>
          <w:p w14:paraId="1E3EB43A" w14:textId="55E0DCCA" w:rsidR="002E4D53" w:rsidRPr="00A20FEF" w:rsidRDefault="002E4D53" w:rsidP="00EA682C">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vAlign w:val="center"/>
          </w:tcPr>
          <w:p w14:paraId="6694E0AC" w14:textId="6F0CCC9B" w:rsidR="002E4D53" w:rsidRPr="00A20FEF" w:rsidRDefault="00515D6E" w:rsidP="0036301D">
            <w:pPr>
              <w:spacing w:before="60" w:line="276" w:lineRule="auto"/>
              <w:ind w:firstLine="0"/>
              <w:jc w:val="left"/>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EA682C">
        <w:trPr>
          <w:cantSplit/>
        </w:trPr>
        <w:tc>
          <w:tcPr>
            <w:tcW w:w="2268" w:type="dxa"/>
            <w:vAlign w:val="center"/>
          </w:tcPr>
          <w:p w14:paraId="5397B08D" w14:textId="68F4FC53" w:rsidR="002E4D53" w:rsidRPr="00A20FEF" w:rsidRDefault="0093697C" w:rsidP="00EA682C">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vAlign w:val="center"/>
          </w:tcPr>
          <w:p w14:paraId="7D5CEC68" w14:textId="44044261" w:rsidR="002E4D53" w:rsidRPr="00A20FEF" w:rsidRDefault="00FD0C20" w:rsidP="0036301D">
            <w:pPr>
              <w:spacing w:before="60" w:line="276" w:lineRule="auto"/>
              <w:ind w:firstLine="0"/>
              <w:jc w:val="left"/>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w:t>
            </w:r>
            <w:r w:rsidR="00F8079C">
              <w:rPr>
                <w:sz w:val="18"/>
                <w:szCs w:val="18"/>
                <w:lang w:val="pl-PL"/>
              </w:rPr>
              <w:t> </w:t>
            </w:r>
            <w:r w:rsidR="007C42C2" w:rsidRPr="00A20FEF">
              <w:rPr>
                <w:sz w:val="18"/>
                <w:szCs w:val="18"/>
                <w:lang w:val="pl-PL"/>
              </w:rPr>
              <w:t>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c.</w:t>
            </w:r>
            <w:r w:rsidR="00F8079C">
              <w:rPr>
                <w:sz w:val="18"/>
                <w:szCs w:val="18"/>
                <w:lang w:val="pl-PL"/>
              </w:rPr>
              <w:t>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EA682C">
        <w:trPr>
          <w:cantSplit/>
        </w:trPr>
        <w:tc>
          <w:tcPr>
            <w:tcW w:w="2268" w:type="dxa"/>
            <w:vAlign w:val="center"/>
          </w:tcPr>
          <w:p w14:paraId="75C04F3F" w14:textId="10B50004" w:rsidR="0093697C" w:rsidRPr="00A20FEF" w:rsidRDefault="0093697C" w:rsidP="00EA682C">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vAlign w:val="center"/>
          </w:tcPr>
          <w:p w14:paraId="6DAD0BF6" w14:textId="39F6895C" w:rsidR="0093697C" w:rsidRPr="00A20FEF" w:rsidRDefault="007C42C2" w:rsidP="0036301D">
            <w:pPr>
              <w:spacing w:before="60" w:line="276" w:lineRule="auto"/>
              <w:ind w:firstLine="0"/>
              <w:jc w:val="left"/>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EA682C">
        <w:trPr>
          <w:cantSplit/>
        </w:trPr>
        <w:tc>
          <w:tcPr>
            <w:tcW w:w="2268" w:type="dxa"/>
            <w:vAlign w:val="center"/>
          </w:tcPr>
          <w:p w14:paraId="25D7DBC1" w14:textId="57E44040" w:rsidR="0093697C" w:rsidRPr="00A20FEF" w:rsidRDefault="0093697C" w:rsidP="00EA682C">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vAlign w:val="center"/>
          </w:tcPr>
          <w:p w14:paraId="651641FE" w14:textId="2AFB3846" w:rsidR="0093697C" w:rsidRPr="00A20FEF" w:rsidRDefault="006E1622" w:rsidP="0036301D">
            <w:pPr>
              <w:spacing w:before="60" w:line="276" w:lineRule="auto"/>
              <w:ind w:firstLine="0"/>
              <w:jc w:val="left"/>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EA682C">
        <w:trPr>
          <w:cantSplit/>
        </w:trPr>
        <w:tc>
          <w:tcPr>
            <w:tcW w:w="2268" w:type="dxa"/>
            <w:vAlign w:val="center"/>
          </w:tcPr>
          <w:p w14:paraId="0F48FD8C" w14:textId="2A315D02" w:rsidR="0093697C" w:rsidRPr="00A20FEF" w:rsidRDefault="0093697C" w:rsidP="00EA682C">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vAlign w:val="center"/>
          </w:tcPr>
          <w:p w14:paraId="7E33ABB6" w14:textId="5172BB28" w:rsidR="0093697C" w:rsidRPr="00A20FEF" w:rsidRDefault="006053A9" w:rsidP="0036301D">
            <w:pPr>
              <w:spacing w:before="60" w:line="276" w:lineRule="auto"/>
              <w:ind w:firstLine="0"/>
              <w:jc w:val="left"/>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w:t>
            </w:r>
            <w:r w:rsidR="00F8079C">
              <w:rPr>
                <w:sz w:val="18"/>
                <w:szCs w:val="18"/>
                <w:lang w:val="pl-PL"/>
              </w:rPr>
              <w:t> </w:t>
            </w:r>
            <w:r w:rsidR="007C42C2" w:rsidRPr="00A20FEF">
              <w:rPr>
                <w:sz w:val="18"/>
                <w:szCs w:val="18"/>
                <w:lang w:val="pl-PL"/>
              </w:rPr>
              <w:t>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EA682C">
        <w:trPr>
          <w:cantSplit/>
        </w:trPr>
        <w:tc>
          <w:tcPr>
            <w:tcW w:w="2268" w:type="dxa"/>
            <w:vAlign w:val="center"/>
          </w:tcPr>
          <w:p w14:paraId="4604E4D3" w14:textId="7A922C88" w:rsidR="0093697C" w:rsidRPr="00A20FEF" w:rsidRDefault="00A95580" w:rsidP="00EA682C">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vAlign w:val="center"/>
          </w:tcPr>
          <w:p w14:paraId="44CB5C60" w14:textId="16DBFB4C" w:rsidR="0093697C" w:rsidRPr="00A20FEF" w:rsidRDefault="002172EC" w:rsidP="0036301D">
            <w:pPr>
              <w:spacing w:before="60" w:line="276" w:lineRule="auto"/>
              <w:ind w:firstLine="0"/>
              <w:jc w:val="left"/>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EA682C">
        <w:trPr>
          <w:cantSplit/>
        </w:trPr>
        <w:tc>
          <w:tcPr>
            <w:tcW w:w="2268" w:type="dxa"/>
            <w:vAlign w:val="center"/>
          </w:tcPr>
          <w:p w14:paraId="3206CDCB" w14:textId="15BBCB04"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vAlign w:val="center"/>
          </w:tcPr>
          <w:p w14:paraId="4A11B5D1" w14:textId="16317062" w:rsidR="0093697C" w:rsidRPr="00A20FEF" w:rsidRDefault="002172EC" w:rsidP="0036301D">
            <w:pPr>
              <w:spacing w:before="60" w:line="276" w:lineRule="auto"/>
              <w:ind w:firstLine="0"/>
              <w:jc w:val="left"/>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EA682C">
        <w:trPr>
          <w:cantSplit/>
        </w:trPr>
        <w:tc>
          <w:tcPr>
            <w:tcW w:w="2268" w:type="dxa"/>
            <w:vAlign w:val="center"/>
          </w:tcPr>
          <w:p w14:paraId="62BCD2FC" w14:textId="18CC262C"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vAlign w:val="center"/>
          </w:tcPr>
          <w:p w14:paraId="00F6F9D3" w14:textId="7FA8F8BE" w:rsidR="0093697C" w:rsidRPr="00A20FEF" w:rsidRDefault="002172EC" w:rsidP="0036301D">
            <w:pPr>
              <w:spacing w:before="60" w:line="276" w:lineRule="auto"/>
              <w:ind w:firstLine="0"/>
              <w:jc w:val="left"/>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EA682C">
        <w:trPr>
          <w:cantSplit/>
        </w:trPr>
        <w:tc>
          <w:tcPr>
            <w:tcW w:w="2268" w:type="dxa"/>
            <w:vAlign w:val="center"/>
          </w:tcPr>
          <w:p w14:paraId="0803AE27" w14:textId="468A3252" w:rsidR="00A95580" w:rsidRPr="00A20FEF" w:rsidRDefault="00571EA4" w:rsidP="00EA682C">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vAlign w:val="center"/>
          </w:tcPr>
          <w:p w14:paraId="103CB0A3" w14:textId="0FB075D3" w:rsidR="00A95580" w:rsidRPr="00A20FEF" w:rsidRDefault="00767DE8" w:rsidP="0036301D">
            <w:pPr>
              <w:spacing w:before="60" w:line="276" w:lineRule="auto"/>
              <w:ind w:firstLine="0"/>
              <w:jc w:val="left"/>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EA682C">
        <w:trPr>
          <w:cantSplit/>
        </w:trPr>
        <w:tc>
          <w:tcPr>
            <w:tcW w:w="2268" w:type="dxa"/>
            <w:vAlign w:val="center"/>
          </w:tcPr>
          <w:p w14:paraId="7258E7A5" w14:textId="1A8AEF49" w:rsidR="00A95580" w:rsidRPr="00A20FEF" w:rsidRDefault="00571EA4" w:rsidP="00EA682C">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vAlign w:val="center"/>
          </w:tcPr>
          <w:p w14:paraId="57BB8B4B" w14:textId="65BFC87D" w:rsidR="00A95580" w:rsidRPr="00A20FEF" w:rsidRDefault="00767DE8" w:rsidP="0036301D">
            <w:pPr>
              <w:spacing w:before="60" w:line="276" w:lineRule="auto"/>
              <w:ind w:firstLine="0"/>
              <w:jc w:val="left"/>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EA682C">
        <w:trPr>
          <w:cantSplit/>
        </w:trPr>
        <w:tc>
          <w:tcPr>
            <w:tcW w:w="2268" w:type="dxa"/>
            <w:vAlign w:val="center"/>
          </w:tcPr>
          <w:p w14:paraId="06EE6703" w14:textId="4BAB478E" w:rsidR="00A95580" w:rsidRPr="00A20FEF" w:rsidRDefault="00571EA4" w:rsidP="00EA682C">
            <w:pPr>
              <w:spacing w:before="60" w:line="276" w:lineRule="auto"/>
              <w:ind w:firstLine="0"/>
              <w:jc w:val="left"/>
              <w:rPr>
                <w:sz w:val="18"/>
                <w:szCs w:val="18"/>
                <w:lang w:val="pl-PL"/>
              </w:rPr>
            </w:pPr>
            <w:r w:rsidRPr="00A20FEF">
              <w:rPr>
                <w:sz w:val="18"/>
                <w:szCs w:val="18"/>
                <w:lang w:val="pl-PL"/>
              </w:rPr>
              <w:t>4.3 Zarządzać finansami</w:t>
            </w:r>
          </w:p>
        </w:tc>
        <w:tc>
          <w:tcPr>
            <w:tcW w:w="6803" w:type="dxa"/>
            <w:vAlign w:val="center"/>
          </w:tcPr>
          <w:p w14:paraId="02F28847" w14:textId="6B943D3F" w:rsidR="00A95580" w:rsidRPr="00A20FEF" w:rsidRDefault="001725BE" w:rsidP="0036301D">
            <w:pPr>
              <w:spacing w:before="60" w:line="276" w:lineRule="auto"/>
              <w:ind w:firstLine="0"/>
              <w:jc w:val="left"/>
              <w:rPr>
                <w:sz w:val="18"/>
                <w:szCs w:val="18"/>
                <w:lang w:val="pl-PL"/>
              </w:rPr>
            </w:pPr>
            <w:r w:rsidRPr="00A20FEF">
              <w:rPr>
                <w:sz w:val="18"/>
                <w:szCs w:val="18"/>
                <w:lang w:val="pl-PL"/>
              </w:rPr>
              <w:t>Kluczowym celem jest osiągnięcie efektywności kosztowej, zrównoważonego i</w:t>
            </w:r>
            <w:r w:rsidR="00F8079C">
              <w:rPr>
                <w:sz w:val="18"/>
                <w:szCs w:val="18"/>
                <w:lang w:val="pl-PL"/>
              </w:rPr>
              <w:t> </w:t>
            </w:r>
            <w:r w:rsidRPr="00A20FEF">
              <w:rPr>
                <w:sz w:val="18"/>
                <w:szCs w:val="18"/>
                <w:lang w:val="pl-PL"/>
              </w:rPr>
              <w:t>odpowiedzialnego zarządzania finansami, co wymaga starannego przygotowywania budżetów i zastosowania szczegółowych systemów rachunkowości i kontroli wewnętrznej.</w:t>
            </w:r>
          </w:p>
        </w:tc>
      </w:tr>
      <w:tr w:rsidR="00CF5D47" w:rsidRPr="00A20FEF" w14:paraId="0E952A82" w14:textId="77777777" w:rsidTr="00EA682C">
        <w:trPr>
          <w:cantSplit/>
        </w:trPr>
        <w:tc>
          <w:tcPr>
            <w:tcW w:w="2268" w:type="dxa"/>
            <w:vAlign w:val="center"/>
          </w:tcPr>
          <w:p w14:paraId="0118A39F" w14:textId="4C97BE44" w:rsidR="00A95580" w:rsidRPr="00A20FEF" w:rsidRDefault="00571EA4" w:rsidP="00EA682C">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vAlign w:val="center"/>
          </w:tcPr>
          <w:p w14:paraId="2949C848" w14:textId="00A63702" w:rsidR="00A95580" w:rsidRPr="00A20FEF" w:rsidRDefault="00D41655" w:rsidP="0036301D">
            <w:pPr>
              <w:spacing w:before="60" w:line="276" w:lineRule="auto"/>
              <w:ind w:firstLine="0"/>
              <w:jc w:val="left"/>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EA682C">
        <w:trPr>
          <w:cantSplit/>
        </w:trPr>
        <w:tc>
          <w:tcPr>
            <w:tcW w:w="2268" w:type="dxa"/>
            <w:vAlign w:val="center"/>
          </w:tcPr>
          <w:p w14:paraId="369C6329" w14:textId="5C2AA00B" w:rsidR="00A95580" w:rsidRPr="00A20FEF" w:rsidRDefault="00571EA4" w:rsidP="00EA682C">
            <w:pPr>
              <w:spacing w:before="60" w:line="276" w:lineRule="auto"/>
              <w:ind w:firstLine="0"/>
              <w:jc w:val="left"/>
              <w:rPr>
                <w:sz w:val="18"/>
                <w:szCs w:val="18"/>
                <w:lang w:val="pl-PL"/>
              </w:rPr>
            </w:pPr>
            <w:r w:rsidRPr="00A20FEF">
              <w:rPr>
                <w:sz w:val="18"/>
                <w:szCs w:val="18"/>
                <w:lang w:val="pl-PL"/>
              </w:rPr>
              <w:t>4.5 Zarządzać technologią</w:t>
            </w:r>
          </w:p>
        </w:tc>
        <w:tc>
          <w:tcPr>
            <w:tcW w:w="6803" w:type="dxa"/>
            <w:vAlign w:val="center"/>
          </w:tcPr>
          <w:p w14:paraId="2894FC11" w14:textId="08145E8E" w:rsidR="00A95580" w:rsidRPr="00A20FEF" w:rsidRDefault="00AE17FC" w:rsidP="0036301D">
            <w:pPr>
              <w:spacing w:before="60" w:line="276" w:lineRule="auto"/>
              <w:ind w:firstLine="0"/>
              <w:jc w:val="left"/>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EA682C">
        <w:trPr>
          <w:cantSplit/>
        </w:trPr>
        <w:tc>
          <w:tcPr>
            <w:tcW w:w="2268" w:type="dxa"/>
            <w:vAlign w:val="center"/>
          </w:tcPr>
          <w:p w14:paraId="7A2921AB" w14:textId="7C7F2A01" w:rsidR="00571EA4" w:rsidRPr="00A20FEF" w:rsidRDefault="00571EA4" w:rsidP="00EA682C">
            <w:pPr>
              <w:spacing w:before="60" w:line="276" w:lineRule="auto"/>
              <w:ind w:firstLine="0"/>
              <w:jc w:val="left"/>
              <w:rPr>
                <w:sz w:val="18"/>
                <w:szCs w:val="18"/>
                <w:lang w:val="pl-PL"/>
              </w:rPr>
            </w:pPr>
            <w:r w:rsidRPr="00A20FEF">
              <w:rPr>
                <w:sz w:val="18"/>
                <w:szCs w:val="18"/>
                <w:lang w:val="pl-PL"/>
              </w:rPr>
              <w:t>4.6 Zarządzać infrastrukturą</w:t>
            </w:r>
          </w:p>
        </w:tc>
        <w:tc>
          <w:tcPr>
            <w:tcW w:w="6803" w:type="dxa"/>
            <w:vAlign w:val="center"/>
          </w:tcPr>
          <w:p w14:paraId="16FDA6D8" w14:textId="4CAA0C59" w:rsidR="00571EA4" w:rsidRPr="00A20FEF" w:rsidRDefault="00C01819" w:rsidP="0036301D">
            <w:pPr>
              <w:spacing w:before="60" w:line="276" w:lineRule="auto"/>
              <w:ind w:firstLine="0"/>
              <w:jc w:val="left"/>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EA682C">
        <w:trPr>
          <w:cantSplit/>
        </w:trPr>
        <w:tc>
          <w:tcPr>
            <w:tcW w:w="2268" w:type="dxa"/>
            <w:vAlign w:val="center"/>
          </w:tcPr>
          <w:p w14:paraId="036C46FF" w14:textId="3F44874B" w:rsidR="00571EA4" w:rsidRPr="00A20FEF" w:rsidRDefault="00EB0B75" w:rsidP="00EA682C">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vAlign w:val="center"/>
          </w:tcPr>
          <w:p w14:paraId="6BEC5C9B" w14:textId="427ECCAA" w:rsidR="00571EA4" w:rsidRPr="00A20FEF" w:rsidRDefault="000F6E26" w:rsidP="0036301D">
            <w:pPr>
              <w:spacing w:before="60" w:line="276" w:lineRule="auto"/>
              <w:ind w:firstLine="0"/>
              <w:jc w:val="left"/>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EA682C">
        <w:trPr>
          <w:cantSplit/>
        </w:trPr>
        <w:tc>
          <w:tcPr>
            <w:tcW w:w="2268" w:type="dxa"/>
            <w:vAlign w:val="center"/>
          </w:tcPr>
          <w:p w14:paraId="081B374C" w14:textId="3F7B2171" w:rsidR="00571EA4" w:rsidRPr="00A20FEF" w:rsidRDefault="00EB0B75" w:rsidP="00EA682C">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vAlign w:val="center"/>
          </w:tcPr>
          <w:p w14:paraId="172522A6" w14:textId="03225F79" w:rsidR="00571EA4" w:rsidRPr="00A20FEF" w:rsidRDefault="00103ADF" w:rsidP="0036301D">
            <w:pPr>
              <w:spacing w:before="60" w:line="276" w:lineRule="auto"/>
              <w:ind w:firstLine="0"/>
              <w:jc w:val="left"/>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EA682C">
        <w:trPr>
          <w:cantSplit/>
        </w:trPr>
        <w:tc>
          <w:tcPr>
            <w:tcW w:w="2268" w:type="dxa"/>
            <w:vAlign w:val="center"/>
          </w:tcPr>
          <w:p w14:paraId="0678D949" w14:textId="255D114B" w:rsidR="00571EA4" w:rsidRPr="00A20FEF" w:rsidRDefault="00EB0B75" w:rsidP="00EA682C">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vAlign w:val="center"/>
          </w:tcPr>
          <w:p w14:paraId="65347D90" w14:textId="08BE2A1B" w:rsidR="00571EA4" w:rsidRPr="00A20FEF" w:rsidRDefault="00647B88" w:rsidP="0036301D">
            <w:pPr>
              <w:spacing w:before="60" w:line="276" w:lineRule="auto"/>
              <w:ind w:firstLine="0"/>
              <w:jc w:val="left"/>
              <w:rPr>
                <w:sz w:val="18"/>
                <w:szCs w:val="18"/>
                <w:lang w:val="pl-PL"/>
              </w:rPr>
            </w:pPr>
            <w:r w:rsidRPr="00A20FEF">
              <w:rPr>
                <w:sz w:val="18"/>
                <w:szCs w:val="18"/>
                <w:lang w:val="pl-PL"/>
              </w:rPr>
              <w:t>Kluczową ideą jest przełamywanie tradycyjnych "silosów" działania i myślenia w</w:t>
            </w:r>
            <w:r w:rsidR="00F8079C">
              <w:rPr>
                <w:sz w:val="18"/>
                <w:szCs w:val="18"/>
                <w:lang w:val="pl-PL"/>
              </w:rPr>
              <w:t> </w:t>
            </w:r>
            <w:r w:rsidRPr="00A20FEF">
              <w:rPr>
                <w:sz w:val="18"/>
                <w:szCs w:val="18"/>
                <w:lang w:val="pl-PL"/>
              </w:rPr>
              <w:t>organizacji w celu osiągnięcia lepszej integracji i skuteczniejszej współpracy, zarówno wewnętrznej</w:t>
            </w:r>
            <w:r w:rsidR="00DE6181">
              <w:rPr>
                <w:sz w:val="18"/>
                <w:szCs w:val="18"/>
                <w:lang w:val="pl-PL"/>
              </w:rPr>
              <w:t>,</w:t>
            </w:r>
            <w:r w:rsidRPr="00A20FEF">
              <w:rPr>
                <w:sz w:val="18"/>
                <w:szCs w:val="18"/>
                <w:lang w:val="pl-PL"/>
              </w:rPr>
              <w:t xml:space="preserve">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EA682C">
        <w:trPr>
          <w:cantSplit/>
        </w:trPr>
        <w:tc>
          <w:tcPr>
            <w:tcW w:w="2268" w:type="dxa"/>
            <w:vAlign w:val="center"/>
          </w:tcPr>
          <w:p w14:paraId="0875DA65" w14:textId="14312749" w:rsidR="00571EA4" w:rsidRPr="00A20FEF" w:rsidRDefault="00EB0B75" w:rsidP="00EA682C">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vAlign w:val="center"/>
          </w:tcPr>
          <w:p w14:paraId="2C48052C" w14:textId="199C3036" w:rsidR="00571EA4" w:rsidRPr="00A20FEF" w:rsidRDefault="00C26A7B" w:rsidP="0036301D">
            <w:pPr>
              <w:spacing w:before="60" w:line="276" w:lineRule="auto"/>
              <w:ind w:firstLine="0"/>
              <w:jc w:val="left"/>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EA682C">
        <w:trPr>
          <w:cantSplit/>
        </w:trPr>
        <w:tc>
          <w:tcPr>
            <w:tcW w:w="2268" w:type="dxa"/>
            <w:vAlign w:val="center"/>
          </w:tcPr>
          <w:p w14:paraId="7EE7B910" w14:textId="1849CB10" w:rsidR="00EB0B75" w:rsidRPr="00A20FEF" w:rsidRDefault="00EB0B75" w:rsidP="00EA682C">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vAlign w:val="center"/>
          </w:tcPr>
          <w:p w14:paraId="1AB390FA" w14:textId="7D17EA08" w:rsidR="00EB0B75" w:rsidRPr="00A20FEF" w:rsidRDefault="009A7D9F" w:rsidP="0036301D">
            <w:pPr>
              <w:spacing w:before="60" w:line="276" w:lineRule="auto"/>
              <w:ind w:firstLine="0"/>
              <w:jc w:val="left"/>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EA682C">
        <w:trPr>
          <w:cantSplit/>
        </w:trPr>
        <w:tc>
          <w:tcPr>
            <w:tcW w:w="2268" w:type="dxa"/>
            <w:vAlign w:val="center"/>
          </w:tcPr>
          <w:p w14:paraId="70E9FDD0" w14:textId="59B70551" w:rsidR="00EB0B75" w:rsidRPr="00A20FEF" w:rsidRDefault="00EB0B75" w:rsidP="00EA682C">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vAlign w:val="center"/>
          </w:tcPr>
          <w:p w14:paraId="5BBB08B3" w14:textId="6C8882AC" w:rsidR="00EB0B75" w:rsidRPr="00A20FEF" w:rsidRDefault="00543F87" w:rsidP="0036301D">
            <w:pPr>
              <w:spacing w:before="60" w:line="276" w:lineRule="auto"/>
              <w:ind w:firstLine="0"/>
              <w:jc w:val="left"/>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EA682C">
        <w:trPr>
          <w:cantSplit/>
        </w:trPr>
        <w:tc>
          <w:tcPr>
            <w:tcW w:w="2268" w:type="dxa"/>
            <w:vAlign w:val="center"/>
          </w:tcPr>
          <w:p w14:paraId="78EE10EF" w14:textId="11F5F1B1" w:rsidR="00EB0B75" w:rsidRPr="00A20FEF" w:rsidRDefault="00EB0B75" w:rsidP="00EA682C">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vAlign w:val="center"/>
          </w:tcPr>
          <w:p w14:paraId="600C90D7" w14:textId="2F8B97F6" w:rsidR="00EB0B75" w:rsidRPr="00A20FEF" w:rsidRDefault="00190D5F" w:rsidP="0036301D">
            <w:pPr>
              <w:spacing w:before="60" w:line="276" w:lineRule="auto"/>
              <w:ind w:firstLine="0"/>
              <w:jc w:val="left"/>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uczestnictwo w szkoleniach i</w:t>
            </w:r>
            <w:r w:rsidR="00F8079C">
              <w:rPr>
                <w:sz w:val="18"/>
                <w:szCs w:val="18"/>
                <w:lang w:val="pl-PL"/>
              </w:rPr>
              <w:t>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w:t>
            </w:r>
            <w:r w:rsidR="00F8079C">
              <w:rPr>
                <w:sz w:val="18"/>
                <w:szCs w:val="18"/>
                <w:lang w:val="pl-PL"/>
              </w:rPr>
              <w:t> </w:t>
            </w:r>
            <w:r w:rsidRPr="00A20FEF">
              <w:rPr>
                <w:sz w:val="18"/>
                <w:szCs w:val="18"/>
                <w:lang w:val="pl-PL"/>
              </w:rPr>
              <w:t>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EA682C">
        <w:trPr>
          <w:cantSplit/>
        </w:trPr>
        <w:tc>
          <w:tcPr>
            <w:tcW w:w="2268" w:type="dxa"/>
            <w:vAlign w:val="center"/>
          </w:tcPr>
          <w:p w14:paraId="2A5D5C13" w14:textId="47E3186C" w:rsidR="00EB0B75" w:rsidRPr="00A20FEF" w:rsidRDefault="00EB0B75" w:rsidP="00EA682C">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vAlign w:val="center"/>
          </w:tcPr>
          <w:p w14:paraId="5AA218BF" w14:textId="09C7710F" w:rsidR="00EB0B75" w:rsidRPr="00A20FEF" w:rsidRDefault="00F0682A" w:rsidP="0036301D">
            <w:pPr>
              <w:spacing w:before="60" w:line="276" w:lineRule="auto"/>
              <w:ind w:firstLine="0"/>
              <w:jc w:val="left"/>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EA682C">
        <w:trPr>
          <w:cantSplit/>
        </w:trPr>
        <w:tc>
          <w:tcPr>
            <w:tcW w:w="2268" w:type="dxa"/>
            <w:vAlign w:val="center"/>
          </w:tcPr>
          <w:p w14:paraId="4D8A8C4B" w14:textId="67BB3E89" w:rsidR="00EB0B75" w:rsidRPr="00A20FEF" w:rsidRDefault="00EB0B75" w:rsidP="00EA682C">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vAlign w:val="center"/>
          </w:tcPr>
          <w:p w14:paraId="57350A76" w14:textId="65385CE7" w:rsidR="00EB0B75" w:rsidRPr="00A20FEF" w:rsidRDefault="004739FC" w:rsidP="0036301D">
            <w:pPr>
              <w:spacing w:before="60" w:line="276" w:lineRule="auto"/>
              <w:ind w:firstLine="0"/>
              <w:jc w:val="left"/>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w:t>
            </w:r>
            <w:r w:rsidR="00F8079C">
              <w:rPr>
                <w:sz w:val="18"/>
                <w:szCs w:val="18"/>
                <w:lang w:val="pl-PL"/>
              </w:rPr>
              <w:t> </w:t>
            </w:r>
            <w:r w:rsidR="00116789" w:rsidRPr="00A20FEF">
              <w:rPr>
                <w:sz w:val="18"/>
                <w:szCs w:val="18"/>
                <w:lang w:val="pl-PL"/>
              </w:rPr>
              <w:t>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EA682C">
        <w:trPr>
          <w:cantSplit/>
        </w:trPr>
        <w:tc>
          <w:tcPr>
            <w:tcW w:w="2268" w:type="dxa"/>
            <w:vAlign w:val="center"/>
          </w:tcPr>
          <w:p w14:paraId="0DEE9C15" w14:textId="7C9458AE" w:rsidR="00EB0B75" w:rsidRPr="00A20FEF" w:rsidRDefault="00EB0B75" w:rsidP="00EA682C">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vAlign w:val="center"/>
          </w:tcPr>
          <w:p w14:paraId="15E686AE" w14:textId="6C8AE06A" w:rsidR="00EB0B75" w:rsidRPr="00276B21" w:rsidRDefault="00805C51" w:rsidP="0036301D">
            <w:pPr>
              <w:spacing w:before="60" w:line="276" w:lineRule="auto"/>
              <w:ind w:firstLine="0"/>
              <w:jc w:val="left"/>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EA682C">
        <w:trPr>
          <w:cantSplit/>
        </w:trPr>
        <w:tc>
          <w:tcPr>
            <w:tcW w:w="2268" w:type="dxa"/>
            <w:vAlign w:val="center"/>
          </w:tcPr>
          <w:p w14:paraId="0526817E" w14:textId="39744C35" w:rsidR="00EB0B75" w:rsidRPr="00A20FEF" w:rsidRDefault="00EB0B75" w:rsidP="00EA682C">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vAlign w:val="center"/>
          </w:tcPr>
          <w:p w14:paraId="3142800A" w14:textId="30421995" w:rsidR="00EB0B75" w:rsidRPr="00A20FEF" w:rsidRDefault="00276B21" w:rsidP="0036301D">
            <w:pPr>
              <w:keepNext/>
              <w:spacing w:before="60" w:line="276" w:lineRule="auto"/>
              <w:ind w:firstLine="0"/>
              <w:jc w:val="left"/>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3221C542" w:rsidR="002E4D53" w:rsidRDefault="00B95DFB" w:rsidP="002E4D53">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xml:space="preserve">). </w:t>
      </w:r>
      <w:r w:rsidR="00C52AFC">
        <w:t>Wśród wielu elementów podlegających ocenie w</w:t>
      </w:r>
      <w:r w:rsidR="00126502">
        <w:t> </w:t>
      </w:r>
      <w:r w:rsidR="00C52AFC">
        <w:t xml:space="preserve">zakresie </w:t>
      </w:r>
      <w:proofErr w:type="spellStart"/>
      <w:r w:rsidR="00C52AFC">
        <w:t>podkryteriów</w:t>
      </w:r>
      <w:proofErr w:type="spellEnd"/>
      <w:r w:rsidR="00C52AFC">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w:t>
      </w:r>
      <w:r w:rsidR="00FA797F">
        <w:t>pod</w:t>
      </w:r>
      <w:r w:rsidR="00B17595">
        <w:t xml:space="preserve">rozdział </w:t>
      </w:r>
      <w:r w:rsidR="00B17595">
        <w:fldChar w:fldCharType="begin"/>
      </w:r>
      <w:r w:rsidR="00B17595">
        <w:instrText xml:space="preserve"> REF _Ref140912412 \r \h </w:instrText>
      </w:r>
      <w:r w:rsidR="00B17595">
        <w:fldChar w:fldCharType="separate"/>
      </w:r>
      <w:r w:rsidR="00F2350D">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w:t>
      </w:r>
      <w:r w:rsidR="00126502">
        <w:t> </w:t>
      </w:r>
      <w:r w:rsidR="00B17595">
        <w:t xml:space="preserve">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w:t>
      </w:r>
      <w:r w:rsidR="00B17595">
        <w:lastRenderedPageBreak/>
        <w:t xml:space="preserve">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w:t>
      </w:r>
      <w:r w:rsidR="00126502">
        <w:t>Tabeli 35</w:t>
      </w:r>
      <w:r w:rsidR="00B87D8C">
        <w:t xml:space="preserve"> jest kultura organizacyjna. Tu jest mowa o jej odpowiednim kształtowaniu i</w:t>
      </w:r>
      <w:r w:rsidR="00126502">
        <w:t> </w:t>
      </w:r>
      <w:r w:rsidR="00B87D8C">
        <w:t>promowaniu wartości wspierających ciągłe doskonalenie jakości. Bez wątpienia zagadnienie kultury organizacyjnej jest również istotne w przypadku zarządzania uniwersytetami.</w:t>
      </w:r>
    </w:p>
    <w:p w14:paraId="2D30DB26" w14:textId="608E34D2" w:rsidR="005576E6" w:rsidRDefault="00705172" w:rsidP="008A0B73">
      <w:r>
        <w:t>Z inspiracji zarówno TQM</w:t>
      </w:r>
      <w:r w:rsidR="00C3273D">
        <w:t>, LSS</w:t>
      </w:r>
      <w:r w:rsidR="00DE6181">
        <w:t>,</w:t>
      </w:r>
      <w:r>
        <w:t xml:space="preserve"> jak i modelami </w:t>
      </w:r>
      <w:r w:rsidR="00C3273D">
        <w:t xml:space="preserve">doskonałości organizacyjnej wykorzystujących </w:t>
      </w:r>
      <w:r>
        <w:t>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t>
      </w:r>
      <w:commentRangeStart w:id="568"/>
      <w:proofErr w:type="spellStart"/>
      <w:r>
        <w:t>QualHE</w:t>
      </w:r>
      <w:commentRangeEnd w:id="568"/>
      <w:proofErr w:type="spellEnd"/>
      <w:r w:rsidR="00D10BAA">
        <w:rPr>
          <w:rStyle w:val="CommentReference"/>
          <w:rFonts w:ascii="Times New Roman" w:eastAsia="Times New Roman" w:hAnsi="Times New Roman"/>
          <w:szCs w:val="20"/>
          <w:lang w:eastAsia="pl-PL"/>
        </w:rPr>
        <w:commentReference w:id="568"/>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w:t>
      </w:r>
      <w:r w:rsidR="00E87A7E">
        <w:t xml:space="preserve"> Diagram tego modelu przedstawiono na </w:t>
      </w:r>
      <w:r w:rsidR="00520FE4">
        <w:t>Rysunku </w:t>
      </w:r>
      <w:r w:rsidR="00FC5B1B">
        <w:t>21</w:t>
      </w:r>
      <w:r w:rsidR="00E87A7E">
        <w:t>.</w:t>
      </w:r>
      <w:r w:rsidR="00D733DB">
        <w:t xml:space="preserve"> W modelu w sposób bardzo czytelny ujęto rolę różny</w:t>
      </w:r>
      <w:r w:rsidR="00FC5B1B">
        <w:t>ch</w:t>
      </w:r>
      <w:r w:rsidR="00D733DB">
        <w:t xml:space="preserve">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w:t>
      </w:r>
      <w:r w:rsidR="00FC5B1B">
        <w:t> </w:t>
      </w:r>
      <w:r w:rsidR="00D733DB">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w:t>
      </w:r>
      <w:r w:rsidR="00F8079C">
        <w:t> </w:t>
      </w:r>
      <w:r w:rsidR="00562C33">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w:t>
      </w:r>
      <w:r w:rsidR="00DE6181">
        <w:t>,</w:t>
      </w:r>
      <w:r w:rsidR="00562C33">
        <w:t xml:space="preserve"> jak i odwrotnie, gdyż jeśli na etapie tworzenia strategii zidentyfikowane zostaną wyzwania wynikające z nieodpowiedniej kultury lub przywództwa, to planowane działania strategiczne powinny uwzględniać również dostosowanie w</w:t>
      </w:r>
      <w:r w:rsidR="00F8079C">
        <w:t> </w:t>
      </w:r>
      <w:r w:rsidR="00562C33">
        <w:t>tych obszarach. Podobnie zarówno strategia, kultura, przywództwo</w:t>
      </w:r>
      <w:r w:rsidR="00DE6181">
        <w:t>,</w:t>
      </w:r>
      <w:r w:rsidR="00562C33">
        <w:t xml:space="preserve"> jak i inicjatywy oddolne pozostaję pod wpływem rezultatów zarządzania procesami i wiedzą i są dzięki nim kształtowane. Warto, by to odbywało się w sposób kierunkowy i zgodny z wartościami uczelni.</w:t>
      </w:r>
    </w:p>
    <w:p w14:paraId="4556A508" w14:textId="67B0515D" w:rsidR="00E87A7E" w:rsidRDefault="00920178" w:rsidP="00E87A7E">
      <w:pPr>
        <w:pStyle w:val="Rysunek"/>
      </w:pPr>
      <w:r>
        <w:rPr>
          <w:noProof/>
        </w:rPr>
        <w:lastRenderedPageBreak/>
        <w:drawing>
          <wp:inline distT="0" distB="0" distL="0" distR="0" wp14:anchorId="3DE1AF11" wp14:editId="72822354">
            <wp:extent cx="5400000" cy="5284878"/>
            <wp:effectExtent l="0" t="0" r="0" b="0"/>
            <wp:docPr id="11926455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00" cy="5284878"/>
                    </a:xfrm>
                    <a:prstGeom prst="rect">
                      <a:avLst/>
                    </a:prstGeom>
                    <a:noFill/>
                    <a:ln>
                      <a:noFill/>
                    </a:ln>
                  </pic:spPr>
                </pic:pic>
              </a:graphicData>
            </a:graphic>
          </wp:inline>
        </w:drawing>
      </w:r>
    </w:p>
    <w:p w14:paraId="0963075A" w14:textId="3811A1DE" w:rsidR="00E87A7E" w:rsidRDefault="00E87A7E" w:rsidP="00E87A7E">
      <w:pPr>
        <w:pStyle w:val="Tytutabeli"/>
        <w:jc w:val="center"/>
      </w:pPr>
      <w:bookmarkStart w:id="569" w:name="_Ref149115856"/>
      <w:bookmarkStart w:id="570" w:name="_Ref149115818"/>
      <w:bookmarkStart w:id="571" w:name="_Toc169134692"/>
      <w:r>
        <w:t xml:space="preserve">Rysunek </w:t>
      </w:r>
      <w:fldSimple w:instr=" SEQ Rysunek \* ARABIC ">
        <w:r w:rsidR="00F2350D">
          <w:rPr>
            <w:noProof/>
          </w:rPr>
          <w:t>21</w:t>
        </w:r>
      </w:fldSimple>
      <w:bookmarkEnd w:id="569"/>
      <w:r w:rsidR="0036301D">
        <w:rPr>
          <w:noProof/>
        </w:rPr>
        <w:t>.</w:t>
      </w:r>
      <w:r>
        <w:t xml:space="preserve"> Diagram modelu systemu zarządzania jakością </w:t>
      </w:r>
      <w:proofErr w:type="spellStart"/>
      <w:r>
        <w:t>QualHE</w:t>
      </w:r>
      <w:bookmarkEnd w:id="570"/>
      <w:bookmarkEnd w:id="571"/>
      <w:proofErr w:type="spellEnd"/>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5D763D81" w:rsidR="006F4384" w:rsidRDefault="006F4384" w:rsidP="0056168B">
      <w:r>
        <w:t xml:space="preserve">Ciekawym ujęciem w modelu </w:t>
      </w:r>
      <w:proofErr w:type="spellStart"/>
      <w:r>
        <w:t>QualHE</w:t>
      </w:r>
      <w:proofErr w:type="spellEnd"/>
      <w:r>
        <w:t xml:space="preserve"> przedstawionym na </w:t>
      </w:r>
      <w:r w:rsidR="00520FE4">
        <w:t>Rysunku </w:t>
      </w:r>
      <w:r w:rsidR="00FC5B1B">
        <w:t>21</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w:t>
      </w:r>
      <w:r w:rsidR="00FC5B1B">
        <w:t>(</w:t>
      </w:r>
      <w:r w:rsidR="00F929DC">
        <w:t>tradycyjnym</w:t>
      </w:r>
      <w:r w:rsidR="00FC5B1B">
        <w:t>)</w:t>
      </w:r>
      <w:r w:rsidR="00F929DC">
        <w:t xml:space="preserve">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w:t>
      </w:r>
      <w:r w:rsidR="00F929DC">
        <w:lastRenderedPageBreak/>
        <w:t>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4A8D51A0" w:rsidR="00BD16EE" w:rsidRPr="00BD16EE" w:rsidRDefault="00346666" w:rsidP="00346666">
      <w:r>
        <w:t xml:space="preserve">Omówione w niniejszym </w:t>
      </w:r>
      <w:r w:rsidR="00FA797F">
        <w:t>pod</w:t>
      </w:r>
      <w:r w:rsidR="002975F4">
        <w:t xml:space="preserve">rozdziale </w:t>
      </w:r>
      <w:r>
        <w:t>wybrane systemy i filozofie zarządzania jakością przedstawiają zarówno bardziej</w:t>
      </w:r>
      <w:r w:rsidR="00DE6181">
        <w:t>,</w:t>
      </w:r>
      <w:r>
        <w:t xml:space="preserve">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t> </w:t>
      </w:r>
      <w:r>
        <w:t xml:space="preserve">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w:t>
      </w:r>
      <w:r w:rsidR="00F8079C">
        <w:t> </w:t>
      </w:r>
      <w:r w:rsidRPr="00890E68">
        <w:t>poszczególnych uczelniach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 xml:space="preserve">także barier dla wdrażania SZJ na uniwersytetach znajduje się w kolejnym </w:t>
      </w:r>
      <w:r w:rsidR="00FA797F">
        <w:t>pod</w:t>
      </w:r>
      <w:r w:rsidR="00BD16EE">
        <w:t>rozdziale.</w:t>
      </w:r>
    </w:p>
    <w:p w14:paraId="1189EF02" w14:textId="0B1908DB" w:rsidR="00042DAF" w:rsidRPr="00233788" w:rsidRDefault="00042DAF" w:rsidP="00107ECD">
      <w:pPr>
        <w:pStyle w:val="Heading3"/>
      </w:pPr>
      <w:bookmarkStart w:id="572" w:name="_Ref147563104"/>
      <w:bookmarkStart w:id="573" w:name="_Toc164801013"/>
      <w:bookmarkStart w:id="574" w:name="_Toc168903277"/>
      <w:bookmarkStart w:id="575" w:name="_Toc169134085"/>
      <w:r w:rsidRPr="00233788">
        <w:t>Uwarunkowania zarządzania jakością uczelni w Polsce</w:t>
      </w:r>
      <w:bookmarkEnd w:id="572"/>
      <w:bookmarkEnd w:id="573"/>
      <w:bookmarkEnd w:id="574"/>
      <w:bookmarkEnd w:id="575"/>
    </w:p>
    <w:p w14:paraId="21B40368" w14:textId="15A8B680"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xml:space="preserve">. W niniejszym </w:t>
      </w:r>
      <w:r w:rsidR="00FA797F">
        <w:t>pod</w:t>
      </w:r>
      <w:r>
        <w:t>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sidRPr="00001D48">
        <w:rPr>
          <w:rStyle w:val="FootnoteReference"/>
        </w:rPr>
        <w:footnoteReference w:id="48"/>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Quote"/>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Quote"/>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Quote"/>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14D61679" w:rsidR="0044447F" w:rsidRDefault="001663E6" w:rsidP="005E1FE3">
      <w:r>
        <w:t>Dodatkową wskazówką ze strony PKA jest powiązanie jej kryteriów oceny programowej z</w:t>
      </w:r>
      <w:r w:rsidR="00F8079C">
        <w:t>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w:t>
      </w:r>
      <w:r w:rsidR="00FA797F">
        <w:t>pod</w:t>
      </w:r>
      <w:r w:rsidR="00FF52BC">
        <w:t xml:space="preserve">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w:t>
      </w:r>
      <w:r w:rsidR="00F8079C">
        <w:t> </w:t>
      </w:r>
      <w:r w:rsidR="00F2432B">
        <w:t>normatywnych systemach zarządzania jakością</w:t>
      </w:r>
      <w:r w:rsidR="00CE3ED8">
        <w:t xml:space="preserve"> zawsze spełnianie wymagań prawnych jest jednym z</w:t>
      </w:r>
      <w:r w:rsidR="00F8079C">
        <w:t> </w:t>
      </w:r>
      <w:r w:rsidR="00CE3ED8">
        <w:t>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w:t>
      </w:r>
      <w:r w:rsidR="00F8079C">
        <w:t> </w:t>
      </w:r>
      <w:r w:rsidR="003965E2" w:rsidRPr="003965E2">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onteksty</w:t>
      </w:r>
      <w:r w:rsidR="00640402">
        <w:t>,</w:t>
      </w:r>
      <w:r w:rsidR="00421711">
        <w:t xml:space="preserve"> w jakich jest wykorzystywane słowo jakość </w:t>
      </w:r>
      <w:r w:rsidR="00421711">
        <w:lastRenderedPageBreak/>
        <w:t>w</w:t>
      </w:r>
      <w:r w:rsidR="00F8079C">
        <w:t> </w:t>
      </w:r>
      <w:r w:rsidR="00421711">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w:t>
      </w:r>
      <w:r w:rsidR="00640402">
        <w:t>,</w:t>
      </w:r>
      <w:r w:rsidR="0002533D">
        <w:t xml:space="preserve"> w jakich zostało przywołane w ustawie Prawo o</w:t>
      </w:r>
      <w:r w:rsidR="00F8079C">
        <w:t> </w:t>
      </w:r>
      <w:r w:rsidR="0002533D">
        <w:t xml:space="preserve">szkolnictwie wyższym i nauce z 2018 roku znajduje się w </w:t>
      </w:r>
      <w:r w:rsidR="00085BF2">
        <w:t>Tabeli 36</w:t>
      </w:r>
      <w:r w:rsidR="0002533D">
        <w:t>.</w:t>
      </w:r>
    </w:p>
    <w:p w14:paraId="4A8DE5EB" w14:textId="7C45DF62" w:rsidR="00C74548" w:rsidRDefault="00C74548" w:rsidP="00C74548">
      <w:pPr>
        <w:pStyle w:val="Tytutabeli"/>
      </w:pPr>
      <w:bookmarkStart w:id="576" w:name="_Ref149339467"/>
      <w:bookmarkStart w:id="577" w:name="_Ref149339460"/>
      <w:bookmarkStart w:id="578" w:name="_Toc169134759"/>
      <w:r>
        <w:t xml:space="preserve">Tabela </w:t>
      </w:r>
      <w:fldSimple w:instr=" SEQ Tabela \* ARABIC ">
        <w:r w:rsidR="00F2350D">
          <w:rPr>
            <w:noProof/>
          </w:rPr>
          <w:t>36</w:t>
        </w:r>
      </w:fldSimple>
      <w:bookmarkEnd w:id="576"/>
      <w:r w:rsidR="00B84102">
        <w:rPr>
          <w:noProof/>
        </w:rPr>
        <w:t>.</w:t>
      </w:r>
      <w:r>
        <w:t xml:space="preserve"> Liczba wystąpień określenia jakość w różnych kontekstach w ustawie Prawo o szkolnictwie wyższym i</w:t>
      </w:r>
      <w:r w:rsidR="00F8079C">
        <w:t> </w:t>
      </w:r>
      <w:r>
        <w:t>nauce z dnia 20 lipca 2018</w:t>
      </w:r>
      <w:bookmarkEnd w:id="577"/>
      <w:bookmarkEnd w:id="578"/>
    </w:p>
    <w:tbl>
      <w:tblPr>
        <w:tblStyle w:val="TableGrid"/>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5F7DE1">
            <w:pPr>
              <w:keepNext/>
              <w:spacing w:before="60"/>
              <w:ind w:firstLine="0"/>
              <w:rPr>
                <w:b/>
                <w:bCs/>
                <w:sz w:val="18"/>
                <w:szCs w:val="18"/>
                <w:lang w:val="pl-PL"/>
              </w:rPr>
            </w:pPr>
            <w:r w:rsidRPr="00C74548">
              <w:rPr>
                <w:b/>
                <w:bCs/>
                <w:sz w:val="18"/>
                <w:szCs w:val="18"/>
                <w:lang w:val="pl-PL"/>
              </w:rPr>
              <w:t>Określenie lub kontekst</w:t>
            </w:r>
            <w:r w:rsidR="003965E2" w:rsidRPr="00001D48">
              <w:rPr>
                <w:rStyle w:val="FootnoteReference"/>
              </w:rPr>
              <w:footnoteReference w:id="49"/>
            </w:r>
          </w:p>
        </w:tc>
        <w:tc>
          <w:tcPr>
            <w:tcW w:w="1701" w:type="dxa"/>
          </w:tcPr>
          <w:p w14:paraId="6168A033" w14:textId="161B8317" w:rsidR="00421711" w:rsidRPr="00C74548" w:rsidRDefault="00421711" w:rsidP="005F7DE1">
            <w:pPr>
              <w:keepNext/>
              <w:spacing w:before="60"/>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5F7DE1">
            <w:pPr>
              <w:pStyle w:val="TekstTabeli"/>
              <w:rPr>
                <w:lang w:val="pl-PL"/>
              </w:rPr>
            </w:pPr>
            <w:r w:rsidRPr="00C74548">
              <w:rPr>
                <w:lang w:val="pl-PL"/>
              </w:rPr>
              <w:t>Jakość</w:t>
            </w:r>
          </w:p>
        </w:tc>
        <w:tc>
          <w:tcPr>
            <w:tcW w:w="1701" w:type="dxa"/>
          </w:tcPr>
          <w:p w14:paraId="67704BBD" w14:textId="3A26BCA8" w:rsidR="00421711" w:rsidRPr="00C74548" w:rsidRDefault="00421711" w:rsidP="005F7DE1">
            <w:pPr>
              <w:pStyle w:val="TekstTabeli"/>
              <w:jc w:val="center"/>
              <w:rPr>
                <w:lang w:val="pl-PL"/>
              </w:rPr>
            </w:pPr>
            <w:r w:rsidRPr="00C74548">
              <w:rPr>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5F7DE1">
            <w:pPr>
              <w:pStyle w:val="TekstTabeli"/>
              <w:rPr>
                <w:lang w:val="pl-PL"/>
              </w:rPr>
            </w:pPr>
            <w:r w:rsidRPr="00C74548">
              <w:rPr>
                <w:lang w:val="pl-PL"/>
              </w:rPr>
              <w:t>Jakość kształcenia</w:t>
            </w:r>
          </w:p>
        </w:tc>
        <w:tc>
          <w:tcPr>
            <w:tcW w:w="1701" w:type="dxa"/>
          </w:tcPr>
          <w:p w14:paraId="1F6B0494" w14:textId="1B2B0EF0" w:rsidR="00421711" w:rsidRPr="00C74548" w:rsidRDefault="00421711" w:rsidP="005F7DE1">
            <w:pPr>
              <w:pStyle w:val="TekstTabeli"/>
              <w:jc w:val="center"/>
              <w:rPr>
                <w:lang w:val="pl-PL"/>
              </w:rPr>
            </w:pPr>
            <w:r w:rsidRPr="00C74548">
              <w:rPr>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5F7DE1">
            <w:pPr>
              <w:pStyle w:val="TekstTabeli"/>
              <w:rPr>
                <w:lang w:val="pl-PL"/>
              </w:rPr>
            </w:pPr>
            <w:r w:rsidRPr="00C74548">
              <w:rPr>
                <w:lang w:val="pl-PL"/>
              </w:rPr>
              <w:t>Jakość działalności / badań / osiągnięć naukowych</w:t>
            </w:r>
          </w:p>
        </w:tc>
        <w:tc>
          <w:tcPr>
            <w:tcW w:w="1701" w:type="dxa"/>
          </w:tcPr>
          <w:p w14:paraId="3D769C73" w14:textId="5C8A790E" w:rsidR="00421711" w:rsidRPr="00C74548" w:rsidRDefault="00421711" w:rsidP="005F7DE1">
            <w:pPr>
              <w:pStyle w:val="TekstTabeli"/>
              <w:jc w:val="center"/>
              <w:rPr>
                <w:lang w:val="pl-PL"/>
              </w:rPr>
            </w:pPr>
            <w:r w:rsidRPr="00C74548">
              <w:rPr>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5F7DE1">
            <w:pPr>
              <w:pStyle w:val="TekstTabeli"/>
              <w:rPr>
                <w:lang w:val="pl-PL"/>
              </w:rPr>
            </w:pPr>
            <w:r w:rsidRPr="00C74548">
              <w:rPr>
                <w:lang w:val="pl-PL"/>
              </w:rPr>
              <w:t>Europejskim Rejestrze Instytucji Działających na rzecz Zapewniania Jakości (EQAR)</w:t>
            </w:r>
          </w:p>
        </w:tc>
        <w:tc>
          <w:tcPr>
            <w:tcW w:w="1701" w:type="dxa"/>
          </w:tcPr>
          <w:p w14:paraId="046F1E56" w14:textId="595B4E96" w:rsidR="00421711" w:rsidRPr="00C74548" w:rsidRDefault="00421711" w:rsidP="005F7DE1">
            <w:pPr>
              <w:pStyle w:val="TekstTabeli"/>
              <w:jc w:val="center"/>
              <w:rPr>
                <w:lang w:val="pl-PL"/>
              </w:rPr>
            </w:pPr>
            <w:r w:rsidRPr="00C74548">
              <w:rPr>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5F7DE1">
            <w:pPr>
              <w:pStyle w:val="TekstTabeli"/>
              <w:rPr>
                <w:lang w:val="pl-PL"/>
              </w:rPr>
            </w:pPr>
            <w:r w:rsidRPr="00C74548">
              <w:rPr>
                <w:lang w:val="pl-PL"/>
              </w:rPr>
              <w:t>Jakość procesu rekrutacji</w:t>
            </w:r>
          </w:p>
        </w:tc>
        <w:tc>
          <w:tcPr>
            <w:tcW w:w="1701" w:type="dxa"/>
          </w:tcPr>
          <w:p w14:paraId="3E2834E7" w14:textId="39E47816" w:rsidR="00421711" w:rsidRPr="00C74548" w:rsidRDefault="00421711" w:rsidP="005F7DE1">
            <w:pPr>
              <w:pStyle w:val="TekstTabeli"/>
              <w:jc w:val="center"/>
              <w:rPr>
                <w:lang w:val="pl-PL"/>
              </w:rPr>
            </w:pPr>
            <w:r w:rsidRPr="00C74548">
              <w:rPr>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5F7DE1">
            <w:pPr>
              <w:pStyle w:val="TekstTabeli"/>
              <w:rPr>
                <w:lang w:val="pl-PL"/>
              </w:rPr>
            </w:pPr>
            <w:r w:rsidRPr="00C74548">
              <w:rPr>
                <w:lang w:val="pl-PL"/>
              </w:rPr>
              <w:t>Jakość opieki naukowej lub artystycznej i wsparcia w prowadzeniu działalności naukowej</w:t>
            </w:r>
          </w:p>
        </w:tc>
        <w:tc>
          <w:tcPr>
            <w:tcW w:w="1701" w:type="dxa"/>
          </w:tcPr>
          <w:p w14:paraId="3984083D" w14:textId="25C4CC19" w:rsidR="00421711" w:rsidRPr="00C74548" w:rsidRDefault="00421711" w:rsidP="005F7DE1">
            <w:pPr>
              <w:pStyle w:val="TekstTabeli"/>
              <w:jc w:val="center"/>
              <w:rPr>
                <w:lang w:val="pl-PL"/>
              </w:rPr>
            </w:pPr>
            <w:r w:rsidRPr="00C74548">
              <w:rPr>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2A815233"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w:t>
      </w:r>
      <w:r w:rsidR="00F8079C">
        <w:t> </w:t>
      </w:r>
      <w:r>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w:t>
      </w:r>
      <w:r w:rsidR="00DE6181">
        <w:t>,</w:t>
      </w:r>
      <w:r w:rsidR="002975F4">
        <w:t xml:space="preserv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t>
      </w:r>
      <w:r w:rsidR="00EE3767">
        <w:lastRenderedPageBreak/>
        <w:t>w</w:t>
      </w:r>
      <w:r w:rsidR="00F8079C">
        <w:t> </w:t>
      </w:r>
      <w:r w:rsidR="00EE3767">
        <w:t xml:space="preserve">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w:t>
      </w:r>
      <w:r w:rsidR="00085BF2">
        <w:t>Tabeli 37</w:t>
      </w:r>
      <w:r w:rsidR="002975F4">
        <w:t>.</w:t>
      </w:r>
    </w:p>
    <w:p w14:paraId="011D382E" w14:textId="7F5DB87B" w:rsidR="00E5797C" w:rsidRDefault="00E5797C" w:rsidP="00E5797C">
      <w:pPr>
        <w:pStyle w:val="Tytutabeli"/>
      </w:pPr>
      <w:bookmarkStart w:id="579" w:name="_Ref149820724"/>
      <w:bookmarkStart w:id="580" w:name="_Ref149820717"/>
      <w:bookmarkStart w:id="581" w:name="_Toc169134760"/>
      <w:r>
        <w:t xml:space="preserve">Tabela </w:t>
      </w:r>
      <w:fldSimple w:instr=" SEQ Tabela \* ARABIC ">
        <w:r w:rsidR="00F2350D">
          <w:rPr>
            <w:noProof/>
          </w:rPr>
          <w:t>37</w:t>
        </w:r>
      </w:fldSimple>
      <w:bookmarkEnd w:id="579"/>
      <w:r w:rsidR="00B84102">
        <w:rPr>
          <w:noProof/>
        </w:rPr>
        <w:t>.</w:t>
      </w:r>
      <w:r>
        <w:t xml:space="preserve"> Podsumowanie wniosków z badań wśród grup interesariuszy polskich uczelni przeprowadzonych w ramach projektu NCN OP</w:t>
      </w:r>
      <w:r w:rsidR="00A25E48">
        <w:t>U</w:t>
      </w:r>
      <w:r>
        <w:t>S 4 nr 2012/07/B/HS4/02929</w:t>
      </w:r>
      <w:bookmarkEnd w:id="580"/>
      <w:bookmarkEnd w:id="581"/>
    </w:p>
    <w:tbl>
      <w:tblPr>
        <w:tblStyle w:val="TableGrid"/>
        <w:tblW w:w="9298" w:type="dxa"/>
        <w:tblLook w:val="04A0" w:firstRow="1" w:lastRow="0" w:firstColumn="1" w:lastColumn="0" w:noHBand="0" w:noVBand="1"/>
      </w:tblPr>
      <w:tblGrid>
        <w:gridCol w:w="1304"/>
        <w:gridCol w:w="7994"/>
      </w:tblGrid>
      <w:tr w:rsidR="00173A2E" w:rsidRPr="001B2B70" w14:paraId="0B50769F" w14:textId="77777777" w:rsidTr="005F7DE1">
        <w:trPr>
          <w:cantSplit/>
          <w:tblHeader/>
        </w:trPr>
        <w:tc>
          <w:tcPr>
            <w:tcW w:w="1304"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99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5F7DE1">
        <w:trPr>
          <w:cantSplit/>
        </w:trPr>
        <w:tc>
          <w:tcPr>
            <w:tcW w:w="1304"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994" w:type="dxa"/>
          </w:tcPr>
          <w:p w14:paraId="54A75688" w14:textId="34C0F44A" w:rsidR="0025490C" w:rsidRDefault="0025490C">
            <w:pPr>
              <w:pStyle w:val="ListParagraph"/>
              <w:numPr>
                <w:ilvl w:val="0"/>
                <w:numId w:val="3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ListParagraph"/>
              <w:numPr>
                <w:ilvl w:val="0"/>
                <w:numId w:val="33"/>
              </w:numPr>
              <w:spacing w:before="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ListParagraph"/>
              <w:numPr>
                <w:ilvl w:val="0"/>
                <w:numId w:val="33"/>
              </w:numPr>
              <w:spacing w:before="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ListParagraph"/>
              <w:numPr>
                <w:ilvl w:val="0"/>
                <w:numId w:val="33"/>
              </w:numPr>
              <w:spacing w:before="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5F7DE1">
        <w:trPr>
          <w:cantSplit/>
        </w:trPr>
        <w:tc>
          <w:tcPr>
            <w:tcW w:w="1304"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994" w:type="dxa"/>
          </w:tcPr>
          <w:p w14:paraId="778CD72B" w14:textId="67F16BD4" w:rsidR="0025490C" w:rsidRPr="001B2B70" w:rsidRDefault="0025490C">
            <w:pPr>
              <w:pStyle w:val="ListParagraph"/>
              <w:numPr>
                <w:ilvl w:val="0"/>
                <w:numId w:val="3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ListParagraph"/>
              <w:numPr>
                <w:ilvl w:val="0"/>
                <w:numId w:val="33"/>
              </w:numPr>
              <w:spacing w:before="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ListParagraph"/>
              <w:numPr>
                <w:ilvl w:val="0"/>
                <w:numId w:val="33"/>
              </w:numPr>
              <w:spacing w:before="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5F7DE1">
        <w:trPr>
          <w:cantSplit/>
        </w:trPr>
        <w:tc>
          <w:tcPr>
            <w:tcW w:w="1304"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994" w:type="dxa"/>
          </w:tcPr>
          <w:p w14:paraId="310E66AD" w14:textId="47E3137E" w:rsidR="0025490C" w:rsidRPr="001B2B70" w:rsidRDefault="0025490C">
            <w:pPr>
              <w:pStyle w:val="ListParagraph"/>
              <w:numPr>
                <w:ilvl w:val="0"/>
                <w:numId w:val="3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ListParagraph"/>
              <w:numPr>
                <w:ilvl w:val="0"/>
                <w:numId w:val="33"/>
              </w:numPr>
              <w:spacing w:before="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ListParagraph"/>
              <w:numPr>
                <w:ilvl w:val="0"/>
                <w:numId w:val="33"/>
              </w:numPr>
              <w:spacing w:before="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5F7DE1">
        <w:trPr>
          <w:cantSplit/>
        </w:trPr>
        <w:tc>
          <w:tcPr>
            <w:tcW w:w="1304"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994" w:type="dxa"/>
          </w:tcPr>
          <w:p w14:paraId="20CD0FC8" w14:textId="77777777" w:rsidR="0025490C" w:rsidRPr="001B2B70" w:rsidRDefault="0025490C">
            <w:pPr>
              <w:pStyle w:val="ListParagraph"/>
              <w:keepNext/>
              <w:numPr>
                <w:ilvl w:val="0"/>
                <w:numId w:val="3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ListParagraph"/>
              <w:keepNext/>
              <w:numPr>
                <w:ilvl w:val="0"/>
                <w:numId w:val="33"/>
              </w:numPr>
              <w:spacing w:before="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ListParagraph"/>
              <w:keepNext/>
              <w:numPr>
                <w:ilvl w:val="0"/>
                <w:numId w:val="33"/>
              </w:numPr>
              <w:spacing w:before="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ListParagraph"/>
              <w:keepNext/>
              <w:numPr>
                <w:ilvl w:val="0"/>
                <w:numId w:val="33"/>
              </w:numPr>
              <w:spacing w:before="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w:t>
      </w:r>
      <w:r w:rsidR="00F14B38">
        <w:lastRenderedPageBreak/>
        <w:t>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sidRPr="00001D48">
        <w:rPr>
          <w:rStyle w:val="FootnoteReference"/>
        </w:rPr>
        <w:footnoteReference w:id="50"/>
      </w:r>
      <w:r w:rsidR="000022FB">
        <w:t>, a jako wyjście absolwentów.</w:t>
      </w:r>
    </w:p>
    <w:p w14:paraId="09B03093" w14:textId="3819C352" w:rsidR="000E75C8" w:rsidRDefault="001F76E5" w:rsidP="00DA5D54">
      <w:r>
        <w:t xml:space="preserve">Spośród stwierdzeń zawartych </w:t>
      </w:r>
      <w:r w:rsidR="00126502">
        <w:t>Tabeli 37</w:t>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w:t>
      </w:r>
      <w:r w:rsidR="005314B4">
        <w:t>,</w:t>
      </w:r>
      <w:r w:rsidR="00F1542A">
        <w:t xml:space="preserve"> by zajęcia miały przełożenie na praktykę, to można stwierdzić, że uwzględnienie w ramach zajęć przestrzeni na rozwijanie tych trzech kompetencji powinno przyczyniać się do postrzegania jakości takich zajęć jako wysokiej.</w:t>
      </w:r>
    </w:p>
    <w:p w14:paraId="6513B909" w14:textId="233580F1"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w:t>
      </w:r>
      <w:r w:rsidR="00F8079C">
        <w:t> </w:t>
      </w:r>
      <w:r>
        <w:t>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t>
      </w:r>
      <w:r w:rsidR="002975F4">
        <w:lastRenderedPageBreak/>
        <w:t>w</w:t>
      </w:r>
      <w:r w:rsidR="00F8079C">
        <w:t> </w:t>
      </w:r>
      <w:r w:rsidR="002975F4">
        <w:t xml:space="preserve">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w:t>
      </w:r>
      <w:r w:rsidR="009F0C85">
        <w:t>Tabeli 38</w:t>
      </w:r>
      <w:r w:rsidR="00690F4F">
        <w:t>. Chociaż są one wynikiem opracowania skupiającego się na LSS to są one zbieżne z konkluzjami innych autorów opisujących bariery dla TQM czy innych dojrzałych SZJ.</w:t>
      </w:r>
    </w:p>
    <w:p w14:paraId="40AE7020" w14:textId="15BD9DB0" w:rsidR="002975F4" w:rsidRPr="00D60445" w:rsidRDefault="002975F4" w:rsidP="002975F4">
      <w:pPr>
        <w:pStyle w:val="Tytutabeli"/>
      </w:pPr>
      <w:bookmarkStart w:id="582" w:name="_Ref148730046"/>
      <w:bookmarkStart w:id="583" w:name="_Ref148730035"/>
      <w:bookmarkStart w:id="584" w:name="_Toc169134761"/>
      <w:r w:rsidRPr="00D60445">
        <w:t xml:space="preserve">Tabela </w:t>
      </w:r>
      <w:fldSimple w:instr=" SEQ Tabela \* ARABIC ">
        <w:r w:rsidR="00F2350D">
          <w:rPr>
            <w:noProof/>
          </w:rPr>
          <w:t>38</w:t>
        </w:r>
      </w:fldSimple>
      <w:bookmarkEnd w:id="582"/>
      <w:r w:rsidR="00B84102">
        <w:rPr>
          <w:noProof/>
        </w:rPr>
        <w:t>.</w:t>
      </w:r>
      <w:r w:rsidRPr="00D60445">
        <w:t xml:space="preserve"> Bariery dla wdrażania Lean </w:t>
      </w:r>
      <w:proofErr w:type="spellStart"/>
      <w:r w:rsidRPr="00D60445">
        <w:t>SixSigma</w:t>
      </w:r>
      <w:proofErr w:type="spellEnd"/>
      <w:r w:rsidRPr="00D60445">
        <w:t xml:space="preserve"> w uczelniach</w:t>
      </w:r>
      <w:bookmarkEnd w:id="583"/>
      <w:bookmarkEnd w:id="584"/>
    </w:p>
    <w:tbl>
      <w:tblPr>
        <w:tblStyle w:val="TableGrid"/>
        <w:tblW w:w="9071" w:type="dxa"/>
        <w:tblLook w:val="04A0" w:firstRow="1" w:lastRow="0" w:firstColumn="1" w:lastColumn="0" w:noHBand="0" w:noVBand="1"/>
      </w:tblPr>
      <w:tblGrid>
        <w:gridCol w:w="2154"/>
        <w:gridCol w:w="6917"/>
      </w:tblGrid>
      <w:tr w:rsidR="002975F4" w:rsidRPr="00D60445" w14:paraId="5AE4A9D7" w14:textId="77777777" w:rsidTr="005F7DE1">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5F7DE1">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5F7DE1">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5F7DE1">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5F7DE1">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5F7DE1">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5F7DE1">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5F7DE1">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5F7DE1">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5F7DE1">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5F7DE1">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5F7DE1">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5F7DE1">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 xml:space="preserve">Projekty powinny być ściśle związane z celami strategicznymi uczelni, co można osiągnąć np. poprzez metodę </w:t>
            </w:r>
            <w:proofErr w:type="spellStart"/>
            <w:r w:rsidRPr="00DC04B9">
              <w:rPr>
                <w:lang w:val="pl-PL"/>
              </w:rPr>
              <w:t>Hoshin</w:t>
            </w:r>
            <w:proofErr w:type="spellEnd"/>
            <w:r w:rsidRPr="00DC04B9">
              <w:rPr>
                <w:lang w:val="pl-PL"/>
              </w:rPr>
              <w:t xml:space="preserve"> </w:t>
            </w:r>
            <w:proofErr w:type="spellStart"/>
            <w:r w:rsidRPr="00DC04B9">
              <w:rPr>
                <w:lang w:val="pl-PL"/>
              </w:rPr>
              <w:t>Kanri</w:t>
            </w:r>
            <w:proofErr w:type="spellEnd"/>
            <w:r w:rsidRPr="00DC04B9">
              <w:rPr>
                <w:lang w:val="pl-PL"/>
              </w:rPr>
              <w:t>.</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6125D62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 xml:space="preserve">(por. Moszyk &amp; </w:t>
      </w:r>
      <w:r w:rsidR="00921CC1" w:rsidRPr="00921CC1">
        <w:rPr>
          <w:noProof/>
        </w:rPr>
        <w:lastRenderedPageBreak/>
        <w:t>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w:t>
      </w:r>
      <w:r w:rsidR="00F8079C">
        <w:t>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 xml:space="preserve">Podsumowanie wniosków z badań J. Maciąg wzbogacone o refleksje autora niniejszej pracy przedstawiono w </w:t>
      </w:r>
      <w:r w:rsidR="009F0C85">
        <w:t>Tabeli 39.</w:t>
      </w:r>
    </w:p>
    <w:p w14:paraId="1F1802B3" w14:textId="5F3D9F7A" w:rsidR="00AB0CA2" w:rsidRDefault="00AB0CA2" w:rsidP="00AB0CA2">
      <w:pPr>
        <w:pStyle w:val="Tytutabeli"/>
      </w:pPr>
      <w:bookmarkStart w:id="585" w:name="_Ref150164293"/>
      <w:bookmarkStart w:id="586" w:name="_Ref150164286"/>
      <w:bookmarkStart w:id="587" w:name="_Toc169134762"/>
      <w:r>
        <w:t xml:space="preserve">Tabela </w:t>
      </w:r>
      <w:fldSimple w:instr=" SEQ Tabela \* ARABIC ">
        <w:r w:rsidR="00F2350D">
          <w:rPr>
            <w:noProof/>
          </w:rPr>
          <w:t>39</w:t>
        </w:r>
      </w:fldSimple>
      <w:bookmarkEnd w:id="585"/>
      <w:r w:rsidR="00B84102">
        <w:rPr>
          <w:noProof/>
        </w:rPr>
        <w:t>.</w:t>
      </w:r>
      <w:r>
        <w:t xml:space="preserve"> Bariery i ograniczenia dla wprowadzania na </w:t>
      </w:r>
      <w:r w:rsidR="00310E21">
        <w:t xml:space="preserve">polskich </w:t>
      </w:r>
      <w:r>
        <w:t>uczelni</w:t>
      </w:r>
      <w:r w:rsidR="00310E21">
        <w:t>ach</w:t>
      </w:r>
      <w:r>
        <w:t xml:space="preserve"> nowoczesnych SZJ</w:t>
      </w:r>
      <w:bookmarkEnd w:id="586"/>
      <w:bookmarkEnd w:id="587"/>
    </w:p>
    <w:tbl>
      <w:tblPr>
        <w:tblStyle w:val="TableGrid"/>
        <w:tblW w:w="0" w:type="auto"/>
        <w:tblLook w:val="04A0" w:firstRow="1" w:lastRow="0" w:firstColumn="1" w:lastColumn="0" w:noHBand="0" w:noVBand="1"/>
      </w:tblPr>
      <w:tblGrid>
        <w:gridCol w:w="1677"/>
        <w:gridCol w:w="7427"/>
      </w:tblGrid>
      <w:tr w:rsidR="001F6AC1" w:rsidRPr="007607F5" w14:paraId="35D53065" w14:textId="77777777" w:rsidTr="005F7DE1">
        <w:trPr>
          <w:cantSplit/>
          <w:tblHeader/>
        </w:trPr>
        <w:tc>
          <w:tcPr>
            <w:tcW w:w="1677"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427"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5F7DE1">
        <w:trPr>
          <w:cantSplit/>
        </w:trPr>
        <w:tc>
          <w:tcPr>
            <w:tcW w:w="1677"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427" w:type="dxa"/>
            <w:vAlign w:val="center"/>
          </w:tcPr>
          <w:p w14:paraId="7D398D03" w14:textId="7CF859C9"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Pr>
                <w:sz w:val="18"/>
                <w:szCs w:val="18"/>
                <w:lang w:val="pl-PL"/>
              </w:rPr>
              <w:t> </w:t>
            </w:r>
            <w:r w:rsidR="003A0CA7" w:rsidRPr="007607F5">
              <w:rPr>
                <w:sz w:val="18"/>
                <w:szCs w:val="18"/>
                <w:lang w:val="pl-PL"/>
              </w:rPr>
              <w:t xml:space="preserve">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5F7DE1">
        <w:trPr>
          <w:cantSplit/>
        </w:trPr>
        <w:tc>
          <w:tcPr>
            <w:tcW w:w="1677"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427"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5F7DE1">
        <w:trPr>
          <w:cantSplit/>
        </w:trPr>
        <w:tc>
          <w:tcPr>
            <w:tcW w:w="1677"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427"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5F7DE1">
        <w:trPr>
          <w:cantSplit/>
        </w:trPr>
        <w:tc>
          <w:tcPr>
            <w:tcW w:w="1677"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427"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5F7DE1">
        <w:trPr>
          <w:cantSplit/>
        </w:trPr>
        <w:tc>
          <w:tcPr>
            <w:tcW w:w="1677"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427"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5F7DE1">
        <w:trPr>
          <w:cantSplit/>
        </w:trPr>
        <w:tc>
          <w:tcPr>
            <w:tcW w:w="1677"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427"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5F7DE1">
        <w:trPr>
          <w:cantSplit/>
        </w:trPr>
        <w:tc>
          <w:tcPr>
            <w:tcW w:w="1677"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427"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5F7DE1" w:rsidRPr="007607F5" w14:paraId="3AF199D3" w14:textId="77777777" w:rsidTr="005F7DE1">
        <w:trPr>
          <w:cantSplit/>
        </w:trPr>
        <w:tc>
          <w:tcPr>
            <w:tcW w:w="1677" w:type="dxa"/>
            <w:vAlign w:val="center"/>
          </w:tcPr>
          <w:p w14:paraId="2C666931" w14:textId="004DAECE" w:rsidR="005F7DE1" w:rsidRPr="007607F5" w:rsidRDefault="005F7DE1" w:rsidP="005F7DE1">
            <w:pPr>
              <w:spacing w:before="60" w:line="300" w:lineRule="auto"/>
              <w:ind w:firstLine="0"/>
              <w:jc w:val="center"/>
              <w:rPr>
                <w:sz w:val="18"/>
                <w:szCs w:val="18"/>
              </w:rPr>
            </w:pPr>
            <w:r w:rsidRPr="007607F5">
              <w:rPr>
                <w:sz w:val="18"/>
                <w:szCs w:val="18"/>
                <w:lang w:val="pl-PL"/>
              </w:rPr>
              <w:t>Niezależność uczonych</w:t>
            </w:r>
          </w:p>
        </w:tc>
        <w:tc>
          <w:tcPr>
            <w:tcW w:w="7427" w:type="dxa"/>
            <w:vAlign w:val="center"/>
          </w:tcPr>
          <w:p w14:paraId="6FDE3704" w14:textId="3E26B663" w:rsidR="005F7DE1" w:rsidRPr="005F7DE1" w:rsidRDefault="005F7DE1" w:rsidP="005F7DE1">
            <w:pPr>
              <w:spacing w:before="60" w:line="300" w:lineRule="auto"/>
              <w:ind w:firstLine="0"/>
              <w:jc w:val="left"/>
              <w:rPr>
                <w:sz w:val="18"/>
                <w:szCs w:val="18"/>
                <w:lang w:val="pl-PL"/>
              </w:rPr>
            </w:pPr>
            <w:r w:rsidRPr="007607F5">
              <w:rPr>
                <w:sz w:val="18"/>
                <w:szCs w:val="18"/>
                <w:lang w:val="pl-PL"/>
              </w:rPr>
              <w:t>Jednym z podstawowych założeń kultury akademickiej jest duża niezależność uczonych, natomiast współistnieje ona ze zjawiskiem oligarchii w ramach wewnętrznych „korporacji” i</w:t>
            </w:r>
            <w:r w:rsidR="00F8079C">
              <w:rPr>
                <w:sz w:val="18"/>
                <w:szCs w:val="18"/>
                <w:lang w:val="pl-PL"/>
              </w:rPr>
              <w:t> </w:t>
            </w:r>
            <w:r w:rsidRPr="007607F5">
              <w:rPr>
                <w:sz w:val="18"/>
                <w:szCs w:val="18"/>
                <w:lang w:val="pl-PL"/>
              </w:rPr>
              <w:t>grup - zazwyczaj nieformalnych.</w:t>
            </w:r>
          </w:p>
        </w:tc>
      </w:tr>
      <w:tr w:rsidR="005F7DE1" w:rsidRPr="007607F5" w14:paraId="47111013" w14:textId="77777777" w:rsidTr="005F7DE1">
        <w:trPr>
          <w:cantSplit/>
        </w:trPr>
        <w:tc>
          <w:tcPr>
            <w:tcW w:w="1677" w:type="dxa"/>
            <w:vAlign w:val="center"/>
          </w:tcPr>
          <w:p w14:paraId="291E4273" w14:textId="28443D95" w:rsidR="005F7DE1" w:rsidRPr="007607F5" w:rsidRDefault="005F7DE1" w:rsidP="005F7DE1">
            <w:pPr>
              <w:spacing w:before="60" w:line="300" w:lineRule="auto"/>
              <w:ind w:firstLine="0"/>
              <w:jc w:val="center"/>
              <w:rPr>
                <w:sz w:val="18"/>
                <w:szCs w:val="18"/>
              </w:rPr>
            </w:pPr>
            <w:r w:rsidRPr="007607F5">
              <w:rPr>
                <w:sz w:val="18"/>
                <w:szCs w:val="18"/>
                <w:lang w:val="pl-PL"/>
              </w:rPr>
              <w:t xml:space="preserve">Orientacja </w:t>
            </w:r>
            <w:r w:rsidRPr="007607F5">
              <w:rPr>
                <w:sz w:val="18"/>
                <w:szCs w:val="18"/>
                <w:lang w:val="pl-PL"/>
              </w:rPr>
              <w:br/>
              <w:t>podażowa</w:t>
            </w:r>
          </w:p>
        </w:tc>
        <w:tc>
          <w:tcPr>
            <w:tcW w:w="7427" w:type="dxa"/>
            <w:vAlign w:val="center"/>
          </w:tcPr>
          <w:p w14:paraId="08E7FE3D" w14:textId="381FEA3A" w:rsidR="005F7DE1" w:rsidRPr="005F7DE1" w:rsidRDefault="005F7DE1" w:rsidP="005F7DE1">
            <w:pPr>
              <w:spacing w:before="60" w:line="300" w:lineRule="auto"/>
              <w:ind w:firstLine="0"/>
              <w:jc w:val="left"/>
              <w:rPr>
                <w:sz w:val="18"/>
                <w:szCs w:val="18"/>
                <w:lang w:val="pl-PL"/>
              </w:rPr>
            </w:pPr>
            <w:r w:rsidRPr="007607F5">
              <w:rPr>
                <w:sz w:val="18"/>
                <w:szCs w:val="18"/>
                <w:lang w:val="pl-PL"/>
              </w:rPr>
              <w:t>Oferta uczelni budowana jest przede wszystkim na podstawie posiadanych zasobów, a</w:t>
            </w:r>
            <w:r w:rsidR="00F8079C">
              <w:rPr>
                <w:sz w:val="18"/>
                <w:szCs w:val="18"/>
                <w:lang w:val="pl-PL"/>
              </w:rPr>
              <w:t> </w:t>
            </w:r>
            <w:r w:rsidRPr="007607F5">
              <w:rPr>
                <w:sz w:val="18"/>
                <w:szCs w:val="18"/>
                <w:lang w:val="pl-PL"/>
              </w:rPr>
              <w:t>nie na wymaganiach rynku.</w:t>
            </w:r>
          </w:p>
        </w:tc>
      </w:tr>
      <w:tr w:rsidR="005F7DE1" w:rsidRPr="007607F5" w14:paraId="228B7374" w14:textId="77777777" w:rsidTr="005F7DE1">
        <w:trPr>
          <w:cantSplit/>
        </w:trPr>
        <w:tc>
          <w:tcPr>
            <w:tcW w:w="1677" w:type="dxa"/>
            <w:vAlign w:val="center"/>
          </w:tcPr>
          <w:p w14:paraId="2E8C8487" w14:textId="1C2E8746" w:rsidR="005F7DE1" w:rsidRPr="007607F5" w:rsidRDefault="005F7DE1" w:rsidP="005F7DE1">
            <w:pPr>
              <w:spacing w:before="60" w:line="300" w:lineRule="auto"/>
              <w:ind w:firstLine="0"/>
              <w:jc w:val="center"/>
              <w:rPr>
                <w:sz w:val="18"/>
                <w:szCs w:val="18"/>
                <w:lang w:val="pl-PL"/>
              </w:rPr>
            </w:pPr>
            <w:r w:rsidRPr="007607F5">
              <w:rPr>
                <w:sz w:val="18"/>
                <w:szCs w:val="18"/>
                <w:lang w:val="pl-PL"/>
              </w:rPr>
              <w:lastRenderedPageBreak/>
              <w:t xml:space="preserve">Koncentracja funkcji </w:t>
            </w:r>
            <w:r w:rsidRPr="007607F5">
              <w:rPr>
                <w:sz w:val="18"/>
                <w:szCs w:val="18"/>
                <w:lang w:val="pl-PL"/>
              </w:rPr>
              <w:br/>
              <w:t>przywódczych</w:t>
            </w:r>
          </w:p>
        </w:tc>
        <w:tc>
          <w:tcPr>
            <w:tcW w:w="7427" w:type="dxa"/>
            <w:vAlign w:val="center"/>
          </w:tcPr>
          <w:p w14:paraId="5FC4F8D9" w14:textId="43B6B4E2" w:rsidR="005F7DE1" w:rsidRPr="007607F5" w:rsidRDefault="005F7DE1" w:rsidP="005F7DE1">
            <w:pPr>
              <w:spacing w:before="60" w:line="300" w:lineRule="auto"/>
              <w:ind w:firstLine="0"/>
              <w:jc w:val="left"/>
              <w:rPr>
                <w:sz w:val="18"/>
                <w:szCs w:val="18"/>
                <w:lang w:val="pl-PL"/>
              </w:rPr>
            </w:pPr>
            <w:r w:rsidRPr="007607F5">
              <w:rPr>
                <w:sz w:val="18"/>
                <w:szCs w:val="18"/>
                <w:lang w:val="pl-PL"/>
              </w:rPr>
              <w:t>Formalnie władzę posiadają rektor i kanclerz, choć zmiany reformy z roku 2018 wzmocniły nieco władzę rektora. Podatność na brak silnego wizjonerskiego przywództwa. W 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7607F5" w14:paraId="04FC73FB" w14:textId="77777777" w:rsidTr="005F7DE1">
        <w:trPr>
          <w:cantSplit/>
        </w:trPr>
        <w:tc>
          <w:tcPr>
            <w:tcW w:w="1677" w:type="dxa"/>
            <w:vAlign w:val="center"/>
          </w:tcPr>
          <w:p w14:paraId="356FB9E8" w14:textId="4008384F" w:rsidR="005F7DE1" w:rsidRPr="007607F5" w:rsidRDefault="005F7DE1" w:rsidP="005F7DE1">
            <w:pPr>
              <w:keepNext/>
              <w:spacing w:before="60" w:line="300" w:lineRule="auto"/>
              <w:ind w:firstLine="0"/>
              <w:jc w:val="center"/>
              <w:rPr>
                <w:sz w:val="18"/>
                <w:szCs w:val="18"/>
                <w:lang w:val="pl-PL"/>
              </w:rPr>
            </w:pPr>
            <w:r w:rsidRPr="007607F5">
              <w:rPr>
                <w:sz w:val="18"/>
                <w:szCs w:val="18"/>
                <w:lang w:val="pl-PL"/>
              </w:rPr>
              <w:t xml:space="preserve">Algorytmizacja rozdziału </w:t>
            </w:r>
            <w:r w:rsidRPr="007607F5">
              <w:rPr>
                <w:sz w:val="18"/>
                <w:szCs w:val="18"/>
                <w:lang w:val="pl-PL"/>
              </w:rPr>
              <w:br/>
              <w:t>funduszy</w:t>
            </w:r>
          </w:p>
        </w:tc>
        <w:tc>
          <w:tcPr>
            <w:tcW w:w="7427" w:type="dxa"/>
            <w:vAlign w:val="center"/>
          </w:tcPr>
          <w:p w14:paraId="1A3BD8E4" w14:textId="1E955472" w:rsidR="005F7DE1" w:rsidRPr="007607F5" w:rsidRDefault="005F7DE1" w:rsidP="005F7DE1">
            <w:pPr>
              <w:keepNext/>
              <w:spacing w:before="60" w:line="300" w:lineRule="auto"/>
              <w:ind w:firstLine="0"/>
              <w:jc w:val="left"/>
              <w:rPr>
                <w:sz w:val="18"/>
                <w:szCs w:val="18"/>
                <w:lang w:val="pl-PL"/>
              </w:rPr>
            </w:pPr>
            <w:r w:rsidRPr="007607F5">
              <w:rPr>
                <w:sz w:val="18"/>
                <w:szCs w:val="18"/>
                <w:lang w:val="pl-PL"/>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0DFE282F" w:rsidR="00F82482" w:rsidRDefault="00087A3D" w:rsidP="00F82482">
      <w:r w:rsidRPr="00087A3D">
        <w:t xml:space="preserve">Trudno </w:t>
      </w:r>
      <w:r>
        <w:t xml:space="preserve">oprzeć się wrażeniu, że bariery i ograniczenia wskazane w </w:t>
      </w:r>
      <w:r w:rsidR="00126502">
        <w:t>Tabeli 39</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w:t>
      </w:r>
      <w:r w:rsidR="00640402">
        <w:t>,</w:t>
      </w:r>
      <w:r w:rsidR="00B471A1">
        <w:t xml:space="preserve">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t>pod</w:t>
      </w:r>
      <w:r w:rsidR="004C26B6">
        <w:t xml:space="preserve">rozdziale </w:t>
      </w:r>
      <w:r w:rsidR="004C26B6">
        <w:fldChar w:fldCharType="begin"/>
      </w:r>
      <w:r w:rsidR="004C26B6">
        <w:instrText xml:space="preserve"> REF _Ref67311339 \r \h </w:instrText>
      </w:r>
      <w:r w:rsidR="004C26B6">
        <w:fldChar w:fldCharType="separate"/>
      </w:r>
      <w:r w:rsidR="00F2350D">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t> </w:t>
      </w:r>
      <w:r w:rsidR="004C26B6">
        <w:t>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w:t>
      </w:r>
      <w:r w:rsidR="00A1314F">
        <w:t>,</w:t>
      </w:r>
      <w:r w:rsidR="00342F25">
        <w:t xml:space="preserve"> gdyż niezależność badaczy jest jedną </w:t>
      </w:r>
      <w:r w:rsidR="00342F25">
        <w:lastRenderedPageBreak/>
        <w:t>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19FD9BDB" w14:textId="12F6C85F" w:rsidR="00A00334" w:rsidRDefault="00A00334" w:rsidP="00A00334">
      <w:pPr>
        <w:pStyle w:val="Tytutabeli"/>
      </w:pPr>
      <w:bookmarkStart w:id="588" w:name="_Ref150171647"/>
      <w:bookmarkStart w:id="589" w:name="_Ref150171640"/>
      <w:bookmarkStart w:id="590" w:name="_Toc169134763"/>
      <w:r>
        <w:lastRenderedPageBreak/>
        <w:t xml:space="preserve">Tabela </w:t>
      </w:r>
      <w:fldSimple w:instr=" SEQ Tabela \* ARABIC ">
        <w:r w:rsidR="00F2350D">
          <w:rPr>
            <w:noProof/>
          </w:rPr>
          <w:t>40</w:t>
        </w:r>
      </w:fldSimple>
      <w:bookmarkEnd w:id="588"/>
      <w:r w:rsidR="00B84102">
        <w:rPr>
          <w:noProof/>
        </w:rPr>
        <w:t>.</w:t>
      </w:r>
      <w:r>
        <w:t xml:space="preserve"> Typologia kultur jakości w odniesieniu do uczelni</w:t>
      </w:r>
      <w:bookmarkEnd w:id="589"/>
      <w:bookmarkEnd w:id="590"/>
    </w:p>
    <w:tbl>
      <w:tblPr>
        <w:tblStyle w:val="TableGrid"/>
        <w:tblW w:w="9184" w:type="dxa"/>
        <w:tblLook w:val="04A0" w:firstRow="1" w:lastRow="0" w:firstColumn="1" w:lastColumn="0" w:noHBand="0" w:noVBand="1"/>
      </w:tblPr>
      <w:tblGrid>
        <w:gridCol w:w="1247"/>
        <w:gridCol w:w="1191"/>
        <w:gridCol w:w="6746"/>
      </w:tblGrid>
      <w:tr w:rsidR="00A00334" w:rsidRPr="008854BE" w14:paraId="61253BD2" w14:textId="77777777" w:rsidTr="005F7DE1">
        <w:trPr>
          <w:cantSplit/>
          <w:tblHeader/>
        </w:trPr>
        <w:tc>
          <w:tcPr>
            <w:tcW w:w="1247"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746"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5F7DE1">
        <w:trPr>
          <w:cantSplit/>
        </w:trPr>
        <w:tc>
          <w:tcPr>
            <w:tcW w:w="1247"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746"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sidRPr="00001D48">
              <w:rPr>
                <w:rStyle w:val="FootnoteReference"/>
              </w:rPr>
              <w:footnoteReference w:id="51"/>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5F7DE1">
        <w:trPr>
          <w:cantSplit/>
        </w:trPr>
        <w:tc>
          <w:tcPr>
            <w:tcW w:w="1247"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746" w:type="dxa"/>
            <w:vAlign w:val="center"/>
          </w:tcPr>
          <w:p w14:paraId="4C481895" w14:textId="2100F597"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w:t>
            </w:r>
            <w:r w:rsidR="00F8079C">
              <w:rPr>
                <w:lang w:val="pl-PL"/>
              </w:rPr>
              <w:t> </w:t>
            </w:r>
            <w:r w:rsidR="00290152" w:rsidRPr="008854BE">
              <w:rPr>
                <w:lang w:val="pl-PL"/>
              </w:rPr>
              <w:t xml:space="preserve">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5F7DE1">
        <w:trPr>
          <w:cantSplit/>
        </w:trPr>
        <w:tc>
          <w:tcPr>
            <w:tcW w:w="1247"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746"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 xml:space="preserve">rakuje mechanizmów samodoskonalenia, </w:t>
            </w:r>
            <w:proofErr w:type="spellStart"/>
            <w:r w:rsidR="00290152" w:rsidRPr="008854BE">
              <w:rPr>
                <w:lang w:val="pl-PL"/>
              </w:rPr>
              <w:t>benchmarkingu</w:t>
            </w:r>
            <w:proofErr w:type="spellEnd"/>
            <w:r w:rsidR="00290152" w:rsidRPr="008854BE">
              <w:rPr>
                <w:lang w:val="pl-PL"/>
              </w:rPr>
              <w:t xml:space="preserve"> i otwarcia na przyszłe rozwiązania</w:t>
            </w:r>
            <w:r w:rsidR="008854BE" w:rsidRPr="008854BE">
              <w:rPr>
                <w:lang w:val="pl-PL"/>
              </w:rPr>
              <w:t>, a próby wdrożenia takich elementów skutkują powstawaniem kontrkultur.</w:t>
            </w:r>
          </w:p>
        </w:tc>
      </w:tr>
      <w:tr w:rsidR="00A00334" w:rsidRPr="008854BE" w14:paraId="60083EA5" w14:textId="77777777" w:rsidTr="005F7DE1">
        <w:trPr>
          <w:cantSplit/>
        </w:trPr>
        <w:tc>
          <w:tcPr>
            <w:tcW w:w="1247"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746"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w:t>
            </w:r>
            <w:proofErr w:type="spellStart"/>
            <w:r w:rsidR="00290152" w:rsidRPr="008854BE">
              <w:rPr>
                <w:lang w:val="pl-PL"/>
              </w:rPr>
              <w:t>benchmarking</w:t>
            </w:r>
            <w:proofErr w:type="spellEnd"/>
            <w:r w:rsidR="00290152" w:rsidRPr="008854BE">
              <w:rPr>
                <w:lang w:val="pl-PL"/>
              </w:rPr>
              <w:t xml:space="preserve">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18AFEDD" w14:textId="5EB40A71" w:rsidR="0017696A" w:rsidRDefault="0017696A" w:rsidP="0017696A">
      <w:r w:rsidRPr="00690385">
        <w:lastRenderedPageBreak/>
        <w:t xml:space="preserve">W </w:t>
      </w:r>
      <w:r>
        <w:t>kontekście specyfiki polskich uczelni obszerne studia na temat akademickiej kultury jakości przedstawił w swoich pracach Ł. Sułkowski. Na początek warto przytoczyć typologie kultur jakości w</w:t>
      </w:r>
      <w:r w:rsidR="00F8079C">
        <w:t> </w:t>
      </w:r>
      <w:r>
        <w:t>odniesieniu do uczelni w zależności od stopnia</w:t>
      </w:r>
      <w:r w:rsidR="00640402">
        <w:t>,</w:t>
      </w:r>
      <w:r>
        <w:t xml:space="preserve">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fldChar w:fldCharType="begin" w:fldLock="1"/>
      </w:r>
      <w: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fldChar w:fldCharType="separate"/>
      </w:r>
      <w:r w:rsidRPr="00C15150">
        <w:rPr>
          <w:noProof/>
        </w:rPr>
        <w:t>(Sułkowski, 2014, s. 368)</w:t>
      </w:r>
      <w:r>
        <w:fldChar w:fldCharType="end"/>
      </w:r>
      <w:r>
        <w:t>.</w:t>
      </w:r>
    </w:p>
    <w:p w14:paraId="6D8B5FAA" w14:textId="466358D3" w:rsidR="00700D27" w:rsidRDefault="00C15150" w:rsidP="00700D27">
      <w:r>
        <w:t xml:space="preserve">Każdy z wymiarów tworzących typologie kultur opisane w </w:t>
      </w:r>
      <w:r w:rsidR="00126502">
        <w:t>Tabeli 40</w:t>
      </w:r>
      <w:r>
        <w:t xml:space="preserve">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34992CFB"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„w analizach kultury trudno obyć się bez analizy takich wymiarów, jak: kreatywność, kompleksowość (systemowość), centralizacja i formalizacja. Oczywiście to komplikuje obraz, ale pozwala na pogłębio</w:t>
      </w:r>
      <w:r w:rsidR="00CB158C" w:rsidRPr="00700D27">
        <w:lastRenderedPageBreak/>
        <w:t xml:space="preserve">ne zrozumienie problemu kultur jakości uczelni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89B051D"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t>Tabeli 41</w:t>
      </w:r>
      <w:r w:rsidR="005B468E">
        <w:t>.</w:t>
      </w:r>
    </w:p>
    <w:p w14:paraId="57D46F48" w14:textId="003D9DFB" w:rsidR="005B468E" w:rsidRDefault="005B468E" w:rsidP="005B468E">
      <w:pPr>
        <w:pStyle w:val="Tytutabeli"/>
      </w:pPr>
      <w:bookmarkStart w:id="591" w:name="_Ref150259086"/>
      <w:bookmarkStart w:id="592" w:name="_Ref150259080"/>
      <w:bookmarkStart w:id="593" w:name="_Toc169134764"/>
      <w:r>
        <w:t xml:space="preserve">Tabela </w:t>
      </w:r>
      <w:fldSimple w:instr=" SEQ Tabela \* ARABIC ">
        <w:r w:rsidR="00F2350D">
          <w:rPr>
            <w:noProof/>
          </w:rPr>
          <w:t>41</w:t>
        </w:r>
      </w:fldSimple>
      <w:bookmarkEnd w:id="591"/>
      <w:r w:rsidR="00B84102">
        <w:rPr>
          <w:noProof/>
        </w:rPr>
        <w:t>.</w:t>
      </w:r>
      <w:r>
        <w:t xml:space="preserve"> Rodzaje kultury jakości ze względu na stopień zaangażowania kierownictwa i pracowników</w:t>
      </w:r>
      <w:bookmarkEnd w:id="592"/>
      <w:bookmarkEnd w:id="593"/>
    </w:p>
    <w:tbl>
      <w:tblPr>
        <w:tblStyle w:val="TableGrid"/>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1C0817B" w14:textId="3C01742E"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w:t>
      </w:r>
      <w:r w:rsidR="00640402">
        <w:t>,</w:t>
      </w:r>
      <w:r w:rsidR="00AD24C9">
        <w:t xml:space="preserve">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xml:space="preserve">). Krótkie opisy przejawów każdego z 4 poziomów dojrzałości w zakresie wskazanych 8 obszarów znajduje się w </w:t>
      </w:r>
      <w:r w:rsidR="00982871">
        <w:t>Tabeli 42</w:t>
      </w:r>
      <w:r w:rsidR="00F965D5">
        <w:t>.</w:t>
      </w:r>
    </w:p>
    <w:p w14:paraId="53B67774" w14:textId="1B8CBA69" w:rsidR="002E4137" w:rsidRDefault="002E4137" w:rsidP="002E4137">
      <w:pPr>
        <w:pStyle w:val="Tytutabeli"/>
      </w:pPr>
      <w:bookmarkStart w:id="594" w:name="_Ref150262438"/>
      <w:bookmarkStart w:id="595" w:name="_Ref150262431"/>
      <w:bookmarkStart w:id="596" w:name="_Toc169134765"/>
      <w:r>
        <w:lastRenderedPageBreak/>
        <w:t xml:space="preserve">Tabela </w:t>
      </w:r>
      <w:fldSimple w:instr=" SEQ Tabela \* ARABIC ">
        <w:r w:rsidR="00F2350D">
          <w:rPr>
            <w:noProof/>
          </w:rPr>
          <w:t>42</w:t>
        </w:r>
      </w:fldSimple>
      <w:bookmarkEnd w:id="594"/>
      <w:r w:rsidR="00B84102">
        <w:rPr>
          <w:noProof/>
        </w:rPr>
        <w:t>.</w:t>
      </w:r>
      <w:r>
        <w:t xml:space="preserve"> Obszary analizy dojrzałości kultury jakości</w:t>
      </w:r>
      <w:bookmarkEnd w:id="595"/>
      <w:bookmarkEnd w:id="596"/>
    </w:p>
    <w:tbl>
      <w:tblPr>
        <w:tblStyle w:val="TableGrid"/>
        <w:tblW w:w="9241" w:type="dxa"/>
        <w:tblLook w:val="04A0" w:firstRow="1" w:lastRow="0" w:firstColumn="1" w:lastColumn="0" w:noHBand="0" w:noVBand="1"/>
      </w:tblPr>
      <w:tblGrid>
        <w:gridCol w:w="1814"/>
        <w:gridCol w:w="1814"/>
        <w:gridCol w:w="1871"/>
        <w:gridCol w:w="1871"/>
        <w:gridCol w:w="1871"/>
      </w:tblGrid>
      <w:tr w:rsidR="000541F4" w:rsidRPr="000541F4" w14:paraId="5055B2F4" w14:textId="77777777" w:rsidTr="005F7DE1">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14"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5F7DE1">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14"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2223E8B3" w:rsidR="00F965D5" w:rsidRPr="000541F4" w:rsidRDefault="000541F4" w:rsidP="00F55573">
            <w:pPr>
              <w:pStyle w:val="TekstTabeli"/>
              <w:rPr>
                <w:lang w:val="pl-PL"/>
              </w:rPr>
            </w:pPr>
            <w:r>
              <w:rPr>
                <w:lang w:val="pl-PL"/>
              </w:rPr>
              <w:t>Przejmowana intencjonalnie, w poczuciu odpowiedzialności za grupę i</w:t>
            </w:r>
            <w:r w:rsidR="00F8079C">
              <w:rPr>
                <w:lang w:val="pl-PL"/>
              </w:rPr>
              <w:t> </w:t>
            </w:r>
            <w:r>
              <w:rPr>
                <w:lang w:val="pl-PL"/>
              </w:rPr>
              <w:t>w ramach współpracy grupowej.</w:t>
            </w:r>
          </w:p>
        </w:tc>
      </w:tr>
      <w:tr w:rsidR="00A53F3D" w:rsidRPr="000541F4" w14:paraId="371696EC" w14:textId="77777777" w:rsidTr="005F7DE1">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14"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426B1369"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identyfikują się z</w:t>
            </w:r>
            <w:r w:rsidR="00F8079C">
              <w:rPr>
                <w:lang w:val="pl-PL"/>
              </w:rPr>
              <w:t> </w:t>
            </w:r>
            <w:r>
              <w:rPr>
                <w:lang w:val="pl-PL"/>
              </w:rPr>
              <w:t xml:space="preserve">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5F7DE1">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14"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11CEAC9A" w:rsidR="00F965D5" w:rsidRPr="000541F4" w:rsidRDefault="00057F06" w:rsidP="00F55573">
            <w:pPr>
              <w:pStyle w:val="TekstTabeli"/>
              <w:rPr>
                <w:lang w:val="pl-PL"/>
              </w:rPr>
            </w:pPr>
            <w:r>
              <w:rPr>
                <w:lang w:val="pl-PL"/>
              </w:rPr>
              <w:t>Indywidualna chęć do pracy. Członkowie zespołu odczuwają satysfakcje z podejmowanych działań i wkładu w</w:t>
            </w:r>
            <w:r w:rsidR="00F8079C">
              <w:rPr>
                <w:lang w:val="pl-PL"/>
              </w:rPr>
              <w:t> </w:t>
            </w:r>
            <w:r>
              <w:rPr>
                <w:lang w:val="pl-PL"/>
              </w:rPr>
              <w:t>rezultat grupy.</w:t>
            </w:r>
          </w:p>
        </w:tc>
      </w:tr>
      <w:tr w:rsidR="00A53F3D" w:rsidRPr="000541F4" w14:paraId="5B2EBD03" w14:textId="77777777" w:rsidTr="005F7DE1">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14"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 xml:space="preserve">Zaufanie wynikające z wiedzy i predykcji </w:t>
            </w:r>
            <w:proofErr w:type="spellStart"/>
            <w:r>
              <w:rPr>
                <w:lang w:val="pl-PL"/>
              </w:rPr>
              <w:t>zachowań</w:t>
            </w:r>
            <w:proofErr w:type="spellEnd"/>
            <w:r>
              <w:rPr>
                <w:lang w:val="pl-PL"/>
              </w:rPr>
              <w:t xml:space="preserve"> i dobrych intencji, mające źródła w zdrowych interakcjach. Bezwarunkowe m. in. dzięki posiadaniu wspólnych celów.</w:t>
            </w:r>
          </w:p>
        </w:tc>
      </w:tr>
      <w:tr w:rsidR="00A53F3D" w:rsidRPr="000541F4" w14:paraId="6DAAB7F0" w14:textId="77777777" w:rsidTr="005F7DE1">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14"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 xml:space="preserve">Rynkowo zorientowane wartości związane z reputacją, osiąganiem celów i pozycji rynkowej. Istnieje wewnętrzna konkurencja oraz </w:t>
            </w:r>
            <w:proofErr w:type="spellStart"/>
            <w:r>
              <w:rPr>
                <w:lang w:val="pl-PL"/>
              </w:rPr>
              <w:t>adhokratyczna</w:t>
            </w:r>
            <w:proofErr w:type="spellEnd"/>
            <w:r>
              <w:rPr>
                <w:lang w:val="pl-PL"/>
              </w:rPr>
              <w:t xml:space="preserve"> elastyczność wartości.</w:t>
            </w:r>
          </w:p>
        </w:tc>
        <w:tc>
          <w:tcPr>
            <w:tcW w:w="1871" w:type="dxa"/>
            <w:vAlign w:val="center"/>
          </w:tcPr>
          <w:p w14:paraId="66412EBB" w14:textId="2A8CC0D9" w:rsidR="00F965D5" w:rsidRPr="000541F4" w:rsidRDefault="00A53F3D" w:rsidP="00F55573">
            <w:pPr>
              <w:pStyle w:val="TekstTabeli"/>
              <w:rPr>
                <w:lang w:val="pl-PL"/>
              </w:rPr>
            </w:pPr>
            <w:r>
              <w:rPr>
                <w:lang w:val="pl-PL"/>
              </w:rPr>
              <w:t>Docenianie lojalnego, przyjaznego środowiska pracy i</w:t>
            </w:r>
            <w:r w:rsidR="00F8079C">
              <w:rPr>
                <w:lang w:val="pl-PL"/>
              </w:rPr>
              <w:t> </w:t>
            </w:r>
            <w:r>
              <w:rPr>
                <w:lang w:val="pl-PL"/>
              </w:rPr>
              <w:t>inwestowanie w</w:t>
            </w:r>
            <w:r w:rsidR="00F8079C">
              <w:rPr>
                <w:lang w:val="pl-PL"/>
              </w:rPr>
              <w:t> </w:t>
            </w:r>
            <w:r>
              <w:rPr>
                <w:lang w:val="pl-PL"/>
              </w:rPr>
              <w:t>długoterminowe korzyści związane z</w:t>
            </w:r>
            <w:r w:rsidR="00F8079C">
              <w:rPr>
                <w:lang w:val="pl-PL"/>
              </w:rPr>
              <w:t> </w:t>
            </w:r>
            <w:r>
              <w:rPr>
                <w:lang w:val="pl-PL"/>
              </w:rPr>
              <w:t xml:space="preserve">osobistymi relacjami i poczuciem przynależności. Koncentracja na pracy zespołowej, współudziale </w:t>
            </w:r>
            <w:r>
              <w:rPr>
                <w:lang w:val="pl-PL"/>
              </w:rPr>
              <w:br/>
              <w:t>i konsensusie.</w:t>
            </w:r>
          </w:p>
        </w:tc>
      </w:tr>
      <w:tr w:rsidR="00A53F3D" w:rsidRPr="000541F4" w14:paraId="39CF5189" w14:textId="77777777" w:rsidTr="005F7DE1">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14"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445AB1E3" w:rsidR="00F965D5" w:rsidRPr="000541F4" w:rsidRDefault="00CE084A" w:rsidP="00F55573">
            <w:pPr>
              <w:pStyle w:val="TekstTabeli"/>
              <w:rPr>
                <w:lang w:val="pl-PL"/>
              </w:rPr>
            </w:pPr>
            <w:r>
              <w:rPr>
                <w:lang w:val="pl-PL"/>
              </w:rPr>
              <w:t>Przewodzenie jest współdzielone w</w:t>
            </w:r>
            <w:r w:rsidR="00F8079C">
              <w:rPr>
                <w:lang w:val="pl-PL"/>
              </w:rPr>
              <w:t> </w:t>
            </w:r>
            <w:r>
              <w:rPr>
                <w:lang w:val="pl-PL"/>
              </w:rPr>
              <w:t xml:space="preserve">sposób intuicyjny. Członkowie zespołu uznają odpowiedzialność indywidulaną i grupową za oczywistą. Formalny lider pełni rolę mentora i </w:t>
            </w:r>
            <w:proofErr w:type="spellStart"/>
            <w:r>
              <w:rPr>
                <w:lang w:val="pl-PL"/>
              </w:rPr>
              <w:t>facylitatora</w:t>
            </w:r>
            <w:proofErr w:type="spellEnd"/>
            <w:r>
              <w:rPr>
                <w:lang w:val="pl-PL"/>
              </w:rPr>
              <w:t xml:space="preserve"> stymulując kreatywność i innowacyjność.</w:t>
            </w:r>
          </w:p>
        </w:tc>
      </w:tr>
      <w:tr w:rsidR="00A53F3D" w:rsidRPr="000541F4" w14:paraId="22C531E9" w14:textId="77777777" w:rsidTr="005F7DE1">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14"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1EBBA399" w:rsidR="00F965D5" w:rsidRPr="000541F4" w:rsidRDefault="00CA287C" w:rsidP="00F55573">
            <w:pPr>
              <w:pStyle w:val="TekstTabeli"/>
              <w:rPr>
                <w:lang w:val="pl-PL"/>
              </w:rPr>
            </w:pPr>
            <w:r>
              <w:rPr>
                <w:lang w:val="pl-PL"/>
              </w:rPr>
              <w:t>Konsultacje i oraz rozpowszechnianie informacji mają charakter spontaniczny. Każdy regularnie prosi o</w:t>
            </w:r>
            <w:r w:rsidR="00F8079C">
              <w:rPr>
                <w:lang w:val="pl-PL"/>
              </w:rPr>
              <w:t> </w:t>
            </w:r>
            <w:r>
              <w:rPr>
                <w:lang w:val="pl-PL"/>
              </w:rPr>
              <w:t>oraz przekazuje informację zwrotną. Pełna transparentność i dwustronny przepływ informacji na każdym szczeblu organizacji.</w:t>
            </w:r>
          </w:p>
        </w:tc>
      </w:tr>
      <w:tr w:rsidR="00CE084A" w:rsidRPr="000541F4" w14:paraId="0B902945" w14:textId="77777777" w:rsidTr="005F7DE1">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14"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30803BC1"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03B31A17"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w:t>
            </w:r>
            <w:r w:rsidR="00F8079C">
              <w:rPr>
                <w:lang w:val="pl-PL"/>
              </w:rPr>
              <w:t> </w:t>
            </w:r>
            <w:r>
              <w:rPr>
                <w:lang w:val="pl-PL"/>
              </w:rPr>
              <w:t>interesariuszami i</w:t>
            </w:r>
            <w:r w:rsidR="00F8079C">
              <w:rPr>
                <w:lang w:val="pl-PL"/>
              </w:rPr>
              <w:t> </w:t>
            </w:r>
            <w:r>
              <w:rPr>
                <w:lang w:val="pl-PL"/>
              </w:rPr>
              <w:t>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3E3B37A8" w:rsidR="001A71B5" w:rsidRDefault="00266EE0" w:rsidP="002739C6">
      <w:r>
        <w:t xml:space="preserve">Na podstawie w ten sposób określonych przejawów dojrzałości kultury jakości w ramach każdego z obszarów wymienionych w </w:t>
      </w:r>
      <w:r w:rsidR="00126502">
        <w:t>Tabeli 42</w:t>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DE6181">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r w:rsidR="00126502">
        <w:t>.</w:t>
      </w:r>
    </w:p>
    <w:p w14:paraId="547E3D26" w14:textId="00D30CAA" w:rsidR="001A71B5" w:rsidRDefault="002739C6" w:rsidP="00DA5D54">
      <w:r>
        <w:lastRenderedPageBreak/>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w:t>
      </w:r>
      <w:r w:rsidR="00DE6181">
        <w:t>,</w:t>
      </w:r>
      <w:r w:rsidR="001F7F07">
        <w:t xml:space="preserve">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w:t>
      </w:r>
      <w:r w:rsidR="00F8079C">
        <w:t> </w:t>
      </w:r>
      <w:r w:rsidR="00E74EEE">
        <w:t>Polsce.</w:t>
      </w:r>
    </w:p>
    <w:p w14:paraId="43B8B48A" w14:textId="57E2D041" w:rsidR="00263DE4" w:rsidRPr="00BC203F" w:rsidRDefault="00790EB8" w:rsidP="00DA5D54">
      <w:r>
        <w:t xml:space="preserve">Omówione w niniejszym </w:t>
      </w:r>
      <w:r w:rsidR="00FA797F">
        <w:t>pod</w:t>
      </w:r>
      <w:r>
        <w:t>rozdziale uwarunkowania zarządzania jakością w zakresie regulacji prawnych, barier dla wdrażania nowoczesnych kompleksowych systemów zarządzania jakością i</w:t>
      </w:r>
      <w:r w:rsidR="00F8079C">
        <w:t> </w:t>
      </w:r>
      <w:r>
        <w:t xml:space="preserve">kultury jakości ze szczególnym uwzględnieniem kontekstu polskich uniwersytetów ukazują skalę wyzwania przed kierownictwem </w:t>
      </w:r>
      <w:r w:rsidR="00ED1A6A">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t>pod</w:t>
      </w:r>
      <w:r w:rsidR="00ED1A6A">
        <w:t>rozdział.</w:t>
      </w:r>
    </w:p>
    <w:p w14:paraId="32A4F991" w14:textId="77777777" w:rsidR="008A0B73" w:rsidRPr="00BC203F" w:rsidRDefault="008A0B73" w:rsidP="00107ECD">
      <w:pPr>
        <w:pStyle w:val="Heading3"/>
      </w:pPr>
      <w:bookmarkStart w:id="597" w:name="_Ref164499695"/>
      <w:bookmarkStart w:id="598" w:name="_Toc164801014"/>
      <w:bookmarkStart w:id="599" w:name="_Toc168903278"/>
      <w:bookmarkStart w:id="600" w:name="_Toc169134086"/>
      <w:r w:rsidRPr="00BC203F">
        <w:t>Rola kierownictwa uczelni w zarządzaniu jakością</w:t>
      </w:r>
      <w:bookmarkStart w:id="601" w:name="_Ref135921390"/>
      <w:bookmarkEnd w:id="597"/>
      <w:bookmarkEnd w:id="598"/>
      <w:bookmarkEnd w:id="599"/>
      <w:bookmarkEnd w:id="600"/>
    </w:p>
    <w:p w14:paraId="2BD58968" w14:textId="22D46958"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F2350D" w:rsidRPr="00BA4CC3">
        <w:t xml:space="preserve">Tabela </w:t>
      </w:r>
      <w:r w:rsidR="00F2350D">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F2350D" w:rsidRPr="00D04521">
        <w:t xml:space="preserve">Rysunek </w:t>
      </w:r>
      <w:r w:rsidR="00F2350D">
        <w:rPr>
          <w:noProof/>
        </w:rPr>
        <w:t>20</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lastRenderedPageBreak/>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w:t>
      </w:r>
      <w:r w:rsidR="00F8079C">
        <w:t> </w:t>
      </w:r>
      <w:r w:rsidR="00D95A26">
        <w:t>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w:t>
      </w:r>
      <w:r w:rsidR="00F8079C">
        <w:t> </w:t>
      </w:r>
      <w:r w:rsidR="00982871">
        <w:t>Tabeli 43</w:t>
      </w:r>
      <w:r w:rsidR="00D95A26">
        <w:t>.</w:t>
      </w:r>
    </w:p>
    <w:p w14:paraId="11719ADB" w14:textId="1D7728DF" w:rsidR="00130068" w:rsidRDefault="00130068" w:rsidP="00130068">
      <w:pPr>
        <w:pStyle w:val="Tytutabeli"/>
      </w:pPr>
      <w:bookmarkStart w:id="602" w:name="_Ref150513592"/>
      <w:bookmarkStart w:id="603" w:name="_Ref150513579"/>
      <w:bookmarkStart w:id="604" w:name="_Toc169134766"/>
      <w:r>
        <w:t xml:space="preserve">Tabela </w:t>
      </w:r>
      <w:fldSimple w:instr=" SEQ Tabela \* ARABIC ">
        <w:r w:rsidR="00F2350D">
          <w:rPr>
            <w:noProof/>
          </w:rPr>
          <w:t>43</w:t>
        </w:r>
      </w:fldSimple>
      <w:bookmarkEnd w:id="602"/>
      <w:r w:rsidR="00B84102">
        <w:rPr>
          <w:noProof/>
        </w:rPr>
        <w:t>.</w:t>
      </w:r>
      <w:r>
        <w:t xml:space="preserve"> Rola przywództwa w różnych metodologiach (filozofiach) kompleksowego zarządzania jakością</w:t>
      </w:r>
      <w:bookmarkEnd w:id="603"/>
      <w:bookmarkEnd w:id="604"/>
    </w:p>
    <w:tbl>
      <w:tblPr>
        <w:tblStyle w:val="TableGrid"/>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369789C7"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w:t>
            </w:r>
            <w:r w:rsidR="00F8079C">
              <w:rPr>
                <w:sz w:val="18"/>
                <w:szCs w:val="18"/>
                <w:lang w:val="pl-PL"/>
              </w:rPr>
              <w:t> </w:t>
            </w:r>
            <w:r w:rsidR="005C60B3">
              <w:rPr>
                <w:sz w:val="18"/>
                <w:szCs w:val="18"/>
                <w:lang w:val="pl-PL"/>
              </w:rPr>
              <w:t>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sidRPr="00001D48">
              <w:rPr>
                <w:rStyle w:val="FootnoteReference"/>
              </w:rPr>
              <w:footnoteReference w:id="52"/>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ListParagraph"/>
              <w:numPr>
                <w:ilvl w:val="0"/>
                <w:numId w:val="3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ListParagraph"/>
              <w:numPr>
                <w:ilvl w:val="0"/>
                <w:numId w:val="3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ListParagraph"/>
              <w:numPr>
                <w:ilvl w:val="0"/>
                <w:numId w:val="3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ListParagraph"/>
              <w:numPr>
                <w:ilvl w:val="0"/>
                <w:numId w:val="3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ListParagraph"/>
              <w:numPr>
                <w:ilvl w:val="0"/>
                <w:numId w:val="3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ListParagraph"/>
              <w:numPr>
                <w:ilvl w:val="0"/>
                <w:numId w:val="3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ListParagraph"/>
              <w:numPr>
                <w:ilvl w:val="0"/>
                <w:numId w:val="3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ListParagraph"/>
              <w:numPr>
                <w:ilvl w:val="0"/>
                <w:numId w:val="3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ListParagraph"/>
              <w:numPr>
                <w:ilvl w:val="0"/>
                <w:numId w:val="3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ListParagraph"/>
              <w:numPr>
                <w:ilvl w:val="0"/>
                <w:numId w:val="3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ListParagraph"/>
              <w:numPr>
                <w:ilvl w:val="0"/>
                <w:numId w:val="3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ListParagraph"/>
              <w:numPr>
                <w:ilvl w:val="0"/>
                <w:numId w:val="3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642B6FAC" w:rsidR="00B87765" w:rsidRPr="00B87765" w:rsidRDefault="00B87765">
            <w:pPr>
              <w:pStyle w:val="ListParagraph"/>
              <w:numPr>
                <w:ilvl w:val="0"/>
                <w:numId w:val="3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F2350D" w:rsidRPr="00F2350D">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79DAE27A"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w:t>
            </w:r>
            <w:r w:rsidR="00BB4550">
              <w:rPr>
                <w:sz w:val="18"/>
                <w:szCs w:val="18"/>
                <w:lang w:val="pl-PL"/>
              </w:rPr>
              <w:t> </w:t>
            </w:r>
            <w:r>
              <w:rPr>
                <w:sz w:val="18"/>
                <w:szCs w:val="18"/>
                <w:lang w:val="pl-PL"/>
              </w:rPr>
              <w:t>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59106FE0"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 xml:space="preserve">Przedstawione w </w:t>
      </w:r>
      <w:r w:rsidR="00126502">
        <w:t>Tabeli 43</w:t>
      </w:r>
      <w:r>
        <w:t xml:space="preserve"> opisy stanowią </w:t>
      </w:r>
      <w:r w:rsidR="00326BFE">
        <w:t xml:space="preserve">autorską </w:t>
      </w:r>
      <w:r>
        <w:t>syntezę mającą na celu ukazanie istotnej roli przywództwa dla każdej z opisanych koncepcji zarządzania jakością.</w:t>
      </w:r>
      <w:r w:rsidR="00326BFE">
        <w:t xml:space="preserve"> Pod</w:t>
      </w:r>
      <w:r w:rsidR="00326BFE">
        <w:lastRenderedPageBreak/>
        <w:t xml:space="preserve">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w:t>
      </w:r>
      <w:proofErr w:type="spellStart"/>
      <w:r w:rsidR="002C6CC4">
        <w:t>zachowań</w:t>
      </w:r>
      <w:proofErr w:type="spellEnd"/>
      <w:r w:rsidR="002C6CC4">
        <w:t xml:space="preserve"> przywódczych. Najważniejsze wnioski z tych badań zostały przedstawione w </w:t>
      </w:r>
      <w:r w:rsidR="002332D4">
        <w:t>Tabeli 44</w:t>
      </w:r>
      <w:r w:rsidR="00E02729">
        <w:t xml:space="preserve">. Jest to w prawdzie opracowanie na potrzeby Lean </w:t>
      </w:r>
      <w:proofErr w:type="spellStart"/>
      <w:r w:rsidR="00E02729">
        <w:t>SixSigma</w:t>
      </w:r>
      <w:proofErr w:type="spellEnd"/>
      <w:r w:rsidR="00E02729">
        <w:t xml:space="preserve">, ale po krótkiej analizie nie trudno zauważyć, że wnioski są na tyle ogólne, że mogą mieć zastosowanie do </w:t>
      </w:r>
      <w:proofErr w:type="spellStart"/>
      <w:r w:rsidR="00E02729">
        <w:t>zachowań</w:t>
      </w:r>
      <w:proofErr w:type="spellEnd"/>
      <w:r w:rsidR="00E02729">
        <w:t xml:space="preserve"> przywódczych niezależnie od kontekstu konkretnej koncepcji zarządzania jakością.</w:t>
      </w:r>
    </w:p>
    <w:p w14:paraId="48DF02D4" w14:textId="73DB870F" w:rsidR="00EC1AA6" w:rsidRDefault="00EC1AA6" w:rsidP="00EC1AA6">
      <w:pPr>
        <w:pStyle w:val="Tytutabeli"/>
      </w:pPr>
      <w:bookmarkStart w:id="605" w:name="_Ref150514430"/>
      <w:bookmarkStart w:id="606" w:name="_Ref150514418"/>
      <w:bookmarkStart w:id="607" w:name="_Toc169134767"/>
      <w:r>
        <w:t xml:space="preserve">Tabela </w:t>
      </w:r>
      <w:fldSimple w:instr=" SEQ Tabela \* ARABIC ">
        <w:r w:rsidR="00F2350D">
          <w:rPr>
            <w:noProof/>
          </w:rPr>
          <w:t>44</w:t>
        </w:r>
      </w:fldSimple>
      <w:bookmarkEnd w:id="605"/>
      <w:r w:rsidR="00B84102">
        <w:rPr>
          <w:noProof/>
        </w:rPr>
        <w:t>.</w:t>
      </w:r>
      <w:r>
        <w:t xml:space="preserve"> </w:t>
      </w:r>
      <w:r w:rsidR="00E02729">
        <w:t>K</w:t>
      </w:r>
      <w:r>
        <w:t>luczow</w:t>
      </w:r>
      <w:r w:rsidR="00E02729">
        <w:t>e</w:t>
      </w:r>
      <w:r>
        <w:t xml:space="preserve"> obszar</w:t>
      </w:r>
      <w:r w:rsidR="00E02729">
        <w:t>y</w:t>
      </w:r>
      <w:r>
        <w:t xml:space="preserve"> </w:t>
      </w:r>
      <w:proofErr w:type="spellStart"/>
      <w:r>
        <w:t>zachowań</w:t>
      </w:r>
      <w:proofErr w:type="spellEnd"/>
      <w:r>
        <w:t xml:space="preserve"> przywódczych dla skutecznego wdrażania LSS</w:t>
      </w:r>
      <w:bookmarkEnd w:id="606"/>
      <w:bookmarkEnd w:id="607"/>
    </w:p>
    <w:tbl>
      <w:tblPr>
        <w:tblStyle w:val="TableGrid"/>
        <w:tblW w:w="0" w:type="auto"/>
        <w:tblLook w:val="04A0" w:firstRow="1" w:lastRow="0" w:firstColumn="1" w:lastColumn="0" w:noHBand="0" w:noVBand="1"/>
      </w:tblPr>
      <w:tblGrid>
        <w:gridCol w:w="2268"/>
        <w:gridCol w:w="6860"/>
      </w:tblGrid>
      <w:tr w:rsidR="00EC1AA6" w:rsidRPr="00175820" w14:paraId="39048DBD" w14:textId="77777777" w:rsidTr="005F7DE1">
        <w:trPr>
          <w:cantSplit/>
          <w:tblHeader/>
        </w:trPr>
        <w:tc>
          <w:tcPr>
            <w:tcW w:w="2268"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860"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5F7DE1">
        <w:trPr>
          <w:cantSplit/>
        </w:trPr>
        <w:tc>
          <w:tcPr>
            <w:tcW w:w="2268"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860" w:type="dxa"/>
          </w:tcPr>
          <w:p w14:paraId="6765C6E6" w14:textId="7EB556E8"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Pr>
                <w:lang w:val="pl-PL"/>
              </w:rPr>
              <w:t> </w:t>
            </w:r>
            <w:r w:rsidRPr="00BF2CC1">
              <w:rPr>
                <w:lang w:val="pl-PL"/>
              </w:rPr>
              <w:t>udział w rozwiązywaniu problemów oraz okazywanie troski i uznania.</w:t>
            </w:r>
          </w:p>
        </w:tc>
      </w:tr>
      <w:tr w:rsidR="00EC1AA6" w:rsidRPr="00175820" w14:paraId="06A6A4A2" w14:textId="77777777" w:rsidTr="005F7DE1">
        <w:trPr>
          <w:cantSplit/>
        </w:trPr>
        <w:tc>
          <w:tcPr>
            <w:tcW w:w="2268"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860"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5F7DE1">
        <w:trPr>
          <w:cantSplit/>
        </w:trPr>
        <w:tc>
          <w:tcPr>
            <w:tcW w:w="2268"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860" w:type="dxa"/>
          </w:tcPr>
          <w:p w14:paraId="0F640BA4" w14:textId="1A47B72C"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w:t>
            </w:r>
            <w:proofErr w:type="spellStart"/>
            <w:r w:rsidRPr="00BF2CC1">
              <w:rPr>
                <w:lang w:val="pl-PL"/>
              </w:rPr>
              <w:t>lean</w:t>
            </w:r>
            <w:proofErr w:type="spellEnd"/>
            <w:r w:rsidRPr="00BF2CC1">
              <w:rPr>
                <w:lang w:val="pl-PL"/>
              </w:rPr>
              <w:t xml:space="preserve"> </w:t>
            </w:r>
            <w:proofErr w:type="spellStart"/>
            <w:r w:rsidRPr="00BF2CC1">
              <w:rPr>
                <w:lang w:val="pl-PL"/>
              </w:rPr>
              <w:t>thinking</w:t>
            </w:r>
            <w:proofErr w:type="spellEnd"/>
            <w:r w:rsidRPr="00BF2CC1">
              <w:rPr>
                <w:lang w:val="pl-PL"/>
              </w:rPr>
              <w:t>), a także umiejętność stosowania odpowiednich narzędzi i</w:t>
            </w:r>
            <w:r w:rsidR="00BB4550">
              <w:rPr>
                <w:lang w:val="pl-PL"/>
              </w:rPr>
              <w:t> </w:t>
            </w:r>
            <w:r w:rsidRPr="00BF2CC1">
              <w:rPr>
                <w:lang w:val="pl-PL"/>
              </w:rPr>
              <w:t>technik związanych ze współpracą i pracą zespołową.</w:t>
            </w:r>
          </w:p>
        </w:tc>
      </w:tr>
      <w:tr w:rsidR="00EC1AA6" w:rsidRPr="00175820" w14:paraId="75803A7F" w14:textId="77777777" w:rsidTr="005F7DE1">
        <w:trPr>
          <w:cantSplit/>
        </w:trPr>
        <w:tc>
          <w:tcPr>
            <w:tcW w:w="2268" w:type="dxa"/>
            <w:vAlign w:val="center"/>
          </w:tcPr>
          <w:p w14:paraId="27BB0E28" w14:textId="5ECDE5D7" w:rsidR="00EC1AA6" w:rsidRPr="00BF2CC1" w:rsidRDefault="00EC1AA6" w:rsidP="00F55573">
            <w:pPr>
              <w:pStyle w:val="TekstTabeli"/>
              <w:jc w:val="center"/>
              <w:rPr>
                <w:lang w:val="pl-PL"/>
              </w:rPr>
            </w:pPr>
            <w:r w:rsidRPr="00BF2CC1">
              <w:rPr>
                <w:lang w:val="pl-PL"/>
              </w:rPr>
              <w:t xml:space="preserve">4. Tworzenie wizji </w:t>
            </w:r>
            <w:r w:rsidR="005F7DE1">
              <w:rPr>
                <w:lang w:val="pl-PL"/>
              </w:rPr>
              <w:br/>
            </w:r>
            <w:r w:rsidRPr="00BF2CC1">
              <w:rPr>
                <w:lang w:val="pl-PL"/>
              </w:rPr>
              <w:t>i zgodność („uwspólnianie”) celów</w:t>
            </w:r>
          </w:p>
        </w:tc>
        <w:tc>
          <w:tcPr>
            <w:tcW w:w="6860" w:type="dxa"/>
          </w:tcPr>
          <w:p w14:paraId="4E1ACEE6" w14:textId="4F66F78E" w:rsidR="00EC1AA6" w:rsidRPr="00BF2CC1" w:rsidRDefault="00EC1AA6" w:rsidP="00F55573">
            <w:pPr>
              <w:pStyle w:val="TekstTabeli"/>
              <w:rPr>
                <w:lang w:val="pl-PL"/>
              </w:rPr>
            </w:pPr>
            <w:r w:rsidRPr="00BF2CC1">
              <w:rPr>
                <w:lang w:val="pl-PL"/>
              </w:rPr>
              <w:t>Liderzy powinni formułować i komunikować cele</w:t>
            </w:r>
            <w:r w:rsidR="005314B4">
              <w:rPr>
                <w:lang w:val="pl-PL"/>
              </w:rPr>
              <w:t>,</w:t>
            </w:r>
            <w:r w:rsidRPr="00BF2CC1">
              <w:rPr>
                <w:lang w:val="pl-PL"/>
              </w:rPr>
              <w:t xml:space="preserve"> by zapewnić ich zrozumienie, a</w:t>
            </w:r>
            <w:r w:rsidR="00BB4550">
              <w:rPr>
                <w:lang w:val="pl-PL"/>
              </w:rPr>
              <w:t> </w:t>
            </w:r>
            <w:r w:rsidRPr="00BF2CC1">
              <w:rPr>
                <w:lang w:val="pl-PL"/>
              </w:rPr>
              <w:t>także takie podejmowanie działań przez pracowników, które będą zgodne ze strategią organizacji, uwzględniającą jako priorytet potrzeby klientów.</w:t>
            </w:r>
          </w:p>
        </w:tc>
      </w:tr>
      <w:tr w:rsidR="00EC1AA6" w:rsidRPr="00175820" w14:paraId="3DBAAC26" w14:textId="77777777" w:rsidTr="005F7DE1">
        <w:trPr>
          <w:cantSplit/>
        </w:trPr>
        <w:tc>
          <w:tcPr>
            <w:tcW w:w="2268"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860"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5F7DE1">
        <w:trPr>
          <w:cantSplit/>
        </w:trPr>
        <w:tc>
          <w:tcPr>
            <w:tcW w:w="2268" w:type="dxa"/>
            <w:vAlign w:val="center"/>
          </w:tcPr>
          <w:p w14:paraId="3D6B0C24" w14:textId="77777777" w:rsidR="00EC1AA6" w:rsidRPr="00BF2CC1" w:rsidRDefault="00EC1AA6" w:rsidP="00F55573">
            <w:pPr>
              <w:pStyle w:val="TekstTabeli"/>
              <w:jc w:val="center"/>
              <w:rPr>
                <w:lang w:val="pl-PL"/>
              </w:rPr>
            </w:pPr>
            <w:r w:rsidRPr="00BF2CC1">
              <w:rPr>
                <w:lang w:val="pl-PL"/>
              </w:rPr>
              <w:t>6. Wzmacnianie (zwiększanie możliwości) pracowników</w:t>
            </w:r>
          </w:p>
        </w:tc>
        <w:tc>
          <w:tcPr>
            <w:tcW w:w="6860"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proofErr w:type="spellStart"/>
            <w:r w:rsidRPr="00BF2CC1">
              <w:rPr>
                <w:i/>
                <w:iCs/>
                <w:lang w:val="pl-PL"/>
              </w:rPr>
              <w:t>empowerment</w:t>
            </w:r>
            <w:proofErr w:type="spellEnd"/>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5F7DE1">
        <w:trPr>
          <w:cantSplit/>
        </w:trPr>
        <w:tc>
          <w:tcPr>
            <w:tcW w:w="2268" w:type="dxa"/>
            <w:vAlign w:val="center"/>
          </w:tcPr>
          <w:p w14:paraId="761F15FC" w14:textId="1BF74785" w:rsidR="00EC1AA6" w:rsidRPr="00BF2CC1" w:rsidRDefault="00EC1AA6" w:rsidP="002332D4">
            <w:pPr>
              <w:pStyle w:val="TekstTabeli"/>
              <w:keepNext/>
              <w:jc w:val="center"/>
              <w:rPr>
                <w:lang w:val="pl-PL"/>
              </w:rPr>
            </w:pPr>
            <w:r w:rsidRPr="00BF2CC1">
              <w:rPr>
                <w:lang w:val="pl-PL"/>
              </w:rPr>
              <w:t>7. Zaangażowanie liderów na rzecz zmian</w:t>
            </w:r>
          </w:p>
        </w:tc>
        <w:tc>
          <w:tcPr>
            <w:tcW w:w="6860" w:type="dxa"/>
          </w:tcPr>
          <w:p w14:paraId="219B698C" w14:textId="77777777" w:rsidR="00EC1AA6" w:rsidRPr="00BF2CC1" w:rsidRDefault="00EC1AA6" w:rsidP="002332D4">
            <w:pPr>
              <w:pStyle w:val="TekstTabeli"/>
              <w:keepNext/>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3B998710" w:rsidR="009053EF" w:rsidRPr="009053EF" w:rsidRDefault="00065B17" w:rsidP="0039524E">
      <w:r>
        <w:t xml:space="preserve">Spośród obszarów </w:t>
      </w:r>
      <w:proofErr w:type="spellStart"/>
      <w:r>
        <w:t>zachowań</w:t>
      </w:r>
      <w:proofErr w:type="spellEnd"/>
      <w:r>
        <w:t xml:space="preserve"> przywódczych już we wcześniejszych analizach większość została dość szeroko omówiona, co pozwala na zauważenie podobieństwa w rozumieniu roli liderów i</w:t>
      </w:r>
      <w:r w:rsidR="00BB4550">
        <w:t> </w:t>
      </w:r>
      <w:r>
        <w:t xml:space="preserve">przywództwa w różnych koncepcjach zarządzania jakością. Natomiast wśród wymienionych </w:t>
      </w:r>
      <w:r>
        <w:lastRenderedPageBreak/>
        <w:t>w</w:t>
      </w:r>
      <w:r w:rsidR="00126502">
        <w:t> Tabeli 44</w:t>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Oznacza to bowiem zarówno działania związane z</w:t>
      </w:r>
      <w:r w:rsidR="00BB4550">
        <w:t> </w:t>
      </w:r>
      <w:r w:rsidR="00E44290">
        <w:t>wszelkimi formami zwiększania wiedzy i umiejętności pracowników, jak również delegowaniem uprawnień, decyzyjności i odpowiedzialności. Celem jest delegowanie w jak największym zakresie, by osiągnąć możliwie dużą samodzielność zarówno pracowników</w:t>
      </w:r>
      <w:r w:rsidR="00DE6181">
        <w:t>,</w:t>
      </w:r>
      <w:r w:rsidR="00E44290">
        <w:t xml:space="preserve"> jak i całych zespołów. Natomiast nie może się to odbywać w sposób niedostosowany do możliwości pracowników. Warto też wskazać, że te</w:t>
      </w:r>
      <w:r w:rsidR="002332D4">
        <w:t>n</w:t>
      </w:r>
      <w:r w:rsidR="00E44290">
        <w:t xml:space="preserv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2D6D3EF3" w14:textId="128EE88B" w:rsidR="00B75275" w:rsidRDefault="00B75275" w:rsidP="00B75275">
      <w:pPr>
        <w:pStyle w:val="Tytutabeli"/>
      </w:pPr>
      <w:bookmarkStart w:id="608" w:name="_Ref150531160"/>
      <w:bookmarkStart w:id="609" w:name="_Ref150531145"/>
      <w:bookmarkStart w:id="610" w:name="_Toc169134768"/>
      <w:r>
        <w:t xml:space="preserve">Tabela </w:t>
      </w:r>
      <w:fldSimple w:instr=" SEQ Tabela \* ARABIC ">
        <w:r w:rsidR="00F2350D">
          <w:rPr>
            <w:noProof/>
          </w:rPr>
          <w:t>45</w:t>
        </w:r>
      </w:fldSimple>
      <w:bookmarkEnd w:id="608"/>
      <w:r w:rsidR="00B84102">
        <w:rPr>
          <w:noProof/>
        </w:rPr>
        <w:t>.</w:t>
      </w:r>
      <w:r>
        <w:t xml:space="preserve"> Czynniki gotowości wdrażania</w:t>
      </w:r>
      <w:bookmarkEnd w:id="609"/>
      <w:r>
        <w:t xml:space="preserve"> systemów zarządzania jakością w uczelniach</w:t>
      </w:r>
      <w:bookmarkEnd w:id="610"/>
    </w:p>
    <w:tbl>
      <w:tblPr>
        <w:tblStyle w:val="TableGrid"/>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lastRenderedPageBreak/>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168FF58E"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w:t>
            </w:r>
            <w:r w:rsidR="00BB4550">
              <w:rPr>
                <w:sz w:val="18"/>
                <w:szCs w:val="18"/>
                <w:lang w:val="pl-PL"/>
              </w:rPr>
              <w:t> </w:t>
            </w:r>
            <w:r w:rsidRPr="00CE46D7">
              <w:rPr>
                <w:sz w:val="18"/>
                <w:szCs w:val="18"/>
                <w:lang w:val="pl-PL"/>
              </w:rPr>
              <w:t>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0BDF3839"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w:t>
            </w:r>
            <w:r w:rsidR="00BB4550">
              <w:rPr>
                <w:sz w:val="18"/>
                <w:szCs w:val="18"/>
                <w:lang w:val="pl-PL"/>
              </w:rPr>
              <w:t> </w:t>
            </w:r>
            <w:r>
              <w:rPr>
                <w:sz w:val="18"/>
                <w:szCs w:val="18"/>
                <w:lang w:val="pl-PL"/>
              </w:rPr>
              <w:t>doskonalenie, szacunek do każdego, podejmowanie działań i odpowiedzialności zarówno za efekty własnej pracy</w:t>
            </w:r>
            <w:r w:rsidR="00DE6181">
              <w:rPr>
                <w:sz w:val="18"/>
                <w:szCs w:val="18"/>
                <w:lang w:val="pl-PL"/>
              </w:rPr>
              <w:t>,</w:t>
            </w:r>
            <w:r>
              <w:rPr>
                <w:sz w:val="18"/>
                <w:szCs w:val="18"/>
                <w:lang w:val="pl-PL"/>
              </w:rPr>
              <w:t xml:space="preserve">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050C2C0" w14:textId="457CC2EC" w:rsidR="002332D4" w:rsidRDefault="002332D4" w:rsidP="002332D4">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w:t>
      </w:r>
      <w:r>
        <w:t> </w:t>
      </w:r>
      <w:r w:rsidRPr="009053EF">
        <w:t>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w:t>
      </w:r>
      <w:r>
        <w:t> </w:t>
      </w:r>
      <w:r w:rsidRPr="009053EF">
        <w:t xml:space="preserve">procesie wdrożenia to mogłoby się okazać, że pomimo istotnych wysiłków ich skuteczność byłaby niewielka lub wręcz żadna. Synteza wybranych na podstawie literatury przedmiotu czynników gotowości wdrażania systemu zarządzania jakością w organizacjach z uwzględnieniem kontekstu realiów uniwersyteckich </w:t>
      </w:r>
      <w:r>
        <w:t>(</w:t>
      </w:r>
      <w:r>
        <w:fldChar w:fldCharType="begin"/>
      </w:r>
      <w:r>
        <w:instrText xml:space="preserve"> REF _Ref150531160 \h </w:instrText>
      </w:r>
      <w:r>
        <w:fldChar w:fldCharType="separate"/>
      </w:r>
      <w:r w:rsidR="00F2350D">
        <w:t xml:space="preserve">Tabela </w:t>
      </w:r>
      <w:r w:rsidR="00F2350D">
        <w:rPr>
          <w:noProof/>
        </w:rPr>
        <w:t>45</w:t>
      </w:r>
      <w:r>
        <w:fldChar w:fldCharType="end"/>
      </w:r>
      <w:r>
        <w:t>) wskazuje na dużą</w:t>
      </w:r>
      <w:r>
        <w:rPr>
          <w:lang w:bidi="en-US"/>
        </w:rPr>
        <w:t xml:space="preserve"> zbieżność z przedstawionymi wcześniej najistotniejszymi zasadami różnych koncepcji zarzadzania jakością.</w:t>
      </w:r>
    </w:p>
    <w:p w14:paraId="4DD8C041" w14:textId="431946B8" w:rsidR="00EF4E6E" w:rsidRDefault="00646A48" w:rsidP="00646A48">
      <w:pPr>
        <w:rPr>
          <w:lang w:bidi="en-US"/>
        </w:rPr>
      </w:pPr>
      <w:r>
        <w:rPr>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w:t>
      </w:r>
      <w:r w:rsidR="00DE6181">
        <w:rPr>
          <w:lang w:bidi="en-US"/>
        </w:rPr>
        <w:t>,</w:t>
      </w:r>
      <w:r w:rsidR="00D95592">
        <w:rPr>
          <w:lang w:bidi="en-US"/>
        </w:rPr>
        <w:t xml:space="preserve">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w:t>
      </w:r>
      <w:r w:rsidR="00FA797F">
        <w:rPr>
          <w:lang w:bidi="en-US"/>
        </w:rPr>
        <w:t>pod</w:t>
      </w:r>
      <w:r w:rsidR="00D95592">
        <w:rPr>
          <w:lang w:bidi="en-US"/>
        </w:rPr>
        <w:t xml:space="preserve">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na zasadzie dyfuzji pomiędzy różnymi obszarami na uczelni wspieranej poprzez narzędzia komunikacji ułatwiające czerpanie z doświadczeń innych niż poprzez wdrażanie odgórnie narzuconych rozwiązań.</w:t>
      </w:r>
    </w:p>
    <w:p w14:paraId="0080A8C1" w14:textId="1A23B6CB" w:rsidR="008A0B73" w:rsidRPr="00233788" w:rsidRDefault="00BC36BA" w:rsidP="008A0B73">
      <w:r>
        <w:t xml:space="preserve">Jak zostało to wielokrotnie wspomniane w tym i poprzednich </w:t>
      </w:r>
      <w:r w:rsidR="00FA797F">
        <w:t>pod</w:t>
      </w:r>
      <w:r>
        <w:t>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w:t>
      </w:r>
      <w:r>
        <w:lastRenderedPageBreak/>
        <w:t>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oraz zarządzania jakością zostanie przedstawione w kolejnym </w:t>
      </w:r>
      <w:r w:rsidR="00FA797F">
        <w:t>pod</w:t>
      </w:r>
      <w:r w:rsidR="002B3214">
        <w:t>rozdziale.</w:t>
      </w:r>
    </w:p>
    <w:p w14:paraId="3D42098D" w14:textId="1D72775C" w:rsidR="00A26BFA" w:rsidRDefault="0063091A" w:rsidP="004E7B54">
      <w:pPr>
        <w:pStyle w:val="Heading2"/>
      </w:pPr>
      <w:bookmarkStart w:id="611" w:name="_Ref140912412"/>
      <w:bookmarkStart w:id="612" w:name="_Toc164801015"/>
      <w:bookmarkStart w:id="613" w:name="_Toc168903279"/>
      <w:bookmarkStart w:id="614" w:name="_Toc169134087"/>
      <w:r w:rsidRPr="00233788">
        <w:t>Interesariusze uczelni a wymagania wobec efektów jej działalności</w:t>
      </w:r>
      <w:bookmarkEnd w:id="601"/>
      <w:bookmarkEnd w:id="611"/>
      <w:bookmarkEnd w:id="612"/>
      <w:bookmarkEnd w:id="613"/>
      <w:bookmarkEnd w:id="614"/>
    </w:p>
    <w:p w14:paraId="204F2341" w14:textId="3C33E977"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w:t>
      </w:r>
      <w:r w:rsidR="00BB4550">
        <w:t> </w:t>
      </w:r>
      <w:r w:rsidR="00062D15">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w:t>
      </w:r>
      <w:r w:rsidR="00BB4550">
        <w:t> </w:t>
      </w:r>
      <w:r w:rsidR="00DA32B4">
        <w:t>w</w:t>
      </w:r>
      <w:r w:rsidR="00BB4550">
        <w:t> </w:t>
      </w:r>
      <w:r w:rsidR="00DA32B4">
        <w:t>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w:t>
      </w:r>
      <w:r w:rsidR="00BB4550">
        <w:t> </w:t>
      </w:r>
      <w:r w:rsidR="00DA32B4">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w:t>
      </w:r>
      <w:r w:rsidR="005314B4">
        <w:t>,</w:t>
      </w:r>
      <w:r w:rsidR="00E00C12">
        <w:t xml:space="preserve"> by później przedstawić praktyczne implikacje zastosowania wiedzy o interesariuszach w procesach zarządczych ze szczególnym uwzględnieniem obszaru zarządzania jakością w polskich uczelniach.</w:t>
      </w:r>
    </w:p>
    <w:p w14:paraId="5B32B9D4" w14:textId="7F705D35" w:rsidR="00FA6769" w:rsidRPr="00107ECD" w:rsidRDefault="00FA6769" w:rsidP="00107ECD">
      <w:pPr>
        <w:pStyle w:val="Heading3"/>
      </w:pPr>
      <w:bookmarkStart w:id="615" w:name="_Ref162380476"/>
      <w:bookmarkStart w:id="616" w:name="_Ref162381229"/>
      <w:bookmarkStart w:id="617" w:name="_Ref163576666"/>
      <w:bookmarkStart w:id="618" w:name="_Toc164801016"/>
      <w:bookmarkStart w:id="619" w:name="_Toc168903280"/>
      <w:bookmarkStart w:id="620" w:name="_Toc169134088"/>
      <w:r w:rsidRPr="00107ECD">
        <w:lastRenderedPageBreak/>
        <w:t>Koncepcja i rodzaje interesariuszy wg teorii interesariuszy</w:t>
      </w:r>
      <w:r w:rsidR="00A95C2F" w:rsidRPr="00107ECD">
        <w:t xml:space="preserve"> w kontekście zarządzania jakością</w:t>
      </w:r>
      <w:bookmarkEnd w:id="615"/>
      <w:bookmarkEnd w:id="616"/>
      <w:bookmarkEnd w:id="617"/>
      <w:bookmarkEnd w:id="618"/>
      <w:bookmarkEnd w:id="619"/>
      <w:bookmarkEnd w:id="620"/>
    </w:p>
    <w:p w14:paraId="3C9483DB" w14:textId="01EA801C"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F2350D">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r w:rsidR="00DE6181">
        <w:t>,</w:t>
      </w:r>
      <w:r w:rsidR="00FA295F" w:rsidRPr="00CB7961">
        <w:t xml:space="preserve">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nie jest tak jednoznaczne jak w przypadku innych produktów</w:t>
      </w:r>
      <w:r w:rsidR="009A7905" w:rsidRPr="00001D48">
        <w:rPr>
          <w:rStyle w:val="FootnoteReference"/>
        </w:rPr>
        <w:footnoteReference w:id="53"/>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 xml:space="preserve">(Sztejnberg, 2008, s. </w:t>
      </w:r>
      <w:r w:rsidR="00921CC1" w:rsidRPr="00921CC1">
        <w:rPr>
          <w:noProof/>
        </w:rPr>
        <w:lastRenderedPageBreak/>
        <w:t>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7C1DF860" w:rsidR="00FA295F" w:rsidRDefault="00FA6769" w:rsidP="00FA6769">
      <w:r w:rsidRPr="00451595">
        <w:t xml:space="preserve">Pośród usług edukacyjnych na szczególną uwagę zasługują usługi uczelni. </w:t>
      </w:r>
      <w:r w:rsidR="0058751C">
        <w:t>Szkoły</w:t>
      </w:r>
      <w:r w:rsidRPr="00451595">
        <w:t xml:space="preserv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t> </w:t>
      </w:r>
      <w:r w:rsidRPr="00451595">
        <w:t xml:space="preserve">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działają dzięki oraz na rzecz swoich interesariuszy.</w:t>
      </w:r>
    </w:p>
    <w:p w14:paraId="2188F123" w14:textId="24CE716A" w:rsidR="00717D2E" w:rsidRDefault="00946A35" w:rsidP="008724A4">
      <w: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proofErr w:type="spellStart"/>
      <w:r w:rsidR="008724A4" w:rsidRPr="00293DF2">
        <w:rPr>
          <w:i/>
          <w:iCs/>
        </w:rPr>
        <w:t>stakeholder</w:t>
      </w:r>
      <w:proofErr w:type="spellEnd"/>
      <w:r w:rsidR="008724A4">
        <w:t>) zostało po raz pierwszy zapisane na początku XVIII w. i</w:t>
      </w:r>
      <w:r>
        <w:t> </w:t>
      </w:r>
      <w:r w:rsidR="008724A4">
        <w:t xml:space="preserve">odnosiło się do osoby obstawiającej zakład – ang. </w:t>
      </w:r>
      <w:proofErr w:type="spellStart"/>
      <w:r w:rsidR="008724A4" w:rsidRPr="00293DF2">
        <w:rPr>
          <w:i/>
          <w:iCs/>
        </w:rPr>
        <w:t>holds</w:t>
      </w:r>
      <w:proofErr w:type="spellEnd"/>
      <w:r w:rsidR="008724A4" w:rsidRPr="00293DF2">
        <w:rPr>
          <w:i/>
          <w:iCs/>
        </w:rPr>
        <w:t xml:space="preserve"> a </w:t>
      </w:r>
      <w:proofErr w:type="spellStart"/>
      <w:r w:rsidR="008724A4" w:rsidRPr="00293DF2">
        <w:rPr>
          <w:i/>
          <w:iCs/>
        </w:rPr>
        <w:t>stake</w:t>
      </w:r>
      <w:proofErr w:type="spellEnd"/>
      <w:r w:rsidR="008724A4">
        <w:t xml:space="preserve"> lub </w:t>
      </w:r>
      <w:proofErr w:type="spellStart"/>
      <w:r w:rsidR="008724A4" w:rsidRPr="00293DF2">
        <w:rPr>
          <w:i/>
          <w:iCs/>
        </w:rPr>
        <w:t>stakes</w:t>
      </w:r>
      <w:proofErr w:type="spellEnd"/>
      <w:r w:rsidR="008724A4" w:rsidRPr="00293DF2">
        <w:rPr>
          <w:i/>
          <w:iCs/>
        </w:rPr>
        <w:t xml:space="preserve">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w:t>
      </w:r>
      <w:proofErr w:type="spellStart"/>
      <w:r w:rsidR="008724A4">
        <w:t>Research</w:t>
      </w:r>
      <w:proofErr w:type="spellEnd"/>
      <w:r w:rsidR="008724A4">
        <w:t xml:space="preserve"> </w:t>
      </w:r>
      <w:proofErr w:type="spellStart"/>
      <w:r w:rsidR="008724A4">
        <w:t>Institute</w:t>
      </w:r>
      <w:proofErr w:type="spellEnd"/>
      <w:r w:rsidR="008724A4">
        <w:t xml:space="preserv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w:t>
      </w:r>
      <w:r w:rsidR="002332D4">
        <w:t>Tabeli 46</w:t>
      </w:r>
      <w:r w:rsidR="00BB4550">
        <w:t>.</w:t>
      </w:r>
    </w:p>
    <w:p w14:paraId="7A90461B" w14:textId="7C4430C0" w:rsidR="003A72B8" w:rsidRDefault="003A72B8" w:rsidP="00DF2C28">
      <w:pPr>
        <w:pStyle w:val="Tytutabeli"/>
      </w:pPr>
      <w:bookmarkStart w:id="621" w:name="_Ref151576675"/>
      <w:bookmarkStart w:id="622" w:name="_Ref151576665"/>
      <w:bookmarkStart w:id="623" w:name="_Toc169134769"/>
      <w:r>
        <w:lastRenderedPageBreak/>
        <w:t xml:space="preserve">Tabela </w:t>
      </w:r>
      <w:fldSimple w:instr=" SEQ Tabela \* ARABIC ">
        <w:r w:rsidR="00F2350D">
          <w:rPr>
            <w:noProof/>
          </w:rPr>
          <w:t>46</w:t>
        </w:r>
      </w:fldSimple>
      <w:bookmarkEnd w:id="621"/>
      <w:r w:rsidR="00B84102">
        <w:rPr>
          <w:noProof/>
        </w:rPr>
        <w:t>.</w:t>
      </w:r>
      <w:r>
        <w:t xml:space="preserve"> Kształtowanie się pojęcia interesariuszy – wpływ różnych obszarów badań</w:t>
      </w:r>
      <w:bookmarkEnd w:id="622"/>
      <w:bookmarkEnd w:id="623"/>
    </w:p>
    <w:tbl>
      <w:tblPr>
        <w:tblStyle w:val="TableGrid"/>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4EB6799" w14:textId="121820BE"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r w:rsidR="009D0585">
              <w:rPr>
                <w:lang w:val="pl-PL"/>
              </w:rPr>
              <w:t xml:space="preserve"> </w:t>
            </w: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w:t>
            </w:r>
            <w:proofErr w:type="spellStart"/>
            <w:r w:rsidR="005A5725" w:rsidRPr="00040D92">
              <w:rPr>
                <w:lang w:val="pl-PL"/>
              </w:rPr>
              <w:t>zachowań</w:t>
            </w:r>
            <w:proofErr w:type="spellEnd"/>
            <w:r w:rsidR="005A5725" w:rsidRPr="00040D92">
              <w:rPr>
                <w:lang w:val="pl-PL"/>
              </w:rPr>
              <w:t xml:space="preserve">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7756FDBD" w14:textId="56B6EFD9" w:rsidR="009443B9"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r w:rsidR="009D0585">
              <w:rPr>
                <w:lang w:val="pl-PL"/>
              </w:rPr>
              <w:t xml:space="preserve"> </w:t>
            </w:r>
            <w:r w:rsidR="00154CFC" w:rsidRPr="00040D92">
              <w:rPr>
                <w:lang w:val="pl-PL"/>
              </w:rPr>
              <w:t xml:space="preserve">C. W. </w:t>
            </w:r>
            <w:proofErr w:type="spellStart"/>
            <w:r w:rsidR="00154CFC" w:rsidRPr="00040D92">
              <w:rPr>
                <w:lang w:val="pl-PL"/>
              </w:rPr>
              <w:t>Churchman</w:t>
            </w:r>
            <w:proofErr w:type="spellEnd"/>
            <w:r w:rsidR="00154CFC" w:rsidRPr="00040D92">
              <w:rPr>
                <w:lang w:val="pl-PL"/>
              </w:rPr>
              <w:t xml:space="preserve">: </w:t>
            </w:r>
            <w:r w:rsidR="005A5725" w:rsidRPr="00040D92">
              <w:rPr>
                <w:lang w:val="pl-PL"/>
              </w:rPr>
              <w:t>“System społeczny powinien służyć swoim klientom”</w:t>
            </w:r>
            <w:r w:rsidR="00F95397" w:rsidRPr="00040D92">
              <w:rPr>
                <w:lang w:val="pl-PL"/>
              </w:rPr>
              <w:t>, a</w:t>
            </w:r>
            <w:r w:rsidR="00BB4550">
              <w:rPr>
                <w:lang w:val="pl-PL"/>
              </w:rPr>
              <w:t> </w:t>
            </w:r>
            <w:r w:rsidR="00F95397" w:rsidRPr="00040D92">
              <w:rPr>
                <w:lang w:val="pl-PL"/>
              </w:rPr>
              <w:t>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w:t>
            </w:r>
            <w:proofErr w:type="spellStart"/>
            <w:r w:rsidRPr="00040D92">
              <w:rPr>
                <w:lang w:val="pl-PL"/>
              </w:rPr>
              <w:t>Ackoff</w:t>
            </w:r>
            <w:proofErr w:type="spellEnd"/>
            <w:r w:rsidRPr="00040D92">
              <w:rPr>
                <w:lang w:val="pl-PL"/>
              </w:rPr>
              <w:t xml:space="preserve">: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54DB9A07" w:rsidR="003A72B8" w:rsidRPr="00040D92" w:rsidRDefault="00C661C1" w:rsidP="00F55573">
            <w:pPr>
              <w:pStyle w:val="TekstTabeli"/>
              <w:rPr>
                <w:lang w:val="pl-PL"/>
              </w:rPr>
            </w:pPr>
            <w:r w:rsidRPr="00040D92">
              <w:rPr>
                <w:lang w:val="pl-PL"/>
              </w:rPr>
              <w:t xml:space="preserve">Analiza interesariuszy </w:t>
            </w:r>
            <w:r w:rsidR="009D0585">
              <w:rPr>
                <w:lang w:val="pl-PL"/>
              </w:rPr>
              <w:t>-</w:t>
            </w:r>
            <w:r w:rsidRPr="00040D92">
              <w:rPr>
                <w:lang w:val="pl-PL"/>
              </w:rPr>
              <w:t xml:space="preserve"> rozumieni</w:t>
            </w:r>
            <w:r w:rsidR="009D0585">
              <w:rPr>
                <w:lang w:val="pl-PL"/>
              </w:rPr>
              <w:t>e</w:t>
            </w:r>
            <w:r w:rsidRPr="00040D92">
              <w:rPr>
                <w:lang w:val="pl-PL"/>
              </w:rPr>
              <w:t xml:space="preserve"> ich roli jako potencjalnego ograniczenia dla przedsiębiorstwa. </w:t>
            </w:r>
            <w:r w:rsidR="009D0585">
              <w:rPr>
                <w:lang w:val="pl-PL"/>
              </w:rPr>
              <w:t>C</w:t>
            </w:r>
            <w:r w:rsidRPr="00040D92">
              <w:rPr>
                <w:lang w:val="pl-PL"/>
              </w:rPr>
              <w:t>zęsto przedstawian</w:t>
            </w:r>
            <w:r w:rsidR="009D0585">
              <w:rPr>
                <w:lang w:val="pl-PL"/>
              </w:rPr>
              <w:t>a</w:t>
            </w:r>
            <w:r w:rsidRPr="00040D92">
              <w:rPr>
                <w:lang w:val="pl-PL"/>
              </w:rPr>
              <w:t xml:space="preserve"> raczej jako „luksusowy dodatek” dla bogatych firm stanowiący polisę ubezpieczeniową przed stratami</w:t>
            </w:r>
            <w:r w:rsidR="009D0585">
              <w:rPr>
                <w:lang w:val="pl-PL"/>
              </w:rPr>
              <w:t xml:space="preserve">, a nie </w:t>
            </w:r>
            <w:r w:rsidRPr="00040D92">
              <w:rPr>
                <w:lang w:val="pl-PL"/>
              </w:rPr>
              <w:t>istotny wkład w strategię.</w:t>
            </w:r>
          </w:p>
          <w:p w14:paraId="70CC8C1E" w14:textId="48FD6CC3" w:rsidR="00BD2CE0" w:rsidRPr="00040D92" w:rsidRDefault="00BD2CE0" w:rsidP="00F55573">
            <w:pPr>
              <w:pStyle w:val="TekstTabeli"/>
              <w:rPr>
                <w:lang w:val="pl-PL"/>
              </w:rPr>
            </w:pPr>
            <w:r w:rsidRPr="00040D92">
              <w:rPr>
                <w:lang w:val="pl-PL"/>
              </w:rPr>
              <w:t xml:space="preserve">W 1970 M. Friedman podkreślał, że działania podejmowane dla dobra społeczeństwa mogą być korzystne w długim terminie. Potwierdzają to badania H. </w:t>
            </w:r>
            <w:proofErr w:type="spellStart"/>
            <w:r w:rsidRPr="00040D92">
              <w:rPr>
                <w:lang w:val="pl-PL"/>
              </w:rPr>
              <w:t>Mintzberga</w:t>
            </w:r>
            <w:proofErr w:type="spellEnd"/>
            <w:r w:rsidRPr="00040D92">
              <w:rPr>
                <w:lang w:val="pl-PL"/>
              </w:rPr>
              <w:t xml:space="preserve"> z lat 80. wskazujące na pozytywną korelację pomiędzy </w:t>
            </w:r>
            <w:r w:rsidR="00DF2C28" w:rsidRPr="00040D92">
              <w:rPr>
                <w:lang w:val="pl-PL"/>
              </w:rPr>
              <w:t xml:space="preserve">działaniami </w:t>
            </w:r>
            <w:r w:rsidR="009D0585">
              <w:rPr>
                <w:lang w:val="pl-PL"/>
              </w:rPr>
              <w:t>CSR</w:t>
            </w:r>
            <w:r w:rsidR="00DF2C28" w:rsidRPr="00040D92">
              <w:rPr>
                <w:lang w:val="pl-PL"/>
              </w:rPr>
              <w:t xml:space="preserve">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 xml:space="preserve">W latach 1980. W. C. Frederick wprowadził </w:t>
            </w:r>
            <w:proofErr w:type="spellStart"/>
            <w:r w:rsidRPr="00040D92">
              <w:rPr>
                <w:lang w:val="pl-PL"/>
              </w:rPr>
              <w:t>oncepcję</w:t>
            </w:r>
            <w:proofErr w:type="spellEnd"/>
            <w:r w:rsidRPr="00040D92">
              <w:rPr>
                <w:lang w:val="pl-PL"/>
              </w:rPr>
              <w:t xml:space="preserve"> przechodzenia od CSR1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Responsibility</w:t>
            </w:r>
            <w:proofErr w:type="spellEnd"/>
            <w:r w:rsidRPr="00040D92">
              <w:rPr>
                <w:lang w:val="pl-PL"/>
              </w:rPr>
              <w:t>) do CSR2 – społecznej reaktywności przedsiębiorstw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Responsiveness</w:t>
            </w:r>
            <w:proofErr w:type="spellEnd"/>
            <w:r w:rsidRPr="00040D92">
              <w:rPr>
                <w:lang w:val="pl-PL"/>
              </w:rPr>
              <w:t>)</w:t>
            </w:r>
          </w:p>
          <w:p w14:paraId="682331EA" w14:textId="576C7A5C" w:rsidR="00E6094C" w:rsidRPr="00040D92" w:rsidRDefault="00BD2CE0" w:rsidP="00F55573">
            <w:pPr>
              <w:pStyle w:val="TekstTabeli"/>
              <w:rPr>
                <w:lang w:val="pl-PL"/>
              </w:rPr>
            </w:pPr>
            <w:r w:rsidRPr="00040D92">
              <w:rPr>
                <w:lang w:val="pl-PL"/>
              </w:rPr>
              <w:t xml:space="preserve">P. F. Drucker wskazywał, że motywacje do takich działań mogą być inne podając przykłady wielkich filantropów amerykańskich takich jak A. </w:t>
            </w:r>
            <w:proofErr w:type="spellStart"/>
            <w:r w:rsidRPr="00040D92">
              <w:rPr>
                <w:lang w:val="pl-PL"/>
              </w:rPr>
              <w:t>Carnegie</w:t>
            </w:r>
            <w:proofErr w:type="spellEnd"/>
            <w:r w:rsidRPr="00040D92">
              <w:rPr>
                <w:lang w:val="pl-PL"/>
              </w:rPr>
              <w:t xml:space="preserve"> i J. </w:t>
            </w:r>
            <w:proofErr w:type="spellStart"/>
            <w:r w:rsidRPr="00040D92">
              <w:rPr>
                <w:lang w:val="pl-PL"/>
              </w:rPr>
              <w:t>Rosenwald</w:t>
            </w:r>
            <w:proofErr w:type="spellEnd"/>
            <w:r w:rsidRPr="00040D92">
              <w:rPr>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proofErr w:type="spellStart"/>
            <w:r w:rsidRPr="00040D92">
              <w:rPr>
                <w:lang w:val="pl-PL"/>
              </w:rPr>
              <w:t>Selznick</w:t>
            </w:r>
            <w:proofErr w:type="spellEnd"/>
            <w:r w:rsidRPr="00040D92">
              <w:rPr>
                <w:lang w:val="pl-PL"/>
              </w:rPr>
              <w:t xml:space="preserve">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2DAFCDE1" w:rsidR="00851F74" w:rsidRPr="00040D92" w:rsidRDefault="00D3762C" w:rsidP="00F55573">
            <w:pPr>
              <w:pStyle w:val="TekstTabeli"/>
              <w:rPr>
                <w:lang w:val="pl-PL"/>
              </w:rPr>
            </w:pPr>
            <w:r w:rsidRPr="00040D92">
              <w:rPr>
                <w:lang w:val="pl-PL"/>
              </w:rPr>
              <w:t>Teoria Y – system zatrudniania „na całe życie” tworzy warunki dla skomplikowanej i</w:t>
            </w:r>
            <w:r w:rsidR="00BB4550">
              <w:rPr>
                <w:lang w:val="pl-PL"/>
              </w:rPr>
              <w:t> </w:t>
            </w:r>
            <w:r w:rsidRPr="00040D92">
              <w:rPr>
                <w:lang w:val="pl-PL"/>
              </w:rPr>
              <w:t>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25E05491" w:rsidR="00717D2E" w:rsidRDefault="00C43BDC" w:rsidP="008724A4">
      <w:r>
        <w:t>Można zauważyć, że mniej więcej od połowy XX w. w badaniach i analizach związanych z</w:t>
      </w:r>
      <w:r w:rsidR="00BB4550">
        <w:t> </w:t>
      </w:r>
      <w:r>
        <w:t>dziedziną zarządzania opisywano znaczenie różnych aspektów otoczenia zewnętrznego przedsiębiorstwa dla jego rozwoju</w:t>
      </w:r>
      <w:r w:rsidR="00ED4753">
        <w:t xml:space="preserve"> oraz roli wzajemnych relacji pomiędzy różnymi grupami a</w:t>
      </w:r>
      <w:r w:rsidR="00BB4550">
        <w:t> </w:t>
      </w:r>
      <w:r w:rsidR="00ED4753">
        <w:t>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w:t>
      </w:r>
      <w:r w:rsidR="00BB4550">
        <w:t> </w:t>
      </w:r>
      <w:r w:rsidR="00ED4753">
        <w:t xml:space="preserve">rodzaju organizacji. Stąd też pierwsze definicje interesariuszy podkreślały te grupy, które mają lub </w:t>
      </w:r>
      <w:r w:rsidR="00ED4753">
        <w:lastRenderedPageBreak/>
        <w:t>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2332D4">
        <w:t>.</w:t>
      </w:r>
      <w:r w:rsidR="00533597">
        <w:t> </w:t>
      </w:r>
      <w:r w:rsidR="00F02865">
        <w:t>klas można większość definicji i sposobów określania interesariuszy</w:t>
      </w:r>
      <w:r w:rsidR="00F02865" w:rsidRPr="00001D48">
        <w:rPr>
          <w:rStyle w:val="FootnoteReference"/>
        </w:rPr>
        <w:footnoteReference w:id="54"/>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pPr>
        <w:pStyle w:val="ListParagraph"/>
        <w:numPr>
          <w:ilvl w:val="0"/>
          <w:numId w:val="36"/>
        </w:numPr>
        <w:spacing w:before="60"/>
        <w:ind w:left="641" w:hanging="284"/>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ListParagraph"/>
        <w:numPr>
          <w:ilvl w:val="0"/>
          <w:numId w:val="36"/>
        </w:numPr>
        <w:spacing w:before="0"/>
        <w:ind w:left="641" w:hanging="284"/>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ListParagraph"/>
        <w:numPr>
          <w:ilvl w:val="0"/>
          <w:numId w:val="36"/>
        </w:numPr>
        <w:spacing w:before="0"/>
        <w:ind w:left="641" w:hanging="284"/>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36"/>
        </w:numPr>
        <w:spacing w:before="0"/>
        <w:ind w:left="641" w:hanging="284"/>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6652ECB7" w:rsidR="00C43BDC" w:rsidRPr="00690A5A" w:rsidRDefault="00666609" w:rsidP="008724A4">
      <w:r>
        <w:t xml:space="preserve">Wybrane ze względu na reprezentatywną różnorodność definicje pojęcia interesariusz przedstawiono w </w:t>
      </w:r>
      <w:r w:rsidR="002332D4">
        <w:t xml:space="preserve">Tabeli 47 </w:t>
      </w:r>
      <w:r>
        <w:t>w ujęciu chronologicznym</w:t>
      </w:r>
      <w:r w:rsidR="002668D9">
        <w:t>,</w:t>
      </w:r>
      <w:r>
        <w:t xml:space="preserve"> uwzględniając przypisanie definicji do klas określonych przez S. Miles.</w:t>
      </w:r>
    </w:p>
    <w:p w14:paraId="160590FF" w14:textId="2EE1ECEA" w:rsidR="00F672D2" w:rsidRDefault="00F672D2" w:rsidP="00F672D2">
      <w:pPr>
        <w:pStyle w:val="Tytutabeli"/>
      </w:pPr>
      <w:bookmarkStart w:id="624" w:name="_Ref152270743"/>
      <w:bookmarkStart w:id="625" w:name="_Ref152270729"/>
      <w:bookmarkStart w:id="626" w:name="_Toc169134770"/>
      <w:r>
        <w:t xml:space="preserve">Tabela </w:t>
      </w:r>
      <w:fldSimple w:instr=" SEQ Tabela \* ARABIC ">
        <w:r w:rsidR="00F2350D">
          <w:rPr>
            <w:noProof/>
          </w:rPr>
          <w:t>47</w:t>
        </w:r>
      </w:fldSimple>
      <w:bookmarkEnd w:id="624"/>
      <w:r w:rsidR="00B84102">
        <w:rPr>
          <w:noProof/>
        </w:rPr>
        <w:t>.</w:t>
      </w:r>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625"/>
      <w:bookmarkEnd w:id="626"/>
    </w:p>
    <w:tbl>
      <w:tblPr>
        <w:tblStyle w:val="TableGrid"/>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001D48">
              <w:rPr>
                <w:rStyle w:val="FootnoteReference"/>
              </w:rPr>
              <w:footnoteReference w:id="55"/>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1CF1529B" w:rsidR="00AD647F" w:rsidRPr="00D82766" w:rsidRDefault="005860C1" w:rsidP="00B558B7">
            <w:pPr>
              <w:pStyle w:val="TekstTabeli"/>
              <w:rPr>
                <w:lang w:val="pl-PL"/>
              </w:rPr>
            </w:pPr>
            <w:r w:rsidRPr="00D82766">
              <w:rPr>
                <w:lang w:val="pl-PL"/>
              </w:rPr>
              <w:t>Osoby lub podmioty, które mają udział, coś do zyskania lub stracenia w</w:t>
            </w:r>
            <w:r w:rsidR="00BB4550">
              <w:rPr>
                <w:lang w:val="pl-PL"/>
              </w:rPr>
              <w:t> </w:t>
            </w:r>
            <w:r w:rsidRPr="00D82766">
              <w:rPr>
                <w:lang w:val="pl-PL"/>
              </w:rPr>
              <w:t>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1C0855A5"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lastRenderedPageBreak/>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9D0585">
            <w:pPr>
              <w:pStyle w:val="TekstTabeli"/>
              <w:spacing w:before="0"/>
              <w:rPr>
                <w:lang w:val="pl-PL"/>
              </w:rPr>
            </w:pPr>
            <w:r w:rsidRPr="00D82766">
              <w:rPr>
                <w:lang w:val="pl-PL"/>
              </w:rPr>
              <w:t>- oparte na jakiejś formie wzajemnego porozumienia;</w:t>
            </w:r>
          </w:p>
          <w:p w14:paraId="00F9AC18" w14:textId="7D1B7CFE" w:rsidR="00861772" w:rsidRPr="00D82766" w:rsidRDefault="00861772" w:rsidP="009D0585">
            <w:pPr>
              <w:pStyle w:val="TekstTabeli"/>
              <w:spacing w:before="0"/>
              <w:rPr>
                <w:lang w:val="pl-PL"/>
              </w:rPr>
            </w:pPr>
            <w:r w:rsidRPr="00D82766">
              <w:rPr>
                <w:lang w:val="pl-PL"/>
              </w:rPr>
              <w:t>- w celu osiągnięcia wzajemnych korzyści lub zapobieżenia jakiejś szkodzie;</w:t>
            </w:r>
          </w:p>
          <w:p w14:paraId="5C50EFAF" w14:textId="5FADF398" w:rsidR="00AD647F" w:rsidRPr="00D82766" w:rsidRDefault="00861772" w:rsidP="009D0585">
            <w:pPr>
              <w:pStyle w:val="TekstTabeli"/>
              <w:spacing w:before="0"/>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2C3F76EC"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przytoczonych w</w:t>
      </w:r>
      <w:r w:rsidR="00A2415B">
        <w:t xml:space="preserve"> Tabeli 47 </w:t>
      </w:r>
      <w:r>
        <w:t xml:space="preserve">w sposób bezpośredni lub pośredni </w:t>
      </w:r>
      <w:r w:rsidR="00817009">
        <w:t>uznaje zarówno indywidualne osoby</w:t>
      </w:r>
      <w:r w:rsidR="00DE6181">
        <w:t>,</w:t>
      </w:r>
      <w:r w:rsidR="00817009">
        <w:t xml:space="preserve"> jak i grupy o pewnych cechach za interesariuszy.</w:t>
      </w:r>
      <w:r>
        <w:t xml:space="preserve"> Ponadto różne definicje podkreślają różny poziom szczegółowości cech relacji z</w:t>
      </w:r>
      <w:r w:rsidR="00A2415B">
        <w:t> </w:t>
      </w:r>
      <w:r>
        <w:t>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 xml:space="preserve">kiedy to pojawiły się definicje mocno rozbudowane i obejmujące szerokie spektrum możliwych ról interesariuszy (por. definicje </w:t>
      </w:r>
      <w:proofErr w:type="spellStart"/>
      <w:r w:rsidR="00090D83">
        <w:t>Clarksona</w:t>
      </w:r>
      <w:proofErr w:type="spellEnd"/>
      <w:r w:rsidR="00090D83">
        <w:t xml:space="preserve"> oraz Don</w:t>
      </w:r>
      <w:r w:rsidR="009935B2">
        <w:t>a</w:t>
      </w:r>
      <w:r w:rsidR="00090D83">
        <w:t xml:space="preserve">ldsona i Prestona). Również wtedy powstają definicje tworzone w kontekście uczelni (por. def. </w:t>
      </w:r>
      <w:proofErr w:type="spellStart"/>
      <w:r w:rsidR="00090D83">
        <w:t>Burrowsa</w:t>
      </w:r>
      <w:proofErr w:type="spellEnd"/>
      <w:r w:rsidR="00090D83">
        <w:t>). Rozmaitość i rozpiętość ujęć pojęcia interesariuszy w przy</w:t>
      </w:r>
      <w:r w:rsidR="00090D83">
        <w:lastRenderedPageBreak/>
        <w:t xml:space="preserve">toczonych definicjach jest bardzo duża. Niektóre w sposób dość wąski określają tylko jeden aspekt roli </w:t>
      </w:r>
      <w:proofErr w:type="spellStart"/>
      <w:r w:rsidR="00090D83">
        <w:t>ineresariuszy</w:t>
      </w:r>
      <w:proofErr w:type="spellEnd"/>
      <w:r w:rsidR="00090D83">
        <w:t xml:space="preserve">, a inne są tak szerokie, że aż trudne do praktycznego zastosowania (por. def. </w:t>
      </w:r>
      <w:proofErr w:type="spellStart"/>
      <w:r w:rsidR="00090D83">
        <w:t>Starika</w:t>
      </w:r>
      <w:proofErr w:type="spellEnd"/>
      <w:r w:rsidR="00090D83">
        <w:t>).</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w:t>
      </w:r>
      <w:r w:rsidR="00A1314F">
        <w:t>,</w:t>
      </w:r>
      <w:r w:rsidR="00FD6BA7">
        <w:t xml:space="preserve"> gdyż dostrzegalne są ogromne różnice pomiędzy różnymi definicjami. W związku z tym istnieje ryzyko pojawienia się niejednoznaczności przy wszelkich dalszych opisach i analizach odnoszących się do interesariuszy. </w:t>
      </w:r>
      <w:r w:rsidR="008151B9">
        <w:t xml:space="preserve">Różnice w koncepcjach na definiowanie interesariuszy wynikają, między innymi, z różnic w teoretycznych podejściach do roli interesariuszy w zarządzaniu. Główne typy teorii interesariuszy zostały przedstawione w </w:t>
      </w:r>
      <w:r w:rsidR="002332D4">
        <w:t>Tabeli 48.</w:t>
      </w:r>
    </w:p>
    <w:p w14:paraId="6497195B" w14:textId="13972129" w:rsidR="00DE34CF" w:rsidRDefault="00DE34CF" w:rsidP="00DE34CF">
      <w:pPr>
        <w:pStyle w:val="Tytutabeli"/>
      </w:pPr>
      <w:bookmarkStart w:id="627" w:name="_Ref152281484"/>
      <w:bookmarkStart w:id="628" w:name="_Ref152281477"/>
      <w:bookmarkStart w:id="629" w:name="_Toc169134771"/>
      <w:r>
        <w:t xml:space="preserve">Tabela </w:t>
      </w:r>
      <w:fldSimple w:instr=" SEQ Tabela \* ARABIC ">
        <w:r w:rsidR="00F2350D">
          <w:rPr>
            <w:noProof/>
          </w:rPr>
          <w:t>48</w:t>
        </w:r>
      </w:fldSimple>
      <w:bookmarkEnd w:id="627"/>
      <w:r w:rsidR="00B84102">
        <w:rPr>
          <w:noProof/>
        </w:rPr>
        <w:t>.</w:t>
      </w:r>
      <w:r>
        <w:t xml:space="preserve"> Typy teorii interesariuszy</w:t>
      </w:r>
      <w:bookmarkEnd w:id="628"/>
      <w:bookmarkEnd w:id="629"/>
    </w:p>
    <w:tbl>
      <w:tblPr>
        <w:tblStyle w:val="TableGrid"/>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 xml:space="preserve">nalizy </w:t>
            </w:r>
            <w:proofErr w:type="spellStart"/>
            <w:r w:rsidR="00D57DA0" w:rsidRPr="00D82766">
              <w:rPr>
                <w:lang w:val="pl-PL"/>
              </w:rPr>
              <w:t>zachowań</w:t>
            </w:r>
            <w:proofErr w:type="spellEnd"/>
            <w:r w:rsidR="00D57DA0" w:rsidRPr="00D82766">
              <w:rPr>
                <w:lang w:val="pl-PL"/>
              </w:rPr>
              <w:t xml:space="preserve">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5050B42C" w:rsidR="00243355" w:rsidRDefault="00B65932" w:rsidP="003725E9">
      <w:r>
        <w:t xml:space="preserve">Autorowi </w:t>
      </w:r>
      <w:r w:rsidR="0082541D">
        <w:t>niniejszej pracy najbliżej jest do teorii menedżerskich. Wynika to przede wszystkim z</w:t>
      </w:r>
      <w:r>
        <w:t> </w:t>
      </w:r>
      <w:r w:rsidR="0082541D">
        <w:t xml:space="preserve">praktycznych implikacji i wniosków jakie w zakresie zarządzania jakością uczelni można </w:t>
      </w:r>
      <w:r>
        <w:t xml:space="preserve">z nich </w:t>
      </w:r>
      <w:r w:rsidR="0082541D">
        <w:t xml:space="preserve">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t>
      </w:r>
      <w:r w:rsidR="0035447C">
        <w:lastRenderedPageBreak/>
        <w:t xml:space="preserve">wdrożenie działań prowadzących do lepszego (bardziej optymalnego) uwzględniania wymagań różnych grup interesariuszy w działaniach uniwersytetu. </w:t>
      </w:r>
      <w:r w:rsidR="00BA28AB">
        <w:t>Uwzględniając specyfikę uczelni, a także w</w:t>
      </w:r>
      <w:r w:rsidR="00BB4550">
        <w:t> </w:t>
      </w:r>
      <w:r w:rsidR="00BA28AB">
        <w:t>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w:t>
      </w:r>
      <w:r w:rsidR="00E77FAC">
        <w:t>,</w:t>
      </w:r>
      <w:r w:rsidR="003D14F4">
        <w:t xml:space="preserve">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w:t>
      </w:r>
      <w:r w:rsidR="00640402">
        <w:t>,</w:t>
      </w:r>
      <w:r w:rsidR="003D14F4">
        <w:t xml:space="preserve">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pPr>
        <w:pStyle w:val="ListParagraph"/>
        <w:numPr>
          <w:ilvl w:val="0"/>
          <w:numId w:val="35"/>
        </w:numPr>
        <w:ind w:left="993" w:hanging="284"/>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pPr>
        <w:pStyle w:val="ListParagraph"/>
        <w:numPr>
          <w:ilvl w:val="0"/>
          <w:numId w:val="35"/>
        </w:numPr>
        <w:ind w:left="993" w:hanging="284"/>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pPr>
        <w:pStyle w:val="ListParagraph"/>
        <w:numPr>
          <w:ilvl w:val="0"/>
          <w:numId w:val="35"/>
        </w:numPr>
        <w:ind w:left="993" w:hanging="284"/>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ListParagraph"/>
        <w:numPr>
          <w:ilvl w:val="0"/>
          <w:numId w:val="37"/>
        </w:numPr>
        <w:ind w:left="993" w:hanging="284"/>
      </w:pPr>
      <w:r>
        <w:t xml:space="preserve">projektują </w:t>
      </w:r>
      <w:r w:rsidR="00AC4F92">
        <w:t>i wdrażają procesy komunikacji z wieloma interesariuszami</w:t>
      </w:r>
      <w:r>
        <w:t>;</w:t>
      </w:r>
    </w:p>
    <w:p w14:paraId="54197108" w14:textId="7CA29F69" w:rsidR="00AC4F92" w:rsidRDefault="008B45A4">
      <w:pPr>
        <w:pStyle w:val="ListParagraph"/>
        <w:numPr>
          <w:ilvl w:val="0"/>
          <w:numId w:val="37"/>
        </w:numPr>
        <w:ind w:left="993" w:hanging="284"/>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ListParagraph"/>
        <w:numPr>
          <w:ilvl w:val="0"/>
          <w:numId w:val="37"/>
        </w:numPr>
        <w:ind w:left="993" w:hanging="284"/>
      </w:pPr>
      <w:r>
        <w:lastRenderedPageBreak/>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ListParagraph"/>
        <w:numPr>
          <w:ilvl w:val="0"/>
          <w:numId w:val="37"/>
        </w:numPr>
        <w:ind w:left="993" w:hanging="284"/>
      </w:pPr>
      <w:r>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sidRPr="00001D48">
        <w:rPr>
          <w:rStyle w:val="FootnoteReference"/>
        </w:rPr>
        <w:footnoteReference w:id="56"/>
      </w:r>
      <w:r w:rsidR="00BF175F">
        <w:t xml:space="preserve"> </w:t>
      </w:r>
      <w:r w:rsidR="00AC4F92">
        <w:t>w proces formułowania strategii w organizacji</w:t>
      </w:r>
      <w:r>
        <w:t>;</w:t>
      </w:r>
    </w:p>
    <w:p w14:paraId="725F61B4" w14:textId="6D10FF55" w:rsidR="00AC4F92" w:rsidRDefault="008B45A4">
      <w:pPr>
        <w:pStyle w:val="ListParagraph"/>
        <w:numPr>
          <w:ilvl w:val="0"/>
          <w:numId w:val="37"/>
        </w:numPr>
        <w:ind w:left="993" w:hanging="284"/>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ListParagraph"/>
        <w:numPr>
          <w:ilvl w:val="0"/>
          <w:numId w:val="37"/>
        </w:numPr>
        <w:ind w:left="993" w:hanging="284"/>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ListParagraph"/>
        <w:numPr>
          <w:ilvl w:val="0"/>
          <w:numId w:val="37"/>
        </w:numPr>
        <w:ind w:left="993" w:hanging="284"/>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676FEDF9"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erów. Jednak biorąc pod uwagę postulaty wynikające z opisanych w</w:t>
      </w:r>
      <w:r w:rsidR="00BB4550">
        <w:t> </w:t>
      </w:r>
      <w:r w:rsidR="00FA797F">
        <w:t>pod</w:t>
      </w:r>
      <w:r>
        <w:t xml:space="preserve">rozdziale </w:t>
      </w:r>
      <w:r>
        <w:fldChar w:fldCharType="begin"/>
      </w:r>
      <w:r>
        <w:instrText xml:space="preserve"> REF _Ref141469082 \r \h </w:instrText>
      </w:r>
      <w:r>
        <w:fldChar w:fldCharType="separate"/>
      </w:r>
      <w:r w:rsidR="00F2350D">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46F05ABC"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w:t>
      </w:r>
      <w:r w:rsidR="0058751C">
        <w:t>uniwersytetów</w:t>
      </w:r>
      <w:r w:rsidRPr="00923AD4">
        <w:t xml:space="preserve">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F2350D">
        <w:t xml:space="preserve">Tabela </w:t>
      </w:r>
      <w:r w:rsidR="00F2350D">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w:t>
      </w:r>
      <w:r w:rsidRPr="003C726D">
        <w:lastRenderedPageBreak/>
        <w:t>oznacza wpływ na szybkość odpowiedzi kierownictwa instytucji na zapotrzebowanie ze strony interesariusza. Wynika ono z tego, że zgłaszane potrzeby interesariusza są dla niego bardzo ważne, a</w:t>
      </w:r>
      <w:r w:rsidR="00BB4550">
        <w:t> </w:t>
      </w:r>
      <w:r w:rsidRPr="003C726D">
        <w:t xml:space="preserve">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5F7DE1">
      <w:pPr>
        <w:pStyle w:val="Wypunktowanie"/>
        <w:numPr>
          <w:ilvl w:val="0"/>
          <w:numId w:val="3"/>
        </w:numPr>
        <w:spacing w:before="60"/>
        <w:ind w:left="1066" w:hanging="357"/>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73628C72" w14:textId="191305BA" w:rsidR="00B65932" w:rsidRPr="00F755BF" w:rsidRDefault="00B65932" w:rsidP="00B65932">
      <w:r>
        <w:t xml:space="preserve">Narzędzie do analizy interesariuszy stworzone na podstawie typologii interesariuszy (por. </w:t>
      </w:r>
      <w:r>
        <w:fldChar w:fldCharType="begin"/>
      </w:r>
      <w:r>
        <w:instrText xml:space="preserve"> REF _Ref134899247 \h  \* MERGEFORMAT </w:instrText>
      </w:r>
      <w:r>
        <w:fldChar w:fldCharType="separate"/>
      </w:r>
      <w:r w:rsidR="00F2350D" w:rsidRPr="00F755BF">
        <w:t xml:space="preserve">Tabela </w:t>
      </w:r>
      <w:r w:rsidR="00F2350D">
        <w:rPr>
          <w:noProof/>
        </w:rPr>
        <w:t>49</w:t>
      </w:r>
      <w:r>
        <w:fldChar w:fldCharType="end"/>
      </w:r>
      <w: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z punktu widzenia zarzadzania niż </w:t>
      </w:r>
      <w:proofErr w:type="spellStart"/>
      <w:r w:rsidRPr="003F6479">
        <w:rPr>
          <w:i/>
          <w:iCs/>
        </w:rPr>
        <w:t>nonstakeholders</w:t>
      </w:r>
      <w:proofErr w:type="spellEnd"/>
      <w:r>
        <w:t xml:space="preserve"> – nie będącymi interesariuszami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921CC1">
        <w:rPr>
          <w:noProof/>
        </w:rPr>
        <w:t>(Mitchell i in., 1997)</w:t>
      </w:r>
      <w:r w:rsidRPr="00F755BF">
        <w:fldChar w:fldCharType="end"/>
      </w:r>
      <w: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22F4557" w14:textId="00C624F8" w:rsidR="00FA6769" w:rsidRPr="00F755BF" w:rsidRDefault="00FA6769" w:rsidP="00FA6769">
      <w:pPr>
        <w:pStyle w:val="Tytutabeli"/>
      </w:pPr>
      <w:bookmarkStart w:id="630" w:name="_Ref134899247"/>
      <w:bookmarkStart w:id="631" w:name="_Ref134897836"/>
      <w:bookmarkStart w:id="632" w:name="_Toc169134772"/>
      <w:r w:rsidRPr="00F755BF">
        <w:t xml:space="preserve">Tabela </w:t>
      </w:r>
      <w:fldSimple w:instr=" SEQ Tabela \* ARABIC ">
        <w:r w:rsidR="00F2350D">
          <w:rPr>
            <w:noProof/>
          </w:rPr>
          <w:t>49</w:t>
        </w:r>
      </w:fldSimple>
      <w:bookmarkEnd w:id="630"/>
      <w:r w:rsidR="00B84102">
        <w:rPr>
          <w:noProof/>
        </w:rPr>
        <w:t>.</w:t>
      </w:r>
      <w:r w:rsidRPr="00F755BF">
        <w:t xml:space="preserve"> Typologia interesariuszy wg Mitchell et al.</w:t>
      </w:r>
      <w:bookmarkEnd w:id="631"/>
      <w:bookmarkEnd w:id="632"/>
    </w:p>
    <w:tbl>
      <w:tblPr>
        <w:tblStyle w:val="TableGrid"/>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9D0585">
            <w:pPr>
              <w:keepNext/>
              <w:numPr>
                <w:ilvl w:val="0"/>
                <w:numId w:val="4"/>
              </w:numPr>
              <w:spacing w:before="40" w:line="300" w:lineRule="auto"/>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4C927F85" w14:textId="3E090063"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F2350D">
        <w:t xml:space="preserve">Tabela </w:t>
      </w:r>
      <w:r w:rsidR="00F2350D">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F2350D" w:rsidRPr="00F755BF">
        <w:t xml:space="preserve">Tabela </w:t>
      </w:r>
      <w:r w:rsidR="00F2350D">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ListParagraph"/>
        <w:numPr>
          <w:ilvl w:val="0"/>
          <w:numId w:val="38"/>
        </w:numPr>
        <w:spacing w:before="0" w:after="160" w:line="259" w:lineRule="auto"/>
        <w:jc w:val="left"/>
        <w:rPr>
          <w:lang w:val="en-GB"/>
        </w:rPr>
      </w:pPr>
      <w:r w:rsidRPr="00493E69">
        <w:t>Pracownicy</w:t>
      </w:r>
    </w:p>
    <w:p w14:paraId="12C947B1" w14:textId="7B02CFAB" w:rsidR="00493E69" w:rsidRDefault="00493E69">
      <w:pPr>
        <w:pStyle w:val="ListParagraph"/>
        <w:numPr>
          <w:ilvl w:val="0"/>
          <w:numId w:val="38"/>
        </w:numPr>
        <w:spacing w:before="0" w:after="160" w:line="276" w:lineRule="auto"/>
        <w:ind w:left="714" w:hanging="357"/>
        <w:jc w:val="left"/>
      </w:pPr>
      <w:r>
        <w:t>Klienci, konsumenci lub użytkownicy</w:t>
      </w:r>
    </w:p>
    <w:p w14:paraId="1EE7977D" w14:textId="364573C0" w:rsidR="00493E69" w:rsidRDefault="00493E69">
      <w:pPr>
        <w:pStyle w:val="ListParagraph"/>
        <w:numPr>
          <w:ilvl w:val="0"/>
          <w:numId w:val="38"/>
        </w:numPr>
        <w:spacing w:before="0" w:after="160" w:line="276" w:lineRule="auto"/>
        <w:ind w:left="714" w:hanging="357"/>
        <w:jc w:val="left"/>
      </w:pPr>
      <w:r>
        <w:t>Akcjonariusze, właściciele</w:t>
      </w:r>
    </w:p>
    <w:p w14:paraId="6348E330" w14:textId="11D1925D" w:rsidR="00493E69" w:rsidRDefault="00493E69">
      <w:pPr>
        <w:pStyle w:val="ListParagraph"/>
        <w:numPr>
          <w:ilvl w:val="0"/>
          <w:numId w:val="3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pPr>
        <w:pStyle w:val="ListParagraph"/>
        <w:numPr>
          <w:ilvl w:val="0"/>
          <w:numId w:val="38"/>
        </w:numPr>
        <w:spacing w:before="0" w:after="160" w:line="276" w:lineRule="auto"/>
        <w:ind w:left="714" w:hanging="357"/>
        <w:jc w:val="left"/>
      </w:pPr>
      <w:r>
        <w:t>Dostawcy i dystrybutorzy</w:t>
      </w:r>
    </w:p>
    <w:p w14:paraId="201F17EB" w14:textId="3431F51E" w:rsidR="00493E69" w:rsidRDefault="00493E69">
      <w:pPr>
        <w:pStyle w:val="ListParagraph"/>
        <w:numPr>
          <w:ilvl w:val="0"/>
          <w:numId w:val="38"/>
        </w:numPr>
        <w:spacing w:before="0" w:after="160" w:line="276" w:lineRule="auto"/>
        <w:ind w:left="714" w:hanging="357"/>
        <w:jc w:val="left"/>
      </w:pPr>
      <w:r>
        <w:t>Społeczność lokalna</w:t>
      </w:r>
    </w:p>
    <w:p w14:paraId="380BAB10" w14:textId="175FE9A3" w:rsidR="00493E69" w:rsidRDefault="00493E69">
      <w:pPr>
        <w:pStyle w:val="ListParagraph"/>
        <w:numPr>
          <w:ilvl w:val="0"/>
          <w:numId w:val="38"/>
        </w:numPr>
        <w:spacing w:before="0" w:after="160" w:line="276" w:lineRule="auto"/>
        <w:ind w:left="714" w:hanging="357"/>
        <w:jc w:val="left"/>
      </w:pPr>
      <w:r>
        <w:t>Związki zawodowe</w:t>
      </w:r>
    </w:p>
    <w:p w14:paraId="32AE5044" w14:textId="4FC4341F" w:rsidR="00493E69" w:rsidRDefault="00493E69">
      <w:pPr>
        <w:pStyle w:val="ListParagraph"/>
        <w:numPr>
          <w:ilvl w:val="0"/>
          <w:numId w:val="38"/>
        </w:numPr>
        <w:spacing w:before="0" w:after="160" w:line="276" w:lineRule="auto"/>
        <w:ind w:left="714" w:hanging="357"/>
        <w:jc w:val="left"/>
      </w:pPr>
      <w:r>
        <w:t>Wierzyciele lub inwestorzy</w:t>
      </w:r>
    </w:p>
    <w:p w14:paraId="455ADE94" w14:textId="69F48058" w:rsidR="00493E69" w:rsidRDefault="00493E69">
      <w:pPr>
        <w:pStyle w:val="ListParagraph"/>
        <w:numPr>
          <w:ilvl w:val="0"/>
          <w:numId w:val="38"/>
        </w:numPr>
        <w:spacing w:before="0" w:after="160" w:line="276" w:lineRule="auto"/>
        <w:ind w:left="714" w:hanging="357"/>
        <w:jc w:val="left"/>
      </w:pPr>
      <w:r>
        <w:t>Organizacje non-profit</w:t>
      </w:r>
    </w:p>
    <w:p w14:paraId="4A19B2C6" w14:textId="68C4F2A6" w:rsidR="00493E69" w:rsidRDefault="00723745">
      <w:pPr>
        <w:pStyle w:val="ListParagraph"/>
        <w:numPr>
          <w:ilvl w:val="0"/>
          <w:numId w:val="38"/>
        </w:numPr>
        <w:spacing w:before="0" w:after="160" w:line="276" w:lineRule="auto"/>
        <w:ind w:left="714" w:hanging="357"/>
        <w:jc w:val="left"/>
      </w:pPr>
      <w:r>
        <w:t>O</w:t>
      </w:r>
      <w:r w:rsidR="00493E69">
        <w:t>rganizacje pozarządowe</w:t>
      </w:r>
    </w:p>
    <w:p w14:paraId="56EC3C0E" w14:textId="557E9310" w:rsidR="00493E69" w:rsidRDefault="00493E69">
      <w:pPr>
        <w:pStyle w:val="ListParagraph"/>
        <w:numPr>
          <w:ilvl w:val="0"/>
          <w:numId w:val="3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pPr>
        <w:pStyle w:val="ListParagraph"/>
        <w:numPr>
          <w:ilvl w:val="0"/>
          <w:numId w:val="38"/>
        </w:numPr>
        <w:spacing w:before="0" w:after="160" w:line="276" w:lineRule="auto"/>
        <w:ind w:left="714" w:hanging="357"/>
        <w:jc w:val="left"/>
      </w:pPr>
      <w:r>
        <w:t>Partnerzy biznesowi</w:t>
      </w:r>
    </w:p>
    <w:p w14:paraId="1530DA45" w14:textId="74EA96B7" w:rsidR="00493E69" w:rsidRDefault="00493E69">
      <w:pPr>
        <w:pStyle w:val="ListParagraph"/>
        <w:numPr>
          <w:ilvl w:val="0"/>
          <w:numId w:val="38"/>
        </w:numPr>
        <w:spacing w:before="0" w:after="160" w:line="276" w:lineRule="auto"/>
        <w:ind w:left="714" w:hanging="357"/>
        <w:jc w:val="left"/>
      </w:pPr>
      <w:r>
        <w:t>Konkurencja</w:t>
      </w:r>
    </w:p>
    <w:p w14:paraId="0E324D68" w14:textId="7337926A" w:rsidR="00493E69" w:rsidRDefault="00493E69">
      <w:pPr>
        <w:pStyle w:val="ListParagraph"/>
        <w:numPr>
          <w:ilvl w:val="0"/>
          <w:numId w:val="38"/>
        </w:numPr>
        <w:spacing w:before="0" w:after="160" w:line="276" w:lineRule="auto"/>
        <w:ind w:left="714" w:hanging="357"/>
        <w:jc w:val="left"/>
      </w:pPr>
      <w:r>
        <w:t>Media</w:t>
      </w:r>
    </w:p>
    <w:p w14:paraId="5D5B5403" w14:textId="7ACD8CAF" w:rsidR="00082E76" w:rsidRDefault="00082E76">
      <w:pPr>
        <w:pStyle w:val="ListParagraph"/>
        <w:numPr>
          <w:ilvl w:val="0"/>
          <w:numId w:val="38"/>
        </w:numPr>
        <w:spacing w:before="0" w:after="160" w:line="276" w:lineRule="auto"/>
        <w:ind w:left="714" w:hanging="357"/>
        <w:jc w:val="left"/>
      </w:pPr>
      <w:r>
        <w:t xml:space="preserve">Kierownictwo, </w:t>
      </w:r>
      <w:r w:rsidR="006755DF">
        <w:t>zarząd</w:t>
      </w:r>
    </w:p>
    <w:p w14:paraId="3054C8A0" w14:textId="070E3DCE" w:rsidR="00082E76" w:rsidRDefault="00082E76">
      <w:pPr>
        <w:pStyle w:val="ListParagraph"/>
        <w:numPr>
          <w:ilvl w:val="0"/>
          <w:numId w:val="38"/>
        </w:numPr>
        <w:spacing w:before="0" w:after="160" w:line="276" w:lineRule="auto"/>
        <w:ind w:left="714" w:hanging="357"/>
        <w:jc w:val="left"/>
      </w:pPr>
      <w:r>
        <w:t>Środowisko naturalne</w:t>
      </w:r>
    </w:p>
    <w:p w14:paraId="3FA17F43" w14:textId="6C3C99B8" w:rsidR="00082E76" w:rsidRDefault="00082E76">
      <w:pPr>
        <w:pStyle w:val="ListParagraph"/>
        <w:numPr>
          <w:ilvl w:val="0"/>
          <w:numId w:val="38"/>
        </w:numPr>
        <w:spacing w:before="0" w:after="160" w:line="276" w:lineRule="auto"/>
        <w:ind w:left="714" w:hanging="357"/>
        <w:jc w:val="left"/>
      </w:pPr>
      <w:r>
        <w:t>Partie polityczne</w:t>
      </w:r>
    </w:p>
    <w:p w14:paraId="520FE896" w14:textId="6DAFE4A3" w:rsidR="00082E76" w:rsidRDefault="00082E76">
      <w:pPr>
        <w:pStyle w:val="ListParagraph"/>
        <w:numPr>
          <w:ilvl w:val="0"/>
          <w:numId w:val="38"/>
        </w:numPr>
        <w:spacing w:before="0" w:after="160" w:line="276" w:lineRule="auto"/>
        <w:ind w:left="714" w:hanging="357"/>
        <w:jc w:val="left"/>
      </w:pPr>
      <w:r>
        <w:t>Przyszłe pokolenia</w:t>
      </w:r>
    </w:p>
    <w:p w14:paraId="475A9C8E" w14:textId="65721B03" w:rsidR="00082E76" w:rsidRDefault="00082E76">
      <w:pPr>
        <w:pStyle w:val="ListParagraph"/>
        <w:numPr>
          <w:ilvl w:val="0"/>
          <w:numId w:val="38"/>
        </w:numPr>
        <w:spacing w:before="0" w:after="160" w:line="276" w:lineRule="auto"/>
        <w:ind w:left="714" w:hanging="357"/>
        <w:jc w:val="left"/>
      </w:pPr>
      <w:r>
        <w:t>Stowarzyszenia zawodowe</w:t>
      </w:r>
    </w:p>
    <w:p w14:paraId="7A34DA29" w14:textId="09D59BEB" w:rsidR="00082E76" w:rsidRDefault="00082E76">
      <w:pPr>
        <w:pStyle w:val="ListParagraph"/>
        <w:numPr>
          <w:ilvl w:val="0"/>
          <w:numId w:val="3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0815028D" w:rsidR="00082E76" w:rsidRPr="005F6A77" w:rsidRDefault="00931A4F" w:rsidP="00FA6769">
      <w:r>
        <w:t xml:space="preserve">Na podstawie </w:t>
      </w:r>
      <w:r w:rsidR="000601A0">
        <w:t>szerszego studium</w:t>
      </w:r>
      <w: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które mogą być pomocne w procesie identyfikacji nie tylko konkretnych grup, ale też istniejących między nimi podobieństw i różnic. Przykład zestawu wybranych na podstawie literatury grup interesariuszy identyfikowanych z uwzględnieniem specyfiki uniwersytetów wraz z</w:t>
      </w:r>
      <w:r w:rsidR="00BB4550">
        <w:t> </w:t>
      </w:r>
      <w:r w:rsidR="00A02A92">
        <w:t xml:space="preserve">przypisanymi przykładowymi </w:t>
      </w:r>
      <w:r>
        <w:t xml:space="preserve">kategoriami </w:t>
      </w:r>
      <w:r w:rsidR="00A02A92">
        <w:t>interesariuszy</w:t>
      </w:r>
      <w:r>
        <w:t xml:space="preserve"> </w:t>
      </w:r>
      <w:r w:rsidRPr="005F6A77">
        <w:t xml:space="preserve">zaprezentowano w </w:t>
      </w:r>
      <w:r w:rsidR="00B65932" w:rsidRPr="005F6A77">
        <w:t>Tabeli</w:t>
      </w:r>
      <w:r w:rsidR="00B65932">
        <w:t> 50</w:t>
      </w:r>
      <w:r w:rsidRPr="005F6A77">
        <w:t>.</w:t>
      </w:r>
    </w:p>
    <w:p w14:paraId="37262BE2" w14:textId="19E2F4FE" w:rsidR="00604496" w:rsidRDefault="00604496" w:rsidP="00604496">
      <w:pPr>
        <w:pStyle w:val="Tytutabeli"/>
      </w:pPr>
      <w:bookmarkStart w:id="633" w:name="_Ref153916533"/>
      <w:bookmarkStart w:id="634" w:name="_Ref153916514"/>
      <w:bookmarkStart w:id="635" w:name="_Toc169134773"/>
      <w:r>
        <w:t xml:space="preserve">Tabela </w:t>
      </w:r>
      <w:fldSimple w:instr=" SEQ Tabela \* ARABIC ">
        <w:r w:rsidR="00F2350D">
          <w:rPr>
            <w:noProof/>
          </w:rPr>
          <w:t>50</w:t>
        </w:r>
      </w:fldSimple>
      <w:bookmarkEnd w:id="633"/>
      <w:r w:rsidR="00B84102">
        <w:rPr>
          <w:noProof/>
        </w:rPr>
        <w:t>.</w:t>
      </w:r>
      <w:r>
        <w:t xml:space="preserve"> Wybrane przykłady interesariuszy uczelni oraz kategorii do jakich mogą zostać przypisani</w:t>
      </w:r>
      <w:bookmarkEnd w:id="634"/>
      <w:bookmarkEnd w:id="635"/>
    </w:p>
    <w:tbl>
      <w:tblPr>
        <w:tblStyle w:val="TableGrid"/>
        <w:tblW w:w="9071" w:type="dxa"/>
        <w:tblLook w:val="04A0" w:firstRow="1" w:lastRow="0" w:firstColumn="1" w:lastColumn="0" w:noHBand="0" w:noVBand="1"/>
      </w:tblPr>
      <w:tblGrid>
        <w:gridCol w:w="567"/>
        <w:gridCol w:w="3572"/>
        <w:gridCol w:w="4932"/>
      </w:tblGrid>
      <w:tr w:rsidR="00C15328" w:rsidRPr="00C15328" w14:paraId="26E0A2EC" w14:textId="77777777" w:rsidTr="005F7DE1">
        <w:trPr>
          <w:cantSplit/>
          <w:tblHeader/>
        </w:trPr>
        <w:tc>
          <w:tcPr>
            <w:tcW w:w="567"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572"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932"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F7DE1">
        <w:trPr>
          <w:cantSplit/>
        </w:trPr>
        <w:tc>
          <w:tcPr>
            <w:tcW w:w="567" w:type="dxa"/>
            <w:vAlign w:val="center"/>
          </w:tcPr>
          <w:p w14:paraId="293E7471" w14:textId="4183D9B4" w:rsidR="001811FF" w:rsidRPr="00C15328" w:rsidRDefault="00C15328" w:rsidP="005F7DE1">
            <w:pPr>
              <w:pStyle w:val="TekstTabeli"/>
            </w:pPr>
            <w:r w:rsidRPr="00C15328">
              <w:t>1</w:t>
            </w:r>
          </w:p>
        </w:tc>
        <w:tc>
          <w:tcPr>
            <w:tcW w:w="3572"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932"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F7DE1">
        <w:trPr>
          <w:cantSplit/>
        </w:trPr>
        <w:tc>
          <w:tcPr>
            <w:tcW w:w="567" w:type="dxa"/>
            <w:vAlign w:val="center"/>
          </w:tcPr>
          <w:p w14:paraId="67886DDB" w14:textId="73D6338E" w:rsidR="00C15328" w:rsidRPr="00C15328" w:rsidRDefault="00C15328" w:rsidP="005F7DE1">
            <w:pPr>
              <w:pStyle w:val="TekstTabeli"/>
            </w:pPr>
            <w:r w:rsidRPr="00C15328">
              <w:t>2</w:t>
            </w:r>
          </w:p>
        </w:tc>
        <w:tc>
          <w:tcPr>
            <w:tcW w:w="3572"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932"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F7DE1">
        <w:trPr>
          <w:cantSplit/>
        </w:trPr>
        <w:tc>
          <w:tcPr>
            <w:tcW w:w="567" w:type="dxa"/>
            <w:vAlign w:val="center"/>
          </w:tcPr>
          <w:p w14:paraId="3896FFD8" w14:textId="7B84D471" w:rsidR="00C15328" w:rsidRPr="00C15328" w:rsidRDefault="00C15328" w:rsidP="005F7DE1">
            <w:pPr>
              <w:pStyle w:val="TekstTabeli"/>
            </w:pPr>
            <w:r w:rsidRPr="00C15328">
              <w:t>3</w:t>
            </w:r>
          </w:p>
        </w:tc>
        <w:tc>
          <w:tcPr>
            <w:tcW w:w="3572"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932"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F7DE1">
        <w:trPr>
          <w:cantSplit/>
        </w:trPr>
        <w:tc>
          <w:tcPr>
            <w:tcW w:w="567" w:type="dxa"/>
            <w:vAlign w:val="center"/>
          </w:tcPr>
          <w:p w14:paraId="11AD47A9" w14:textId="31D6F367" w:rsidR="00C15328" w:rsidRPr="00C15328" w:rsidRDefault="00C15328" w:rsidP="005F7DE1">
            <w:pPr>
              <w:pStyle w:val="TekstTabeli"/>
            </w:pPr>
            <w:r w:rsidRPr="00C15328">
              <w:t>4</w:t>
            </w:r>
          </w:p>
        </w:tc>
        <w:tc>
          <w:tcPr>
            <w:tcW w:w="3572"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932"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F7DE1">
        <w:trPr>
          <w:cantSplit/>
        </w:trPr>
        <w:tc>
          <w:tcPr>
            <w:tcW w:w="567" w:type="dxa"/>
            <w:vAlign w:val="center"/>
          </w:tcPr>
          <w:p w14:paraId="602544BF" w14:textId="1E44961B" w:rsidR="00C15328" w:rsidRPr="00C15328" w:rsidRDefault="00C15328" w:rsidP="005F7DE1">
            <w:pPr>
              <w:pStyle w:val="TekstTabeli"/>
            </w:pPr>
            <w:r w:rsidRPr="00C15328">
              <w:t>5</w:t>
            </w:r>
          </w:p>
        </w:tc>
        <w:tc>
          <w:tcPr>
            <w:tcW w:w="3572"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932"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F7DE1">
        <w:trPr>
          <w:cantSplit/>
        </w:trPr>
        <w:tc>
          <w:tcPr>
            <w:tcW w:w="567" w:type="dxa"/>
            <w:vAlign w:val="center"/>
          </w:tcPr>
          <w:p w14:paraId="48274447" w14:textId="483F3B90" w:rsidR="00C15328" w:rsidRPr="00C15328" w:rsidRDefault="00C15328" w:rsidP="005F7DE1">
            <w:pPr>
              <w:pStyle w:val="TekstTabeli"/>
            </w:pPr>
            <w:r w:rsidRPr="00C15328">
              <w:lastRenderedPageBreak/>
              <w:t>6</w:t>
            </w:r>
          </w:p>
        </w:tc>
        <w:tc>
          <w:tcPr>
            <w:tcW w:w="3572"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932"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F7DE1">
        <w:trPr>
          <w:cantSplit/>
        </w:trPr>
        <w:tc>
          <w:tcPr>
            <w:tcW w:w="567" w:type="dxa"/>
            <w:vAlign w:val="center"/>
          </w:tcPr>
          <w:p w14:paraId="13FF2855" w14:textId="3CDCCE2B" w:rsidR="00C15328" w:rsidRPr="00C15328" w:rsidRDefault="00C15328" w:rsidP="005F7DE1">
            <w:pPr>
              <w:pStyle w:val="TekstTabeli"/>
            </w:pPr>
            <w:r w:rsidRPr="00C15328">
              <w:t>7</w:t>
            </w:r>
          </w:p>
        </w:tc>
        <w:tc>
          <w:tcPr>
            <w:tcW w:w="3572"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932"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F7DE1">
        <w:trPr>
          <w:cantSplit/>
        </w:trPr>
        <w:tc>
          <w:tcPr>
            <w:tcW w:w="567" w:type="dxa"/>
            <w:vAlign w:val="center"/>
          </w:tcPr>
          <w:p w14:paraId="52A63C85" w14:textId="7DDE0CB4" w:rsidR="00C15328" w:rsidRPr="00C15328" w:rsidRDefault="00C15328" w:rsidP="005F7DE1">
            <w:pPr>
              <w:pStyle w:val="TekstTabeli"/>
            </w:pPr>
            <w:r w:rsidRPr="00C15328">
              <w:t>8</w:t>
            </w:r>
          </w:p>
        </w:tc>
        <w:tc>
          <w:tcPr>
            <w:tcW w:w="3572"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932"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F7DE1">
        <w:trPr>
          <w:cantSplit/>
        </w:trPr>
        <w:tc>
          <w:tcPr>
            <w:tcW w:w="567" w:type="dxa"/>
            <w:vAlign w:val="center"/>
          </w:tcPr>
          <w:p w14:paraId="582A6141" w14:textId="4A9A415D" w:rsidR="00C15328" w:rsidRPr="00C15328" w:rsidRDefault="00C15328" w:rsidP="005F7DE1">
            <w:pPr>
              <w:pStyle w:val="TekstTabeli"/>
            </w:pPr>
            <w:r w:rsidRPr="00C15328">
              <w:t>9</w:t>
            </w:r>
          </w:p>
        </w:tc>
        <w:tc>
          <w:tcPr>
            <w:tcW w:w="3572"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932"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F7DE1">
        <w:trPr>
          <w:cantSplit/>
        </w:trPr>
        <w:tc>
          <w:tcPr>
            <w:tcW w:w="567" w:type="dxa"/>
            <w:vAlign w:val="center"/>
          </w:tcPr>
          <w:p w14:paraId="455FF7D5" w14:textId="1ACA5CE3" w:rsidR="00C15328" w:rsidRPr="00C15328" w:rsidRDefault="00C15328" w:rsidP="005F7DE1">
            <w:pPr>
              <w:pStyle w:val="TekstTabeli"/>
            </w:pPr>
            <w:r w:rsidRPr="00C15328">
              <w:t>10</w:t>
            </w:r>
          </w:p>
        </w:tc>
        <w:tc>
          <w:tcPr>
            <w:tcW w:w="3572"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932"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F7DE1">
        <w:trPr>
          <w:cantSplit/>
        </w:trPr>
        <w:tc>
          <w:tcPr>
            <w:tcW w:w="567" w:type="dxa"/>
            <w:vAlign w:val="center"/>
          </w:tcPr>
          <w:p w14:paraId="49AE329B" w14:textId="605A2A9C" w:rsidR="00C15328" w:rsidRPr="00C15328" w:rsidRDefault="00C15328" w:rsidP="005F7DE1">
            <w:pPr>
              <w:pStyle w:val="TekstTabeli"/>
            </w:pPr>
            <w:r w:rsidRPr="00C15328">
              <w:t>11</w:t>
            </w:r>
          </w:p>
        </w:tc>
        <w:tc>
          <w:tcPr>
            <w:tcW w:w="3572"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932"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F7DE1">
        <w:trPr>
          <w:cantSplit/>
        </w:trPr>
        <w:tc>
          <w:tcPr>
            <w:tcW w:w="567" w:type="dxa"/>
            <w:vAlign w:val="center"/>
          </w:tcPr>
          <w:p w14:paraId="28663A7E" w14:textId="7E217AB6" w:rsidR="00C15328" w:rsidRPr="00C15328" w:rsidRDefault="00C15328" w:rsidP="005F7DE1">
            <w:pPr>
              <w:pStyle w:val="TekstTabeli"/>
            </w:pPr>
            <w:r w:rsidRPr="00C15328">
              <w:t>12</w:t>
            </w:r>
          </w:p>
        </w:tc>
        <w:tc>
          <w:tcPr>
            <w:tcW w:w="3572"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932"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F7DE1">
        <w:trPr>
          <w:cantSplit/>
        </w:trPr>
        <w:tc>
          <w:tcPr>
            <w:tcW w:w="567" w:type="dxa"/>
            <w:vAlign w:val="center"/>
          </w:tcPr>
          <w:p w14:paraId="19D1EC13" w14:textId="656D825D" w:rsidR="00C15328" w:rsidRPr="00C15328" w:rsidRDefault="00C15328" w:rsidP="005F7DE1">
            <w:pPr>
              <w:pStyle w:val="TekstTabeli"/>
            </w:pPr>
            <w:r w:rsidRPr="00C15328">
              <w:t>13</w:t>
            </w:r>
          </w:p>
        </w:tc>
        <w:tc>
          <w:tcPr>
            <w:tcW w:w="3572"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932"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F7DE1">
        <w:trPr>
          <w:cantSplit/>
        </w:trPr>
        <w:tc>
          <w:tcPr>
            <w:tcW w:w="567" w:type="dxa"/>
            <w:vAlign w:val="center"/>
          </w:tcPr>
          <w:p w14:paraId="4DB6061F" w14:textId="352F1981" w:rsidR="00C15328" w:rsidRPr="00C15328" w:rsidRDefault="00C15328" w:rsidP="005F7DE1">
            <w:pPr>
              <w:pStyle w:val="TekstTabeli"/>
            </w:pPr>
            <w:r w:rsidRPr="00C15328">
              <w:t>14</w:t>
            </w:r>
          </w:p>
        </w:tc>
        <w:tc>
          <w:tcPr>
            <w:tcW w:w="3572"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932"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F7DE1">
        <w:trPr>
          <w:cantSplit/>
        </w:trPr>
        <w:tc>
          <w:tcPr>
            <w:tcW w:w="567" w:type="dxa"/>
            <w:vAlign w:val="center"/>
          </w:tcPr>
          <w:p w14:paraId="18B223A2" w14:textId="6AF23D08" w:rsidR="00C15328" w:rsidRPr="00C15328" w:rsidRDefault="00C15328" w:rsidP="005F7DE1">
            <w:pPr>
              <w:pStyle w:val="TekstTabeli"/>
            </w:pPr>
            <w:r w:rsidRPr="00C15328">
              <w:t>15</w:t>
            </w:r>
          </w:p>
        </w:tc>
        <w:tc>
          <w:tcPr>
            <w:tcW w:w="3572"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932"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F7DE1">
        <w:trPr>
          <w:cantSplit/>
        </w:trPr>
        <w:tc>
          <w:tcPr>
            <w:tcW w:w="567" w:type="dxa"/>
            <w:vAlign w:val="center"/>
          </w:tcPr>
          <w:p w14:paraId="0F9DDF84" w14:textId="6A1C4D92" w:rsidR="00C15328" w:rsidRPr="00C15328" w:rsidRDefault="00C15328" w:rsidP="005F7DE1">
            <w:pPr>
              <w:pStyle w:val="TekstTabeli"/>
            </w:pPr>
            <w:r w:rsidRPr="00C15328">
              <w:t>16</w:t>
            </w:r>
          </w:p>
        </w:tc>
        <w:tc>
          <w:tcPr>
            <w:tcW w:w="3572"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932"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F7DE1">
        <w:trPr>
          <w:cantSplit/>
        </w:trPr>
        <w:tc>
          <w:tcPr>
            <w:tcW w:w="567" w:type="dxa"/>
            <w:vAlign w:val="center"/>
          </w:tcPr>
          <w:p w14:paraId="66F1F490" w14:textId="5AD8C902" w:rsidR="00C15328" w:rsidRPr="00C15328" w:rsidRDefault="00C15328" w:rsidP="005F7DE1">
            <w:pPr>
              <w:pStyle w:val="TekstTabeli"/>
            </w:pPr>
            <w:r w:rsidRPr="00C15328">
              <w:t>17</w:t>
            </w:r>
          </w:p>
        </w:tc>
        <w:tc>
          <w:tcPr>
            <w:tcW w:w="3572"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932"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F7DE1">
        <w:trPr>
          <w:cantSplit/>
        </w:trPr>
        <w:tc>
          <w:tcPr>
            <w:tcW w:w="567" w:type="dxa"/>
            <w:vAlign w:val="center"/>
          </w:tcPr>
          <w:p w14:paraId="3E2FF7E7" w14:textId="49A42BF1" w:rsidR="00C15328" w:rsidRPr="00C15328" w:rsidRDefault="00C15328" w:rsidP="005F7DE1">
            <w:pPr>
              <w:pStyle w:val="TekstTabeli"/>
            </w:pPr>
            <w:r w:rsidRPr="00C15328">
              <w:t>18</w:t>
            </w:r>
          </w:p>
        </w:tc>
        <w:tc>
          <w:tcPr>
            <w:tcW w:w="3572"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932"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F7DE1">
        <w:trPr>
          <w:cantSplit/>
        </w:trPr>
        <w:tc>
          <w:tcPr>
            <w:tcW w:w="567" w:type="dxa"/>
            <w:vAlign w:val="center"/>
          </w:tcPr>
          <w:p w14:paraId="534A612E" w14:textId="3A368AB4" w:rsidR="00C15328" w:rsidRPr="00C15328" w:rsidRDefault="00C15328" w:rsidP="005F7DE1">
            <w:pPr>
              <w:pStyle w:val="TekstTabeli"/>
            </w:pPr>
            <w:r w:rsidRPr="00C15328">
              <w:t>19</w:t>
            </w:r>
          </w:p>
        </w:tc>
        <w:tc>
          <w:tcPr>
            <w:tcW w:w="3572"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932"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F7DE1">
        <w:trPr>
          <w:cantSplit/>
        </w:trPr>
        <w:tc>
          <w:tcPr>
            <w:tcW w:w="567" w:type="dxa"/>
            <w:vAlign w:val="center"/>
          </w:tcPr>
          <w:p w14:paraId="7873CA75" w14:textId="5973E02C" w:rsidR="00C15328" w:rsidRPr="00C15328" w:rsidRDefault="00C15328" w:rsidP="005F7DE1">
            <w:pPr>
              <w:pStyle w:val="TekstTabeli"/>
            </w:pPr>
            <w:r w:rsidRPr="00C15328">
              <w:t>20</w:t>
            </w:r>
          </w:p>
        </w:tc>
        <w:tc>
          <w:tcPr>
            <w:tcW w:w="3572"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932"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F7DE1">
        <w:trPr>
          <w:cantSplit/>
        </w:trPr>
        <w:tc>
          <w:tcPr>
            <w:tcW w:w="567" w:type="dxa"/>
            <w:vAlign w:val="center"/>
          </w:tcPr>
          <w:p w14:paraId="256BBF51" w14:textId="4D6BEE72" w:rsidR="00C15328" w:rsidRPr="00C15328" w:rsidRDefault="00C15328" w:rsidP="005F7DE1">
            <w:pPr>
              <w:pStyle w:val="TekstTabeli"/>
            </w:pPr>
            <w:r w:rsidRPr="00C15328">
              <w:t>21</w:t>
            </w:r>
          </w:p>
        </w:tc>
        <w:tc>
          <w:tcPr>
            <w:tcW w:w="3572"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932"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F7DE1">
        <w:trPr>
          <w:cantSplit/>
        </w:trPr>
        <w:tc>
          <w:tcPr>
            <w:tcW w:w="567" w:type="dxa"/>
            <w:vAlign w:val="center"/>
          </w:tcPr>
          <w:p w14:paraId="1BB6A7D8" w14:textId="40A76BEC" w:rsidR="00C15328" w:rsidRPr="00C15328" w:rsidRDefault="00C15328" w:rsidP="005F7DE1">
            <w:pPr>
              <w:pStyle w:val="TekstTabeli"/>
            </w:pPr>
            <w:r w:rsidRPr="00C15328">
              <w:t>22</w:t>
            </w:r>
          </w:p>
        </w:tc>
        <w:tc>
          <w:tcPr>
            <w:tcW w:w="3572"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932"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F7DE1">
        <w:trPr>
          <w:cantSplit/>
        </w:trPr>
        <w:tc>
          <w:tcPr>
            <w:tcW w:w="567" w:type="dxa"/>
            <w:vAlign w:val="center"/>
          </w:tcPr>
          <w:p w14:paraId="0FADF3CE" w14:textId="71E414C6" w:rsidR="00C15328" w:rsidRPr="00C15328" w:rsidRDefault="00C15328" w:rsidP="005F7DE1">
            <w:pPr>
              <w:pStyle w:val="TekstTabeli"/>
            </w:pPr>
            <w:r w:rsidRPr="00C15328">
              <w:t>23</w:t>
            </w:r>
          </w:p>
        </w:tc>
        <w:tc>
          <w:tcPr>
            <w:tcW w:w="3572"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932"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F7DE1">
        <w:trPr>
          <w:cantSplit/>
        </w:trPr>
        <w:tc>
          <w:tcPr>
            <w:tcW w:w="567" w:type="dxa"/>
            <w:vAlign w:val="center"/>
          </w:tcPr>
          <w:p w14:paraId="694BD640" w14:textId="55FDDA2D" w:rsidR="00C15328" w:rsidRPr="00C15328" w:rsidRDefault="00C15328" w:rsidP="005F7DE1">
            <w:pPr>
              <w:pStyle w:val="TekstTabeli"/>
            </w:pPr>
            <w:r w:rsidRPr="00C15328">
              <w:t>24</w:t>
            </w:r>
          </w:p>
        </w:tc>
        <w:tc>
          <w:tcPr>
            <w:tcW w:w="3572"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932"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F7DE1">
        <w:trPr>
          <w:cantSplit/>
        </w:trPr>
        <w:tc>
          <w:tcPr>
            <w:tcW w:w="567" w:type="dxa"/>
            <w:vAlign w:val="center"/>
          </w:tcPr>
          <w:p w14:paraId="25F2CD9C" w14:textId="06A7E012" w:rsidR="00C15328" w:rsidRPr="00C15328" w:rsidRDefault="00C15328" w:rsidP="005F7DE1">
            <w:pPr>
              <w:pStyle w:val="TekstTabeli"/>
            </w:pPr>
            <w:r w:rsidRPr="00C15328">
              <w:t>25</w:t>
            </w:r>
          </w:p>
        </w:tc>
        <w:tc>
          <w:tcPr>
            <w:tcW w:w="3572"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932"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F7DE1">
        <w:trPr>
          <w:cantSplit/>
        </w:trPr>
        <w:tc>
          <w:tcPr>
            <w:tcW w:w="567" w:type="dxa"/>
            <w:vAlign w:val="center"/>
          </w:tcPr>
          <w:p w14:paraId="37B5B9C9" w14:textId="64423D9C" w:rsidR="00707C8A" w:rsidRPr="00C15328" w:rsidRDefault="00707C8A" w:rsidP="005F7DE1">
            <w:pPr>
              <w:pStyle w:val="TekstTabeli"/>
            </w:pPr>
            <w:r w:rsidRPr="00C15328">
              <w:t>26</w:t>
            </w:r>
          </w:p>
        </w:tc>
        <w:tc>
          <w:tcPr>
            <w:tcW w:w="3572"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932"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F7DE1">
        <w:trPr>
          <w:cantSplit/>
        </w:trPr>
        <w:tc>
          <w:tcPr>
            <w:tcW w:w="567" w:type="dxa"/>
            <w:vAlign w:val="center"/>
          </w:tcPr>
          <w:p w14:paraId="4F39B008" w14:textId="7BF0133D" w:rsidR="00707C8A" w:rsidRPr="00C15328" w:rsidRDefault="00707C8A" w:rsidP="005F7DE1">
            <w:pPr>
              <w:pStyle w:val="TekstTabeli"/>
            </w:pPr>
            <w:r w:rsidRPr="00C15328">
              <w:t>27</w:t>
            </w:r>
          </w:p>
        </w:tc>
        <w:tc>
          <w:tcPr>
            <w:tcW w:w="3572"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932"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F7DE1">
        <w:trPr>
          <w:cantSplit/>
        </w:trPr>
        <w:tc>
          <w:tcPr>
            <w:tcW w:w="567" w:type="dxa"/>
            <w:vAlign w:val="center"/>
          </w:tcPr>
          <w:p w14:paraId="4E944FDE" w14:textId="75404953" w:rsidR="00707C8A" w:rsidRPr="00C15328" w:rsidRDefault="00707C8A" w:rsidP="005F7DE1">
            <w:pPr>
              <w:pStyle w:val="TekstTabeli"/>
            </w:pPr>
            <w:r w:rsidRPr="00C15328">
              <w:t>28</w:t>
            </w:r>
          </w:p>
        </w:tc>
        <w:tc>
          <w:tcPr>
            <w:tcW w:w="3572" w:type="dxa"/>
            <w:vAlign w:val="center"/>
          </w:tcPr>
          <w:p w14:paraId="685EFB25" w14:textId="20B15847" w:rsidR="00707C8A" w:rsidRPr="00C15328" w:rsidRDefault="00707C8A" w:rsidP="00533597">
            <w:pPr>
              <w:pStyle w:val="TekstTabeli"/>
            </w:pPr>
            <w:r w:rsidRPr="00C15328">
              <w:t>media</w:t>
            </w:r>
          </w:p>
        </w:tc>
        <w:tc>
          <w:tcPr>
            <w:tcW w:w="4932"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F7DE1">
        <w:trPr>
          <w:cantSplit/>
        </w:trPr>
        <w:tc>
          <w:tcPr>
            <w:tcW w:w="567" w:type="dxa"/>
            <w:vAlign w:val="center"/>
          </w:tcPr>
          <w:p w14:paraId="69423191" w14:textId="335138AC" w:rsidR="00707C8A" w:rsidRPr="00C15328" w:rsidRDefault="00707C8A" w:rsidP="005F7DE1">
            <w:pPr>
              <w:pStyle w:val="TekstTabeli"/>
            </w:pPr>
            <w:r w:rsidRPr="00C15328">
              <w:t>29</w:t>
            </w:r>
          </w:p>
        </w:tc>
        <w:tc>
          <w:tcPr>
            <w:tcW w:w="3572"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932"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F7DE1">
        <w:trPr>
          <w:cantSplit/>
        </w:trPr>
        <w:tc>
          <w:tcPr>
            <w:tcW w:w="567" w:type="dxa"/>
            <w:vAlign w:val="center"/>
          </w:tcPr>
          <w:p w14:paraId="5C35D738" w14:textId="38ABAB9E" w:rsidR="00707C8A" w:rsidRPr="00C15328" w:rsidRDefault="00707C8A" w:rsidP="005F7DE1">
            <w:pPr>
              <w:pStyle w:val="TekstTabeli"/>
            </w:pPr>
            <w:r w:rsidRPr="00C15328">
              <w:t>30</w:t>
            </w:r>
          </w:p>
        </w:tc>
        <w:tc>
          <w:tcPr>
            <w:tcW w:w="3572"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932"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F7DE1">
        <w:trPr>
          <w:cantSplit/>
        </w:trPr>
        <w:tc>
          <w:tcPr>
            <w:tcW w:w="567" w:type="dxa"/>
            <w:vAlign w:val="center"/>
          </w:tcPr>
          <w:p w14:paraId="732F652B" w14:textId="30AA4F28" w:rsidR="00707C8A" w:rsidRPr="00C15328" w:rsidRDefault="00707C8A" w:rsidP="005F7DE1">
            <w:pPr>
              <w:pStyle w:val="TekstTabeli"/>
            </w:pPr>
            <w:r w:rsidRPr="00C15328">
              <w:t>31</w:t>
            </w:r>
          </w:p>
        </w:tc>
        <w:tc>
          <w:tcPr>
            <w:tcW w:w="3572"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932"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F7DE1">
        <w:trPr>
          <w:cantSplit/>
        </w:trPr>
        <w:tc>
          <w:tcPr>
            <w:tcW w:w="567" w:type="dxa"/>
            <w:vAlign w:val="center"/>
          </w:tcPr>
          <w:p w14:paraId="1E574364" w14:textId="1FE92EDE" w:rsidR="00707C8A" w:rsidRPr="00C15328" w:rsidRDefault="00707C8A" w:rsidP="005F7DE1">
            <w:pPr>
              <w:pStyle w:val="TekstTabeli"/>
            </w:pPr>
            <w:r w:rsidRPr="00C15328">
              <w:t>32</w:t>
            </w:r>
          </w:p>
        </w:tc>
        <w:tc>
          <w:tcPr>
            <w:tcW w:w="3572"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932"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F7DE1">
        <w:trPr>
          <w:cantSplit/>
        </w:trPr>
        <w:tc>
          <w:tcPr>
            <w:tcW w:w="567" w:type="dxa"/>
            <w:vAlign w:val="center"/>
          </w:tcPr>
          <w:p w14:paraId="7247BCF1" w14:textId="56D619D2" w:rsidR="00707C8A" w:rsidRPr="00C15328" w:rsidRDefault="00707C8A" w:rsidP="005F7DE1">
            <w:pPr>
              <w:pStyle w:val="TekstTabeli"/>
            </w:pPr>
            <w:r w:rsidRPr="00C15328">
              <w:t>33</w:t>
            </w:r>
          </w:p>
        </w:tc>
        <w:tc>
          <w:tcPr>
            <w:tcW w:w="3572"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932"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F7DE1">
        <w:trPr>
          <w:cantSplit/>
        </w:trPr>
        <w:tc>
          <w:tcPr>
            <w:tcW w:w="567" w:type="dxa"/>
            <w:vAlign w:val="center"/>
          </w:tcPr>
          <w:p w14:paraId="69E2A0DD" w14:textId="72E65A2B" w:rsidR="00707C8A" w:rsidRPr="00C15328" w:rsidRDefault="00707C8A" w:rsidP="005F7DE1">
            <w:pPr>
              <w:pStyle w:val="TekstTabeli"/>
            </w:pPr>
            <w:r w:rsidRPr="00C15328">
              <w:t>34</w:t>
            </w:r>
          </w:p>
        </w:tc>
        <w:tc>
          <w:tcPr>
            <w:tcW w:w="3572"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932"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F7DE1">
        <w:trPr>
          <w:cantSplit/>
        </w:trPr>
        <w:tc>
          <w:tcPr>
            <w:tcW w:w="567" w:type="dxa"/>
            <w:vAlign w:val="center"/>
          </w:tcPr>
          <w:p w14:paraId="665601F4" w14:textId="3EBC0525" w:rsidR="00707C8A" w:rsidRPr="00C15328" w:rsidRDefault="00707C8A" w:rsidP="005F7DE1">
            <w:pPr>
              <w:pStyle w:val="TekstTabeli"/>
            </w:pPr>
            <w:r w:rsidRPr="00C15328">
              <w:t>35</w:t>
            </w:r>
          </w:p>
        </w:tc>
        <w:tc>
          <w:tcPr>
            <w:tcW w:w="3572"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932"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F7DE1">
        <w:trPr>
          <w:cantSplit/>
        </w:trPr>
        <w:tc>
          <w:tcPr>
            <w:tcW w:w="567" w:type="dxa"/>
            <w:vAlign w:val="center"/>
          </w:tcPr>
          <w:p w14:paraId="46283218" w14:textId="776021F9" w:rsidR="00707C8A" w:rsidRPr="00C15328" w:rsidRDefault="00707C8A" w:rsidP="005F7DE1">
            <w:pPr>
              <w:pStyle w:val="TekstTabeli"/>
            </w:pPr>
            <w:r w:rsidRPr="00C15328">
              <w:t>36</w:t>
            </w:r>
          </w:p>
        </w:tc>
        <w:tc>
          <w:tcPr>
            <w:tcW w:w="3572"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932"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F7DE1">
        <w:trPr>
          <w:cantSplit/>
        </w:trPr>
        <w:tc>
          <w:tcPr>
            <w:tcW w:w="567" w:type="dxa"/>
            <w:vAlign w:val="center"/>
          </w:tcPr>
          <w:p w14:paraId="3E5F0C19" w14:textId="44BCCE62" w:rsidR="00707C8A" w:rsidRPr="00C15328" w:rsidRDefault="00707C8A" w:rsidP="005F7DE1">
            <w:pPr>
              <w:pStyle w:val="TekstTabeli"/>
            </w:pPr>
            <w:r w:rsidRPr="00C15328">
              <w:t>37</w:t>
            </w:r>
          </w:p>
        </w:tc>
        <w:tc>
          <w:tcPr>
            <w:tcW w:w="3572"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932"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F7DE1">
        <w:trPr>
          <w:cantSplit/>
        </w:trPr>
        <w:tc>
          <w:tcPr>
            <w:tcW w:w="567" w:type="dxa"/>
            <w:vAlign w:val="center"/>
          </w:tcPr>
          <w:p w14:paraId="4E9DD2B3" w14:textId="17837257" w:rsidR="00707C8A" w:rsidRPr="00C15328" w:rsidRDefault="00707C8A" w:rsidP="005F7DE1">
            <w:pPr>
              <w:pStyle w:val="TekstTabeli"/>
            </w:pPr>
            <w:r w:rsidRPr="00C15328">
              <w:t>38</w:t>
            </w:r>
          </w:p>
        </w:tc>
        <w:tc>
          <w:tcPr>
            <w:tcW w:w="3572"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932"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F7DE1">
        <w:trPr>
          <w:cantSplit/>
        </w:trPr>
        <w:tc>
          <w:tcPr>
            <w:tcW w:w="567" w:type="dxa"/>
            <w:vAlign w:val="center"/>
          </w:tcPr>
          <w:p w14:paraId="63187A83" w14:textId="59602C58" w:rsidR="00BB0276" w:rsidRPr="00C15328" w:rsidRDefault="00BB0276" w:rsidP="005F7DE1">
            <w:pPr>
              <w:pStyle w:val="TekstTabeli"/>
            </w:pPr>
            <w:r w:rsidRPr="00C15328">
              <w:t>39</w:t>
            </w:r>
          </w:p>
        </w:tc>
        <w:tc>
          <w:tcPr>
            <w:tcW w:w="3572"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932"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F7DE1">
        <w:trPr>
          <w:cantSplit/>
        </w:trPr>
        <w:tc>
          <w:tcPr>
            <w:tcW w:w="567" w:type="dxa"/>
            <w:vAlign w:val="center"/>
          </w:tcPr>
          <w:p w14:paraId="64950AAD" w14:textId="50FE72FE" w:rsidR="00BB0276" w:rsidRPr="00C15328" w:rsidRDefault="00BB0276" w:rsidP="005F7DE1">
            <w:pPr>
              <w:pStyle w:val="TekstTabeli"/>
            </w:pPr>
            <w:r w:rsidRPr="00C15328">
              <w:t>40</w:t>
            </w:r>
          </w:p>
        </w:tc>
        <w:tc>
          <w:tcPr>
            <w:tcW w:w="3572"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932"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F7DE1">
        <w:trPr>
          <w:cantSplit/>
        </w:trPr>
        <w:tc>
          <w:tcPr>
            <w:tcW w:w="567" w:type="dxa"/>
            <w:vAlign w:val="center"/>
          </w:tcPr>
          <w:p w14:paraId="762F2B85" w14:textId="0C8B1F35" w:rsidR="00731AB6" w:rsidRPr="00C15328" w:rsidRDefault="00731AB6" w:rsidP="005F7DE1">
            <w:pPr>
              <w:pStyle w:val="TekstTabeli"/>
            </w:pPr>
            <w:r w:rsidRPr="00C15328">
              <w:t>41</w:t>
            </w:r>
          </w:p>
        </w:tc>
        <w:tc>
          <w:tcPr>
            <w:tcW w:w="3572"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932"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F7DE1">
        <w:trPr>
          <w:cantSplit/>
        </w:trPr>
        <w:tc>
          <w:tcPr>
            <w:tcW w:w="567" w:type="dxa"/>
            <w:vAlign w:val="center"/>
          </w:tcPr>
          <w:p w14:paraId="092D7C63" w14:textId="3526DFB0" w:rsidR="00731AB6" w:rsidRPr="00C15328" w:rsidRDefault="00731AB6" w:rsidP="005F7DE1">
            <w:pPr>
              <w:pStyle w:val="TekstTabeli"/>
            </w:pPr>
            <w:r w:rsidRPr="00C15328">
              <w:t>42</w:t>
            </w:r>
          </w:p>
        </w:tc>
        <w:tc>
          <w:tcPr>
            <w:tcW w:w="3572"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932"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F7DE1">
        <w:trPr>
          <w:cantSplit/>
        </w:trPr>
        <w:tc>
          <w:tcPr>
            <w:tcW w:w="567" w:type="dxa"/>
            <w:vAlign w:val="center"/>
          </w:tcPr>
          <w:p w14:paraId="6B15C8A7" w14:textId="19F17101" w:rsidR="00731AB6" w:rsidRPr="00C15328" w:rsidRDefault="00731AB6" w:rsidP="005F7DE1">
            <w:pPr>
              <w:pStyle w:val="TekstTabeli"/>
            </w:pPr>
            <w:r w:rsidRPr="00C15328">
              <w:t>43</w:t>
            </w:r>
          </w:p>
        </w:tc>
        <w:tc>
          <w:tcPr>
            <w:tcW w:w="3572"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932"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F7DE1">
        <w:trPr>
          <w:cantSplit/>
        </w:trPr>
        <w:tc>
          <w:tcPr>
            <w:tcW w:w="567" w:type="dxa"/>
            <w:vAlign w:val="center"/>
          </w:tcPr>
          <w:p w14:paraId="72778536" w14:textId="442C61DD" w:rsidR="00731AB6" w:rsidRPr="00C15328" w:rsidRDefault="00731AB6" w:rsidP="005F7DE1">
            <w:pPr>
              <w:pStyle w:val="TekstTabeli"/>
            </w:pPr>
            <w:r w:rsidRPr="00C15328">
              <w:t>44</w:t>
            </w:r>
          </w:p>
        </w:tc>
        <w:tc>
          <w:tcPr>
            <w:tcW w:w="3572"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932"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F7DE1">
        <w:trPr>
          <w:cantSplit/>
        </w:trPr>
        <w:tc>
          <w:tcPr>
            <w:tcW w:w="567" w:type="dxa"/>
            <w:vAlign w:val="center"/>
          </w:tcPr>
          <w:p w14:paraId="0265C3C3" w14:textId="792645FB" w:rsidR="00731AB6" w:rsidRPr="00C15328" w:rsidRDefault="00731AB6" w:rsidP="005F7DE1">
            <w:pPr>
              <w:pStyle w:val="TekstTabeli"/>
            </w:pPr>
            <w:r w:rsidRPr="00C15328">
              <w:t>45</w:t>
            </w:r>
          </w:p>
        </w:tc>
        <w:tc>
          <w:tcPr>
            <w:tcW w:w="3572"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932"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F7DE1">
        <w:trPr>
          <w:cantSplit/>
        </w:trPr>
        <w:tc>
          <w:tcPr>
            <w:tcW w:w="567" w:type="dxa"/>
            <w:vAlign w:val="center"/>
          </w:tcPr>
          <w:p w14:paraId="24E4F694" w14:textId="599EEB29" w:rsidR="00731AB6" w:rsidRPr="00C15328" w:rsidRDefault="00731AB6" w:rsidP="005F7DE1">
            <w:pPr>
              <w:pStyle w:val="TekstTabeli"/>
            </w:pPr>
            <w:r w:rsidRPr="00C15328">
              <w:t>46</w:t>
            </w:r>
          </w:p>
        </w:tc>
        <w:tc>
          <w:tcPr>
            <w:tcW w:w="3572" w:type="dxa"/>
            <w:vAlign w:val="center"/>
          </w:tcPr>
          <w:p w14:paraId="7D7D1A8D" w14:textId="541F8494"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w:t>
            </w:r>
            <w:proofErr w:type="spellEnd"/>
            <w:r w:rsidR="005F7DE1">
              <w:t>.</w:t>
            </w:r>
            <w:r w:rsidRPr="00C15328">
              <w:t xml:space="preserve"> </w:t>
            </w:r>
            <w:proofErr w:type="spellStart"/>
            <w:r w:rsidRPr="00C15328">
              <w:t>wykształcenia</w:t>
            </w:r>
            <w:proofErr w:type="spellEnd"/>
          </w:p>
        </w:tc>
        <w:tc>
          <w:tcPr>
            <w:tcW w:w="4932"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F7DE1">
        <w:trPr>
          <w:cantSplit/>
        </w:trPr>
        <w:tc>
          <w:tcPr>
            <w:tcW w:w="567" w:type="dxa"/>
            <w:vAlign w:val="center"/>
          </w:tcPr>
          <w:p w14:paraId="15910061" w14:textId="4AFFD056" w:rsidR="00731AB6" w:rsidRPr="00C15328" w:rsidRDefault="00731AB6" w:rsidP="005F7DE1">
            <w:pPr>
              <w:pStyle w:val="TekstTabeli"/>
            </w:pPr>
            <w:r w:rsidRPr="00C15328">
              <w:t>47</w:t>
            </w:r>
          </w:p>
        </w:tc>
        <w:tc>
          <w:tcPr>
            <w:tcW w:w="3572"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932"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F7DE1">
        <w:trPr>
          <w:cantSplit/>
        </w:trPr>
        <w:tc>
          <w:tcPr>
            <w:tcW w:w="567" w:type="dxa"/>
            <w:vAlign w:val="center"/>
          </w:tcPr>
          <w:p w14:paraId="51937314" w14:textId="35F8C3C2" w:rsidR="00731AB6" w:rsidRPr="00C15328" w:rsidRDefault="00731AB6" w:rsidP="005F7DE1">
            <w:pPr>
              <w:pStyle w:val="TekstTabeli"/>
            </w:pPr>
            <w:r w:rsidRPr="00C15328">
              <w:lastRenderedPageBreak/>
              <w:t>48</w:t>
            </w:r>
          </w:p>
        </w:tc>
        <w:tc>
          <w:tcPr>
            <w:tcW w:w="3572"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932" w:type="dxa"/>
            <w:vAlign w:val="center"/>
          </w:tcPr>
          <w:p w14:paraId="4515DA70" w14:textId="7B14065A" w:rsidR="00731AB6" w:rsidRPr="00D82766" w:rsidRDefault="00731AB6" w:rsidP="00533597">
            <w:pPr>
              <w:pStyle w:val="TekstTabeli"/>
              <w:rPr>
                <w:lang w:val="pl-PL"/>
              </w:rPr>
            </w:pPr>
            <w:r w:rsidRPr="00D82766">
              <w:rPr>
                <w:lang w:val="pl-PL"/>
              </w:rPr>
              <w:t>darczyńcy grupowi lub organizacyjni; wspierający wiedzę</w:t>
            </w:r>
          </w:p>
        </w:tc>
      </w:tr>
      <w:tr w:rsidR="00731AB6" w:rsidRPr="00C15328" w14:paraId="64A57CC7" w14:textId="77777777" w:rsidTr="005F7DE1">
        <w:trPr>
          <w:cantSplit/>
        </w:trPr>
        <w:tc>
          <w:tcPr>
            <w:tcW w:w="567" w:type="dxa"/>
            <w:vAlign w:val="center"/>
          </w:tcPr>
          <w:p w14:paraId="45252306" w14:textId="352888AE" w:rsidR="00731AB6" w:rsidRPr="00C15328" w:rsidRDefault="00731AB6" w:rsidP="005F7DE1">
            <w:pPr>
              <w:pStyle w:val="TekstTabeli"/>
            </w:pPr>
            <w:r w:rsidRPr="00C15328">
              <w:t>49</w:t>
            </w:r>
          </w:p>
        </w:tc>
        <w:tc>
          <w:tcPr>
            <w:tcW w:w="3572"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932"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F7DE1">
        <w:trPr>
          <w:cantSplit/>
        </w:trPr>
        <w:tc>
          <w:tcPr>
            <w:tcW w:w="567" w:type="dxa"/>
            <w:vAlign w:val="center"/>
          </w:tcPr>
          <w:p w14:paraId="68AAF571" w14:textId="5F0C175F" w:rsidR="00731AB6" w:rsidRPr="00C15328" w:rsidRDefault="00731AB6" w:rsidP="005F7DE1">
            <w:pPr>
              <w:pStyle w:val="TekstTabeli"/>
            </w:pPr>
            <w:r w:rsidRPr="00C15328">
              <w:t>50</w:t>
            </w:r>
          </w:p>
        </w:tc>
        <w:tc>
          <w:tcPr>
            <w:tcW w:w="3572"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932"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F7DE1">
        <w:trPr>
          <w:cantSplit/>
        </w:trPr>
        <w:tc>
          <w:tcPr>
            <w:tcW w:w="567" w:type="dxa"/>
            <w:vAlign w:val="center"/>
          </w:tcPr>
          <w:p w14:paraId="23152E7E" w14:textId="2F3B608B" w:rsidR="00731AB6" w:rsidRPr="00C15328" w:rsidRDefault="00731AB6" w:rsidP="005F7DE1">
            <w:pPr>
              <w:pStyle w:val="TekstTabeli"/>
            </w:pPr>
            <w:r w:rsidRPr="00C15328">
              <w:t>51</w:t>
            </w:r>
          </w:p>
        </w:tc>
        <w:tc>
          <w:tcPr>
            <w:tcW w:w="3572" w:type="dxa"/>
            <w:vAlign w:val="center"/>
          </w:tcPr>
          <w:p w14:paraId="7EA565EC" w14:textId="0175FC24"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w:t>
            </w:r>
            <w:proofErr w:type="spellEnd"/>
            <w:r w:rsidR="005F7DE1">
              <w:t>.</w:t>
            </w:r>
            <w:r w:rsidRPr="00C15328">
              <w:t xml:space="preserve"> </w:t>
            </w:r>
            <w:proofErr w:type="spellStart"/>
            <w:r w:rsidRPr="00C15328">
              <w:t>wykształcenia</w:t>
            </w:r>
            <w:proofErr w:type="spellEnd"/>
          </w:p>
        </w:tc>
        <w:tc>
          <w:tcPr>
            <w:tcW w:w="4932"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F7DE1">
        <w:trPr>
          <w:cantSplit/>
        </w:trPr>
        <w:tc>
          <w:tcPr>
            <w:tcW w:w="567" w:type="dxa"/>
            <w:vAlign w:val="center"/>
          </w:tcPr>
          <w:p w14:paraId="42239F0D" w14:textId="7D91F9FC" w:rsidR="00731AB6" w:rsidRPr="00C15328" w:rsidRDefault="00731AB6" w:rsidP="005F7DE1">
            <w:pPr>
              <w:pStyle w:val="TekstTabeli"/>
            </w:pPr>
            <w:r w:rsidRPr="00C15328">
              <w:t>52</w:t>
            </w:r>
          </w:p>
        </w:tc>
        <w:tc>
          <w:tcPr>
            <w:tcW w:w="3572"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932"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F7DE1">
        <w:trPr>
          <w:cantSplit/>
        </w:trPr>
        <w:tc>
          <w:tcPr>
            <w:tcW w:w="567" w:type="dxa"/>
            <w:vAlign w:val="center"/>
          </w:tcPr>
          <w:p w14:paraId="425AE0F2" w14:textId="2982298D" w:rsidR="00731AB6" w:rsidRPr="00C15328" w:rsidRDefault="00731AB6" w:rsidP="005F7DE1">
            <w:pPr>
              <w:pStyle w:val="TekstTabeli"/>
            </w:pPr>
            <w:r w:rsidRPr="00C15328">
              <w:t>53</w:t>
            </w:r>
          </w:p>
        </w:tc>
        <w:tc>
          <w:tcPr>
            <w:tcW w:w="3572"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932"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F7DE1">
        <w:trPr>
          <w:cantSplit/>
        </w:trPr>
        <w:tc>
          <w:tcPr>
            <w:tcW w:w="567" w:type="dxa"/>
            <w:vAlign w:val="center"/>
          </w:tcPr>
          <w:p w14:paraId="596C02F7" w14:textId="43B12A91" w:rsidR="00731AB6" w:rsidRPr="00C15328" w:rsidRDefault="00731AB6" w:rsidP="005F7DE1">
            <w:pPr>
              <w:pStyle w:val="TekstTabeli"/>
            </w:pPr>
            <w:r w:rsidRPr="00C15328">
              <w:t>54</w:t>
            </w:r>
          </w:p>
        </w:tc>
        <w:tc>
          <w:tcPr>
            <w:tcW w:w="3572"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932"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F7DE1">
        <w:trPr>
          <w:cantSplit/>
        </w:trPr>
        <w:tc>
          <w:tcPr>
            <w:tcW w:w="567" w:type="dxa"/>
            <w:vAlign w:val="center"/>
          </w:tcPr>
          <w:p w14:paraId="5BA2FA45" w14:textId="632E6748" w:rsidR="00731AB6" w:rsidRPr="00C15328" w:rsidRDefault="00731AB6" w:rsidP="005F7DE1">
            <w:pPr>
              <w:pStyle w:val="TekstTabeli"/>
            </w:pPr>
            <w:r w:rsidRPr="00C15328">
              <w:t>55</w:t>
            </w:r>
          </w:p>
        </w:tc>
        <w:tc>
          <w:tcPr>
            <w:tcW w:w="3572"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932"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F7DE1">
        <w:trPr>
          <w:cantSplit/>
        </w:trPr>
        <w:tc>
          <w:tcPr>
            <w:tcW w:w="567" w:type="dxa"/>
            <w:vAlign w:val="center"/>
          </w:tcPr>
          <w:p w14:paraId="4748F0D0" w14:textId="7368F0C8" w:rsidR="00731AB6" w:rsidRPr="00C15328" w:rsidRDefault="00731AB6" w:rsidP="005F7DE1">
            <w:pPr>
              <w:pStyle w:val="TekstTabeli"/>
            </w:pPr>
            <w:r w:rsidRPr="00C15328">
              <w:t>56</w:t>
            </w:r>
          </w:p>
        </w:tc>
        <w:tc>
          <w:tcPr>
            <w:tcW w:w="3572"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932"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F7DE1">
        <w:trPr>
          <w:cantSplit/>
        </w:trPr>
        <w:tc>
          <w:tcPr>
            <w:tcW w:w="567" w:type="dxa"/>
            <w:vAlign w:val="center"/>
          </w:tcPr>
          <w:p w14:paraId="70458B99" w14:textId="02310609" w:rsidR="00731AB6" w:rsidRPr="00C15328" w:rsidRDefault="00731AB6" w:rsidP="005F7DE1">
            <w:pPr>
              <w:pStyle w:val="TekstTabeli"/>
            </w:pPr>
            <w:r w:rsidRPr="00C15328">
              <w:t>57</w:t>
            </w:r>
          </w:p>
        </w:tc>
        <w:tc>
          <w:tcPr>
            <w:tcW w:w="3572"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932"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F7DE1">
        <w:trPr>
          <w:cantSplit/>
        </w:trPr>
        <w:tc>
          <w:tcPr>
            <w:tcW w:w="567" w:type="dxa"/>
            <w:vAlign w:val="center"/>
          </w:tcPr>
          <w:p w14:paraId="134D03CD" w14:textId="661A8409" w:rsidR="00731AB6" w:rsidRPr="00C15328" w:rsidRDefault="00731AB6" w:rsidP="005F7DE1">
            <w:pPr>
              <w:pStyle w:val="TekstTabeli"/>
            </w:pPr>
            <w:r w:rsidRPr="00C15328">
              <w:t>58</w:t>
            </w:r>
          </w:p>
        </w:tc>
        <w:tc>
          <w:tcPr>
            <w:tcW w:w="3572"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932"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F7DE1">
        <w:trPr>
          <w:cantSplit/>
        </w:trPr>
        <w:tc>
          <w:tcPr>
            <w:tcW w:w="567" w:type="dxa"/>
            <w:vAlign w:val="center"/>
          </w:tcPr>
          <w:p w14:paraId="06C4C4AC" w14:textId="4AB42DEC" w:rsidR="00731AB6" w:rsidRPr="00C15328" w:rsidRDefault="00731AB6" w:rsidP="005F7DE1">
            <w:pPr>
              <w:pStyle w:val="TekstTabeli"/>
            </w:pPr>
            <w:r w:rsidRPr="00C15328">
              <w:t>59</w:t>
            </w:r>
          </w:p>
        </w:tc>
        <w:tc>
          <w:tcPr>
            <w:tcW w:w="3572"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932"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F7DE1">
        <w:trPr>
          <w:cantSplit/>
        </w:trPr>
        <w:tc>
          <w:tcPr>
            <w:tcW w:w="567" w:type="dxa"/>
            <w:vAlign w:val="center"/>
          </w:tcPr>
          <w:p w14:paraId="7DF4A3F7" w14:textId="63DD24EF" w:rsidR="00731AB6" w:rsidRPr="00C15328" w:rsidRDefault="00731AB6" w:rsidP="005F7DE1">
            <w:pPr>
              <w:pStyle w:val="TekstTabeli"/>
            </w:pPr>
            <w:r w:rsidRPr="00C15328">
              <w:t>60</w:t>
            </w:r>
          </w:p>
        </w:tc>
        <w:tc>
          <w:tcPr>
            <w:tcW w:w="3572"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932"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F7DE1">
        <w:trPr>
          <w:cantSplit/>
        </w:trPr>
        <w:tc>
          <w:tcPr>
            <w:tcW w:w="567" w:type="dxa"/>
            <w:vAlign w:val="center"/>
          </w:tcPr>
          <w:p w14:paraId="7FDBDAE6" w14:textId="4075ACB4" w:rsidR="00731AB6" w:rsidRPr="00C15328" w:rsidRDefault="00731AB6" w:rsidP="005F7DE1">
            <w:pPr>
              <w:pStyle w:val="TekstTabeli"/>
            </w:pPr>
            <w:r w:rsidRPr="00C15328">
              <w:t>61</w:t>
            </w:r>
          </w:p>
        </w:tc>
        <w:tc>
          <w:tcPr>
            <w:tcW w:w="3572"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932"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F7DE1">
        <w:trPr>
          <w:cantSplit/>
        </w:trPr>
        <w:tc>
          <w:tcPr>
            <w:tcW w:w="567" w:type="dxa"/>
            <w:vAlign w:val="center"/>
          </w:tcPr>
          <w:p w14:paraId="0E4FD687" w14:textId="2F42BE82" w:rsidR="00731AB6" w:rsidRPr="00C15328" w:rsidRDefault="00731AB6" w:rsidP="005F7DE1">
            <w:pPr>
              <w:pStyle w:val="TekstTabeli"/>
            </w:pPr>
            <w:r w:rsidRPr="00C15328">
              <w:t>62</w:t>
            </w:r>
          </w:p>
        </w:tc>
        <w:tc>
          <w:tcPr>
            <w:tcW w:w="3572"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932"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F7DE1">
        <w:trPr>
          <w:cantSplit/>
        </w:trPr>
        <w:tc>
          <w:tcPr>
            <w:tcW w:w="567" w:type="dxa"/>
            <w:vAlign w:val="center"/>
          </w:tcPr>
          <w:p w14:paraId="01AA2D9F" w14:textId="639589D1" w:rsidR="00731AB6" w:rsidRPr="00C15328" w:rsidRDefault="00731AB6" w:rsidP="005F7DE1">
            <w:pPr>
              <w:pStyle w:val="TekstTabeli"/>
            </w:pPr>
            <w:r w:rsidRPr="00C15328">
              <w:t>63</w:t>
            </w:r>
          </w:p>
        </w:tc>
        <w:tc>
          <w:tcPr>
            <w:tcW w:w="3572"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932"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F7DE1">
        <w:trPr>
          <w:cantSplit/>
        </w:trPr>
        <w:tc>
          <w:tcPr>
            <w:tcW w:w="567" w:type="dxa"/>
            <w:vAlign w:val="center"/>
          </w:tcPr>
          <w:p w14:paraId="4D6AB4E5" w14:textId="56701D83" w:rsidR="00731AB6" w:rsidRPr="00C15328" w:rsidRDefault="00731AB6" w:rsidP="005F7DE1">
            <w:pPr>
              <w:pStyle w:val="TekstTabeli"/>
            </w:pPr>
            <w:r w:rsidRPr="00C15328">
              <w:t>64</w:t>
            </w:r>
          </w:p>
        </w:tc>
        <w:tc>
          <w:tcPr>
            <w:tcW w:w="3572"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932"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F7DE1">
        <w:trPr>
          <w:cantSplit/>
        </w:trPr>
        <w:tc>
          <w:tcPr>
            <w:tcW w:w="567" w:type="dxa"/>
            <w:vAlign w:val="center"/>
          </w:tcPr>
          <w:p w14:paraId="48499D2D" w14:textId="433EF765" w:rsidR="00482BC9" w:rsidRPr="00C15328" w:rsidRDefault="00482BC9" w:rsidP="005F7DE1">
            <w:pPr>
              <w:pStyle w:val="TekstTabeli"/>
            </w:pPr>
            <w:r w:rsidRPr="00C15328">
              <w:t>65</w:t>
            </w:r>
          </w:p>
        </w:tc>
        <w:tc>
          <w:tcPr>
            <w:tcW w:w="3572"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932"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F7DE1">
        <w:trPr>
          <w:cantSplit/>
        </w:trPr>
        <w:tc>
          <w:tcPr>
            <w:tcW w:w="567" w:type="dxa"/>
            <w:vAlign w:val="center"/>
          </w:tcPr>
          <w:p w14:paraId="6D962C0B" w14:textId="2F789751" w:rsidR="00482BC9" w:rsidRPr="00C15328" w:rsidRDefault="00482BC9" w:rsidP="005F7DE1">
            <w:pPr>
              <w:pStyle w:val="TekstTabeli"/>
            </w:pPr>
            <w:r w:rsidRPr="00C15328">
              <w:t>66</w:t>
            </w:r>
          </w:p>
        </w:tc>
        <w:tc>
          <w:tcPr>
            <w:tcW w:w="3572"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932"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F7DE1">
        <w:trPr>
          <w:cantSplit/>
        </w:trPr>
        <w:tc>
          <w:tcPr>
            <w:tcW w:w="567" w:type="dxa"/>
            <w:vAlign w:val="center"/>
          </w:tcPr>
          <w:p w14:paraId="01256231" w14:textId="1F5B34F2" w:rsidR="00482BC9" w:rsidRPr="00C15328" w:rsidRDefault="00482BC9" w:rsidP="005F7DE1">
            <w:pPr>
              <w:pStyle w:val="TekstTabeli"/>
            </w:pPr>
            <w:r w:rsidRPr="00C15328">
              <w:t>67</w:t>
            </w:r>
          </w:p>
        </w:tc>
        <w:tc>
          <w:tcPr>
            <w:tcW w:w="3572"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932"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F7DE1">
        <w:trPr>
          <w:cantSplit/>
        </w:trPr>
        <w:tc>
          <w:tcPr>
            <w:tcW w:w="567" w:type="dxa"/>
            <w:vAlign w:val="center"/>
          </w:tcPr>
          <w:p w14:paraId="43C34120" w14:textId="034CBD73" w:rsidR="00482BC9" w:rsidRPr="00C15328" w:rsidRDefault="00482BC9" w:rsidP="005F7DE1">
            <w:pPr>
              <w:pStyle w:val="TekstTabeli"/>
            </w:pPr>
            <w:r w:rsidRPr="00C15328">
              <w:t>68</w:t>
            </w:r>
          </w:p>
        </w:tc>
        <w:tc>
          <w:tcPr>
            <w:tcW w:w="3572"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932"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F7DE1">
        <w:trPr>
          <w:cantSplit/>
        </w:trPr>
        <w:tc>
          <w:tcPr>
            <w:tcW w:w="567" w:type="dxa"/>
            <w:vAlign w:val="center"/>
          </w:tcPr>
          <w:p w14:paraId="128C7CF1" w14:textId="26F21608" w:rsidR="00482BC9" w:rsidRPr="00C15328" w:rsidRDefault="00482BC9" w:rsidP="005F7DE1">
            <w:pPr>
              <w:pStyle w:val="TekstTabeli"/>
            </w:pPr>
            <w:r w:rsidRPr="00C15328">
              <w:t>69</w:t>
            </w:r>
          </w:p>
        </w:tc>
        <w:tc>
          <w:tcPr>
            <w:tcW w:w="3572"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932"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F7DE1">
        <w:trPr>
          <w:cantSplit/>
        </w:trPr>
        <w:tc>
          <w:tcPr>
            <w:tcW w:w="567" w:type="dxa"/>
            <w:vAlign w:val="center"/>
          </w:tcPr>
          <w:p w14:paraId="3C23DD2A" w14:textId="3C68BE0D" w:rsidR="00482BC9" w:rsidRPr="00C15328" w:rsidRDefault="00482BC9" w:rsidP="005F7DE1">
            <w:pPr>
              <w:pStyle w:val="TekstTabeli"/>
            </w:pPr>
            <w:r w:rsidRPr="00C15328">
              <w:t>70</w:t>
            </w:r>
          </w:p>
        </w:tc>
        <w:tc>
          <w:tcPr>
            <w:tcW w:w="3572"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932"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F7DE1">
        <w:trPr>
          <w:cantSplit/>
        </w:trPr>
        <w:tc>
          <w:tcPr>
            <w:tcW w:w="567" w:type="dxa"/>
            <w:vAlign w:val="center"/>
          </w:tcPr>
          <w:p w14:paraId="068C246F" w14:textId="26FD0819" w:rsidR="00482BC9" w:rsidRPr="00C15328" w:rsidRDefault="00482BC9" w:rsidP="005F7DE1">
            <w:pPr>
              <w:pStyle w:val="TekstTabeli"/>
            </w:pPr>
            <w:r w:rsidRPr="00C15328">
              <w:t>71</w:t>
            </w:r>
          </w:p>
        </w:tc>
        <w:tc>
          <w:tcPr>
            <w:tcW w:w="3572"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932"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F7DE1">
        <w:trPr>
          <w:cantSplit/>
        </w:trPr>
        <w:tc>
          <w:tcPr>
            <w:tcW w:w="567" w:type="dxa"/>
            <w:vAlign w:val="center"/>
          </w:tcPr>
          <w:p w14:paraId="664EA77B" w14:textId="471BF4C8" w:rsidR="00482BC9" w:rsidRPr="00C15328" w:rsidRDefault="00482BC9" w:rsidP="005F7DE1">
            <w:pPr>
              <w:pStyle w:val="TekstTabeli"/>
            </w:pPr>
            <w:r w:rsidRPr="00C15328">
              <w:t>7</w:t>
            </w:r>
            <w:r>
              <w:t>2</w:t>
            </w:r>
          </w:p>
        </w:tc>
        <w:tc>
          <w:tcPr>
            <w:tcW w:w="3572"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932"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F7DE1">
        <w:trPr>
          <w:cantSplit/>
        </w:trPr>
        <w:tc>
          <w:tcPr>
            <w:tcW w:w="567" w:type="dxa"/>
            <w:vAlign w:val="center"/>
          </w:tcPr>
          <w:p w14:paraId="3E11703E" w14:textId="5921959C" w:rsidR="00482BC9" w:rsidRPr="00C15328" w:rsidRDefault="00482BC9" w:rsidP="005F7DE1">
            <w:pPr>
              <w:pStyle w:val="TekstTabeli"/>
            </w:pPr>
            <w:r w:rsidRPr="00C15328">
              <w:t>7</w:t>
            </w:r>
            <w:r>
              <w:t>3</w:t>
            </w:r>
          </w:p>
        </w:tc>
        <w:tc>
          <w:tcPr>
            <w:tcW w:w="3572"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932"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F7DE1">
        <w:trPr>
          <w:cantSplit/>
        </w:trPr>
        <w:tc>
          <w:tcPr>
            <w:tcW w:w="567" w:type="dxa"/>
            <w:vAlign w:val="center"/>
          </w:tcPr>
          <w:p w14:paraId="607D5271" w14:textId="4A331787" w:rsidR="00482BC9" w:rsidRPr="00C15328" w:rsidRDefault="00482BC9" w:rsidP="005F7DE1">
            <w:pPr>
              <w:pStyle w:val="TekstTabeli"/>
              <w:keepNext/>
            </w:pPr>
            <w:r w:rsidRPr="00C15328">
              <w:t>7</w:t>
            </w:r>
            <w:r>
              <w:t>4</w:t>
            </w:r>
          </w:p>
        </w:tc>
        <w:tc>
          <w:tcPr>
            <w:tcW w:w="3572" w:type="dxa"/>
            <w:vAlign w:val="center"/>
          </w:tcPr>
          <w:p w14:paraId="0154B57C" w14:textId="41C6239B" w:rsidR="00482BC9" w:rsidRPr="00D82766" w:rsidRDefault="00482BC9" w:rsidP="00533597">
            <w:pPr>
              <w:pStyle w:val="TekstTabeli"/>
              <w:keepNext/>
              <w:rPr>
                <w:lang w:val="pl-PL"/>
              </w:rPr>
            </w:pPr>
            <w:r w:rsidRPr="00D82766">
              <w:rPr>
                <w:lang w:val="pl-PL"/>
              </w:rPr>
              <w:t>zarząd instytucji (rada uczelni lub senat)</w:t>
            </w:r>
          </w:p>
        </w:tc>
        <w:tc>
          <w:tcPr>
            <w:tcW w:w="4932"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1D131856"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5F6A77">
        <w:t>(</w:t>
      </w:r>
      <w:r w:rsidRPr="005F6A77">
        <w:fldChar w:fldCharType="begin"/>
      </w:r>
      <w:r w:rsidRPr="005F6A77">
        <w:instrText xml:space="preserve"> REF _Ref153916533 \h </w:instrText>
      </w:r>
      <w:r>
        <w:instrText xml:space="preserve"> \* MERGEFORMAT </w:instrText>
      </w:r>
      <w:r w:rsidRPr="005F6A77">
        <w:fldChar w:fldCharType="separate"/>
      </w:r>
      <w:r w:rsidR="00F2350D">
        <w:t xml:space="preserve">Tabela </w:t>
      </w:r>
      <w:r w:rsidR="00F2350D">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w:t>
      </w:r>
      <w:r w:rsidR="00640402">
        <w:t>,</w:t>
      </w:r>
      <w:r>
        <w:t xml:space="preserve"> w jakim to sformułowanie jest używane przypomina podejście wcześniej opisane w </w:t>
      </w:r>
      <w:r w:rsidR="00FA797F">
        <w:t>pod</w:t>
      </w:r>
      <w:r>
        <w:t>rozdziale dotyczącym systemów zarządzania jakością (</w:t>
      </w:r>
      <w:proofErr w:type="spellStart"/>
      <w:r w:rsidR="00804FB3">
        <w:t>pod</w:t>
      </w:r>
      <w:r>
        <w:t>rozdz</w:t>
      </w:r>
      <w:proofErr w:type="spellEnd"/>
      <w:r>
        <w:t xml:space="preserve">. </w:t>
      </w:r>
      <w:r w:rsidR="004F1939">
        <w:fldChar w:fldCharType="begin"/>
      </w:r>
      <w:r w:rsidR="004F1939">
        <w:instrText xml:space="preserve"> REF _Ref137319715 \r \h </w:instrText>
      </w:r>
      <w:r w:rsidR="004F1939">
        <w:fldChar w:fldCharType="separate"/>
      </w:r>
      <w:r w:rsidR="00F2350D">
        <w:t>1.3.2</w:t>
      </w:r>
      <w:r w:rsidR="004F1939">
        <w:fldChar w:fldCharType="end"/>
      </w:r>
      <w:r>
        <w:t>), czyli poszerz</w:t>
      </w:r>
      <w:r w:rsidR="00A02A92">
        <w:t>a</w:t>
      </w:r>
      <w:r>
        <w:t>nie pola znaczeniowego dla tego pojęcia.</w:t>
      </w:r>
      <w:r w:rsidR="004F1939">
        <w:t xml:space="preserve"> Z tego względu w niniejszej tabeli zdecydowano </w:t>
      </w:r>
      <w:r w:rsidR="004F1939">
        <w:lastRenderedPageBreak/>
        <w:t>się na doprecyzowanie znaczenia tego terminu jako odbiorcy efektów usługi edukacyjnej</w:t>
      </w:r>
      <w:r w:rsidR="00BB0276">
        <w:t xml:space="preserve"> lub badawczej</w:t>
      </w:r>
      <w:r w:rsidR="004F1939">
        <w:t>.</w:t>
      </w:r>
    </w:p>
    <w:p w14:paraId="3CC90BA5" w14:textId="4095F45F"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6E9D514E" w:rsidR="00FA6769" w:rsidRPr="00707C8A" w:rsidRDefault="00BD4F64" w:rsidP="00B5225D">
      <w:r>
        <w:t>W pierwszym etapie analizy określono cel badania jako: „z</w:t>
      </w:r>
      <w:r w:rsidR="00B5225D" w:rsidRPr="00707C8A">
        <w:t>identyfikowanie przykładów grup interesariuszy uczelni</w:t>
      </w:r>
      <w:r>
        <w:t>” oraz p</w:t>
      </w:r>
      <w:r w:rsidR="00B5225D" w:rsidRPr="00707C8A">
        <w:t xml:space="preserve">ytania badawcze </w:t>
      </w:r>
      <w:r>
        <w:t>„j</w:t>
      </w:r>
      <w:r w:rsidR="00B5225D" w:rsidRPr="00707C8A">
        <w:t>akie grupy są uznawane za interesariuszy uczelni?</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Pr="005F7DE1" w:rsidRDefault="000909F4" w:rsidP="000909F4">
      <w:pPr>
        <w:rPr>
          <w:sz w:val="18"/>
          <w:szCs w:val="18"/>
          <w:lang w:val="en-GB"/>
        </w:rPr>
      </w:pPr>
      <w:r w:rsidRPr="005F7DE1">
        <w:rPr>
          <w:sz w:val="18"/>
          <w:szCs w:val="18"/>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0A5E7CE1" w14:textId="150EC18F" w:rsidR="000909F4" w:rsidRDefault="000909F4" w:rsidP="000909F4">
      <w:r w:rsidRPr="000909F4">
        <w:t>Zgodnie z założeniami badania j</w:t>
      </w:r>
      <w:r>
        <w:t>est to fraza zawierająca szerokie wyszukiwanie w tytułach i</w:t>
      </w:r>
      <w:r w:rsidR="00BB4550">
        <w:t> </w:t>
      </w:r>
      <w:r>
        <w:t>abstraktach, a także słowach kluczowych listy dziewięciu stwierdzeń odnoszących się do interesariuszy różnych rodzajów instytucji edukacji wyższej. Ze względu na tematykę badania mieszczącą się w</w:t>
      </w:r>
      <w:r w:rsidR="00BB4550">
        <w:t> </w:t>
      </w:r>
      <w:r>
        <w:t xml:space="preserve">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636"/>
      <w:r w:rsidR="00261B2E">
        <w:t>załączniku nr 5</w:t>
      </w:r>
      <w:commentRangeEnd w:id="636"/>
      <w:r w:rsidR="008C72E5">
        <w:rPr>
          <w:rStyle w:val="CommentReference"/>
          <w:rFonts w:ascii="Times New Roman" w:eastAsia="Times New Roman" w:hAnsi="Times New Roman"/>
          <w:szCs w:val="20"/>
          <w:lang w:eastAsia="pl-PL"/>
        </w:rPr>
        <w:commentReference w:id="636"/>
      </w:r>
      <w:r w:rsidR="00261B2E">
        <w:t>.</w:t>
      </w:r>
    </w:p>
    <w:p w14:paraId="1D8B811E" w14:textId="00994B33"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w:t>
      </w:r>
      <w:r w:rsidR="007E2F59">
        <w:lastRenderedPageBreak/>
        <w:t xml:space="preserve">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F2350D">
        <w:t xml:space="preserve">Tabela </w:t>
      </w:r>
      <w:r w:rsidR="00F2350D">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w:t>
      </w:r>
      <w:r w:rsidR="00BB4550">
        <w:t> </w:t>
      </w:r>
      <w:r w:rsidR="00261B2E">
        <w:t>co najmniej takiej samie liczbie artykułów do fazy analizy szczegółowej przyjęto jedynie badanie liczności występowania w abstraktach. W trakcie fazy analizy szczegółowej w etapie czwartym sprawdzano czy kontekst</w:t>
      </w:r>
      <w:r w:rsidR="00640402">
        <w:t>,</w:t>
      </w:r>
      <w:r w:rsidR="00261B2E">
        <w:t xml:space="preserve">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637"/>
      <w:r w:rsidR="00C278BA">
        <w:t>załączniku nr 6</w:t>
      </w:r>
      <w:commentRangeEnd w:id="637"/>
      <w:r w:rsidR="00C278BA">
        <w:rPr>
          <w:rStyle w:val="CommentReference"/>
          <w:rFonts w:ascii="Times New Roman" w:eastAsia="Times New Roman" w:hAnsi="Times New Roman"/>
          <w:szCs w:val="20"/>
          <w:lang w:eastAsia="pl-PL"/>
        </w:rPr>
        <w:commentReference w:id="637"/>
      </w:r>
      <w:r w:rsidR="00C278BA">
        <w:t>.</w:t>
      </w:r>
    </w:p>
    <w:p w14:paraId="5B1ACA48" w14:textId="03B75BA0"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t> </w:t>
      </w:r>
      <w:r>
        <w:t xml:space="preserve">zestawie badanych abstraktów z artykułów naukowych odnoszących się do interesariuszy uczelni. Wyniki tego badania zostały przedstawione w </w:t>
      </w:r>
      <w:r w:rsidR="00757F59">
        <w:t>Tabeli 51</w:t>
      </w:r>
      <w:r>
        <w:t>.</w:t>
      </w:r>
    </w:p>
    <w:p w14:paraId="45CB2DEA" w14:textId="44AA25D8" w:rsidR="00E85FDF" w:rsidRDefault="00E85FDF" w:rsidP="00E85FDF">
      <w:pPr>
        <w:pStyle w:val="Tytutabeli"/>
      </w:pPr>
      <w:bookmarkStart w:id="638" w:name="_Ref155124038"/>
      <w:bookmarkStart w:id="639" w:name="_Ref155124029"/>
      <w:bookmarkStart w:id="640" w:name="_Toc169134774"/>
      <w:r>
        <w:t xml:space="preserve">Tabela </w:t>
      </w:r>
      <w:fldSimple w:instr=" SEQ Tabela \* ARABIC ">
        <w:r w:rsidR="00F2350D">
          <w:rPr>
            <w:noProof/>
          </w:rPr>
          <w:t>51</w:t>
        </w:r>
      </w:fldSimple>
      <w:bookmarkEnd w:id="638"/>
      <w:r w:rsidR="00B84102">
        <w:rPr>
          <w:noProof/>
        </w:rPr>
        <w:t>.</w:t>
      </w:r>
      <w:r>
        <w:t xml:space="preserve"> Podsumowanie liczności wystąpień określeń odnoszących się do interesariuszy uczelni w abstraktach analizowanych artykułów naukowych.</w:t>
      </w:r>
      <w:bookmarkEnd w:id="639"/>
      <w:bookmarkEnd w:id="640"/>
    </w:p>
    <w:tbl>
      <w:tblPr>
        <w:tblStyle w:val="TableGrid"/>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A5E3622" w14:textId="01E334E2"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w:t>
      </w:r>
      <w:r w:rsidR="00A2415B">
        <w:t> Tabeli 51</w:t>
      </w:r>
      <w:r w:rsidR="00B658A3">
        <w:t xml:space="preserve"> swoistym rankingu, grupy absolwentów.</w:t>
      </w:r>
    </w:p>
    <w:p w14:paraId="0876440F" w14:textId="3A8C6148" w:rsidR="005034FA" w:rsidRDefault="005034FA" w:rsidP="00B658A3">
      <w:r>
        <w:lastRenderedPageBreak/>
        <w:t>Ze względu na to, że każda ze zidentyfikowanych grup interesariuszy może mieć inne cechy w</w:t>
      </w:r>
      <w:r w:rsidR="00BB4550">
        <w:t> </w:t>
      </w:r>
      <w:r>
        <w:t xml:space="preserve">zakresie relacji z uczelnią warto określić te różnice. Pomocne do tego może być skorzystanie z typologii wg. Mitchella (por. </w:t>
      </w:r>
      <w:r>
        <w:fldChar w:fldCharType="begin"/>
      </w:r>
      <w:r>
        <w:instrText xml:space="preserve"> REF _Ref134899247 \h </w:instrText>
      </w:r>
      <w:r>
        <w:fldChar w:fldCharType="separate"/>
      </w:r>
      <w:r w:rsidR="00F2350D" w:rsidRPr="00F755BF">
        <w:t xml:space="preserve">Tabela </w:t>
      </w:r>
      <w:r w:rsidR="00F2350D">
        <w:rPr>
          <w:noProof/>
        </w:rPr>
        <w:t>49</w:t>
      </w:r>
      <w:r>
        <w:fldChar w:fldCharType="end"/>
      </w:r>
      <w:r>
        <w:t xml:space="preserve">). Możliwe przypisanie każdej ze zidentyfikowanych grup do odpowiednich typów przedstawiono w </w:t>
      </w:r>
      <w:r w:rsidR="00757F59">
        <w:t>Tabeli 52</w:t>
      </w:r>
      <w:r>
        <w:t>.</w:t>
      </w:r>
    </w:p>
    <w:p w14:paraId="14A494ED" w14:textId="5DB01777" w:rsidR="00FA6769" w:rsidRPr="00A07201" w:rsidRDefault="00FA6769" w:rsidP="00FA6769">
      <w:pPr>
        <w:pStyle w:val="Tytutabeli"/>
      </w:pPr>
      <w:bookmarkStart w:id="641" w:name="_Ref134897865"/>
      <w:bookmarkStart w:id="642" w:name="_Ref134897858"/>
      <w:bookmarkStart w:id="643" w:name="_Toc169134775"/>
      <w:r w:rsidRPr="00A07201">
        <w:t xml:space="preserve">Tabela </w:t>
      </w:r>
      <w:fldSimple w:instr=" SEQ Tabela \* ARABIC ">
        <w:r w:rsidR="00F2350D">
          <w:rPr>
            <w:noProof/>
          </w:rPr>
          <w:t>52</w:t>
        </w:r>
      </w:fldSimple>
      <w:bookmarkEnd w:id="641"/>
      <w:r w:rsidR="00B84102">
        <w:rPr>
          <w:noProof/>
        </w:rPr>
        <w:t>.</w:t>
      </w:r>
      <w:r w:rsidRPr="00A07201">
        <w:t xml:space="preserve"> Przykładowe </w:t>
      </w:r>
      <w:r w:rsidR="00102C77">
        <w:t>przypisanie</w:t>
      </w:r>
      <w:r w:rsidRPr="00A07201">
        <w:t xml:space="preserve"> interesariuszy uczelni </w:t>
      </w:r>
      <w:bookmarkEnd w:id="642"/>
      <w:r w:rsidR="00102C77">
        <w:t>do typologii wg Mitchella.</w:t>
      </w:r>
      <w:bookmarkEnd w:id="643"/>
    </w:p>
    <w:tbl>
      <w:tblPr>
        <w:tblStyle w:val="TableGrid"/>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227C4E79"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9D0585">
            <w:pPr>
              <w:pStyle w:val="TekstTabeli"/>
              <w:rPr>
                <w:lang w:val="pl-PL"/>
              </w:rPr>
            </w:pPr>
            <w:r w:rsidRPr="00A07201">
              <w:rPr>
                <w:lang w:val="pl-PL"/>
              </w:rPr>
              <w:t>Studenci</w:t>
            </w:r>
          </w:p>
        </w:tc>
        <w:tc>
          <w:tcPr>
            <w:tcW w:w="4819" w:type="dxa"/>
            <w:vAlign w:val="center"/>
          </w:tcPr>
          <w:p w14:paraId="27F8F841" w14:textId="77777777" w:rsidR="00FA6769" w:rsidRPr="00A07201" w:rsidRDefault="00FA6769" w:rsidP="009D0585">
            <w:pPr>
              <w:pStyle w:val="TekstTabeli"/>
              <w:rPr>
                <w:lang w:val="pl-PL"/>
              </w:rPr>
            </w:pPr>
            <w:r w:rsidRPr="00A07201">
              <w:rPr>
                <w:lang w:val="pl-PL"/>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9D0585">
            <w:pPr>
              <w:pStyle w:val="TekstTabeli"/>
              <w:rPr>
                <w:lang w:val="pl-PL"/>
              </w:rPr>
            </w:pPr>
            <w:r w:rsidRPr="00A07201">
              <w:rPr>
                <w:lang w:val="pl-PL"/>
              </w:rPr>
              <w:t>Absolwenci</w:t>
            </w:r>
          </w:p>
        </w:tc>
        <w:tc>
          <w:tcPr>
            <w:tcW w:w="4819" w:type="dxa"/>
            <w:vAlign w:val="center"/>
          </w:tcPr>
          <w:p w14:paraId="615B767D" w14:textId="77777777" w:rsidR="00FA6769" w:rsidRPr="00A07201" w:rsidRDefault="00FA6769" w:rsidP="009D0585">
            <w:pPr>
              <w:pStyle w:val="TekstTabeli"/>
              <w:rPr>
                <w:lang w:val="pl-PL"/>
              </w:rPr>
            </w:pPr>
            <w:r w:rsidRPr="00A07201">
              <w:rPr>
                <w:lang w:val="pl-PL"/>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9D0585">
            <w:pPr>
              <w:pStyle w:val="TekstTabeli"/>
              <w:rPr>
                <w:lang w:val="pl-PL"/>
              </w:rPr>
            </w:pPr>
            <w:r w:rsidRPr="00A07201">
              <w:rPr>
                <w:lang w:val="pl-PL"/>
              </w:rPr>
              <w:t>Rodzice / opiekunowie</w:t>
            </w:r>
          </w:p>
        </w:tc>
        <w:tc>
          <w:tcPr>
            <w:tcW w:w="4819" w:type="dxa"/>
            <w:vAlign w:val="center"/>
          </w:tcPr>
          <w:p w14:paraId="3F7616D4" w14:textId="77777777" w:rsidR="00FA6769" w:rsidRPr="00A07201" w:rsidRDefault="00FA6769" w:rsidP="009D0585">
            <w:pPr>
              <w:pStyle w:val="TekstTabeli"/>
              <w:rPr>
                <w:lang w:val="pl-PL"/>
              </w:rPr>
            </w:pPr>
            <w:r w:rsidRPr="00A07201">
              <w:rPr>
                <w:lang w:val="pl-PL"/>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9D0585">
            <w:pPr>
              <w:pStyle w:val="TekstTabeli"/>
              <w:rPr>
                <w:lang w:val="pl-PL"/>
              </w:rPr>
            </w:pPr>
            <w:r w:rsidRPr="00A07201">
              <w:rPr>
                <w:lang w:val="pl-PL"/>
              </w:rPr>
              <w:t>Pracownicy dydaktyczni i naukowi</w:t>
            </w:r>
          </w:p>
        </w:tc>
        <w:tc>
          <w:tcPr>
            <w:tcW w:w="4819" w:type="dxa"/>
            <w:vAlign w:val="center"/>
          </w:tcPr>
          <w:p w14:paraId="7AB22634" w14:textId="77777777" w:rsidR="00FA6769" w:rsidRPr="00A07201" w:rsidRDefault="00FA6769" w:rsidP="009D0585">
            <w:pPr>
              <w:pStyle w:val="TekstTabeli"/>
              <w:rPr>
                <w:lang w:val="pl-PL"/>
              </w:rPr>
            </w:pPr>
            <w:r w:rsidRPr="00A07201">
              <w:rPr>
                <w:lang w:val="pl-PL"/>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9D0585">
            <w:pPr>
              <w:pStyle w:val="TekstTabeli"/>
              <w:rPr>
                <w:lang w:val="pl-PL"/>
              </w:rPr>
            </w:pPr>
            <w:r w:rsidRPr="00A07201">
              <w:rPr>
                <w:lang w:val="pl-PL"/>
              </w:rPr>
              <w:t>Przedstawiciele władz lokalnych i centralnych</w:t>
            </w:r>
          </w:p>
        </w:tc>
        <w:tc>
          <w:tcPr>
            <w:tcW w:w="4819" w:type="dxa"/>
            <w:vAlign w:val="center"/>
          </w:tcPr>
          <w:p w14:paraId="14096EB8" w14:textId="24CB7B94" w:rsidR="006000B2" w:rsidRPr="006000B2" w:rsidRDefault="006000B2" w:rsidP="009D0585">
            <w:pPr>
              <w:pStyle w:val="TekstTabeli"/>
              <w:rPr>
                <w:lang w:val="pl-PL"/>
              </w:rPr>
            </w:pPr>
            <w:r w:rsidRPr="00A07201">
              <w:rPr>
                <w:lang w:val="pl-PL"/>
              </w:rPr>
              <w:t xml:space="preserve">Dominujący (4.) lub Niebezpieczny (6.) </w:t>
            </w:r>
            <w:r w:rsidRPr="00A07201">
              <w:rPr>
                <w:lang w:val="pl-PL"/>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9D0585">
            <w:pPr>
              <w:pStyle w:val="TekstTabeli"/>
              <w:rPr>
                <w:lang w:val="pl-PL"/>
              </w:rPr>
            </w:pPr>
            <w:r w:rsidRPr="00A07201">
              <w:rPr>
                <w:lang w:val="pl-PL"/>
              </w:rPr>
              <w:t>Pracownicy administracyjni</w:t>
            </w:r>
          </w:p>
        </w:tc>
        <w:tc>
          <w:tcPr>
            <w:tcW w:w="4819" w:type="dxa"/>
            <w:vAlign w:val="center"/>
          </w:tcPr>
          <w:p w14:paraId="62F42FE9" w14:textId="77777777" w:rsidR="006000B2" w:rsidRPr="00A07201" w:rsidRDefault="006000B2" w:rsidP="009D0585">
            <w:pPr>
              <w:pStyle w:val="TekstTabeli"/>
              <w:rPr>
                <w:lang w:val="pl-PL"/>
              </w:rPr>
            </w:pPr>
            <w:r w:rsidRPr="00A07201">
              <w:rPr>
                <w:lang w:val="pl-PL"/>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9D0585">
            <w:pPr>
              <w:pStyle w:val="TekstTabeli"/>
              <w:rPr>
                <w:lang w:val="pl-PL"/>
              </w:rPr>
            </w:pPr>
            <w:r w:rsidRPr="00A07201">
              <w:rPr>
                <w:lang w:val="pl-PL"/>
              </w:rPr>
              <w:t>Pracodawcy</w:t>
            </w:r>
          </w:p>
        </w:tc>
        <w:tc>
          <w:tcPr>
            <w:tcW w:w="4819" w:type="dxa"/>
            <w:vAlign w:val="center"/>
          </w:tcPr>
          <w:p w14:paraId="2FF54B86" w14:textId="77777777" w:rsidR="006000B2" w:rsidRPr="00A07201" w:rsidRDefault="006000B2" w:rsidP="009D0585">
            <w:pPr>
              <w:pStyle w:val="TekstTabeli"/>
              <w:rPr>
                <w:lang w:val="pl-PL"/>
              </w:rPr>
            </w:pPr>
            <w:r w:rsidRPr="00A07201">
              <w:rPr>
                <w:lang w:val="pl-PL"/>
              </w:rPr>
              <w:t xml:space="preserve">Zależny od uznania (2.), Uśpiony (1.) </w:t>
            </w:r>
            <w:r w:rsidRPr="00A07201">
              <w:rPr>
                <w:lang w:val="pl-PL"/>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9D0585">
            <w:pPr>
              <w:pStyle w:val="TekstTabeli"/>
              <w:rPr>
                <w:lang w:val="pl-PL"/>
              </w:rPr>
            </w:pPr>
            <w:r w:rsidRPr="00321432">
              <w:rPr>
                <w:lang w:val="pl-PL"/>
              </w:rPr>
              <w:t>Społeczeństwo</w:t>
            </w:r>
          </w:p>
        </w:tc>
        <w:tc>
          <w:tcPr>
            <w:tcW w:w="4819" w:type="dxa"/>
            <w:vAlign w:val="center"/>
          </w:tcPr>
          <w:p w14:paraId="3406E4A4" w14:textId="44BB4F74" w:rsidR="006000B2" w:rsidRPr="00321432" w:rsidRDefault="00321432" w:rsidP="009D0585">
            <w:pPr>
              <w:pStyle w:val="TekstTabeli"/>
              <w:rPr>
                <w:lang w:val="pl-PL"/>
              </w:rPr>
            </w:pPr>
            <w:r w:rsidRPr="00A07201">
              <w:rPr>
                <w:lang w:val="pl-PL"/>
              </w:rPr>
              <w:t>Zależny od uznania (2.)</w:t>
            </w:r>
            <w:r>
              <w:rPr>
                <w:lang w:val="pl-PL"/>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9D0585">
            <w:pPr>
              <w:pStyle w:val="TekstTabeli"/>
              <w:rPr>
                <w:lang w:val="pl-PL"/>
              </w:rPr>
            </w:pPr>
            <w:r w:rsidRPr="00321432">
              <w:rPr>
                <w:lang w:val="pl-PL"/>
              </w:rPr>
              <w:t>Przedstawiciele partnerstw</w:t>
            </w:r>
          </w:p>
        </w:tc>
        <w:tc>
          <w:tcPr>
            <w:tcW w:w="4819" w:type="dxa"/>
            <w:vAlign w:val="center"/>
          </w:tcPr>
          <w:p w14:paraId="64A8D8BD" w14:textId="0F6A6C13" w:rsidR="006000B2" w:rsidRPr="00321432" w:rsidRDefault="00321432" w:rsidP="009D0585">
            <w:pPr>
              <w:pStyle w:val="TekstTabeli"/>
              <w:rPr>
                <w:lang w:val="pl-PL"/>
              </w:rPr>
            </w:pPr>
            <w:r>
              <w:rPr>
                <w:lang w:val="pl-PL"/>
              </w:rPr>
              <w:t>Zależny (5.)</w:t>
            </w:r>
            <w:r w:rsidR="008E22B3">
              <w:rPr>
                <w:lang w:val="pl-PL"/>
              </w:rPr>
              <w:t xml:space="preserve"> lub</w:t>
            </w:r>
            <w:r>
              <w:rPr>
                <w:lang w:val="pl-PL"/>
              </w:rPr>
              <w:t xml:space="preserve"> </w:t>
            </w:r>
            <w:r w:rsidRPr="00A07201">
              <w:rPr>
                <w:lang w:val="pl-PL"/>
              </w:rPr>
              <w:t>Zależny od uznania (2.)</w:t>
            </w:r>
            <w:r>
              <w:rPr>
                <w:lang w:val="pl-PL"/>
              </w:rPr>
              <w:t xml:space="preserve"> </w:t>
            </w:r>
            <w:r>
              <w:rPr>
                <w:lang w:val="pl-PL"/>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9D0585">
            <w:pPr>
              <w:pStyle w:val="TekstTabeli"/>
              <w:rPr>
                <w:lang w:val="pl-PL"/>
              </w:rPr>
            </w:pPr>
            <w:r w:rsidRPr="00321432">
              <w:rPr>
                <w:lang w:val="pl-PL"/>
              </w:rPr>
              <w:t>Dostawcy</w:t>
            </w:r>
          </w:p>
        </w:tc>
        <w:tc>
          <w:tcPr>
            <w:tcW w:w="4819" w:type="dxa"/>
            <w:vAlign w:val="center"/>
          </w:tcPr>
          <w:p w14:paraId="70E6D9B8" w14:textId="4A9EFCAE" w:rsidR="006000B2" w:rsidRPr="00A07201" w:rsidRDefault="00321432" w:rsidP="009D0585">
            <w:pPr>
              <w:pStyle w:val="TekstTabeli"/>
              <w:rPr>
                <w:lang w:val="pl-PL"/>
              </w:rPr>
            </w:pPr>
            <w:r>
              <w:rPr>
                <w:lang w:val="pl-PL"/>
              </w:rPr>
              <w:t>Zależny (5.)</w:t>
            </w:r>
            <w:r w:rsidR="008E22B3">
              <w:rPr>
                <w:lang w:val="pl-PL"/>
              </w:rPr>
              <w:t xml:space="preserve"> lub</w:t>
            </w:r>
            <w:r>
              <w:rPr>
                <w:lang w:val="pl-PL"/>
              </w:rPr>
              <w:t xml:space="preserve"> Dominujący (4.)</w:t>
            </w:r>
            <w:r w:rsidR="008E22B3">
              <w:rPr>
                <w:lang w:val="pl-PL"/>
              </w:rPr>
              <w:t xml:space="preserve"> </w:t>
            </w:r>
            <w:r w:rsidR="008E22B3">
              <w:rPr>
                <w:lang w:val="pl-PL"/>
              </w:rPr>
              <w:br/>
              <w:t>lub</w:t>
            </w:r>
            <w:r>
              <w:rPr>
                <w:lang w:val="pl-PL"/>
              </w:rPr>
              <w:t xml:space="preserve"> </w:t>
            </w:r>
            <w:r w:rsidRPr="00A07201">
              <w:rPr>
                <w:lang w:val="pl-PL"/>
              </w:rPr>
              <w:t>Zależny od uznania (2.)</w:t>
            </w:r>
            <w:r w:rsidR="00102C77">
              <w:rPr>
                <w:lang w:val="pl-PL"/>
              </w:rPr>
              <w:t xml:space="preserve"> </w:t>
            </w:r>
            <w:r>
              <w:rPr>
                <w:lang w:val="pl-PL"/>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15EA4E5A"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t> </w:t>
      </w:r>
      <w:r w:rsidR="00A2415B" w:rsidRPr="00170260">
        <w:t>Tabeli</w:t>
      </w:r>
      <w:r w:rsidR="00A2415B">
        <w:t> 52</w:t>
      </w:r>
      <w:r w:rsidRPr="00170260">
        <w:t xml:space="preserve"> przedstawiono kilka możliwych typów dla każdej z grup interesariuszy.</w:t>
      </w:r>
    </w:p>
    <w:p w14:paraId="38ADA02A" w14:textId="5073C03B"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w:t>
      </w:r>
      <w:r w:rsidRPr="00170260">
        <w:lastRenderedPageBreak/>
        <w:t>i</w:t>
      </w:r>
      <w:r w:rsidR="00BB4550">
        <w:t> </w:t>
      </w:r>
      <w:r w:rsidRPr="00170260">
        <w:t xml:space="preserve">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1714F0DB"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4A89DC96" w:rsidR="00FA6769" w:rsidRPr="00170260" w:rsidRDefault="00FA6769" w:rsidP="00FA6769">
      <w:r w:rsidRPr="00170260">
        <w:t xml:space="preserve">Pracownicy dydaktyczni i naukowi są grupą interesariuszy, która w bardzo dużej mierze kreuje jakość usług uczelni. Jednak ta grupa nie tylko wytwarza usługi edukacyjne, ale również może korzystać z działania </w:t>
      </w:r>
      <w:r w:rsidR="0058751C">
        <w:t>uniwersytetu</w:t>
      </w:r>
      <w:r w:rsidRPr="00170260">
        <w:t xml:space="preserve">,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42D0FF1C" w:rsidR="00FA6769" w:rsidRPr="00170260" w:rsidRDefault="00FA6769" w:rsidP="00FA6769">
      <w:r w:rsidRPr="00170260">
        <w:t xml:space="preserve">Pracownicy administracyjni również stanowią ważną grupę interesariuszy uczelni.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w:t>
      </w:r>
      <w:r w:rsidR="00BB4550">
        <w:t> </w:t>
      </w:r>
      <w:r w:rsidR="008E22B3">
        <w:t>naukowi</w:t>
      </w:r>
      <w:r w:rsidRPr="00170260">
        <w:t xml:space="preserve">. </w:t>
      </w:r>
      <w:r w:rsidR="008E22B3">
        <w:t>Również to dzięki ich pracy uczelnia jest w stanie spełniać wymagania regulatorów i władz, a</w:t>
      </w:r>
      <w:r w:rsidR="00BB4550">
        <w:t> </w:t>
      </w:r>
      <w:r w:rsidR="008E22B3">
        <w:t xml:space="preserve">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431CD0BA" w:rsidR="00FA6769" w:rsidRPr="00170260" w:rsidRDefault="00FA6769" w:rsidP="00FA6769">
      <w:r w:rsidRPr="00170260">
        <w:t>Pracodawcy są bardzo zróżnicowaną grupą interesariuszy. Wśród nich mogą się znaleźć zarówno absolwenci, pracownicy uczelni, przedstawiciele władz</w:t>
      </w:r>
      <w:r w:rsidR="00E77FAC">
        <w:t>,</w:t>
      </w:r>
      <w:r w:rsidRPr="00170260">
        <w:t xml:space="preserve">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w:t>
      </w:r>
      <w:r w:rsidRPr="00170260">
        <w:lastRenderedPageBreak/>
        <w:t xml:space="preserve">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5ED29093"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t> </w:t>
      </w:r>
      <w:r w:rsidR="000D1BC0" w:rsidRPr="005450CF">
        <w:t xml:space="preserve">obszarze typów </w:t>
      </w:r>
      <w:r w:rsidR="005450CF" w:rsidRPr="005450CF">
        <w:rPr>
          <w:i/>
          <w:iCs/>
        </w:rPr>
        <w:t>zależny od uznania</w:t>
      </w:r>
      <w:r w:rsidR="005450CF" w:rsidRPr="005450CF">
        <w:t xml:space="preserve"> lub </w:t>
      </w:r>
      <w:r w:rsidR="005450CF" w:rsidRPr="005450CF">
        <w:rPr>
          <w:i/>
          <w:iCs/>
        </w:rPr>
        <w:t>zależny</w:t>
      </w:r>
      <w:r w:rsidR="005450CF" w:rsidRPr="005450CF">
        <w:t>. Natomiast wydaje się, że niektóre partnerstwa z</w:t>
      </w:r>
      <w:r w:rsidR="00BB4550">
        <w:t> </w:t>
      </w:r>
      <w:r w:rsidR="005450CF" w:rsidRPr="005450CF">
        <w:t xml:space="preserve">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0069872"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w:t>
      </w:r>
      <w:r w:rsidR="00BB4550">
        <w:t> </w:t>
      </w:r>
      <w:r w:rsidR="00FC38BC">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w:t>
      </w:r>
      <w:r w:rsidR="00B67FFB">
        <w:lastRenderedPageBreak/>
        <w:t xml:space="preserve">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715756B8" w:rsidR="00317DD4" w:rsidRDefault="00B67FFB" w:rsidP="00317DD4">
      <w:r w:rsidRPr="00A94EA1">
        <w:t>Jak można stwierdzić na podstawie powyższego podsumowania w</w:t>
      </w:r>
      <w:r w:rsidR="00444EC9" w:rsidRPr="00A94EA1">
        <w:t xml:space="preserve">pływ każdej z grup interesariuszy na uczelnię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proofErr w:type="spellStart"/>
      <w:r w:rsidR="00804FB3">
        <w:t>pod</w:t>
      </w:r>
      <w:r w:rsidRPr="00A94EA1">
        <w:t>rozdz</w:t>
      </w:r>
      <w:proofErr w:type="spellEnd"/>
      <w:r w:rsidRPr="00A94EA1">
        <w:t xml:space="preserve">. </w:t>
      </w:r>
      <w:r w:rsidRPr="00A94EA1">
        <w:fldChar w:fldCharType="begin"/>
      </w:r>
      <w:r w:rsidRPr="00A94EA1">
        <w:instrText xml:space="preserve"> REF _Ref66113578 \r \h </w:instrText>
      </w:r>
      <w:r w:rsidR="00A94EA1">
        <w:instrText xml:space="preserve"> \* MERGEFORMAT </w:instrText>
      </w:r>
      <w:r w:rsidRPr="00A94EA1">
        <w:fldChar w:fldCharType="separate"/>
      </w:r>
      <w:r w:rsidR="00F2350D">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57266B3"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xml:space="preserve">. Szersze omówienie zagadnień analizy interesariuszy pozwalającej na wybór odpowiednich sposobów komunikacji uwzględniających różnice w oczekiwaniach pomiędzy różnymi grupami znajduje się w następnym </w:t>
      </w:r>
      <w:r w:rsidR="00FA797F">
        <w:t>pod</w:t>
      </w:r>
      <w:r>
        <w:t>rozdziale.</w:t>
      </w:r>
    </w:p>
    <w:p w14:paraId="7CD27929" w14:textId="798870DF" w:rsidR="00881745" w:rsidRPr="00107ECD" w:rsidRDefault="00207822" w:rsidP="00107ECD">
      <w:pPr>
        <w:pStyle w:val="Heading3"/>
      </w:pPr>
      <w:bookmarkStart w:id="644" w:name="_Ref162381255"/>
      <w:bookmarkStart w:id="645" w:name="_Ref162612683"/>
      <w:bookmarkStart w:id="646" w:name="_Toc164801017"/>
      <w:bookmarkStart w:id="647" w:name="_Toc168903281"/>
      <w:bookmarkStart w:id="648" w:name="_Toc169134089"/>
      <w:r>
        <w:t>Kształtowanie relacji</w:t>
      </w:r>
      <w:r w:rsidR="004B23E5" w:rsidRPr="00107ECD">
        <w:t xml:space="preserve"> z różnymi grupami interesariuszy</w:t>
      </w:r>
      <w:bookmarkEnd w:id="644"/>
      <w:bookmarkEnd w:id="645"/>
      <w:bookmarkEnd w:id="646"/>
      <w:bookmarkEnd w:id="647"/>
      <w:bookmarkEnd w:id="648"/>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w:t>
      </w:r>
      <w:r w:rsidR="00CD09E6" w:rsidRPr="00CD09E6">
        <w:lastRenderedPageBreak/>
        <w:t>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38C1471B" w:rsidR="000F6F48" w:rsidRDefault="00390008" w:rsidP="00B427BD">
      <w:r w:rsidRPr="00390008">
        <w:t xml:space="preserve">Określenie </w:t>
      </w:r>
      <w:r>
        <w:t xml:space="preserve">przynależności wg typologii zaproponowanej przez </w:t>
      </w:r>
      <w:r w:rsidR="0062071E">
        <w:t>Mitchella</w:t>
      </w:r>
      <w:r>
        <w:t xml:space="preserve"> opisanej w poprzednim </w:t>
      </w:r>
      <w:r w:rsidR="00FA797F">
        <w:t>pod</w:t>
      </w:r>
      <w:r>
        <w:t>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F2350D">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F2350D">
        <w:t xml:space="preserve">Rysunek </w:t>
      </w:r>
      <w:r w:rsidR="00F2350D">
        <w:rPr>
          <w:noProof/>
        </w:rPr>
        <w:t>22</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70160B59">
            <wp:extent cx="5410220" cy="252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0220" cy="2520000"/>
                    </a:xfrm>
                    <a:prstGeom prst="rect">
                      <a:avLst/>
                    </a:prstGeom>
                    <a:noFill/>
                    <a:ln>
                      <a:noFill/>
                    </a:ln>
                  </pic:spPr>
                </pic:pic>
              </a:graphicData>
            </a:graphic>
          </wp:inline>
        </w:drawing>
      </w:r>
    </w:p>
    <w:p w14:paraId="7907E9E4" w14:textId="1912083D" w:rsidR="00390008" w:rsidRDefault="003272B0" w:rsidP="003272B0">
      <w:pPr>
        <w:pStyle w:val="Tytutabeli"/>
        <w:jc w:val="center"/>
      </w:pPr>
      <w:bookmarkStart w:id="649" w:name="_Ref155519988"/>
      <w:bookmarkStart w:id="650" w:name="_Ref155520065"/>
      <w:bookmarkStart w:id="651" w:name="_Toc169134693"/>
      <w:r>
        <w:t xml:space="preserve">Rysunek </w:t>
      </w:r>
      <w:fldSimple w:instr=" SEQ Rysunek \* ARABIC ">
        <w:r w:rsidR="00F2350D">
          <w:rPr>
            <w:noProof/>
          </w:rPr>
          <w:t>22</w:t>
        </w:r>
      </w:fldSimple>
      <w:bookmarkEnd w:id="649"/>
      <w:r w:rsidR="0036301D">
        <w:rPr>
          <w:noProof/>
        </w:rPr>
        <w:t>.</w:t>
      </w:r>
      <w:r>
        <w:t xml:space="preserve"> Edukacyjny łańcuch dostaw</w:t>
      </w:r>
      <w:bookmarkEnd w:id="650"/>
      <w:bookmarkEnd w:id="651"/>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2B691D4F" w:rsidR="003D25A9" w:rsidRPr="003D25A9" w:rsidRDefault="003272B0" w:rsidP="003272B0">
      <w:r>
        <w:t xml:space="preserve">Koncepcja przedstawionego na </w:t>
      </w:r>
      <w:r w:rsidR="00A2415B">
        <w:t>Rysunku 22</w:t>
      </w:r>
      <w:r>
        <w:t xml:space="preserve">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 xml:space="preserve">pracowników oraz różnymi </w:t>
      </w:r>
      <w:r>
        <w:lastRenderedPageBreak/>
        <w:t>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65FD9C78"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w:t>
      </w:r>
      <w:r w:rsidR="005E5437">
        <w:t>Rysunku 23</w:t>
      </w:r>
      <w:r w:rsidR="00BB231B">
        <w:t>.</w:t>
      </w:r>
    </w:p>
    <w:p w14:paraId="3C3708F5" w14:textId="74D15930" w:rsidR="00BB231B" w:rsidRDefault="0046235C" w:rsidP="00BB231B">
      <w:pPr>
        <w:pStyle w:val="Rysunek"/>
      </w:pPr>
      <w:r>
        <w:rPr>
          <w:noProof/>
        </w:rPr>
        <w:drawing>
          <wp:inline distT="0" distB="0" distL="0" distR="0" wp14:anchorId="3BF94C6B" wp14:editId="1B993893">
            <wp:extent cx="4928250" cy="5400000"/>
            <wp:effectExtent l="0" t="0" r="0" b="0"/>
            <wp:docPr id="17419601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28250" cy="5400000"/>
                    </a:xfrm>
                    <a:prstGeom prst="rect">
                      <a:avLst/>
                    </a:prstGeom>
                    <a:noFill/>
                    <a:ln>
                      <a:noFill/>
                    </a:ln>
                  </pic:spPr>
                </pic:pic>
              </a:graphicData>
            </a:graphic>
          </wp:inline>
        </w:drawing>
      </w:r>
    </w:p>
    <w:p w14:paraId="305E2CB5" w14:textId="1DD03322" w:rsidR="00E3010D" w:rsidRDefault="00BB231B" w:rsidP="00BB231B">
      <w:pPr>
        <w:pStyle w:val="Tytutabeli"/>
      </w:pPr>
      <w:bookmarkStart w:id="652" w:name="_Ref155635133"/>
      <w:bookmarkStart w:id="653" w:name="_Ref155635125"/>
      <w:bookmarkStart w:id="654" w:name="_Toc169134694"/>
      <w:r>
        <w:t xml:space="preserve">Rysunek </w:t>
      </w:r>
      <w:fldSimple w:instr=" SEQ Rysunek \* ARABIC ">
        <w:r w:rsidR="00F2350D">
          <w:rPr>
            <w:noProof/>
          </w:rPr>
          <w:t>23</w:t>
        </w:r>
      </w:fldSimple>
      <w:bookmarkEnd w:id="652"/>
      <w:r w:rsidR="0036301D">
        <w:rPr>
          <w:noProof/>
        </w:rPr>
        <w:t>.</w:t>
      </w:r>
      <w:r>
        <w:t xml:space="preserve"> Diagram procesu tworzenia strategii relacji z interesariuszami.</w:t>
      </w:r>
      <w:bookmarkEnd w:id="653"/>
      <w:bookmarkEnd w:id="654"/>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575263FF" w:rsidR="000F6F48" w:rsidRPr="000F6F48" w:rsidRDefault="00AC5ECE" w:rsidP="007B6A19">
      <w:r>
        <w:lastRenderedPageBreak/>
        <w:t xml:space="preserve">Wymiernymi rezultatami procesu tworzenia strategii relacji z interesariuszami przedstawionego na </w:t>
      </w:r>
      <w:r w:rsidR="00FC5B1B">
        <w:t>Rysunku</w:t>
      </w:r>
      <w:r w:rsidR="00520FE4">
        <w:t> </w:t>
      </w:r>
      <w:r w:rsidR="00FC5B1B">
        <w:t>23</w:t>
      </w:r>
      <w:r>
        <w:t xml:space="preserve">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Zazwyczaj rozróżnienie takie nie stanowi wyzwania</w:t>
      </w:r>
      <w:r w:rsidR="00A1314F">
        <w:t>,</w:t>
      </w:r>
      <w:r>
        <w:t xml:space="preserve"> gdyż interesariuszami wewnętrznymi są wszyscy którzy współtworzą organizację, a zewnętrznymi klienci oraz osoby będące poza oficjalnymi strukturami organizacji, które w</w:t>
      </w:r>
      <w:r w:rsidR="00BB4550">
        <w:t> </w:t>
      </w:r>
      <w:r>
        <w:t xml:space="preserve">jakikolwiek sposób na nią wpływają lub pozostają pod jej wpływem. Jednak w przypadku uczelni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w:t>
      </w:r>
      <w:r w:rsidR="005E5437">
        <w:t>Tabeli 53</w:t>
      </w:r>
      <w:r w:rsidR="00CC24C9">
        <w:t>.</w:t>
      </w:r>
    </w:p>
    <w:p w14:paraId="5AB1F0D0" w14:textId="3605528C" w:rsidR="003D1880" w:rsidRDefault="003D1880" w:rsidP="003D1880">
      <w:pPr>
        <w:pStyle w:val="Tytutabeli"/>
      </w:pPr>
      <w:bookmarkStart w:id="655" w:name="_Ref156044513"/>
      <w:bookmarkStart w:id="656" w:name="_Ref156044500"/>
      <w:bookmarkStart w:id="657" w:name="_Toc169134776"/>
      <w:r>
        <w:t xml:space="preserve">Tabela </w:t>
      </w:r>
      <w:fldSimple w:instr=" SEQ Tabela \* ARABIC ">
        <w:r w:rsidR="00F2350D">
          <w:rPr>
            <w:noProof/>
          </w:rPr>
          <w:t>53</w:t>
        </w:r>
      </w:fldSimple>
      <w:bookmarkEnd w:id="655"/>
      <w:r w:rsidR="00B84102">
        <w:rPr>
          <w:noProof/>
        </w:rPr>
        <w:t>.</w:t>
      </w:r>
      <w:r>
        <w:t xml:space="preserve"> Przykładowe techniki analizy </w:t>
      </w:r>
      <w:bookmarkEnd w:id="656"/>
      <w:r>
        <w:t>interesariuszy</w:t>
      </w:r>
      <w:bookmarkEnd w:id="657"/>
    </w:p>
    <w:tbl>
      <w:tblPr>
        <w:tblStyle w:val="TableGrid"/>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38687B8B"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w:t>
            </w:r>
            <w:r w:rsidR="00BB4550">
              <w:rPr>
                <w:lang w:val="pl-PL"/>
              </w:rPr>
              <w:t> </w:t>
            </w:r>
            <w:r w:rsidRPr="00B558B7">
              <w:rPr>
                <w:lang w:val="pl-PL"/>
              </w:rPr>
              <w:t>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leGrid"/>
              <w:tblW w:w="6519" w:type="dxa"/>
              <w:tblLayout w:type="fixed"/>
              <w:tblLook w:val="04A0" w:firstRow="1" w:lastRow="0" w:firstColumn="1" w:lastColumn="0" w:noHBand="0" w:noVBand="1"/>
            </w:tblPr>
            <w:tblGrid>
              <w:gridCol w:w="1953"/>
              <w:gridCol w:w="907"/>
              <w:gridCol w:w="905"/>
              <w:gridCol w:w="900"/>
              <w:gridCol w:w="899"/>
              <w:gridCol w:w="955"/>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lastRenderedPageBreak/>
              <w:t>Mapa siły wsparcia lub opozycji</w:t>
            </w:r>
          </w:p>
        </w:tc>
        <w:tc>
          <w:tcPr>
            <w:tcW w:w="6803" w:type="dxa"/>
            <w:vAlign w:val="center"/>
          </w:tcPr>
          <w:p w14:paraId="36D585D9" w14:textId="149E12F9"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w:t>
            </w:r>
            <w:r w:rsidR="00FC55E5">
              <w:rPr>
                <w:lang w:val="pl-PL"/>
              </w:rPr>
              <w:t>,</w:t>
            </w:r>
            <w:r w:rsidR="00264EE1">
              <w:rPr>
                <w:lang w:val="pl-PL"/>
              </w:rPr>
              <w:t xml:space="preserve">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13E6A099" w:rsidR="007E63F0" w:rsidRDefault="00CD7F36" w:rsidP="00B558B7">
            <w:pPr>
              <w:pStyle w:val="TekstTabeli"/>
              <w:rPr>
                <w:lang w:val="pl-PL"/>
              </w:rPr>
            </w:pPr>
            <w:r>
              <w:rPr>
                <w:lang w:val="pl-PL"/>
              </w:rPr>
              <w:t>Diagramy wykonywane dla każdej z ważnych grup interesariuszy (np. gracze) pomagające zidentyfikować powody występowania istotnej siły oddziaływania na organizację, oraz kierunki (tematy)</w:t>
            </w:r>
            <w:r w:rsidR="00640402">
              <w:rPr>
                <w:lang w:val="pl-PL"/>
              </w:rPr>
              <w:t>,</w:t>
            </w:r>
            <w:r>
              <w:rPr>
                <w:lang w:val="pl-PL"/>
              </w:rPr>
              <w:t xml:space="preserve">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27D37FFC" w:rsidR="003D1880" w:rsidRPr="00C0645D" w:rsidRDefault="00C0645D" w:rsidP="002668D9">
      <w:r w:rsidRPr="00C0645D">
        <w:t xml:space="preserve">Przedstawione w </w:t>
      </w:r>
      <w:r w:rsidR="00A2415B">
        <w:t>Tabeli 53</w:t>
      </w:r>
      <w: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działań organizacji </w:t>
      </w:r>
      <w:r w:rsidR="00B735AB">
        <w:lastRenderedPageBreak/>
        <w:t>prowadzącej analizy, a także sieci wzajemnych relacji pomiędzy różnymi grupami. To pozwala na skuteczniejszą ocenę różnych rozwiązań mających wpływ na interesariuszy w sposób pełniejszy, a</w:t>
      </w:r>
      <w:r w:rsidR="00BB4550">
        <w:t> </w:t>
      </w:r>
      <w:r w:rsidR="00B735AB">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w:t>
      </w:r>
      <w:r w:rsidR="00C86E1B">
        <w:t>Rysunku 24</w:t>
      </w:r>
      <w:r w:rsidR="00B735AB">
        <w:t>.</w:t>
      </w:r>
    </w:p>
    <w:p w14:paraId="047C2C12" w14:textId="04A6A06A" w:rsidR="00DF2CBA" w:rsidRDefault="00CE38AC" w:rsidP="00DF2CBA">
      <w:pPr>
        <w:pStyle w:val="Rysunek"/>
      </w:pPr>
      <w:r>
        <w:rPr>
          <w:noProof/>
        </w:rPr>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7E4B34BD" w:rsidR="003D1880" w:rsidRPr="00C0645D" w:rsidRDefault="00DF2CBA" w:rsidP="00DF2CBA">
      <w:pPr>
        <w:pStyle w:val="Tytutabeli"/>
      </w:pPr>
      <w:bookmarkStart w:id="658" w:name="_Ref156672377"/>
      <w:bookmarkStart w:id="659" w:name="_Ref156672388"/>
      <w:bookmarkStart w:id="660" w:name="_Toc169134695"/>
      <w:r>
        <w:t xml:space="preserve">Rysunek </w:t>
      </w:r>
      <w:fldSimple w:instr=" SEQ Rysunek \* ARABIC ">
        <w:r w:rsidR="00F2350D">
          <w:rPr>
            <w:noProof/>
          </w:rPr>
          <w:t>24</w:t>
        </w:r>
      </w:fldSimple>
      <w:bookmarkEnd w:id="658"/>
      <w:r w:rsidR="0036301D">
        <w:rPr>
          <w:noProof/>
        </w:rPr>
        <w:t>.</w:t>
      </w:r>
      <w:r>
        <w:t xml:space="preserve"> Przykładowa mapa interesariuszy uczelni</w:t>
      </w:r>
      <w:bookmarkEnd w:id="659"/>
      <w:bookmarkEnd w:id="660"/>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0ED31D35" w:rsidR="00B56AB3" w:rsidRPr="00D62AE5" w:rsidRDefault="00D62AE5" w:rsidP="002668D9">
      <w:r>
        <w:t xml:space="preserve">Przedstawiony przykład mapy interesariuszy dla </w:t>
      </w:r>
      <w:r w:rsidR="00C05DA5">
        <w:t>uniwersytetu</w:t>
      </w:r>
      <w:r>
        <w:t xml:space="preserve"> </w:t>
      </w:r>
      <w:r w:rsidR="00C86E1B">
        <w:t>(</w:t>
      </w:r>
      <w:r w:rsidR="00C86E1B">
        <w:fldChar w:fldCharType="begin"/>
      </w:r>
      <w:r w:rsidR="00C86E1B">
        <w:instrText xml:space="preserve"> REF _Ref156672377 \h </w:instrText>
      </w:r>
      <w:r w:rsidR="00C86E1B">
        <w:fldChar w:fldCharType="separate"/>
      </w:r>
      <w:r w:rsidR="00F2350D">
        <w:t xml:space="preserve">Rysunek </w:t>
      </w:r>
      <w:r w:rsidR="00F2350D">
        <w:rPr>
          <w:noProof/>
        </w:rPr>
        <w:t>24</w:t>
      </w:r>
      <w:r w:rsidR="00C86E1B">
        <w:fldChar w:fldCharType="end"/>
      </w:r>
      <w:r w:rsidR="00C86E1B">
        <w:t xml:space="preserve">) </w:t>
      </w:r>
      <w: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w:t>
      </w:r>
      <w:r w:rsidR="00BB4550">
        <w:t> </w:t>
      </w:r>
      <w:r w:rsidR="00C05DA5">
        <w:t>ostateczny kształt</w:t>
      </w:r>
      <w:r>
        <w:t xml:space="preserve"> tego typu </w:t>
      </w:r>
      <w:r w:rsidR="00C05DA5">
        <w:t>mapy</w:t>
      </w:r>
      <w:r>
        <w:t xml:space="preserve"> </w:t>
      </w:r>
      <w:r w:rsidR="00C05DA5">
        <w:t>mogą</w:t>
      </w:r>
      <w:r>
        <w:t xml:space="preserve"> być różn</w:t>
      </w:r>
      <w:r w:rsidR="00C05DA5">
        <w:t>e</w:t>
      </w:r>
      <w:r>
        <w:t xml:space="preserve"> od zaprezentowanego przykładu</w:t>
      </w:r>
      <w:r w:rsidR="00A1314F">
        <w:t>,</w:t>
      </w:r>
      <w:r>
        <w:t xml:space="preserve">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54143F7D" w:rsidR="00881745" w:rsidRDefault="00BA763A" w:rsidP="00881745">
      <w:r>
        <w:t xml:space="preserve">Celem analiz interesariuszy i podziału na kategorie jest obranie odpowiednich strategii działań wobec różnych grup. Na przykład korzystając z mapy siły (władzy) i zainteresowania </w:t>
      </w:r>
      <w:r w:rsidR="00B23FF3">
        <w:t>(</w:t>
      </w:r>
      <w:r w:rsidR="00B23FF3">
        <w:fldChar w:fldCharType="begin"/>
      </w:r>
      <w:r w:rsidR="00B23FF3">
        <w:instrText xml:space="preserve"> REF _Ref156676558 \h </w:instrText>
      </w:r>
      <w:r w:rsidR="00B23FF3">
        <w:fldChar w:fldCharType="separate"/>
      </w:r>
      <w:r w:rsidR="00F2350D">
        <w:t xml:space="preserve">Rysunek </w:t>
      </w:r>
      <w:r w:rsidR="00F2350D">
        <w:rPr>
          <w:noProof/>
        </w:rPr>
        <w:t>25</w:t>
      </w:r>
      <w:r w:rsidR="00B23FF3">
        <w:fldChar w:fldCharType="end"/>
      </w:r>
      <w:r w:rsidR="00B23FF3">
        <w:t xml:space="preserve">) </w:t>
      </w:r>
      <w:r>
        <w:t>można uzyskać podpowiedzi dla strategicznych kierunków działania.</w:t>
      </w:r>
      <w:r w:rsidR="00B75B31">
        <w:t xml:space="preserve"> Zgodnie z tymi wskazaniami</w:t>
      </w:r>
      <w:r w:rsidR="00C05DA5">
        <w:t xml:space="preserve"> </w:t>
      </w:r>
      <w:r w:rsidR="00C05DA5">
        <w:lastRenderedPageBreak/>
        <w:t>największe skupienie na zarządzaniu relacjami i utrzymaniu satysfakcji powinno dotyczyć interesariuszy z kategorii „kreatorzy warunków” i „gracze. Wobec interesariuszy z kategorii „podmioty” istotne jest prowadzenie działań informacyjnych</w:t>
      </w:r>
      <w:r w:rsidR="00A1314F">
        <w:t>,</w:t>
      </w:r>
      <w:r w:rsidR="00C05DA5">
        <w:t xml:space="preserve">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t> </w:t>
      </w:r>
      <w:r w:rsidR="00C05DA5">
        <w:t xml:space="preserve">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drawing>
          <wp:inline distT="0" distB="0" distL="0" distR="0" wp14:anchorId="0486E23E" wp14:editId="52EBBF68">
            <wp:extent cx="3257075" cy="2376000"/>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7075" cy="2376000"/>
                    </a:xfrm>
                    <a:prstGeom prst="rect">
                      <a:avLst/>
                    </a:prstGeom>
                    <a:noFill/>
                    <a:ln>
                      <a:noFill/>
                    </a:ln>
                  </pic:spPr>
                </pic:pic>
              </a:graphicData>
            </a:graphic>
          </wp:inline>
        </w:drawing>
      </w:r>
    </w:p>
    <w:p w14:paraId="51FABA30" w14:textId="60AC37EC" w:rsidR="00BA763A" w:rsidRPr="00D62AE5" w:rsidRDefault="00BA763A" w:rsidP="00BA763A">
      <w:pPr>
        <w:pStyle w:val="Tytutabeli"/>
      </w:pPr>
      <w:bookmarkStart w:id="661" w:name="_Ref156676558"/>
      <w:bookmarkStart w:id="662" w:name="_Ref156676553"/>
      <w:bookmarkStart w:id="663" w:name="_Toc169134696"/>
      <w:r>
        <w:t xml:space="preserve">Rysunek </w:t>
      </w:r>
      <w:fldSimple w:instr=" SEQ Rysunek \* ARABIC ">
        <w:r w:rsidR="00F2350D">
          <w:rPr>
            <w:noProof/>
          </w:rPr>
          <w:t>25</w:t>
        </w:r>
      </w:fldSimple>
      <w:bookmarkEnd w:id="661"/>
      <w:r w:rsidR="0036301D">
        <w:rPr>
          <w:noProof/>
        </w:rPr>
        <w:t>.</w:t>
      </w:r>
      <w:r>
        <w:t xml:space="preserve"> Kierunki strategii działań wobec różnych interesariuszy w zależności od umiejscowienia na mapie siły (władzy) versus zainteresowanie</w:t>
      </w:r>
      <w:bookmarkEnd w:id="662"/>
      <w:bookmarkEnd w:id="663"/>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pPr>
        <w:pStyle w:val="ListParagraph"/>
        <w:numPr>
          <w:ilvl w:val="0"/>
          <w:numId w:val="39"/>
        </w:numPr>
        <w:spacing w:before="60"/>
        <w:ind w:left="1066" w:hanging="357"/>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2E903CC5" w:rsidR="00B75B31" w:rsidRDefault="006270D3">
      <w:pPr>
        <w:pStyle w:val="ListParagraph"/>
        <w:numPr>
          <w:ilvl w:val="0"/>
          <w:numId w:val="39"/>
        </w:numPr>
        <w:spacing w:before="0"/>
        <w:ind w:left="1066" w:hanging="357"/>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w:t>
      </w:r>
      <w:r w:rsidR="005314B4">
        <w:rPr>
          <w:noProof/>
        </w:rPr>
        <w:t>,</w:t>
      </w:r>
      <w:r w:rsidR="000E6B60">
        <w:rPr>
          <w:noProof/>
        </w:rPr>
        <w:t xml:space="preserve"> by uwzglęniać ich interesy</w:t>
      </w:r>
      <w:r>
        <w:rPr>
          <w:noProof/>
        </w:rPr>
        <w:t>,</w:t>
      </w:r>
    </w:p>
    <w:p w14:paraId="4F7FB607" w14:textId="52018D27" w:rsidR="000E6B60" w:rsidRPr="00835861" w:rsidRDefault="006270D3">
      <w:pPr>
        <w:pStyle w:val="ListParagraph"/>
        <w:numPr>
          <w:ilvl w:val="0"/>
          <w:numId w:val="39"/>
        </w:numPr>
        <w:spacing w:before="0"/>
        <w:ind w:left="1066" w:hanging="357"/>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06DBED74" w:rsidR="00835861" w:rsidRDefault="006F7E44" w:rsidP="006270D3">
      <w:pPr>
        <w:ind w:firstLine="0"/>
      </w:pPr>
      <w:r>
        <w:t>Można zauważyć, że powyższe etapy w swej istocie są zgodne z cyklem doskonalenia (</w:t>
      </w:r>
      <w:proofErr w:type="spellStart"/>
      <w:r>
        <w:t>Deminga</w:t>
      </w:r>
      <w:proofErr w:type="spellEnd"/>
      <w:r>
        <w:t xml:space="preserve">), gdyż pierwsze dwa w pewnym sensie odpowiadają etapom „planuj” i „wykonaj”, a trzeci swym zakresem obejmuje monitorowanie i orkiestrację działań co może odpowiadać etapom „sprawdzaj” i „działaj” (por. </w:t>
      </w:r>
      <w:proofErr w:type="spellStart"/>
      <w:r w:rsidR="00804FB3">
        <w:t>pod</w:t>
      </w:r>
      <w:r>
        <w:t>rozdz</w:t>
      </w:r>
      <w:proofErr w:type="spellEnd"/>
      <w:r>
        <w:t xml:space="preserve">. </w:t>
      </w:r>
      <w:r>
        <w:fldChar w:fldCharType="begin"/>
      </w:r>
      <w:r>
        <w:instrText xml:space="preserve"> REF _Ref156758320 \r \h </w:instrText>
      </w:r>
      <w:r>
        <w:fldChar w:fldCharType="separate"/>
      </w:r>
      <w:r w:rsidR="00F2350D">
        <w:t>1.4.1</w:t>
      </w:r>
      <w:r>
        <w:fldChar w:fldCharType="end"/>
      </w:r>
      <w:r>
        <w:t xml:space="preserve"> oraz </w:t>
      </w:r>
      <w:r>
        <w:fldChar w:fldCharType="begin"/>
      </w:r>
      <w:r>
        <w:instrText xml:space="preserve"> REF _Ref146984870 \h </w:instrText>
      </w:r>
      <w:r>
        <w:fldChar w:fldCharType="separate"/>
      </w:r>
      <w:r w:rsidR="00F2350D">
        <w:t xml:space="preserve">Tabela </w:t>
      </w:r>
      <w:r w:rsidR="00F2350D">
        <w:rPr>
          <w:noProof/>
        </w:rPr>
        <w:t>29</w:t>
      </w:r>
      <w:r>
        <w:fldChar w:fldCharType="end"/>
      </w:r>
      <w:r>
        <w:t>).</w:t>
      </w:r>
    </w:p>
    <w:p w14:paraId="43CD35AA" w14:textId="6FB063FF" w:rsidR="00954441" w:rsidRPr="00D841C5" w:rsidRDefault="006F7E44" w:rsidP="001118BC">
      <w:r>
        <w:lastRenderedPageBreak/>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takie działania jak: identyfikacja i analiza interesariuszy, konsultacje z interesariuszami, ujawnianie (przekazywanie) informacji interesariuszom, negocjowanie i</w:t>
      </w:r>
      <w:r w:rsidR="00BB4550">
        <w:t> </w:t>
      </w:r>
      <w:r w:rsidR="00870254">
        <w:t xml:space="preserve">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w:t>
      </w:r>
      <w:r w:rsidR="00BB4550">
        <w:t> </w:t>
      </w:r>
      <w:r w:rsidR="00954441">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a także budowaniu długotrwałych relacji z</w:t>
      </w:r>
      <w:r w:rsidR="00BB4550">
        <w:t> </w:t>
      </w:r>
      <w:r w:rsidR="00D841C5">
        <w:t xml:space="preserve">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 xml:space="preserve">(Bragantini &amp; Matteo, 2017, </w:t>
      </w:r>
      <w:r w:rsidR="00670F35" w:rsidRPr="00670F35">
        <w:rPr>
          <w:noProof/>
        </w:rPr>
        <w:lastRenderedPageBreak/>
        <w:t>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30655144" w14:textId="27D471F5" w:rsidR="009D0585" w:rsidRDefault="00E701C9" w:rsidP="009D0585">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w:t>
      </w:r>
      <w:r w:rsidR="00A1314F">
        <w:t>,</w:t>
      </w:r>
      <w:r>
        <w:t xml:space="preserve">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F2350D">
        <w:t xml:space="preserve">Rysunek </w:t>
      </w:r>
      <w:r w:rsidR="00F2350D">
        <w:rPr>
          <w:noProof/>
        </w:rPr>
        <w:t>26</w:t>
      </w:r>
      <w:r w:rsidR="00D9758D">
        <w:fldChar w:fldCharType="end"/>
      </w:r>
      <w:r w:rsidR="00E2494C">
        <w:t>).</w:t>
      </w:r>
    </w:p>
    <w:p w14:paraId="5F474CB2" w14:textId="50142892" w:rsidR="00D9758D" w:rsidRDefault="00CE38AC" w:rsidP="00D9758D">
      <w:pPr>
        <w:pStyle w:val="Rysunek"/>
      </w:pPr>
      <w:r>
        <w:rPr>
          <w:noProof/>
        </w:rPr>
        <w:drawing>
          <wp:inline distT="0" distB="0" distL="0" distR="0" wp14:anchorId="5D7D7837" wp14:editId="3AA110F4">
            <wp:extent cx="5571490" cy="199505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2">
                      <a:extLst>
                        <a:ext uri="{28A0092B-C50C-407E-A947-70E740481C1C}">
                          <a14:useLocalDpi xmlns:a14="http://schemas.microsoft.com/office/drawing/2010/main" val="0"/>
                        </a:ext>
                      </a:extLst>
                    </a:blip>
                    <a:srcRect t="9615" b="14150"/>
                    <a:stretch/>
                  </pic:blipFill>
                  <pic:spPr bwMode="auto">
                    <a:xfrm>
                      <a:off x="0" y="0"/>
                      <a:ext cx="5572757" cy="1995509"/>
                    </a:xfrm>
                    <a:prstGeom prst="rect">
                      <a:avLst/>
                    </a:prstGeom>
                    <a:noFill/>
                    <a:ln>
                      <a:noFill/>
                    </a:ln>
                    <a:extLst>
                      <a:ext uri="{53640926-AAD7-44D8-BBD7-CCE9431645EC}">
                        <a14:shadowObscured xmlns:a14="http://schemas.microsoft.com/office/drawing/2010/main"/>
                      </a:ext>
                    </a:extLst>
                  </pic:spPr>
                </pic:pic>
              </a:graphicData>
            </a:graphic>
          </wp:inline>
        </w:drawing>
      </w:r>
    </w:p>
    <w:p w14:paraId="6D8D1D97" w14:textId="07BA8FDD" w:rsidR="00D9758D" w:rsidRDefault="00D9758D" w:rsidP="00D9758D">
      <w:pPr>
        <w:pStyle w:val="Tytutabeli"/>
      </w:pPr>
      <w:bookmarkStart w:id="664" w:name="_Ref156914784"/>
      <w:bookmarkStart w:id="665" w:name="_Ref156921650"/>
      <w:bookmarkStart w:id="666" w:name="_Toc169134697"/>
      <w:r>
        <w:t xml:space="preserve">Rysunek </w:t>
      </w:r>
      <w:fldSimple w:instr=" SEQ Rysunek \* ARABIC ">
        <w:r w:rsidR="00F2350D">
          <w:rPr>
            <w:noProof/>
          </w:rPr>
          <w:t>26</w:t>
        </w:r>
      </w:fldSimple>
      <w:bookmarkEnd w:id="664"/>
      <w:r w:rsidR="0036301D">
        <w:rPr>
          <w:noProof/>
        </w:rPr>
        <w:t>.</w:t>
      </w:r>
      <w:r>
        <w:t xml:space="preserve"> Formy struktur kanałów komunikacji</w:t>
      </w:r>
      <w:bookmarkEnd w:id="665"/>
      <w:bookmarkEnd w:id="666"/>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325E628C" w:rsidR="009D7FD2" w:rsidRDefault="00742210" w:rsidP="00881745">
      <w:r>
        <w:t xml:space="preserve">Mając świadomość powstawiania struktur kanałów komunikacji przedstawionych na </w:t>
      </w:r>
      <w:r w:rsidR="00520FE4">
        <w:t>Rysunku </w:t>
      </w:r>
      <w:r w:rsidR="00FC5B1B">
        <w:t xml:space="preserve">26 </w:t>
      </w:r>
      <w:r>
        <w:t xml:space="preserve">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w:t>
      </w:r>
      <w:r>
        <w:lastRenderedPageBreak/>
        <w:t>z</w:t>
      </w:r>
      <w:r w:rsidR="00BB4550">
        <w:t> </w:t>
      </w:r>
      <w: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xml:space="preserve">. Aby określanie wytycznych do komunikacji z interesariuszami nieco usystematyzować i uprawdopodobnić osiągnięcie celów organizacji można posłużyć się koncepcją trójkąta komunikacji przedstawioną na </w:t>
      </w:r>
      <w:r w:rsidR="00520FE4">
        <w:t>Rysunku </w:t>
      </w:r>
      <w:r w:rsidR="00FC5B1B">
        <w:t>27</w:t>
      </w:r>
      <w:r w:rsidR="00EC75B3">
        <w:t>.</w:t>
      </w:r>
    </w:p>
    <w:p w14:paraId="5B3D4635" w14:textId="27AF1B1A" w:rsidR="00747856" w:rsidRDefault="00CE38AC" w:rsidP="00747856">
      <w:pPr>
        <w:pStyle w:val="Rysunek"/>
      </w:pPr>
      <w:r>
        <w:rPr>
          <w:noProof/>
        </w:rPr>
        <w:drawing>
          <wp:inline distT="0" distB="0" distL="0" distR="0" wp14:anchorId="57F8A101" wp14:editId="247EEF9F">
            <wp:extent cx="3696952" cy="2772000"/>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6952" cy="2772000"/>
                    </a:xfrm>
                    <a:prstGeom prst="rect">
                      <a:avLst/>
                    </a:prstGeom>
                    <a:noFill/>
                    <a:ln>
                      <a:noFill/>
                    </a:ln>
                  </pic:spPr>
                </pic:pic>
              </a:graphicData>
            </a:graphic>
          </wp:inline>
        </w:drawing>
      </w:r>
    </w:p>
    <w:p w14:paraId="2A3F6D04" w14:textId="1D3B599F" w:rsidR="00E93210" w:rsidRPr="00EC75B3" w:rsidRDefault="00747856" w:rsidP="00747856">
      <w:pPr>
        <w:pStyle w:val="Tytutabeli"/>
      </w:pPr>
      <w:bookmarkStart w:id="667" w:name="_Ref156922867"/>
      <w:bookmarkStart w:id="668" w:name="_Ref156922851"/>
      <w:bookmarkStart w:id="669" w:name="_Toc169134698"/>
      <w:r>
        <w:t xml:space="preserve">Rysunek </w:t>
      </w:r>
      <w:fldSimple w:instr=" SEQ Rysunek \* ARABIC ">
        <w:r w:rsidR="00F2350D">
          <w:rPr>
            <w:noProof/>
          </w:rPr>
          <w:t>27</w:t>
        </w:r>
      </w:fldSimple>
      <w:bookmarkEnd w:id="667"/>
      <w:r w:rsidR="0036301D">
        <w:rPr>
          <w:noProof/>
        </w:rPr>
        <w:t>.</w:t>
      </w:r>
      <w:r>
        <w:t xml:space="preserve"> Trójkąt komunikacji wg </w:t>
      </w:r>
      <w:proofErr w:type="spellStart"/>
      <w:r>
        <w:t>Bragantini</w:t>
      </w:r>
      <w:bookmarkEnd w:id="668"/>
      <w:r w:rsidR="00C97743">
        <w:t>ego</w:t>
      </w:r>
      <w:bookmarkEnd w:id="669"/>
      <w:proofErr w:type="spellEnd"/>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4D6CAFC4"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w:t>
      </w:r>
      <w:r w:rsidR="00BB4550">
        <w:t> </w:t>
      </w:r>
      <w:r w:rsidR="004A43EB">
        <w:t>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t>
      </w:r>
      <w:r w:rsidR="00791065">
        <w:lastRenderedPageBreak/>
        <w:t>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w:t>
      </w:r>
      <w:r w:rsidR="00BB4550">
        <w:t> </w:t>
      </w:r>
      <w:r w:rsidR="00EA5105">
        <w:t xml:space="preserve">kanałów komunikacji w podziale na tryby oraz z wyróżnieniem form niewerbalnych zostały przedstawione w </w:t>
      </w:r>
      <w:r w:rsidR="00C86E1B">
        <w:t>Tabeli 54.</w:t>
      </w:r>
    </w:p>
    <w:p w14:paraId="69CE1338" w14:textId="01F130C6" w:rsidR="009D61E4" w:rsidRDefault="009D61E4" w:rsidP="009D61E4">
      <w:pPr>
        <w:pStyle w:val="Tytutabeli"/>
      </w:pPr>
      <w:bookmarkStart w:id="670" w:name="_Ref157001680"/>
      <w:bookmarkStart w:id="671" w:name="_Ref157001672"/>
      <w:bookmarkStart w:id="672" w:name="_Toc169134777"/>
      <w:r>
        <w:t xml:space="preserve">Tabela </w:t>
      </w:r>
      <w:fldSimple w:instr=" SEQ Tabela \* ARABIC ">
        <w:r w:rsidR="00F2350D">
          <w:rPr>
            <w:noProof/>
          </w:rPr>
          <w:t>54</w:t>
        </w:r>
      </w:fldSimple>
      <w:bookmarkEnd w:id="670"/>
      <w:r w:rsidR="00B84102">
        <w:rPr>
          <w:noProof/>
        </w:rPr>
        <w:t>.</w:t>
      </w:r>
      <w:r>
        <w:t xml:space="preserve"> Przykłady metod i kanałów komunikacji z interesariuszami uczelni</w:t>
      </w:r>
      <w:bookmarkEnd w:id="671"/>
      <w:bookmarkEnd w:id="672"/>
    </w:p>
    <w:tbl>
      <w:tblPr>
        <w:tblStyle w:val="TableGrid"/>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pPr>
              <w:pStyle w:val="TekstTabeli"/>
              <w:numPr>
                <w:ilvl w:val="0"/>
                <w:numId w:val="4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pPr>
              <w:pStyle w:val="TekstTabeli"/>
              <w:numPr>
                <w:ilvl w:val="0"/>
                <w:numId w:val="40"/>
              </w:numPr>
              <w:ind w:left="170" w:hanging="170"/>
              <w:rPr>
                <w:lang w:val="pl-PL"/>
              </w:rPr>
            </w:pPr>
            <w:r w:rsidRPr="009D61E4">
              <w:rPr>
                <w:lang w:val="pl-PL"/>
              </w:rPr>
              <w:t>ogólne informacje do społeczności akademickiej</w:t>
            </w:r>
          </w:p>
          <w:p w14:paraId="7B77B1D4" w14:textId="3D17D166"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pPr>
              <w:pStyle w:val="TekstTabeli"/>
              <w:numPr>
                <w:ilvl w:val="0"/>
                <w:numId w:val="40"/>
              </w:numPr>
              <w:ind w:left="170" w:hanging="170"/>
              <w:rPr>
                <w:lang w:val="pl-PL"/>
              </w:rPr>
            </w:pPr>
            <w:r w:rsidRPr="009D61E4">
              <w:rPr>
                <w:lang w:val="pl-PL"/>
              </w:rPr>
              <w:t>spotkania grup z władzami uczelni / wydziału</w:t>
            </w:r>
          </w:p>
          <w:p w14:paraId="25BAF8BC" w14:textId="77777777" w:rsidR="009D61E4" w:rsidRPr="009D61E4" w:rsidRDefault="009D61E4">
            <w:pPr>
              <w:pStyle w:val="TekstTabeli"/>
              <w:numPr>
                <w:ilvl w:val="0"/>
                <w:numId w:val="40"/>
              </w:numPr>
              <w:ind w:left="170" w:hanging="170"/>
              <w:rPr>
                <w:lang w:val="pl-PL"/>
              </w:rPr>
            </w:pPr>
            <w:r w:rsidRPr="009D61E4">
              <w:rPr>
                <w:lang w:val="pl-PL"/>
              </w:rPr>
              <w:t>informacje na stronie internetowej</w:t>
            </w:r>
          </w:p>
          <w:p w14:paraId="1DDBC0AC" w14:textId="05431D00" w:rsidR="009D61E4" w:rsidRPr="009D61E4" w:rsidRDefault="009D61E4">
            <w:pPr>
              <w:pStyle w:val="TekstTabeli"/>
              <w:numPr>
                <w:ilvl w:val="0"/>
                <w:numId w:val="4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pPr>
              <w:pStyle w:val="TekstTabeli"/>
              <w:numPr>
                <w:ilvl w:val="0"/>
                <w:numId w:val="4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pPr>
              <w:pStyle w:val="TekstTabeli"/>
              <w:numPr>
                <w:ilvl w:val="0"/>
                <w:numId w:val="40"/>
              </w:numPr>
              <w:ind w:left="170" w:hanging="170"/>
              <w:rPr>
                <w:lang w:val="pl-PL"/>
              </w:rPr>
            </w:pPr>
            <w:r w:rsidRPr="009D61E4">
              <w:rPr>
                <w:lang w:val="pl-PL"/>
              </w:rPr>
              <w:t>formalne decyzje dostarczane indywidualnie</w:t>
            </w:r>
          </w:p>
          <w:p w14:paraId="5024B5EC" w14:textId="376A5ADB" w:rsidR="009D61E4" w:rsidRPr="009D61E4" w:rsidRDefault="009D61E4">
            <w:pPr>
              <w:pStyle w:val="TekstTabeli"/>
              <w:numPr>
                <w:ilvl w:val="0"/>
                <w:numId w:val="4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pPr>
              <w:pStyle w:val="TekstTabeli"/>
              <w:numPr>
                <w:ilvl w:val="0"/>
                <w:numId w:val="4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pPr>
              <w:pStyle w:val="TekstTabeli"/>
              <w:numPr>
                <w:ilvl w:val="0"/>
                <w:numId w:val="40"/>
              </w:numPr>
              <w:ind w:left="170" w:hanging="170"/>
              <w:rPr>
                <w:lang w:val="pl-PL"/>
              </w:rPr>
            </w:pPr>
            <w:r w:rsidRPr="009D61E4">
              <w:rPr>
                <w:lang w:val="pl-PL"/>
              </w:rPr>
              <w:t>ogólne informacje do społeczności akademickiej</w:t>
            </w:r>
          </w:p>
          <w:p w14:paraId="1D19D7C4" w14:textId="796B8163" w:rsidR="009D61E4" w:rsidRPr="009D61E4" w:rsidRDefault="009D61E4">
            <w:pPr>
              <w:pStyle w:val="TekstTabeli"/>
              <w:numPr>
                <w:ilvl w:val="0"/>
                <w:numId w:val="4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pPr>
              <w:pStyle w:val="TekstTabeli"/>
              <w:numPr>
                <w:ilvl w:val="0"/>
                <w:numId w:val="40"/>
              </w:numPr>
              <w:ind w:left="170" w:hanging="170"/>
              <w:rPr>
                <w:lang w:val="pl-PL"/>
              </w:rPr>
            </w:pPr>
            <w:r w:rsidRPr="009D61E4">
              <w:rPr>
                <w:lang w:val="pl-PL"/>
              </w:rPr>
              <w:t>spotkania grup z władzami uczelni / wydziału</w:t>
            </w:r>
          </w:p>
          <w:p w14:paraId="25615043" w14:textId="703528C3" w:rsidR="009D61E4" w:rsidRPr="009D61E4" w:rsidRDefault="009D61E4">
            <w:pPr>
              <w:pStyle w:val="TekstTabeli"/>
              <w:numPr>
                <w:ilvl w:val="0"/>
                <w:numId w:val="40"/>
              </w:numPr>
              <w:ind w:left="170" w:hanging="170"/>
              <w:rPr>
                <w:lang w:val="pl-PL"/>
              </w:rPr>
            </w:pPr>
            <w:r w:rsidRPr="009D61E4">
              <w:rPr>
                <w:lang w:val="pl-PL"/>
              </w:rPr>
              <w:t>informacje na stronie internetowej dedykowane pracownikom</w:t>
            </w:r>
          </w:p>
          <w:p w14:paraId="6D8B417A" w14:textId="77777777" w:rsidR="009D61E4" w:rsidRPr="009D61E4" w:rsidRDefault="009D61E4">
            <w:pPr>
              <w:pStyle w:val="TekstTabeli"/>
              <w:numPr>
                <w:ilvl w:val="0"/>
                <w:numId w:val="40"/>
              </w:numPr>
              <w:ind w:left="170" w:hanging="170"/>
              <w:rPr>
                <w:lang w:val="pl-PL"/>
              </w:rPr>
            </w:pPr>
            <w:r w:rsidRPr="009D61E4">
              <w:rPr>
                <w:lang w:val="pl-PL"/>
              </w:rPr>
              <w:t>organizacja procesów decyzyjnych (wybory, konsultacje, itp.)</w:t>
            </w:r>
          </w:p>
          <w:p w14:paraId="407D4714" w14:textId="676438BD" w:rsidR="009D61E4" w:rsidRPr="009D61E4" w:rsidRDefault="009D61E4">
            <w:pPr>
              <w:pStyle w:val="TekstTabeli"/>
              <w:numPr>
                <w:ilvl w:val="0"/>
                <w:numId w:val="4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pPr>
              <w:pStyle w:val="TekstTabeli"/>
              <w:numPr>
                <w:ilvl w:val="0"/>
                <w:numId w:val="40"/>
              </w:numPr>
              <w:ind w:left="170" w:hanging="170"/>
              <w:rPr>
                <w:lang w:val="pl-PL"/>
              </w:rPr>
            </w:pPr>
            <w:r w:rsidRPr="009D61E4">
              <w:rPr>
                <w:lang w:val="pl-PL"/>
              </w:rPr>
              <w:t>indywidualne rozmowy władzami / pracownikami administracyjnymi</w:t>
            </w:r>
          </w:p>
          <w:p w14:paraId="2D9F720C" w14:textId="6A56E066" w:rsidR="009D61E4" w:rsidRPr="009D61E4" w:rsidRDefault="009D61E4">
            <w:pPr>
              <w:pStyle w:val="TekstTabeli"/>
              <w:numPr>
                <w:ilvl w:val="0"/>
                <w:numId w:val="40"/>
              </w:numPr>
              <w:ind w:left="170" w:hanging="170"/>
              <w:rPr>
                <w:lang w:val="pl-PL"/>
              </w:rPr>
            </w:pPr>
            <w:r w:rsidRPr="009D61E4">
              <w:rPr>
                <w:lang w:val="pl-PL"/>
              </w:rPr>
              <w:t>formalne decyzje dostarczane indywidualnie</w:t>
            </w:r>
          </w:p>
          <w:p w14:paraId="308ADA00" w14:textId="3A803DE2" w:rsidR="009D61E4" w:rsidRPr="009D61E4" w:rsidRDefault="009D61E4">
            <w:pPr>
              <w:pStyle w:val="TekstTabeli"/>
              <w:numPr>
                <w:ilvl w:val="0"/>
                <w:numId w:val="4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673"/>
            <w:r w:rsidRPr="009D61E4">
              <w:rPr>
                <w:lang w:val="pl-PL"/>
              </w:rPr>
              <w:lastRenderedPageBreak/>
              <w:t>Pracodawcy</w:t>
            </w:r>
            <w:commentRangeEnd w:id="673"/>
            <w:r w:rsidRPr="009D61E4">
              <w:rPr>
                <w:rStyle w:val="CommentReference"/>
                <w:rFonts w:ascii="Times New Roman" w:hAnsi="Times New Roman" w:cs="Times New Roman"/>
                <w:bCs w:val="0"/>
                <w:lang w:val="pl-PL" w:bidi="ar-SA"/>
              </w:rPr>
              <w:commentReference w:id="673"/>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pPr>
              <w:pStyle w:val="TekstTabeli"/>
              <w:numPr>
                <w:ilvl w:val="0"/>
                <w:numId w:val="40"/>
              </w:numPr>
              <w:ind w:left="170" w:hanging="170"/>
              <w:rPr>
                <w:lang w:val="pl-PL"/>
              </w:rPr>
            </w:pPr>
            <w:r w:rsidRPr="009D61E4">
              <w:rPr>
                <w:lang w:val="pl-PL"/>
              </w:rPr>
              <w:t>informacje o uczelni na portalach branżowych, w innych mediach</w:t>
            </w:r>
          </w:p>
          <w:p w14:paraId="3CB6B6D9" w14:textId="28A4F308"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pPr>
              <w:pStyle w:val="TekstTabeli"/>
              <w:numPr>
                <w:ilvl w:val="0"/>
                <w:numId w:val="40"/>
              </w:numPr>
              <w:ind w:left="170" w:hanging="170"/>
              <w:rPr>
                <w:lang w:val="pl-PL"/>
              </w:rPr>
            </w:pPr>
            <w:r w:rsidRPr="009D61E4">
              <w:rPr>
                <w:lang w:val="pl-PL"/>
              </w:rPr>
              <w:t>zaproszenia do współpracy przy konferencjach</w:t>
            </w:r>
          </w:p>
          <w:p w14:paraId="72CB280D" w14:textId="77777777" w:rsidR="009D61E4" w:rsidRPr="009D61E4" w:rsidRDefault="009D61E4">
            <w:pPr>
              <w:pStyle w:val="TekstTabeli"/>
              <w:numPr>
                <w:ilvl w:val="0"/>
                <w:numId w:val="40"/>
              </w:numPr>
              <w:ind w:left="170" w:hanging="170"/>
              <w:rPr>
                <w:lang w:val="pl-PL"/>
              </w:rPr>
            </w:pPr>
            <w:r w:rsidRPr="009D61E4">
              <w:rPr>
                <w:lang w:val="pl-PL"/>
              </w:rPr>
              <w:t>oferty badań i innych usług dla biznesu</w:t>
            </w:r>
          </w:p>
          <w:p w14:paraId="1641AAB2" w14:textId="4F44543C" w:rsidR="009D61E4" w:rsidRPr="009D61E4" w:rsidRDefault="009D61E4">
            <w:pPr>
              <w:pStyle w:val="TekstTabeli"/>
              <w:numPr>
                <w:ilvl w:val="0"/>
                <w:numId w:val="4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pPr>
              <w:pStyle w:val="TekstTabeli"/>
              <w:numPr>
                <w:ilvl w:val="0"/>
                <w:numId w:val="4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pPr>
              <w:pStyle w:val="TekstTabeli"/>
              <w:numPr>
                <w:ilvl w:val="0"/>
                <w:numId w:val="4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p w14:paraId="7D7429E9" w14:textId="1FEB704F"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pPr>
              <w:pStyle w:val="TekstTabeli"/>
              <w:numPr>
                <w:ilvl w:val="0"/>
                <w:numId w:val="40"/>
              </w:numPr>
              <w:ind w:left="170" w:hanging="170"/>
              <w:rPr>
                <w:lang w:val="pl-PL"/>
              </w:rPr>
            </w:pPr>
            <w:r w:rsidRPr="009D61E4">
              <w:rPr>
                <w:lang w:val="pl-PL"/>
              </w:rPr>
              <w:t>współprace ze szkołami średnimi</w:t>
            </w:r>
          </w:p>
          <w:p w14:paraId="44D375F5" w14:textId="77777777" w:rsidR="009D61E4" w:rsidRPr="009D61E4" w:rsidRDefault="009D61E4">
            <w:pPr>
              <w:pStyle w:val="TekstTabeli"/>
              <w:numPr>
                <w:ilvl w:val="0"/>
                <w:numId w:val="40"/>
              </w:numPr>
              <w:ind w:left="170" w:hanging="170"/>
              <w:rPr>
                <w:lang w:val="pl-PL"/>
              </w:rPr>
            </w:pPr>
            <w:r w:rsidRPr="009D61E4">
              <w:rPr>
                <w:lang w:val="pl-PL"/>
              </w:rPr>
              <w:t>oferowanie nagród w postaci indeksów dla laureatów konkursów</w:t>
            </w:r>
          </w:p>
          <w:p w14:paraId="092813DD" w14:textId="3EB357C4" w:rsidR="009D61E4" w:rsidRPr="009D61E4" w:rsidRDefault="009D61E4">
            <w:pPr>
              <w:pStyle w:val="TekstTabeli"/>
              <w:numPr>
                <w:ilvl w:val="0"/>
                <w:numId w:val="4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pPr>
              <w:pStyle w:val="TekstTabeli"/>
              <w:numPr>
                <w:ilvl w:val="0"/>
                <w:numId w:val="40"/>
              </w:numPr>
              <w:ind w:left="170" w:hanging="170"/>
              <w:rPr>
                <w:lang w:val="pl-PL"/>
              </w:rPr>
            </w:pPr>
            <w:r w:rsidRPr="009D61E4">
              <w:rPr>
                <w:lang w:val="pl-PL"/>
              </w:rPr>
              <w:t>zaproszenia do udziału w badaniach losów absolwentów</w:t>
            </w:r>
          </w:p>
          <w:p w14:paraId="24C8D7D8" w14:textId="2E9E4A5C" w:rsidR="009D61E4" w:rsidRPr="009D61E4" w:rsidRDefault="009D61E4">
            <w:pPr>
              <w:pStyle w:val="TekstTabeli"/>
              <w:numPr>
                <w:ilvl w:val="0"/>
                <w:numId w:val="40"/>
              </w:numPr>
              <w:ind w:left="170" w:hanging="170"/>
              <w:rPr>
                <w:lang w:val="pl-PL"/>
              </w:rPr>
            </w:pPr>
            <w:r w:rsidRPr="009D61E4">
              <w:rPr>
                <w:lang w:val="pl-PL"/>
              </w:rPr>
              <w:t>wspieranie zrzeszeń absolwentów</w:t>
            </w:r>
          </w:p>
          <w:p w14:paraId="29E2AF03" w14:textId="6413CB58" w:rsidR="009D61E4" w:rsidRPr="009D61E4" w:rsidRDefault="009D61E4">
            <w:pPr>
              <w:pStyle w:val="TekstTabeli"/>
              <w:numPr>
                <w:ilvl w:val="0"/>
                <w:numId w:val="4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pPr>
              <w:pStyle w:val="TekstTabeli"/>
              <w:numPr>
                <w:ilvl w:val="0"/>
                <w:numId w:val="4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p w14:paraId="60B44A94" w14:textId="25E7A3FA"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pPr>
              <w:pStyle w:val="TekstTabeli"/>
              <w:numPr>
                <w:ilvl w:val="0"/>
                <w:numId w:val="40"/>
              </w:numPr>
              <w:ind w:left="170" w:hanging="170"/>
              <w:rPr>
                <w:lang w:val="pl-PL"/>
              </w:rPr>
            </w:pPr>
            <w:r w:rsidRPr="009D61E4">
              <w:rPr>
                <w:lang w:val="pl-PL"/>
              </w:rPr>
              <w:t>udział w konsultacjach przy tworzeniu regulacji prawnych</w:t>
            </w:r>
          </w:p>
          <w:p w14:paraId="0A1D63EE" w14:textId="2603E180" w:rsidR="009D61E4" w:rsidRPr="009D61E4" w:rsidRDefault="009D61E4">
            <w:pPr>
              <w:pStyle w:val="TekstTabeli"/>
              <w:numPr>
                <w:ilvl w:val="0"/>
                <w:numId w:val="4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pPr>
              <w:pStyle w:val="TekstTabeli"/>
              <w:numPr>
                <w:ilvl w:val="0"/>
                <w:numId w:val="4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pPr>
              <w:pStyle w:val="TekstTabeli"/>
              <w:numPr>
                <w:ilvl w:val="0"/>
                <w:numId w:val="4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pPr>
              <w:pStyle w:val="TekstTabeli"/>
              <w:numPr>
                <w:ilvl w:val="0"/>
                <w:numId w:val="4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pPr>
              <w:pStyle w:val="TekstTabeli"/>
              <w:numPr>
                <w:ilvl w:val="0"/>
                <w:numId w:val="40"/>
              </w:numPr>
              <w:ind w:left="170" w:hanging="170"/>
              <w:rPr>
                <w:lang w:val="pl-PL"/>
              </w:rPr>
            </w:pPr>
            <w:r w:rsidRPr="009D61E4">
              <w:rPr>
                <w:lang w:val="pl-PL"/>
              </w:rPr>
              <w:t>indywidualne rozmowy przedstawicielami władz</w:t>
            </w:r>
          </w:p>
          <w:p w14:paraId="5DC20A6B" w14:textId="0A92A13A" w:rsidR="009D61E4" w:rsidRPr="009D61E4" w:rsidRDefault="009D61E4">
            <w:pPr>
              <w:pStyle w:val="TekstTabeli"/>
              <w:numPr>
                <w:ilvl w:val="0"/>
                <w:numId w:val="4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pPr>
              <w:pStyle w:val="TekstTabeli"/>
              <w:keepNext/>
              <w:numPr>
                <w:ilvl w:val="0"/>
                <w:numId w:val="40"/>
              </w:numPr>
              <w:ind w:left="170" w:hanging="170"/>
              <w:rPr>
                <w:lang w:val="pl-PL"/>
              </w:rPr>
            </w:pPr>
            <w:r w:rsidRPr="009D61E4">
              <w:rPr>
                <w:lang w:val="pl-PL"/>
              </w:rPr>
              <w:t>informacje o uczelni w mediach, rankingi, itp.</w:t>
            </w:r>
          </w:p>
          <w:p w14:paraId="0100F4A6" w14:textId="4FC4CAB3" w:rsidR="008B518A" w:rsidRPr="009D61E4" w:rsidRDefault="008B518A">
            <w:pPr>
              <w:pStyle w:val="TekstTabeli"/>
              <w:keepNext/>
              <w:numPr>
                <w:ilvl w:val="0"/>
                <w:numId w:val="4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1C248BCA"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t> Tabeli 54</w:t>
      </w:r>
      <w:r>
        <w:t xml:space="preserve"> metod komunikacji</w:t>
      </w:r>
      <w:r w:rsidR="00656460">
        <w:t xml:space="preserve"> warto zwrócić uwagę na formy, które mogą być skierowane do wielu grup jednocześnie. Jedną z takich form są komunikaty w mediach oraz rankingi (szersze omówienie rankingów znajduje się w </w:t>
      </w:r>
      <w:proofErr w:type="spellStart"/>
      <w:r w:rsidR="00804FB3">
        <w:t>pod</w:t>
      </w:r>
      <w:r w:rsidR="00656460">
        <w:t>rozdz</w:t>
      </w:r>
      <w:proofErr w:type="spellEnd"/>
      <w:r w:rsidR="00656460">
        <w:t>.</w:t>
      </w:r>
      <w:r w:rsidR="00804FB3">
        <w:t xml:space="preserve"> </w:t>
      </w:r>
      <w:r w:rsidR="00656460">
        <w:fldChar w:fldCharType="begin"/>
      </w:r>
      <w:r w:rsidR="00656460">
        <w:instrText xml:space="preserve"> REF _Ref66053927 \r \h </w:instrText>
      </w:r>
      <w:r w:rsidR="00656460">
        <w:fldChar w:fldCharType="separate"/>
      </w:r>
      <w:r w:rsidR="00F2350D">
        <w:t>1.3.3</w:t>
      </w:r>
      <w:r w:rsidR="00656460">
        <w:fldChar w:fldCharType="end"/>
      </w:r>
      <w:r w:rsidR="00656460">
        <w:t>). Jest to zgodne z obserwacją iż „od</w:t>
      </w:r>
      <w:r w:rsidR="009D61E4" w:rsidRPr="00233788">
        <w:t xml:space="preserve"> czasu wzrostu edukacji wyższej i związanych z tym topologii i rankingów uniwersytety zainwesto</w:t>
      </w:r>
      <w:r w:rsidR="009D61E4" w:rsidRPr="00233788">
        <w:lastRenderedPageBreak/>
        <w:t>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A1314F">
        <w:t>,</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20AE3945" w14:textId="11ABC27C" w:rsidR="0084099A" w:rsidRPr="00E93210" w:rsidRDefault="00BD2F1A" w:rsidP="0084099A">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w:t>
      </w:r>
      <w:r w:rsidR="00FC5B1B">
        <w:t xml:space="preserve"> </w:t>
      </w:r>
      <w:r w:rsidR="00520FE4">
        <w:t>Rysunku </w:t>
      </w:r>
      <w:r w:rsidR="00FC5B1B">
        <w:t>28</w:t>
      </w:r>
      <w:r>
        <w:t>.</w:t>
      </w:r>
      <w:r w:rsidR="0084099A">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w:t>
      </w:r>
      <w:r w:rsidR="00640402">
        <w:t>,</w:t>
      </w:r>
      <w:r w:rsidR="0084099A">
        <w:t xml:space="preserve"> w jakikolwiek sposób współpracują z uczelnią, będąc jednocześnie jej społecznością akademicką. Zatem mogą to być nie tylko partnerzy naukowo-badawczy, ale również biznes i inne instytucje publiczne lub prywatne.</w:t>
      </w:r>
    </w:p>
    <w:p w14:paraId="2674295D" w14:textId="25250C26" w:rsidR="00A80250" w:rsidRDefault="00CE38AC" w:rsidP="00A80250">
      <w:pPr>
        <w:pStyle w:val="Rysunek"/>
      </w:pPr>
      <w:r>
        <w:rPr>
          <w:noProof/>
        </w:rPr>
        <w:drawing>
          <wp:inline distT="0" distB="0" distL="0" distR="0" wp14:anchorId="41F3EF13" wp14:editId="298327FB">
            <wp:extent cx="2448972" cy="2160000"/>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48972" cy="2160000"/>
                    </a:xfrm>
                    <a:prstGeom prst="rect">
                      <a:avLst/>
                    </a:prstGeom>
                    <a:noFill/>
                    <a:ln>
                      <a:noFill/>
                    </a:ln>
                  </pic:spPr>
                </pic:pic>
              </a:graphicData>
            </a:graphic>
          </wp:inline>
        </w:drawing>
      </w:r>
    </w:p>
    <w:p w14:paraId="39441A74" w14:textId="447C503F" w:rsidR="004A43EB" w:rsidRPr="00BD2F1A" w:rsidRDefault="00A80250" w:rsidP="00A80250">
      <w:pPr>
        <w:pStyle w:val="Tytutabeli"/>
      </w:pPr>
      <w:bookmarkStart w:id="674" w:name="_Ref157024032"/>
      <w:bookmarkStart w:id="675" w:name="_Ref157024024"/>
      <w:bookmarkStart w:id="676" w:name="_Toc169134699"/>
      <w:r>
        <w:t xml:space="preserve">Rysunek </w:t>
      </w:r>
      <w:fldSimple w:instr=" SEQ Rysunek \* ARABIC ">
        <w:r w:rsidR="00F2350D">
          <w:rPr>
            <w:noProof/>
          </w:rPr>
          <w:t>28</w:t>
        </w:r>
      </w:fldSimple>
      <w:bookmarkEnd w:id="674"/>
      <w:r w:rsidR="0036301D">
        <w:rPr>
          <w:noProof/>
        </w:rPr>
        <w:t>.</w:t>
      </w:r>
      <w:r>
        <w:t xml:space="preserve"> Typologia komunikacji uniwersytetów w mediach społecznościowych</w:t>
      </w:r>
      <w:bookmarkEnd w:id="675"/>
      <w:bookmarkEnd w:id="676"/>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777405EB" w14:textId="5897E4B9"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w:t>
      </w:r>
      <w:r w:rsidR="0084099A">
        <w:t>zaprezentowany</w:t>
      </w:r>
      <w:r>
        <w:t xml:space="preserve"> w </w:t>
      </w:r>
      <w:r w:rsidR="00C86E1B">
        <w:t>Tabeli 55</w:t>
      </w:r>
    </w:p>
    <w:p w14:paraId="08AFD89D" w14:textId="6A6B9705" w:rsidR="00790F19" w:rsidRDefault="00790F19" w:rsidP="00790F19">
      <w:pPr>
        <w:pStyle w:val="Tytutabeli"/>
      </w:pPr>
      <w:bookmarkStart w:id="677" w:name="_Ref157071594"/>
      <w:bookmarkStart w:id="678" w:name="_Ref157071584"/>
      <w:bookmarkStart w:id="679" w:name="_Toc169134778"/>
      <w:r>
        <w:t xml:space="preserve">Tabela </w:t>
      </w:r>
      <w:fldSimple w:instr=" SEQ Tabela \* ARABIC ">
        <w:r w:rsidR="00F2350D">
          <w:rPr>
            <w:noProof/>
          </w:rPr>
          <w:t>55</w:t>
        </w:r>
      </w:fldSimple>
      <w:bookmarkEnd w:id="677"/>
      <w:r w:rsidR="00B84102">
        <w:rPr>
          <w:noProof/>
        </w:rPr>
        <w:t>.</w:t>
      </w:r>
      <w:r>
        <w:t xml:space="preserve"> Kwestionariusz samooceny uczelni w zakresie relacji z interesariuszami</w:t>
      </w:r>
      <w:bookmarkEnd w:id="678"/>
      <w:bookmarkEnd w:id="679"/>
    </w:p>
    <w:tbl>
      <w:tblPr>
        <w:tblStyle w:val="TableGrid"/>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lastRenderedPageBreak/>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0E188FBB"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F2350D">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F2350D">
        <w:t xml:space="preserve">Tabela </w:t>
      </w:r>
      <w:r w:rsidR="00F2350D">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w:t>
      </w:r>
      <w:r w:rsidR="00BB4550">
        <w:t> </w:t>
      </w:r>
      <w:r w:rsidR="009402F6">
        <w:t>ostrożnością, gdyż prostota narzędzia znacznie wspiera jego skuteczne stosowanie.</w:t>
      </w:r>
    </w:p>
    <w:p w14:paraId="787DA61A" w14:textId="43805A1E" w:rsidR="00E06BA3" w:rsidRPr="004658C8" w:rsidRDefault="000F1BF9" w:rsidP="00881745">
      <w: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w:t>
      </w:r>
      <w:r w:rsidR="00FA797F">
        <w:t>pod</w:t>
      </w:r>
      <w:r>
        <w:t>rozdziale metody i techniki mogą być cenną inspiracją to stosowania w środowisku akademickim</w:t>
      </w:r>
      <w:r w:rsidR="00CF4BF3">
        <w:t xml:space="preserve"> zarówno do analizy interesariuszy</w:t>
      </w:r>
      <w:r w:rsidR="00E77FAC">
        <w:t>,</w:t>
      </w:r>
      <w:r w:rsidR="00CF4BF3">
        <w:t xml:space="preserve"> jak i</w:t>
      </w:r>
      <w:r w:rsidR="00BB4550">
        <w:t> </w:t>
      </w:r>
      <w:r w:rsidR="00CF4BF3">
        <w:t>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w:t>
      </w:r>
      <w:r w:rsidR="00F40471">
        <w:lastRenderedPageBreak/>
        <w:t>i</w:t>
      </w:r>
      <w:r w:rsidR="00BB4550">
        <w:t> </w:t>
      </w:r>
      <w:r w:rsidR="00F40471">
        <w:t>stanowi punkt wyjścia dla działań związanych z doskonaleniem systemu zarządzania jakością jak również do oceny poziomu jakości. Szersze i bardziej szczegółowe omówienie roli interesariuszy w</w:t>
      </w:r>
      <w:r w:rsidR="00BB4550">
        <w:t> </w:t>
      </w:r>
      <w:r w:rsidR="00F40471">
        <w:t xml:space="preserve">zarządzaniu jakością polskich uczelni zostanie przedstawione w kolejnym </w:t>
      </w:r>
      <w:r w:rsidR="00FA797F">
        <w:t>pod</w:t>
      </w:r>
      <w:r w:rsidR="00F40471">
        <w:t>rozdziale.</w:t>
      </w:r>
    </w:p>
    <w:p w14:paraId="493B6CC0" w14:textId="77777777" w:rsidR="00881745" w:rsidRPr="00233788" w:rsidRDefault="00881745" w:rsidP="00881745">
      <w:pPr>
        <w:pStyle w:val="Heading3"/>
      </w:pPr>
      <w:bookmarkStart w:id="680" w:name="_Ref162612597"/>
      <w:bookmarkStart w:id="681" w:name="_Ref162639110"/>
      <w:bookmarkStart w:id="682" w:name="_Toc164801018"/>
      <w:bookmarkStart w:id="683" w:name="_Toc168903282"/>
      <w:bookmarkStart w:id="684" w:name="_Toc169134090"/>
      <w:r>
        <w:t>Rola interesariuszy w procesach zarządczych uczelni w kontekście zarządzania jakością</w:t>
      </w:r>
      <w:bookmarkStart w:id="685" w:name="_Ref135910228"/>
      <w:bookmarkStart w:id="686" w:name="_Ref135910231"/>
      <w:bookmarkEnd w:id="680"/>
      <w:bookmarkEnd w:id="681"/>
      <w:bookmarkEnd w:id="682"/>
      <w:bookmarkEnd w:id="683"/>
      <w:bookmarkEnd w:id="684"/>
    </w:p>
    <w:p w14:paraId="07C7E57C" w14:textId="2E0E15FA"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proofErr w:type="spellStart"/>
      <w:r w:rsidR="00804FB3">
        <w:t>pod</w:t>
      </w:r>
      <w:r>
        <w:t>rozdz</w:t>
      </w:r>
      <w:proofErr w:type="spellEnd"/>
      <w:r>
        <w:t xml:space="preserve">. </w:t>
      </w:r>
      <w:r>
        <w:fldChar w:fldCharType="begin"/>
      </w:r>
      <w:r>
        <w:instrText xml:space="preserve"> REF _Ref141469082 \r \h </w:instrText>
      </w:r>
      <w:r>
        <w:fldChar w:fldCharType="separate"/>
      </w:r>
      <w:r w:rsidR="00F2350D">
        <w:t>1.4</w:t>
      </w:r>
      <w:r>
        <w:fldChar w:fldCharType="end"/>
      </w:r>
      <w:r>
        <w:t xml:space="preserve">). </w:t>
      </w:r>
      <w:r w:rsidR="007A30B8">
        <w:t>Zarówno w wytycznych ESG 2015</w:t>
      </w:r>
      <w:r w:rsidR="00E77FAC">
        <w:t>,</w:t>
      </w:r>
      <w:r w:rsidR="007A30B8">
        <w:t xml:space="preserve">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0550D72B"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t>pod</w:t>
      </w:r>
      <w:r w:rsidR="0094147E">
        <w:t xml:space="preserve">rozdziale </w:t>
      </w:r>
      <w:r w:rsidR="0094147E">
        <w:fldChar w:fldCharType="begin"/>
      </w:r>
      <w:r w:rsidR="0094147E">
        <w:instrText xml:space="preserve"> REF _Ref137319715 \r \h </w:instrText>
      </w:r>
      <w:r w:rsidR="0094147E">
        <w:fldChar w:fldCharType="separate"/>
      </w:r>
      <w:r w:rsidR="00F2350D">
        <w:t>1.3.2</w:t>
      </w:r>
      <w:r w:rsidR="0094147E">
        <w:fldChar w:fldCharType="end"/>
      </w:r>
      <w:r w:rsidR="0094147E">
        <w:t>). Istnieją również inne instytucje akredytujące uczelnie. W polskich uwarunkowaniach takie akredytacje są zupełnie dobrowolne i mogą służyć spełnieniu wymagań pozaustawowych, np. związanych z udziałem</w:t>
      </w:r>
      <w:r w:rsidR="00640402">
        <w:t>,</w:t>
      </w:r>
      <w:r w:rsidR="0094147E">
        <w:t xml:space="preserve"> w jakimś programie lub partnerstwie, promocji </w:t>
      </w:r>
      <w:r w:rsidR="007A1B5B">
        <w:t xml:space="preserve">poprzez </w:t>
      </w:r>
      <w:r w:rsidR="0094147E">
        <w:t>jakoś</w:t>
      </w:r>
      <w:r w:rsidR="007A1B5B">
        <w:t xml:space="preserve">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w:t>
      </w:r>
      <w:r w:rsidR="007A1B5B">
        <w:lastRenderedPageBreak/>
        <w:t>jest dobrowolność, a zatem wynikają one z rzeczywistych motywacji kierownictwa uczelni do ciągłego doskonalenia jakości.</w:t>
      </w:r>
    </w:p>
    <w:p w14:paraId="753AB3D4" w14:textId="059D1296" w:rsidR="0084099A" w:rsidRDefault="0084099A" w:rsidP="007A1B5B">
      <w:r>
        <w:t>Zestawienie porównawcze opisanych wyżej poziomów metod oceny jakości usług uczelni z</w:t>
      </w:r>
      <w:r w:rsidR="00BB4550">
        <w:t> </w:t>
      </w:r>
      <w:r>
        <w:t xml:space="preserve">uwzględnieniem wpływu na jakość i relacji do interesariuszy zostało przedstawione w </w:t>
      </w:r>
      <w:r w:rsidR="000817A9">
        <w:t>Tabeli </w:t>
      </w:r>
      <w:r w:rsidR="00D6091C">
        <w:t>56</w:t>
      </w:r>
      <w:r>
        <w:t>.</w:t>
      </w:r>
    </w:p>
    <w:p w14:paraId="0AB7D543" w14:textId="3F305948" w:rsidR="00D03EEA" w:rsidRDefault="00D03EEA" w:rsidP="00D03EEA">
      <w:pPr>
        <w:pStyle w:val="Tytutabeli"/>
      </w:pPr>
      <w:bookmarkStart w:id="687" w:name="_Ref157104969"/>
      <w:bookmarkStart w:id="688" w:name="_Ref157104963"/>
      <w:bookmarkStart w:id="689" w:name="_Toc169134779"/>
      <w:r>
        <w:t xml:space="preserve">Tabela </w:t>
      </w:r>
      <w:fldSimple w:instr=" SEQ Tabela \* ARABIC ">
        <w:r w:rsidR="00F2350D">
          <w:rPr>
            <w:noProof/>
          </w:rPr>
          <w:t>56</w:t>
        </w:r>
      </w:fldSimple>
      <w:bookmarkEnd w:id="687"/>
      <w:r w:rsidR="00B84102">
        <w:rPr>
          <w:noProof/>
        </w:rPr>
        <w:t>.</w:t>
      </w:r>
      <w:r>
        <w:t xml:space="preserve"> Różne poziomy metod oceny jakości, a interesariusze i wpływ na poprawę jakości usług uczelni</w:t>
      </w:r>
      <w:bookmarkEnd w:id="688"/>
      <w:bookmarkEnd w:id="689"/>
    </w:p>
    <w:tbl>
      <w:tblPr>
        <w:tblStyle w:val="TableGrid"/>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6D6DF2EE" w:rsidR="008573D9" w:rsidRDefault="007A1B5B" w:rsidP="008573D9">
      <w:r>
        <w:t>Czynnikiem różnicującym zaangażowanie interesariuszy zewnętrznych i wewnętrznych w różne metody oceny jakości usług uczelni przede wszystkim jest stopień złożoności procesu oceniania. W</w:t>
      </w:r>
      <w:r w:rsidR="00BB4550">
        <w:t> </w:t>
      </w:r>
      <w:r>
        <w:t xml:space="preserve">ramach tych bardziej złożonych procesów </w:t>
      </w:r>
      <w:r w:rsidR="008573D9">
        <w:t>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w:t>
      </w:r>
      <w:r w:rsidR="00E77FAC">
        <w:t>,</w:t>
      </w:r>
      <w:r w:rsidR="008573D9">
        <w:t xml:space="preserve"> jak i normatywnych SZJ (por. </w:t>
      </w:r>
      <w:proofErr w:type="spellStart"/>
      <w:r w:rsidR="00804FB3">
        <w:t>pod</w:t>
      </w:r>
      <w:r w:rsidR="008573D9">
        <w:t>rozdz</w:t>
      </w:r>
      <w:proofErr w:type="spellEnd"/>
      <w:r w:rsidR="008573D9">
        <w:t>.</w:t>
      </w:r>
      <w:r w:rsidR="00804FB3">
        <w:t> </w:t>
      </w:r>
      <w:r w:rsidR="008573D9">
        <w:fldChar w:fldCharType="begin"/>
      </w:r>
      <w:r w:rsidR="008573D9">
        <w:instrText xml:space="preserve"> REF _Ref135920762 \r \h </w:instrText>
      </w:r>
      <w:r w:rsidR="008573D9">
        <w:fldChar w:fldCharType="separate"/>
      </w:r>
      <w:r w:rsidR="00F2350D">
        <w:t>1.3.1</w:t>
      </w:r>
      <w:r w:rsidR="008573D9">
        <w:fldChar w:fldCharType="end"/>
      </w:r>
      <w:r w:rsidR="008573D9">
        <w:t>). W tym to właśnie zakresie celem ich stosowania jest dążenie do ciągłego doskonalenia jakości.</w:t>
      </w:r>
    </w:p>
    <w:p w14:paraId="3F49F5BE" w14:textId="528704D8" w:rsidR="00D03EEA" w:rsidRDefault="003F2DD1" w:rsidP="00881745">
      <w: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t>Tabeli 57</w:t>
      </w:r>
      <w:r>
        <w:t>.</w:t>
      </w:r>
    </w:p>
    <w:p w14:paraId="6570D850" w14:textId="21AC2EB9" w:rsidR="00881745" w:rsidRPr="00ED45D2" w:rsidRDefault="00881745" w:rsidP="00881745">
      <w:pPr>
        <w:pStyle w:val="Tytutabeli"/>
      </w:pPr>
      <w:bookmarkStart w:id="690" w:name="_Ref134898257"/>
      <w:bookmarkStart w:id="691" w:name="_Ref157204748"/>
      <w:bookmarkStart w:id="692" w:name="_Toc169134780"/>
      <w:r w:rsidRPr="00ED45D2">
        <w:lastRenderedPageBreak/>
        <w:t xml:space="preserve">Tabela </w:t>
      </w:r>
      <w:fldSimple w:instr=" SEQ Tabela \* ARABIC ">
        <w:r w:rsidR="00F2350D">
          <w:rPr>
            <w:noProof/>
          </w:rPr>
          <w:t>57</w:t>
        </w:r>
      </w:fldSimple>
      <w:bookmarkEnd w:id="690"/>
      <w:r w:rsidR="00B84102">
        <w:rPr>
          <w:noProof/>
        </w:rPr>
        <w:t>.</w:t>
      </w:r>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691"/>
      <w:bookmarkEnd w:id="692"/>
    </w:p>
    <w:tbl>
      <w:tblPr>
        <w:tblStyle w:val="TableGrid"/>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FootnoteReference"/>
              </w:rPr>
              <w:footnoteReference w:id="57"/>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FootnoteReference"/>
              </w:rPr>
              <w:footnoteReference w:id="58"/>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3AAB0943"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w:t>
            </w:r>
            <w:r w:rsidR="00BB4550">
              <w:rPr>
                <w:i/>
                <w:lang w:val="pl-PL"/>
              </w:rPr>
              <w:t> </w:t>
            </w:r>
            <w:r w:rsidRPr="00D14E18">
              <w:rPr>
                <w:i/>
                <w:lang w:val="pl-PL"/>
              </w:rPr>
              <w:t>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62B337D5"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w:t>
            </w:r>
            <w:r w:rsidR="00BB4550">
              <w:rPr>
                <w:i/>
                <w:lang w:val="pl-PL"/>
              </w:rPr>
              <w:t> </w:t>
            </w:r>
            <w:r w:rsidRPr="00E56BA2">
              <w:rPr>
                <w:i/>
                <w:lang w:val="pl-PL"/>
              </w:rPr>
              <w:t>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7A7A0CE3"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w:t>
            </w:r>
            <w:r w:rsidR="00BB4550">
              <w:rPr>
                <w:i/>
                <w:lang w:val="pl-PL"/>
              </w:rPr>
              <w:t> </w:t>
            </w:r>
            <w:r w:rsidRPr="00BE5AD3">
              <w:rPr>
                <w:i/>
                <w:lang w:val="pl-PL"/>
              </w:rPr>
              <w:t>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6E78106E"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w:t>
      </w:r>
      <w:r w:rsidR="00BB4550">
        <w:t> </w:t>
      </w:r>
      <w:r w:rsidR="00D167DA">
        <w:t>w</w:t>
      </w:r>
      <w:r w:rsidR="00BB4550">
        <w:t> </w:t>
      </w:r>
      <w:r w:rsidR="00D167DA">
        <w:t>kryteriach PKA odnoszą się one tylko d</w:t>
      </w:r>
      <w:r w:rsidR="00877299">
        <w:t xml:space="preserve">o kontekstu społeczno-gospodarczego ze szczególnym </w:t>
      </w:r>
      <w:r w:rsidR="00877299">
        <w:lastRenderedPageBreak/>
        <w:t>wskazaniem pracodawców. Zestawienie porównawcze w</w:t>
      </w:r>
      <w:r w:rsidR="00A2415B">
        <w:t> Tabeli 57</w:t>
      </w:r>
      <w:r w:rsidR="00877299">
        <w:t xml:space="preserve"> zostało wykonane w taki sposób</w:t>
      </w:r>
      <w:r w:rsidR="005314B4">
        <w:t>,</w:t>
      </w:r>
      <w:r w:rsidR="00877299">
        <w:t xml:space="preserve">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w:t>
      </w:r>
      <w:r w:rsidR="00E77FAC">
        <w:t>,</w:t>
      </w:r>
      <w:r w:rsidR="00322065">
        <w:t xml:space="preserve">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w:t>
      </w:r>
      <w:r w:rsidR="00A2415B">
        <w:t> </w:t>
      </w:r>
      <w:r w:rsidR="00501A43">
        <w:t>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322A4CC5"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w:t>
      </w:r>
      <w:r w:rsidR="00A2415B">
        <w:t> Tabeli 57</w:t>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kryteriów może </w:t>
      </w:r>
      <w:r w:rsidR="004F185B">
        <w:lastRenderedPageBreak/>
        <w:t xml:space="preserve">być ocenione jako spełnione w stopniu zadowalającym lub pełnym (por. </w:t>
      </w:r>
      <w:r w:rsidR="004F185B">
        <w:fldChar w:fldCharType="begin"/>
      </w:r>
      <w:r w:rsidR="004F185B">
        <w:instrText xml:space="preserve"> REF _Ref141468164 \h </w:instrText>
      </w:r>
      <w:r w:rsidR="004F185B">
        <w:fldChar w:fldCharType="separate"/>
      </w:r>
      <w:r w:rsidR="00F2350D">
        <w:t xml:space="preserve">Tabela </w:t>
      </w:r>
      <w:r w:rsidR="00F2350D">
        <w:rPr>
          <w:noProof/>
        </w:rPr>
        <w:t>18</w:t>
      </w:r>
      <w:r w:rsidR="004F185B">
        <w:fldChar w:fldCharType="end"/>
      </w:r>
      <w:r w:rsidR="004F185B">
        <w:t xml:space="preserve"> wraz z komentarzem).</w:t>
      </w:r>
    </w:p>
    <w:p w14:paraId="522D334E" w14:textId="126BF983"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w:t>
      </w:r>
      <w:r w:rsidR="00C64D66">
        <w:t>Tabeli 58</w:t>
      </w:r>
      <w:r>
        <w:t>.</w:t>
      </w:r>
    </w:p>
    <w:p w14:paraId="0B0D136F" w14:textId="433C22EB" w:rsidR="00091356" w:rsidRDefault="00091356" w:rsidP="00091356">
      <w:pPr>
        <w:pStyle w:val="Tytutabeli"/>
      </w:pPr>
      <w:bookmarkStart w:id="693" w:name="_Ref157665691"/>
      <w:bookmarkStart w:id="694" w:name="_Ref157665684"/>
      <w:bookmarkStart w:id="695" w:name="_Toc169134781"/>
      <w:r>
        <w:t xml:space="preserve">Tabela </w:t>
      </w:r>
      <w:fldSimple w:instr=" SEQ Tabela \* ARABIC ">
        <w:r w:rsidR="00F2350D">
          <w:rPr>
            <w:noProof/>
          </w:rPr>
          <w:t>58</w:t>
        </w:r>
      </w:fldSimple>
      <w:bookmarkEnd w:id="693"/>
      <w:r w:rsidR="00B84102">
        <w:rPr>
          <w:noProof/>
        </w:rPr>
        <w:t>.</w:t>
      </w:r>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694"/>
      <w:bookmarkEnd w:id="695"/>
    </w:p>
    <w:tbl>
      <w:tblPr>
        <w:tblStyle w:val="TableGrid"/>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5DCBEE2" w:rsidR="00820656" w:rsidRPr="00DE30DF" w:rsidRDefault="00DE30DF" w:rsidP="00DE30DF">
            <w:pPr>
              <w:pStyle w:val="TekstTabeli"/>
              <w:rPr>
                <w:lang w:val="pl-PL"/>
              </w:rPr>
            </w:pPr>
            <w:r w:rsidRPr="00DE30DF">
              <w:rPr>
                <w:lang w:val="pl-PL"/>
              </w:rPr>
              <w:t>pewne elementy tego procesu wskazane w SJK 6.1 (współpraca z</w:t>
            </w:r>
            <w:r w:rsidR="001945F3">
              <w:rPr>
                <w:lang w:val="pl-PL"/>
              </w:rPr>
              <w:t> </w:t>
            </w:r>
            <w:r w:rsidRPr="00DE30DF">
              <w:rPr>
                <w:lang w:val="pl-PL"/>
              </w:rPr>
              <w:t xml:space="preserve">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0F4A8EE9" w:rsidR="00477F2F" w:rsidRDefault="003E3F63" w:rsidP="00477F2F">
      <w:r>
        <w:t xml:space="preserve">Jak można zauważyć zasady oceny PKA w bardzo małym stopniu korespondują z zasadami SZOE opisanymi w normie ISO 21001. Tylko </w:t>
      </w:r>
      <w:r w:rsidR="00085717">
        <w:t>zasady 5. i 6. odnoszące się do ciągłego doskonalenia i</w:t>
      </w:r>
      <w:r w:rsidR="001945F3">
        <w:t> </w:t>
      </w:r>
      <w:r w:rsidR="00085717">
        <w:t xml:space="preserve">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w:t>
      </w:r>
      <w:r w:rsidR="001945F3">
        <w:t> </w:t>
      </w:r>
      <w:r w:rsidR="00085717">
        <w:t>przedstawionych w</w:t>
      </w:r>
      <w:r w:rsidR="00A2415B">
        <w:t> Tabeli 58</w:t>
      </w:r>
      <w:r w:rsidR="00085717">
        <w:t xml:space="preserve">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w:t>
      </w:r>
      <w:r w:rsidR="001945F3">
        <w:t> </w:t>
      </w:r>
      <w:r w:rsidR="00477F2F">
        <w:t>wprowadzania udoskonaleń. Brak uwzględniania tak istotnych elementów zarządzania jak przywództwo i zaangażowanie zespołu</w:t>
      </w:r>
      <w:r w:rsidR="00FC55E5">
        <w:t>,</w:t>
      </w:r>
      <w:r w:rsidR="00477F2F">
        <w:t xml:space="preserve">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F2350D" w:rsidRPr="00BA4CC3">
        <w:t xml:space="preserve">Tabela </w:t>
      </w:r>
      <w:r w:rsidR="00F2350D">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2DD0D438"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w:t>
      </w:r>
      <w:proofErr w:type="spellStart"/>
      <w:r w:rsidR="00804FB3">
        <w:t>pod</w:t>
      </w:r>
      <w:r w:rsidR="00017DC5">
        <w:t>rozdz</w:t>
      </w:r>
      <w:proofErr w:type="spellEnd"/>
      <w:r w:rsidR="00017DC5">
        <w:t xml:space="preserve">. </w:t>
      </w:r>
      <w:r w:rsidR="00017DC5">
        <w:fldChar w:fldCharType="begin"/>
      </w:r>
      <w:r w:rsidR="00017DC5">
        <w:instrText xml:space="preserve"> REF _Ref135920762 \r \h </w:instrText>
      </w:r>
      <w:r w:rsidR="00017DC5">
        <w:fldChar w:fldCharType="separate"/>
      </w:r>
      <w:r w:rsidR="00F2350D">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t>Rysunku </w:t>
      </w:r>
      <w:r w:rsidR="00FC5B1B">
        <w:t>29</w:t>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370E62BF">
            <wp:extent cx="4702842" cy="3312000"/>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02842" cy="3312000"/>
                    </a:xfrm>
                    <a:prstGeom prst="rect">
                      <a:avLst/>
                    </a:prstGeom>
                  </pic:spPr>
                </pic:pic>
              </a:graphicData>
            </a:graphic>
          </wp:inline>
        </w:drawing>
      </w:r>
    </w:p>
    <w:p w14:paraId="21DF55BE" w14:textId="24841C6B" w:rsidR="006D7B59" w:rsidRDefault="006D7B59" w:rsidP="006D7B59">
      <w:pPr>
        <w:pStyle w:val="Rysunek"/>
      </w:pPr>
      <w:bookmarkStart w:id="696" w:name="_Ref157710966"/>
      <w:bookmarkStart w:id="697" w:name="_Ref157710935"/>
      <w:bookmarkStart w:id="698" w:name="_Toc169134700"/>
      <w:r>
        <w:t xml:space="preserve">Rysunek </w:t>
      </w:r>
      <w:fldSimple w:instr=" SEQ Rysunek \* ARABIC ">
        <w:r w:rsidR="00F2350D">
          <w:rPr>
            <w:noProof/>
          </w:rPr>
          <w:t>29</w:t>
        </w:r>
      </w:fldSimple>
      <w:bookmarkEnd w:id="696"/>
      <w:r w:rsidR="0036301D">
        <w:rPr>
          <w:noProof/>
        </w:rPr>
        <w:t>.</w:t>
      </w:r>
      <w:r>
        <w:t xml:space="preserve"> </w:t>
      </w:r>
      <w:r w:rsidRPr="00986591">
        <w:t xml:space="preserve">Model relacji wybranych czynników jakości usług uczelni </w:t>
      </w:r>
      <w:r w:rsidR="00763B05">
        <w:t xml:space="preserve">technicznej </w:t>
      </w:r>
      <w:r w:rsidRPr="00986591">
        <w:t>związanych z satysfakcją</w:t>
      </w:r>
      <w:r w:rsidR="00C32144">
        <w:br/>
      </w:r>
      <w:r w:rsidRPr="00986591">
        <w:t>interesariuszy</w:t>
      </w:r>
      <w:bookmarkEnd w:id="697"/>
      <w:bookmarkEnd w:id="698"/>
    </w:p>
    <w:p w14:paraId="1A82FD29" w14:textId="77777777" w:rsidR="00881745" w:rsidRPr="00D95B07" w:rsidRDefault="00881745" w:rsidP="006D7B59">
      <w:pPr>
        <w:pStyle w:val="rdo"/>
        <w:rPr>
          <w:lang w:val="pl-PL"/>
        </w:rPr>
      </w:pPr>
      <w:r w:rsidRPr="00D95B07">
        <w:rPr>
          <w:lang w:val="pl-PL"/>
        </w:rPr>
        <w:t>Źródło: opracowanie własne.</w:t>
      </w:r>
    </w:p>
    <w:p w14:paraId="56615EEE" w14:textId="1C1050DD" w:rsidR="006C0929" w:rsidRDefault="006C0929" w:rsidP="006C0929">
      <w:r>
        <w:t>Model (</w:t>
      </w:r>
      <w:r>
        <w:fldChar w:fldCharType="begin"/>
      </w:r>
      <w:r>
        <w:instrText xml:space="preserve"> REF _Ref157710966 \h </w:instrText>
      </w:r>
      <w:r>
        <w:fldChar w:fldCharType="separate"/>
      </w:r>
      <w:r w:rsidR="00F2350D">
        <w:t xml:space="preserve">Rysunek </w:t>
      </w:r>
      <w:r w:rsidR="00F2350D">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03FC71DE"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7.4 Normy) w</w:t>
      </w:r>
      <w:r w:rsidR="001945F3">
        <w:t>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interesariuszocentryzm</w:t>
      </w:r>
      <w:proofErr w:type="spellEnd"/>
      <w:r w:rsidR="003D1510">
        <w:t xml:space="preserve"> poprzez analogię do </w:t>
      </w:r>
      <w:proofErr w:type="spellStart"/>
      <w:r w:rsidR="003D1510">
        <w:t>klientocentryzmu</w:t>
      </w:r>
      <w:proofErr w:type="spellEnd"/>
      <w:r w:rsidR="003D1510">
        <w:t xml:space="preserve"> promowanego w klasycznych ujęciach TQM, np. wg normy ISO 9001. Koncepcja koncentracji na interesariuszach w sposób analogiczny wcześniej promowanej koncentracji na klientach pochodzi od opracowań Freemana, który promował korzyści z</w:t>
      </w:r>
      <w:r w:rsidR="001945F3">
        <w:t> </w:t>
      </w:r>
      <w:r w:rsidR="003D1510">
        <w:t xml:space="preserve">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w:t>
      </w:r>
      <w:r w:rsidR="001945F3">
        <w:t> </w:t>
      </w:r>
      <w:r w:rsidR="006C0929">
        <w:t>opracowywaniem produktów dla szerokiego grona zróżnicowanych beneficjentów.</w:t>
      </w:r>
    </w:p>
    <w:p w14:paraId="1C6E824B" w14:textId="4113784F" w:rsidR="00881745" w:rsidRDefault="000C1866" w:rsidP="005A1FE4">
      <w:r>
        <w:t xml:space="preserve">W kontekście postrzegania jakości usług uczelni i satysfakcji z efektów ich działań nie sposób pominąć wpływu prestiżu </w:t>
      </w:r>
      <w:r w:rsidR="005967D4">
        <w:t xml:space="preserve">na indywidualne postrzeganie uczelni (por. </w:t>
      </w:r>
      <w:proofErr w:type="spellStart"/>
      <w:r w:rsidR="00804FB3">
        <w:t>pod</w:t>
      </w:r>
      <w:r w:rsidR="005967D4">
        <w:t>rozdz</w:t>
      </w:r>
      <w:proofErr w:type="spellEnd"/>
      <w:r w:rsidR="005967D4">
        <w:t xml:space="preserve">. </w:t>
      </w:r>
      <w:r w:rsidR="005967D4">
        <w:fldChar w:fldCharType="begin"/>
      </w:r>
      <w:r w:rsidR="005967D4">
        <w:instrText xml:space="preserve"> REF _Ref137885104 \r \h </w:instrText>
      </w:r>
      <w:r w:rsidR="005967D4">
        <w:fldChar w:fldCharType="separate"/>
      </w:r>
      <w:r w:rsidR="00F2350D">
        <w:t>1.2.3</w:t>
      </w:r>
      <w:r w:rsidR="005967D4">
        <w:fldChar w:fldCharType="end"/>
      </w:r>
      <w:r w:rsidR="005967D4">
        <w:t>). Jest to szczególnie ważna kategoria oceny w odniesieniu do instytucji edukacji wyższej</w:t>
      </w:r>
      <w:r w:rsidR="00A1314F">
        <w:t>,</w:t>
      </w:r>
      <w:r w:rsidR="005967D4">
        <w:t xml:space="preserve">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7B11EC09" w14:textId="7AC561F9" w:rsidR="00E37B75" w:rsidRPr="00E37B75" w:rsidRDefault="00E37B75" w:rsidP="00E37B75">
      <w:pPr>
        <w:jc w:val="center"/>
        <w:rPr>
          <w:b/>
          <w:bCs/>
          <w:sz w:val="28"/>
          <w:szCs w:val="32"/>
        </w:rPr>
      </w:pPr>
      <w:r w:rsidRPr="00E37B75">
        <w:rPr>
          <w:b/>
          <w:bCs/>
          <w:sz w:val="28"/>
          <w:szCs w:val="32"/>
        </w:rPr>
        <w:lastRenderedPageBreak/>
        <w:t>***</w:t>
      </w:r>
    </w:p>
    <w:p w14:paraId="51AC2A3C" w14:textId="73DAD7E1" w:rsidR="00E37B75" w:rsidRPr="009B4AA9" w:rsidRDefault="00E37B75" w:rsidP="00E37B75">
      <w:r w:rsidRPr="009B4AA9">
        <w:t>W ramach pierwszego rozdziału niniejszej pracy omówiono istotne aspekty związane ze specyfiką zarządzania jakością usług uczelni w Polsce</w:t>
      </w:r>
      <w:r w:rsidR="00E77FAC">
        <w:t>,</w:t>
      </w:r>
      <w:r w:rsidRPr="009B4AA9">
        <w:t xml:space="preserve"> rozpoczynając od omówienia wyzwań dla zarządzania uniwersytetami (</w:t>
      </w:r>
      <w:proofErr w:type="spellStart"/>
      <w:r w:rsidR="00804FB3">
        <w:t>pod</w:t>
      </w:r>
      <w:r w:rsidRPr="009B4AA9">
        <w:t>rozdz</w:t>
      </w:r>
      <w:proofErr w:type="spellEnd"/>
      <w:r w:rsidRPr="009B4AA9">
        <w:t xml:space="preserve">. </w:t>
      </w:r>
      <w:r w:rsidRPr="009B4AA9">
        <w:fldChar w:fldCharType="begin"/>
      </w:r>
      <w:r w:rsidRPr="009B4AA9">
        <w:instrText xml:space="preserve"> REF _Ref164514592 \r \h  \* MERGEFORMAT </w:instrText>
      </w:r>
      <w:r w:rsidRPr="009B4AA9">
        <w:fldChar w:fldCharType="separate"/>
      </w:r>
      <w:r w:rsidR="00F2350D">
        <w:t>1.1</w:t>
      </w:r>
      <w:r w:rsidRPr="009B4AA9">
        <w:fldChar w:fldCharType="end"/>
      </w:r>
      <w:r w:rsidRPr="009B4AA9">
        <w:t>). Najpierw uwzględniono tło historyczne kształtowania się uniwersytetów i zmian na nich zachodzących (</w:t>
      </w:r>
      <w:r w:rsidR="00804FB3">
        <w:t>pod</w:t>
      </w:r>
      <w:r w:rsidRPr="009B4AA9">
        <w:t>rozdz.</w:t>
      </w:r>
      <w:r w:rsidRPr="009B4AA9">
        <w:fldChar w:fldCharType="begin"/>
      </w:r>
      <w:r w:rsidRPr="009B4AA9">
        <w:instrText xml:space="preserve"> REF _Ref62845084 \r \h  \* MERGEFORMAT </w:instrText>
      </w:r>
      <w:r w:rsidRPr="009B4AA9">
        <w:fldChar w:fldCharType="separate"/>
      </w:r>
      <w:r w:rsidR="00F2350D">
        <w:t>1.1.1</w:t>
      </w:r>
      <w:r w:rsidRPr="009B4AA9">
        <w:fldChar w:fldCharType="end"/>
      </w:r>
      <w:r w:rsidRPr="009B4AA9">
        <w:t>). Mogą one być w uproszczeniu zobrazowane jako cykliczne przemiany pomiędzy elitarnością i powszechnością, a także między niezależnością od władzy i podległością oraz pomiędzy koncentracją na kształceniu i na badaniach</w:t>
      </w:r>
      <w:r w:rsidR="007518D3">
        <w:t>,</w:t>
      </w:r>
      <w:r w:rsidRPr="009B4AA9">
        <w:t xml:space="preserve"> co zostało przedstawiona </w:t>
      </w:r>
      <w:r w:rsidR="007518D3">
        <w:t>w</w:t>
      </w:r>
      <w:r w:rsidRPr="009B4AA9">
        <w:t xml:space="preserve"> autorskim </w:t>
      </w:r>
      <w:r w:rsidR="00FC5B1B">
        <w:t>opracowaniu</w:t>
      </w:r>
      <w:r w:rsidRPr="009B4AA9">
        <w:t xml:space="preserve"> (</w:t>
      </w:r>
      <w:r w:rsidRPr="009B4AA9">
        <w:fldChar w:fldCharType="begin"/>
      </w:r>
      <w:r w:rsidRPr="009B4AA9">
        <w:instrText xml:space="preserve"> REF _Ref134899339 \h  \* MERGEFORMAT </w:instrText>
      </w:r>
      <w:r w:rsidRPr="009B4AA9">
        <w:fldChar w:fldCharType="separate"/>
      </w:r>
      <w:r w:rsidR="00F2350D" w:rsidRPr="00233788">
        <w:t xml:space="preserve">Rysunek </w:t>
      </w:r>
      <w:r w:rsidR="00F2350D">
        <w:rPr>
          <w:noProof/>
        </w:rPr>
        <w:t>2</w:t>
      </w:r>
      <w:r w:rsidRPr="009B4AA9">
        <w:fldChar w:fldCharType="end"/>
      </w:r>
      <w:r w:rsidRPr="009B4AA9">
        <w:t xml:space="preserve">). Omówiono również istotne zmiany mające wpływ na kształt organizacyjny współczesnych uniwersytetów </w:t>
      </w:r>
      <w:r w:rsidR="007518D3" w:rsidRPr="009B4AA9">
        <w:t>(</w:t>
      </w:r>
      <w:proofErr w:type="spellStart"/>
      <w:r w:rsidR="007518D3">
        <w:t>pod</w:t>
      </w:r>
      <w:r w:rsidR="007518D3" w:rsidRPr="009B4AA9">
        <w:t>rozdz</w:t>
      </w:r>
      <w:proofErr w:type="spellEnd"/>
      <w:r w:rsidR="007518D3" w:rsidRPr="009B4AA9">
        <w:t xml:space="preserve">. </w:t>
      </w:r>
      <w:r w:rsidR="007518D3" w:rsidRPr="009B4AA9">
        <w:fldChar w:fldCharType="begin"/>
      </w:r>
      <w:r w:rsidR="007518D3" w:rsidRPr="009B4AA9">
        <w:instrText xml:space="preserve"> REF _Ref66113578 \r \h  \* MERGEFORMAT </w:instrText>
      </w:r>
      <w:r w:rsidR="007518D3" w:rsidRPr="009B4AA9">
        <w:fldChar w:fldCharType="separate"/>
      </w:r>
      <w:r w:rsidR="007518D3">
        <w:t>1.1.2</w:t>
      </w:r>
      <w:r w:rsidR="007518D3" w:rsidRPr="009B4AA9">
        <w:fldChar w:fldCharType="end"/>
      </w:r>
      <w:r w:rsidR="007518D3" w:rsidRPr="009B4AA9">
        <w:t>)</w:t>
      </w:r>
      <w:r w:rsidR="007518D3">
        <w:t xml:space="preserve"> </w:t>
      </w:r>
      <w:r w:rsidRPr="009B4AA9">
        <w:t xml:space="preserve">prezentując cechy różnych koncepcji uniwersytetów (liberalny, przedsiębiorczy, społecznie odpowiedzialny), gdyż są one zauważalne na uczelniach publicznych w Polsce (por. </w:t>
      </w:r>
      <w:r w:rsidRPr="009B4AA9">
        <w:fldChar w:fldCharType="begin"/>
      </w:r>
      <w:r w:rsidRPr="009B4AA9">
        <w:instrText xml:space="preserve"> REF _Ref134896694 \h  \* MERGEFORMAT </w:instrText>
      </w:r>
      <w:r w:rsidRPr="009B4AA9">
        <w:fldChar w:fldCharType="separate"/>
      </w:r>
      <w:r w:rsidR="00F2350D" w:rsidRPr="00233788">
        <w:t xml:space="preserve">Tabela </w:t>
      </w:r>
      <w:r w:rsidR="00F2350D">
        <w:rPr>
          <w:noProof/>
        </w:rPr>
        <w:t>4</w:t>
      </w:r>
      <w:r w:rsidRPr="009B4AA9">
        <w:fldChar w:fldCharType="end"/>
      </w:r>
      <w:r w:rsidRPr="009B4AA9">
        <w:t xml:space="preserve">). Ponadto omówiono zmiany regulacyjne, zapoczątkowane w roku 2016 wraz z konkursem na założenia dla tzw. „Ustawy 2.0”, następnie przyjętej </w:t>
      </w:r>
      <w:r w:rsidR="007518D3">
        <w:t>po</w:t>
      </w:r>
      <w:r w:rsidRPr="009B4AA9">
        <w:t xml:space="preserve"> ok. dwóch latach jako „Konstytucja dla Nauki”. Przedstawiono główne założenia tej reformy w kontekście zmian</w:t>
      </w:r>
      <w:r w:rsidR="007518D3">
        <w:t>,</w:t>
      </w:r>
      <w:r w:rsidRPr="009B4AA9">
        <w:t xml:space="preserve"> jakich doświadcza globalny rynek szkolnictwa, a także zbyt mało znaczącej pozycji polskich uniwersytetów w świecie nauki i edukacji wyższej. Wskazano również na efekty reformy poddawane dość powszechnej krytyce. </w:t>
      </w:r>
      <w:r w:rsidR="007518D3" w:rsidRPr="009B4AA9">
        <w:t>Następnie omówiono</w:t>
      </w:r>
      <w:r w:rsidR="007518D3">
        <w:t xml:space="preserve"> uwarunkowania realiów polskich przekładające się na </w:t>
      </w:r>
      <w:r w:rsidR="007518D3" w:rsidRPr="009B4AA9">
        <w:t xml:space="preserve">nowe wymagania dla całego środowiska akademickiego, a w sposób szczególny dla zarządzających uczelniami </w:t>
      </w:r>
      <w:r w:rsidRPr="009B4AA9">
        <w:t>(</w:t>
      </w:r>
      <w:proofErr w:type="spellStart"/>
      <w:r w:rsidR="00804FB3">
        <w:t>pod</w:t>
      </w:r>
      <w:r w:rsidRPr="009B4AA9">
        <w:t>rozdz</w:t>
      </w:r>
      <w:proofErr w:type="spellEnd"/>
      <w:r w:rsidRPr="009B4AA9">
        <w:t xml:space="preserve">. </w:t>
      </w:r>
      <w:r w:rsidRPr="009B4AA9">
        <w:fldChar w:fldCharType="begin"/>
      </w:r>
      <w:r w:rsidRPr="009B4AA9">
        <w:instrText xml:space="preserve"> REF _Ref66874449 \r \h  \* MERGEFORMAT </w:instrText>
      </w:r>
      <w:r w:rsidRPr="009B4AA9">
        <w:fldChar w:fldCharType="separate"/>
      </w:r>
      <w:r w:rsidR="00F2350D">
        <w:t>1.1.3</w:t>
      </w:r>
      <w:r w:rsidRPr="009B4AA9">
        <w:fldChar w:fldCharType="end"/>
      </w:r>
      <w:r w:rsidR="007518D3">
        <w:t>)</w:t>
      </w:r>
      <w:r w:rsidRPr="009B4AA9">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rsidR="007518D3">
        <w:t>o</w:t>
      </w:r>
      <w:r w:rsidRPr="009B4AA9">
        <w:t xml:space="preserve"> wyższe</w:t>
      </w:r>
      <w:r w:rsidR="007518D3">
        <w:t>,</w:t>
      </w:r>
      <w:r w:rsidRPr="009B4AA9">
        <w:t xml:space="preserve"> przedstawiono również opracowania danych statystycznych odzwierciedlające zmiany niektórych wieloletnich trendów w zakresie balansu pomiędzy uczelniami publicznymi oraz niepublicznymi, a także w zakresie wskaźników finansowych uczelni (por. </w:t>
      </w:r>
      <w:r w:rsidRPr="009B4AA9">
        <w:fldChar w:fldCharType="begin"/>
      </w:r>
      <w:r w:rsidRPr="009B4AA9">
        <w:instrText xml:space="preserve"> REF _Ref134899462 \h  \* MERGEFORMAT </w:instrText>
      </w:r>
      <w:r w:rsidRPr="009B4AA9">
        <w:fldChar w:fldCharType="separate"/>
      </w:r>
      <w:r w:rsidR="00F2350D" w:rsidRPr="00233788">
        <w:t xml:space="preserve">Rysunek </w:t>
      </w:r>
      <w:r w:rsidR="00F2350D">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00F2350D" w:rsidRPr="00233788">
        <w:t xml:space="preserve">Rysunek </w:t>
      </w:r>
      <w:r w:rsidR="00F2350D">
        <w:rPr>
          <w:noProof/>
        </w:rPr>
        <w:t>8</w:t>
      </w:r>
      <w:r w:rsidRPr="009B4AA9">
        <w:fldChar w:fldCharType="end"/>
      </w:r>
      <w:r w:rsidRPr="009B4AA9">
        <w:t>).</w:t>
      </w:r>
    </w:p>
    <w:p w14:paraId="43245D41" w14:textId="114F0BEB" w:rsidR="00E37B75" w:rsidRPr="009B4AA9" w:rsidRDefault="00E37B75" w:rsidP="00E37B75">
      <w:r w:rsidRPr="009B4AA9">
        <w:t>W kolejnym podrozdziale (</w:t>
      </w:r>
      <w:r w:rsidRPr="009B4AA9">
        <w:fldChar w:fldCharType="begin"/>
      </w:r>
      <w:r w:rsidRPr="009B4AA9">
        <w:instrText xml:space="preserve"> REF _Ref164514974 \r \h  \* MERGEFORMAT </w:instrText>
      </w:r>
      <w:r w:rsidRPr="009B4AA9">
        <w:fldChar w:fldCharType="separate"/>
      </w:r>
      <w:r w:rsidR="00F2350D">
        <w:t>1.2</w:t>
      </w:r>
      <w:r w:rsidRPr="009B4AA9">
        <w:fldChar w:fldCharType="end"/>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fldChar w:fldCharType="begin" w:fldLock="1"/>
      </w:r>
      <w:r w:rsidRPr="009B4AA9">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Pr="009B4AA9">
        <w:fldChar w:fldCharType="separate"/>
      </w:r>
      <w:r w:rsidRPr="009B4AA9">
        <w:rPr>
          <w:noProof/>
        </w:rPr>
        <w:t>(por. Leja, 2011, s. 18)</w:t>
      </w:r>
      <w:r w:rsidRPr="009B4AA9">
        <w:fldChar w:fldCharType="end"/>
      </w:r>
      <w:r w:rsidRPr="009B4AA9">
        <w:t xml:space="preserve">. Wskazano, że wśród celów uczelni naturalnym jest dążenie do przygotowania studentów do przyszłej samodzielności </w:t>
      </w:r>
      <w:r w:rsidR="007518D3">
        <w:t>w zakresie</w:t>
      </w:r>
      <w:r w:rsidRPr="009B4AA9">
        <w:t xml:space="preserve"> osobistego rozwoju </w:t>
      </w:r>
      <w:r w:rsidRPr="009B4AA9">
        <w:fldChar w:fldCharType="begin" w:fldLock="1"/>
      </w:r>
      <w:r w:rsidRPr="009B4AA9">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Pr="009B4AA9">
        <w:fldChar w:fldCharType="separate"/>
      </w:r>
      <w:r w:rsidRPr="009B4AA9">
        <w:rPr>
          <w:noProof/>
        </w:rPr>
        <w:t>(por. Geitz &amp; de Geus, 2019, s. 2)</w:t>
      </w:r>
      <w:r w:rsidRPr="009B4AA9">
        <w:fldChar w:fldCharType="end"/>
      </w:r>
      <w:r w:rsidRPr="009B4AA9">
        <w:t xml:space="preserve">. Ponadto omówiono zagadnienie zasobów uczelni, które </w:t>
      </w:r>
      <w:r w:rsidR="007518D3">
        <w:t>także</w:t>
      </w:r>
      <w:r w:rsidRPr="009B4AA9">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Pr="009B4AA9">
        <w:fldChar w:fldCharType="begin"/>
      </w:r>
      <w:r w:rsidRPr="009B4AA9">
        <w:instrText xml:space="preserve"> REF _Ref67311339 \r \h  \* MERGEFORMAT </w:instrText>
      </w:r>
      <w:r w:rsidRPr="009B4AA9">
        <w:fldChar w:fldCharType="separate"/>
      </w:r>
      <w:r w:rsidR="00F2350D">
        <w:t>1.2.2</w:t>
      </w:r>
      <w:r w:rsidRPr="009B4AA9">
        <w:fldChar w:fldCharType="end"/>
      </w:r>
      <w:r w:rsidRPr="009B4AA9">
        <w:t xml:space="preserve">). Przedstawiono w nim teoretyczne aspekty kultury organizacji oraz jej przejawów, by następnie omówić cechy charakterystyczne kultury uniwersyteckiej. </w:t>
      </w:r>
      <w:r w:rsidRPr="009B4AA9">
        <w:lastRenderedPageBreak/>
        <w:t xml:space="preserve">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9B4AA9">
        <w:fldChar w:fldCharType="begin"/>
      </w:r>
      <w:r w:rsidRPr="009B4AA9">
        <w:instrText xml:space="preserve"> REF _Ref134896895 \h  \* MERGEFORMAT </w:instrText>
      </w:r>
      <w:r w:rsidRPr="009B4AA9">
        <w:fldChar w:fldCharType="separate"/>
      </w:r>
      <w:r w:rsidR="00F2350D" w:rsidRPr="00993B1A">
        <w:t xml:space="preserve">Tabela </w:t>
      </w:r>
      <w:r w:rsidR="00F2350D">
        <w:rPr>
          <w:noProof/>
        </w:rPr>
        <w:t>8</w:t>
      </w:r>
      <w:r w:rsidRPr="009B4AA9">
        <w:fldChar w:fldCharType="end"/>
      </w:r>
      <w:r w:rsidRPr="009B4AA9">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rsidR="007518D3">
        <w:t>,</w:t>
      </w:r>
      <w:r w:rsidRPr="009B4AA9">
        <w:t xml:space="preserve"> gdzie to możliwe</w:t>
      </w:r>
      <w:r w:rsidR="007518D3">
        <w:t>,</w:t>
      </w:r>
      <w:r w:rsidRPr="009B4AA9">
        <w:t xml:space="preserve"> tworzyć środowisko zasad wspierających osiąganie celów uczelni. Omówiono też zagadnienie prestiżu (</w:t>
      </w:r>
      <w:proofErr w:type="spellStart"/>
      <w:r w:rsidRPr="009B4AA9">
        <w:t>podrozdz</w:t>
      </w:r>
      <w:proofErr w:type="spellEnd"/>
      <w:r w:rsidRPr="009B4AA9">
        <w:t xml:space="preserve">. </w:t>
      </w:r>
      <w:r w:rsidRPr="009B4AA9">
        <w:fldChar w:fldCharType="begin"/>
      </w:r>
      <w:r w:rsidRPr="009B4AA9">
        <w:instrText xml:space="preserve"> REF _Ref137885104 \r \h  \* MERGEFORMAT </w:instrText>
      </w:r>
      <w:r w:rsidRPr="009B4AA9">
        <w:fldChar w:fldCharType="separate"/>
      </w:r>
      <w:r w:rsidR="00F2350D">
        <w:t>1.2.3</w:t>
      </w:r>
      <w:r w:rsidRPr="009B4AA9">
        <w:fldChar w:fldCharType="end"/>
      </w:r>
      <w:r w:rsidRPr="009B4AA9">
        <w:t>) w kontekście uniwersytetów. Prestiż w odniesieniu do uczelni jest ważnym czynnikiem związanym z motywacjami do podejmowanych działań przez wielu uczestników organizacji, a także przez interesariuszy niebędący</w:t>
      </w:r>
      <w:r w:rsidR="007518D3">
        <w:t>ch</w:t>
      </w:r>
      <w:r w:rsidRPr="009B4AA9">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9B4AA9">
        <w:fldChar w:fldCharType="begin" w:fldLock="1"/>
      </w:r>
      <w:r w:rsidRPr="009B4AA9">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9B4AA9">
        <w:fldChar w:fldCharType="separate"/>
      </w:r>
      <w:r w:rsidRPr="009B4AA9">
        <w:rPr>
          <w:noProof/>
        </w:rPr>
        <w:t>(por. Tayar &amp; Jack, 2013, s. 154)</w:t>
      </w:r>
      <w:r w:rsidRPr="009B4AA9">
        <w:fldChar w:fldCharType="end"/>
      </w:r>
      <w:r w:rsidRPr="009B4AA9">
        <w:t xml:space="preserve">. Ponadto prestiż i reputacja uczelni stanowią </w:t>
      </w:r>
      <w:r w:rsidR="007518D3" w:rsidRPr="009B4AA9">
        <w:t xml:space="preserve">nieraz </w:t>
      </w:r>
      <w:r w:rsidRPr="009B4AA9">
        <w:t>najistotniejsze kryteria wyboru uczelni przez kandydatów na studia</w:t>
      </w:r>
      <w:r w:rsidR="007518D3">
        <w:t>,</w:t>
      </w:r>
      <w:r w:rsidRPr="009B4AA9">
        <w:t xml:space="preserve"> co wią</w:t>
      </w:r>
      <w:r w:rsidR="007518D3">
        <w:t>że</w:t>
      </w:r>
      <w:r w:rsidRPr="009B4AA9">
        <w:t xml:space="preserve"> się z większymi szansami na zatrudnienie na lepszych stanowiskach. Natomiast wydaje się, że trendy w procesach rekrutacyjnych się zmieniają obecnie w kierunku znacznie mniejszego przywiązywania wagi do tego</w:t>
      </w:r>
      <w:r w:rsidR="007518D3">
        <w:t>,</w:t>
      </w:r>
      <w:r w:rsidRPr="009B4AA9">
        <w:t xml:space="preserve"> jaką uczelnię ukończyli kandydaci. I choć rola reputacji uczelni wydaje się nieznacznie maleć na rynku pracy</w:t>
      </w:r>
      <w:r w:rsidR="007518D3">
        <w:t>,</w:t>
      </w:r>
      <w:r w:rsidRPr="009B4AA9">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9B4AA9">
        <w:fldChar w:fldCharType="begin"/>
      </w:r>
      <w:r w:rsidRPr="009B4AA9">
        <w:instrText xml:space="preserve"> REF _Ref134897016 \h  \* MERGEFORMAT </w:instrText>
      </w:r>
      <w:r w:rsidRPr="009B4AA9">
        <w:fldChar w:fldCharType="separate"/>
      </w:r>
      <w:r w:rsidR="00F2350D" w:rsidRPr="00233788">
        <w:t xml:space="preserve">Tabela </w:t>
      </w:r>
      <w:r w:rsidR="00F2350D">
        <w:rPr>
          <w:noProof/>
        </w:rPr>
        <w:t>10</w:t>
      </w:r>
      <w:r w:rsidRPr="009B4AA9">
        <w:fldChar w:fldCharType="end"/>
      </w:r>
      <w:r w:rsidRPr="009B4AA9">
        <w:t>). Nie tylko motywacje związane z reputacją mogą stać w konflikcie z innymi rodzajami motywacji do działań. Także różne cechy kultur typowo obecnych we współczesnych organizacja</w:t>
      </w:r>
      <w:r w:rsidR="007518D3">
        <w:t>ch</w:t>
      </w:r>
      <w:r w:rsidRPr="009B4AA9">
        <w:t xml:space="preserve"> akademickich mogą prowadzić do sprzecznych interesów. Kolejną specyfiką zarządzania uczelniami omówioną w ramach podrozdziału </w:t>
      </w:r>
      <w:r w:rsidRPr="009B4AA9">
        <w:fldChar w:fldCharType="begin"/>
      </w:r>
      <w:r w:rsidRPr="009B4AA9">
        <w:instrText xml:space="preserve"> REF _Ref164494639 \r \h  \* MERGEFORMAT </w:instrText>
      </w:r>
      <w:r w:rsidRPr="009B4AA9">
        <w:fldChar w:fldCharType="separate"/>
      </w:r>
      <w:r w:rsidR="00F2350D">
        <w:t>1.2.4</w:t>
      </w:r>
      <w:r w:rsidRPr="009B4AA9">
        <w:fldChar w:fldCharType="end"/>
      </w:r>
      <w:r w:rsidRPr="009B4AA9">
        <w:t xml:space="preserve"> jest istnienie znacznie większego spektrum sprzecznych interesów stanowiących o poziomie wyzwań dla kierownictwa. Wynika to przede wszystkim z bardzo złożonego środowiska relacji uniwersytetu (por. </w:t>
      </w:r>
      <w:r w:rsidRPr="009B4AA9">
        <w:fldChar w:fldCharType="begin"/>
      </w:r>
      <w:r w:rsidRPr="009B4AA9">
        <w:instrText xml:space="preserve"> REF _Ref134899916 \h  \* MERGEFORMAT </w:instrText>
      </w:r>
      <w:r w:rsidRPr="009B4AA9">
        <w:fldChar w:fldCharType="separate"/>
      </w:r>
      <w:r w:rsidR="00F2350D">
        <w:t xml:space="preserve">Rysunek </w:t>
      </w:r>
      <w:r w:rsidR="00F2350D">
        <w:rPr>
          <w:noProof/>
        </w:rPr>
        <w:t>13</w:t>
      </w:r>
      <w:r w:rsidRPr="009B4AA9">
        <w:fldChar w:fldCharType="end"/>
      </w:r>
      <w:r w:rsidRPr="009B4AA9">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7518D3">
        <w:rPr>
          <w:i/>
          <w:iCs/>
        </w:rPr>
        <w:t>win-win</w:t>
      </w:r>
      <w:r w:rsidRPr="009B4AA9">
        <w:t>.</w:t>
      </w:r>
    </w:p>
    <w:p w14:paraId="651A67B8" w14:textId="15AB0808" w:rsidR="00E37B75" w:rsidRPr="009B4AA9" w:rsidRDefault="00E37B75" w:rsidP="00E37B75">
      <w:r w:rsidRPr="009B4AA9">
        <w:t>Po przedstawieniu szerokich kontekstów związanych z uwarunkowaniami i specyfiką uczelni w</w:t>
      </w:r>
      <w:r w:rsidR="001945F3">
        <w:t> </w:t>
      </w:r>
      <w:r w:rsidRPr="009B4AA9">
        <w:t>kolejnym podrozdziale (</w:t>
      </w:r>
      <w:r w:rsidRPr="009B4AA9">
        <w:fldChar w:fldCharType="begin"/>
      </w:r>
      <w:r w:rsidRPr="009B4AA9">
        <w:instrText xml:space="preserve"> REF _Ref153646064 \r \h  \* MERGEFORMAT </w:instrText>
      </w:r>
      <w:r w:rsidRPr="009B4AA9">
        <w:fldChar w:fldCharType="separate"/>
      </w:r>
      <w:r w:rsidR="00F2350D">
        <w:t>1.3</w:t>
      </w:r>
      <w:r w:rsidRPr="009B4AA9">
        <w:fldChar w:fldCharType="end"/>
      </w:r>
      <w:r w:rsidRPr="009B4AA9">
        <w:t>) zostały omówione zagadnienia związane z pomiarem jakości. W pierwszej części (</w:t>
      </w:r>
      <w:proofErr w:type="spellStart"/>
      <w:r w:rsidR="00804FB3">
        <w:t>pod</w:t>
      </w:r>
      <w:r w:rsidRPr="009B4AA9">
        <w:t>rozdz</w:t>
      </w:r>
      <w:proofErr w:type="spellEnd"/>
      <w:r w:rsidRPr="009B4AA9">
        <w:t xml:space="preserve">. </w:t>
      </w:r>
      <w:r w:rsidRPr="009B4AA9">
        <w:fldChar w:fldCharType="begin"/>
      </w:r>
      <w:r w:rsidRPr="009B4AA9">
        <w:instrText xml:space="preserve"> REF _Ref135920762 \r \h  \* MERGEFORMAT </w:instrText>
      </w:r>
      <w:r w:rsidRPr="009B4AA9">
        <w:fldChar w:fldCharType="separate"/>
      </w:r>
      <w:r w:rsidR="00F2350D">
        <w:t>1.3.1</w:t>
      </w:r>
      <w:r w:rsidRPr="009B4AA9">
        <w:fldChar w:fldCharType="end"/>
      </w:r>
      <w:r w:rsidRPr="009B4AA9">
        <w:t>) skupiono się na omówieniu definicji jakości i modeli jakości mających istotny wpływ na rozumienie różnic pomiędzy jakością klasycznych wyrobów materialnych</w:t>
      </w:r>
      <w:r w:rsidR="00FC55E5">
        <w:t xml:space="preserve"> </w:t>
      </w:r>
      <w:r w:rsidRPr="009B4AA9">
        <w:t>a jakością usług, w tym szczególnego ich rodzaju</w:t>
      </w:r>
      <w:r w:rsidR="00FC55E5">
        <w:t>,</w:t>
      </w:r>
      <w:r w:rsidRPr="009B4AA9">
        <w:t xml:space="preserve"> jakimi są usługi uczelni. Usługi te</w:t>
      </w:r>
      <w:r w:rsidR="00FC55E5">
        <w:t>,</w:t>
      </w:r>
      <w:r w:rsidRPr="009B4AA9">
        <w:t xml:space="preserve"> odznaczając się wysoką niematerialnością i bardzo dużym współudziałem zaangażowania odbiorców w uzyskiwanie efektów</w:t>
      </w:r>
      <w:r w:rsidR="00FC55E5">
        <w:t>,</w:t>
      </w:r>
      <w:r w:rsidRPr="009B4AA9">
        <w:t xml:space="preserve"> są dość dobrze opisywane przez różne omówione modele jakości usług o</w:t>
      </w:r>
      <w:r w:rsidR="001945F3">
        <w:t> </w:t>
      </w:r>
      <w:r w:rsidRPr="009B4AA9">
        <w:t>ugruntowanych postawach teoretycznych. Następnie zostały zaprezentowane różne metody pomiaru jakości usług</w:t>
      </w:r>
      <w:r w:rsidR="00FC55E5">
        <w:t xml:space="preserve"> </w:t>
      </w:r>
      <w:r w:rsidR="00FC55E5" w:rsidRPr="009B4AA9">
        <w:t>(</w:t>
      </w:r>
      <w:proofErr w:type="spellStart"/>
      <w:r w:rsidR="00FC55E5">
        <w:t>pod</w:t>
      </w:r>
      <w:r w:rsidR="00FC55E5" w:rsidRPr="009B4AA9">
        <w:t>rozdz</w:t>
      </w:r>
      <w:proofErr w:type="spellEnd"/>
      <w:r w:rsidR="00FC55E5" w:rsidRPr="009B4AA9">
        <w:t xml:space="preserve">. </w:t>
      </w:r>
      <w:r w:rsidR="00FC55E5" w:rsidRPr="009B4AA9">
        <w:fldChar w:fldCharType="begin"/>
      </w:r>
      <w:r w:rsidR="00FC55E5" w:rsidRPr="009B4AA9">
        <w:instrText xml:space="preserve"> REF _Ref137319715 \r \h  \* MERGEFORMAT </w:instrText>
      </w:r>
      <w:r w:rsidR="00FC55E5" w:rsidRPr="009B4AA9">
        <w:fldChar w:fldCharType="separate"/>
      </w:r>
      <w:r w:rsidR="00FC55E5">
        <w:t>1.3.2</w:t>
      </w:r>
      <w:r w:rsidR="00FC55E5" w:rsidRPr="009B4AA9">
        <w:fldChar w:fldCharType="end"/>
      </w:r>
      <w:r w:rsidR="00FC55E5" w:rsidRPr="009B4AA9">
        <w:t>)</w:t>
      </w:r>
      <w:r w:rsidRPr="009B4AA9">
        <w:t>, które mogą znaleźć zwoje zastosowanie lub choćby mieć wkład w</w:t>
      </w:r>
      <w:r w:rsidR="001945F3">
        <w:t> </w:t>
      </w:r>
      <w:r w:rsidRPr="009B4AA9">
        <w:t>pomiar jakości usług uczelni. Zostały również omówione istniejące metody oceny w odniesieniu do uczelni</w:t>
      </w:r>
      <w:r w:rsidR="00FC55E5">
        <w:t>,</w:t>
      </w:r>
      <w:r w:rsidRPr="009B4AA9">
        <w:t xml:space="preserve"> a także autorskie propozycje wskaźników IWRA oraz SSI</w:t>
      </w:r>
      <w:r w:rsidR="00FC55E5">
        <w:t>,</w:t>
      </w:r>
      <w:r w:rsidRPr="009B4AA9">
        <w:t xml:space="preserve"> stanowiące rozwinięcie istniejących metod pomiaru</w:t>
      </w:r>
      <w:r w:rsidR="00FC55E5">
        <w:t>,</w:t>
      </w:r>
      <w:r w:rsidRPr="009B4AA9">
        <w:t xml:space="preserve"> mających </w:t>
      </w:r>
      <w:r w:rsidRPr="009B4AA9">
        <w:lastRenderedPageBreak/>
        <w:t>swoje uzasadnienie zarówno w praktyce</w:t>
      </w:r>
      <w:r w:rsidR="00E77FAC">
        <w:t>,</w:t>
      </w:r>
      <w:r w:rsidRPr="009B4AA9">
        <w:t xml:space="preserve"> jak i teorii związanej z jakością usług uniwersyteckich. W ostatniej części (</w:t>
      </w:r>
      <w:proofErr w:type="spellStart"/>
      <w:r w:rsidR="00804FB3">
        <w:t>pod</w:t>
      </w:r>
      <w:r w:rsidRPr="009B4AA9">
        <w:t>rozdz</w:t>
      </w:r>
      <w:proofErr w:type="spellEnd"/>
      <w:r w:rsidRPr="009B4AA9">
        <w:t xml:space="preserve">. </w:t>
      </w:r>
      <w:r w:rsidRPr="009B4AA9">
        <w:fldChar w:fldCharType="begin"/>
      </w:r>
      <w:r w:rsidRPr="009B4AA9">
        <w:instrText xml:space="preserve"> REF _Ref66053927 \r \h  \* MERGEFORMAT </w:instrText>
      </w:r>
      <w:r w:rsidRPr="009B4AA9">
        <w:fldChar w:fldCharType="separate"/>
      </w:r>
      <w:r w:rsidR="00F2350D">
        <w:t>1.3.3</w:t>
      </w:r>
      <w:r w:rsidRPr="009B4AA9">
        <w:fldChar w:fldCharType="end"/>
      </w:r>
      <w:r w:rsidRPr="009B4AA9">
        <w:t xml:space="preserve">) zostały omówione rankingi </w:t>
      </w:r>
      <w:r w:rsidR="00D51AB7">
        <w:t>uniwersytetów</w:t>
      </w:r>
      <w:r w:rsidR="00FC55E5">
        <w:t>,</w:t>
      </w:r>
      <w:r w:rsidR="00D51AB7">
        <w:t xml:space="preserve"> </w:t>
      </w:r>
      <w:r w:rsidRPr="009B4AA9">
        <w:t>gdyż stanowią one szczególną i powszechnie uznaną metodę dla wnioskowania o jakości różnych uczelni. Poza omówieniem istotnych podobieństw i szczegółów pomiędzy najistotniejszymi</w:t>
      </w:r>
      <w:r w:rsidR="00FC55E5">
        <w:t xml:space="preserve"> – </w:t>
      </w:r>
      <w:r w:rsidRPr="009B4AA9">
        <w:t>z punktu widzenia polskich uczelni</w:t>
      </w:r>
      <w:r w:rsidR="00FC55E5">
        <w:t xml:space="preserve"> – </w:t>
      </w:r>
      <w:r w:rsidRPr="009B4AA9">
        <w:t>rankingami globalnymi przedstawiono też autorską propozycję rankingu hybrydowego</w:t>
      </w:r>
      <w:r w:rsidR="00FC55E5">
        <w:t>,</w:t>
      </w:r>
      <w:r w:rsidRPr="009B4AA9">
        <w:t xml:space="preserve"> pozwalającego na statystycznie potwierdzone uszeregowanie uczelni na podstawie kilku spośród najbardziej znanych rankingów globalnych (por. </w:t>
      </w:r>
      <w:r w:rsidRPr="009B4AA9">
        <w:fldChar w:fldCharType="begin"/>
      </w:r>
      <w:r w:rsidRPr="009B4AA9">
        <w:instrText xml:space="preserve"> REF _Ref134645114 \h  \* MERGEFORMAT </w:instrText>
      </w:r>
      <w:r w:rsidRPr="009B4AA9">
        <w:fldChar w:fldCharType="separate"/>
      </w:r>
      <w:r w:rsidR="00F2350D" w:rsidRPr="00F2350D">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rsidR="00F2350D">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rsidR="00F2350D">
        <w:t>Tabela 25</w:t>
      </w:r>
      <w:r w:rsidRPr="009B4AA9">
        <w:fldChar w:fldCharType="end"/>
      </w:r>
      <w:r w:rsidRPr="009B4AA9">
        <w:t xml:space="preserve"> i Załącznik 4). Omówiono też szczegóły metodologii najbardziej uznanego w</w:t>
      </w:r>
      <w:r w:rsidR="001945F3">
        <w:t> </w:t>
      </w:r>
      <w:r w:rsidRPr="009B4AA9">
        <w:t>Polsce rankingu magazynu Perspektywy o bardzo rozbudowanej strukturze pomiaru.</w:t>
      </w:r>
    </w:p>
    <w:p w14:paraId="4109E745" w14:textId="388C6538" w:rsidR="00E37B75" w:rsidRPr="009B4AA9" w:rsidRDefault="00E37B75" w:rsidP="00E37B75">
      <w:r w:rsidRPr="009B4AA9">
        <w:t>Po omówieniu zagadnień jakości i jej pomiaru w następnym podrozdziale (</w:t>
      </w:r>
      <w:r w:rsidRPr="009B4AA9">
        <w:fldChar w:fldCharType="begin"/>
      </w:r>
      <w:r w:rsidRPr="009B4AA9">
        <w:instrText xml:space="preserve"> REF _Ref141469082 \r \h  \* MERGEFORMAT </w:instrText>
      </w:r>
      <w:r w:rsidRPr="009B4AA9">
        <w:fldChar w:fldCharType="separate"/>
      </w:r>
      <w:r w:rsidR="00F2350D">
        <w:t>1.4</w:t>
      </w:r>
      <w:r w:rsidRPr="009B4AA9">
        <w:fldChar w:fldCharType="end"/>
      </w:r>
      <w:r w:rsidRPr="009B4AA9">
        <w:t>) zaprezentowano szerokie tło teoretyczne związane z zarządzaniem jakością w odniesieniu do uczelni. Najpierw omówiono genezę koncepcji zarządzania jakością w kontekście rozwoju teorii i metod zarządzania, a</w:t>
      </w:r>
      <w:r w:rsidR="001945F3">
        <w:t> </w:t>
      </w:r>
      <w:r w:rsidRPr="009B4AA9">
        <w:t xml:space="preserve">następnie przedstawiono nowoczesne filozofie zarządzania jakością ze szczególnym uwzględnieniem badań nad możliwościami ich adaptacji w środowisku uniwersytetów (rozdz. </w:t>
      </w:r>
      <w:r w:rsidRPr="009B4AA9">
        <w:fldChar w:fldCharType="begin"/>
      </w:r>
      <w:r w:rsidRPr="009B4AA9">
        <w:instrText xml:space="preserve"> REF _Ref156758230 \r \h  \* MERGEFORMAT </w:instrText>
      </w:r>
      <w:r w:rsidRPr="009B4AA9">
        <w:fldChar w:fldCharType="separate"/>
      </w:r>
      <w:r w:rsidR="00F2350D">
        <w:t>1.4.1</w:t>
      </w:r>
      <w:r w:rsidRPr="009B4AA9">
        <w:fldChar w:fldCharType="end"/>
      </w:r>
      <w:r w:rsidRPr="009B4AA9">
        <w:t xml:space="preserve">). Wskazano na niewielką liczbę opisanych w literaturze przedmiotu implementacji takich metod jak TQM, Lean, </w:t>
      </w:r>
      <w:proofErr w:type="spellStart"/>
      <w:r w:rsidRPr="009B4AA9">
        <w:t>SixSigma</w:t>
      </w:r>
      <w:proofErr w:type="spellEnd"/>
      <w:r w:rsidRPr="009B4AA9">
        <w:t xml:space="preserve">, czy Lean </w:t>
      </w:r>
      <w:proofErr w:type="spellStart"/>
      <w:r w:rsidRPr="009B4AA9">
        <w:t>SixSigma</w:t>
      </w:r>
      <w:proofErr w:type="spellEnd"/>
      <w:r w:rsidRPr="009B4AA9">
        <w:t xml:space="preserve"> do zarządzania jakością uczelni. Przedstawiono również koncepcje bazujące na samoocenie oraz opracowane z myślą o organizacjach non-profit (CAF, EFQM), a także koncepcje dedykowane organizacjom edukacyjnym (ISO 21001:2018), w tym szczególnie uniwersytetom (</w:t>
      </w:r>
      <w:proofErr w:type="spellStart"/>
      <w:r w:rsidRPr="009B4AA9">
        <w:t>QualHE</w:t>
      </w:r>
      <w:proofErr w:type="spellEnd"/>
      <w:r w:rsidRPr="009B4AA9">
        <w:t>). Następnie omówiono specyficzne uwarunkowania wobec zarządzania jakością uczelni w Polsce</w:t>
      </w:r>
      <w:r w:rsidR="00FC55E5">
        <w:t xml:space="preserve"> </w:t>
      </w:r>
      <w:r w:rsidR="00FC55E5" w:rsidRPr="009B4AA9">
        <w:t>(</w:t>
      </w:r>
      <w:proofErr w:type="spellStart"/>
      <w:r w:rsidR="00FC55E5">
        <w:t>pod</w:t>
      </w:r>
      <w:r w:rsidR="00FC55E5" w:rsidRPr="009B4AA9">
        <w:t>rozdz</w:t>
      </w:r>
      <w:proofErr w:type="spellEnd"/>
      <w:r w:rsidR="00FC55E5" w:rsidRPr="009B4AA9">
        <w:t xml:space="preserve">. </w:t>
      </w:r>
      <w:r w:rsidR="00FC55E5" w:rsidRPr="009B4AA9">
        <w:fldChar w:fldCharType="begin"/>
      </w:r>
      <w:r w:rsidR="00FC55E5" w:rsidRPr="009B4AA9">
        <w:instrText xml:space="preserve"> REF _Ref147563104 \r \h  \* MERGEFORMAT </w:instrText>
      </w:r>
      <w:r w:rsidR="00FC55E5" w:rsidRPr="009B4AA9">
        <w:fldChar w:fldCharType="separate"/>
      </w:r>
      <w:r w:rsidR="00FC55E5">
        <w:t>1.4.2</w:t>
      </w:r>
      <w:r w:rsidR="00FC55E5" w:rsidRPr="009B4AA9">
        <w:fldChar w:fldCharType="end"/>
      </w:r>
      <w:r w:rsidR="00FC55E5" w:rsidRPr="009B4AA9">
        <w:t>)</w:t>
      </w:r>
      <w:r w:rsidRPr="009B4AA9">
        <w:t xml:space="preserve">. Przeanalizowano poziom dojrzałości metod odnoszących się do doskonalenia jakości implementowanych jako obligatoryjne na polskich uczelniach, co wprost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rsidR="00CB4AB6">
        <w:t>z </w:t>
      </w:r>
      <w:r w:rsidRPr="009B4AA9">
        <w:t>kluczowych elementów skutecznego zarządzania jakością, które ściśle wiąże się z rolą przywódców organizacji. W związku z tym w ramach kolejnego podrozdziału (</w:t>
      </w:r>
      <w:r w:rsidRPr="009B4AA9">
        <w:fldChar w:fldCharType="begin"/>
      </w:r>
      <w:r w:rsidRPr="009B4AA9">
        <w:instrText xml:space="preserve"> REF _Ref164499695 \r \h  \* MERGEFORMAT </w:instrText>
      </w:r>
      <w:r w:rsidRPr="009B4AA9">
        <w:fldChar w:fldCharType="separate"/>
      </w:r>
      <w:r w:rsidR="00F2350D">
        <w:t>1.4.3</w:t>
      </w:r>
      <w:r w:rsidRPr="009B4AA9">
        <w:fldChar w:fldCharType="end"/>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9B4AA9">
        <w:fldChar w:fldCharType="begin"/>
      </w:r>
      <w:r w:rsidRPr="009B4AA9">
        <w:instrText xml:space="preserve"> REF _Ref141469082 \r \h  \* MERGEFORMAT </w:instrText>
      </w:r>
      <w:r w:rsidRPr="009B4AA9">
        <w:fldChar w:fldCharType="separate"/>
      </w:r>
      <w:r w:rsidR="00F2350D">
        <w:t>1.4</w:t>
      </w:r>
      <w:r w:rsidRPr="009B4AA9">
        <w:fldChar w:fldCharType="end"/>
      </w:r>
      <w:r w:rsidRPr="009B4AA9">
        <w:t>, który jest związany jedną z dwóch podstaw teoretycznych niniejszej pracy wymienionych we wstępie – teorią zarządzania jakością.</w:t>
      </w:r>
    </w:p>
    <w:p w14:paraId="1BF5D0DF" w14:textId="6E50B39B" w:rsidR="00E37B75" w:rsidRPr="009B4AA9" w:rsidRDefault="009B4AA9" w:rsidP="009B4AA9">
      <w:r w:rsidRPr="009B4AA9">
        <w:t>Ostatni</w:t>
      </w:r>
      <w:r w:rsidR="00E37B75" w:rsidRPr="009B4AA9">
        <w:t xml:space="preserve"> podrozdział (</w:t>
      </w:r>
      <w:r w:rsidR="00E37B75" w:rsidRPr="009B4AA9">
        <w:fldChar w:fldCharType="begin"/>
      </w:r>
      <w:r w:rsidR="00E37B75" w:rsidRPr="009B4AA9">
        <w:instrText xml:space="preserve"> REF _Ref140912412 \r \h  \* MERGEFORMAT </w:instrText>
      </w:r>
      <w:r w:rsidR="00E37B75" w:rsidRPr="009B4AA9">
        <w:fldChar w:fldCharType="separate"/>
      </w:r>
      <w:r w:rsidR="00F2350D">
        <w:t>1.5</w:t>
      </w:r>
      <w:r w:rsidR="00E37B75" w:rsidRPr="009B4AA9">
        <w:fldChar w:fldCharType="end"/>
      </w:r>
      <w:r w:rsidR="00E37B75" w:rsidRPr="009B4AA9">
        <w:t xml:space="preserve">) </w:t>
      </w:r>
      <w:r w:rsidRPr="009B4AA9">
        <w:t xml:space="preserve">części teoretycznej niniejszej pracy </w:t>
      </w:r>
      <w:r w:rsidR="00E37B75" w:rsidRPr="009B4AA9">
        <w:t>dotyczy natomiast zagadnień związanych z teorią interesariuszy. W ramach tej części najpierw omówiono podstawy teoretyczne oraz tło historyczne powstawania koncepcji interesariuszy</w:t>
      </w:r>
      <w:r w:rsidR="00CB4AB6">
        <w:t>,</w:t>
      </w:r>
      <w:r w:rsidR="00E37B75" w:rsidRPr="009B4AA9">
        <w:t xml:space="preserve"> wskazując na różnorodność definicji oraz różne rodzaje teorii interesariuszy (por. </w:t>
      </w:r>
      <w:r w:rsidR="00E37B75" w:rsidRPr="009B4AA9">
        <w:fldChar w:fldCharType="begin"/>
      </w:r>
      <w:r w:rsidR="00E37B75" w:rsidRPr="009B4AA9">
        <w:instrText xml:space="preserve"> REF _Ref152270743 \h  \* MERGEFORMAT </w:instrText>
      </w:r>
      <w:r w:rsidR="00E37B75" w:rsidRPr="009B4AA9">
        <w:fldChar w:fldCharType="separate"/>
      </w:r>
      <w:r w:rsidR="00F2350D">
        <w:t xml:space="preserve">Tabela </w:t>
      </w:r>
      <w:r w:rsidR="00F2350D">
        <w:rPr>
          <w:noProof/>
        </w:rPr>
        <w:t>47</w:t>
      </w:r>
      <w:r w:rsidR="00E37B75" w:rsidRPr="009B4AA9">
        <w:fldChar w:fldCharType="end"/>
      </w:r>
      <w:r w:rsidR="00E37B75" w:rsidRPr="009B4AA9">
        <w:t xml:space="preserve"> i </w:t>
      </w:r>
      <w:r w:rsidR="00E37B75" w:rsidRPr="009B4AA9">
        <w:fldChar w:fldCharType="begin"/>
      </w:r>
      <w:r w:rsidR="00E37B75" w:rsidRPr="009B4AA9">
        <w:instrText xml:space="preserve"> REF _Ref152281484 \h  \* MERGEFORMAT </w:instrText>
      </w:r>
      <w:r w:rsidR="00E37B75" w:rsidRPr="009B4AA9">
        <w:fldChar w:fldCharType="separate"/>
      </w:r>
      <w:r w:rsidR="00F2350D">
        <w:t xml:space="preserve">Tabela </w:t>
      </w:r>
      <w:r w:rsidR="00F2350D">
        <w:rPr>
          <w:noProof/>
        </w:rPr>
        <w:t>48</w:t>
      </w:r>
      <w:r w:rsidR="00E37B75" w:rsidRPr="009B4AA9">
        <w:fldChar w:fldCharType="end"/>
      </w:r>
      <w:r w:rsidR="00E37B75" w:rsidRPr="009B4AA9">
        <w:t>). Rozważania te pozwoliły na zaproponowanie autorskiej definicji interesariuszy, mieszczącej się w zakresie teorii menedżerskich w</w:t>
      </w:r>
      <w:r w:rsidR="001945F3">
        <w:t> </w:t>
      </w:r>
      <w:r w:rsidR="00E37B75" w:rsidRPr="009B4AA9">
        <w:t>odniesieniu do uczelni (</w:t>
      </w:r>
      <w:r w:rsidR="00E37B75" w:rsidRPr="009B4AA9">
        <w:rPr>
          <w:i/>
          <w:iCs/>
        </w:rPr>
        <w:t>osoby lub grupy zainteresowane wysokim poziomem jakości efektów działań uczelni, istotne z punktu widzenia zarządzania organizacją</w:t>
      </w:r>
      <w:r w:rsidR="00E37B75" w:rsidRPr="009B4AA9">
        <w:t xml:space="preserve">). Następnie na podstawie </w:t>
      </w:r>
      <w:r w:rsidR="000601A0">
        <w:t>studium</w:t>
      </w:r>
      <w:r w:rsidR="00E37B75" w:rsidRPr="009B4AA9">
        <w:t xml:space="preserve"> literatury zaprezentowano listę potencjalnych interesariuszy uczelni wraz przykładami kategoryzacji do różnych grup (</w:t>
      </w:r>
      <w:r w:rsidR="00E37B75" w:rsidRPr="009B4AA9">
        <w:fldChar w:fldCharType="begin"/>
      </w:r>
      <w:r w:rsidR="00E37B75" w:rsidRPr="009B4AA9">
        <w:instrText xml:space="preserve"> REF _Ref153916533 \h  \* MERGEFORMAT </w:instrText>
      </w:r>
      <w:r w:rsidR="00E37B75" w:rsidRPr="009B4AA9">
        <w:fldChar w:fldCharType="separate"/>
      </w:r>
      <w:r w:rsidR="00F2350D">
        <w:t xml:space="preserve">Tabela </w:t>
      </w:r>
      <w:r w:rsidR="00F2350D">
        <w:rPr>
          <w:noProof/>
        </w:rPr>
        <w:t>50</w:t>
      </w:r>
      <w:r w:rsidR="00E37B75" w:rsidRPr="009B4AA9">
        <w:fldChar w:fldCharType="end"/>
      </w:r>
      <w:r w:rsidR="00E37B75" w:rsidRPr="009B4AA9">
        <w:t>). Omówiono również wyniki autorskiego badania na podstawie abstraktów artykułów odnoszących się do interesariuszy uczelni</w:t>
      </w:r>
      <w:r w:rsidR="00CB4AB6">
        <w:t>,</w:t>
      </w:r>
      <w:r w:rsidR="00E37B75" w:rsidRPr="009B4AA9">
        <w:t xml:space="preserve"> pozwalającego na wskazanie najpowszechniej wymienianych w literaturze istotnych dla uczelni grup interesariuszy (</w:t>
      </w:r>
      <w:r w:rsidR="00E37B75" w:rsidRPr="009B4AA9">
        <w:fldChar w:fldCharType="begin"/>
      </w:r>
      <w:r w:rsidR="00E37B75" w:rsidRPr="009B4AA9">
        <w:instrText xml:space="preserve"> REF _Ref155124038 \h  \* MERGEFORMAT </w:instrText>
      </w:r>
      <w:r w:rsidR="00E37B75" w:rsidRPr="009B4AA9">
        <w:fldChar w:fldCharType="separate"/>
      </w:r>
      <w:r w:rsidR="00F2350D">
        <w:t xml:space="preserve">Tabela </w:t>
      </w:r>
      <w:r w:rsidR="00F2350D">
        <w:rPr>
          <w:noProof/>
        </w:rPr>
        <w:t>51</w:t>
      </w:r>
      <w:r w:rsidR="00E37B75" w:rsidRPr="009B4AA9">
        <w:fldChar w:fldCharType="end"/>
      </w:r>
      <w:r w:rsidR="00E37B75" w:rsidRPr="009B4AA9">
        <w:t>) oraz zaprezentowano propozycję kategoryzacji tych grup do rodzajów wg typologii Mitchella (</w:t>
      </w:r>
      <w:r w:rsidR="00E37B75" w:rsidRPr="009B4AA9">
        <w:fldChar w:fldCharType="begin"/>
      </w:r>
      <w:r w:rsidR="00E37B75" w:rsidRPr="009B4AA9">
        <w:instrText xml:space="preserve"> REF _Ref134897865 \h  \* MERGEFORMAT </w:instrText>
      </w:r>
      <w:r w:rsidR="00E37B75" w:rsidRPr="009B4AA9">
        <w:fldChar w:fldCharType="separate"/>
      </w:r>
      <w:r w:rsidR="00F2350D" w:rsidRPr="00A07201">
        <w:t xml:space="preserve">Tabela </w:t>
      </w:r>
      <w:r w:rsidR="00F2350D">
        <w:rPr>
          <w:noProof/>
        </w:rPr>
        <w:t>52</w:t>
      </w:r>
      <w:r w:rsidR="00E37B75" w:rsidRPr="009B4AA9">
        <w:fldChar w:fldCharType="end"/>
      </w:r>
      <w:r w:rsidR="00E37B75" w:rsidRPr="009B4AA9">
        <w:t>). Następnie omówiono zagadnienia związane z kształtowaniem relacji z interesariuszami (</w:t>
      </w:r>
      <w:proofErr w:type="spellStart"/>
      <w:r w:rsidR="00804FB3">
        <w:t>pod</w:t>
      </w:r>
      <w:r w:rsidR="00E37B75" w:rsidRPr="009B4AA9">
        <w:t>rozdz</w:t>
      </w:r>
      <w:proofErr w:type="spellEnd"/>
      <w:r w:rsidR="00E37B75" w:rsidRPr="009B4AA9">
        <w:t xml:space="preserve">. </w:t>
      </w:r>
      <w:r w:rsidR="00E37B75" w:rsidRPr="009B4AA9">
        <w:fldChar w:fldCharType="begin"/>
      </w:r>
      <w:r w:rsidR="00E37B75" w:rsidRPr="009B4AA9">
        <w:instrText xml:space="preserve"> REF _Ref162381255 \r \h  \* MERGEFORMAT </w:instrText>
      </w:r>
      <w:r w:rsidR="00E37B75" w:rsidRPr="009B4AA9">
        <w:fldChar w:fldCharType="separate"/>
      </w:r>
      <w:r w:rsidR="00F2350D">
        <w:t>1.5.2</w:t>
      </w:r>
      <w:r w:rsidR="00E37B75" w:rsidRPr="009B4AA9">
        <w:fldChar w:fldCharType="end"/>
      </w:r>
      <w:r w:rsidR="00E37B75" w:rsidRPr="009B4AA9">
        <w:t xml:space="preserve">). Proces ten (por. </w:t>
      </w:r>
      <w:r w:rsidR="00E37B75" w:rsidRPr="009B4AA9">
        <w:fldChar w:fldCharType="begin"/>
      </w:r>
      <w:r w:rsidR="00E37B75" w:rsidRPr="009B4AA9">
        <w:instrText xml:space="preserve"> REF _Ref155635133 \h  \* MERGEFORMAT </w:instrText>
      </w:r>
      <w:r w:rsidR="00E37B75" w:rsidRPr="009B4AA9">
        <w:fldChar w:fldCharType="separate"/>
      </w:r>
      <w:r w:rsidR="00F2350D">
        <w:t xml:space="preserve">Rysunek </w:t>
      </w:r>
      <w:r w:rsidR="00F2350D">
        <w:rPr>
          <w:noProof/>
        </w:rPr>
        <w:t>23</w:t>
      </w:r>
      <w:r w:rsidR="00E37B75" w:rsidRPr="009B4AA9">
        <w:fldChar w:fldCharType="end"/>
      </w:r>
      <w:r w:rsidR="00E37B75" w:rsidRPr="009B4AA9">
        <w:t>) ma swoje fundamenty w strategii organizacji</w:t>
      </w:r>
      <w:r w:rsidR="00CB4AB6">
        <w:t>,</w:t>
      </w:r>
      <w:r w:rsidR="00E37B75" w:rsidRPr="009B4AA9">
        <w:t xml:space="preserve"> natomiast rozpoczyna się analizą interesariuszy. W związku z tym zasadniczą część tego podrozdziału stanowi omówienie wybranych </w:t>
      </w:r>
      <w:r w:rsidR="00CB4AB6">
        <w:t xml:space="preserve">w odniesieniu do uczelni </w:t>
      </w:r>
      <w:r w:rsidR="00E37B75" w:rsidRPr="009B4AA9">
        <w:t>metod analizy interesariuszy (</w:t>
      </w:r>
      <w:r w:rsidR="00E37B75" w:rsidRPr="009B4AA9">
        <w:fldChar w:fldCharType="begin"/>
      </w:r>
      <w:r w:rsidR="00E37B75" w:rsidRPr="009B4AA9">
        <w:instrText xml:space="preserve"> REF _Ref156044513 \h  \* MERGEFORMAT </w:instrText>
      </w:r>
      <w:r w:rsidR="00E37B75" w:rsidRPr="009B4AA9">
        <w:fldChar w:fldCharType="separate"/>
      </w:r>
      <w:r w:rsidR="00F2350D">
        <w:t xml:space="preserve">Tabela </w:t>
      </w:r>
      <w:r w:rsidR="00F2350D">
        <w:rPr>
          <w:noProof/>
        </w:rPr>
        <w:t>53</w:t>
      </w:r>
      <w:r w:rsidR="00E37B75" w:rsidRPr="009B4AA9">
        <w:fldChar w:fldCharType="end"/>
      </w:r>
      <w:r w:rsidR="00E37B75" w:rsidRPr="009B4AA9">
        <w:t>) i rekomendacji dotyczących kształtowania relacji z nimi oraz metod i kanałów komunikacji z interesariuszami (</w:t>
      </w:r>
      <w:r w:rsidR="00E37B75" w:rsidRPr="009B4AA9">
        <w:fldChar w:fldCharType="begin"/>
      </w:r>
      <w:r w:rsidR="00E37B75" w:rsidRPr="009B4AA9">
        <w:instrText xml:space="preserve"> REF _Ref157001680 \h  \* MERGEFORMAT </w:instrText>
      </w:r>
      <w:r w:rsidR="00E37B75" w:rsidRPr="009B4AA9">
        <w:fldChar w:fldCharType="separate"/>
      </w:r>
      <w:r w:rsidR="00F2350D">
        <w:t xml:space="preserve">Tabela </w:t>
      </w:r>
      <w:r w:rsidR="00F2350D">
        <w:rPr>
          <w:noProof/>
        </w:rPr>
        <w:t>54</w:t>
      </w:r>
      <w:r w:rsidR="00E37B75" w:rsidRPr="009B4AA9">
        <w:fldChar w:fldCharType="end"/>
      </w:r>
      <w:r w:rsidR="00E37B75" w:rsidRPr="009B4AA9">
        <w:t>). W następnym podrozdziale (</w:t>
      </w:r>
      <w:r w:rsidR="00E37B75" w:rsidRPr="009B4AA9">
        <w:fldChar w:fldCharType="begin"/>
      </w:r>
      <w:r w:rsidR="00E37B75" w:rsidRPr="009B4AA9">
        <w:instrText xml:space="preserve"> REF _Ref162612597 \r \h  \* MERGEFORMAT </w:instrText>
      </w:r>
      <w:r w:rsidR="00E37B75" w:rsidRPr="009B4AA9">
        <w:fldChar w:fldCharType="separate"/>
      </w:r>
      <w:r w:rsidR="00F2350D">
        <w:t>1.5.3</w:t>
      </w:r>
      <w:r w:rsidR="00E37B75" w:rsidRPr="009B4AA9">
        <w:fldChar w:fldCharType="end"/>
      </w:r>
      <w:r w:rsidR="00E37B75" w:rsidRPr="009B4AA9">
        <w:t>) podsumowano dotychczasowe rozważania teoretyczne</w:t>
      </w:r>
      <w:r w:rsidR="00CB4AB6">
        <w:t>,</w:t>
      </w:r>
      <w:r w:rsidR="00E37B75" w:rsidRPr="009B4AA9">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rsidR="00CB4AB6">
        <w:t xml:space="preserve">według </w:t>
      </w:r>
      <w:r w:rsidR="00E37B75" w:rsidRPr="009B4AA9">
        <w:t>ISO 21001:2018 (</w:t>
      </w:r>
      <w:r w:rsidR="00E37B75" w:rsidRPr="009B4AA9">
        <w:fldChar w:fldCharType="begin"/>
      </w:r>
      <w:r w:rsidR="00E37B75" w:rsidRPr="009B4AA9">
        <w:instrText xml:space="preserve"> REF _Ref134898257 \h  \* MERGEFORMAT </w:instrText>
      </w:r>
      <w:r w:rsidR="00E37B75" w:rsidRPr="009B4AA9">
        <w:fldChar w:fldCharType="separate"/>
      </w:r>
      <w:r w:rsidR="00F2350D" w:rsidRPr="00ED45D2">
        <w:t xml:space="preserve">Tabela </w:t>
      </w:r>
      <w:r w:rsidR="00F2350D">
        <w:rPr>
          <w:noProof/>
        </w:rPr>
        <w:t>57</w:t>
      </w:r>
      <w:r w:rsidR="00E37B75" w:rsidRPr="009B4AA9">
        <w:fldChar w:fldCharType="end"/>
      </w:r>
      <w:r w:rsidR="00E37B75" w:rsidRPr="009B4AA9">
        <w:t>). Ponadto zaprezentowano autorską propozycję modelu relacji wybranych czynników jakości usług uczelni technicznej związanych z satysfakcją interesariuszy (</w:t>
      </w:r>
      <w:r w:rsidR="00E37B75" w:rsidRPr="009B4AA9">
        <w:fldChar w:fldCharType="begin"/>
      </w:r>
      <w:r w:rsidR="00E37B75" w:rsidRPr="009B4AA9">
        <w:instrText xml:space="preserve"> REF _Ref157710966 \h  \* MERGEFORMAT </w:instrText>
      </w:r>
      <w:r w:rsidR="00E37B75" w:rsidRPr="009B4AA9">
        <w:fldChar w:fldCharType="separate"/>
      </w:r>
      <w:r w:rsidR="00F2350D">
        <w:t xml:space="preserve">Rysunek </w:t>
      </w:r>
      <w:r w:rsidR="00F2350D">
        <w:rPr>
          <w:noProof/>
        </w:rPr>
        <w:t>29</w:t>
      </w:r>
      <w:r w:rsidR="00E37B75" w:rsidRPr="009B4AA9">
        <w:fldChar w:fldCharType="end"/>
      </w:r>
      <w:r w:rsidR="00E37B75" w:rsidRPr="009B4AA9">
        <w:t>)</w:t>
      </w:r>
      <w:r w:rsidR="00CB4AB6">
        <w:t>,</w:t>
      </w:r>
      <w:r w:rsidR="00E37B75" w:rsidRPr="009B4AA9">
        <w:t xml:space="preserve"> stanowiąca jednocześnie syntezę wniosków </w:t>
      </w:r>
      <w:r w:rsidR="00CB4AB6">
        <w:t>dotyczących</w:t>
      </w:r>
      <w:r w:rsidR="00E37B75" w:rsidRPr="009B4AA9">
        <w:t xml:space="preserve"> pomiaru jakości i roli interesariuszy, ale również podstawę do stworzenia koncepcji badań omówionych w kolejnych częściach niniejszej pracy.</w:t>
      </w:r>
    </w:p>
    <w:p w14:paraId="30602449" w14:textId="510C8024" w:rsidR="00DE7193" w:rsidRDefault="00B61EC4" w:rsidP="000176BB">
      <w:pPr>
        <w:pStyle w:val="Heading1"/>
        <w:spacing w:after="240"/>
        <w:ind w:left="431" w:hanging="431"/>
      </w:pPr>
      <w:bookmarkStart w:id="699" w:name="_Ref164502460"/>
      <w:bookmarkStart w:id="700" w:name="_Toc164801019"/>
      <w:bookmarkStart w:id="701" w:name="_Toc168903283"/>
      <w:bookmarkStart w:id="702" w:name="_Toc169134091"/>
      <w:bookmarkEnd w:id="685"/>
      <w:bookmarkEnd w:id="686"/>
      <w:r w:rsidRPr="00B61EC4">
        <w:lastRenderedPageBreak/>
        <w:t>Badanie efektów działania</w:t>
      </w:r>
      <w:r w:rsidR="00787121" w:rsidRPr="00B61EC4">
        <w:t xml:space="preserve"> systemu zarządzania jakością uczelni z uwzględnieniem pomiaru satysfakcji interesariuszy</w:t>
      </w:r>
      <w:bookmarkEnd w:id="699"/>
      <w:bookmarkEnd w:id="700"/>
      <w:bookmarkEnd w:id="701"/>
      <w:bookmarkEnd w:id="702"/>
    </w:p>
    <w:p w14:paraId="4DA327AC" w14:textId="43122645"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t>e</w:t>
      </w:r>
      <w:r>
        <w:t xml:space="preserve"> </w:t>
      </w:r>
      <w:r w:rsidR="000601A0">
        <w:t>studium</w:t>
      </w:r>
      <w:r>
        <w:t xml:space="preserve">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w:t>
      </w:r>
      <w:r w:rsidR="00B9157A">
        <w:t>e</w:t>
      </w:r>
      <w:r w:rsidR="008A0DE1">
        <w:t xml:space="preserve">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3F15BD5C" w:rsidR="00B61EC4" w:rsidRDefault="009811F3" w:rsidP="00B61EC4">
      <w:pPr>
        <w:pStyle w:val="Heading2"/>
      </w:pPr>
      <w:bookmarkStart w:id="703" w:name="_Ref164502706"/>
      <w:bookmarkStart w:id="704" w:name="_Toc164801020"/>
      <w:bookmarkStart w:id="705" w:name="_Toc168903284"/>
      <w:bookmarkStart w:id="706" w:name="_Toc169134092"/>
      <w:r>
        <w:t>E</w:t>
      </w:r>
      <w:r w:rsidR="00B61EC4">
        <w:t>fekt</w:t>
      </w:r>
      <w:r>
        <w:t>y</w:t>
      </w:r>
      <w:r w:rsidR="00B61EC4">
        <w:t xml:space="preserve"> działań uczelni w świetle opinii i postaw interesariuszy</w:t>
      </w:r>
      <w:bookmarkEnd w:id="703"/>
      <w:bookmarkEnd w:id="704"/>
      <w:bookmarkEnd w:id="705"/>
      <w:bookmarkEnd w:id="706"/>
    </w:p>
    <w:p w14:paraId="08FB38E8" w14:textId="7D3CCBD1"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ipoteza</w:t>
      </w:r>
      <w:r w:rsidR="00B9157A">
        <w:t>,</w:t>
      </w:r>
      <w:r>
        <w:t xml:space="preserve"> </w:t>
      </w:r>
      <w:r w:rsidRPr="00486195">
        <w:rPr>
          <w:b/>
          <w:bCs/>
        </w:rPr>
        <w:t>H1</w:t>
      </w:r>
      <w:r w:rsidR="00B9157A" w:rsidRPr="00B9157A">
        <w:t>,</w:t>
      </w:r>
      <w:r>
        <w:t xml:space="preserve"> zakłada istnienie pozytywnej korelacji pomiędzy satysfakcją interesariuszy a innymi wynikami pomiarów jakości usług uczelni. </w:t>
      </w:r>
      <w:r w:rsidR="005D3867">
        <w:t>Druga hipoteza</w:t>
      </w:r>
      <w:r w:rsidR="00B9157A">
        <w:t>,</w:t>
      </w:r>
      <w:r w:rsidR="005D3867">
        <w:t xml:space="preserve"> </w:t>
      </w:r>
      <w:r w:rsidR="005D3867" w:rsidRPr="005D3867">
        <w:rPr>
          <w:b/>
          <w:bCs/>
        </w:rPr>
        <w:t>H2</w:t>
      </w:r>
      <w:r w:rsidR="00B9157A">
        <w:t xml:space="preserve">, </w:t>
      </w:r>
      <w:r w:rsidR="005D3867">
        <w:t xml:space="preserve">zakłada </w:t>
      </w:r>
      <w:r w:rsidR="00B9157A">
        <w:t xml:space="preserve">natomiast </w:t>
      </w:r>
      <w:r w:rsidR="005D3867">
        <w:t>istnienie korelacji pomiędzy wartościami pomiaru satysfakcji interesariuszy a wartościami autorskiego Indeksu Wyceny Rynkowej Absolwenta.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w:t>
      </w:r>
      <w:r w:rsidR="001945F3">
        <w:t> </w:t>
      </w:r>
      <w:r w:rsidR="00630D7C">
        <w:t xml:space="preserve">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w:t>
      </w:r>
      <w:proofErr w:type="spellStart"/>
      <w:r w:rsidR="00804FB3">
        <w:t>pod</w:t>
      </w:r>
      <w:r>
        <w:t>rozdz</w:t>
      </w:r>
      <w:proofErr w:type="spellEnd"/>
      <w:r>
        <w:t xml:space="preserve">. </w:t>
      </w:r>
      <w:r>
        <w:fldChar w:fldCharType="begin"/>
      </w:r>
      <w:r>
        <w:instrText xml:space="preserve"> REF _Ref153646064 \r \h </w:instrText>
      </w:r>
      <w:r>
        <w:fldChar w:fldCharType="separate"/>
      </w:r>
      <w:r w:rsidR="00F2350D">
        <w:t>1.3</w:t>
      </w:r>
      <w:r>
        <w:fldChar w:fldCharType="end"/>
      </w:r>
      <w:r>
        <w:t xml:space="preserve"> i </w:t>
      </w:r>
      <w:r>
        <w:fldChar w:fldCharType="begin"/>
      </w:r>
      <w:r>
        <w:instrText xml:space="preserve"> REF _Ref140912412 \r \h </w:instrText>
      </w:r>
      <w:r>
        <w:fldChar w:fldCharType="separate"/>
      </w:r>
      <w:r w:rsidR="00F2350D">
        <w:t>1.5</w:t>
      </w:r>
      <w:r>
        <w:fldChar w:fldCharType="end"/>
      </w:r>
      <w:r>
        <w:t>).</w:t>
      </w:r>
    </w:p>
    <w:p w14:paraId="70B1C96F" w14:textId="009AD0E5" w:rsidR="00B61EC4" w:rsidRPr="00630D7C" w:rsidRDefault="00630D7C" w:rsidP="00BC6AE5">
      <w:r w:rsidRPr="00630D7C">
        <w:t xml:space="preserve">Opis założeń i metody przeprowadzonego badania oraz uzyskanych wyników będzie przedmiotem opisów przedstawionych w kolejnych </w:t>
      </w:r>
      <w:r w:rsidR="009811F3">
        <w:t>pod</w:t>
      </w:r>
      <w:r w:rsidR="004629BB">
        <w:t>ro</w:t>
      </w:r>
      <w:r w:rsidR="00B03664">
        <w:t>z</w:t>
      </w:r>
      <w:r w:rsidR="004629BB">
        <w:t>dział</w:t>
      </w:r>
      <w:r w:rsidR="00492634">
        <w:t>ach</w:t>
      </w:r>
      <w:r w:rsidR="004629BB">
        <w:t>.</w:t>
      </w:r>
    </w:p>
    <w:p w14:paraId="2098D462" w14:textId="77777777" w:rsidR="00787121" w:rsidRDefault="00787121" w:rsidP="00B61EC4">
      <w:pPr>
        <w:pStyle w:val="Heading3"/>
      </w:pPr>
      <w:bookmarkStart w:id="707" w:name="_Ref164502714"/>
      <w:bookmarkStart w:id="708" w:name="_Ref164502715"/>
      <w:bookmarkStart w:id="709" w:name="_Toc164801021"/>
      <w:bookmarkStart w:id="710" w:name="_Toc168903285"/>
      <w:bookmarkStart w:id="711" w:name="_Toc169134093"/>
      <w:r w:rsidRPr="00233788">
        <w:t xml:space="preserve">Założenia i cele badań </w:t>
      </w:r>
      <w:r>
        <w:t>jakościowych: wywiady pogłębione z interesariuszami uczelni</w:t>
      </w:r>
      <w:bookmarkEnd w:id="707"/>
      <w:bookmarkEnd w:id="708"/>
      <w:bookmarkEnd w:id="709"/>
      <w:bookmarkEnd w:id="710"/>
      <w:bookmarkEnd w:id="711"/>
    </w:p>
    <w:p w14:paraId="62250FD4" w14:textId="53C2083F" w:rsidR="00492634" w:rsidRPr="00684943" w:rsidRDefault="00EE7563" w:rsidP="00EE7563">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analiz przedstawionych w </w:t>
      </w:r>
      <w:r w:rsidR="00FA797F">
        <w:t>pod</w:t>
      </w:r>
      <w:r>
        <w:t xml:space="preserve">rozdziale </w:t>
      </w:r>
      <w:r>
        <w:fldChar w:fldCharType="begin"/>
      </w:r>
      <w:r>
        <w:instrText xml:space="preserve"> REF _Ref163576666 \r \h </w:instrText>
      </w:r>
      <w:r>
        <w:fldChar w:fldCharType="separate"/>
      </w:r>
      <w:r w:rsidR="00F2350D">
        <w:t>1.5.1</w:t>
      </w:r>
      <w:r>
        <w:fldChar w:fldCharType="end"/>
      </w:r>
      <w:r>
        <w:t xml:space="preserve"> przy </w:t>
      </w:r>
      <w:r>
        <w:lastRenderedPageBreak/>
        <w:t xml:space="preserve">uwzględnieniu ograniczeń badawczych. </w:t>
      </w:r>
      <w:r w:rsidRPr="00EE7563">
        <w:t>Grupy interesariuszy wybrane d</w:t>
      </w:r>
      <w:r w:rsidRPr="00684943">
        <w:t xml:space="preserve">o badań pomiaru satysfakcji przedstawiono w </w:t>
      </w:r>
      <w:r w:rsidR="00C64D66" w:rsidRPr="00684943">
        <w:t>Tabeli</w:t>
      </w:r>
      <w:r w:rsidR="000817A9">
        <w:t> </w:t>
      </w:r>
      <w:r w:rsidR="00C64D66">
        <w:t>59</w:t>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F2350D">
        <w:t xml:space="preserve">Tabela </w:t>
      </w:r>
      <w:r w:rsidR="00F2350D">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360D0BB0" w:rsidR="00492634" w:rsidRPr="00684943" w:rsidRDefault="00492634" w:rsidP="00492634">
      <w:pPr>
        <w:pStyle w:val="Tytutabeli"/>
      </w:pPr>
      <w:bookmarkStart w:id="712" w:name="_Ref163577839"/>
      <w:bookmarkStart w:id="713" w:name="_Ref134898899"/>
      <w:bookmarkStart w:id="714" w:name="_Toc169134782"/>
      <w:r w:rsidRPr="00684943">
        <w:t xml:space="preserve">Tabela </w:t>
      </w:r>
      <w:fldSimple w:instr=" SEQ Tabela \* ARABIC ">
        <w:r w:rsidR="00F2350D">
          <w:rPr>
            <w:noProof/>
          </w:rPr>
          <w:t>59</w:t>
        </w:r>
      </w:fldSimple>
      <w:bookmarkEnd w:id="712"/>
      <w:r w:rsidR="00B84102">
        <w:rPr>
          <w:noProof/>
        </w:rPr>
        <w:t>.</w:t>
      </w:r>
      <w:r w:rsidRPr="00684943">
        <w:t xml:space="preserve"> Wybrane grupy interesariuszy uwzględnione w badaniu satysfakcji interesariuszy polskich uczelni technicznych</w:t>
      </w:r>
      <w:bookmarkEnd w:id="713"/>
      <w:bookmarkEnd w:id="714"/>
    </w:p>
    <w:tbl>
      <w:tblPr>
        <w:tblStyle w:val="TableGrid"/>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5F7DE1">
        <w:trPr>
          <w:cantSplit/>
        </w:trPr>
        <w:tc>
          <w:tcPr>
            <w:tcW w:w="3118" w:type="dxa"/>
            <w:vAlign w:val="center"/>
          </w:tcPr>
          <w:p w14:paraId="386DF444" w14:textId="77777777" w:rsidR="00492634" w:rsidRPr="00684943" w:rsidRDefault="00492634" w:rsidP="005F7DE1">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5F7DE1">
        <w:trPr>
          <w:cantSplit/>
        </w:trPr>
        <w:tc>
          <w:tcPr>
            <w:tcW w:w="3118" w:type="dxa"/>
            <w:vAlign w:val="center"/>
          </w:tcPr>
          <w:p w14:paraId="31DD30AB" w14:textId="77777777" w:rsidR="00492634" w:rsidRPr="00684943" w:rsidRDefault="00492634" w:rsidP="005F7DE1">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5F7DE1">
        <w:trPr>
          <w:cantSplit/>
        </w:trPr>
        <w:tc>
          <w:tcPr>
            <w:tcW w:w="3118" w:type="dxa"/>
            <w:vAlign w:val="center"/>
          </w:tcPr>
          <w:p w14:paraId="69C2BDA0" w14:textId="77777777" w:rsidR="00492634" w:rsidRPr="00684943" w:rsidRDefault="00492634" w:rsidP="005F7DE1">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5F7DE1">
        <w:trPr>
          <w:cantSplit/>
        </w:trPr>
        <w:tc>
          <w:tcPr>
            <w:tcW w:w="3118" w:type="dxa"/>
            <w:vAlign w:val="center"/>
          </w:tcPr>
          <w:p w14:paraId="3399DBF9" w14:textId="77777777" w:rsidR="00492634" w:rsidRPr="00684943" w:rsidRDefault="00492634" w:rsidP="005F7DE1">
            <w:pPr>
              <w:pStyle w:val="TekstTabeli"/>
              <w:rPr>
                <w:lang w:val="pl-PL"/>
              </w:rPr>
            </w:pPr>
            <w:r w:rsidRPr="00684943">
              <w:rPr>
                <w:lang w:val="pl-PL"/>
              </w:rPr>
              <w:t>Nauczyciele akademiccy</w:t>
            </w:r>
          </w:p>
        </w:tc>
        <w:tc>
          <w:tcPr>
            <w:tcW w:w="5953" w:type="dxa"/>
          </w:tcPr>
          <w:p w14:paraId="3098B207" w14:textId="095B4CBA" w:rsidR="00492634" w:rsidRPr="00684943" w:rsidRDefault="00492634" w:rsidP="00EE7563">
            <w:pPr>
              <w:pStyle w:val="TekstTabeli"/>
              <w:rPr>
                <w:lang w:val="pl-PL"/>
              </w:rPr>
            </w:pPr>
            <w:r w:rsidRPr="00684943">
              <w:rPr>
                <w:lang w:val="pl-PL"/>
              </w:rPr>
              <w:t>Grupa obejmuje pracowników uczelni, którzy prowadzą zajęcia ze studentami</w:t>
            </w:r>
            <w:r w:rsidR="00640402">
              <w:rPr>
                <w:lang w:val="pl-PL"/>
              </w:rPr>
              <w:t>,</w:t>
            </w:r>
            <w:r w:rsidRPr="00684943">
              <w:rPr>
                <w:lang w:val="pl-PL"/>
              </w:rPr>
              <w:t xml:space="preserve">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5F7DE1">
        <w:trPr>
          <w:cantSplit/>
        </w:trPr>
        <w:tc>
          <w:tcPr>
            <w:tcW w:w="3118" w:type="dxa"/>
            <w:vAlign w:val="center"/>
          </w:tcPr>
          <w:p w14:paraId="31910627" w14:textId="77777777" w:rsidR="00492634" w:rsidRPr="00684943" w:rsidRDefault="00492634" w:rsidP="005F7DE1">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5F7DE1">
        <w:trPr>
          <w:cantSplit/>
        </w:trPr>
        <w:tc>
          <w:tcPr>
            <w:tcW w:w="3118" w:type="dxa"/>
            <w:vAlign w:val="center"/>
          </w:tcPr>
          <w:p w14:paraId="51BBF670" w14:textId="77777777" w:rsidR="00492634" w:rsidRPr="00684943" w:rsidRDefault="00492634" w:rsidP="005F7DE1">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5F7DE1">
        <w:trPr>
          <w:cantSplit/>
        </w:trPr>
        <w:tc>
          <w:tcPr>
            <w:tcW w:w="3118" w:type="dxa"/>
            <w:vAlign w:val="center"/>
          </w:tcPr>
          <w:p w14:paraId="63106DD5" w14:textId="3EBA130F" w:rsidR="00EE7563" w:rsidRPr="00684943" w:rsidRDefault="00EE7563" w:rsidP="005F7DE1">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5F7DE1">
        <w:trPr>
          <w:cantSplit/>
        </w:trPr>
        <w:tc>
          <w:tcPr>
            <w:tcW w:w="3118" w:type="dxa"/>
            <w:vAlign w:val="center"/>
          </w:tcPr>
          <w:p w14:paraId="3EA85AD5" w14:textId="6AC19EED" w:rsidR="00EE7563" w:rsidRPr="00684943" w:rsidRDefault="00EE7563" w:rsidP="005F7DE1">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39A6A8AE"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w:t>
      </w:r>
      <w:r w:rsidR="00A2415B">
        <w:t> Tabeli 59</w:t>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221885E0" w14:textId="164D4EE8" w:rsidR="00787121" w:rsidRDefault="00787121" w:rsidP="00787121">
      <w:r>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w:t>
      </w:r>
      <w:r>
        <w:lastRenderedPageBreak/>
        <w:t>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21D4A6C9" w14:textId="71C0150D"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t> </w:t>
      </w:r>
      <w:r>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0324FFB"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t> </w:t>
      </w:r>
      <w:r>
        <w:t xml:space="preserve">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42BD63EA" w:rsidR="00787121" w:rsidRDefault="00787121" w:rsidP="00787121">
      <w:r>
        <w:t>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t> </w:t>
      </w:r>
      <w:r>
        <w:t xml:space="preserve">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t>
      </w:r>
      <w:r>
        <w:lastRenderedPageBreak/>
        <w:t>w</w:t>
      </w:r>
      <w:r w:rsidR="001945F3">
        <w:t> </w:t>
      </w:r>
      <w:r>
        <w:t>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t> </w:t>
      </w:r>
      <w:r>
        <w:t>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 dotyczyły możliwości wykorzystania różnych informacji pozyskiwanych z</w:t>
      </w:r>
      <w:r w:rsidR="001945F3">
        <w:t> </w:t>
      </w:r>
      <w:r>
        <w:t>pomiaru satysfakcji interesariuszy do podnoszenia jakości oraz do doskonalenia systemu zarządzania jakością uczelni.</w:t>
      </w:r>
      <w:r w:rsidR="0014716A">
        <w:t xml:space="preserve"> W następnym </w:t>
      </w:r>
      <w:r w:rsidR="00FA797F">
        <w:t>pod</w:t>
      </w:r>
      <w:r w:rsidR="0014716A">
        <w:t>rozdziale zostaną omówione wyniki analizy przeprowadzonych wywiadów badania.</w:t>
      </w:r>
    </w:p>
    <w:p w14:paraId="5C163E47" w14:textId="77777777" w:rsidR="00787121" w:rsidRDefault="00787121" w:rsidP="00B61EC4">
      <w:pPr>
        <w:pStyle w:val="Heading3"/>
      </w:pPr>
      <w:bookmarkStart w:id="715" w:name="_Ref137733795"/>
      <w:bookmarkStart w:id="716" w:name="_Toc164801022"/>
      <w:bookmarkStart w:id="717" w:name="_Toc168903286"/>
      <w:bookmarkStart w:id="718" w:name="_Toc169134094"/>
      <w:r>
        <w:t>Analiza wyników badania jakościowego</w:t>
      </w:r>
      <w:bookmarkEnd w:id="715"/>
      <w:bookmarkEnd w:id="716"/>
      <w:bookmarkEnd w:id="717"/>
      <w:bookmarkEnd w:id="718"/>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0F1B3504" w:rsidR="00787121" w:rsidRDefault="00787121" w:rsidP="00787121">
      <w:r>
        <w:t xml:space="preserve">Wybrane stwierdzenia respondentów wywiadów badania jakościowego w dalszej części niniejszego </w:t>
      </w:r>
      <w:r w:rsidR="00FA797F">
        <w:t>pod</w:t>
      </w:r>
      <w:r>
        <w:t xml:space="preserve">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oznaczając uczelnie nietechniczne. Kolejna informacja dotyczy tego do jakich grup interesariuszy należy dany respondent. Informacja ta ma przede wszystkim służyć temu</w:t>
      </w:r>
      <w:r w:rsidR="005314B4">
        <w:t>,</w:t>
      </w:r>
      <w:r>
        <w:t xml:space="preserve">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t>podkreślnika</w:t>
      </w:r>
      <w:proofErr w:type="spellEnd"/>
      <w:r>
        <w:t xml:space="preserve">. Ze względu na to iż każdy z respondentów może należeć do jednej lub kilku grup interesariuszy forma kodowania tych informacji musi dopuszczać umieszczenie symboli wielu grup </w:t>
      </w:r>
      <w:r>
        <w:lastRenderedPageBreak/>
        <w:t>interesariuszy w ramach jednego kodu. Kolejnych grupom interesariuszy będą przypisywane następujące symbole:</w:t>
      </w:r>
    </w:p>
    <w:p w14:paraId="2B2D5974" w14:textId="77777777" w:rsidR="00787121" w:rsidRDefault="00787121">
      <w:pPr>
        <w:pStyle w:val="ListParagraph"/>
        <w:numPr>
          <w:ilvl w:val="0"/>
          <w:numId w:val="28"/>
        </w:numPr>
        <w:spacing w:before="60"/>
        <w:ind w:left="993" w:hanging="284"/>
      </w:pPr>
      <w:r w:rsidRPr="00C7255C">
        <w:rPr>
          <w:u w:val="single"/>
        </w:rPr>
        <w:t>S</w:t>
      </w:r>
      <w:r>
        <w:t>tudent – S;</w:t>
      </w:r>
    </w:p>
    <w:p w14:paraId="05CD89A4" w14:textId="77777777" w:rsidR="00787121" w:rsidRDefault="00787121">
      <w:pPr>
        <w:pStyle w:val="ListParagraph"/>
        <w:numPr>
          <w:ilvl w:val="0"/>
          <w:numId w:val="28"/>
        </w:numPr>
        <w:spacing w:before="60"/>
        <w:ind w:left="993" w:hanging="284"/>
      </w:pPr>
      <w:r w:rsidRPr="00C7255C">
        <w:rPr>
          <w:u w:val="single"/>
        </w:rPr>
        <w:t>A</w:t>
      </w:r>
      <w:r>
        <w:t xml:space="preserve">bsolwent – A; </w:t>
      </w:r>
    </w:p>
    <w:p w14:paraId="39260B88" w14:textId="77777777" w:rsidR="00787121" w:rsidRDefault="00787121">
      <w:pPr>
        <w:pStyle w:val="ListParagraph"/>
        <w:numPr>
          <w:ilvl w:val="0"/>
          <w:numId w:val="28"/>
        </w:numPr>
        <w:spacing w:before="60"/>
        <w:ind w:left="993" w:hanging="284"/>
      </w:pPr>
      <w:r w:rsidRPr="00C7255C">
        <w:rPr>
          <w:u w:val="single"/>
        </w:rPr>
        <w:t>R</w:t>
      </w:r>
      <w:r>
        <w:t>odzic – R;</w:t>
      </w:r>
    </w:p>
    <w:p w14:paraId="039527AB" w14:textId="77777777" w:rsidR="00787121" w:rsidRDefault="00787121">
      <w:pPr>
        <w:pStyle w:val="ListParagraph"/>
        <w:numPr>
          <w:ilvl w:val="0"/>
          <w:numId w:val="28"/>
        </w:numPr>
        <w:spacing w:before="60"/>
        <w:ind w:left="993" w:hanging="284"/>
      </w:pPr>
      <w:r w:rsidRPr="00C7255C">
        <w:rPr>
          <w:u w:val="single"/>
        </w:rPr>
        <w:t>W</w:t>
      </w:r>
      <w:r>
        <w:t>ykładowca – W;</w:t>
      </w:r>
    </w:p>
    <w:p w14:paraId="0C1F74A3" w14:textId="77777777" w:rsidR="00787121" w:rsidRDefault="00787121">
      <w:pPr>
        <w:pStyle w:val="ListParagraph"/>
        <w:numPr>
          <w:ilvl w:val="0"/>
          <w:numId w:val="28"/>
        </w:numPr>
        <w:spacing w:before="60"/>
        <w:ind w:left="993" w:hanging="284"/>
      </w:pPr>
      <w:r w:rsidRPr="000A7DE1">
        <w:t xml:space="preserve">Pracownik </w:t>
      </w:r>
      <w:r w:rsidRPr="00C7255C">
        <w:rPr>
          <w:u w:val="single"/>
        </w:rPr>
        <w:t>A</w:t>
      </w:r>
      <w:r>
        <w:rPr>
          <w:u w:val="single"/>
        </w:rPr>
        <w:t>d</w:t>
      </w:r>
      <w:r>
        <w:t xml:space="preserve">ministracyjny – AD; </w:t>
      </w:r>
    </w:p>
    <w:p w14:paraId="2DCA3675" w14:textId="77777777" w:rsidR="00787121" w:rsidRDefault="00787121">
      <w:pPr>
        <w:pStyle w:val="ListParagraph"/>
        <w:numPr>
          <w:ilvl w:val="0"/>
          <w:numId w:val="28"/>
        </w:numPr>
        <w:spacing w:before="60"/>
        <w:ind w:left="993" w:hanging="284"/>
      </w:pPr>
      <w:r w:rsidRPr="000745D1">
        <w:rPr>
          <w:u w:val="single"/>
        </w:rPr>
        <w:t>P</w:t>
      </w:r>
      <w:r>
        <w:t>rzedsiębiorca – P;</w:t>
      </w:r>
    </w:p>
    <w:p w14:paraId="4197E48B" w14:textId="77777777" w:rsidR="00787121" w:rsidRDefault="00787121">
      <w:pPr>
        <w:pStyle w:val="ListParagraph"/>
        <w:numPr>
          <w:ilvl w:val="0"/>
          <w:numId w:val="28"/>
        </w:numPr>
        <w:spacing w:before="60"/>
        <w:ind w:left="993" w:hanging="284"/>
      </w:pPr>
      <w:r>
        <w:t xml:space="preserve">przedstawiciel </w:t>
      </w:r>
      <w:r w:rsidRPr="00C7255C">
        <w:rPr>
          <w:u w:val="single"/>
        </w:rPr>
        <w:t>U</w:t>
      </w:r>
      <w:r>
        <w:t>czelni – U;</w:t>
      </w:r>
    </w:p>
    <w:p w14:paraId="7B27919E" w14:textId="77777777" w:rsidR="00787121" w:rsidRDefault="00787121">
      <w:pPr>
        <w:pStyle w:val="ListParagraph"/>
        <w:numPr>
          <w:ilvl w:val="0"/>
          <w:numId w:val="28"/>
        </w:numPr>
        <w:spacing w:before="60"/>
        <w:ind w:left="993" w:hanging="284"/>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2CB0E3CD" w:rsidR="00787121" w:rsidRDefault="00787121" w:rsidP="00787121">
      <w:r>
        <w:t>Analizując strukturę respondentów badania jakościowego należy wziąć pod uwagę, że każdy z</w:t>
      </w:r>
      <w:r w:rsidR="001945F3">
        <w:t> </w:t>
      </w:r>
      <w:r>
        <w:t xml:space="preserve">respondentów mógł reprezentować więcej niż jedną grupę interesariuszy uczelni. Wśród respondentów znaleźli się tacy, którzy przynależeli tylko do jednej grupy interesariuszy, ale również tacy, którzy </w:t>
      </w:r>
      <w:r>
        <w:lastRenderedPageBreak/>
        <w:t xml:space="preserve">reprezentowali punkt widzenia nawet 5 grup interesariuszy. Sumaryczne dane na temat liczby osób reprezentujących konkretne grupy interesariuszy wśród respondentów wywiadów pogłębionych przedstawiono w </w:t>
      </w:r>
      <w:r w:rsidR="00C64D66">
        <w:t>Tabeli 60.</w:t>
      </w:r>
    </w:p>
    <w:p w14:paraId="317DA063" w14:textId="787984DE" w:rsidR="00787121" w:rsidRDefault="00787121" w:rsidP="00787121">
      <w:pPr>
        <w:pStyle w:val="Tytutabeli"/>
      </w:pPr>
      <w:bookmarkStart w:id="719" w:name="_Ref138254745"/>
      <w:bookmarkStart w:id="720" w:name="_Ref138254740"/>
      <w:bookmarkStart w:id="721" w:name="_Toc169134783"/>
      <w:r>
        <w:t xml:space="preserve">Tabela </w:t>
      </w:r>
      <w:fldSimple w:instr=" SEQ Tabela \* ARABIC ">
        <w:r w:rsidR="00F2350D">
          <w:rPr>
            <w:noProof/>
          </w:rPr>
          <w:t>60</w:t>
        </w:r>
      </w:fldSimple>
      <w:bookmarkEnd w:id="719"/>
      <w:r w:rsidR="00B84102">
        <w:rPr>
          <w:noProof/>
        </w:rPr>
        <w:t>.</w:t>
      </w:r>
      <w:r>
        <w:t xml:space="preserve"> Liczba osób reprezentujących każdą z grup interesariuszy wśród 33 respondentów wywiadów pogłębionych</w:t>
      </w:r>
      <w:bookmarkEnd w:id="720"/>
      <w:bookmarkEnd w:id="721"/>
    </w:p>
    <w:tbl>
      <w:tblPr>
        <w:tblStyle w:val="TableGrid"/>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5F7DE1">
            <w:pPr>
              <w:pStyle w:val="TekstTabeli"/>
            </w:pPr>
            <w:proofErr w:type="spellStart"/>
            <w:r w:rsidRPr="00B81819">
              <w:t>Studenci</w:t>
            </w:r>
            <w:proofErr w:type="spellEnd"/>
          </w:p>
        </w:tc>
        <w:tc>
          <w:tcPr>
            <w:tcW w:w="4535" w:type="dxa"/>
            <w:vAlign w:val="center"/>
          </w:tcPr>
          <w:p w14:paraId="5F349A50" w14:textId="77777777" w:rsidR="00787121" w:rsidRPr="00B81819" w:rsidRDefault="00787121" w:rsidP="005F7DE1">
            <w:pPr>
              <w:pStyle w:val="TekstTabeli"/>
              <w:jc w:val="center"/>
            </w:pPr>
            <w: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5F7DE1">
            <w:pPr>
              <w:pStyle w:val="TekstTabeli"/>
            </w:pPr>
            <w:proofErr w:type="spellStart"/>
            <w:r w:rsidRPr="00B81819">
              <w:t>Absolwenci</w:t>
            </w:r>
            <w:proofErr w:type="spellEnd"/>
          </w:p>
        </w:tc>
        <w:tc>
          <w:tcPr>
            <w:tcW w:w="4535" w:type="dxa"/>
            <w:vAlign w:val="center"/>
          </w:tcPr>
          <w:p w14:paraId="7330D530" w14:textId="77777777" w:rsidR="00787121" w:rsidRPr="00B81819" w:rsidRDefault="00787121" w:rsidP="005F7DE1">
            <w:pPr>
              <w:pStyle w:val="TekstTabeli"/>
              <w:jc w:val="center"/>
            </w:pPr>
            <w: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5F7DE1">
            <w:pPr>
              <w:pStyle w:val="TekstTabeli"/>
              <w:rPr>
                <w:lang w:val="pl-PL"/>
              </w:rPr>
            </w:pPr>
            <w:r>
              <w:rPr>
                <w:lang w:val="pl-PL"/>
              </w:rPr>
              <w:t>Rodzice (opiekunowie)</w:t>
            </w:r>
          </w:p>
        </w:tc>
        <w:tc>
          <w:tcPr>
            <w:tcW w:w="4535" w:type="dxa"/>
            <w:vAlign w:val="center"/>
          </w:tcPr>
          <w:p w14:paraId="12681E1F" w14:textId="77777777" w:rsidR="00787121" w:rsidRPr="00B81819" w:rsidRDefault="00787121" w:rsidP="005F7DE1">
            <w:pPr>
              <w:pStyle w:val="TekstTabeli"/>
              <w:jc w:val="center"/>
              <w:rPr>
                <w:lang w:val="pl-PL"/>
              </w:rPr>
            </w:pPr>
            <w:r>
              <w:rPr>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5F7DE1">
            <w:pPr>
              <w:pStyle w:val="TekstTabeli"/>
            </w:pPr>
            <w:r>
              <w:rPr>
                <w:lang w:val="pl-PL"/>
              </w:rPr>
              <w:t>Pracownicy administracyjni</w:t>
            </w:r>
          </w:p>
        </w:tc>
        <w:tc>
          <w:tcPr>
            <w:tcW w:w="4535" w:type="dxa"/>
            <w:vAlign w:val="center"/>
          </w:tcPr>
          <w:p w14:paraId="6935C0EF" w14:textId="77777777" w:rsidR="00787121" w:rsidRDefault="00787121" w:rsidP="005F7DE1">
            <w:pPr>
              <w:pStyle w:val="TekstTabeli"/>
              <w:jc w:val="center"/>
            </w:pPr>
            <w:r>
              <w:rPr>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742C97" w14:textId="77777777" w:rsidR="00787121" w:rsidRPr="00B81819" w:rsidRDefault="00787121" w:rsidP="005F7DE1">
            <w:pPr>
              <w:pStyle w:val="TekstTabeli"/>
              <w:jc w:val="center"/>
              <w:rPr>
                <w:lang w:val="pl-PL"/>
              </w:rPr>
            </w:pPr>
            <w:r>
              <w:rPr>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5F7DE1">
            <w:pPr>
              <w:pStyle w:val="TekstTabeli"/>
              <w:rPr>
                <w:lang w:val="pl-PL"/>
              </w:rPr>
            </w:pPr>
            <w:r>
              <w:rPr>
                <w:lang w:val="pl-PL"/>
              </w:rPr>
              <w:t>Przedsiębiorcy (pracodawcy)</w:t>
            </w:r>
          </w:p>
        </w:tc>
        <w:tc>
          <w:tcPr>
            <w:tcW w:w="4535" w:type="dxa"/>
            <w:vAlign w:val="center"/>
          </w:tcPr>
          <w:p w14:paraId="36E71AE5" w14:textId="77777777" w:rsidR="00787121" w:rsidRPr="00B81819" w:rsidRDefault="00787121" w:rsidP="005F7DE1">
            <w:pPr>
              <w:pStyle w:val="TekstTabeli"/>
              <w:jc w:val="center"/>
              <w:rPr>
                <w:lang w:val="pl-PL"/>
              </w:rPr>
            </w:pPr>
            <w:r>
              <w:rPr>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5F7DE1">
            <w:pPr>
              <w:pStyle w:val="TekstTabeli"/>
              <w:rPr>
                <w:lang w:val="pl-PL"/>
              </w:rPr>
            </w:pPr>
            <w:r>
              <w:rPr>
                <w:lang w:val="pl-PL"/>
              </w:rPr>
              <w:t>Władze uczelni</w:t>
            </w:r>
          </w:p>
        </w:tc>
        <w:tc>
          <w:tcPr>
            <w:tcW w:w="4535" w:type="dxa"/>
            <w:vAlign w:val="center"/>
          </w:tcPr>
          <w:p w14:paraId="545AA564" w14:textId="77777777" w:rsidR="00787121" w:rsidRPr="00B81819" w:rsidRDefault="00787121" w:rsidP="005F7DE1">
            <w:pPr>
              <w:pStyle w:val="TekstTabeli"/>
              <w:jc w:val="center"/>
              <w:rPr>
                <w:lang w:val="pl-PL"/>
              </w:rPr>
            </w:pPr>
            <w:r>
              <w:rPr>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5F7DE1">
            <w:pPr>
              <w:pStyle w:val="TekstTabeli"/>
            </w:pPr>
            <w:r>
              <w:rPr>
                <w:lang w:val="pl-PL"/>
              </w:rPr>
              <w:t>Władze samorządowe</w:t>
            </w:r>
          </w:p>
        </w:tc>
        <w:tc>
          <w:tcPr>
            <w:tcW w:w="4535" w:type="dxa"/>
            <w:vAlign w:val="center"/>
          </w:tcPr>
          <w:p w14:paraId="118E09C2" w14:textId="77777777" w:rsidR="00787121" w:rsidRPr="00B81819" w:rsidRDefault="00787121" w:rsidP="005F7DE1">
            <w:pPr>
              <w:pStyle w:val="TekstTabeli"/>
              <w:jc w:val="center"/>
            </w:pPr>
            <w: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7A54B349" w:rsidR="00787121" w:rsidRDefault="00C64D66" w:rsidP="00787121">
      <w:r>
        <w:t>M</w:t>
      </w:r>
      <w:r w:rsidR="00787121">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t> </w:t>
      </w:r>
      <w:r w:rsidR="00787121">
        <w:t>swoich wypowiedziach do swoich doświadczeń ze procesu studiowania. Warto też zauważyć, że punkt widzenia każdej z grup interesariuszy jest reprezentowany przez więcej niż jedną osobę.</w:t>
      </w:r>
    </w:p>
    <w:p w14:paraId="2A8558E9" w14:textId="3809F8C9" w:rsidR="00787121" w:rsidRDefault="00787121" w:rsidP="00787121">
      <w:r>
        <w:t>Na pytanie o najważniejszą wartość usług uczelni rozumianą jako odzwierciedlenie szeroko pojętej misji respondenci wskazywali takie wartości jak umiejętność uczelnia się, szeroka wiedza i</w:t>
      </w:r>
      <w:r w:rsidR="001945F3">
        <w:t> </w:t>
      </w:r>
      <w:r>
        <w:t>kompetencje, dostęp do mistrzów w danych dziedzinach, ale również na przygotowanie do zawodu i</w:t>
      </w:r>
      <w:r w:rsidR="001945F3">
        <w:t> </w:t>
      </w:r>
      <w:r>
        <w:t>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21CD810B" w:rsidR="00787121" w:rsidRPr="0014716A" w:rsidRDefault="00787121" w:rsidP="00787121">
      <w:pPr>
        <w:pStyle w:val="Quote"/>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w:t>
      </w:r>
      <w:r w:rsidR="005314B4">
        <w:rPr>
          <w:sz w:val="18"/>
          <w:szCs w:val="20"/>
        </w:rPr>
        <w:t>,</w:t>
      </w:r>
      <w:r w:rsidRPr="0014716A">
        <w:rPr>
          <w:sz w:val="18"/>
          <w:szCs w:val="20"/>
        </w:rPr>
        <w:t xml:space="preserve">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4020A71A" w:rsidR="00787121" w:rsidRDefault="00787121" w:rsidP="00787121">
      <w:r>
        <w:lastRenderedPageBreak/>
        <w:t>Odmiennie, osoby o doświadczeniach zogniskowanych raczej wokół pracy na uczelni skłaniają się do rozumienia misji uniwersytetu przede wszystkim jako przekazywanie wiedzy z</w:t>
      </w:r>
      <w:r w:rsidR="001945F3">
        <w:t> </w:t>
      </w:r>
      <w:r>
        <w:t>ukierunkowaniem na rozwój naukowy, czego przykładem może być poniższa opinia:</w:t>
      </w:r>
    </w:p>
    <w:p w14:paraId="25BD43A0" w14:textId="02536B12"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2525734"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w:t>
      </w:r>
      <w:r w:rsidR="00640402">
        <w:rPr>
          <w:i/>
          <w:iCs/>
          <w:sz w:val="18"/>
          <w:szCs w:val="20"/>
        </w:rPr>
        <w:t>a</w:t>
      </w:r>
      <w:r w:rsidRPr="0014716A">
        <w:rPr>
          <w:i/>
          <w:iCs/>
          <w:sz w:val="18"/>
          <w:szCs w:val="20"/>
        </w:rPr>
        <w:t>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352D093"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Pr>
          <w:i/>
          <w:iCs/>
          <w:sz w:val="18"/>
          <w:szCs w:val="20"/>
          <w:lang w:eastAsia="pl-PL"/>
        </w:rPr>
        <w:t> </w:t>
      </w:r>
      <w:r w:rsidRPr="0014716A">
        <w:rPr>
          <w:i/>
          <w:iCs/>
          <w:sz w:val="18"/>
          <w:szCs w:val="20"/>
          <w:lang w:eastAsia="pl-PL"/>
        </w:rPr>
        <w:t>kształtowaniu człowieka jako osobę, jego osobowości. (…) Uczelnie póki co nie muszą się jeszcze zmieniać w</w:t>
      </w:r>
      <w:r w:rsidR="001945F3">
        <w:rPr>
          <w:i/>
          <w:iCs/>
          <w:sz w:val="18"/>
          <w:szCs w:val="20"/>
          <w:lang w:eastAsia="pl-PL"/>
        </w:rPr>
        <w:t> </w:t>
      </w:r>
      <w:r w:rsidRPr="0014716A">
        <w:rPr>
          <w:i/>
          <w:iCs/>
          <w:sz w:val="18"/>
          <w:szCs w:val="20"/>
          <w:lang w:eastAsia="pl-PL"/>
        </w:rPr>
        <w:t>takie szkoły zawodowe, czy w takie jakby firmy szkoleniowe, które prowadzą warsztaty, uczące bardzo konkretnych umiejętności które są przydatne (tu i teraz – uzup. autora).</w:t>
      </w:r>
    </w:p>
    <w:p w14:paraId="4322EB91" w14:textId="63DC4B60" w:rsidR="00787121" w:rsidRDefault="00787121" w:rsidP="00787121">
      <w:r>
        <w:t>Te przykłady zostały wybrane</w:t>
      </w:r>
      <w:r w:rsidR="005314B4">
        <w:t>,</w:t>
      </w:r>
      <w:r>
        <w:t xml:space="preserv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t xml:space="preserve">Tabeli 61 </w:t>
      </w:r>
      <w:r>
        <w:t>zostało przedstawione ilościowe podsumowanie wskazań konkretnych grup interesariuszy przez całą grupę respondentów.</w:t>
      </w:r>
      <w:r w:rsidR="00C64D66">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2DB3F6F7" w14:textId="4BB614EB" w:rsidR="00787121" w:rsidRDefault="00787121" w:rsidP="00787121">
      <w:pPr>
        <w:pStyle w:val="Tytutabeli"/>
      </w:pPr>
      <w:bookmarkStart w:id="722" w:name="_Ref138080539"/>
      <w:bookmarkStart w:id="723" w:name="_Ref138080531"/>
      <w:bookmarkStart w:id="724" w:name="_Toc169134784"/>
      <w:r>
        <w:lastRenderedPageBreak/>
        <w:t xml:space="preserve">Tabela </w:t>
      </w:r>
      <w:fldSimple w:instr=" SEQ Tabela \* ARABIC ">
        <w:r w:rsidR="00F2350D">
          <w:rPr>
            <w:noProof/>
          </w:rPr>
          <w:t>61</w:t>
        </w:r>
      </w:fldSimple>
      <w:bookmarkEnd w:id="722"/>
      <w:r w:rsidR="00B84102">
        <w:rPr>
          <w:noProof/>
        </w:rPr>
        <w:t>.</w:t>
      </w:r>
      <w:r>
        <w:t xml:space="preserve"> Liczba wskazań najważniejszych grup interesariuszy wśród 33 respondentów wywiadów pogłębionych</w:t>
      </w:r>
      <w:bookmarkEnd w:id="723"/>
      <w:bookmarkEnd w:id="724"/>
    </w:p>
    <w:tbl>
      <w:tblPr>
        <w:tblStyle w:val="TableGrid"/>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5F7DE1">
            <w:pPr>
              <w:pStyle w:val="TekstTabeli"/>
            </w:pPr>
            <w:proofErr w:type="spellStart"/>
            <w:r w:rsidRPr="00B81819">
              <w:t>Studenci</w:t>
            </w:r>
            <w:proofErr w:type="spellEnd"/>
          </w:p>
        </w:tc>
        <w:tc>
          <w:tcPr>
            <w:tcW w:w="4535" w:type="dxa"/>
            <w:vAlign w:val="center"/>
          </w:tcPr>
          <w:p w14:paraId="4C27C5CB" w14:textId="77777777" w:rsidR="00787121" w:rsidRPr="00B81819" w:rsidRDefault="00787121" w:rsidP="005F7DE1">
            <w:pPr>
              <w:pStyle w:val="TekstTabeli"/>
              <w:jc w:val="center"/>
            </w:pPr>
            <w:r w:rsidRPr="00B81819">
              <w:t>28</w:t>
            </w:r>
          </w:p>
        </w:tc>
      </w:tr>
      <w:tr w:rsidR="00787121" w:rsidRPr="00B81819" w14:paraId="41D21A27" w14:textId="77777777" w:rsidTr="00655F5A">
        <w:tc>
          <w:tcPr>
            <w:tcW w:w="4535" w:type="dxa"/>
            <w:vAlign w:val="center"/>
          </w:tcPr>
          <w:p w14:paraId="0B4ACD12" w14:textId="77777777" w:rsidR="00787121" w:rsidRPr="00B81819" w:rsidRDefault="00787121" w:rsidP="005F7DE1">
            <w:pPr>
              <w:pStyle w:val="TekstTabeli"/>
            </w:pPr>
            <w:proofErr w:type="spellStart"/>
            <w:r w:rsidRPr="00B81819">
              <w:t>Absolwenci</w:t>
            </w:r>
            <w:proofErr w:type="spellEnd"/>
          </w:p>
        </w:tc>
        <w:tc>
          <w:tcPr>
            <w:tcW w:w="4535" w:type="dxa"/>
            <w:vAlign w:val="center"/>
          </w:tcPr>
          <w:p w14:paraId="4FA9D80C" w14:textId="77777777" w:rsidR="00787121" w:rsidRPr="00B81819" w:rsidRDefault="00787121" w:rsidP="005F7DE1">
            <w:pPr>
              <w:pStyle w:val="TekstTabeli"/>
              <w:jc w:val="center"/>
            </w:pPr>
            <w:r w:rsidRPr="00B81819">
              <w:t>19</w:t>
            </w:r>
          </w:p>
        </w:tc>
      </w:tr>
      <w:tr w:rsidR="00787121" w:rsidRPr="00B81819" w14:paraId="5CCFBFA5" w14:textId="77777777" w:rsidTr="00655F5A">
        <w:tc>
          <w:tcPr>
            <w:tcW w:w="4535" w:type="dxa"/>
            <w:vAlign w:val="center"/>
          </w:tcPr>
          <w:p w14:paraId="3442232F" w14:textId="77777777" w:rsidR="00787121" w:rsidRPr="00B81819" w:rsidRDefault="00787121" w:rsidP="005F7DE1">
            <w:pPr>
              <w:pStyle w:val="TekstTabeli"/>
              <w:rPr>
                <w:lang w:val="pl-PL"/>
              </w:rPr>
            </w:pPr>
            <w:r w:rsidRPr="00B81819">
              <w:rPr>
                <w:lang w:val="pl-PL"/>
              </w:rPr>
              <w:t>Pracodawcy / Przemysł / Biznes</w:t>
            </w:r>
          </w:p>
        </w:tc>
        <w:tc>
          <w:tcPr>
            <w:tcW w:w="4535" w:type="dxa"/>
            <w:vAlign w:val="center"/>
          </w:tcPr>
          <w:p w14:paraId="684C93D2" w14:textId="77777777" w:rsidR="00787121" w:rsidRPr="00B81819" w:rsidRDefault="00787121" w:rsidP="005F7DE1">
            <w:pPr>
              <w:pStyle w:val="TekstTabeli"/>
              <w:jc w:val="center"/>
              <w:rPr>
                <w:lang w:val="pl-PL"/>
              </w:rPr>
            </w:pPr>
            <w:r w:rsidRPr="00B81819">
              <w:rPr>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5F7DE1">
            <w:pPr>
              <w:pStyle w:val="TekstTabeli"/>
              <w:rPr>
                <w:lang w:val="pl-PL"/>
              </w:rPr>
            </w:pPr>
            <w:r w:rsidRPr="00B81819">
              <w:rPr>
                <w:lang w:val="pl-PL"/>
              </w:rPr>
              <w:t>Władze centralne / samorządowe ("państwo")</w:t>
            </w:r>
          </w:p>
        </w:tc>
        <w:tc>
          <w:tcPr>
            <w:tcW w:w="4535" w:type="dxa"/>
            <w:vAlign w:val="center"/>
          </w:tcPr>
          <w:p w14:paraId="4F274145" w14:textId="77777777" w:rsidR="00787121" w:rsidRPr="00B81819" w:rsidRDefault="00787121" w:rsidP="005F7DE1">
            <w:pPr>
              <w:pStyle w:val="TekstTabeli"/>
              <w:jc w:val="center"/>
              <w:rPr>
                <w:lang w:val="pl-PL"/>
              </w:rPr>
            </w:pPr>
            <w:r w:rsidRPr="00B81819">
              <w:rPr>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CD516B" w14:textId="77777777" w:rsidR="00787121" w:rsidRPr="00B81819" w:rsidRDefault="00787121" w:rsidP="005F7DE1">
            <w:pPr>
              <w:pStyle w:val="TekstTabeli"/>
              <w:jc w:val="center"/>
              <w:rPr>
                <w:lang w:val="pl-PL"/>
              </w:rPr>
            </w:pPr>
            <w:r w:rsidRPr="00B81819">
              <w:rPr>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5F7DE1">
            <w:pPr>
              <w:pStyle w:val="TekstTabeli"/>
              <w:rPr>
                <w:lang w:val="pl-PL"/>
              </w:rPr>
            </w:pPr>
            <w:r w:rsidRPr="00B81819">
              <w:rPr>
                <w:lang w:val="pl-PL"/>
              </w:rPr>
              <w:t>Rodzice</w:t>
            </w:r>
          </w:p>
        </w:tc>
        <w:tc>
          <w:tcPr>
            <w:tcW w:w="4535" w:type="dxa"/>
            <w:vAlign w:val="center"/>
          </w:tcPr>
          <w:p w14:paraId="33ED2297" w14:textId="77777777" w:rsidR="00787121" w:rsidRPr="00B81819" w:rsidRDefault="00787121" w:rsidP="005F7DE1">
            <w:pPr>
              <w:pStyle w:val="TekstTabeli"/>
              <w:jc w:val="center"/>
              <w:rPr>
                <w:lang w:val="pl-PL"/>
              </w:rPr>
            </w:pPr>
            <w:r w:rsidRPr="00B81819">
              <w:rPr>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5F7DE1">
            <w:pPr>
              <w:pStyle w:val="TekstTabeli"/>
              <w:rPr>
                <w:lang w:val="pl-PL"/>
              </w:rPr>
            </w:pPr>
            <w:r w:rsidRPr="00B81819">
              <w:rPr>
                <w:lang w:val="pl-PL"/>
              </w:rPr>
              <w:t>Inne uczelnie / ośrodki badawcze</w:t>
            </w:r>
          </w:p>
        </w:tc>
        <w:tc>
          <w:tcPr>
            <w:tcW w:w="4535" w:type="dxa"/>
            <w:vAlign w:val="center"/>
          </w:tcPr>
          <w:p w14:paraId="23772E82" w14:textId="77777777" w:rsidR="00787121" w:rsidRPr="00B81819" w:rsidRDefault="00787121" w:rsidP="005F7DE1">
            <w:pPr>
              <w:pStyle w:val="TekstTabeli"/>
              <w:jc w:val="center"/>
              <w:rPr>
                <w:lang w:val="pl-PL"/>
              </w:rPr>
            </w:pPr>
            <w:r w:rsidRPr="00B81819">
              <w:rPr>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5F7DE1">
            <w:pPr>
              <w:pStyle w:val="TekstTabeli"/>
            </w:pPr>
            <w:r w:rsidRPr="00B81819">
              <w:rPr>
                <w:lang w:val="pl-PL"/>
              </w:rPr>
              <w:t>Naród / Społeczeństwo</w:t>
            </w:r>
          </w:p>
        </w:tc>
        <w:tc>
          <w:tcPr>
            <w:tcW w:w="4535" w:type="dxa"/>
            <w:vAlign w:val="center"/>
          </w:tcPr>
          <w:p w14:paraId="1B972E6C" w14:textId="77777777" w:rsidR="00787121" w:rsidRPr="00B81819" w:rsidRDefault="00787121" w:rsidP="005F7DE1">
            <w:pPr>
              <w:pStyle w:val="TekstTabeli"/>
              <w:jc w:val="center"/>
            </w:pPr>
            <w:r w:rsidRPr="00B81819">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69D61E42" w:rsidR="00787121" w:rsidRDefault="00787121" w:rsidP="00787121">
      <w: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t> </w:t>
      </w:r>
      <w:r>
        <w:t>istotnej roli pozostałych grup interesariuszy z punktu widzenia celów istnienia uczelni pojawiały się w</w:t>
      </w:r>
      <w:r w:rsidR="001945F3">
        <w:t> </w:t>
      </w:r>
      <w:r>
        <w:t xml:space="preserve">wywiadach znacznie rzadziej, ale trzeba przyznać, że respondenci wskazywali na te same grupy, które pojawiają się w analizach spotykanych w literaturze przedmiotu (por. </w:t>
      </w:r>
      <w:proofErr w:type="spellStart"/>
      <w:r w:rsidR="00804FB3">
        <w:t>pod</w:t>
      </w:r>
      <w:r>
        <w:t>rozdz</w:t>
      </w:r>
      <w:proofErr w:type="spellEnd"/>
      <w:r>
        <w:t xml:space="preserve">. </w:t>
      </w:r>
      <w:r>
        <w:fldChar w:fldCharType="begin"/>
      </w:r>
      <w:r>
        <w:instrText xml:space="preserve"> REF _Ref135921390 \r \h </w:instrText>
      </w:r>
      <w:r>
        <w:fldChar w:fldCharType="separate"/>
      </w:r>
      <w:r w:rsidR="00F2350D">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Quote"/>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lastRenderedPageBreak/>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25E31EC2" w:rsidR="00787121" w:rsidRPr="0014716A" w:rsidRDefault="00787121" w:rsidP="00787121">
      <w:pPr>
        <w:rPr>
          <w:i/>
          <w:iCs/>
          <w:sz w:val="18"/>
          <w:szCs w:val="20"/>
        </w:rPr>
      </w:pPr>
      <w:r w:rsidRPr="0014716A">
        <w:rPr>
          <w:b/>
          <w:bCs/>
          <w:i/>
          <w:iCs/>
          <w:sz w:val="18"/>
          <w:szCs w:val="20"/>
        </w:rPr>
        <w:t xml:space="preserve">(ID:23; </w:t>
      </w:r>
      <w:proofErr w:type="spellStart"/>
      <w:r w:rsidRPr="0014716A">
        <w:rPr>
          <w:b/>
          <w:bCs/>
          <w:i/>
          <w:iCs/>
          <w:sz w:val="18"/>
          <w:szCs w:val="20"/>
        </w:rPr>
        <w:t>NTech</w:t>
      </w:r>
      <w:proofErr w:type="spellEnd"/>
      <w:r w:rsidRPr="0014716A">
        <w:rPr>
          <w:b/>
          <w:bCs/>
          <w:i/>
          <w:iCs/>
          <w:sz w:val="18"/>
          <w:szCs w:val="20"/>
        </w:rPr>
        <w:t>;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Pr>
          <w:i/>
          <w:iCs/>
          <w:sz w:val="18"/>
          <w:szCs w:val="20"/>
        </w:rPr>
        <w:t> </w:t>
      </w:r>
      <w:r w:rsidRPr="0014716A">
        <w:rPr>
          <w:i/>
          <w:iCs/>
          <w:sz w:val="18"/>
          <w:szCs w:val="20"/>
        </w:rPr>
        <w:t>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D5EE6ED"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t> </w:t>
      </w:r>
      <w:r>
        <w:t>społeczeństwa:</w:t>
      </w:r>
    </w:p>
    <w:p w14:paraId="056D43A8" w14:textId="219110B4" w:rsidR="00787121" w:rsidRPr="0014716A"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14716A">
        <w:rPr>
          <w:i/>
          <w:iCs/>
          <w:sz w:val="18"/>
          <w:szCs w:val="20"/>
        </w:rPr>
        <w:t xml:space="preserve"> [Dobra] uczelnia z jednej strony przyciąga talenty – studentów, a</w:t>
      </w:r>
      <w:r w:rsidR="001945F3">
        <w:rPr>
          <w:i/>
          <w:iCs/>
          <w:sz w:val="18"/>
          <w:szCs w:val="20"/>
        </w:rPr>
        <w:t> </w:t>
      </w:r>
      <w:r w:rsidRPr="0014716A">
        <w:rPr>
          <w:i/>
          <w:iCs/>
          <w:sz w:val="18"/>
          <w:szCs w:val="20"/>
        </w:rPr>
        <w:t>z</w:t>
      </w:r>
      <w:r w:rsidR="001945F3">
        <w:rPr>
          <w:i/>
          <w:iCs/>
          <w:sz w:val="18"/>
          <w:szCs w:val="20"/>
        </w:rPr>
        <w:t> </w:t>
      </w:r>
      <w:r w:rsidRPr="0014716A">
        <w:rPr>
          <w:i/>
          <w:iCs/>
          <w:sz w:val="18"/>
          <w:szCs w:val="20"/>
        </w:rPr>
        <w:t>drugiej strony przyciąga inwestorów [do regionu], którzy później te talenty (…) mogą rozwijać.</w:t>
      </w:r>
    </w:p>
    <w:p w14:paraId="4BC94717" w14:textId="15448D8D" w:rsidR="00787121" w:rsidRPr="0014716A" w:rsidRDefault="00787121" w:rsidP="00787121">
      <w:pPr>
        <w:rPr>
          <w:i/>
          <w:iCs/>
          <w:sz w:val="18"/>
          <w:szCs w:val="20"/>
        </w:rPr>
      </w:pPr>
      <w:r w:rsidRPr="0014716A">
        <w:rPr>
          <w:b/>
          <w:bCs/>
          <w:i/>
          <w:iCs/>
          <w:sz w:val="18"/>
          <w:szCs w:val="20"/>
        </w:rPr>
        <w:t xml:space="preserve">(ID:19; </w:t>
      </w:r>
      <w:proofErr w:type="spellStart"/>
      <w:r w:rsidRPr="0014716A">
        <w:rPr>
          <w:b/>
          <w:bCs/>
          <w:i/>
          <w:iCs/>
          <w:sz w:val="18"/>
          <w:szCs w:val="20"/>
        </w:rPr>
        <w:t>NTech</w:t>
      </w:r>
      <w:proofErr w:type="spellEnd"/>
      <w:r w:rsidRPr="0014716A">
        <w:rPr>
          <w:b/>
          <w:bCs/>
          <w:i/>
          <w:iCs/>
          <w:sz w:val="18"/>
          <w:szCs w:val="20"/>
        </w:rPr>
        <w:t>; A_P; 4; m; F; n/n)</w:t>
      </w:r>
      <w:r w:rsidRPr="0014716A">
        <w:rPr>
          <w:i/>
          <w:iCs/>
          <w:sz w:val="18"/>
          <w:szCs w:val="20"/>
        </w:rPr>
        <w:t xml:space="preserve"> Myślę, że to nie różni się wiele od prowadzenia każdego innego biznesu, uczelnia powinna się skupiać na studentach i na tym</w:t>
      </w:r>
      <w:r w:rsidR="005314B4">
        <w:rPr>
          <w:i/>
          <w:iCs/>
          <w:sz w:val="18"/>
          <w:szCs w:val="20"/>
        </w:rPr>
        <w:t>,</w:t>
      </w:r>
      <w:r w:rsidRPr="0014716A">
        <w:rPr>
          <w:i/>
          <w:iCs/>
          <w:sz w:val="18"/>
          <w:szCs w:val="20"/>
        </w:rPr>
        <w:t xml:space="preserve"> by ich właściwie kształcić. (…) Gdy mówimy o</w:t>
      </w:r>
      <w:r w:rsidR="001945F3">
        <w:rPr>
          <w:i/>
          <w:iCs/>
          <w:sz w:val="18"/>
          <w:szCs w:val="20"/>
        </w:rPr>
        <w:t> </w:t>
      </w:r>
      <w:r w:rsidRPr="0014716A">
        <w:rPr>
          <w:i/>
          <w:iCs/>
          <w:sz w:val="18"/>
          <w:szCs w:val="20"/>
        </w:rPr>
        <w:t>uczelniach publicznych i o uczelniach prywatnych to wg mnie to są zupełnie dwa różne światy. (…) Uczelnia prywatna jest po to, by przynosić zysk właścicielom. Natomiast jak mówimy o edukacji publicznej utrzymywanej z</w:t>
      </w:r>
      <w:r w:rsidR="001945F3">
        <w:rPr>
          <w:i/>
          <w:iCs/>
          <w:sz w:val="18"/>
          <w:szCs w:val="20"/>
        </w:rPr>
        <w:t> </w:t>
      </w:r>
      <w:r w:rsidRPr="0014716A">
        <w:rPr>
          <w:i/>
          <w:iCs/>
          <w:sz w:val="18"/>
          <w:szCs w:val="20"/>
        </w:rPr>
        <w:t xml:space="preserve">pieniędzy podatników, to ktoś na jakimś wysokim szczeblu powinien to tak </w:t>
      </w:r>
      <w:proofErr w:type="spellStart"/>
      <w:r w:rsidRPr="0014716A">
        <w:rPr>
          <w:i/>
          <w:iCs/>
          <w:sz w:val="18"/>
          <w:szCs w:val="20"/>
        </w:rPr>
        <w:t>tuningować</w:t>
      </w:r>
      <w:proofErr w:type="spellEnd"/>
      <w:r w:rsidRPr="0014716A">
        <w:rPr>
          <w:i/>
          <w:iCs/>
          <w:sz w:val="18"/>
          <w:szCs w:val="20"/>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w:t>
      </w:r>
      <w:r w:rsidRPr="0014716A">
        <w:rPr>
          <w:i/>
          <w:iCs/>
          <w:sz w:val="18"/>
          <w:szCs w:val="20"/>
          <w:lang w:eastAsia="pl-PL"/>
        </w:rPr>
        <w:lastRenderedPageBreak/>
        <w:t>jeśli mogę to nie wskazywałbym najistotniejszych interesariuszy. Uważam, że uczelnia powinna iść tym złotym środkiem.</w:t>
      </w:r>
    </w:p>
    <w:p w14:paraId="38DEEA95" w14:textId="4CAA1C02" w:rsidR="00787121" w:rsidRDefault="00787121" w:rsidP="00787121">
      <w:r>
        <w:t>Kolejnym badanym zagadnieniem było postrzeganie jakości uczelni. Do tego służyły pytania o</w:t>
      </w:r>
      <w:r w:rsidR="001945F3">
        <w:t> </w:t>
      </w:r>
      <w:r>
        <w:t>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0E679AC0"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Pr>
          <w:i/>
          <w:iCs/>
          <w:sz w:val="18"/>
          <w:szCs w:val="20"/>
          <w:lang w:eastAsia="pl-PL"/>
        </w:rPr>
        <w:t> </w:t>
      </w:r>
      <w:r w:rsidRPr="00952CEC">
        <w:rPr>
          <w:i/>
          <w:iCs/>
          <w:sz w:val="18"/>
          <w:szCs w:val="20"/>
          <w:lang w:eastAsia="pl-PL"/>
        </w:rPr>
        <w:t>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 xml:space="preserve">(ID:26; </w:t>
      </w:r>
      <w:proofErr w:type="spellStart"/>
      <w:r w:rsidRPr="0014716A">
        <w:rPr>
          <w:b/>
          <w:bCs/>
          <w:i/>
          <w:iCs/>
          <w:sz w:val="18"/>
          <w:szCs w:val="20"/>
          <w:lang w:eastAsia="pl-PL"/>
        </w:rPr>
        <w:t>NTech</w:t>
      </w:r>
      <w:proofErr w:type="spellEnd"/>
      <w:r w:rsidRPr="0014716A">
        <w:rPr>
          <w:b/>
          <w:bCs/>
          <w:i/>
          <w:iCs/>
          <w:sz w:val="18"/>
          <w:szCs w:val="20"/>
          <w:lang w:eastAsia="pl-PL"/>
        </w:rPr>
        <w:t>;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5115798A" w:rsidR="00787121" w:rsidRPr="00952CEC" w:rsidRDefault="00787121" w:rsidP="00787121">
      <w:pPr>
        <w:rPr>
          <w:i/>
          <w:iCs/>
          <w:sz w:val="18"/>
          <w:szCs w:val="20"/>
          <w:lang w:eastAsia="pl-PL"/>
        </w:rPr>
      </w:pPr>
      <w:r w:rsidRPr="0014716A">
        <w:rPr>
          <w:b/>
          <w:bCs/>
          <w:i/>
          <w:iCs/>
          <w:sz w:val="18"/>
          <w:szCs w:val="20"/>
          <w:lang w:eastAsia="pl-PL"/>
        </w:rPr>
        <w:t xml:space="preserve">(ID:23; </w:t>
      </w:r>
      <w:proofErr w:type="spellStart"/>
      <w:r w:rsidRPr="0014716A">
        <w:rPr>
          <w:b/>
          <w:bCs/>
          <w:i/>
          <w:iCs/>
          <w:sz w:val="18"/>
          <w:szCs w:val="20"/>
          <w:lang w:eastAsia="pl-PL"/>
        </w:rPr>
        <w:t>NTech</w:t>
      </w:r>
      <w:proofErr w:type="spellEnd"/>
      <w:r w:rsidRPr="0014716A">
        <w:rPr>
          <w:b/>
          <w:bCs/>
          <w:i/>
          <w:iCs/>
          <w:sz w:val="18"/>
          <w:szCs w:val="20"/>
          <w:lang w:eastAsia="pl-PL"/>
        </w:rPr>
        <w:t>;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Pr>
          <w:i/>
          <w:iCs/>
          <w:sz w:val="18"/>
          <w:szCs w:val="20"/>
          <w:lang w:eastAsia="pl-PL"/>
        </w:rPr>
        <w:t> </w:t>
      </w:r>
      <w:r w:rsidRPr="00952CEC">
        <w:rPr>
          <w:i/>
          <w:iCs/>
          <w:sz w:val="18"/>
          <w:szCs w:val="20"/>
          <w:lang w:eastAsia="pl-PL"/>
        </w:rPr>
        <w:t>absolwenta przez pryzmat marki uczelni.</w:t>
      </w:r>
    </w:p>
    <w:p w14:paraId="34191322" w14:textId="0A6EB5FE"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40FFC20A" w14:textId="3A30FE6D" w:rsidR="00787121" w:rsidRPr="00952CEC" w:rsidRDefault="00787121" w:rsidP="00787121">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w:t>
      </w:r>
      <w:r w:rsidR="001945F3">
        <w:rPr>
          <w:i/>
          <w:iCs/>
          <w:sz w:val="18"/>
          <w:szCs w:val="20"/>
        </w:rPr>
        <w:t> </w:t>
      </w:r>
      <w:r w:rsidRPr="00952CEC">
        <w:rPr>
          <w:i/>
          <w:iCs/>
          <w:sz w:val="18"/>
          <w:szCs w:val="20"/>
        </w:rPr>
        <w:t>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6DCE74DE" w:rsidR="00787121" w:rsidRPr="00952CEC" w:rsidRDefault="00787121" w:rsidP="00787121">
      <w:pPr>
        <w:rPr>
          <w:i/>
          <w:iCs/>
          <w:sz w:val="18"/>
          <w:szCs w:val="20"/>
        </w:rPr>
      </w:pPr>
      <w:r w:rsidRPr="0014716A">
        <w:rPr>
          <w:b/>
          <w:bCs/>
          <w:i/>
          <w:iCs/>
          <w:sz w:val="18"/>
          <w:szCs w:val="20"/>
        </w:rPr>
        <w:lastRenderedPageBreak/>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Pr>
          <w:i/>
          <w:iCs/>
          <w:sz w:val="18"/>
          <w:szCs w:val="20"/>
        </w:rPr>
        <w:t> </w:t>
      </w:r>
      <w:r w:rsidRPr="00952CEC">
        <w:rPr>
          <w:i/>
          <w:iCs/>
          <w:sz w:val="18"/>
          <w:szCs w:val="20"/>
        </w:rPr>
        <w:t>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57939550"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Pr>
          <w:i/>
          <w:iCs/>
          <w:sz w:val="18"/>
          <w:szCs w:val="20"/>
        </w:rPr>
        <w:t> </w:t>
      </w:r>
      <w:r w:rsidRPr="00952CEC">
        <w:rPr>
          <w:i/>
          <w:iCs/>
          <w:sz w:val="18"/>
          <w:szCs w:val="20"/>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 xml:space="preserve">(ID:14; </w:t>
      </w:r>
      <w:proofErr w:type="spellStart"/>
      <w:r w:rsidRPr="0014716A">
        <w:rPr>
          <w:b/>
          <w:bCs/>
          <w:i/>
          <w:iCs/>
          <w:sz w:val="18"/>
          <w:szCs w:val="20"/>
        </w:rPr>
        <w:t>NTech</w:t>
      </w:r>
      <w:proofErr w:type="spellEnd"/>
      <w:r w:rsidRPr="0014716A">
        <w:rPr>
          <w:b/>
          <w:bCs/>
          <w:i/>
          <w:iCs/>
          <w:sz w:val="18"/>
          <w:szCs w:val="20"/>
        </w:rPr>
        <w:t>;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 xml:space="preserve">(ID:1; </w:t>
      </w:r>
      <w:proofErr w:type="spellStart"/>
      <w:r w:rsidRPr="0014716A">
        <w:rPr>
          <w:b/>
          <w:bCs/>
          <w:i/>
          <w:iCs/>
          <w:sz w:val="18"/>
          <w:szCs w:val="20"/>
        </w:rPr>
        <w:t>NTech</w:t>
      </w:r>
      <w:proofErr w:type="spellEnd"/>
      <w:r w:rsidRPr="0014716A">
        <w:rPr>
          <w:b/>
          <w:bCs/>
          <w:i/>
          <w:iCs/>
          <w:sz w:val="18"/>
          <w:szCs w:val="20"/>
        </w:rPr>
        <w:t>;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lastRenderedPageBreak/>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24665BD1" w:rsidR="00787121" w:rsidRPr="00952CEC"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 xml:space="preserve">(ID:28; </w:t>
      </w:r>
      <w:proofErr w:type="spellStart"/>
      <w:r w:rsidRPr="0014716A">
        <w:rPr>
          <w:b/>
          <w:bCs/>
          <w:i/>
          <w:iCs/>
          <w:sz w:val="18"/>
          <w:szCs w:val="20"/>
        </w:rPr>
        <w:t>NTech</w:t>
      </w:r>
      <w:proofErr w:type="spellEnd"/>
      <w:r w:rsidRPr="0014716A">
        <w:rPr>
          <w:b/>
          <w:bCs/>
          <w:i/>
          <w:iCs/>
          <w:sz w:val="18"/>
          <w:szCs w:val="20"/>
        </w:rPr>
        <w:t>;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553F4CA8"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lastRenderedPageBreak/>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307E2F38" w:rsidR="00787121" w:rsidRDefault="00787121" w:rsidP="00787121">
      <w:r>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t> </w:t>
      </w:r>
      <w:r>
        <w:t xml:space="preserve">istotniejszych czynników do brania pod uwagę oraz podejmowania działań zmierzających do jego kształtowania jest też bardzo szeroko opisana w literaturze przedmiotu (por </w:t>
      </w:r>
      <w:proofErr w:type="spellStart"/>
      <w:r w:rsidR="00804FB3">
        <w:t>pod</w:t>
      </w:r>
      <w:r>
        <w:t>rozdz</w:t>
      </w:r>
      <w:proofErr w:type="spellEnd"/>
      <w:r>
        <w:t xml:space="preserve">. </w:t>
      </w:r>
      <w:r>
        <w:fldChar w:fldCharType="begin"/>
      </w:r>
      <w:r>
        <w:instrText xml:space="preserve"> REF _Ref138175150 \r \h </w:instrText>
      </w:r>
      <w:r>
        <w:fldChar w:fldCharType="separate"/>
      </w:r>
      <w:r w:rsidR="00F2350D">
        <w:t>1.2.3</w:t>
      </w:r>
      <w:r>
        <w:fldChar w:fldCharType="end"/>
      </w:r>
      <w:r>
        <w:t xml:space="preserve">). Kategoria prestiżu jest też nieraz istotnym elementem ocen rankingowych (por. </w:t>
      </w:r>
      <w:proofErr w:type="spellStart"/>
      <w:r w:rsidR="00804FB3">
        <w:t>pod</w:t>
      </w:r>
      <w:r>
        <w:t>rozdz</w:t>
      </w:r>
      <w:proofErr w:type="spellEnd"/>
      <w:r>
        <w:t xml:space="preserve">. </w:t>
      </w:r>
      <w:r>
        <w:fldChar w:fldCharType="begin"/>
      </w:r>
      <w:r>
        <w:instrText xml:space="preserve"> REF _Ref66053927 \r \h </w:instrText>
      </w:r>
      <w:r>
        <w:fldChar w:fldCharType="separate"/>
      </w:r>
      <w:r w:rsidR="00F2350D">
        <w:t>1.3.3</w:t>
      </w:r>
      <w:r>
        <w:fldChar w:fldCharType="end"/>
      </w:r>
      <w:r>
        <w:t>). Wśród odpowiedzi respondentów wybrzmiewało również spostrzeżenie, że pomiędzy prestiżem uczelni, a</w:t>
      </w:r>
      <w:r w:rsidR="001945F3">
        <w:t> </w:t>
      </w:r>
      <w:r>
        <w:t>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w:t>
      </w:r>
      <w:r w:rsidR="00E77FAC">
        <w:t>,</w:t>
      </w:r>
      <w:r>
        <w:t xml:space="preserv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4F0C5F5E"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t> </w:t>
      </w:r>
      <w:r>
        <w:t>in. z takiej oceny.</w:t>
      </w:r>
    </w:p>
    <w:p w14:paraId="76E660D3" w14:textId="43DBA826" w:rsidR="00B61EC4" w:rsidRDefault="00630D7C" w:rsidP="00787121">
      <w:r>
        <w:t xml:space="preserve">Po sformułowaniu hipotez (H3, H4, H5) uzupełniających wstępnie sformułowane na podstawie </w:t>
      </w:r>
      <w:r w:rsidR="000601A0">
        <w:t>studium</w:t>
      </w:r>
      <w:r>
        <w:t xml:space="preserve"> literatury dwie hipotezy zostało przeprowadzone badanie statystyczno-empiryczne w celu umożliwienia weryfikacji </w:t>
      </w:r>
      <w:r w:rsidR="000601A0">
        <w:t>tych nowych</w:t>
      </w:r>
      <w:r>
        <w:t xml:space="preserve"> hipotez. Założenia, metoda oraz wyniki tych badań zostaną omówione w kolejnym </w:t>
      </w:r>
      <w:r w:rsidR="00FA797F">
        <w:t>pod</w:t>
      </w:r>
      <w:r>
        <w:t>rozdziale.</w:t>
      </w:r>
    </w:p>
    <w:p w14:paraId="662CC151" w14:textId="0F31CB99" w:rsidR="00B61EC4" w:rsidRDefault="00B61EC4" w:rsidP="00B61EC4">
      <w:pPr>
        <w:pStyle w:val="Heading2"/>
      </w:pPr>
      <w:bookmarkStart w:id="725" w:name="_Ref164502733"/>
      <w:bookmarkStart w:id="726" w:name="_Toc164801023"/>
      <w:bookmarkStart w:id="727" w:name="_Toc168903287"/>
      <w:bookmarkStart w:id="728" w:name="_Toc169134095"/>
      <w:r>
        <w:t>Efekty działań uczelni w świetle pomiaru satysfakcji interesariuszy</w:t>
      </w:r>
      <w:bookmarkEnd w:id="725"/>
      <w:bookmarkEnd w:id="726"/>
      <w:bookmarkEnd w:id="727"/>
      <w:bookmarkEnd w:id="728"/>
    </w:p>
    <w:p w14:paraId="70B66C33" w14:textId="66EA0116" w:rsidR="00630D7C" w:rsidRPr="00BC4204" w:rsidRDefault="00630D7C" w:rsidP="00630D7C">
      <w:r>
        <w:t xml:space="preserve">Na podstawie </w:t>
      </w:r>
      <w:r w:rsidR="00C84A5C">
        <w:t>studium</w:t>
      </w:r>
      <w: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t>między jakością usług uczelni technicznej a satysfakcją interesariuszy i zarobkami absolwentów</w:t>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F2350D" w:rsidRPr="00BC4204">
        <w:t xml:space="preserve">Rysunek </w:t>
      </w:r>
      <w:r w:rsidR="00F2350D">
        <w:rPr>
          <w:noProof/>
        </w:rPr>
        <w:t>30</w:t>
      </w:r>
      <w:r w:rsidRPr="007B295C">
        <w:fldChar w:fldCharType="end"/>
      </w:r>
      <w:r w:rsidRPr="007B295C">
        <w:t>)</w:t>
      </w:r>
      <w:r w:rsidR="00C64D66">
        <w:t>.</w:t>
      </w:r>
    </w:p>
    <w:p w14:paraId="2161D066" w14:textId="65077ABA" w:rsidR="00630D7C" w:rsidRPr="00BC4204" w:rsidRDefault="004456BE" w:rsidP="0053140B">
      <w:pPr>
        <w:pStyle w:val="Rysunek"/>
      </w:pPr>
      <w:r>
        <w:rPr>
          <w:noProof/>
        </w:rPr>
        <w:lastRenderedPageBreak/>
        <w:drawing>
          <wp:inline distT="0" distB="0" distL="0" distR="0" wp14:anchorId="528CE740" wp14:editId="7E0C953A">
            <wp:extent cx="5110223" cy="1440000"/>
            <wp:effectExtent l="0" t="0" r="0" b="0"/>
            <wp:docPr id="6583935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10223" cy="1440000"/>
                    </a:xfrm>
                    <a:prstGeom prst="rect">
                      <a:avLst/>
                    </a:prstGeom>
                    <a:noFill/>
                    <a:ln>
                      <a:noFill/>
                    </a:ln>
                  </pic:spPr>
                </pic:pic>
              </a:graphicData>
            </a:graphic>
          </wp:inline>
        </w:drawing>
      </w:r>
    </w:p>
    <w:p w14:paraId="408493E0" w14:textId="74272820" w:rsidR="00630D7C" w:rsidRPr="00233788" w:rsidRDefault="00630D7C" w:rsidP="00630D7C">
      <w:pPr>
        <w:pStyle w:val="Rysunek"/>
      </w:pPr>
      <w:bookmarkStart w:id="729" w:name="_Ref437094338"/>
      <w:bookmarkStart w:id="730" w:name="_Ref437094349"/>
      <w:bookmarkStart w:id="731" w:name="_Toc437182121"/>
      <w:bookmarkStart w:id="732" w:name="_Toc169134701"/>
      <w:r w:rsidRPr="00BC4204">
        <w:t xml:space="preserve">Rysunek </w:t>
      </w:r>
      <w:fldSimple w:instr=" SEQ Rysunek \* ARABIC ">
        <w:r w:rsidR="00F2350D">
          <w:rPr>
            <w:noProof/>
          </w:rPr>
          <w:t>30</w:t>
        </w:r>
      </w:fldSimple>
      <w:bookmarkEnd w:id="729"/>
      <w:r w:rsidR="0036301D">
        <w:rPr>
          <w:noProof/>
        </w:rPr>
        <w:t>.</w:t>
      </w:r>
      <w:r w:rsidRPr="00BC4204">
        <w:t xml:space="preserve"> Model relacji między jakością usług uczelni technicznej, a satysfakcją interesariuszy oraz zarobkami</w:t>
      </w:r>
      <w:r w:rsidRPr="00233788">
        <w:t xml:space="preserve"> absolwentów.</w:t>
      </w:r>
      <w:bookmarkEnd w:id="730"/>
      <w:bookmarkEnd w:id="731"/>
      <w:bookmarkEnd w:id="732"/>
    </w:p>
    <w:p w14:paraId="3929C268" w14:textId="77777777" w:rsidR="00630D7C" w:rsidRPr="00D95B07" w:rsidRDefault="00630D7C" w:rsidP="00DB512C">
      <w:pPr>
        <w:pStyle w:val="rdo"/>
        <w:rPr>
          <w:lang w:val="pl-PL"/>
        </w:rPr>
      </w:pPr>
      <w:r w:rsidRPr="00D95B07">
        <w:rPr>
          <w:lang w:val="pl-PL"/>
        </w:rPr>
        <w:t>Źródło: opracowanie własne</w:t>
      </w:r>
    </w:p>
    <w:p w14:paraId="1213D4F1" w14:textId="73E64FD5" w:rsidR="00630D7C" w:rsidRDefault="00630D7C" w:rsidP="00630D7C">
      <w: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t> </w:t>
      </w:r>
      <w:r>
        <w:t xml:space="preserve">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w:t>
      </w:r>
      <w:proofErr w:type="spellStart"/>
      <w:r w:rsidR="00804FB3">
        <w:t>pod</w:t>
      </w:r>
      <w:r>
        <w:t>rozdz</w:t>
      </w:r>
      <w:proofErr w:type="spellEnd"/>
      <w:r>
        <w:t xml:space="preserve">. </w:t>
      </w:r>
      <w:r>
        <w:fldChar w:fldCharType="begin"/>
      </w:r>
      <w:r>
        <w:instrText xml:space="preserve"> REF _Ref66053927 \r \h </w:instrText>
      </w:r>
      <w:r>
        <w:fldChar w:fldCharType="separate"/>
      </w:r>
      <w:r w:rsidR="00F2350D">
        <w:t>1.3.3</w:t>
      </w:r>
      <w:r>
        <w:fldChar w:fldCharType="end"/>
      </w:r>
      <w:r>
        <w:t>). Dodatkowo dane prezentowane w tym rankingu pozwalają stosunkowo łatwo uzyskać zestaw wartości pozycji rankingowych zarówno w kontekście globalnym</w:t>
      </w:r>
      <w:r w:rsidR="00E77FAC">
        <w:t>,</w:t>
      </w:r>
      <w:r>
        <w:t xml:space="preserve"> jak i krajowym. </w:t>
      </w:r>
    </w:p>
    <w:p w14:paraId="1DDCEE21" w14:textId="65918C12"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Dane te pozwalają na uzyskanie informacji na poziomie uczelni, ale i poszczególnych kierunków kształcenia zarówno o zarobkach</w:t>
      </w:r>
      <w:r w:rsidR="00E77FAC">
        <w:t>,</w:t>
      </w:r>
      <w:r>
        <w:t xml:space="preserve"> jak i zatrudnieniu absolwentów w</w:t>
      </w:r>
      <w:r w:rsidR="001945F3">
        <w:t> </w:t>
      </w:r>
      <w: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59CBC7AD"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proofErr w:type="spellStart"/>
      <w:r w:rsidR="00804FB3">
        <w:t>pod</w:t>
      </w:r>
      <w:r>
        <w:t>rozdz</w:t>
      </w:r>
      <w:proofErr w:type="spellEnd"/>
      <w:r>
        <w:t>.</w:t>
      </w:r>
      <w:r w:rsidR="00804FB3">
        <w:t> </w:t>
      </w:r>
      <w:r w:rsidRPr="007B295C">
        <w:fldChar w:fldCharType="begin"/>
      </w:r>
      <w:r w:rsidRPr="007B295C">
        <w:instrText xml:space="preserve"> REF _Ref137319715 \r \h </w:instrText>
      </w:r>
      <w:r>
        <w:instrText xml:space="preserve"> \* MERGEFORMAT </w:instrText>
      </w:r>
      <w:r w:rsidRPr="007B295C">
        <w:fldChar w:fldCharType="separate"/>
      </w:r>
      <w:r w:rsidR="00F2350D">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w:t>
      </w:r>
      <w:r>
        <w:lastRenderedPageBreak/>
        <w:t>pozyskane zestawy informacji i danych powinny być łącznie wystarczające do weryfikacji postawionych hipotez badawczych.</w:t>
      </w:r>
    </w:p>
    <w:p w14:paraId="346A9130" w14:textId="0075CDEA" w:rsidR="004629BB" w:rsidRDefault="004629BB" w:rsidP="004629BB">
      <w:r>
        <w:t xml:space="preserve">Szczegółowe omówienie założeń, zastosowanego narzędzia badawczego oraz wyników badań zostanie zaprezentowane w kolejnych </w:t>
      </w:r>
      <w:r w:rsidR="00FA797F">
        <w:t>pod</w:t>
      </w:r>
      <w:r>
        <w:t>rozdziałach</w:t>
      </w:r>
      <w:r w:rsidR="00DB512C">
        <w:t>.</w:t>
      </w:r>
    </w:p>
    <w:p w14:paraId="12961D3F" w14:textId="45C13E49" w:rsidR="003C08E8" w:rsidRPr="007B295C" w:rsidRDefault="007B295C" w:rsidP="00B61EC4">
      <w:pPr>
        <w:pStyle w:val="Heading3"/>
      </w:pPr>
      <w:bookmarkStart w:id="733" w:name="_Ref137972036"/>
      <w:bookmarkStart w:id="734" w:name="_Ref138021609"/>
      <w:bookmarkStart w:id="735" w:name="_Toc164801024"/>
      <w:bookmarkStart w:id="736" w:name="_Toc168903288"/>
      <w:bookmarkStart w:id="737" w:name="_Toc169134096"/>
      <w:r w:rsidRPr="007B295C">
        <w:t>Założenia i c</w:t>
      </w:r>
      <w:r w:rsidR="003C08E8" w:rsidRPr="007B295C">
        <w:t xml:space="preserve">ele badań </w:t>
      </w:r>
      <w:bookmarkEnd w:id="733"/>
      <w:r w:rsidRPr="007B295C">
        <w:t>ilościowych</w:t>
      </w:r>
      <w:bookmarkEnd w:id="734"/>
      <w:bookmarkEnd w:id="735"/>
      <w:bookmarkEnd w:id="736"/>
      <w:bookmarkEnd w:id="737"/>
    </w:p>
    <w:p w14:paraId="4F3A8426" w14:textId="0A265BDD"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F2350D" w:rsidRPr="00684943">
        <w:t xml:space="preserve">Tabela </w:t>
      </w:r>
      <w:r w:rsidR="00F2350D">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36033B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w:t>
      </w:r>
      <w:r w:rsidR="00716285">
        <w:t> </w:t>
      </w:r>
      <w:r w:rsidRPr="00684943">
        <w:t>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1BB78BBF"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00C84A5C">
        <w:t xml:space="preserve"> </w:t>
      </w:r>
      <w:r w:rsidRPr="00684943">
        <w:t xml:space="preserve">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w:t>
      </w:r>
      <w:r w:rsidR="00E77FAC">
        <w:t>,</w:t>
      </w:r>
      <w:r w:rsidRPr="00684943">
        <w:t xml:space="preserve"> jak i w trzecim roku po ukończeniu studiów. Zastosowano skalę przedziałową.</w:t>
      </w:r>
    </w:p>
    <w:p w14:paraId="1578EB9D" w14:textId="6690D344" w:rsidR="003C08E8" w:rsidRPr="00684943" w:rsidRDefault="003C08E8" w:rsidP="003C08E8">
      <w:r w:rsidRPr="00684943">
        <w:lastRenderedPageBreak/>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738"/>
      <w:r w:rsidRPr="00684943">
        <w:t>załącznik</w:t>
      </w:r>
      <w:r w:rsidR="00684943">
        <w:t>u 2.</w:t>
      </w:r>
      <w:commentRangeEnd w:id="738"/>
      <w:r w:rsidR="00684943">
        <w:rPr>
          <w:rStyle w:val="CommentReference"/>
          <w:rFonts w:ascii="Times New Roman" w:eastAsia="Times New Roman" w:hAnsi="Times New Roman"/>
          <w:szCs w:val="20"/>
          <w:lang w:eastAsia="pl-PL"/>
        </w:rPr>
        <w:commentReference w:id="738"/>
      </w:r>
      <w:r w:rsidR="00684943">
        <w:t xml:space="preserve"> Ze względu na specyfikę różnych grup interesariuszy zestaw pytań dla każdej z nich jest nieco inny i dostosowany do szczególnych uwarunkowa</w:t>
      </w:r>
      <w:r w:rsidR="003A33A4">
        <w:t>ń</w:t>
      </w:r>
      <w:r w:rsidR="00684943">
        <w:t xml:space="preserve">. W </w:t>
      </w:r>
      <w:r w:rsidR="00C64D66">
        <w:t>Tabeli 62</w:t>
      </w:r>
      <w:r w:rsidR="00684943">
        <w:t xml:space="preserve"> przedstawiono zbiorczą analizę struktury pytań badawczych w zależności od rodzaju badanej grupy interesariuszy.</w:t>
      </w:r>
    </w:p>
    <w:p w14:paraId="5109C918" w14:textId="69F6C179" w:rsidR="003C08E8" w:rsidRPr="00684943" w:rsidRDefault="003C08E8" w:rsidP="003C08E8">
      <w:pPr>
        <w:pStyle w:val="Tytutabeli"/>
      </w:pPr>
      <w:bookmarkStart w:id="739" w:name="_Ref137642473"/>
      <w:bookmarkStart w:id="740" w:name="_Ref138019734"/>
      <w:bookmarkStart w:id="741" w:name="_Toc169134785"/>
      <w:r w:rsidRPr="00684943">
        <w:t xml:space="preserve">Tabela </w:t>
      </w:r>
      <w:fldSimple w:instr=" SEQ Tabela \* ARABIC ">
        <w:r w:rsidR="00F2350D">
          <w:rPr>
            <w:noProof/>
          </w:rPr>
          <w:t>62</w:t>
        </w:r>
      </w:fldSimple>
      <w:bookmarkEnd w:id="739"/>
      <w:r w:rsidR="00B84102">
        <w:rPr>
          <w:noProof/>
        </w:rPr>
        <w:t>.</w:t>
      </w:r>
      <w:r w:rsidRPr="00684943">
        <w:t xml:space="preserve"> Zestawienie rodzajów użytych pytań na poszczególnych kwestionariuszach badania satysfakcji interesariuszy</w:t>
      </w:r>
      <w:bookmarkEnd w:id="740"/>
      <w:bookmarkEnd w:id="741"/>
    </w:p>
    <w:tbl>
      <w:tblPr>
        <w:tblStyle w:val="TableGrid"/>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6B78E5DE"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t> Tabeli 62</w:t>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t>
      </w:r>
      <w:r>
        <w:lastRenderedPageBreak/>
        <w:t>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w:t>
      </w:r>
      <w:r w:rsidR="00716285">
        <w:t> </w:t>
      </w:r>
      <w:r w:rsidR="00297B9E">
        <w:t>drugie okresu po 3 latach od uzyskania dyplomu</w:t>
      </w:r>
      <w:r w:rsidR="00297B9E" w:rsidRPr="00001D48">
        <w:rPr>
          <w:rStyle w:val="FootnoteReference"/>
        </w:rPr>
        <w:footnoteReference w:id="59"/>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w:t>
      </w:r>
      <w:r w:rsidR="00640402">
        <w:t>,</w:t>
      </w:r>
      <w:r w:rsidR="0089649C">
        <w:t xml:space="preserve"> tak </w:t>
      </w:r>
      <w:r w:rsidR="00640402">
        <w:t>a</w:t>
      </w:r>
      <w:r w:rsidR="0089649C">
        <w:t>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w:t>
      </w:r>
      <w:r w:rsidR="00E77FAC">
        <w:t>,</w:t>
      </w:r>
      <w:r w:rsidR="0089649C">
        <w:t xml:space="preserve"> jak i samorządowych) o opinie dotyczącą oceny efektów działań uczelni dla regionu i dla kraju.</w:t>
      </w:r>
      <w:r w:rsidR="00C27D2A">
        <w:t xml:space="preserve"> W</w:t>
      </w:r>
      <w:r w:rsidR="00101097">
        <w:t> Tabeli 62</w:t>
      </w:r>
      <w:r w:rsidR="00C27D2A">
        <w:t xml:space="preserve"> nie uwzględniono bardzo istotnej grupy pytań dla analiz statystycznych jaką są pytania </w:t>
      </w:r>
      <w:proofErr w:type="spellStart"/>
      <w:r w:rsidR="00C27D2A">
        <w:t>metryczkowe</w:t>
      </w:r>
      <w:proofErr w:type="spellEnd"/>
      <w:r w:rsidR="00C27D2A">
        <w:t>. Wynika to z faktu</w:t>
      </w:r>
      <w:r w:rsidR="00556509">
        <w:t>,</w:t>
      </w:r>
      <w:r w:rsidR="00C27D2A">
        <w:t xml:space="preserve">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t> Tabeli 62</w:t>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6BFB9E10"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Jednym z najbardziej istotnych wniosków z</w:t>
      </w:r>
      <w:r w:rsidR="00716285">
        <w:t> </w:t>
      </w:r>
      <w:r w:rsidR="0046164D">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w:t>
      </w:r>
      <w:r w:rsidR="0046164D">
        <w:lastRenderedPageBreak/>
        <w:t xml:space="preserve">niem do tworzenia kwestionariusza badania dokonano poszukiwań </w:t>
      </w:r>
      <w:r w:rsidR="00C24F79">
        <w:t>serwisu</w:t>
      </w:r>
      <w:r w:rsidR="0046164D">
        <w:t xml:space="preserve"> ankiet internetowych, o</w:t>
      </w:r>
      <w:r w:rsidR="00716285">
        <w:t> </w:t>
      </w:r>
      <w:r w:rsidR="0046164D">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t> </w:t>
      </w:r>
      <w:r w:rsidR="002E12C2">
        <w:t xml:space="preserve">kolejnych </w:t>
      </w:r>
      <w:r w:rsidR="00FA797F">
        <w:t>pod</w:t>
      </w:r>
      <w:r w:rsidR="002E12C2">
        <w:t>rozdziałach.</w:t>
      </w:r>
    </w:p>
    <w:p w14:paraId="455571B0" w14:textId="2A5E58CC" w:rsidR="003C08E8" w:rsidRDefault="003C08E8" w:rsidP="00B61EC4">
      <w:pPr>
        <w:pStyle w:val="Heading3"/>
      </w:pPr>
      <w:bookmarkStart w:id="742" w:name="_Ref137647622"/>
      <w:bookmarkStart w:id="743" w:name="_Ref137647645"/>
      <w:bookmarkStart w:id="744" w:name="_Ref137763110"/>
      <w:bookmarkStart w:id="745" w:name="_Ref137763114"/>
      <w:bookmarkStart w:id="746" w:name="_Ref137805973"/>
      <w:bookmarkStart w:id="747" w:name="_Toc164801025"/>
      <w:bookmarkStart w:id="748" w:name="_Toc168903289"/>
      <w:bookmarkStart w:id="749" w:name="_Toc169134097"/>
      <w:r>
        <w:t xml:space="preserve">Analiza </w:t>
      </w:r>
      <w:r w:rsidR="00847F16">
        <w:t>grupy badawczej</w:t>
      </w:r>
      <w:r>
        <w:t xml:space="preserve"> badania kwestionariuszowego</w:t>
      </w:r>
      <w:bookmarkEnd w:id="742"/>
      <w:bookmarkEnd w:id="743"/>
      <w:bookmarkEnd w:id="744"/>
      <w:bookmarkEnd w:id="745"/>
      <w:bookmarkEnd w:id="746"/>
      <w:bookmarkEnd w:id="747"/>
      <w:bookmarkEnd w:id="748"/>
      <w:bookmarkEnd w:id="749"/>
    </w:p>
    <w:p w14:paraId="1D12C119" w14:textId="234FB19F" w:rsidR="003C08E8" w:rsidRDefault="003C08E8" w:rsidP="00980EB8">
      <w:r>
        <w:t>Badanie kwestionariuszowe zostało przeprowadzone przy pomocy narzędzia badawczego w</w:t>
      </w:r>
      <w:r w:rsidR="00716285">
        <w:t> </w:t>
      </w:r>
      <w:r>
        <w:t>postaci ankiety internetowej stworzonej w portalu ankietaplus.pl</w:t>
      </w:r>
      <w:r w:rsidRPr="00001D48">
        <w:rPr>
          <w:rStyle w:val="FootnoteReference"/>
        </w:rPr>
        <w:footnoteReference w:id="60"/>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8619E30" w:rsidR="003C08E8" w:rsidRDefault="003C08E8" w:rsidP="003C08E8">
      <w:pPr>
        <w:pStyle w:val="Tytutabeli"/>
      </w:pPr>
      <w:bookmarkStart w:id="750" w:name="_Toc169134786"/>
      <w:r>
        <w:t xml:space="preserve">Tabela </w:t>
      </w:r>
      <w:fldSimple w:instr=" SEQ Tabela \* ARABIC ">
        <w:r w:rsidR="00F2350D">
          <w:rPr>
            <w:noProof/>
          </w:rPr>
          <w:t>63</w:t>
        </w:r>
      </w:fldSimple>
      <w:r w:rsidR="00B84102">
        <w:rPr>
          <w:noProof/>
        </w:rPr>
        <w:t>.</w:t>
      </w:r>
      <w:r>
        <w:t xml:space="preserve"> Statystyki rezultatów liczby uzyskanych odpowiedzi uczestników badania kwestionariuszowego</w:t>
      </w:r>
      <w:bookmarkEnd w:id="750"/>
    </w:p>
    <w:tbl>
      <w:tblPr>
        <w:tblStyle w:val="TableGrid"/>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FootnoteReference"/>
              </w:rPr>
              <w:footnoteReference w:id="61"/>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1846F96F" w14:textId="69CDE2C3"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w:t>
      </w:r>
      <w:r w:rsidR="00716285">
        <w:t> </w:t>
      </w:r>
      <w:r>
        <w:t>odpowiedziami. Prawdopodobnie najlepszą formą byłoby zastosowanie jednej strony z pytaniami filtrującymi, na której uczestnik badania miałby możliwość zadeklarować, do których grup interesariu</w:t>
      </w:r>
      <w:r>
        <w:lastRenderedPageBreak/>
        <w:t>szy uczelni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t> </w:t>
      </w:r>
      <w:r>
        <w:t>poszukiwaniach odpowiedniego narzędzia trudno było znaleźć takie, które pozwalałoby na sprawne zaprojektowanie kwestionariusza, choćby z taką formą ograniczenia długości badania, jaka została zastosowana.</w:t>
      </w:r>
    </w:p>
    <w:p w14:paraId="75DBCDB8" w14:textId="17D164CE" w:rsidR="003C08E8" w:rsidRDefault="003C08E8" w:rsidP="003C08E8">
      <w:r>
        <w:t xml:space="preserve">Kolejnym prawdopodobnie pomocnym usprawnieniem dla następnych badań tego rodzaju byłoby zmodyfikowanie kolejności wyświetlanych sekcji z pytaniami, tak </w:t>
      </w:r>
      <w:r w:rsidR="00640402">
        <w:t>a</w:t>
      </w:r>
      <w:r>
        <w:t xml:space="preserve">by najpierw wyświetlić pytania </w:t>
      </w:r>
      <w:proofErr w:type="spellStart"/>
      <w:r>
        <w:t>metryczkowe</w:t>
      </w:r>
      <w:proofErr w:type="spellEnd"/>
      <w:r>
        <w:t>, które zazwyczaj nie wymagają takiego zaangażowania intelektualnego, jak pytania dotyczące oceny uczelni itp.</w:t>
      </w:r>
    </w:p>
    <w:p w14:paraId="0C70071B" w14:textId="004F67BE" w:rsidR="003C08E8" w:rsidRPr="00951BCE" w:rsidRDefault="003C08E8" w:rsidP="003C08E8">
      <w: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F2350D">
        <w:t xml:space="preserve">Rysunek </w:t>
      </w:r>
      <w:r w:rsidR="00F2350D">
        <w:rPr>
          <w:noProof/>
        </w:rPr>
        <w:t>31</w:t>
      </w:r>
      <w:r>
        <w:fldChar w:fldCharType="end"/>
      </w:r>
      <w:r>
        <w:t xml:space="preserve">). </w:t>
      </w:r>
    </w:p>
    <w:p w14:paraId="40CD42A4" w14:textId="07A5C7FF" w:rsidR="003C08E8" w:rsidRDefault="00CE38AC" w:rsidP="00244D55">
      <w:pPr>
        <w:pStyle w:val="Rysunek"/>
      </w:pPr>
      <w:r>
        <w:rPr>
          <w:noProof/>
        </w:rPr>
        <w:drawing>
          <wp:inline distT="0" distB="0" distL="0" distR="0" wp14:anchorId="28BC4091" wp14:editId="73344CB7">
            <wp:extent cx="2003337" cy="1512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3337" cy="1512000"/>
                    </a:xfrm>
                    <a:prstGeom prst="rect">
                      <a:avLst/>
                    </a:prstGeom>
                    <a:noFill/>
                    <a:ln>
                      <a:noFill/>
                    </a:ln>
                  </pic:spPr>
                </pic:pic>
              </a:graphicData>
            </a:graphic>
          </wp:inline>
        </w:drawing>
      </w:r>
    </w:p>
    <w:p w14:paraId="1D827163" w14:textId="617958E6" w:rsidR="003C08E8" w:rsidRDefault="003C08E8" w:rsidP="003C08E8">
      <w:pPr>
        <w:pStyle w:val="Rysunek"/>
      </w:pPr>
      <w:bookmarkStart w:id="751" w:name="_Ref134900359"/>
      <w:bookmarkStart w:id="752" w:name="_Ref134900368"/>
      <w:bookmarkStart w:id="753" w:name="_Toc169134702"/>
      <w:r>
        <w:t xml:space="preserve">Rysunek </w:t>
      </w:r>
      <w:fldSimple w:instr=" SEQ Rysunek \* ARABIC ">
        <w:r w:rsidR="00F2350D">
          <w:rPr>
            <w:noProof/>
          </w:rPr>
          <w:t>31</w:t>
        </w:r>
      </w:fldSimple>
      <w:bookmarkEnd w:id="751"/>
      <w:r w:rsidR="0036301D">
        <w:rPr>
          <w:noProof/>
        </w:rPr>
        <w:t>.</w:t>
      </w:r>
      <w:r>
        <w:t xml:space="preserve"> Struktura respondentów badania kwestionariuszowego wg płci</w:t>
      </w:r>
      <w:bookmarkEnd w:id="752"/>
      <w:bookmarkEnd w:id="753"/>
    </w:p>
    <w:p w14:paraId="30449458" w14:textId="77777777" w:rsidR="003C08E8" w:rsidRPr="00D95B07" w:rsidRDefault="003C08E8" w:rsidP="007770AA">
      <w:pPr>
        <w:pStyle w:val="rdo"/>
        <w:rPr>
          <w:lang w:val="pl-PL"/>
        </w:rPr>
      </w:pPr>
      <w:r w:rsidRPr="00D95B07">
        <w:rPr>
          <w:lang w:val="pl-PL"/>
        </w:rPr>
        <w:t>Źródło: opracowanie własne</w:t>
      </w:r>
    </w:p>
    <w:p w14:paraId="51FBC258" w14:textId="18175A6E" w:rsidR="003C08E8" w:rsidRDefault="003C08E8" w:rsidP="003C08E8">
      <w:r>
        <w:t xml:space="preserve">Przedstawiona na </w:t>
      </w:r>
      <w:r w:rsidR="00792D13">
        <w:t>Rysunku</w:t>
      </w:r>
      <w:r w:rsidR="00520FE4">
        <w:t> </w:t>
      </w:r>
      <w:r w:rsidR="00792D13">
        <w:t>31</w:t>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t>Rysunku</w:t>
      </w:r>
      <w:r w:rsidR="00520FE4">
        <w:t> </w:t>
      </w:r>
      <w:r w:rsidR="00792D13">
        <w:t>32</w:t>
      </w:r>
      <w:r w:rsidRPr="0024321C">
        <w:t xml:space="preserve"> </w:t>
      </w:r>
      <w:r>
        <w:t xml:space="preserve">należało najpierw pogrupować odpowiedzi respondentów w kategorie wiekowe. Do rozróżnienia pierwszych dwóch kategorii przyjęto wiek 25 lat, który jest dość typowy dla kończenia </w:t>
      </w:r>
      <w:r>
        <w:lastRenderedPageBreak/>
        <w:t xml:space="preserve">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t>pod</w:t>
      </w:r>
      <w:r>
        <w:t xml:space="preserve">rozdziale </w:t>
      </w:r>
      <w:r>
        <w:fldChar w:fldCharType="begin"/>
      </w:r>
      <w:r>
        <w:instrText xml:space="preserve"> REF _Ref66874449 \n \h </w:instrText>
      </w:r>
      <w:r>
        <w:fldChar w:fldCharType="separate"/>
      </w:r>
      <w:r w:rsidR="00F2350D">
        <w:t>1.1.3</w:t>
      </w:r>
      <w:r>
        <w:fldChar w:fldCharType="end"/>
      </w:r>
      <w:r>
        <w:t xml:space="preserve"> (</w:t>
      </w:r>
      <w:r>
        <w:fldChar w:fldCharType="begin"/>
      </w:r>
      <w:r>
        <w:instrText xml:space="preserve"> REF _Ref66874449 \h </w:instrText>
      </w:r>
      <w:r>
        <w:fldChar w:fldCharType="separate"/>
      </w:r>
      <w:r w:rsidR="00F2350D"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t> </w:t>
      </w:r>
      <w:r>
        <w:t>zmieniały się w ostatnich latach nie tylko ze względu na zmiany przepisów prawa, ale również na przemiany społeczno-kulturowe w zakresie kształcenia ustawicznego oraz coraz większej swobody zarówno podejmowania aktywności zawodowej</w:t>
      </w:r>
      <w:r w:rsidR="00E77FAC">
        <w:t>,</w:t>
      </w:r>
      <w:r>
        <w:t xml:space="preserve"> jak i jej kończenia.</w:t>
      </w:r>
    </w:p>
    <w:p w14:paraId="425B83A8" w14:textId="39D4FF90" w:rsidR="003C08E8" w:rsidRDefault="00CE38AC" w:rsidP="00244D55">
      <w:pPr>
        <w:pStyle w:val="Rysunek"/>
      </w:pPr>
      <w:r>
        <w:rPr>
          <w:noProof/>
        </w:rPr>
        <w:drawing>
          <wp:inline distT="0" distB="0" distL="0" distR="0" wp14:anchorId="4CFF3BD6" wp14:editId="399D3AD7">
            <wp:extent cx="2928795" cy="1872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8795" cy="1872000"/>
                    </a:xfrm>
                    <a:prstGeom prst="rect">
                      <a:avLst/>
                    </a:prstGeom>
                    <a:noFill/>
                    <a:ln>
                      <a:noFill/>
                    </a:ln>
                  </pic:spPr>
                </pic:pic>
              </a:graphicData>
            </a:graphic>
          </wp:inline>
        </w:drawing>
      </w:r>
    </w:p>
    <w:p w14:paraId="4BD6AE21" w14:textId="2B07974C" w:rsidR="003C08E8" w:rsidRDefault="003C08E8" w:rsidP="003C08E8">
      <w:pPr>
        <w:pStyle w:val="Rysunek"/>
      </w:pPr>
      <w:bookmarkStart w:id="754" w:name="_Ref134900397"/>
      <w:bookmarkStart w:id="755" w:name="_Ref134900388"/>
      <w:bookmarkStart w:id="756" w:name="_Ref134900624"/>
      <w:bookmarkStart w:id="757" w:name="_Toc169134703"/>
      <w:r>
        <w:t xml:space="preserve">Rysunek </w:t>
      </w:r>
      <w:fldSimple w:instr=" SEQ Rysunek \* ARABIC ">
        <w:r w:rsidR="00F2350D">
          <w:rPr>
            <w:noProof/>
          </w:rPr>
          <w:t>32</w:t>
        </w:r>
      </w:fldSimple>
      <w:bookmarkEnd w:id="754"/>
      <w:r w:rsidR="0036301D">
        <w:rPr>
          <w:noProof/>
        </w:rPr>
        <w:t>.</w:t>
      </w:r>
      <w:r>
        <w:t xml:space="preserve"> Struktura respondentów badania kwestionariuszowego wg kategorii wiekowych</w:t>
      </w:r>
      <w:bookmarkEnd w:id="755"/>
      <w:bookmarkEnd w:id="756"/>
      <w:bookmarkEnd w:id="757"/>
    </w:p>
    <w:p w14:paraId="05E309A0" w14:textId="77777777" w:rsidR="003C08E8" w:rsidRPr="00D95B07" w:rsidRDefault="003C08E8" w:rsidP="007770AA">
      <w:pPr>
        <w:pStyle w:val="rdo"/>
        <w:rPr>
          <w:lang w:val="pl-PL"/>
        </w:rPr>
      </w:pPr>
      <w:r w:rsidRPr="00D95B07">
        <w:rPr>
          <w:lang w:val="pl-PL"/>
        </w:rPr>
        <w:t>Źródło: opracowanie własne</w:t>
      </w:r>
    </w:p>
    <w:p w14:paraId="71F4E63C" w14:textId="6A076CA9"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 </w:t>
      </w:r>
      <w:r>
        <w:fldChar w:fldCharType="begin"/>
      </w:r>
      <w:r>
        <w:instrText xml:space="preserve"> REF _Ref134898291 \h </w:instrText>
      </w:r>
      <w:r>
        <w:fldChar w:fldCharType="separate"/>
      </w:r>
      <w:r w:rsidR="00F2350D">
        <w:t xml:space="preserve">Tabela </w:t>
      </w:r>
      <w:r w:rsidR="00F2350D">
        <w:rPr>
          <w:noProof/>
        </w:rPr>
        <w:t>64</w:t>
      </w:r>
      <w:r>
        <w:fldChar w:fldCharType="end"/>
      </w:r>
      <w:r>
        <w:t>) można stwierdzić z całą pewnością, że grupa wiekowa 19-–25 lat jest niedoreprezentowana</w:t>
      </w:r>
      <w:r w:rsidRPr="00001D48">
        <w:rPr>
          <w:rStyle w:val="FootnoteReference"/>
        </w:rPr>
        <w:footnoteReference w:id="62"/>
      </w:r>
      <w:r>
        <w:t>.</w:t>
      </w:r>
    </w:p>
    <w:p w14:paraId="53C83C48" w14:textId="77777777" w:rsidR="00C70968" w:rsidRDefault="00C70968" w:rsidP="003C08E8"/>
    <w:p w14:paraId="5B3184F4" w14:textId="6B47BF30" w:rsidR="003C08E8" w:rsidRDefault="003C08E8" w:rsidP="003C08E8">
      <w:pPr>
        <w:pStyle w:val="Tytutabeli"/>
      </w:pPr>
      <w:bookmarkStart w:id="758" w:name="_Ref134898291"/>
      <w:bookmarkStart w:id="759" w:name="_Toc169134787"/>
      <w:r>
        <w:lastRenderedPageBreak/>
        <w:t xml:space="preserve">Tabela </w:t>
      </w:r>
      <w:fldSimple w:instr=" SEQ Tabela \* ARABIC ">
        <w:r w:rsidR="00F2350D">
          <w:rPr>
            <w:noProof/>
          </w:rPr>
          <w:t>64</w:t>
        </w:r>
      </w:fldSimple>
      <w:bookmarkEnd w:id="758"/>
      <w:r w:rsidR="00B84102">
        <w:rPr>
          <w:noProof/>
        </w:rPr>
        <w:t>.</w:t>
      </w:r>
      <w:r>
        <w:t xml:space="preserve"> Liczba ludności Polski na dzień 31 grudnia 2020 r. wg wybranych kategorii wiekowych</w:t>
      </w:r>
      <w:bookmarkEnd w:id="759"/>
    </w:p>
    <w:tbl>
      <w:tblPr>
        <w:tblStyle w:val="TableGrid"/>
        <w:tblW w:w="9071" w:type="dxa"/>
        <w:tblLayout w:type="fixed"/>
        <w:tblLook w:val="04A0" w:firstRow="1" w:lastRow="0" w:firstColumn="1" w:lastColumn="0" w:noHBand="0" w:noVBand="1"/>
      </w:tblPr>
      <w:tblGrid>
        <w:gridCol w:w="1417"/>
        <w:gridCol w:w="3175"/>
        <w:gridCol w:w="4479"/>
      </w:tblGrid>
      <w:tr w:rsidR="003C08E8" w:rsidRPr="00E13812" w14:paraId="1758D64B" w14:textId="77777777" w:rsidTr="00C70968">
        <w:trPr>
          <w:cantSplit/>
          <w:trHeight w:val="285"/>
          <w:tblHeader/>
        </w:trPr>
        <w:tc>
          <w:tcPr>
            <w:tcW w:w="1417"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175" w:type="dxa"/>
            <w:noWrap/>
            <w:vAlign w:val="center"/>
            <w:hideMark/>
          </w:tcPr>
          <w:p w14:paraId="7A3F7705" w14:textId="675A00E1"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w:t>
            </w:r>
            <w:r w:rsidR="00C70968">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ramach kategorii wiekowej</w:t>
            </w:r>
          </w:p>
        </w:tc>
        <w:tc>
          <w:tcPr>
            <w:tcW w:w="4479"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C70968">
        <w:trPr>
          <w:cantSplit/>
          <w:trHeight w:val="285"/>
        </w:trPr>
        <w:tc>
          <w:tcPr>
            <w:tcW w:w="1417"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175"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479"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C70968">
        <w:trPr>
          <w:cantSplit/>
          <w:trHeight w:val="285"/>
        </w:trPr>
        <w:tc>
          <w:tcPr>
            <w:tcW w:w="1417"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175"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479"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C70968">
        <w:trPr>
          <w:cantSplit/>
          <w:trHeight w:val="285"/>
        </w:trPr>
        <w:tc>
          <w:tcPr>
            <w:tcW w:w="1417"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175"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479"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C70968">
        <w:trPr>
          <w:cantSplit/>
          <w:trHeight w:val="285"/>
        </w:trPr>
        <w:tc>
          <w:tcPr>
            <w:tcW w:w="1417"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175"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479"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C70968">
        <w:trPr>
          <w:cantSplit/>
          <w:trHeight w:val="285"/>
        </w:trPr>
        <w:tc>
          <w:tcPr>
            <w:tcW w:w="1417"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175"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479"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C70968">
        <w:trPr>
          <w:cantSplit/>
          <w:trHeight w:val="285"/>
        </w:trPr>
        <w:tc>
          <w:tcPr>
            <w:tcW w:w="1417"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175"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479"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3C057332" w:rsidR="003C08E8" w:rsidRDefault="003C08E8" w:rsidP="003C08E8">
      <w:r>
        <w:t>Ze względu na to, iż populacja badana nie jest tożsama z populacją Polski wśród osób dorosłych, to na podstawie analogicznego porównania nie można wyciągnąć jednoznacznego wniosku o</w:t>
      </w:r>
      <w:r w:rsidR="00716285">
        <w:t> </w:t>
      </w:r>
      <w:r>
        <w:t>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w:t>
      </w:r>
      <w:r w:rsidR="00716285">
        <w:t> </w:t>
      </w:r>
      <w:r>
        <w:t xml:space="preserve">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w:t>
      </w:r>
      <w:r w:rsidR="00716285">
        <w:t> </w:t>
      </w:r>
      <w:r>
        <w:t>przybliżeniu wynosi 27% (7,6 mln z 28,2 mln). Na tej podstawie oszacowano strukturę wiekową populacji badanej w zakresie grup studentów i absolwentów. Wyniki tego oszacowania przedstawiono w</w:t>
      </w:r>
      <w:r w:rsidR="00716285">
        <w:t> </w:t>
      </w:r>
      <w:r w:rsidR="00C64D66">
        <w:t>Tabeli 65</w:t>
      </w:r>
      <w:r>
        <w:t>.</w:t>
      </w:r>
    </w:p>
    <w:p w14:paraId="1C7F83A5" w14:textId="551847E0" w:rsidR="003C08E8" w:rsidRDefault="003C08E8" w:rsidP="003C08E8">
      <w:pPr>
        <w:pStyle w:val="Tytutabeli"/>
      </w:pPr>
      <w:bookmarkStart w:id="760" w:name="_Ref134898333"/>
      <w:bookmarkStart w:id="761" w:name="_Ref134898325"/>
      <w:bookmarkStart w:id="762" w:name="_Toc169134788"/>
      <w:r>
        <w:t xml:space="preserve">Tabela </w:t>
      </w:r>
      <w:fldSimple w:instr=" SEQ Tabela \* ARABIC ">
        <w:r w:rsidR="00F2350D">
          <w:rPr>
            <w:noProof/>
          </w:rPr>
          <w:t>65</w:t>
        </w:r>
      </w:fldSimple>
      <w:bookmarkEnd w:id="760"/>
      <w:r w:rsidR="00B84102">
        <w:rPr>
          <w:noProof/>
        </w:rPr>
        <w:t>.</w:t>
      </w:r>
      <w:r>
        <w:t xml:space="preserve"> </w:t>
      </w:r>
      <w:r w:rsidRPr="008541D0">
        <w:t>Oszacowanie struktury populacji badanej absolwentów i studentów wg wybranych grup wiekowych</w:t>
      </w:r>
      <w:bookmarkEnd w:id="761"/>
      <w:bookmarkEnd w:id="762"/>
    </w:p>
    <w:tbl>
      <w:tblPr>
        <w:tblStyle w:val="TableGrid"/>
        <w:tblW w:w="9071" w:type="dxa"/>
        <w:tblLook w:val="04A0" w:firstRow="1" w:lastRow="0" w:firstColumn="1" w:lastColumn="0" w:noHBand="0" w:noVBand="1"/>
      </w:tblPr>
      <w:tblGrid>
        <w:gridCol w:w="1417"/>
        <w:gridCol w:w="3175"/>
        <w:gridCol w:w="4479"/>
      </w:tblGrid>
      <w:tr w:rsidR="003C08E8" w:rsidRPr="008541D0" w14:paraId="668C03A4" w14:textId="77777777" w:rsidTr="00C70968">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17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4479" w:type="dxa"/>
            <w:noWrap/>
            <w:vAlign w:val="center"/>
          </w:tcPr>
          <w:p w14:paraId="4ADEF5E4" w14:textId="11864A3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Udział liczby osób z kategorii wiekowej w</w:t>
            </w:r>
            <w:r w:rsidR="00C70968">
              <w:rPr>
                <w:rFonts w:eastAsia="Times New Roman" w:cs="Arial"/>
                <w:b/>
                <w:bCs/>
                <w:color w:val="000000"/>
                <w:sz w:val="18"/>
                <w:szCs w:val="18"/>
                <w:lang w:val="pl-PL" w:eastAsia="pl-PL"/>
              </w:rPr>
              <w:t> </w:t>
            </w:r>
            <w:r w:rsidRPr="000574A6">
              <w:rPr>
                <w:rFonts w:eastAsia="Times New Roman" w:cs="Arial"/>
                <w:b/>
                <w:bCs/>
                <w:color w:val="000000"/>
                <w:sz w:val="18"/>
                <w:szCs w:val="18"/>
                <w:lang w:val="pl-PL" w:eastAsia="pl-PL"/>
              </w:rPr>
              <w:t>całkowitej liczbie oszacowanej populacji</w:t>
            </w:r>
          </w:p>
        </w:tc>
      </w:tr>
      <w:tr w:rsidR="003C08E8" w:rsidRPr="008541D0" w14:paraId="0ED60558" w14:textId="77777777" w:rsidTr="00C70968">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17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4479"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C70968">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17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4479"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C70968">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17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4479"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C70968">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17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4479"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C70968">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17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4479"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C70968">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17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4479"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1CD265B7" w:rsidR="003C08E8" w:rsidRDefault="003C08E8" w:rsidP="003C08E8">
      <w: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w:t>
      </w:r>
      <w:proofErr w:type="spellStart"/>
      <w:r w:rsidR="00FA797F">
        <w:t>pod</w:t>
      </w:r>
      <w:r>
        <w:t>rozdz</w:t>
      </w:r>
      <w:proofErr w:type="spellEnd"/>
      <w:r w:rsidR="00FA797F">
        <w:t>.</w:t>
      </w:r>
      <w:r w:rsidR="00804FB3">
        <w:t> </w:t>
      </w:r>
      <w:r>
        <w:fldChar w:fldCharType="begin"/>
      </w:r>
      <w:r>
        <w:instrText xml:space="preserve"> PAGEREF _Ref66874449 \h </w:instrText>
      </w:r>
      <w:r>
        <w:fldChar w:fldCharType="separate"/>
      </w:r>
      <w:r w:rsidR="00F2350D">
        <w:rPr>
          <w:noProof/>
        </w:rPr>
        <w:t>27</w:t>
      </w:r>
      <w:r>
        <w:fldChar w:fldCharType="end"/>
      </w:r>
      <w:r>
        <w:fldChar w:fldCharType="begin"/>
      </w:r>
      <w:r>
        <w:instrText xml:space="preserve"> REF _Ref66874449 \n \h </w:instrText>
      </w:r>
      <w:r>
        <w:fldChar w:fldCharType="separate"/>
      </w:r>
      <w:r w:rsidR="00F2350D">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F2350D">
        <w:t xml:space="preserve">Rysunek </w:t>
      </w:r>
      <w:r w:rsidR="00F2350D">
        <w:rPr>
          <w:noProof/>
        </w:rPr>
        <w:t>32</w:t>
      </w:r>
      <w:r>
        <w:fldChar w:fldCharType="end"/>
      </w:r>
      <w:r>
        <w:t>). Na tej podstawie można z dość dużym prawdopodobień</w:t>
      </w:r>
      <w:r>
        <w:lastRenderedPageBreak/>
        <w:t xml:space="preserve">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w:t>
      </w:r>
      <w:r w:rsidR="00C70968">
        <w:t> Tabeli 65</w:t>
      </w:r>
      <w: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3B99D5EA" w:rsidR="003C08E8" w:rsidRDefault="003C08E8" w:rsidP="003C08E8">
      <w: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t>Rysunku</w:t>
      </w:r>
      <w:r w:rsidR="00520FE4">
        <w:t> </w:t>
      </w:r>
      <w:r w:rsidR="00792D13">
        <w:t>33</w:t>
      </w:r>
      <w:r>
        <w:t>.</w:t>
      </w:r>
    </w:p>
    <w:p w14:paraId="0D07B1C8" w14:textId="7E7D6C16" w:rsidR="003C08E8" w:rsidRDefault="00CE38AC" w:rsidP="00244D55">
      <w:pPr>
        <w:pStyle w:val="Rysunek"/>
      </w:pPr>
      <w:r>
        <w:rPr>
          <w:noProof/>
        </w:rPr>
        <w:drawing>
          <wp:inline distT="0" distB="0" distL="0" distR="0" wp14:anchorId="5F0CABB1" wp14:editId="420464F5">
            <wp:extent cx="3460815" cy="1872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60815" cy="1872000"/>
                    </a:xfrm>
                    <a:prstGeom prst="rect">
                      <a:avLst/>
                    </a:prstGeom>
                    <a:noFill/>
                    <a:ln>
                      <a:noFill/>
                    </a:ln>
                  </pic:spPr>
                </pic:pic>
              </a:graphicData>
            </a:graphic>
          </wp:inline>
        </w:drawing>
      </w:r>
    </w:p>
    <w:p w14:paraId="7B3BF1F0" w14:textId="5637D7FF" w:rsidR="003C08E8" w:rsidRDefault="003C08E8" w:rsidP="003C08E8">
      <w:pPr>
        <w:pStyle w:val="Rysunek"/>
      </w:pPr>
      <w:bookmarkStart w:id="763" w:name="_Ref134900457"/>
      <w:bookmarkStart w:id="764" w:name="_Ref134900450"/>
      <w:bookmarkStart w:id="765" w:name="_Toc169134704"/>
      <w:r w:rsidRPr="00375829">
        <w:t xml:space="preserve">Rysunek </w:t>
      </w:r>
      <w:fldSimple w:instr=" SEQ Rysunek \* ARABIC ">
        <w:r w:rsidR="00F2350D">
          <w:rPr>
            <w:noProof/>
          </w:rPr>
          <w:t>33</w:t>
        </w:r>
      </w:fldSimple>
      <w:bookmarkEnd w:id="763"/>
      <w:r w:rsidR="0036301D">
        <w:rPr>
          <w:noProof/>
        </w:rPr>
        <w:t>.</w:t>
      </w:r>
      <w:r w:rsidRPr="00375829">
        <w:t xml:space="preserve"> Struktura respondentów badania kwestionariuszowego wg kryterium kategorii i wielkości</w:t>
      </w:r>
      <w:r w:rsidRPr="00375829">
        <w:br/>
      </w:r>
      <w:r>
        <w:t>miejscowości pochodzenia</w:t>
      </w:r>
      <w:bookmarkEnd w:id="764"/>
      <w:bookmarkEnd w:id="765"/>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62578A1F" w:rsidR="003C08E8" w:rsidRDefault="003C08E8" w:rsidP="003C08E8">
      <w:r>
        <w:t xml:space="preserve">Następnym etapem analizy było podsumowanie ilościowe respondentów wg grup interesariuszy jakie reprezentują. Należy podkreślić, że każdy respondent miał techniczną możliwość wyboru każdej z grup interesariuszy przedstawionych na </w:t>
      </w:r>
      <w:r w:rsidR="00792D13">
        <w:t>Rysunku</w:t>
      </w:r>
      <w:r w:rsidR="00520FE4">
        <w:t> </w:t>
      </w:r>
      <w:r w:rsidR="00792D13">
        <w:t>34</w:t>
      </w:r>
      <w:r>
        <w:t>, natomiast dla większości z nich musiał wybrać tylko jedną uczelnię do oceny.</w:t>
      </w:r>
    </w:p>
    <w:p w14:paraId="230371D1" w14:textId="1F23284F" w:rsidR="003C08E8" w:rsidRDefault="00CE38AC" w:rsidP="00244D55">
      <w:pPr>
        <w:pStyle w:val="Rysunek"/>
      </w:pPr>
      <w:r>
        <w:rPr>
          <w:noProof/>
        </w:rPr>
        <w:lastRenderedPageBreak/>
        <w:drawing>
          <wp:inline distT="0" distB="0" distL="0" distR="0" wp14:anchorId="59FE1997" wp14:editId="665A8397">
            <wp:extent cx="4318275" cy="1872000"/>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8275" cy="1872000"/>
                    </a:xfrm>
                    <a:prstGeom prst="rect">
                      <a:avLst/>
                    </a:prstGeom>
                    <a:noFill/>
                    <a:ln>
                      <a:noFill/>
                    </a:ln>
                  </pic:spPr>
                </pic:pic>
              </a:graphicData>
            </a:graphic>
          </wp:inline>
        </w:drawing>
      </w:r>
    </w:p>
    <w:p w14:paraId="56321ADE" w14:textId="03D7EF96" w:rsidR="003C08E8" w:rsidRPr="0031651A" w:rsidRDefault="003C08E8" w:rsidP="003C08E8">
      <w:pPr>
        <w:pStyle w:val="Rysunek"/>
      </w:pPr>
      <w:bookmarkStart w:id="766" w:name="_Ref134900483"/>
      <w:bookmarkStart w:id="767" w:name="_Ref134900476"/>
      <w:bookmarkStart w:id="768" w:name="_Ref134900494"/>
      <w:bookmarkStart w:id="769" w:name="_Ref134900512"/>
      <w:bookmarkStart w:id="770" w:name="_Toc169134705"/>
      <w:r w:rsidRPr="0031651A">
        <w:t xml:space="preserve">Rysunek </w:t>
      </w:r>
      <w:fldSimple w:instr=" SEQ Rysunek \* ARABIC ">
        <w:r w:rsidR="00F2350D">
          <w:rPr>
            <w:noProof/>
          </w:rPr>
          <w:t>34</w:t>
        </w:r>
      </w:fldSimple>
      <w:bookmarkEnd w:id="766"/>
      <w:r w:rsidR="0036301D">
        <w:rPr>
          <w:noProof/>
        </w:rPr>
        <w:t>.</w:t>
      </w:r>
      <w:r w:rsidRPr="0031651A">
        <w:t xml:space="preserve"> Struktura respondentów badania kwestionariuszowego wg przynależności do grup interesariuszy</w:t>
      </w:r>
      <w:bookmarkEnd w:id="767"/>
      <w:bookmarkEnd w:id="768"/>
      <w:bookmarkEnd w:id="769"/>
      <w:bookmarkEnd w:id="770"/>
    </w:p>
    <w:p w14:paraId="5B3D9C7A" w14:textId="77777777" w:rsidR="003C08E8" w:rsidRPr="00D95B07" w:rsidRDefault="003C08E8" w:rsidP="007770AA">
      <w:pPr>
        <w:pStyle w:val="rdo"/>
        <w:rPr>
          <w:lang w:val="pl-PL"/>
        </w:rPr>
      </w:pPr>
      <w:r w:rsidRPr="00D95B07">
        <w:rPr>
          <w:lang w:val="pl-PL"/>
        </w:rPr>
        <w:t>Źródło: opracowanie własne</w:t>
      </w:r>
    </w:p>
    <w:p w14:paraId="65A8C863" w14:textId="4CEA88AA" w:rsidR="003C08E8" w:rsidRDefault="003C08E8" w:rsidP="003C08E8">
      <w:r>
        <w:t xml:space="preserve">Ze względu na to, iż wielu spośród respondentów oceniało uczelnie z perspektywy więcej niż jednej grupy interesariuszy, to liczności poszczególnych grup przedstawionych na </w:t>
      </w:r>
      <w:r w:rsidR="00792D13">
        <w:t>Rysunku</w:t>
      </w:r>
      <w:r w:rsidR="00520FE4">
        <w:t> </w:t>
      </w:r>
      <w:r w:rsidR="00792D13">
        <w:t>34</w:t>
      </w:r>
      <w: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t>Rysunku</w:t>
      </w:r>
      <w:r w:rsidR="00520FE4">
        <w:t> </w:t>
      </w:r>
      <w:r w:rsidR="00792D13">
        <w:t>35</w:t>
      </w:r>
      <w:r>
        <w:t>.</w:t>
      </w:r>
    </w:p>
    <w:p w14:paraId="171C7687" w14:textId="275C9188" w:rsidR="003C08E8" w:rsidRDefault="00CE38AC" w:rsidP="00244D55">
      <w:pPr>
        <w:pStyle w:val="Rysunek"/>
      </w:pPr>
      <w:r>
        <w:rPr>
          <w:noProof/>
        </w:rPr>
        <w:drawing>
          <wp:inline distT="0" distB="0" distL="0" distR="0" wp14:anchorId="4612023C" wp14:editId="62F42C7B">
            <wp:extent cx="4341439" cy="2232000"/>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41439" cy="2232000"/>
                    </a:xfrm>
                    <a:prstGeom prst="rect">
                      <a:avLst/>
                    </a:prstGeom>
                    <a:noFill/>
                    <a:ln>
                      <a:noFill/>
                    </a:ln>
                  </pic:spPr>
                </pic:pic>
              </a:graphicData>
            </a:graphic>
          </wp:inline>
        </w:drawing>
      </w:r>
    </w:p>
    <w:p w14:paraId="39FBD67C" w14:textId="706E9B56" w:rsidR="003C08E8" w:rsidRDefault="003C08E8" w:rsidP="003C08E8">
      <w:pPr>
        <w:pStyle w:val="Rysunek"/>
      </w:pPr>
      <w:bookmarkStart w:id="771" w:name="_Ref134900542"/>
      <w:bookmarkStart w:id="772" w:name="_Ref134900535"/>
      <w:bookmarkStart w:id="773" w:name="_Toc16913470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F2350D">
        <w:rPr>
          <w:rStyle w:val="TytutabeliZnak"/>
          <w:rFonts w:eastAsia="Calibri"/>
          <w:noProof/>
        </w:rPr>
        <w:t>35</w:t>
      </w:r>
      <w:r w:rsidRPr="002D2DF1">
        <w:rPr>
          <w:rStyle w:val="TytutabeliZnak"/>
          <w:rFonts w:eastAsia="Calibri"/>
        </w:rPr>
        <w:fldChar w:fldCharType="end"/>
      </w:r>
      <w:bookmarkEnd w:id="771"/>
      <w:r w:rsidR="0036301D">
        <w:rPr>
          <w:rStyle w:val="TytutabeliZnak"/>
          <w:rFonts w:eastAsia="Calibri"/>
        </w:rPr>
        <w:t>.</w:t>
      </w:r>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FootnoteReference"/>
        </w:rPr>
        <w:footnoteReference w:id="63"/>
      </w:r>
      <w:bookmarkEnd w:id="772"/>
      <w:bookmarkEnd w:id="773"/>
    </w:p>
    <w:p w14:paraId="0D602ACB" w14:textId="77777777" w:rsidR="003C08E8" w:rsidRPr="00D95B07" w:rsidRDefault="003C08E8" w:rsidP="007770AA">
      <w:pPr>
        <w:pStyle w:val="rdo"/>
        <w:rPr>
          <w:lang w:val="pl-PL"/>
        </w:rPr>
      </w:pPr>
      <w:r w:rsidRPr="00D95B07">
        <w:rPr>
          <w:lang w:val="pl-PL"/>
        </w:rPr>
        <w:t>Źródło: opracowanie własne</w:t>
      </w:r>
    </w:p>
    <w:p w14:paraId="286765E8" w14:textId="2A43DB06" w:rsidR="009C081D" w:rsidRDefault="003C08E8" w:rsidP="009C081D">
      <w:r>
        <w:t xml:space="preserve">Analizując </w:t>
      </w:r>
      <w:r w:rsidR="00792D13">
        <w:t>informacje</w:t>
      </w:r>
      <w:r>
        <w:t xml:space="preserve"> przedstawion</w:t>
      </w:r>
      <w:r w:rsidR="00792D13">
        <w:t>e na Rysunku</w:t>
      </w:r>
      <w:r w:rsidR="00520FE4">
        <w:t> </w:t>
      </w:r>
      <w:r w:rsidR="00792D13">
        <w:t>35</w:t>
      </w:r>
      <w:r w:rsidRPr="00244D55">
        <w:t xml:space="preserve"> warto</w:t>
      </w:r>
      <w:r>
        <w:t xml:space="preserve"> zwrócić uwagę, że całość populacji badanej z grup rodziców, władz samorządowych, a także władz i pracowników administracyjnych uczelni jednocześnie należała do grupy absolwentów. Biorąc pod uwagę fakt, iż raczej trudno zostać </w:t>
      </w:r>
      <w:r>
        <w:lastRenderedPageBreak/>
        <w:t xml:space="preserve">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F2350D" w:rsidRPr="0031651A">
        <w:t xml:space="preserve">Rysunek </w:t>
      </w:r>
      <w:r w:rsidR="00F2350D">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F2350D">
        <w:t xml:space="preserve">Rysunek </w:t>
      </w:r>
      <w:r w:rsidR="00F2350D">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F2350D">
        <w:t xml:space="preserve">Rysunek </w:t>
      </w:r>
      <w:r w:rsidR="00F2350D">
        <w:rPr>
          <w:noProof/>
        </w:rPr>
        <w:t>31</w:t>
      </w:r>
      <w:r w:rsidR="009C081D">
        <w:fldChar w:fldCharType="end"/>
      </w:r>
      <w:r w:rsidR="009C081D">
        <w:t>).</w:t>
      </w:r>
    </w:p>
    <w:p w14:paraId="3424CD2B" w14:textId="51A3F688" w:rsidR="003C08E8" w:rsidRDefault="00FF5E21" w:rsidP="003C08E8">
      <w:pPr>
        <w:pStyle w:val="Rysunek"/>
      </w:pPr>
      <w:r>
        <w:rPr>
          <w:noProof/>
        </w:rPr>
        <w:drawing>
          <wp:inline distT="0" distB="0" distL="0" distR="0" wp14:anchorId="41660828" wp14:editId="1AFCF2CB">
            <wp:extent cx="2106968" cy="1584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06968" cy="1584000"/>
                    </a:xfrm>
                    <a:prstGeom prst="rect">
                      <a:avLst/>
                    </a:prstGeom>
                    <a:noFill/>
                    <a:ln>
                      <a:noFill/>
                    </a:ln>
                  </pic:spPr>
                </pic:pic>
              </a:graphicData>
            </a:graphic>
          </wp:inline>
        </w:drawing>
      </w:r>
    </w:p>
    <w:p w14:paraId="02DFAE5C" w14:textId="3F4505BC" w:rsidR="003C08E8" w:rsidRDefault="003C08E8" w:rsidP="003C08E8">
      <w:pPr>
        <w:pStyle w:val="Rysunek"/>
      </w:pPr>
      <w:bookmarkStart w:id="774" w:name="_Ref134900561"/>
      <w:bookmarkStart w:id="775" w:name="_Ref137806801"/>
      <w:bookmarkStart w:id="776" w:name="_Toc169134707"/>
      <w:r>
        <w:t xml:space="preserve">Rysunek </w:t>
      </w:r>
      <w:fldSimple w:instr=" SEQ Rysunek \* ARABIC ">
        <w:r w:rsidR="00F2350D">
          <w:rPr>
            <w:noProof/>
          </w:rPr>
          <w:t>36</w:t>
        </w:r>
      </w:fldSimple>
      <w:bookmarkEnd w:id="774"/>
      <w:r w:rsidR="0036301D">
        <w:rPr>
          <w:noProof/>
        </w:rPr>
        <w:t>.</w:t>
      </w:r>
      <w:r>
        <w:t xml:space="preserve"> Struktura respondentów badania kwestionariuszowego z grupy absolwentów uczelni wg płci</w:t>
      </w:r>
      <w:bookmarkEnd w:id="775"/>
      <w:bookmarkEnd w:id="776"/>
    </w:p>
    <w:p w14:paraId="5A30BAB0" w14:textId="77777777" w:rsidR="003C08E8" w:rsidRPr="00D95B07" w:rsidRDefault="003C08E8" w:rsidP="007770AA">
      <w:pPr>
        <w:pStyle w:val="rdo"/>
        <w:rPr>
          <w:lang w:val="pl-PL"/>
        </w:rPr>
      </w:pPr>
      <w:r w:rsidRPr="00D95B07">
        <w:rPr>
          <w:lang w:val="pl-PL"/>
        </w:rPr>
        <w:t>Źródło: opracowanie własne</w:t>
      </w:r>
    </w:p>
    <w:p w14:paraId="1A76E5C8" w14:textId="21FD5A95" w:rsidR="003C08E8" w:rsidRDefault="003C08E8" w:rsidP="003C08E8">
      <w:r>
        <w:t>Pod względem struktury płci w grupie absolwentów – respondentów badania kwestionariuszowego (</w:t>
      </w:r>
      <w:r w:rsidR="00792D13">
        <w:fldChar w:fldCharType="begin"/>
      </w:r>
      <w:r w:rsidR="00792D13">
        <w:instrText xml:space="preserve"> REF _Ref134900561 \h </w:instrText>
      </w:r>
      <w:r w:rsidR="00792D13">
        <w:fldChar w:fldCharType="separate"/>
      </w:r>
      <w:r w:rsidR="00F2350D">
        <w:t xml:space="preserve">Rysunek </w:t>
      </w:r>
      <w:r w:rsidR="00F2350D">
        <w:rPr>
          <w:noProof/>
        </w:rPr>
        <w:t>36</w:t>
      </w:r>
      <w:r w:rsidR="00792D13">
        <w:fldChar w:fldCharType="end"/>
      </w:r>
      <w:r>
        <w:t>) oraz w całej populacji badania występuje podobieństwo</w:t>
      </w:r>
      <w:r w:rsidR="00CB4AB6">
        <w:t>,</w:t>
      </w:r>
      <w:r>
        <w:t xml:space="preserve"> tak jak i pod względem struktury wieku (por. </w:t>
      </w:r>
      <w:r>
        <w:fldChar w:fldCharType="begin"/>
      </w:r>
      <w:r>
        <w:instrText xml:space="preserve"> REF _Ref134900397 \h </w:instrText>
      </w:r>
      <w:r>
        <w:fldChar w:fldCharType="separate"/>
      </w:r>
      <w:r w:rsidR="00F2350D">
        <w:t xml:space="preserve">Rysunek </w:t>
      </w:r>
      <w:r w:rsidR="00F2350D">
        <w:rPr>
          <w:noProof/>
        </w:rPr>
        <w:t>32</w:t>
      </w:r>
      <w:r>
        <w:fldChar w:fldCharType="end"/>
      </w:r>
      <w:r w:rsidR="00792D13">
        <w:t xml:space="preserve"> oraz </w:t>
      </w:r>
      <w:r w:rsidR="00792D13">
        <w:fldChar w:fldCharType="begin"/>
      </w:r>
      <w:r w:rsidR="00792D13">
        <w:instrText xml:space="preserve"> REF _Ref134900651 \h </w:instrText>
      </w:r>
      <w:r w:rsidR="00792D13">
        <w:fldChar w:fldCharType="separate"/>
      </w:r>
      <w:r w:rsidR="00F2350D">
        <w:t xml:space="preserve">Rysunek </w:t>
      </w:r>
      <w:r w:rsidR="00F2350D">
        <w:rPr>
          <w:noProof/>
        </w:rPr>
        <w:t>37</w:t>
      </w:r>
      <w:r w:rsidR="00792D13">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3F55654F">
            <wp:extent cx="2927685" cy="1872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7685" cy="1872000"/>
                    </a:xfrm>
                    <a:prstGeom prst="rect">
                      <a:avLst/>
                    </a:prstGeom>
                    <a:noFill/>
                    <a:ln>
                      <a:noFill/>
                    </a:ln>
                  </pic:spPr>
                </pic:pic>
              </a:graphicData>
            </a:graphic>
          </wp:inline>
        </w:drawing>
      </w:r>
    </w:p>
    <w:p w14:paraId="3AE9777A" w14:textId="2F856B7F" w:rsidR="003C08E8" w:rsidRDefault="003C08E8" w:rsidP="003C08E8">
      <w:pPr>
        <w:pStyle w:val="Rysunek"/>
      </w:pPr>
      <w:bookmarkStart w:id="777" w:name="_Ref134900651"/>
      <w:bookmarkStart w:id="778" w:name="_Ref134900615"/>
      <w:bookmarkStart w:id="779" w:name="_Ref134900644"/>
      <w:bookmarkStart w:id="780" w:name="_Ref137806762"/>
      <w:bookmarkStart w:id="781" w:name="_Toc169134708"/>
      <w:r>
        <w:t xml:space="preserve">Rysunek </w:t>
      </w:r>
      <w:fldSimple w:instr=" SEQ Rysunek \* ARABIC ">
        <w:r w:rsidR="00F2350D">
          <w:rPr>
            <w:noProof/>
          </w:rPr>
          <w:t>37</w:t>
        </w:r>
      </w:fldSimple>
      <w:bookmarkEnd w:id="777"/>
      <w:r w:rsidR="0036301D">
        <w:rPr>
          <w:noProof/>
        </w:rPr>
        <w:t>.</w:t>
      </w:r>
      <w:r>
        <w:t xml:space="preserve"> Struktura respondentów badania kwestionariuszowego z grupy absolwentów uczelni wg kategorii wiekowych</w:t>
      </w:r>
      <w:bookmarkEnd w:id="778"/>
      <w:bookmarkEnd w:id="779"/>
      <w:bookmarkEnd w:id="780"/>
      <w:bookmarkEnd w:id="781"/>
    </w:p>
    <w:p w14:paraId="29996148" w14:textId="77777777" w:rsidR="003C08E8" w:rsidRPr="00D95B07" w:rsidRDefault="003C08E8" w:rsidP="007770AA">
      <w:pPr>
        <w:pStyle w:val="rdo"/>
        <w:rPr>
          <w:lang w:val="pl-PL"/>
        </w:rPr>
      </w:pPr>
      <w:r w:rsidRPr="00D95B07">
        <w:rPr>
          <w:lang w:val="pl-PL"/>
        </w:rPr>
        <w:t>Źródło: opracowanie własne</w:t>
      </w:r>
    </w:p>
    <w:p w14:paraId="7C35D873" w14:textId="3C761FE0" w:rsidR="003C08E8" w:rsidRDefault="003C08E8" w:rsidP="003C08E8">
      <w:r>
        <w:lastRenderedPageBreak/>
        <w:t xml:space="preserve">Przedstawiona na </w:t>
      </w:r>
      <w:r w:rsidR="00792D13">
        <w:t>R</w:t>
      </w:r>
      <w:r>
        <w:t>ysunku</w:t>
      </w:r>
      <w:r w:rsidR="00520FE4">
        <w:t> </w:t>
      </w:r>
      <w:r w:rsidR="00792D13">
        <w:t>37</w:t>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t>Rysunku 38.</w:t>
      </w:r>
    </w:p>
    <w:p w14:paraId="38BDB70D" w14:textId="3711FA19" w:rsidR="003C08E8" w:rsidRDefault="00FF5E21" w:rsidP="003C08E8">
      <w:pPr>
        <w:pStyle w:val="Rysunek"/>
      </w:pPr>
      <w:r>
        <w:rPr>
          <w:noProof/>
        </w:rPr>
        <w:drawing>
          <wp:inline distT="0" distB="0" distL="0" distR="0" wp14:anchorId="60EEA13B" wp14:editId="51D49570">
            <wp:extent cx="4165445" cy="198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65445" cy="1980000"/>
                    </a:xfrm>
                    <a:prstGeom prst="rect">
                      <a:avLst/>
                    </a:prstGeom>
                    <a:noFill/>
                    <a:ln>
                      <a:noFill/>
                    </a:ln>
                  </pic:spPr>
                </pic:pic>
              </a:graphicData>
            </a:graphic>
          </wp:inline>
        </w:drawing>
      </w:r>
    </w:p>
    <w:p w14:paraId="6124508D" w14:textId="29098778" w:rsidR="003C08E8" w:rsidRDefault="003C08E8" w:rsidP="003C08E8">
      <w:pPr>
        <w:pStyle w:val="Rysunek"/>
      </w:pPr>
      <w:bookmarkStart w:id="782" w:name="_Ref134900684"/>
      <w:bookmarkStart w:id="783" w:name="_Ref134900676"/>
      <w:bookmarkStart w:id="784" w:name="_Ref134900706"/>
      <w:bookmarkStart w:id="785" w:name="_Toc169134709"/>
      <w:r>
        <w:t xml:space="preserve">Rysunek </w:t>
      </w:r>
      <w:fldSimple w:instr=" SEQ Rysunek \* ARABIC ">
        <w:r w:rsidR="00F2350D">
          <w:rPr>
            <w:noProof/>
          </w:rPr>
          <w:t>38</w:t>
        </w:r>
      </w:fldSimple>
      <w:bookmarkEnd w:id="782"/>
      <w:r w:rsidR="0036301D">
        <w:rPr>
          <w:noProof/>
        </w:rPr>
        <w:t>.</w:t>
      </w:r>
      <w:r>
        <w:t xml:space="preserve"> Struktura respondentów badania kwestionariuszowego należących do grupy absolwentów wg rodzaju ukończonej uczelni.</w:t>
      </w:r>
      <w:bookmarkEnd w:id="783"/>
      <w:bookmarkEnd w:id="784"/>
      <w:bookmarkEnd w:id="785"/>
    </w:p>
    <w:p w14:paraId="273A2293" w14:textId="6DAA367A" w:rsidR="000855C6" w:rsidRDefault="003C08E8" w:rsidP="000855C6">
      <w:r>
        <w:t xml:space="preserve">Na podstawie analizy struktury respondentów absolwentów wg rodzaju ukończonej uczelni przedstawionej na </w:t>
      </w:r>
      <w:r w:rsidR="00792D13">
        <w:t>Rysunku</w:t>
      </w:r>
      <w:r w:rsidR="00520FE4">
        <w:t> </w:t>
      </w:r>
      <w:r w:rsidR="00792D13">
        <w:t>38</w:t>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w:t>
      </w:r>
      <w:r>
        <w:lastRenderedPageBreak/>
        <w:t xml:space="preserve">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F2350D" w:rsidRPr="00233788">
        <w:t xml:space="preserve">Rysunek </w:t>
      </w:r>
      <w:r w:rsidR="00F2350D">
        <w:rPr>
          <w:noProof/>
        </w:rPr>
        <w:t>6</w:t>
      </w:r>
      <w:r>
        <w:fldChar w:fldCharType="end"/>
      </w:r>
      <w: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t>(</w:t>
      </w:r>
      <w:r w:rsidR="000855C6">
        <w:fldChar w:fldCharType="begin"/>
      </w:r>
      <w:r w:rsidR="000855C6">
        <w:instrText xml:space="preserve"> REF _Ref134895617 \h </w:instrText>
      </w:r>
      <w:r w:rsidR="000855C6">
        <w:fldChar w:fldCharType="separate"/>
      </w:r>
      <w:r w:rsidR="00F2350D">
        <w:t xml:space="preserve">Rysunek </w:t>
      </w:r>
      <w:r w:rsidR="00F2350D">
        <w:rPr>
          <w:noProof/>
        </w:rPr>
        <w:t>39</w:t>
      </w:r>
      <w:r w:rsidR="000855C6">
        <w:fldChar w:fldCharType="end"/>
      </w:r>
      <w:r w:rsidR="000855C6">
        <w:t>)</w:t>
      </w:r>
      <w:r>
        <w:t xml:space="preserve"> ten wniosek stanie się jeszcze mocniejszy</w:t>
      </w:r>
      <w:r w:rsidR="000855C6">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fldChar w:fldCharType="begin" w:fldLock="1"/>
      </w:r>
      <w:r w:rsidR="000855C6">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0855C6">
        <w:fldChar w:fldCharType="separate"/>
      </w:r>
      <w:r w:rsidR="000855C6" w:rsidRPr="00921CC1">
        <w:rPr>
          <w:noProof/>
        </w:rPr>
        <w:t>(GUS, 2019b, s. 213)</w:t>
      </w:r>
      <w:r w:rsidR="000855C6">
        <w:fldChar w:fldCharType="end"/>
      </w:r>
      <w:r w:rsidR="000855C6">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48EC13E" w14:textId="68398BD8" w:rsidR="00C70968" w:rsidRPr="000855C6" w:rsidRDefault="00C70968" w:rsidP="00C7096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w:t>
      </w:r>
      <w:r w:rsidR="00716285">
        <w:t> </w:t>
      </w:r>
      <w:r>
        <w:t>województwa pomorskiego, jak i uczelni technicznych.</w:t>
      </w:r>
    </w:p>
    <w:p w14:paraId="4997AFD1" w14:textId="451D25A5" w:rsidR="003C08E8" w:rsidRDefault="00FF5E21" w:rsidP="003C08E8">
      <w:pPr>
        <w:pStyle w:val="Rysunek"/>
      </w:pPr>
      <w:r>
        <w:rPr>
          <w:noProof/>
        </w:rPr>
        <w:lastRenderedPageBreak/>
        <w:drawing>
          <wp:inline distT="0" distB="0" distL="0" distR="0" wp14:anchorId="4CB35EBF" wp14:editId="696C0433">
            <wp:extent cx="5760000" cy="6118214"/>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00" cy="6118214"/>
                    </a:xfrm>
                    <a:prstGeom prst="rect">
                      <a:avLst/>
                    </a:prstGeom>
                    <a:noFill/>
                    <a:ln>
                      <a:noFill/>
                    </a:ln>
                  </pic:spPr>
                </pic:pic>
              </a:graphicData>
            </a:graphic>
          </wp:inline>
        </w:drawing>
      </w:r>
    </w:p>
    <w:p w14:paraId="5B40B9BE" w14:textId="545E3C71" w:rsidR="003C08E8" w:rsidRDefault="003C08E8" w:rsidP="003C08E8">
      <w:pPr>
        <w:pStyle w:val="Rysunek"/>
      </w:pPr>
      <w:bookmarkStart w:id="786" w:name="_Ref134895617"/>
      <w:bookmarkStart w:id="787" w:name="_Ref134895603"/>
      <w:bookmarkStart w:id="788" w:name="_Toc169134710"/>
      <w:r>
        <w:t xml:space="preserve">Rysunek </w:t>
      </w:r>
      <w:fldSimple w:instr=" SEQ Rysunek \* ARABIC ">
        <w:r w:rsidR="00F2350D">
          <w:rPr>
            <w:noProof/>
          </w:rPr>
          <w:t>39</w:t>
        </w:r>
      </w:fldSimple>
      <w:bookmarkEnd w:id="786"/>
      <w:r w:rsidR="0036301D">
        <w:rPr>
          <w:noProof/>
        </w:rPr>
        <w:t>.</w:t>
      </w:r>
      <w:r>
        <w:t xml:space="preserve"> Struktura grupy absolwentów respondentów badania kwestionariuszowego ze względu na ocenianą uczelnię</w:t>
      </w:r>
      <w:bookmarkEnd w:id="787"/>
      <w:bookmarkEnd w:id="788"/>
    </w:p>
    <w:p w14:paraId="5D229F8A" w14:textId="77777777" w:rsidR="003C08E8" w:rsidRPr="00D95B07" w:rsidRDefault="003C08E8" w:rsidP="007770AA">
      <w:pPr>
        <w:pStyle w:val="rdo"/>
        <w:rPr>
          <w:lang w:val="pl-PL"/>
        </w:rPr>
      </w:pPr>
      <w:r w:rsidRPr="00D95B07">
        <w:rPr>
          <w:lang w:val="pl-PL"/>
        </w:rPr>
        <w:t>Źródło: opracowanie własne</w:t>
      </w:r>
    </w:p>
    <w:p w14:paraId="0B588AFF" w14:textId="166BAE9B"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w:t>
      </w:r>
      <w:r w:rsidR="00FC55E5">
        <w:t>,</w:t>
      </w:r>
      <w:r>
        <w:t xml:space="preserve"> a także</w:t>
      </w:r>
      <w:r w:rsidR="00FC55E5">
        <w:t>,</w:t>
      </w:r>
      <w:r>
        <w:t xml:space="preserve"> potwierdzonymi dla ogółu respondentów</w:t>
      </w:r>
      <w:r w:rsidR="00FC55E5">
        <w:t>,</w:t>
      </w:r>
      <w:r>
        <w:t xml:space="preserve">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09DADC5B" w:rsidR="000574A6" w:rsidRPr="00B61EC4" w:rsidRDefault="000574A6" w:rsidP="00B61EC4">
      <w:pPr>
        <w:pStyle w:val="Heading3"/>
        <w:rPr>
          <w:rStyle w:val="Heading3Char"/>
        </w:rPr>
      </w:pPr>
      <w:bookmarkStart w:id="789" w:name="_Ref437093143"/>
      <w:bookmarkStart w:id="790" w:name="_Ref437093160"/>
      <w:bookmarkStart w:id="791" w:name="_Ref437181714"/>
      <w:bookmarkStart w:id="792" w:name="_Toc164801026"/>
      <w:bookmarkStart w:id="793" w:name="_Toc168903290"/>
      <w:bookmarkStart w:id="794" w:name="_Toc169134098"/>
      <w:r w:rsidRPr="00847F16">
        <w:lastRenderedPageBreak/>
        <w:t xml:space="preserve">Pomiar satysfakcji interesariuszy uczelni technicznych jako efektu działań </w:t>
      </w:r>
      <w:r w:rsidRPr="00B61EC4">
        <w:rPr>
          <w:rStyle w:val="Heading3Char"/>
        </w:rPr>
        <w:t>uczelni</w:t>
      </w:r>
      <w:bookmarkEnd w:id="789"/>
      <w:bookmarkEnd w:id="790"/>
      <w:bookmarkEnd w:id="791"/>
      <w:bookmarkEnd w:id="792"/>
      <w:bookmarkEnd w:id="793"/>
      <w:bookmarkEnd w:id="794"/>
    </w:p>
    <w:p w14:paraId="73BC533B" w14:textId="0357FE93" w:rsidR="00847F16" w:rsidRDefault="00847F16" w:rsidP="00847F16">
      <w: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t>pod</w:t>
      </w:r>
      <w: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4B17487D"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t> </w:t>
      </w:r>
      <w:r>
        <w:t>ramach analizy dla danej grupy.</w:t>
      </w:r>
    </w:p>
    <w:p w14:paraId="02B5A0E6" w14:textId="76D04CE2" w:rsidR="00847F16" w:rsidRDefault="00847F16" w:rsidP="00847F16">
      <w:r>
        <w:t xml:space="preserve">Wśród respondentów należących do grupy studentów odpowiedzi na pytanie dotyczące satysfakcji z usług ocenianej uczelni odpowiedziało 14 osób. Rozkład tych odpowiedzi został przedstawiony na </w:t>
      </w:r>
      <w:r w:rsidR="000855C6">
        <w:t>Rysunku</w:t>
      </w:r>
      <w:r w:rsidR="00520FE4">
        <w:t> </w:t>
      </w:r>
      <w:r w:rsidR="000855C6">
        <w:t>40</w:t>
      </w:r>
      <w:r>
        <w:t>.</w:t>
      </w:r>
    </w:p>
    <w:p w14:paraId="0CEA5958" w14:textId="1D732808" w:rsidR="00847F16" w:rsidRDefault="00FF5E21" w:rsidP="00847F16">
      <w:pPr>
        <w:pStyle w:val="Rysunek"/>
      </w:pPr>
      <w:r>
        <w:rPr>
          <w:noProof/>
        </w:rPr>
        <w:drawing>
          <wp:inline distT="0" distB="0" distL="0" distR="0" wp14:anchorId="1DEDA8C1" wp14:editId="37B2A587">
            <wp:extent cx="3547355" cy="1440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47355" cy="1440000"/>
                    </a:xfrm>
                    <a:prstGeom prst="rect">
                      <a:avLst/>
                    </a:prstGeom>
                    <a:noFill/>
                    <a:ln>
                      <a:noFill/>
                    </a:ln>
                  </pic:spPr>
                </pic:pic>
              </a:graphicData>
            </a:graphic>
          </wp:inline>
        </w:drawing>
      </w:r>
    </w:p>
    <w:p w14:paraId="15724AE2" w14:textId="79CC1A5A" w:rsidR="00847F16" w:rsidRDefault="00847F16" w:rsidP="00847F16">
      <w:pPr>
        <w:pStyle w:val="Rysunek"/>
      </w:pPr>
      <w:bookmarkStart w:id="795" w:name="_Ref134900831"/>
      <w:bookmarkStart w:id="796" w:name="_Ref134900820"/>
      <w:bookmarkStart w:id="797" w:name="_Toc169134711"/>
      <w:r>
        <w:t xml:space="preserve">Rysunek </w:t>
      </w:r>
      <w:fldSimple w:instr=" SEQ Rysunek \* ARABIC ">
        <w:r w:rsidR="00F2350D">
          <w:rPr>
            <w:noProof/>
          </w:rPr>
          <w:t>40</w:t>
        </w:r>
      </w:fldSimple>
      <w:bookmarkEnd w:id="795"/>
      <w:r w:rsidR="0036301D">
        <w:rPr>
          <w:noProof/>
        </w:rPr>
        <w:t>.</w:t>
      </w:r>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796"/>
      <w:bookmarkEnd w:id="797"/>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0F68F096"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w:t>
      </w:r>
      <w:r>
        <w:fldChar w:fldCharType="begin"/>
      </w:r>
      <w:r>
        <w:instrText xml:space="preserve"> REF _Ref134900831 \h </w:instrText>
      </w:r>
      <w:r>
        <w:fldChar w:fldCharType="separate"/>
      </w:r>
      <w:r w:rsidR="00F2350D">
        <w:t xml:space="preserve">Rysunek </w:t>
      </w:r>
      <w:r w:rsidR="00F2350D">
        <w:rPr>
          <w:noProof/>
        </w:rPr>
        <w:t>40</w:t>
      </w:r>
      <w:r>
        <w:fldChar w:fldCharType="end"/>
      </w:r>
      <w:r>
        <w:t>) uplasowała się na poziomie bardzo zbliżonym do stwierdzenia „raczej się zgadzam” (5,071). Odchyle</w:t>
      </w:r>
      <w:r>
        <w:lastRenderedPageBreak/>
        <w:t>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3502DC5C" w:rsidR="00847F16" w:rsidRDefault="00847F16" w:rsidP="00847F16">
      <w:r>
        <w:t xml:space="preserve">Wśród respondentów należących do grupy absolwentów odpowiedzi na pytanie dotyczące satysfakcji z usług ocenianej uczelni odpowiedziało 120 osób. Rozkład tych odpowiedzi został przedstawiony na </w:t>
      </w:r>
      <w:r w:rsidR="000855C6">
        <w:t>Rysunku</w:t>
      </w:r>
      <w:r w:rsidR="00520FE4">
        <w:t> </w:t>
      </w:r>
      <w:r w:rsidR="000855C6">
        <w:t>41</w:t>
      </w:r>
      <w:r>
        <w:t>.</w:t>
      </w:r>
    </w:p>
    <w:p w14:paraId="1EFE17F0" w14:textId="06AE1012" w:rsidR="00847F16" w:rsidRDefault="00B27974" w:rsidP="00847F16">
      <w:pPr>
        <w:pStyle w:val="Rysunek"/>
      </w:pPr>
      <w:r>
        <w:rPr>
          <w:noProof/>
        </w:rPr>
        <w:drawing>
          <wp:inline distT="0" distB="0" distL="0" distR="0" wp14:anchorId="0ABC9E22" wp14:editId="1F9D2BEA">
            <wp:extent cx="4582737" cy="1440000"/>
            <wp:effectExtent l="0" t="0" r="0" b="0"/>
            <wp:docPr id="1006802868"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82737" cy="1440000"/>
                    </a:xfrm>
                    <a:prstGeom prst="rect">
                      <a:avLst/>
                    </a:prstGeom>
                    <a:noFill/>
                    <a:ln>
                      <a:noFill/>
                    </a:ln>
                  </pic:spPr>
                </pic:pic>
              </a:graphicData>
            </a:graphic>
          </wp:inline>
        </w:drawing>
      </w:r>
    </w:p>
    <w:p w14:paraId="14E923DD" w14:textId="2512A0DB" w:rsidR="00847F16" w:rsidRDefault="00847F16" w:rsidP="00847F16">
      <w:pPr>
        <w:pStyle w:val="Rysunek"/>
      </w:pPr>
      <w:bookmarkStart w:id="798" w:name="_Ref134900872"/>
      <w:bookmarkStart w:id="799" w:name="_Ref134900864"/>
      <w:bookmarkStart w:id="800" w:name="_Ref134901075"/>
      <w:bookmarkStart w:id="801" w:name="_Toc169134712"/>
      <w:r>
        <w:t xml:space="preserve">Rysunek </w:t>
      </w:r>
      <w:fldSimple w:instr=" SEQ Rysunek \* ARABIC ">
        <w:r w:rsidR="00F2350D">
          <w:rPr>
            <w:noProof/>
          </w:rPr>
          <w:t>41</w:t>
        </w:r>
      </w:fldSimple>
      <w:bookmarkEnd w:id="798"/>
      <w:r w:rsidR="0036301D">
        <w:rPr>
          <w:noProof/>
        </w:rPr>
        <w:t>.</w:t>
      </w:r>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799"/>
      <w:bookmarkEnd w:id="800"/>
      <w:bookmarkEnd w:id="801"/>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7EA094CA"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_Ref134900872 \h </w:instrText>
      </w:r>
      <w:r>
        <w:fldChar w:fldCharType="separate"/>
      </w:r>
      <w:r w:rsidR="00F2350D">
        <w:t xml:space="preserve">Rysunek </w:t>
      </w:r>
      <w:r w:rsidR="00F2350D">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47E2EC09" w:rsidR="00847F16" w:rsidRDefault="00847F16" w:rsidP="00847F16">
      <w:r>
        <w:t xml:space="preserve">Wśród respondentów należących do grupy rodziców lub opiekunów uzyskano 23 odpowiedzi na pytanie dotyczące satysfakcji z usług ocenianej uczelni. Rozkład tych odpowiedzi został przedstawiony na </w:t>
      </w:r>
      <w:r w:rsidR="000855C6">
        <w:t>Rysunku</w:t>
      </w:r>
      <w:r w:rsidR="00520FE4">
        <w:t> </w:t>
      </w:r>
      <w:r w:rsidR="000855C6">
        <w:t>42</w:t>
      </w:r>
      <w:r>
        <w:t>.</w:t>
      </w:r>
    </w:p>
    <w:p w14:paraId="5D4C5E44" w14:textId="5CC9A8A4" w:rsidR="00847F16" w:rsidRDefault="003D5B74" w:rsidP="00847F16">
      <w:pPr>
        <w:pStyle w:val="Rysunek"/>
      </w:pPr>
      <w:r>
        <w:rPr>
          <w:noProof/>
        </w:rPr>
        <w:lastRenderedPageBreak/>
        <w:drawing>
          <wp:inline distT="0" distB="0" distL="0" distR="0" wp14:anchorId="36500ABD" wp14:editId="1A3D88F7">
            <wp:extent cx="3550041" cy="1440000"/>
            <wp:effectExtent l="0" t="0" r="0" b="0"/>
            <wp:docPr id="122525234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50041" cy="1440000"/>
                    </a:xfrm>
                    <a:prstGeom prst="rect">
                      <a:avLst/>
                    </a:prstGeom>
                    <a:noFill/>
                    <a:ln>
                      <a:noFill/>
                    </a:ln>
                  </pic:spPr>
                </pic:pic>
              </a:graphicData>
            </a:graphic>
          </wp:inline>
        </w:drawing>
      </w:r>
    </w:p>
    <w:p w14:paraId="55C93E8D" w14:textId="441D159D" w:rsidR="00847F16" w:rsidRDefault="00847F16" w:rsidP="00847F16">
      <w:pPr>
        <w:pStyle w:val="Tytutabeli"/>
      </w:pPr>
      <w:bookmarkStart w:id="802" w:name="_Ref134901104"/>
      <w:bookmarkStart w:id="803" w:name="_Ref134901095"/>
      <w:bookmarkStart w:id="804" w:name="_Ref134901141"/>
      <w:bookmarkStart w:id="805" w:name="_Toc169134713"/>
      <w:r>
        <w:t xml:space="preserve">Rysunek </w:t>
      </w:r>
      <w:fldSimple w:instr=" SEQ Rysunek \* ARABIC ">
        <w:r w:rsidR="00F2350D">
          <w:rPr>
            <w:noProof/>
          </w:rPr>
          <w:t>42</w:t>
        </w:r>
      </w:fldSimple>
      <w:bookmarkEnd w:id="802"/>
      <w:r w:rsidR="0036301D">
        <w:rPr>
          <w:noProof/>
        </w:rPr>
        <w:t>.</w:t>
      </w:r>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803"/>
      <w:bookmarkEnd w:id="804"/>
      <w:bookmarkEnd w:id="805"/>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26E8380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_Ref134901104 \h </w:instrText>
      </w:r>
      <w:r>
        <w:fldChar w:fldCharType="separate"/>
      </w:r>
      <w:r w:rsidR="00F2350D">
        <w:t xml:space="preserve">Rysunek </w:t>
      </w:r>
      <w:r w:rsidR="00F2350D">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w:t>
      </w:r>
      <w:r w:rsidR="003328B8">
        <w:t> </w:t>
      </w:r>
      <w: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t> </w:t>
      </w:r>
      <w: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20575C3C" w14:textId="1B2C9493" w:rsidR="00847F16" w:rsidRDefault="00847F16" w:rsidP="00847F16">
      <w: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t>Rysunku</w:t>
      </w:r>
      <w:r w:rsidR="00520FE4">
        <w:t> </w:t>
      </w:r>
      <w:r w:rsidR="000855C6">
        <w:t>43</w:t>
      </w:r>
      <w:r>
        <w:t>.</w:t>
      </w:r>
    </w:p>
    <w:p w14:paraId="527A2F2E" w14:textId="2091AA97" w:rsidR="00847F16" w:rsidRDefault="003D5B74" w:rsidP="00847F16">
      <w:pPr>
        <w:pStyle w:val="Rysunek"/>
      </w:pPr>
      <w:r>
        <w:rPr>
          <w:noProof/>
        </w:rPr>
        <w:drawing>
          <wp:inline distT="0" distB="0" distL="0" distR="0" wp14:anchorId="0F36E85F" wp14:editId="20A50A53">
            <wp:extent cx="3377387" cy="1440000"/>
            <wp:effectExtent l="0" t="0" r="0" b="0"/>
            <wp:docPr id="201425427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77387" cy="1440000"/>
                    </a:xfrm>
                    <a:prstGeom prst="rect">
                      <a:avLst/>
                    </a:prstGeom>
                    <a:noFill/>
                    <a:ln>
                      <a:noFill/>
                    </a:ln>
                  </pic:spPr>
                </pic:pic>
              </a:graphicData>
            </a:graphic>
          </wp:inline>
        </w:drawing>
      </w:r>
    </w:p>
    <w:p w14:paraId="3470D932" w14:textId="56388E92" w:rsidR="00847F16" w:rsidRDefault="00847F16" w:rsidP="00847F16">
      <w:pPr>
        <w:pStyle w:val="Tytutabeli"/>
      </w:pPr>
      <w:bookmarkStart w:id="806" w:name="_Ref134901184"/>
      <w:bookmarkStart w:id="807" w:name="_Ref134901176"/>
      <w:bookmarkStart w:id="808" w:name="_Toc169134714"/>
      <w:r>
        <w:t xml:space="preserve">Rysunek </w:t>
      </w:r>
      <w:fldSimple w:instr=" SEQ Rysunek \* ARABIC ">
        <w:r w:rsidR="00F2350D">
          <w:rPr>
            <w:noProof/>
          </w:rPr>
          <w:t>43</w:t>
        </w:r>
      </w:fldSimple>
      <w:bookmarkEnd w:id="806"/>
      <w:r w:rsidR="0036301D">
        <w:rPr>
          <w:noProof/>
        </w:rPr>
        <w:t>.</w:t>
      </w:r>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807"/>
      <w:bookmarkEnd w:id="808"/>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13A21C4F"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w:t>
      </w:r>
      <w:r>
        <w:fldChar w:fldCharType="begin"/>
      </w:r>
      <w:r>
        <w:instrText xml:space="preserve"> REF _Ref134901184 \h </w:instrText>
      </w:r>
      <w:r>
        <w:fldChar w:fldCharType="separate"/>
      </w:r>
      <w:r w:rsidR="00F2350D">
        <w:t xml:space="preserve">Rysunek </w:t>
      </w:r>
      <w:r w:rsidR="00F2350D">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t> </w:t>
      </w:r>
      <w: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CABCCE1" w:rsidR="00847F16" w:rsidRDefault="00847F16" w:rsidP="00847F16">
      <w: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t>Rysunku</w:t>
      </w:r>
      <w:r w:rsidR="00520FE4">
        <w:t> </w:t>
      </w:r>
      <w:r w:rsidR="000855C6">
        <w:t>44</w:t>
      </w:r>
      <w:r>
        <w:t>.</w:t>
      </w:r>
    </w:p>
    <w:p w14:paraId="28F4ED73" w14:textId="1C2C1E02" w:rsidR="00847F16" w:rsidRDefault="003D5B74" w:rsidP="00847F16">
      <w:pPr>
        <w:pStyle w:val="Rysunek"/>
      </w:pPr>
      <w:r>
        <w:rPr>
          <w:noProof/>
        </w:rPr>
        <w:drawing>
          <wp:inline distT="0" distB="0" distL="0" distR="0" wp14:anchorId="665C6A00" wp14:editId="0A402339">
            <wp:extent cx="3939910" cy="1440000"/>
            <wp:effectExtent l="0" t="0" r="0" b="0"/>
            <wp:docPr id="503855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39910" cy="1440000"/>
                    </a:xfrm>
                    <a:prstGeom prst="rect">
                      <a:avLst/>
                    </a:prstGeom>
                    <a:noFill/>
                    <a:ln>
                      <a:noFill/>
                    </a:ln>
                  </pic:spPr>
                </pic:pic>
              </a:graphicData>
            </a:graphic>
          </wp:inline>
        </w:drawing>
      </w:r>
    </w:p>
    <w:p w14:paraId="574628FF" w14:textId="4677A185" w:rsidR="00847F16" w:rsidRDefault="00847F16" w:rsidP="00847F16">
      <w:pPr>
        <w:pStyle w:val="Tytutabeli"/>
      </w:pPr>
      <w:bookmarkStart w:id="809" w:name="_Ref134901235"/>
      <w:bookmarkStart w:id="810" w:name="_Ref134901227"/>
      <w:bookmarkStart w:id="811" w:name="_Toc169134715"/>
      <w:r>
        <w:t xml:space="preserve">Rysunek </w:t>
      </w:r>
      <w:fldSimple w:instr=" SEQ Rysunek \* ARABIC ">
        <w:r w:rsidR="00F2350D">
          <w:rPr>
            <w:noProof/>
          </w:rPr>
          <w:t>44</w:t>
        </w:r>
      </w:fldSimple>
      <w:bookmarkEnd w:id="809"/>
      <w:r w:rsidR="0036301D">
        <w:rPr>
          <w:noProof/>
        </w:rPr>
        <w:t>.</w:t>
      </w:r>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810"/>
      <w:bookmarkEnd w:id="811"/>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25AEEF5A" w:rsidR="00847F16" w:rsidRDefault="00847F16" w:rsidP="00847F16">
      <w:r>
        <w:lastRenderedPageBreak/>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w:t>
      </w:r>
      <w:r>
        <w:fldChar w:fldCharType="begin"/>
      </w:r>
      <w:r>
        <w:instrText xml:space="preserve"> REF _Ref134901235 \h </w:instrText>
      </w:r>
      <w:r>
        <w:fldChar w:fldCharType="separate"/>
      </w:r>
      <w:r w:rsidR="00F2350D">
        <w:t xml:space="preserve">Rysunek </w:t>
      </w:r>
      <w:r w:rsidR="00F2350D">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2D62423" w:rsidR="00847F16" w:rsidRDefault="00847F16" w:rsidP="00847F16">
      <w:r>
        <w:t xml:space="preserve">Wśród respondentów należących do grupy władz uczelni odpowiedzi na pytanie dotyczące satysfakcji z usług ocenianej uczelni odpowiedziało 5 osób. Rozkład tych odpowiedzi został przedstawiony </w:t>
      </w:r>
      <w:r w:rsidR="000855C6">
        <w:t>na Rysunku</w:t>
      </w:r>
      <w:r w:rsidR="00520FE4">
        <w:t> </w:t>
      </w:r>
      <w:r w:rsidR="000855C6">
        <w:t>45</w:t>
      </w:r>
      <w:r>
        <w:t>.</w:t>
      </w:r>
    </w:p>
    <w:p w14:paraId="1F02D705" w14:textId="1E0BEA9A" w:rsidR="00847F16" w:rsidRDefault="003D5B74" w:rsidP="00847F16">
      <w:pPr>
        <w:pStyle w:val="Rysunek"/>
      </w:pPr>
      <w:r>
        <w:rPr>
          <w:noProof/>
        </w:rPr>
        <w:drawing>
          <wp:inline distT="0" distB="0" distL="0" distR="0" wp14:anchorId="5263DB4E" wp14:editId="15BBB705">
            <wp:extent cx="3742350" cy="1440000"/>
            <wp:effectExtent l="0" t="0" r="0" b="0"/>
            <wp:docPr id="1381322085"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42350" cy="1440000"/>
                    </a:xfrm>
                    <a:prstGeom prst="rect">
                      <a:avLst/>
                    </a:prstGeom>
                    <a:noFill/>
                    <a:ln>
                      <a:noFill/>
                    </a:ln>
                  </pic:spPr>
                </pic:pic>
              </a:graphicData>
            </a:graphic>
          </wp:inline>
        </w:drawing>
      </w:r>
    </w:p>
    <w:p w14:paraId="4AFF8B4B" w14:textId="3E6094D3" w:rsidR="00847F16" w:rsidRDefault="00847F16" w:rsidP="00847F16">
      <w:pPr>
        <w:pStyle w:val="Tytutabeli"/>
      </w:pPr>
      <w:bookmarkStart w:id="812" w:name="_Ref134901293"/>
      <w:bookmarkStart w:id="813" w:name="_Ref134901286"/>
      <w:bookmarkStart w:id="814" w:name="_Toc169134716"/>
      <w:r>
        <w:t xml:space="preserve">Rysunek </w:t>
      </w:r>
      <w:fldSimple w:instr=" SEQ Rysunek \* ARABIC ">
        <w:r w:rsidR="00F2350D">
          <w:rPr>
            <w:noProof/>
          </w:rPr>
          <w:t>45</w:t>
        </w:r>
      </w:fldSimple>
      <w:bookmarkEnd w:id="812"/>
      <w:r w:rsidR="0036301D">
        <w:rPr>
          <w:noProof/>
        </w:rPr>
        <w:t>.</w:t>
      </w:r>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813"/>
      <w:bookmarkEnd w:id="814"/>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7229F237" w:rsidR="00847F16" w:rsidRDefault="00847F16" w:rsidP="00847F16">
      <w:r>
        <w:t>Średnia ocena satysfakcji respondentów z grupy władz uczelni wyliczona na podstawie odpowiedzi na pytanie „Ogólny poziom mojej satysfakcji z jakości usług edukacyjnych ocenianej uczelni jest wysoki” (</w:t>
      </w:r>
      <w:r>
        <w:fldChar w:fldCharType="begin"/>
      </w:r>
      <w:r>
        <w:instrText xml:space="preserve"> REF _Ref134901293 \h </w:instrText>
      </w:r>
      <w:r>
        <w:fldChar w:fldCharType="separate"/>
      </w:r>
      <w:r w:rsidR="00F2350D">
        <w:t xml:space="preserve">Rysunek </w:t>
      </w:r>
      <w:r w:rsidR="00F2350D">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t> </w:t>
      </w:r>
      <w: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9F34F32" w:rsidR="00847F16" w:rsidRDefault="00847F16" w:rsidP="00847F16">
      <w:r>
        <w:lastRenderedPageBreak/>
        <w:t xml:space="preserve">Wśród respondentów należących do grupy przedsiębiorców uzyskano 20 odpowiedzi na pytanie dotyczące satysfakcji z usług ocenianej uczelni. Rozkład tych odpowiedzi został przedstawiony na </w:t>
      </w:r>
      <w:r w:rsidR="000855C6">
        <w:t>Rysunku</w:t>
      </w:r>
      <w:r w:rsidR="00520FE4">
        <w:t> </w:t>
      </w:r>
      <w:r w:rsidR="000855C6">
        <w:t>46</w:t>
      </w:r>
      <w:r>
        <w:t>.</w:t>
      </w:r>
    </w:p>
    <w:p w14:paraId="1AF6002C" w14:textId="145CF4EE" w:rsidR="00847F16" w:rsidRDefault="003D5B74" w:rsidP="00847F16">
      <w:pPr>
        <w:pStyle w:val="Rysunek"/>
      </w:pPr>
      <w:r>
        <w:rPr>
          <w:noProof/>
        </w:rPr>
        <w:drawing>
          <wp:inline distT="0" distB="0" distL="0" distR="0" wp14:anchorId="307A9D43" wp14:editId="34362CF2">
            <wp:extent cx="3499625" cy="1440000"/>
            <wp:effectExtent l="0" t="0" r="0" b="0"/>
            <wp:docPr id="1248906916"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99625" cy="1440000"/>
                    </a:xfrm>
                    <a:prstGeom prst="rect">
                      <a:avLst/>
                    </a:prstGeom>
                    <a:noFill/>
                    <a:ln>
                      <a:noFill/>
                    </a:ln>
                  </pic:spPr>
                </pic:pic>
              </a:graphicData>
            </a:graphic>
          </wp:inline>
        </w:drawing>
      </w:r>
    </w:p>
    <w:p w14:paraId="6A71502E" w14:textId="405A0288" w:rsidR="00847F16" w:rsidRDefault="00847F16" w:rsidP="00847F16">
      <w:pPr>
        <w:pStyle w:val="Tytutabeli"/>
      </w:pPr>
      <w:bookmarkStart w:id="815" w:name="_Ref134901370"/>
      <w:bookmarkStart w:id="816" w:name="_Ref134901363"/>
      <w:bookmarkStart w:id="817" w:name="_Toc169134717"/>
      <w:r>
        <w:t xml:space="preserve">Rysunek </w:t>
      </w:r>
      <w:fldSimple w:instr=" SEQ Rysunek \* ARABIC ">
        <w:r w:rsidR="00F2350D">
          <w:rPr>
            <w:noProof/>
          </w:rPr>
          <w:t>46</w:t>
        </w:r>
      </w:fldSimple>
      <w:bookmarkEnd w:id="815"/>
      <w:r w:rsidR="0036301D">
        <w:rPr>
          <w:noProof/>
        </w:rPr>
        <w:t>.</w:t>
      </w:r>
      <w:r>
        <w:t xml:space="preserve"> Podsumowanie odpowiedzi respondentów z grupy przedsiębiorców na pytanie: „</w:t>
      </w:r>
      <w:r w:rsidRPr="00BC333F">
        <w:t>Moja satysfakcja z</w:t>
      </w:r>
      <w:r w:rsidR="003328B8">
        <w:t> </w:t>
      </w:r>
      <w:r w:rsidRPr="00BC333F">
        <w:t>(efektów) usług edukacyjnych na ocenianej uczelni jest wysoka</w:t>
      </w:r>
      <w:r>
        <w:t>”; N = 20; X</w:t>
      </w:r>
      <w:r>
        <w:rPr>
          <w:rFonts w:cs="Arial"/>
        </w:rPr>
        <w:t>̅</w:t>
      </w:r>
      <w:r>
        <w:t xml:space="preserve"> = 4,800; SD</w:t>
      </w:r>
      <w:r>
        <w:rPr>
          <w:vertAlign w:val="superscript"/>
        </w:rPr>
        <w:t>2</w:t>
      </w:r>
      <w:r>
        <w:t xml:space="preserve"> = 3,747; SD = 1,936</w:t>
      </w:r>
      <w:bookmarkEnd w:id="816"/>
      <w:bookmarkEnd w:id="817"/>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59C75052"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w:t>
      </w:r>
      <w:r>
        <w:fldChar w:fldCharType="begin"/>
      </w:r>
      <w:r>
        <w:instrText xml:space="preserve"> REF _Ref134901370 \h </w:instrText>
      </w:r>
      <w:r>
        <w:fldChar w:fldCharType="separate"/>
      </w:r>
      <w:r w:rsidR="00F2350D">
        <w:t xml:space="preserve">Rysunek </w:t>
      </w:r>
      <w:r w:rsidR="00F2350D">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t> </w:t>
      </w:r>
      <w:r>
        <w:t>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3983AF89" w:rsidR="00847F16" w:rsidRDefault="00847F16" w:rsidP="00847F16">
      <w:r>
        <w:t xml:space="preserve">Wśród respondentów należących do grupy władz samorządowych uzyskano 2 odpowiedzi na pytanie dotyczące satysfakcji z usług ocenianej uczelni. Rozkład tych odpowiedzi został przedstawiony na </w:t>
      </w:r>
      <w:r w:rsidR="000855C6">
        <w:t>Rysunku</w:t>
      </w:r>
      <w:r w:rsidR="00520FE4">
        <w:t> </w:t>
      </w:r>
      <w:r w:rsidR="000855C6">
        <w:t>47</w:t>
      </w:r>
      <w:r>
        <w:t>.</w:t>
      </w:r>
    </w:p>
    <w:p w14:paraId="77846447" w14:textId="0528CFE5" w:rsidR="00847F16" w:rsidRDefault="00B27974" w:rsidP="00847F16">
      <w:pPr>
        <w:pStyle w:val="Rysunek"/>
      </w:pPr>
      <w:r>
        <w:rPr>
          <w:noProof/>
        </w:rPr>
        <w:lastRenderedPageBreak/>
        <w:drawing>
          <wp:inline distT="0" distB="0" distL="0" distR="0" wp14:anchorId="0ECB446C" wp14:editId="53585B8B">
            <wp:extent cx="3000828" cy="1440000"/>
            <wp:effectExtent l="0" t="0" r="0" b="0"/>
            <wp:docPr id="3628156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00828" cy="1440000"/>
                    </a:xfrm>
                    <a:prstGeom prst="rect">
                      <a:avLst/>
                    </a:prstGeom>
                    <a:noFill/>
                    <a:ln>
                      <a:noFill/>
                    </a:ln>
                  </pic:spPr>
                </pic:pic>
              </a:graphicData>
            </a:graphic>
          </wp:inline>
        </w:drawing>
      </w:r>
    </w:p>
    <w:p w14:paraId="2D07F081" w14:textId="55929458" w:rsidR="00847F16" w:rsidRDefault="00847F16" w:rsidP="00847F16">
      <w:pPr>
        <w:pStyle w:val="Tytutabeli"/>
      </w:pPr>
      <w:bookmarkStart w:id="818" w:name="_Ref134901424"/>
      <w:bookmarkStart w:id="819" w:name="_Ref134901416"/>
      <w:bookmarkStart w:id="820" w:name="_Toc169134718"/>
      <w:r>
        <w:t xml:space="preserve">Rysunek </w:t>
      </w:r>
      <w:fldSimple w:instr=" SEQ Rysunek \* ARABIC ">
        <w:r w:rsidR="00F2350D">
          <w:rPr>
            <w:noProof/>
          </w:rPr>
          <w:t>47</w:t>
        </w:r>
      </w:fldSimple>
      <w:bookmarkEnd w:id="818"/>
      <w:r w:rsidR="0036301D">
        <w:rPr>
          <w:noProof/>
        </w:rPr>
        <w:t>.</w:t>
      </w:r>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819"/>
      <w:bookmarkEnd w:id="820"/>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5FA7311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w:t>
      </w:r>
      <w:r>
        <w:fldChar w:fldCharType="begin"/>
      </w:r>
      <w:r>
        <w:instrText xml:space="preserve"> REF _Ref134901424 \h </w:instrText>
      </w:r>
      <w:r>
        <w:fldChar w:fldCharType="separate"/>
      </w:r>
      <w:r w:rsidR="00F2350D">
        <w:t xml:space="preserve">Rysunek </w:t>
      </w:r>
      <w:r w:rsidR="00F2350D">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57D523E7" w:rsidR="00847F16" w:rsidRDefault="00847F16" w:rsidP="00847F16">
      <w: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t>Tabeli 66</w:t>
      </w:r>
      <w:r>
        <w:t>.</w:t>
      </w:r>
    </w:p>
    <w:p w14:paraId="6C758E2F" w14:textId="59FC0AB2" w:rsidR="00847F16" w:rsidRDefault="00847F16" w:rsidP="00847F16">
      <w:pPr>
        <w:pStyle w:val="Tytutabeli"/>
      </w:pPr>
      <w:bookmarkStart w:id="821" w:name="_Ref134898419"/>
      <w:bookmarkStart w:id="822" w:name="_Ref134898408"/>
      <w:bookmarkStart w:id="823" w:name="_Ref134898474"/>
      <w:bookmarkStart w:id="824" w:name="_Toc169134789"/>
      <w:r>
        <w:t xml:space="preserve">Tabela </w:t>
      </w:r>
      <w:fldSimple w:instr=" SEQ Tabela \* ARABIC ">
        <w:r w:rsidR="00F2350D">
          <w:rPr>
            <w:noProof/>
          </w:rPr>
          <w:t>66</w:t>
        </w:r>
      </w:fldSimple>
      <w:bookmarkEnd w:id="821"/>
      <w:r w:rsidR="00B84102">
        <w:rPr>
          <w:noProof/>
        </w:rPr>
        <w:t>.</w:t>
      </w:r>
      <w:r>
        <w:t xml:space="preserve"> Zestawienie wyników odpowiedzi na pytania dotyczące satysfakcji z usług uczelni w ramach różnych grup respondentów badania kwestionariuszowego</w:t>
      </w:r>
      <w:bookmarkEnd w:id="822"/>
      <w:bookmarkEnd w:id="823"/>
      <w:bookmarkEnd w:id="824"/>
    </w:p>
    <w:tbl>
      <w:tblPr>
        <w:tblStyle w:val="TableGrid"/>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5F7DE1">
            <w:pPr>
              <w:pStyle w:val="TekstTabeli"/>
              <w:rPr>
                <w:lang w:val="pl-PL"/>
              </w:rPr>
            </w:pPr>
            <w:r w:rsidRPr="00101EAE">
              <w:rPr>
                <w:lang w:val="pl-PL"/>
              </w:rPr>
              <w:t>Studenci</w:t>
            </w:r>
          </w:p>
        </w:tc>
        <w:tc>
          <w:tcPr>
            <w:tcW w:w="1932" w:type="dxa"/>
            <w:vAlign w:val="center"/>
          </w:tcPr>
          <w:p w14:paraId="677C8755" w14:textId="77777777" w:rsidR="00847F16" w:rsidRPr="00101EAE" w:rsidRDefault="00847F16" w:rsidP="005F7DE1">
            <w:pPr>
              <w:pStyle w:val="TekstTabeli"/>
              <w:jc w:val="center"/>
              <w:rPr>
                <w:lang w:val="pl-PL"/>
              </w:rPr>
            </w:pPr>
            <w:r w:rsidRPr="00101EAE">
              <w:t>5,071</w:t>
            </w:r>
          </w:p>
        </w:tc>
        <w:tc>
          <w:tcPr>
            <w:tcW w:w="1919" w:type="dxa"/>
            <w:vAlign w:val="center"/>
          </w:tcPr>
          <w:p w14:paraId="2F60B1D4" w14:textId="77777777" w:rsidR="00847F16" w:rsidRPr="00101EAE" w:rsidRDefault="00847F16" w:rsidP="005F7DE1">
            <w:pPr>
              <w:pStyle w:val="TekstTabeli"/>
              <w:jc w:val="center"/>
              <w:rPr>
                <w:lang w:val="pl-PL"/>
              </w:rPr>
            </w:pPr>
            <w:r w:rsidRPr="00101EAE">
              <w:t>2,225</w:t>
            </w:r>
          </w:p>
        </w:tc>
        <w:tc>
          <w:tcPr>
            <w:tcW w:w="1955" w:type="dxa"/>
            <w:vAlign w:val="center"/>
          </w:tcPr>
          <w:p w14:paraId="2B92E5B6" w14:textId="77777777" w:rsidR="00847F16" w:rsidRPr="00101EAE" w:rsidRDefault="00847F16" w:rsidP="005F7DE1">
            <w:pPr>
              <w:pStyle w:val="TekstTabeli"/>
              <w:jc w:val="center"/>
              <w:rPr>
                <w:lang w:val="pl-PL"/>
              </w:rPr>
            </w:pPr>
            <w:r w:rsidRPr="00101EAE">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5F7DE1">
            <w:pPr>
              <w:pStyle w:val="TekstTabeli"/>
              <w:rPr>
                <w:lang w:val="pl-PL"/>
              </w:rPr>
            </w:pPr>
            <w:r w:rsidRPr="00101EAE">
              <w:rPr>
                <w:lang w:val="pl-PL"/>
              </w:rPr>
              <w:t>Absolwenci</w:t>
            </w:r>
          </w:p>
        </w:tc>
        <w:tc>
          <w:tcPr>
            <w:tcW w:w="1932" w:type="dxa"/>
            <w:vAlign w:val="center"/>
          </w:tcPr>
          <w:p w14:paraId="135E3E41" w14:textId="77777777" w:rsidR="00847F16" w:rsidRPr="00101EAE" w:rsidRDefault="00847F16" w:rsidP="005F7DE1">
            <w:pPr>
              <w:pStyle w:val="TekstTabeli"/>
              <w:jc w:val="center"/>
              <w:rPr>
                <w:lang w:val="pl-PL"/>
              </w:rPr>
            </w:pPr>
            <w:r w:rsidRPr="00101EAE">
              <w:t>5,193</w:t>
            </w:r>
          </w:p>
        </w:tc>
        <w:tc>
          <w:tcPr>
            <w:tcW w:w="1919" w:type="dxa"/>
            <w:vAlign w:val="center"/>
          </w:tcPr>
          <w:p w14:paraId="2186FD63" w14:textId="77777777" w:rsidR="00847F16" w:rsidRPr="00101EAE" w:rsidRDefault="00847F16" w:rsidP="005F7DE1">
            <w:pPr>
              <w:pStyle w:val="TekstTabeli"/>
              <w:jc w:val="center"/>
              <w:rPr>
                <w:lang w:val="pl-PL"/>
              </w:rPr>
            </w:pPr>
            <w:r w:rsidRPr="00101EAE">
              <w:t>1,971</w:t>
            </w:r>
          </w:p>
        </w:tc>
        <w:tc>
          <w:tcPr>
            <w:tcW w:w="1955" w:type="dxa"/>
            <w:vAlign w:val="center"/>
          </w:tcPr>
          <w:p w14:paraId="52B3742A" w14:textId="77777777" w:rsidR="00847F16" w:rsidRPr="00101EAE" w:rsidRDefault="00847F16" w:rsidP="005F7DE1">
            <w:pPr>
              <w:pStyle w:val="TekstTabeli"/>
              <w:jc w:val="center"/>
              <w:rPr>
                <w:lang w:val="pl-PL"/>
              </w:rPr>
            </w:pPr>
            <w:r w:rsidRPr="00101EAE">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5F7DE1">
            <w:pPr>
              <w:pStyle w:val="TekstTabeli"/>
              <w:rPr>
                <w:lang w:val="pl-PL"/>
              </w:rPr>
            </w:pPr>
            <w:r w:rsidRPr="00101EAE">
              <w:rPr>
                <w:lang w:val="pl-PL"/>
              </w:rPr>
              <w:t>Rodzice/opiekunowie</w:t>
            </w:r>
          </w:p>
        </w:tc>
        <w:tc>
          <w:tcPr>
            <w:tcW w:w="1932" w:type="dxa"/>
            <w:vAlign w:val="center"/>
          </w:tcPr>
          <w:p w14:paraId="1014F479" w14:textId="77777777" w:rsidR="00847F16" w:rsidRPr="00101EAE" w:rsidRDefault="00847F16" w:rsidP="005F7DE1">
            <w:pPr>
              <w:pStyle w:val="TekstTabeli"/>
              <w:jc w:val="center"/>
              <w:rPr>
                <w:lang w:val="pl-PL"/>
              </w:rPr>
            </w:pPr>
            <w:r w:rsidRPr="00101EAE">
              <w:t>5,696</w:t>
            </w:r>
          </w:p>
        </w:tc>
        <w:tc>
          <w:tcPr>
            <w:tcW w:w="1919" w:type="dxa"/>
            <w:vAlign w:val="center"/>
          </w:tcPr>
          <w:p w14:paraId="0EF38D71" w14:textId="77777777" w:rsidR="00847F16" w:rsidRPr="00101EAE" w:rsidRDefault="00847F16" w:rsidP="005F7DE1">
            <w:pPr>
              <w:pStyle w:val="TekstTabeli"/>
              <w:jc w:val="center"/>
              <w:rPr>
                <w:lang w:val="pl-PL"/>
              </w:rPr>
            </w:pPr>
            <w:r w:rsidRPr="00101EAE">
              <w:t>1,858</w:t>
            </w:r>
          </w:p>
        </w:tc>
        <w:tc>
          <w:tcPr>
            <w:tcW w:w="1955" w:type="dxa"/>
            <w:vAlign w:val="center"/>
          </w:tcPr>
          <w:p w14:paraId="3085E678" w14:textId="77777777" w:rsidR="00847F16" w:rsidRPr="00101EAE" w:rsidRDefault="00847F16" w:rsidP="005F7DE1">
            <w:pPr>
              <w:pStyle w:val="TekstTabeli"/>
              <w:jc w:val="center"/>
              <w:rPr>
                <w:lang w:val="pl-PL"/>
              </w:rPr>
            </w:pPr>
            <w:r w:rsidRPr="00101EAE">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5F7DE1">
            <w:pPr>
              <w:pStyle w:val="TekstTabeli"/>
              <w:rPr>
                <w:lang w:val="pl-PL"/>
              </w:rPr>
            </w:pPr>
            <w:r w:rsidRPr="00101EAE">
              <w:rPr>
                <w:lang w:val="pl-PL"/>
              </w:rPr>
              <w:t>Pracownicy administracyjni</w:t>
            </w:r>
          </w:p>
        </w:tc>
        <w:tc>
          <w:tcPr>
            <w:tcW w:w="1932" w:type="dxa"/>
            <w:vAlign w:val="center"/>
          </w:tcPr>
          <w:p w14:paraId="0216BAD8" w14:textId="77777777" w:rsidR="00847F16" w:rsidRPr="00101EAE" w:rsidRDefault="00847F16" w:rsidP="005F7DE1">
            <w:pPr>
              <w:pStyle w:val="TekstTabeli"/>
              <w:jc w:val="center"/>
              <w:rPr>
                <w:lang w:val="pl-PL"/>
              </w:rPr>
            </w:pPr>
            <w:r w:rsidRPr="00101EAE">
              <w:t>6,750</w:t>
            </w:r>
          </w:p>
        </w:tc>
        <w:tc>
          <w:tcPr>
            <w:tcW w:w="1919" w:type="dxa"/>
            <w:vAlign w:val="center"/>
          </w:tcPr>
          <w:p w14:paraId="3D0AACC9" w14:textId="77777777" w:rsidR="00847F16" w:rsidRPr="00101EAE" w:rsidRDefault="00847F16" w:rsidP="005F7DE1">
            <w:pPr>
              <w:pStyle w:val="TekstTabeli"/>
              <w:jc w:val="center"/>
              <w:rPr>
                <w:lang w:val="pl-PL"/>
              </w:rPr>
            </w:pPr>
            <w:r w:rsidRPr="00101EAE">
              <w:t>0,250</w:t>
            </w:r>
          </w:p>
        </w:tc>
        <w:tc>
          <w:tcPr>
            <w:tcW w:w="1955" w:type="dxa"/>
            <w:vAlign w:val="center"/>
          </w:tcPr>
          <w:p w14:paraId="5D937D54" w14:textId="77777777" w:rsidR="00847F16" w:rsidRPr="00101EAE" w:rsidRDefault="00847F16" w:rsidP="005F7DE1">
            <w:pPr>
              <w:pStyle w:val="TekstTabeli"/>
              <w:jc w:val="center"/>
              <w:rPr>
                <w:lang w:val="pl-PL"/>
              </w:rPr>
            </w:pPr>
            <w:r w:rsidRPr="00101EAE">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5F7DE1">
            <w:pPr>
              <w:pStyle w:val="TekstTabeli"/>
              <w:rPr>
                <w:lang w:val="pl-PL"/>
              </w:rPr>
            </w:pPr>
            <w:r w:rsidRPr="00101EAE">
              <w:rPr>
                <w:lang w:val="pl-PL"/>
              </w:rPr>
              <w:t xml:space="preserve">Pracownicy naukowi </w:t>
            </w:r>
            <w:r w:rsidRPr="00101EAE">
              <w:rPr>
                <w:lang w:val="pl-PL"/>
              </w:rPr>
              <w:br/>
              <w:t>lub dydaktyczni</w:t>
            </w:r>
          </w:p>
        </w:tc>
        <w:tc>
          <w:tcPr>
            <w:tcW w:w="1932" w:type="dxa"/>
            <w:vAlign w:val="center"/>
          </w:tcPr>
          <w:p w14:paraId="31CEC752" w14:textId="77777777" w:rsidR="00847F16" w:rsidRPr="00101EAE" w:rsidRDefault="00847F16" w:rsidP="005F7DE1">
            <w:pPr>
              <w:pStyle w:val="TekstTabeli"/>
              <w:jc w:val="center"/>
              <w:rPr>
                <w:lang w:val="pl-PL"/>
              </w:rPr>
            </w:pPr>
            <w:r w:rsidRPr="00101EAE">
              <w:t>6,000</w:t>
            </w:r>
          </w:p>
        </w:tc>
        <w:tc>
          <w:tcPr>
            <w:tcW w:w="1919" w:type="dxa"/>
            <w:vAlign w:val="center"/>
          </w:tcPr>
          <w:p w14:paraId="64C1591F" w14:textId="77777777" w:rsidR="00847F16" w:rsidRPr="00101EAE" w:rsidRDefault="00847F16" w:rsidP="005F7DE1">
            <w:pPr>
              <w:pStyle w:val="TekstTabeli"/>
              <w:jc w:val="center"/>
              <w:rPr>
                <w:lang w:val="pl-PL"/>
              </w:rPr>
            </w:pPr>
            <w:r w:rsidRPr="00101EAE">
              <w:t>2,267</w:t>
            </w:r>
          </w:p>
        </w:tc>
        <w:tc>
          <w:tcPr>
            <w:tcW w:w="1955" w:type="dxa"/>
            <w:vAlign w:val="center"/>
          </w:tcPr>
          <w:p w14:paraId="6884ED46" w14:textId="77777777" w:rsidR="00847F16" w:rsidRPr="00101EAE" w:rsidRDefault="00847F16" w:rsidP="005F7DE1">
            <w:pPr>
              <w:pStyle w:val="TekstTabeli"/>
              <w:jc w:val="center"/>
              <w:rPr>
                <w:lang w:val="pl-PL"/>
              </w:rPr>
            </w:pPr>
            <w:r w:rsidRPr="00101EAE">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5F7DE1">
            <w:pPr>
              <w:pStyle w:val="TekstTabeli"/>
              <w:rPr>
                <w:lang w:val="pl-PL"/>
              </w:rPr>
            </w:pPr>
            <w:r w:rsidRPr="00101EAE">
              <w:rPr>
                <w:lang w:val="pl-PL"/>
              </w:rPr>
              <w:t>Władze uczelni</w:t>
            </w:r>
          </w:p>
        </w:tc>
        <w:tc>
          <w:tcPr>
            <w:tcW w:w="1932" w:type="dxa"/>
            <w:vAlign w:val="center"/>
          </w:tcPr>
          <w:p w14:paraId="0410F43E" w14:textId="77777777" w:rsidR="00847F16" w:rsidRPr="00101EAE" w:rsidRDefault="00847F16" w:rsidP="005F7DE1">
            <w:pPr>
              <w:pStyle w:val="TekstTabeli"/>
              <w:jc w:val="center"/>
              <w:rPr>
                <w:lang w:val="pl-PL"/>
              </w:rPr>
            </w:pPr>
            <w:r w:rsidRPr="00101EAE">
              <w:t>5,800</w:t>
            </w:r>
          </w:p>
        </w:tc>
        <w:tc>
          <w:tcPr>
            <w:tcW w:w="1919" w:type="dxa"/>
            <w:vAlign w:val="center"/>
          </w:tcPr>
          <w:p w14:paraId="197699E9" w14:textId="77777777" w:rsidR="00847F16" w:rsidRPr="00101EAE" w:rsidRDefault="00847F16" w:rsidP="005F7DE1">
            <w:pPr>
              <w:pStyle w:val="TekstTabeli"/>
              <w:jc w:val="center"/>
              <w:rPr>
                <w:lang w:val="pl-PL"/>
              </w:rPr>
            </w:pPr>
            <w:r w:rsidRPr="00101EAE">
              <w:t>0,700</w:t>
            </w:r>
          </w:p>
        </w:tc>
        <w:tc>
          <w:tcPr>
            <w:tcW w:w="1955" w:type="dxa"/>
            <w:vAlign w:val="center"/>
          </w:tcPr>
          <w:p w14:paraId="75FB39A3" w14:textId="77777777" w:rsidR="00847F16" w:rsidRPr="00101EAE" w:rsidRDefault="00847F16" w:rsidP="005F7DE1">
            <w:pPr>
              <w:pStyle w:val="TekstTabeli"/>
              <w:jc w:val="center"/>
              <w:rPr>
                <w:lang w:val="pl-PL"/>
              </w:rPr>
            </w:pPr>
            <w:r w:rsidRPr="00101EAE">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5F7DE1">
            <w:pPr>
              <w:pStyle w:val="TekstTabeli"/>
              <w:rPr>
                <w:lang w:val="pl-PL"/>
              </w:rPr>
            </w:pPr>
            <w:r w:rsidRPr="00101EAE">
              <w:rPr>
                <w:lang w:val="pl-PL"/>
              </w:rPr>
              <w:t>Przedsiębiorcy</w:t>
            </w:r>
          </w:p>
        </w:tc>
        <w:tc>
          <w:tcPr>
            <w:tcW w:w="1932" w:type="dxa"/>
            <w:vAlign w:val="center"/>
          </w:tcPr>
          <w:p w14:paraId="198494B8" w14:textId="77777777" w:rsidR="00847F16" w:rsidRPr="00101EAE" w:rsidRDefault="00847F16" w:rsidP="005F7DE1">
            <w:pPr>
              <w:pStyle w:val="TekstTabeli"/>
              <w:jc w:val="center"/>
              <w:rPr>
                <w:lang w:val="pl-PL"/>
              </w:rPr>
            </w:pPr>
            <w:r w:rsidRPr="00101EAE">
              <w:t>4,800</w:t>
            </w:r>
          </w:p>
        </w:tc>
        <w:tc>
          <w:tcPr>
            <w:tcW w:w="1919" w:type="dxa"/>
            <w:vAlign w:val="center"/>
          </w:tcPr>
          <w:p w14:paraId="0E4A1F01" w14:textId="77777777" w:rsidR="00847F16" w:rsidRPr="00101EAE" w:rsidRDefault="00847F16" w:rsidP="005F7DE1">
            <w:pPr>
              <w:pStyle w:val="TekstTabeli"/>
              <w:jc w:val="center"/>
              <w:rPr>
                <w:lang w:val="pl-PL"/>
              </w:rPr>
            </w:pPr>
            <w:r w:rsidRPr="00101EAE">
              <w:t>3,747</w:t>
            </w:r>
          </w:p>
        </w:tc>
        <w:tc>
          <w:tcPr>
            <w:tcW w:w="1955" w:type="dxa"/>
            <w:vAlign w:val="center"/>
          </w:tcPr>
          <w:p w14:paraId="4C9419C4" w14:textId="77777777" w:rsidR="00847F16" w:rsidRPr="00101EAE" w:rsidRDefault="00847F16" w:rsidP="005F7DE1">
            <w:pPr>
              <w:pStyle w:val="TekstTabeli"/>
              <w:jc w:val="center"/>
              <w:rPr>
                <w:lang w:val="pl-PL"/>
              </w:rPr>
            </w:pPr>
            <w:r w:rsidRPr="00101EAE">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5F7DE1">
            <w:pPr>
              <w:pStyle w:val="TekstTabeli"/>
              <w:rPr>
                <w:lang w:val="pl-PL"/>
              </w:rPr>
            </w:pPr>
            <w:r w:rsidRPr="00101EAE">
              <w:rPr>
                <w:lang w:val="pl-PL"/>
              </w:rPr>
              <w:t>Władze samorządowe</w:t>
            </w:r>
          </w:p>
        </w:tc>
        <w:tc>
          <w:tcPr>
            <w:tcW w:w="1932" w:type="dxa"/>
            <w:vAlign w:val="center"/>
          </w:tcPr>
          <w:p w14:paraId="5D95EB7C" w14:textId="77777777" w:rsidR="00847F16" w:rsidRPr="00101EAE" w:rsidRDefault="00847F16" w:rsidP="005F7DE1">
            <w:pPr>
              <w:pStyle w:val="TekstTabeli"/>
              <w:jc w:val="center"/>
              <w:rPr>
                <w:lang w:val="pl-PL"/>
              </w:rPr>
            </w:pPr>
            <w:r w:rsidRPr="00101EAE">
              <w:t>6,500</w:t>
            </w:r>
          </w:p>
        </w:tc>
        <w:tc>
          <w:tcPr>
            <w:tcW w:w="1919" w:type="dxa"/>
            <w:vAlign w:val="center"/>
          </w:tcPr>
          <w:p w14:paraId="5B77DD18" w14:textId="77777777" w:rsidR="00847F16" w:rsidRPr="00101EAE" w:rsidRDefault="00847F16" w:rsidP="005F7DE1">
            <w:pPr>
              <w:pStyle w:val="TekstTabeli"/>
              <w:jc w:val="center"/>
              <w:rPr>
                <w:lang w:val="pl-PL"/>
              </w:rPr>
            </w:pPr>
            <w:r w:rsidRPr="00101EAE">
              <w:t>0,500</w:t>
            </w:r>
          </w:p>
        </w:tc>
        <w:tc>
          <w:tcPr>
            <w:tcW w:w="1955" w:type="dxa"/>
            <w:vAlign w:val="center"/>
          </w:tcPr>
          <w:p w14:paraId="2069D4E3" w14:textId="77777777" w:rsidR="00847F16" w:rsidRPr="00101EAE" w:rsidRDefault="00847F16" w:rsidP="005F7DE1">
            <w:pPr>
              <w:pStyle w:val="TekstTabeli"/>
              <w:jc w:val="center"/>
              <w:rPr>
                <w:lang w:val="pl-PL"/>
              </w:rPr>
            </w:pPr>
            <w:r w:rsidRPr="00101EAE">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643D014F" w:rsidR="00847F16" w:rsidRDefault="00847F16" w:rsidP="00847F16">
      <w:r>
        <w:t>Analizując wyniki odpowiedzi respondentów na poziomie zagregowanym do poszczególnych grup interesariuszy można zauważyć, że istotnie wyższe średnie poziomy satysfakcji zmierzono w</w:t>
      </w:r>
      <w:r w:rsidR="003328B8">
        <w:t> </w:t>
      </w:r>
      <w:r>
        <w:t xml:space="preserve">grupach interesariuszy wewnętrznych uczelni (pracownicy, władze uczelni) oraz w grupie rodziców, natomiast najniższe wyniki uzyskano w grupie przedsiębiorców i studentów. Ciekawe jest natomiast </w:t>
      </w:r>
      <w:r>
        <w:lastRenderedPageBreak/>
        <w:t>to, że rezultaty ogólnego poziomu satysfakcji usług uczelni zmierzono wyższe w grupie absolwentów i</w:t>
      </w:r>
      <w:r w:rsidR="003328B8">
        <w:t> </w:t>
      </w:r>
      <w:r>
        <w:t>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0AB07FF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w:t>
      </w:r>
      <w:proofErr w:type="spellStart"/>
      <w:r w:rsidR="00804FB3">
        <w:rPr>
          <w:rFonts w:cs="Arial"/>
          <w:szCs w:val="20"/>
        </w:rPr>
        <w:t>pod</w:t>
      </w:r>
      <w:r>
        <w:rPr>
          <w:rFonts w:cs="Arial"/>
          <w:szCs w:val="20"/>
        </w:rPr>
        <w:t>rozdz</w:t>
      </w:r>
      <w:proofErr w:type="spellEnd"/>
      <w:r>
        <w:rPr>
          <w:rFonts w:cs="Arial"/>
          <w:szCs w:val="20"/>
        </w:rPr>
        <w:t xml:space="preserve">.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F2350D">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4E444476" w:rsidR="00847F16" w:rsidRDefault="00847F16" w:rsidP="00847F16">
      <w: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t>Tabeli 67</w:t>
      </w:r>
      <w:r>
        <w:t>.</w:t>
      </w:r>
    </w:p>
    <w:p w14:paraId="253B3D6C" w14:textId="47F346C0" w:rsidR="00847F16" w:rsidRDefault="00847F16" w:rsidP="00847F16">
      <w:pPr>
        <w:pStyle w:val="Tytutabeli"/>
      </w:pPr>
      <w:bookmarkStart w:id="825" w:name="_Ref134898522"/>
      <w:bookmarkStart w:id="826" w:name="_Ref134898513"/>
      <w:bookmarkStart w:id="827" w:name="_Ref134898540"/>
      <w:bookmarkStart w:id="828" w:name="_Toc169134790"/>
      <w:r>
        <w:t xml:space="preserve">Tabela </w:t>
      </w:r>
      <w:fldSimple w:instr=" SEQ Tabela \* ARABIC ">
        <w:r w:rsidR="00F2350D">
          <w:rPr>
            <w:noProof/>
          </w:rPr>
          <w:t>67</w:t>
        </w:r>
      </w:fldSimple>
      <w:bookmarkEnd w:id="825"/>
      <w:r w:rsidR="00B84102">
        <w:rPr>
          <w:noProof/>
        </w:rPr>
        <w:t>.</w:t>
      </w:r>
      <w:r>
        <w:t xml:space="preserve"> Uśrednione wagi istotności wpływu na ocenę SSI poszczególnych grup interesariuszy</w:t>
      </w:r>
      <w:bookmarkEnd w:id="826"/>
      <w:bookmarkEnd w:id="827"/>
      <w:bookmarkEnd w:id="828"/>
    </w:p>
    <w:tbl>
      <w:tblPr>
        <w:tblStyle w:val="TableGrid"/>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FootnoteReference"/>
              </w:rPr>
              <w:footnoteReference w:id="64"/>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FootnoteReference"/>
              </w:rPr>
              <w:footnoteReference w:id="65"/>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5F7DE1">
            <w:pPr>
              <w:pStyle w:val="TekstTabeli"/>
              <w:rPr>
                <w:lang w:val="pl-PL"/>
              </w:rPr>
            </w:pPr>
            <w:proofErr w:type="spellStart"/>
            <w:r w:rsidRPr="00A256A1">
              <w:t>Studenci</w:t>
            </w:r>
            <w:proofErr w:type="spellEnd"/>
          </w:p>
        </w:tc>
        <w:tc>
          <w:tcPr>
            <w:tcW w:w="2265" w:type="dxa"/>
            <w:vAlign w:val="center"/>
          </w:tcPr>
          <w:p w14:paraId="1C177A71" w14:textId="77777777" w:rsidR="00847F16" w:rsidRPr="00A256A1" w:rsidRDefault="00847F16" w:rsidP="005F7DE1">
            <w:pPr>
              <w:pStyle w:val="TekstTabeli"/>
              <w:jc w:val="center"/>
              <w:rPr>
                <w:lang w:val="pl-PL"/>
              </w:rPr>
            </w:pPr>
            <w:r w:rsidRPr="00A256A1">
              <w:t>22,00%</w:t>
            </w:r>
          </w:p>
        </w:tc>
        <w:tc>
          <w:tcPr>
            <w:tcW w:w="2266" w:type="dxa"/>
            <w:vAlign w:val="center"/>
          </w:tcPr>
          <w:p w14:paraId="4BC10EFA" w14:textId="77777777" w:rsidR="00847F16" w:rsidRPr="00A256A1" w:rsidRDefault="00847F16" w:rsidP="005F7DE1">
            <w:pPr>
              <w:pStyle w:val="TekstTabeli"/>
              <w:rPr>
                <w:lang w:val="pl-PL"/>
              </w:rPr>
            </w:pPr>
            <w:proofErr w:type="spellStart"/>
            <w:r w:rsidRPr="00A256A1">
              <w:t>Studenci</w:t>
            </w:r>
            <w:proofErr w:type="spellEnd"/>
          </w:p>
        </w:tc>
        <w:tc>
          <w:tcPr>
            <w:tcW w:w="2266" w:type="dxa"/>
            <w:vAlign w:val="center"/>
          </w:tcPr>
          <w:p w14:paraId="48686310" w14:textId="77777777" w:rsidR="00847F16" w:rsidRPr="00A256A1" w:rsidRDefault="00847F16" w:rsidP="005F7DE1">
            <w:pPr>
              <w:pStyle w:val="TekstTabeli"/>
              <w:jc w:val="center"/>
              <w:rPr>
                <w:lang w:val="pl-PL"/>
              </w:rPr>
            </w:pPr>
            <w:r w:rsidRPr="00A256A1">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5F7DE1">
            <w:pPr>
              <w:pStyle w:val="TekstTabeli"/>
              <w:rPr>
                <w:lang w:val="pl-PL"/>
              </w:rPr>
            </w:pPr>
            <w:proofErr w:type="spellStart"/>
            <w:r w:rsidRPr="00A256A1">
              <w:t>Absolwenci</w:t>
            </w:r>
            <w:proofErr w:type="spellEnd"/>
          </w:p>
        </w:tc>
        <w:tc>
          <w:tcPr>
            <w:tcW w:w="2265" w:type="dxa"/>
            <w:vAlign w:val="center"/>
          </w:tcPr>
          <w:p w14:paraId="3B673B2B" w14:textId="77777777" w:rsidR="00847F16" w:rsidRPr="00A256A1" w:rsidRDefault="00847F16" w:rsidP="005F7DE1">
            <w:pPr>
              <w:pStyle w:val="TekstTabeli"/>
              <w:jc w:val="center"/>
              <w:rPr>
                <w:lang w:val="pl-PL"/>
              </w:rPr>
            </w:pPr>
            <w:r w:rsidRPr="00A256A1">
              <w:t>24,00%</w:t>
            </w:r>
          </w:p>
        </w:tc>
        <w:tc>
          <w:tcPr>
            <w:tcW w:w="2266" w:type="dxa"/>
            <w:vAlign w:val="center"/>
          </w:tcPr>
          <w:p w14:paraId="0255BBF6" w14:textId="77777777" w:rsidR="00847F16" w:rsidRPr="00A256A1" w:rsidRDefault="00847F16" w:rsidP="005F7DE1">
            <w:pPr>
              <w:pStyle w:val="TekstTabeli"/>
              <w:rPr>
                <w:lang w:val="pl-PL"/>
              </w:rPr>
            </w:pPr>
            <w:proofErr w:type="spellStart"/>
            <w:r w:rsidRPr="00A256A1">
              <w:t>Absolwenci</w:t>
            </w:r>
            <w:proofErr w:type="spellEnd"/>
          </w:p>
        </w:tc>
        <w:tc>
          <w:tcPr>
            <w:tcW w:w="2266" w:type="dxa"/>
            <w:vAlign w:val="center"/>
          </w:tcPr>
          <w:p w14:paraId="2E188FF4" w14:textId="77777777" w:rsidR="00847F16" w:rsidRPr="00A256A1" w:rsidRDefault="00847F16" w:rsidP="005F7DE1">
            <w:pPr>
              <w:pStyle w:val="TekstTabeli"/>
              <w:jc w:val="center"/>
              <w:rPr>
                <w:lang w:val="pl-PL"/>
              </w:rPr>
            </w:pPr>
            <w:r w:rsidRPr="00A256A1">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5F7DE1">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5" w:type="dxa"/>
            <w:vAlign w:val="center"/>
          </w:tcPr>
          <w:p w14:paraId="281A4ECA" w14:textId="77777777" w:rsidR="00847F16" w:rsidRPr="00A256A1" w:rsidRDefault="00847F16" w:rsidP="005F7DE1">
            <w:pPr>
              <w:pStyle w:val="TekstTabeli"/>
              <w:jc w:val="center"/>
              <w:rPr>
                <w:lang w:val="pl-PL"/>
              </w:rPr>
            </w:pPr>
            <w:r w:rsidRPr="00A256A1">
              <w:t>0,40%</w:t>
            </w:r>
          </w:p>
        </w:tc>
        <w:tc>
          <w:tcPr>
            <w:tcW w:w="2266" w:type="dxa"/>
            <w:vAlign w:val="center"/>
          </w:tcPr>
          <w:p w14:paraId="144D52AF" w14:textId="77777777" w:rsidR="00847F16" w:rsidRPr="00A256A1" w:rsidRDefault="00847F16" w:rsidP="005F7DE1">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6" w:type="dxa"/>
            <w:vAlign w:val="center"/>
          </w:tcPr>
          <w:p w14:paraId="7569B8FF" w14:textId="77777777" w:rsidR="00847F16" w:rsidRPr="00A256A1" w:rsidRDefault="00847F16" w:rsidP="005F7DE1">
            <w:pPr>
              <w:pStyle w:val="TekstTabeli"/>
              <w:jc w:val="center"/>
              <w:rPr>
                <w:lang w:val="pl-PL"/>
              </w:rPr>
            </w:pPr>
            <w:r w:rsidRPr="00A256A1">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5F7DE1">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5" w:type="dxa"/>
            <w:vAlign w:val="center"/>
          </w:tcPr>
          <w:p w14:paraId="09B71C34" w14:textId="77777777" w:rsidR="00847F16" w:rsidRPr="00A256A1" w:rsidRDefault="00847F16" w:rsidP="005F7DE1">
            <w:pPr>
              <w:pStyle w:val="TekstTabeli"/>
              <w:jc w:val="center"/>
              <w:rPr>
                <w:lang w:val="pl-PL"/>
              </w:rPr>
            </w:pPr>
            <w:r w:rsidRPr="00A256A1">
              <w:t>12,00%</w:t>
            </w:r>
          </w:p>
        </w:tc>
        <w:tc>
          <w:tcPr>
            <w:tcW w:w="2266" w:type="dxa"/>
            <w:vAlign w:val="center"/>
          </w:tcPr>
          <w:p w14:paraId="50C1BAC6" w14:textId="77777777" w:rsidR="00847F16" w:rsidRPr="00A256A1" w:rsidRDefault="00847F16" w:rsidP="005F7DE1">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6" w:type="dxa"/>
            <w:vAlign w:val="center"/>
          </w:tcPr>
          <w:p w14:paraId="33272D80" w14:textId="77777777" w:rsidR="00847F16" w:rsidRPr="00A256A1" w:rsidRDefault="00847F16" w:rsidP="005F7DE1">
            <w:pPr>
              <w:pStyle w:val="TekstTabeli"/>
              <w:jc w:val="center"/>
              <w:rPr>
                <w:lang w:val="pl-PL"/>
              </w:rPr>
            </w:pPr>
            <w:r w:rsidRPr="00A256A1">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5F7DE1">
            <w:pPr>
              <w:pStyle w:val="TekstTabeli"/>
              <w:rPr>
                <w:lang w:val="pl-PL"/>
              </w:rPr>
            </w:pPr>
            <w:r w:rsidRPr="00A256A1">
              <w:rPr>
                <w:lang w:val="pl-PL"/>
              </w:rPr>
              <w:t>Pracownicy naukowi lub dydaktyczni</w:t>
            </w:r>
          </w:p>
        </w:tc>
        <w:tc>
          <w:tcPr>
            <w:tcW w:w="2265" w:type="dxa"/>
            <w:vAlign w:val="center"/>
          </w:tcPr>
          <w:p w14:paraId="70547540" w14:textId="77777777" w:rsidR="00847F16" w:rsidRPr="00A256A1" w:rsidRDefault="00847F16" w:rsidP="005F7DE1">
            <w:pPr>
              <w:pStyle w:val="TekstTabeli"/>
              <w:jc w:val="center"/>
              <w:rPr>
                <w:lang w:val="pl-PL"/>
              </w:rPr>
            </w:pPr>
            <w:r w:rsidRPr="00A256A1">
              <w:t>17,60%</w:t>
            </w:r>
          </w:p>
        </w:tc>
        <w:tc>
          <w:tcPr>
            <w:tcW w:w="2266" w:type="dxa"/>
            <w:vAlign w:val="center"/>
          </w:tcPr>
          <w:p w14:paraId="7322FE00" w14:textId="77777777" w:rsidR="00847F16" w:rsidRPr="00A256A1" w:rsidRDefault="00847F16" w:rsidP="005F7DE1">
            <w:pPr>
              <w:pStyle w:val="TekstTabeli"/>
              <w:rPr>
                <w:lang w:val="pl-PL"/>
              </w:rPr>
            </w:pPr>
            <w:r w:rsidRPr="00A256A1">
              <w:rPr>
                <w:lang w:val="pl-PL"/>
              </w:rPr>
              <w:t>Pracownicy naukowi lub dydaktyczni</w:t>
            </w:r>
          </w:p>
        </w:tc>
        <w:tc>
          <w:tcPr>
            <w:tcW w:w="2266" w:type="dxa"/>
            <w:vAlign w:val="center"/>
          </w:tcPr>
          <w:p w14:paraId="2077399E" w14:textId="77777777" w:rsidR="00847F16" w:rsidRPr="00A256A1" w:rsidRDefault="00847F16" w:rsidP="005F7DE1">
            <w:pPr>
              <w:pStyle w:val="TekstTabeli"/>
              <w:jc w:val="center"/>
              <w:rPr>
                <w:lang w:val="pl-PL"/>
              </w:rPr>
            </w:pPr>
            <w:r w:rsidRPr="00A256A1">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5F7DE1">
            <w:pPr>
              <w:pStyle w:val="TekstTabeli"/>
              <w:rPr>
                <w:lang w:val="pl-PL"/>
              </w:rPr>
            </w:pPr>
            <w:proofErr w:type="spellStart"/>
            <w:r w:rsidRPr="00A256A1">
              <w:t>Przedsiębiorcy</w:t>
            </w:r>
            <w:proofErr w:type="spellEnd"/>
          </w:p>
        </w:tc>
        <w:tc>
          <w:tcPr>
            <w:tcW w:w="2265" w:type="dxa"/>
            <w:vAlign w:val="center"/>
          </w:tcPr>
          <w:p w14:paraId="38680271" w14:textId="77777777" w:rsidR="00847F16" w:rsidRPr="00A256A1" w:rsidRDefault="00847F16" w:rsidP="005F7DE1">
            <w:pPr>
              <w:pStyle w:val="TekstTabeli"/>
              <w:jc w:val="center"/>
              <w:rPr>
                <w:lang w:val="pl-PL"/>
              </w:rPr>
            </w:pPr>
            <w:r w:rsidRPr="00A256A1">
              <w:t>14,00%</w:t>
            </w:r>
          </w:p>
        </w:tc>
        <w:tc>
          <w:tcPr>
            <w:tcW w:w="2266" w:type="dxa"/>
            <w:vAlign w:val="center"/>
          </w:tcPr>
          <w:p w14:paraId="0932855E" w14:textId="77777777" w:rsidR="00847F16" w:rsidRPr="00A256A1" w:rsidRDefault="00847F16" w:rsidP="005F7DE1">
            <w:pPr>
              <w:pStyle w:val="TekstTabeli"/>
              <w:rPr>
                <w:lang w:val="pl-PL"/>
              </w:rPr>
            </w:pPr>
            <w:proofErr w:type="spellStart"/>
            <w:r w:rsidRPr="00A256A1">
              <w:t>Przedsiębiorcy</w:t>
            </w:r>
            <w:proofErr w:type="spellEnd"/>
          </w:p>
        </w:tc>
        <w:tc>
          <w:tcPr>
            <w:tcW w:w="2266" w:type="dxa"/>
            <w:vAlign w:val="center"/>
          </w:tcPr>
          <w:p w14:paraId="7233123B" w14:textId="77777777" w:rsidR="00847F16" w:rsidRPr="00A256A1" w:rsidRDefault="00847F16" w:rsidP="005F7DE1">
            <w:pPr>
              <w:pStyle w:val="TekstTabeli"/>
              <w:jc w:val="center"/>
              <w:rPr>
                <w:lang w:val="pl-PL"/>
              </w:rPr>
            </w:pPr>
            <w:r w:rsidRPr="00A256A1">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F7DE1">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5" w:type="dxa"/>
            <w:vAlign w:val="center"/>
          </w:tcPr>
          <w:p w14:paraId="7E7C69C1" w14:textId="77777777" w:rsidR="00847F16" w:rsidRPr="00A256A1" w:rsidRDefault="00847F16" w:rsidP="005F7DE1">
            <w:pPr>
              <w:pStyle w:val="TekstTabeli"/>
              <w:keepNext/>
              <w:jc w:val="center"/>
              <w:rPr>
                <w:lang w:val="pl-PL"/>
              </w:rPr>
            </w:pPr>
            <w:r w:rsidRPr="00A256A1">
              <w:t>10,00%</w:t>
            </w:r>
          </w:p>
        </w:tc>
        <w:tc>
          <w:tcPr>
            <w:tcW w:w="2266" w:type="dxa"/>
            <w:vAlign w:val="center"/>
          </w:tcPr>
          <w:p w14:paraId="05F205EE" w14:textId="77777777" w:rsidR="00847F16" w:rsidRPr="00A256A1" w:rsidRDefault="00847F16" w:rsidP="005F7DE1">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6" w:type="dxa"/>
            <w:vAlign w:val="center"/>
          </w:tcPr>
          <w:p w14:paraId="30DA35D5" w14:textId="77777777" w:rsidR="00847F16" w:rsidRPr="00A256A1" w:rsidRDefault="00847F16" w:rsidP="005F7DE1">
            <w:pPr>
              <w:pStyle w:val="TekstTabeli"/>
              <w:keepNext/>
              <w:jc w:val="center"/>
              <w:rPr>
                <w:lang w:val="pl-PL"/>
              </w:rPr>
            </w:pPr>
            <w:r w:rsidRPr="00A256A1">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782D7B4D" w:rsidR="00847F16" w:rsidRDefault="00C64D66" w:rsidP="00847F16">
      <w:pPr>
        <w:ind w:firstLine="0"/>
      </w:pPr>
      <w:r>
        <w:lastRenderedPageBreak/>
        <w:t>Są to w</w:t>
      </w:r>
      <w:r w:rsidR="00847F16">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proofErr w:type="spellStart"/>
      <w:r w:rsidR="00804FB3">
        <w:t>pod</w:t>
      </w:r>
      <w:r w:rsidR="00847F16">
        <w:t>rozdz</w:t>
      </w:r>
      <w:proofErr w:type="spellEnd"/>
      <w:r w:rsidR="00847F16">
        <w:t xml:space="preserve">. </w:t>
      </w:r>
      <w:r w:rsidR="00847F16">
        <w:fldChar w:fldCharType="begin"/>
      </w:r>
      <w:r w:rsidR="00847F16">
        <w:instrText xml:space="preserve"> REF _Ref137319715 \r \h </w:instrText>
      </w:r>
      <w:r w:rsidR="00847F16">
        <w:fldChar w:fldCharType="separate"/>
      </w:r>
      <w:r w:rsidR="00F2350D">
        <w:t>1.3.2</w:t>
      </w:r>
      <w:r w:rsidR="00847F16">
        <w:fldChar w:fldCharType="end"/>
      </w:r>
      <w:r w:rsidR="00847F16">
        <w:t xml:space="preserve">) można wyliczyć indeks satysfakcji interesariuszy na podstawie wybranych wag oraz wartości cząstkowych SSI. </w:t>
      </w:r>
      <w:r>
        <w:t xml:space="preserve">Obliczone na podstawie wyników </w:t>
      </w:r>
      <w:r w:rsidR="00847F16">
        <w:t xml:space="preserve">niniejszego badania kwestionariuszowego wartości wag cząstkowych zostały przedstawione w </w:t>
      </w:r>
      <w:r>
        <w:t>Tabeli 68</w:t>
      </w:r>
      <w:r w:rsidR="00847F16">
        <w:t>.</w:t>
      </w:r>
    </w:p>
    <w:p w14:paraId="03249696" w14:textId="5EE5F51A" w:rsidR="00847F16" w:rsidRDefault="00847F16" w:rsidP="00847F16">
      <w:pPr>
        <w:pStyle w:val="Tytutabeli"/>
      </w:pPr>
      <w:bookmarkStart w:id="829" w:name="_Ref134898572"/>
      <w:bookmarkStart w:id="830" w:name="_Ref134898564"/>
      <w:bookmarkStart w:id="831" w:name="_Ref134898594"/>
      <w:bookmarkStart w:id="832" w:name="_Toc169134791"/>
      <w:r>
        <w:t xml:space="preserve">Tabela </w:t>
      </w:r>
      <w:fldSimple w:instr=" SEQ Tabela \* ARABIC ">
        <w:r w:rsidR="00F2350D">
          <w:rPr>
            <w:noProof/>
          </w:rPr>
          <w:t>68</w:t>
        </w:r>
      </w:fldSimple>
      <w:bookmarkEnd w:id="829"/>
      <w:r w:rsidR="00B84102">
        <w:rPr>
          <w:noProof/>
        </w:rPr>
        <w:t>.</w:t>
      </w:r>
      <w:r>
        <w:t xml:space="preserve"> Wartości cząstkowych SSI dla poszczególnych grup interesariuszy.</w:t>
      </w:r>
      <w:bookmarkEnd w:id="830"/>
      <w:bookmarkEnd w:id="831"/>
      <w:bookmarkEnd w:id="832"/>
    </w:p>
    <w:tbl>
      <w:tblPr>
        <w:tblStyle w:val="TableGrid"/>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7BCD61CC" w:rsidR="00847F16" w:rsidRPr="00624645" w:rsidRDefault="00847F16" w:rsidP="00847F16">
      <w:r>
        <w:t xml:space="preserve">Analizując wartości cząstkowe z </w:t>
      </w:r>
      <w:r w:rsidR="00C96A1A">
        <w:t>Tabeli 68</w:t>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F2350D">
        <w:t xml:space="preserve">Tabela </w:t>
      </w:r>
      <w:r w:rsidR="00F2350D">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r w:rsidR="00556509">
        <w:t>będący</w:t>
      </w:r>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F2350D">
        <w:t xml:space="preserve">Tabela </w:t>
      </w:r>
      <w:r w:rsidR="00F2350D">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ListParagraph"/>
        <w:numPr>
          <w:ilvl w:val="0"/>
          <w:numId w:val="22"/>
        </w:numPr>
        <w:spacing w:before="60"/>
        <w:ind w:left="993" w:hanging="284"/>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ListParagraph"/>
        <w:numPr>
          <w:ilvl w:val="0"/>
          <w:numId w:val="22"/>
        </w:numPr>
        <w:spacing w:before="60"/>
        <w:ind w:left="993" w:hanging="284"/>
      </w:pPr>
      <w:proofErr w:type="spellStart"/>
      <w:r>
        <w:t>SSI</w:t>
      </w:r>
      <w:r w:rsidRPr="007B2305">
        <w:rPr>
          <w:vertAlign w:val="subscript"/>
        </w:rPr>
        <w:t>krótkoterminowy</w:t>
      </w:r>
      <w:proofErr w:type="spellEnd"/>
      <w:r>
        <w:t xml:space="preserve"> = </w:t>
      </w:r>
      <w:r w:rsidRPr="00841864">
        <w:t>5,636</w:t>
      </w:r>
      <w:r>
        <w:t>.</w:t>
      </w:r>
    </w:p>
    <w:p w14:paraId="0C9C994A" w14:textId="407FE7B4"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t>
      </w:r>
      <w:r>
        <w:lastRenderedPageBreak/>
        <w:t>wie tych samych odpowiedzi respondentów, ale przy wykorzystaniu różnych wag dla każdej z</w:t>
      </w:r>
      <w:r w:rsidR="003328B8">
        <w:t> </w:t>
      </w:r>
      <w: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t> </w:t>
      </w:r>
      <w:r>
        <w:t>SSI krótkoterminowego miała znacznie wyższa waga oceny grupy pracowników naukowych i dydaktycznych w SSI krótkoterminowym niż w SSI krótkoterminowym.</w:t>
      </w:r>
    </w:p>
    <w:p w14:paraId="52FFDDC1" w14:textId="01F70E60"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w:t>
      </w:r>
      <w:r w:rsidR="005314B4">
        <w:t>,</w:t>
      </w:r>
      <w:r w:rsidR="004C427B">
        <w:t xml:space="preserve"> by zweryfikować hipotezę H1:</w:t>
      </w:r>
    </w:p>
    <w:p w14:paraId="3CEB18EB" w14:textId="2C4449BB"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6EB15CBC" w14:textId="79835713"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t>pod</w:t>
      </w:r>
      <w:r>
        <w:t>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Heading2"/>
      </w:pPr>
      <w:bookmarkStart w:id="833" w:name="_Ref164502761"/>
      <w:bookmarkStart w:id="834" w:name="_Toc164801027"/>
      <w:bookmarkStart w:id="835" w:name="_Toc168903291"/>
      <w:bookmarkStart w:id="836" w:name="_Toc169134099"/>
      <w:r>
        <w:t>Możliwości stosowania</w:t>
      </w:r>
      <w:r w:rsidR="00B61EC4">
        <w:t xml:space="preserve"> miar satysfakcji interesariuszy </w:t>
      </w:r>
      <w:r>
        <w:t>w doskonaleniu systemu zarzadzania jakością uczelni</w:t>
      </w:r>
      <w:bookmarkEnd w:id="833"/>
      <w:bookmarkEnd w:id="834"/>
      <w:bookmarkEnd w:id="835"/>
      <w:bookmarkEnd w:id="836"/>
    </w:p>
    <w:p w14:paraId="4CBA93FC" w14:textId="2CED9E30"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w:t>
      </w:r>
      <w:r w:rsidR="002D490F">
        <w:lastRenderedPageBreak/>
        <w:t xml:space="preserve">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779EB52A" w14:textId="18FA0F48" w:rsidR="003016B7" w:rsidRPr="00754915" w:rsidRDefault="009873DE" w:rsidP="00B61EC4">
      <w:pPr>
        <w:pStyle w:val="Heading3"/>
      </w:pPr>
      <w:bookmarkStart w:id="837" w:name="_Ref137910300"/>
      <w:bookmarkStart w:id="838" w:name="_Toc164801028"/>
      <w:bookmarkStart w:id="839" w:name="_Toc168903292"/>
      <w:bookmarkStart w:id="840" w:name="_Toc1691341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837"/>
      <w:bookmarkEnd w:id="838"/>
      <w:bookmarkEnd w:id="839"/>
      <w:bookmarkEnd w:id="840"/>
    </w:p>
    <w:p w14:paraId="5E193CF4" w14:textId="3BBAE579"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F2350D">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F2350D" w:rsidRPr="00684943">
        <w:t xml:space="preserve">Tabela </w:t>
      </w:r>
      <w:r w:rsidR="00F2350D">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proofErr w:type="spellStart"/>
      <w:r w:rsidR="00804FB3">
        <w:t>pod</w:t>
      </w:r>
      <w:r w:rsidR="009E38D0">
        <w:t>rozdz</w:t>
      </w:r>
      <w:proofErr w:type="spellEnd"/>
      <w:r w:rsidR="009E38D0">
        <w:t xml:space="preserve">. </w:t>
      </w:r>
      <w:r w:rsidR="009E38D0">
        <w:fldChar w:fldCharType="begin"/>
      </w:r>
      <w:r w:rsidR="009E38D0">
        <w:instrText xml:space="preserve"> REF _Ref137647645 \r \h </w:instrText>
      </w:r>
      <w:r w:rsidR="009E38D0">
        <w:fldChar w:fldCharType="separate"/>
      </w:r>
      <w:r w:rsidR="00F2350D">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841"/>
      <w:r w:rsidR="002B27E1">
        <w:t>załączniku 3</w:t>
      </w:r>
      <w:commentRangeEnd w:id="841"/>
      <w:r w:rsidR="002B27E1">
        <w:rPr>
          <w:rStyle w:val="CommentReference"/>
          <w:rFonts w:ascii="Times New Roman" w:eastAsia="Times New Roman" w:hAnsi="Times New Roman"/>
          <w:szCs w:val="20"/>
          <w:lang w:eastAsia="pl-PL"/>
        </w:rPr>
        <w:commentReference w:id="841"/>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w:t>
      </w:r>
      <w:r w:rsidR="00157494">
        <w:t xml:space="preserve"> </w:t>
      </w:r>
      <w:r w:rsidR="001A6695">
        <w:t>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FootnoteReference"/>
        </w:rPr>
        <w:footnoteReference w:id="66"/>
      </w:r>
      <w:r w:rsidR="00BA3A19">
        <w:t xml:space="preserve">). </w:t>
      </w:r>
      <w:r w:rsidR="00EC12B3">
        <w:t xml:space="preserve">Drugą składową IWRA jest wartość zarobków w określonym okresie.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w:t>
      </w:r>
      <w:r w:rsidR="00EC12B3">
        <w:lastRenderedPageBreak/>
        <w:t>trakcie analizy wyników każdemu z przedziałów została przypisana wartość środkowa tego przedziału, a dla kategorii najwyższej przypisano wartość 10</w:t>
      </w:r>
      <w:r w:rsidR="00BA3A19">
        <w:t>.</w:t>
      </w:r>
      <w:r w:rsidR="00EC12B3">
        <w:t>500 zł</w:t>
      </w:r>
      <w:r w:rsidR="00297B9E">
        <w:t xml:space="preserve"> (por. </w:t>
      </w:r>
      <w:proofErr w:type="spellStart"/>
      <w:r w:rsidR="00804FB3">
        <w:t>pod</w:t>
      </w:r>
      <w:r w:rsidR="00297B9E">
        <w:t>rozdz</w:t>
      </w:r>
      <w:proofErr w:type="spellEnd"/>
      <w:r w:rsidR="00297B9E">
        <w:t xml:space="preserve">. </w:t>
      </w:r>
      <w:r w:rsidR="00297B9E">
        <w:fldChar w:fldCharType="begin"/>
      </w:r>
      <w:r w:rsidR="00297B9E">
        <w:instrText xml:space="preserve"> REF _Ref138021609 \r \h </w:instrText>
      </w:r>
      <w:r w:rsidR="00297B9E">
        <w:fldChar w:fldCharType="separate"/>
      </w:r>
      <w:r w:rsidR="00F2350D">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w:t>
      </w:r>
      <w:r w:rsidR="00E77FAC">
        <w:t>,</w:t>
      </w:r>
      <w:r w:rsidR="001D17A2">
        <w:t xml:space="preserve"> jak i</w:t>
      </w:r>
      <w:r w:rsidR="00606ADC">
        <w:t> </w:t>
      </w:r>
      <w:r w:rsidR="001D17A2">
        <w:t>do jego elementów składowych w podziale na różne grupy respondentów</w:t>
      </w:r>
      <w:r w:rsidR="00754915">
        <w:t>.</w:t>
      </w:r>
    </w:p>
    <w:p w14:paraId="0D78C46C" w14:textId="2F50BC93" w:rsidR="004D677F" w:rsidRDefault="004D677F" w:rsidP="004D677F">
      <w:pPr>
        <w:pStyle w:val="Tytutabeli"/>
      </w:pPr>
      <w:bookmarkStart w:id="842" w:name="_Ref137661449"/>
      <w:bookmarkStart w:id="843" w:name="_Ref137661439"/>
      <w:bookmarkStart w:id="844" w:name="_Toc169134792"/>
      <w:r>
        <w:t xml:space="preserve">Tabela </w:t>
      </w:r>
      <w:fldSimple w:instr=" SEQ Tabela \* ARABIC ">
        <w:r w:rsidR="00F2350D">
          <w:rPr>
            <w:noProof/>
          </w:rPr>
          <w:t>69</w:t>
        </w:r>
      </w:fldSimple>
      <w:bookmarkEnd w:id="842"/>
      <w:r w:rsidR="00B84102">
        <w:rPr>
          <w:noProof/>
        </w:rPr>
        <w:t>.</w:t>
      </w:r>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843"/>
      <w:r w:rsidR="001E1A75">
        <w:t>; N=120</w:t>
      </w:r>
      <w:bookmarkEnd w:id="844"/>
    </w:p>
    <w:tbl>
      <w:tblPr>
        <w:tblStyle w:val="TableGrid"/>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FootnoteReference"/>
              </w:rPr>
              <w:footnoteReference w:id="67"/>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FootnoteReference"/>
              </w:rPr>
              <w:footnoteReference w:id="68"/>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5F7DE1">
        <w:trPr>
          <w:cantSplit/>
        </w:trPr>
        <w:tc>
          <w:tcPr>
            <w:tcW w:w="4820" w:type="dxa"/>
            <w:vAlign w:val="center"/>
          </w:tcPr>
          <w:p w14:paraId="709DFAA5" w14:textId="2754DBB8" w:rsidR="001D17A2" w:rsidRPr="00A61DD9" w:rsidRDefault="001D17A2" w:rsidP="005F7DE1">
            <w:pPr>
              <w:pStyle w:val="TekstTabeli"/>
              <w:rPr>
                <w:lang w:val="pl-PL"/>
              </w:rPr>
            </w:pPr>
            <w:r w:rsidRPr="00A61DD9">
              <w:rPr>
                <w:lang w:val="pl-PL"/>
              </w:rPr>
              <w:t>Stopa zatrudnienia po 1 roku od ukończenia studiów</w:t>
            </w:r>
          </w:p>
        </w:tc>
        <w:tc>
          <w:tcPr>
            <w:tcW w:w="1560" w:type="dxa"/>
            <w:vAlign w:val="center"/>
          </w:tcPr>
          <w:p w14:paraId="77A57B35" w14:textId="5C311EA7" w:rsidR="001D17A2" w:rsidRPr="00A61DD9" w:rsidRDefault="001D17A2" w:rsidP="005F7DE1">
            <w:pPr>
              <w:pStyle w:val="TekstTabeli"/>
              <w:jc w:val="center"/>
              <w:rPr>
                <w:lang w:val="pl-PL"/>
              </w:rPr>
            </w:pPr>
            <w:r w:rsidRPr="00A61DD9">
              <w:rPr>
                <w:lang w:val="pl-PL"/>
              </w:rPr>
              <w:t>97,1%</w:t>
            </w:r>
          </w:p>
        </w:tc>
        <w:tc>
          <w:tcPr>
            <w:tcW w:w="1418" w:type="dxa"/>
            <w:vAlign w:val="center"/>
          </w:tcPr>
          <w:p w14:paraId="2274966B" w14:textId="73687437" w:rsidR="001D17A2" w:rsidRPr="00A61DD9" w:rsidRDefault="001D17A2" w:rsidP="005F7DE1">
            <w:pPr>
              <w:pStyle w:val="TekstTabeli"/>
              <w:jc w:val="center"/>
              <w:rPr>
                <w:lang w:val="pl-PL"/>
              </w:rPr>
            </w:pPr>
            <w:r w:rsidRPr="00A61DD9">
              <w:rPr>
                <w:lang w:val="pl-PL"/>
              </w:rPr>
              <w:t>90,4%</w:t>
            </w:r>
          </w:p>
        </w:tc>
        <w:tc>
          <w:tcPr>
            <w:tcW w:w="1418" w:type="dxa"/>
            <w:vAlign w:val="center"/>
          </w:tcPr>
          <w:p w14:paraId="6DBB4B94" w14:textId="27566C00" w:rsidR="001D17A2" w:rsidRPr="00A61DD9" w:rsidRDefault="001D17A2" w:rsidP="005F7DE1">
            <w:pPr>
              <w:pStyle w:val="TekstTabeli"/>
              <w:jc w:val="center"/>
              <w:rPr>
                <w:lang w:val="pl-PL"/>
              </w:rPr>
            </w:pPr>
            <w:r w:rsidRPr="00A61DD9">
              <w:rPr>
                <w:lang w:val="pl-PL"/>
              </w:rPr>
              <w:t>94,2%</w:t>
            </w:r>
          </w:p>
        </w:tc>
      </w:tr>
      <w:tr w:rsidR="002A77F6" w:rsidRPr="00A61DD9" w14:paraId="53688E55" w14:textId="77777777" w:rsidTr="005F7DE1">
        <w:trPr>
          <w:cantSplit/>
        </w:trPr>
        <w:tc>
          <w:tcPr>
            <w:tcW w:w="4820" w:type="dxa"/>
            <w:vAlign w:val="center"/>
          </w:tcPr>
          <w:p w14:paraId="1093349C" w14:textId="6FB578A4" w:rsidR="001D17A2" w:rsidRPr="00A61DD9" w:rsidRDefault="001D17A2" w:rsidP="005F7DE1">
            <w:pPr>
              <w:pStyle w:val="TekstTabeli"/>
              <w:rPr>
                <w:lang w:val="pl-PL"/>
              </w:rPr>
            </w:pPr>
            <w:r w:rsidRPr="00A61DD9">
              <w:rPr>
                <w:lang w:val="pl-PL"/>
              </w:rPr>
              <w:t>Stopa zatrudnienia po 3 latach od ukończenia studiów</w:t>
            </w:r>
          </w:p>
        </w:tc>
        <w:tc>
          <w:tcPr>
            <w:tcW w:w="1560" w:type="dxa"/>
            <w:vAlign w:val="center"/>
          </w:tcPr>
          <w:p w14:paraId="7A55F5F9" w14:textId="2051C9F5" w:rsidR="001D17A2" w:rsidRPr="00A61DD9" w:rsidRDefault="001D17A2" w:rsidP="005F7DE1">
            <w:pPr>
              <w:pStyle w:val="TekstTabeli"/>
              <w:jc w:val="center"/>
              <w:rPr>
                <w:lang w:val="pl-PL"/>
              </w:rPr>
            </w:pPr>
            <w:r w:rsidRPr="00A61DD9">
              <w:rPr>
                <w:lang w:val="pl-PL"/>
              </w:rPr>
              <w:t>97,1%</w:t>
            </w:r>
          </w:p>
        </w:tc>
        <w:tc>
          <w:tcPr>
            <w:tcW w:w="1418" w:type="dxa"/>
            <w:vAlign w:val="center"/>
          </w:tcPr>
          <w:p w14:paraId="4ECA3F3A" w14:textId="279DECEE" w:rsidR="001D17A2" w:rsidRPr="00A61DD9" w:rsidRDefault="001D17A2" w:rsidP="005F7DE1">
            <w:pPr>
              <w:pStyle w:val="TekstTabeli"/>
              <w:jc w:val="center"/>
              <w:rPr>
                <w:lang w:val="pl-PL"/>
              </w:rPr>
            </w:pPr>
            <w:r w:rsidRPr="00A61DD9">
              <w:rPr>
                <w:lang w:val="pl-PL"/>
              </w:rPr>
              <w:t>92,3%</w:t>
            </w:r>
          </w:p>
        </w:tc>
        <w:tc>
          <w:tcPr>
            <w:tcW w:w="1418" w:type="dxa"/>
            <w:vAlign w:val="center"/>
          </w:tcPr>
          <w:p w14:paraId="3FE871F5" w14:textId="1A8AF774" w:rsidR="001D17A2" w:rsidRPr="00A61DD9" w:rsidRDefault="001D17A2" w:rsidP="005F7DE1">
            <w:pPr>
              <w:pStyle w:val="TekstTabeli"/>
              <w:jc w:val="center"/>
              <w:rPr>
                <w:lang w:val="pl-PL"/>
              </w:rPr>
            </w:pPr>
            <w:r w:rsidRPr="00A61DD9">
              <w:rPr>
                <w:lang w:val="pl-PL"/>
              </w:rPr>
              <w:t>95,0%</w:t>
            </w:r>
          </w:p>
        </w:tc>
      </w:tr>
      <w:tr w:rsidR="002A77F6" w:rsidRPr="00A61DD9" w14:paraId="5BCD701F" w14:textId="77777777" w:rsidTr="005F7DE1">
        <w:trPr>
          <w:cantSplit/>
        </w:trPr>
        <w:tc>
          <w:tcPr>
            <w:tcW w:w="4820" w:type="dxa"/>
            <w:vAlign w:val="center"/>
          </w:tcPr>
          <w:p w14:paraId="6D2933E9" w14:textId="51092391" w:rsidR="001D17A2" w:rsidRPr="00A61DD9" w:rsidRDefault="00A61DD9" w:rsidP="005F7DE1">
            <w:pPr>
              <w:pStyle w:val="TekstTabeli"/>
              <w:rPr>
                <w:lang w:val="pl-PL"/>
              </w:rPr>
            </w:pPr>
            <w:r>
              <w:rPr>
                <w:lang w:val="pl-PL"/>
              </w:rPr>
              <w:t xml:space="preserve">Przeciętne wynagrodzenie </w:t>
            </w:r>
            <w:r w:rsidRPr="00A61DD9">
              <w:rPr>
                <w:lang w:val="pl-PL"/>
              </w:rPr>
              <w:t xml:space="preserve">po 1 roku od ukończenia </w:t>
            </w:r>
            <w:r w:rsidR="002A77F6">
              <w:rPr>
                <w:lang w:val="pl-PL"/>
              </w:rPr>
              <w:br/>
            </w:r>
            <w:r w:rsidRPr="00A61DD9">
              <w:rPr>
                <w:lang w:val="pl-PL"/>
              </w:rPr>
              <w:t>studiów</w:t>
            </w:r>
          </w:p>
        </w:tc>
        <w:tc>
          <w:tcPr>
            <w:tcW w:w="1560" w:type="dxa"/>
            <w:vAlign w:val="center"/>
          </w:tcPr>
          <w:p w14:paraId="60B95419" w14:textId="7B9EDE7B" w:rsidR="001D17A2" w:rsidRPr="00A61DD9" w:rsidRDefault="00A61DD9" w:rsidP="005F7DE1">
            <w:pPr>
              <w:pStyle w:val="TekstTabeli"/>
              <w:jc w:val="center"/>
              <w:rPr>
                <w:lang w:val="pl-PL"/>
              </w:rPr>
            </w:pPr>
            <w:r w:rsidRPr="00A61DD9">
              <w:rPr>
                <w:lang w:val="pl-PL"/>
              </w:rPr>
              <w:t>1 948,53 zł</w:t>
            </w:r>
          </w:p>
        </w:tc>
        <w:tc>
          <w:tcPr>
            <w:tcW w:w="1418" w:type="dxa"/>
            <w:vAlign w:val="center"/>
          </w:tcPr>
          <w:p w14:paraId="40DC36FF" w14:textId="2B57772E" w:rsidR="001D17A2" w:rsidRPr="00A61DD9" w:rsidRDefault="00A61DD9" w:rsidP="005F7DE1">
            <w:pPr>
              <w:pStyle w:val="TekstTabeli"/>
              <w:jc w:val="center"/>
              <w:rPr>
                <w:lang w:val="pl-PL"/>
              </w:rPr>
            </w:pPr>
            <w:r w:rsidRPr="00A61DD9">
              <w:rPr>
                <w:lang w:val="pl-PL"/>
              </w:rPr>
              <w:t>2 442,31 zł</w:t>
            </w:r>
          </w:p>
        </w:tc>
        <w:tc>
          <w:tcPr>
            <w:tcW w:w="1418" w:type="dxa"/>
            <w:vAlign w:val="center"/>
          </w:tcPr>
          <w:p w14:paraId="5B36AE66" w14:textId="19AA3298" w:rsidR="001D17A2" w:rsidRPr="00A61DD9" w:rsidRDefault="00A61DD9" w:rsidP="005F7DE1">
            <w:pPr>
              <w:pStyle w:val="TekstTabeli"/>
              <w:jc w:val="center"/>
              <w:rPr>
                <w:lang w:val="pl-PL"/>
              </w:rPr>
            </w:pPr>
            <w:r w:rsidRPr="00A61DD9">
              <w:rPr>
                <w:lang w:val="pl-PL"/>
              </w:rPr>
              <w:t>2 380,73 zł</w:t>
            </w:r>
          </w:p>
        </w:tc>
      </w:tr>
      <w:tr w:rsidR="002A77F6" w:rsidRPr="00A61DD9" w14:paraId="5280DBE5" w14:textId="77777777" w:rsidTr="005F7DE1">
        <w:trPr>
          <w:cantSplit/>
        </w:trPr>
        <w:tc>
          <w:tcPr>
            <w:tcW w:w="4820" w:type="dxa"/>
            <w:vAlign w:val="center"/>
          </w:tcPr>
          <w:p w14:paraId="735332C5" w14:textId="66A65BFF" w:rsidR="001D17A2" w:rsidRPr="00A61DD9" w:rsidRDefault="00A61DD9" w:rsidP="005F7DE1">
            <w:pPr>
              <w:pStyle w:val="TekstTabeli"/>
              <w:rPr>
                <w:lang w:val="pl-PL"/>
              </w:rPr>
            </w:pPr>
            <w:r>
              <w:rPr>
                <w:lang w:val="pl-PL"/>
              </w:rPr>
              <w:t xml:space="preserve">Przeciętne wynagrodzenie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w:t>
            </w:r>
            <w:r w:rsidR="002A77F6">
              <w:rPr>
                <w:lang w:val="pl-PL"/>
              </w:rPr>
              <w:br/>
            </w:r>
            <w:r w:rsidRPr="00A61DD9">
              <w:rPr>
                <w:lang w:val="pl-PL"/>
              </w:rPr>
              <w:t>studiów</w:t>
            </w:r>
          </w:p>
        </w:tc>
        <w:tc>
          <w:tcPr>
            <w:tcW w:w="1560" w:type="dxa"/>
            <w:vAlign w:val="center"/>
          </w:tcPr>
          <w:p w14:paraId="59CFA3C7" w14:textId="017D3C35" w:rsidR="001D17A2" w:rsidRPr="00A61DD9" w:rsidRDefault="00A61DD9" w:rsidP="005F7DE1">
            <w:pPr>
              <w:pStyle w:val="TekstTabeli"/>
              <w:jc w:val="center"/>
              <w:rPr>
                <w:lang w:val="pl-PL"/>
              </w:rPr>
            </w:pPr>
            <w:r w:rsidRPr="00A61DD9">
              <w:rPr>
                <w:lang w:val="pl-PL"/>
              </w:rPr>
              <w:t>2 419,12 zł</w:t>
            </w:r>
          </w:p>
        </w:tc>
        <w:tc>
          <w:tcPr>
            <w:tcW w:w="1418" w:type="dxa"/>
            <w:vAlign w:val="center"/>
          </w:tcPr>
          <w:p w14:paraId="0DCAFF02" w14:textId="5A98A14B" w:rsidR="001D17A2" w:rsidRPr="00A61DD9" w:rsidRDefault="00A61DD9" w:rsidP="005F7DE1">
            <w:pPr>
              <w:pStyle w:val="TekstTabeli"/>
              <w:jc w:val="center"/>
              <w:rPr>
                <w:lang w:val="pl-PL"/>
              </w:rPr>
            </w:pPr>
            <w:r w:rsidRPr="00A61DD9">
              <w:rPr>
                <w:lang w:val="pl-PL"/>
              </w:rPr>
              <w:t>3 644,23 zł</w:t>
            </w:r>
          </w:p>
        </w:tc>
        <w:tc>
          <w:tcPr>
            <w:tcW w:w="1418" w:type="dxa"/>
            <w:vAlign w:val="center"/>
          </w:tcPr>
          <w:p w14:paraId="3FA5B0EA" w14:textId="3B2F4F03" w:rsidR="001D17A2" w:rsidRPr="00A61DD9" w:rsidRDefault="00A61DD9" w:rsidP="005F7DE1">
            <w:pPr>
              <w:pStyle w:val="TekstTabeli"/>
              <w:jc w:val="center"/>
              <w:rPr>
                <w:lang w:val="pl-PL"/>
              </w:rPr>
            </w:pPr>
            <w:r w:rsidRPr="00A61DD9">
              <w:rPr>
                <w:lang w:val="pl-PL"/>
              </w:rPr>
              <w:t>3 540,00 zł</w:t>
            </w:r>
          </w:p>
        </w:tc>
      </w:tr>
      <w:tr w:rsidR="002A77F6" w:rsidRPr="00A61DD9" w14:paraId="2D739497" w14:textId="77777777" w:rsidTr="005F7DE1">
        <w:trPr>
          <w:cantSplit/>
        </w:trPr>
        <w:tc>
          <w:tcPr>
            <w:tcW w:w="4820" w:type="dxa"/>
            <w:vAlign w:val="center"/>
          </w:tcPr>
          <w:p w14:paraId="3480C6B2" w14:textId="53BEE139" w:rsidR="001D17A2" w:rsidRPr="00A61DD9" w:rsidRDefault="002A77F6" w:rsidP="005F7DE1">
            <w:pPr>
              <w:pStyle w:val="TekstTabeli"/>
              <w:rPr>
                <w:lang w:val="pl-PL"/>
              </w:rPr>
            </w:pPr>
            <w:r>
              <w:rPr>
                <w:lang w:val="pl-PL"/>
              </w:rPr>
              <w:t xml:space="preserve">Wartość IWRA </w:t>
            </w:r>
            <w:r w:rsidRPr="00A61DD9">
              <w:rPr>
                <w:lang w:val="pl-PL"/>
              </w:rPr>
              <w:t>po 1 roku od ukończenia studiów</w:t>
            </w:r>
          </w:p>
        </w:tc>
        <w:tc>
          <w:tcPr>
            <w:tcW w:w="1560" w:type="dxa"/>
            <w:vAlign w:val="center"/>
          </w:tcPr>
          <w:p w14:paraId="4B5360B9" w14:textId="20B75856" w:rsidR="001D17A2" w:rsidRPr="00A61DD9" w:rsidRDefault="002A77F6" w:rsidP="005F7DE1">
            <w:pPr>
              <w:pStyle w:val="TekstTabeli"/>
              <w:jc w:val="center"/>
              <w:rPr>
                <w:lang w:val="pl-PL"/>
              </w:rPr>
            </w:pPr>
            <w:r w:rsidRPr="002A77F6">
              <w:rPr>
                <w:lang w:val="pl-PL"/>
              </w:rPr>
              <w:t>1 891,22 zł</w:t>
            </w:r>
          </w:p>
        </w:tc>
        <w:tc>
          <w:tcPr>
            <w:tcW w:w="1418" w:type="dxa"/>
            <w:vAlign w:val="center"/>
          </w:tcPr>
          <w:p w14:paraId="58B26CAD" w14:textId="5689E5E9" w:rsidR="001D17A2" w:rsidRPr="00A61DD9" w:rsidRDefault="002A77F6" w:rsidP="005F7DE1">
            <w:pPr>
              <w:pStyle w:val="TekstTabeli"/>
              <w:jc w:val="center"/>
              <w:rPr>
                <w:lang w:val="pl-PL"/>
              </w:rPr>
            </w:pPr>
            <w:r w:rsidRPr="002A77F6">
              <w:rPr>
                <w:lang w:val="pl-PL"/>
              </w:rPr>
              <w:t>2 207,47 zł</w:t>
            </w:r>
          </w:p>
        </w:tc>
        <w:tc>
          <w:tcPr>
            <w:tcW w:w="1418" w:type="dxa"/>
            <w:vAlign w:val="center"/>
          </w:tcPr>
          <w:p w14:paraId="50001006" w14:textId="7FB9D666" w:rsidR="001D17A2" w:rsidRPr="00A61DD9" w:rsidRDefault="002A77F6" w:rsidP="005F7DE1">
            <w:pPr>
              <w:pStyle w:val="TekstTabeli"/>
              <w:jc w:val="center"/>
              <w:rPr>
                <w:lang w:val="pl-PL"/>
              </w:rPr>
            </w:pPr>
            <w:r w:rsidRPr="002A77F6">
              <w:rPr>
                <w:lang w:val="pl-PL"/>
              </w:rPr>
              <w:t>2 241,86 zł</w:t>
            </w:r>
          </w:p>
        </w:tc>
      </w:tr>
      <w:tr w:rsidR="002A77F6" w:rsidRPr="00A61DD9" w14:paraId="37DFE6ED" w14:textId="77777777" w:rsidTr="005F7DE1">
        <w:trPr>
          <w:cantSplit/>
        </w:trPr>
        <w:tc>
          <w:tcPr>
            <w:tcW w:w="4820" w:type="dxa"/>
            <w:vAlign w:val="center"/>
          </w:tcPr>
          <w:p w14:paraId="46183999" w14:textId="4178C422" w:rsidR="002A77F6" w:rsidRPr="00A61DD9" w:rsidRDefault="002A77F6" w:rsidP="005F7DE1">
            <w:pPr>
              <w:pStyle w:val="TekstTabeli"/>
              <w:rPr>
                <w:lang w:val="pl-PL"/>
              </w:rPr>
            </w:pPr>
            <w:r>
              <w:rPr>
                <w:lang w:val="pl-PL"/>
              </w:rPr>
              <w:t xml:space="preserve">Wartość IWRA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studiów</w:t>
            </w:r>
          </w:p>
        </w:tc>
        <w:tc>
          <w:tcPr>
            <w:tcW w:w="1560" w:type="dxa"/>
            <w:vAlign w:val="center"/>
          </w:tcPr>
          <w:p w14:paraId="2A668D22" w14:textId="186F85F1" w:rsidR="002A77F6" w:rsidRPr="00A61DD9" w:rsidRDefault="002A77F6" w:rsidP="005F7DE1">
            <w:pPr>
              <w:pStyle w:val="TekstTabeli"/>
              <w:jc w:val="center"/>
              <w:rPr>
                <w:lang w:val="pl-PL"/>
              </w:rPr>
            </w:pPr>
            <w:r w:rsidRPr="002A77F6">
              <w:rPr>
                <w:lang w:val="pl-PL"/>
              </w:rPr>
              <w:t>2 347,97 zł</w:t>
            </w:r>
          </w:p>
        </w:tc>
        <w:tc>
          <w:tcPr>
            <w:tcW w:w="1418" w:type="dxa"/>
            <w:vAlign w:val="center"/>
          </w:tcPr>
          <w:p w14:paraId="3B411011" w14:textId="701EF488" w:rsidR="002A77F6" w:rsidRPr="00A61DD9" w:rsidRDefault="002A77F6" w:rsidP="005F7DE1">
            <w:pPr>
              <w:pStyle w:val="TekstTabeli"/>
              <w:jc w:val="center"/>
              <w:rPr>
                <w:lang w:val="pl-PL"/>
              </w:rPr>
            </w:pPr>
            <w:r w:rsidRPr="002A77F6">
              <w:rPr>
                <w:lang w:val="pl-PL"/>
              </w:rPr>
              <w:t>3 363,91 zł</w:t>
            </w:r>
          </w:p>
        </w:tc>
        <w:tc>
          <w:tcPr>
            <w:tcW w:w="1418" w:type="dxa"/>
            <w:vAlign w:val="center"/>
          </w:tcPr>
          <w:p w14:paraId="4A12374A" w14:textId="730A3536" w:rsidR="002A77F6" w:rsidRPr="00A61DD9" w:rsidRDefault="002A77F6" w:rsidP="005F7DE1">
            <w:pPr>
              <w:pStyle w:val="TekstTabeli"/>
              <w:jc w:val="center"/>
              <w:rPr>
                <w:lang w:val="pl-PL"/>
              </w:rPr>
            </w:pPr>
            <w:r w:rsidRPr="002A77F6">
              <w:rPr>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1334E44A" w:rsidR="001E1A75" w:rsidRDefault="00593C10" w:rsidP="00A85AA1">
      <w:pPr>
        <w:ind w:left="113"/>
      </w:pPr>
      <w:r>
        <w:t xml:space="preserve">Analizując wartości parametrów przedstawionych w </w:t>
      </w:r>
      <w:r w:rsidR="00C96A1A">
        <w:t>Tabeli 69</w:t>
      </w:r>
      <w:r>
        <w:t xml:space="preserve"> można zauważyć, że wartości zarówno indeksu IWRA po roku</w:t>
      </w:r>
      <w:r w:rsidR="00E77FAC">
        <w:t>,</w:t>
      </w:r>
      <w:r>
        <w:t xml:space="preserve"> jak i </w:t>
      </w:r>
      <w:r w:rsidR="00CB4AB6">
        <w:t xml:space="preserve">po </w:t>
      </w:r>
      <w:r>
        <w:t>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0C3B3202" w14:textId="0FF53B1F" w:rsidR="009677FC" w:rsidRDefault="009677FC" w:rsidP="009677FC">
      <w:pPr>
        <w:pStyle w:val="Tytutabeli"/>
      </w:pPr>
      <w:bookmarkStart w:id="845" w:name="_Ref137715854"/>
      <w:bookmarkStart w:id="846" w:name="_Ref137715835"/>
      <w:bookmarkStart w:id="847" w:name="_Toc169134793"/>
      <w:r>
        <w:lastRenderedPageBreak/>
        <w:t xml:space="preserve">Tabela </w:t>
      </w:r>
      <w:fldSimple w:instr=" SEQ Tabela \* ARABIC ">
        <w:r w:rsidR="00F2350D">
          <w:rPr>
            <w:noProof/>
          </w:rPr>
          <w:t>70</w:t>
        </w:r>
      </w:fldSimple>
      <w:bookmarkEnd w:id="845"/>
      <w:r w:rsidR="00B84102">
        <w:rPr>
          <w:noProof/>
        </w:rPr>
        <w:t>.</w:t>
      </w:r>
      <w:r>
        <w:t xml:space="preserve"> Korelacje pomiędzy klasyfikowaniem uczelni jako techniczną, a wynagrodzeniem i zatrudnieniem absolwentów po roku i po 3 latach od ukończenia studiów.</w:t>
      </w:r>
      <w:bookmarkEnd w:id="846"/>
      <w:bookmarkEnd w:id="847"/>
    </w:p>
    <w:tbl>
      <w:tblPr>
        <w:tblStyle w:val="TableGrid"/>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5F7DE1">
        <w:trPr>
          <w:cantSplit/>
        </w:trPr>
        <w:tc>
          <w:tcPr>
            <w:tcW w:w="4536" w:type="dxa"/>
            <w:vAlign w:val="center"/>
          </w:tcPr>
          <w:p w14:paraId="644DD133" w14:textId="0203DE11" w:rsidR="005D59E0" w:rsidRPr="005D59E0" w:rsidRDefault="009677FC" w:rsidP="005F7DE1">
            <w:pPr>
              <w:pStyle w:val="TekstTabeli"/>
              <w:rPr>
                <w:lang w:val="pl-PL"/>
              </w:rPr>
            </w:pPr>
            <w:r>
              <w:rPr>
                <w:lang w:val="pl-PL"/>
              </w:rPr>
              <w:t>T</w:t>
            </w:r>
            <w:r w:rsidR="005D59E0" w:rsidRPr="005D59E0">
              <w:rPr>
                <w:lang w:val="pl-PL"/>
              </w:rPr>
              <w:t>echniczna vs zarobki po 1 roku</w:t>
            </w:r>
          </w:p>
        </w:tc>
        <w:tc>
          <w:tcPr>
            <w:tcW w:w="2268" w:type="dxa"/>
            <w:vAlign w:val="center"/>
          </w:tcPr>
          <w:p w14:paraId="185F77BB" w14:textId="6F6DAE69" w:rsidR="005D59E0" w:rsidRPr="009677FC" w:rsidRDefault="005D59E0" w:rsidP="005F7DE1">
            <w:pPr>
              <w:pStyle w:val="TekstTabeli"/>
              <w:jc w:val="center"/>
              <w:rPr>
                <w:b/>
                <w:lang w:val="pl-PL"/>
              </w:rPr>
            </w:pPr>
            <w:r w:rsidRPr="009677FC">
              <w:rPr>
                <w:b/>
                <w:lang w:val="pl-PL"/>
              </w:rPr>
              <w:t>0,1852</w:t>
            </w:r>
          </w:p>
        </w:tc>
        <w:tc>
          <w:tcPr>
            <w:tcW w:w="2268" w:type="dxa"/>
            <w:vAlign w:val="center"/>
          </w:tcPr>
          <w:p w14:paraId="2181117C" w14:textId="64B779FF" w:rsidR="005D59E0" w:rsidRPr="009677FC" w:rsidRDefault="005D59E0" w:rsidP="005F7DE1">
            <w:pPr>
              <w:pStyle w:val="TekstTabeli"/>
              <w:jc w:val="center"/>
              <w:rPr>
                <w:i/>
                <w:iCs/>
                <w:lang w:val="pl-PL"/>
              </w:rPr>
            </w:pPr>
            <w:r w:rsidRPr="009677FC">
              <w:rPr>
                <w:i/>
                <w:iCs/>
                <w:lang w:val="pl-PL"/>
              </w:rPr>
              <w:t>0,0429</w:t>
            </w:r>
          </w:p>
        </w:tc>
      </w:tr>
      <w:tr w:rsidR="005D59E0" w:rsidRPr="005D59E0" w14:paraId="06DD27CE" w14:textId="77777777" w:rsidTr="005F7DE1">
        <w:trPr>
          <w:cantSplit/>
        </w:trPr>
        <w:tc>
          <w:tcPr>
            <w:tcW w:w="4536" w:type="dxa"/>
            <w:vAlign w:val="center"/>
          </w:tcPr>
          <w:p w14:paraId="629575E4" w14:textId="579E8E11"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1 roku</w:t>
            </w:r>
          </w:p>
        </w:tc>
        <w:tc>
          <w:tcPr>
            <w:tcW w:w="2268" w:type="dxa"/>
            <w:vAlign w:val="center"/>
          </w:tcPr>
          <w:p w14:paraId="1AD89867" w14:textId="2D9681B3" w:rsidR="005D59E0" w:rsidRPr="005D59E0" w:rsidRDefault="005D59E0" w:rsidP="005F7DE1">
            <w:pPr>
              <w:pStyle w:val="TekstTabeli"/>
              <w:jc w:val="center"/>
              <w:rPr>
                <w:lang w:val="pl-PL"/>
              </w:rPr>
            </w:pPr>
            <w:r w:rsidRPr="005D59E0">
              <w:rPr>
                <w:lang w:val="pl-PL"/>
              </w:rPr>
              <w:t>-0,1411</w:t>
            </w:r>
          </w:p>
        </w:tc>
        <w:tc>
          <w:tcPr>
            <w:tcW w:w="2268" w:type="dxa"/>
            <w:vAlign w:val="center"/>
          </w:tcPr>
          <w:p w14:paraId="025B6277" w14:textId="36B5BEEB" w:rsidR="005D59E0" w:rsidRPr="009677FC" w:rsidRDefault="005D59E0" w:rsidP="005F7DE1">
            <w:pPr>
              <w:pStyle w:val="TekstTabeli"/>
              <w:jc w:val="center"/>
              <w:rPr>
                <w:i/>
                <w:iCs/>
                <w:lang w:val="pl-PL"/>
              </w:rPr>
            </w:pPr>
            <w:r w:rsidRPr="009677FC">
              <w:rPr>
                <w:i/>
                <w:iCs/>
                <w:lang w:val="pl-PL"/>
              </w:rPr>
              <w:t>0,1242</w:t>
            </w:r>
          </w:p>
        </w:tc>
      </w:tr>
      <w:tr w:rsidR="005D59E0" w:rsidRPr="005D59E0" w14:paraId="505A878C" w14:textId="77777777" w:rsidTr="005F7DE1">
        <w:trPr>
          <w:cantSplit/>
        </w:trPr>
        <w:tc>
          <w:tcPr>
            <w:tcW w:w="4536" w:type="dxa"/>
            <w:vAlign w:val="center"/>
          </w:tcPr>
          <w:p w14:paraId="6D4CC2A2" w14:textId="47014ECB" w:rsidR="005D59E0" w:rsidRPr="005D59E0" w:rsidRDefault="009677FC" w:rsidP="005F7DE1">
            <w:pPr>
              <w:pStyle w:val="TekstTabeli"/>
              <w:rPr>
                <w:lang w:val="pl-PL"/>
              </w:rPr>
            </w:pPr>
            <w:r w:rsidRPr="005D59E0">
              <w:rPr>
                <w:lang w:val="pl-PL"/>
              </w:rPr>
              <w:t xml:space="preserve">Techniczna </w:t>
            </w:r>
            <w:r w:rsidR="005D59E0" w:rsidRPr="005D59E0">
              <w:rPr>
                <w:lang w:val="pl-PL"/>
              </w:rPr>
              <w:t>vs zarobki po 3 latach</w:t>
            </w:r>
          </w:p>
        </w:tc>
        <w:tc>
          <w:tcPr>
            <w:tcW w:w="2268" w:type="dxa"/>
            <w:vAlign w:val="center"/>
          </w:tcPr>
          <w:p w14:paraId="34D3A58C" w14:textId="3D6F27D9" w:rsidR="005D59E0" w:rsidRPr="009677FC" w:rsidRDefault="005D59E0" w:rsidP="005F7DE1">
            <w:pPr>
              <w:pStyle w:val="TekstTabeli"/>
              <w:jc w:val="center"/>
              <w:rPr>
                <w:b/>
                <w:lang w:val="pl-PL"/>
              </w:rPr>
            </w:pPr>
            <w:r w:rsidRPr="009677FC">
              <w:rPr>
                <w:b/>
                <w:lang w:val="pl-PL"/>
              </w:rPr>
              <w:t>0,2977</w:t>
            </w:r>
          </w:p>
        </w:tc>
        <w:tc>
          <w:tcPr>
            <w:tcW w:w="2268" w:type="dxa"/>
            <w:vAlign w:val="center"/>
          </w:tcPr>
          <w:p w14:paraId="3682BB5C" w14:textId="665F342B" w:rsidR="005D59E0" w:rsidRPr="009677FC" w:rsidRDefault="005D59E0" w:rsidP="005F7DE1">
            <w:pPr>
              <w:pStyle w:val="TekstTabeli"/>
              <w:jc w:val="center"/>
              <w:rPr>
                <w:i/>
                <w:iCs/>
                <w:lang w:val="pl-PL"/>
              </w:rPr>
            </w:pPr>
            <w:r w:rsidRPr="009677FC">
              <w:rPr>
                <w:i/>
                <w:iCs/>
                <w:lang w:val="pl-PL"/>
              </w:rPr>
              <w:t>0,0010</w:t>
            </w:r>
          </w:p>
        </w:tc>
      </w:tr>
      <w:tr w:rsidR="005D59E0" w:rsidRPr="005D59E0" w14:paraId="29265EA2" w14:textId="77777777" w:rsidTr="005F7DE1">
        <w:trPr>
          <w:cantSplit/>
        </w:trPr>
        <w:tc>
          <w:tcPr>
            <w:tcW w:w="4536" w:type="dxa"/>
            <w:vAlign w:val="center"/>
          </w:tcPr>
          <w:p w14:paraId="3C0ED881" w14:textId="4F50D42E"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3 latach</w:t>
            </w:r>
          </w:p>
        </w:tc>
        <w:tc>
          <w:tcPr>
            <w:tcW w:w="2268" w:type="dxa"/>
            <w:vAlign w:val="center"/>
          </w:tcPr>
          <w:p w14:paraId="2094B41E" w14:textId="161D8B20" w:rsidR="005D59E0" w:rsidRPr="005D59E0" w:rsidRDefault="005D59E0" w:rsidP="005F7DE1">
            <w:pPr>
              <w:pStyle w:val="TekstTabeli"/>
              <w:jc w:val="center"/>
              <w:rPr>
                <w:lang w:val="pl-PL"/>
              </w:rPr>
            </w:pPr>
            <w:r w:rsidRPr="005D59E0">
              <w:rPr>
                <w:lang w:val="pl-PL"/>
              </w:rPr>
              <w:t>-0,1080</w:t>
            </w:r>
          </w:p>
        </w:tc>
        <w:tc>
          <w:tcPr>
            <w:tcW w:w="2268" w:type="dxa"/>
            <w:vAlign w:val="center"/>
          </w:tcPr>
          <w:p w14:paraId="03CEA1EB" w14:textId="72D2F5A5" w:rsidR="005D59E0" w:rsidRPr="009677FC" w:rsidRDefault="005D59E0" w:rsidP="005F7DE1">
            <w:pPr>
              <w:pStyle w:val="TekstTabeli"/>
              <w:jc w:val="center"/>
              <w:rPr>
                <w:i/>
                <w:iCs/>
                <w:lang w:val="pl-PL"/>
              </w:rPr>
            </w:pPr>
            <w:r w:rsidRPr="009677FC">
              <w:rPr>
                <w:i/>
                <w:iCs/>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33F88D19"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FootnoteReference"/>
        </w:rPr>
        <w:footnoteReference w:id="69"/>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F2350D">
        <w:t>niżej</w:t>
      </w:r>
      <w:r w:rsidR="00C96A1A">
        <w:rPr>
          <w:color w:val="FF0000"/>
        </w:rPr>
        <w:fldChar w:fldCharType="end"/>
      </w:r>
      <w:r w:rsidR="00C96A1A">
        <w:rPr>
          <w:color w:val="FF0000"/>
        </w:rPr>
        <w:t xml:space="preserve"> </w:t>
      </w:r>
      <w:r w:rsidR="00C96A1A">
        <w:t>klasyfikacja.</w:t>
      </w:r>
    </w:p>
    <w:p w14:paraId="187B9636" w14:textId="536626B7" w:rsidR="00A51435" w:rsidRDefault="00A51435" w:rsidP="00A51435">
      <w:pPr>
        <w:pStyle w:val="Tytutabeli"/>
      </w:pPr>
      <w:bookmarkStart w:id="848" w:name="_Ref136544259"/>
      <w:bookmarkStart w:id="849" w:name="_Ref136544219"/>
      <w:bookmarkStart w:id="850" w:name="_Toc169134794"/>
      <w:r>
        <w:t xml:space="preserve">Tabela </w:t>
      </w:r>
      <w:fldSimple w:instr=" SEQ Tabela \* ARABIC ">
        <w:r w:rsidR="00F2350D">
          <w:rPr>
            <w:noProof/>
          </w:rPr>
          <w:t>71</w:t>
        </w:r>
      </w:fldSimple>
      <w:bookmarkEnd w:id="848"/>
      <w:r w:rsidR="00B84102">
        <w:rPr>
          <w:noProof/>
        </w:rPr>
        <w:t>.</w:t>
      </w:r>
      <w:r>
        <w:t xml:space="preserve"> Interpretacja zakresów wartości korelacji r-Pearsona</w:t>
      </w:r>
      <w:bookmarkEnd w:id="849"/>
      <w:bookmarkEnd w:id="850"/>
    </w:p>
    <w:tbl>
      <w:tblPr>
        <w:tblStyle w:val="TableGrid"/>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5F7DE1">
            <w:pPr>
              <w:pStyle w:val="TekstTabeli"/>
              <w:rPr>
                <w:lang w:val="pl-PL"/>
              </w:rPr>
            </w:pPr>
            <w:r w:rsidRPr="00673500">
              <w:rPr>
                <w:lang w:val="pl-PL"/>
              </w:rPr>
              <w:t>r = 0,0</w:t>
            </w:r>
          </w:p>
        </w:tc>
        <w:tc>
          <w:tcPr>
            <w:tcW w:w="5529" w:type="dxa"/>
            <w:vAlign w:val="center"/>
          </w:tcPr>
          <w:p w14:paraId="27869F4E" w14:textId="77777777" w:rsidR="00A51435" w:rsidRPr="00673500" w:rsidRDefault="00A51435" w:rsidP="005F7DE1">
            <w:pPr>
              <w:pStyle w:val="TekstTabeli"/>
              <w:rPr>
                <w:lang w:val="pl-PL"/>
              </w:rPr>
            </w:pPr>
            <w:r w:rsidRPr="00673500">
              <w:rPr>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5F7DE1">
            <w:pPr>
              <w:pStyle w:val="TekstTabeli"/>
              <w:rPr>
                <w:lang w:val="pl-PL"/>
              </w:rPr>
            </w:pPr>
            <w:r w:rsidRPr="00673500">
              <w:rPr>
                <w:lang w:val="pl-PL"/>
              </w:rPr>
              <w:t>r większe od 0,0 i mniejsze lub równe 0,1</w:t>
            </w:r>
          </w:p>
        </w:tc>
        <w:tc>
          <w:tcPr>
            <w:tcW w:w="5529" w:type="dxa"/>
            <w:vAlign w:val="center"/>
          </w:tcPr>
          <w:p w14:paraId="45C469EA" w14:textId="77777777" w:rsidR="00A51435" w:rsidRPr="00673500" w:rsidRDefault="00A51435" w:rsidP="005F7DE1">
            <w:pPr>
              <w:pStyle w:val="TekstTabeli"/>
              <w:rPr>
                <w:lang w:val="pl-PL"/>
              </w:rPr>
            </w:pPr>
            <w:r w:rsidRPr="00673500">
              <w:rPr>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5F7DE1">
            <w:pPr>
              <w:pStyle w:val="TekstTabeli"/>
              <w:rPr>
                <w:lang w:val="pl-PL"/>
              </w:rPr>
            </w:pPr>
            <w:r w:rsidRPr="00673500">
              <w:rPr>
                <w:lang w:val="pl-PL"/>
              </w:rPr>
              <w:t>r większe od 0,1 i mniejsze lub równe 0,3</w:t>
            </w:r>
          </w:p>
        </w:tc>
        <w:tc>
          <w:tcPr>
            <w:tcW w:w="5529" w:type="dxa"/>
            <w:vAlign w:val="center"/>
          </w:tcPr>
          <w:p w14:paraId="24A0A8CD" w14:textId="77777777" w:rsidR="00A51435" w:rsidRPr="00673500" w:rsidRDefault="00A51435" w:rsidP="005F7DE1">
            <w:pPr>
              <w:pStyle w:val="TekstTabeli"/>
              <w:rPr>
                <w:lang w:val="pl-PL"/>
              </w:rPr>
            </w:pPr>
            <w:r w:rsidRPr="00673500">
              <w:rPr>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5F7DE1">
            <w:pPr>
              <w:pStyle w:val="TekstTabeli"/>
              <w:rPr>
                <w:lang w:val="pl-PL"/>
              </w:rPr>
            </w:pPr>
            <w:r w:rsidRPr="00673500">
              <w:rPr>
                <w:lang w:val="pl-PL"/>
              </w:rPr>
              <w:t>r większe od 0,3 i mniejsze lub równe 0,5</w:t>
            </w:r>
          </w:p>
        </w:tc>
        <w:tc>
          <w:tcPr>
            <w:tcW w:w="5529" w:type="dxa"/>
            <w:vAlign w:val="center"/>
          </w:tcPr>
          <w:p w14:paraId="609BF45A" w14:textId="77777777" w:rsidR="00A51435" w:rsidRPr="00673500" w:rsidRDefault="00A51435" w:rsidP="005F7DE1">
            <w:pPr>
              <w:pStyle w:val="TekstTabeli"/>
              <w:rPr>
                <w:lang w:val="pl-PL"/>
              </w:rPr>
            </w:pPr>
            <w:r w:rsidRPr="00673500">
              <w:rPr>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5F7DE1">
            <w:pPr>
              <w:pStyle w:val="TekstTabeli"/>
              <w:rPr>
                <w:lang w:val="pl-PL"/>
              </w:rPr>
            </w:pPr>
            <w:r w:rsidRPr="00673500">
              <w:rPr>
                <w:lang w:val="pl-PL"/>
              </w:rPr>
              <w:t>r większe od 0,5 i mniejsze lub równe 0,7</w:t>
            </w:r>
          </w:p>
        </w:tc>
        <w:tc>
          <w:tcPr>
            <w:tcW w:w="5529" w:type="dxa"/>
            <w:vAlign w:val="center"/>
          </w:tcPr>
          <w:p w14:paraId="42FAE3D9" w14:textId="77777777" w:rsidR="00A51435" w:rsidRPr="00673500" w:rsidRDefault="00A51435" w:rsidP="005F7DE1">
            <w:pPr>
              <w:pStyle w:val="TekstTabeli"/>
              <w:rPr>
                <w:lang w:val="pl-PL"/>
              </w:rPr>
            </w:pPr>
            <w:r w:rsidRPr="00673500">
              <w:rPr>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5F7DE1">
            <w:pPr>
              <w:pStyle w:val="TekstTabeli"/>
              <w:rPr>
                <w:lang w:val="pl-PL"/>
              </w:rPr>
            </w:pPr>
            <w:r w:rsidRPr="00673500">
              <w:rPr>
                <w:lang w:val="pl-PL"/>
              </w:rPr>
              <w:t>r większe od 0,7 i mniejsze lub równe 0,9</w:t>
            </w:r>
          </w:p>
        </w:tc>
        <w:tc>
          <w:tcPr>
            <w:tcW w:w="5529" w:type="dxa"/>
            <w:vAlign w:val="center"/>
          </w:tcPr>
          <w:p w14:paraId="3E767DD3" w14:textId="77777777" w:rsidR="00A51435" w:rsidRPr="00673500" w:rsidRDefault="00A51435" w:rsidP="005F7DE1">
            <w:pPr>
              <w:pStyle w:val="TekstTabeli"/>
              <w:rPr>
                <w:lang w:val="pl-PL"/>
              </w:rPr>
            </w:pPr>
            <w:r w:rsidRPr="00673500">
              <w:rPr>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5F7DE1">
            <w:pPr>
              <w:pStyle w:val="TekstTabeli"/>
              <w:rPr>
                <w:lang w:val="pl-PL"/>
              </w:rPr>
            </w:pPr>
            <w:r w:rsidRPr="00673500">
              <w:rPr>
                <w:lang w:val="pl-PL"/>
              </w:rPr>
              <w:t xml:space="preserve">r większe od 0,9 i mniejsze lub równe </w:t>
            </w:r>
            <w:r w:rsidR="00893A9B" w:rsidRPr="00673500">
              <w:rPr>
                <w:lang w:val="pl-PL"/>
              </w:rPr>
              <w:t>1</w:t>
            </w:r>
            <w:r w:rsidRPr="00673500">
              <w:rPr>
                <w:lang w:val="pl-PL"/>
              </w:rPr>
              <w:t>,</w:t>
            </w:r>
            <w:r w:rsidR="00893A9B" w:rsidRPr="00673500">
              <w:rPr>
                <w:lang w:val="pl-PL"/>
              </w:rPr>
              <w:t>0</w:t>
            </w:r>
          </w:p>
        </w:tc>
        <w:tc>
          <w:tcPr>
            <w:tcW w:w="5529" w:type="dxa"/>
            <w:vAlign w:val="center"/>
          </w:tcPr>
          <w:p w14:paraId="4F983E47" w14:textId="77777777" w:rsidR="00A51435" w:rsidRPr="00673500" w:rsidRDefault="00A51435" w:rsidP="005F7DE1">
            <w:pPr>
              <w:pStyle w:val="TekstTabeli"/>
              <w:rPr>
                <w:lang w:val="pl-PL"/>
              </w:rPr>
            </w:pPr>
            <w:r w:rsidRPr="00673500">
              <w:rPr>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F5A2187" w14:textId="48F11136"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 xml:space="preserve">istotnych ograniczeń badania w zakresie reprezentatywności grupy badawczej dla całej populacji wynikających z jednej strony z relatywnie niewielkiej liczności grupy </w:t>
      </w:r>
      <w:r w:rsidR="00A85AA1">
        <w:lastRenderedPageBreak/>
        <w:t>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F2350D">
        <w:t xml:space="preserve">Tabela </w:t>
      </w:r>
      <w:r w:rsidR="00F2350D">
        <w:rPr>
          <w:noProof/>
        </w:rPr>
        <w:t>70</w:t>
      </w:r>
      <w:r w:rsidR="003C5667">
        <w:fldChar w:fldCharType="end"/>
      </w:r>
      <w:r w:rsidR="003C5667">
        <w:t>).</w:t>
      </w:r>
    </w:p>
    <w:p w14:paraId="1ADA0E7D" w14:textId="792D5453" w:rsidR="00421C8A" w:rsidRDefault="00421C8A" w:rsidP="00421C8A">
      <w:pPr>
        <w:pStyle w:val="Tytutabeli"/>
      </w:pPr>
      <w:bookmarkStart w:id="851" w:name="_Ref137730572"/>
      <w:bookmarkStart w:id="852" w:name="_Ref137730564"/>
      <w:bookmarkStart w:id="853" w:name="_Toc169134795"/>
      <w:r>
        <w:t xml:space="preserve">Tabela </w:t>
      </w:r>
      <w:fldSimple w:instr=" SEQ Tabela \* ARABIC ">
        <w:r w:rsidR="00F2350D">
          <w:rPr>
            <w:noProof/>
          </w:rPr>
          <w:t>72</w:t>
        </w:r>
      </w:fldSimple>
      <w:bookmarkEnd w:id="851"/>
      <w:r w:rsidR="00B84102">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852"/>
      <w:bookmarkEnd w:id="853"/>
    </w:p>
    <w:tbl>
      <w:tblPr>
        <w:tblStyle w:val="TableGrid"/>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4D8C7FAD"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5F7DE1">
        <w:trPr>
          <w:cantSplit/>
        </w:trPr>
        <w:tc>
          <w:tcPr>
            <w:tcW w:w="4536" w:type="dxa"/>
            <w:vAlign w:val="center"/>
          </w:tcPr>
          <w:p w14:paraId="2B194FB3" w14:textId="7BF16E5F" w:rsidR="00F32244" w:rsidRPr="005D59E0" w:rsidRDefault="00F32244" w:rsidP="005F7DE1">
            <w:pPr>
              <w:pStyle w:val="TekstTabeli"/>
              <w:rPr>
                <w:lang w:val="pl-PL"/>
              </w:rPr>
            </w:pPr>
            <w:r w:rsidRPr="005D59E0">
              <w:rPr>
                <w:lang w:val="pl-PL"/>
              </w:rPr>
              <w:t>Techniczna vs zatrudnienie po 1 roku</w:t>
            </w:r>
          </w:p>
        </w:tc>
        <w:tc>
          <w:tcPr>
            <w:tcW w:w="2268" w:type="dxa"/>
            <w:vAlign w:val="center"/>
          </w:tcPr>
          <w:p w14:paraId="05134FD6" w14:textId="1F6CCBA5" w:rsidR="00F32244" w:rsidRPr="00421C8A" w:rsidRDefault="00F32244" w:rsidP="005F7DE1">
            <w:pPr>
              <w:pStyle w:val="TekstTabeli"/>
              <w:jc w:val="center"/>
              <w:rPr>
                <w:lang w:val="pl-PL"/>
              </w:rPr>
            </w:pPr>
            <w:r w:rsidRPr="00421C8A">
              <w:rPr>
                <w:b/>
                <w:lang w:val="pl-PL"/>
              </w:rPr>
              <w:t>-0,1508</w:t>
            </w:r>
          </w:p>
        </w:tc>
        <w:tc>
          <w:tcPr>
            <w:tcW w:w="2268" w:type="dxa"/>
            <w:vAlign w:val="center"/>
          </w:tcPr>
          <w:p w14:paraId="50EA74FF" w14:textId="7E4C9B91" w:rsidR="00F32244" w:rsidRPr="009677FC" w:rsidRDefault="00F32244" w:rsidP="005F7DE1">
            <w:pPr>
              <w:pStyle w:val="TekstTabeli"/>
              <w:jc w:val="center"/>
              <w:rPr>
                <w:i/>
                <w:iCs/>
                <w:lang w:val="pl-PL"/>
              </w:rPr>
            </w:pPr>
            <w:r w:rsidRPr="00421C8A">
              <w:rPr>
                <w:i/>
                <w:iCs/>
                <w:lang w:val="pl-PL"/>
              </w:rPr>
              <w:t>0,0010</w:t>
            </w:r>
          </w:p>
        </w:tc>
      </w:tr>
      <w:tr w:rsidR="00F32244" w:rsidRPr="005D59E0" w14:paraId="56B93BA6" w14:textId="77777777" w:rsidTr="005F7DE1">
        <w:trPr>
          <w:cantSplit/>
        </w:trPr>
        <w:tc>
          <w:tcPr>
            <w:tcW w:w="4536" w:type="dxa"/>
            <w:vAlign w:val="center"/>
          </w:tcPr>
          <w:p w14:paraId="2EA915BB" w14:textId="5F0E9EA4" w:rsidR="00F32244" w:rsidRPr="00F32244" w:rsidRDefault="00F32244" w:rsidP="005F7DE1">
            <w:pPr>
              <w:pStyle w:val="TekstTabeli"/>
              <w:rPr>
                <w:lang w:val="pl-PL"/>
              </w:rPr>
            </w:pPr>
            <w:r>
              <w:rPr>
                <w:lang w:val="pl-PL"/>
              </w:rPr>
              <w:t>T</w:t>
            </w:r>
            <w:r w:rsidRPr="005D59E0">
              <w:rPr>
                <w:lang w:val="pl-PL"/>
              </w:rPr>
              <w:t>echniczna vs zarobki po 1 roku</w:t>
            </w:r>
          </w:p>
        </w:tc>
        <w:tc>
          <w:tcPr>
            <w:tcW w:w="2268" w:type="dxa"/>
            <w:vAlign w:val="center"/>
          </w:tcPr>
          <w:p w14:paraId="27B36893" w14:textId="4EE8E8B2" w:rsidR="00F32244" w:rsidRPr="00421C8A" w:rsidRDefault="00F32244" w:rsidP="005F7DE1">
            <w:pPr>
              <w:pStyle w:val="TekstTabeli"/>
              <w:jc w:val="center"/>
            </w:pPr>
            <w:r w:rsidRPr="00421C8A">
              <w:rPr>
                <w:lang w:val="pl-PL"/>
              </w:rPr>
              <w:t>0,0141</w:t>
            </w:r>
          </w:p>
        </w:tc>
        <w:tc>
          <w:tcPr>
            <w:tcW w:w="2268" w:type="dxa"/>
            <w:vAlign w:val="center"/>
          </w:tcPr>
          <w:p w14:paraId="28BF8760" w14:textId="5833DCD0" w:rsidR="00F32244" w:rsidRPr="00421C8A" w:rsidRDefault="00F32244" w:rsidP="005F7DE1">
            <w:pPr>
              <w:pStyle w:val="TekstTabeli"/>
              <w:jc w:val="center"/>
              <w:rPr>
                <w:i/>
                <w:iCs/>
              </w:rPr>
            </w:pPr>
            <w:r w:rsidRPr="00421C8A">
              <w:rPr>
                <w:i/>
                <w:iCs/>
                <w:lang w:val="pl-PL"/>
              </w:rPr>
              <w:t>0,7604</w:t>
            </w:r>
          </w:p>
        </w:tc>
      </w:tr>
      <w:tr w:rsidR="00F32244" w:rsidRPr="005D59E0" w14:paraId="0D8A44BC" w14:textId="77777777" w:rsidTr="005F7DE1">
        <w:trPr>
          <w:cantSplit/>
        </w:trPr>
        <w:tc>
          <w:tcPr>
            <w:tcW w:w="4536" w:type="dxa"/>
            <w:vAlign w:val="center"/>
          </w:tcPr>
          <w:p w14:paraId="4D7170D8" w14:textId="1FD07537" w:rsidR="00F32244" w:rsidRPr="00421C8A" w:rsidRDefault="00F32244" w:rsidP="005F7DE1">
            <w:pPr>
              <w:pStyle w:val="TekstTabeli"/>
              <w:rPr>
                <w:lang w:val="pl-PL"/>
              </w:rPr>
            </w:pPr>
            <w:r>
              <w:rPr>
                <w:lang w:val="pl-PL"/>
              </w:rPr>
              <w:t>T</w:t>
            </w:r>
            <w:r w:rsidRPr="005D59E0">
              <w:rPr>
                <w:lang w:val="pl-PL"/>
              </w:rPr>
              <w:t xml:space="preserve">echniczna vs </w:t>
            </w:r>
            <w:r>
              <w:rPr>
                <w:lang w:val="pl-PL"/>
              </w:rPr>
              <w:t>IWRA</w:t>
            </w:r>
            <w:r w:rsidRPr="005D59E0">
              <w:rPr>
                <w:lang w:val="pl-PL"/>
              </w:rPr>
              <w:t xml:space="preserve"> po 1 roku</w:t>
            </w:r>
          </w:p>
        </w:tc>
        <w:tc>
          <w:tcPr>
            <w:tcW w:w="2268" w:type="dxa"/>
            <w:vAlign w:val="center"/>
          </w:tcPr>
          <w:p w14:paraId="1402EA7C" w14:textId="04FB4AD7" w:rsidR="00F32244" w:rsidRPr="00421C8A" w:rsidRDefault="00F32244" w:rsidP="005F7DE1">
            <w:pPr>
              <w:pStyle w:val="TekstTabeli"/>
              <w:jc w:val="center"/>
              <w:rPr>
                <w:lang w:val="pl-PL"/>
              </w:rPr>
            </w:pPr>
            <w:r w:rsidRPr="00421C8A">
              <w:rPr>
                <w:lang w:val="pl-PL"/>
              </w:rPr>
              <w:t>-0,0597</w:t>
            </w:r>
          </w:p>
        </w:tc>
        <w:tc>
          <w:tcPr>
            <w:tcW w:w="2268" w:type="dxa"/>
            <w:vAlign w:val="center"/>
          </w:tcPr>
          <w:p w14:paraId="4EEA4C9F" w14:textId="70A466E1" w:rsidR="00F32244" w:rsidRPr="00421C8A" w:rsidRDefault="00F32244" w:rsidP="005F7DE1">
            <w:pPr>
              <w:pStyle w:val="TekstTabeli"/>
              <w:jc w:val="center"/>
              <w:rPr>
                <w:i/>
                <w:iCs/>
                <w:lang w:val="pl-PL"/>
              </w:rPr>
            </w:pPr>
            <w:r w:rsidRPr="00421C8A">
              <w:rPr>
                <w:i/>
                <w:iCs/>
                <w:lang w:val="pl-PL"/>
              </w:rPr>
              <w:t>0,1961</w:t>
            </w:r>
          </w:p>
        </w:tc>
      </w:tr>
      <w:tr w:rsidR="00F32244" w:rsidRPr="005D59E0" w14:paraId="0E50253E" w14:textId="77777777" w:rsidTr="005F7DE1">
        <w:trPr>
          <w:cantSplit/>
        </w:trPr>
        <w:tc>
          <w:tcPr>
            <w:tcW w:w="4536" w:type="dxa"/>
            <w:vAlign w:val="center"/>
          </w:tcPr>
          <w:p w14:paraId="1340AC85" w14:textId="7E664C74" w:rsidR="00F32244" w:rsidRPr="00421C8A" w:rsidRDefault="00F32244" w:rsidP="005F7DE1">
            <w:pPr>
              <w:pStyle w:val="TekstTabeli"/>
              <w:rPr>
                <w:lang w:val="pl-PL"/>
              </w:rPr>
            </w:pPr>
            <w:r w:rsidRPr="005D59E0">
              <w:rPr>
                <w:lang w:val="pl-PL"/>
              </w:rPr>
              <w:t xml:space="preserve">Techniczna vs </w:t>
            </w:r>
            <w:r>
              <w:rPr>
                <w:lang w:val="pl-PL"/>
              </w:rPr>
              <w:t>WWZ</w:t>
            </w:r>
            <w:r w:rsidRPr="005D59E0">
              <w:rPr>
                <w:lang w:val="pl-PL"/>
              </w:rPr>
              <w:t xml:space="preserve"> po 1 roku</w:t>
            </w:r>
          </w:p>
        </w:tc>
        <w:tc>
          <w:tcPr>
            <w:tcW w:w="2268" w:type="dxa"/>
            <w:vAlign w:val="center"/>
          </w:tcPr>
          <w:p w14:paraId="33271387" w14:textId="235F76B1" w:rsidR="00F32244" w:rsidRPr="00421C8A" w:rsidRDefault="00F32244" w:rsidP="005F7DE1">
            <w:pPr>
              <w:pStyle w:val="TekstTabeli"/>
              <w:jc w:val="center"/>
              <w:rPr>
                <w:lang w:val="pl-PL"/>
              </w:rPr>
            </w:pPr>
            <w:r w:rsidRPr="00421C8A">
              <w:rPr>
                <w:lang w:val="pl-PL"/>
              </w:rPr>
              <w:t>0,0195</w:t>
            </w:r>
          </w:p>
        </w:tc>
        <w:tc>
          <w:tcPr>
            <w:tcW w:w="2268" w:type="dxa"/>
            <w:vAlign w:val="center"/>
          </w:tcPr>
          <w:p w14:paraId="7D24F822" w14:textId="75D4A851" w:rsidR="00F32244" w:rsidRPr="00421C8A" w:rsidRDefault="00F32244" w:rsidP="005F7DE1">
            <w:pPr>
              <w:pStyle w:val="TekstTabeli"/>
              <w:jc w:val="center"/>
              <w:rPr>
                <w:i/>
                <w:iCs/>
                <w:lang w:val="pl-PL"/>
              </w:rPr>
            </w:pPr>
            <w:r w:rsidRPr="00421C8A">
              <w:rPr>
                <w:i/>
                <w:iCs/>
                <w:lang w:val="pl-PL"/>
              </w:rPr>
              <w:t>0,6736</w:t>
            </w:r>
          </w:p>
        </w:tc>
      </w:tr>
      <w:tr w:rsidR="00F32244" w:rsidRPr="005D59E0" w14:paraId="2BA0926F" w14:textId="77777777" w:rsidTr="005F7DE1">
        <w:trPr>
          <w:cantSplit/>
        </w:trPr>
        <w:tc>
          <w:tcPr>
            <w:tcW w:w="4536" w:type="dxa"/>
            <w:vAlign w:val="center"/>
          </w:tcPr>
          <w:p w14:paraId="57143F4A" w14:textId="2C8D955C" w:rsidR="00F32244" w:rsidRPr="00F32244" w:rsidRDefault="00F32244" w:rsidP="005F7DE1">
            <w:pPr>
              <w:pStyle w:val="TekstTabeli"/>
              <w:rPr>
                <w:lang w:val="pl-PL"/>
              </w:rPr>
            </w:pPr>
            <w:r w:rsidRPr="005D59E0">
              <w:rPr>
                <w:lang w:val="pl-PL"/>
              </w:rPr>
              <w:t>Techniczna vs zatrudnienie po 3 latach</w:t>
            </w:r>
          </w:p>
        </w:tc>
        <w:tc>
          <w:tcPr>
            <w:tcW w:w="2268" w:type="dxa"/>
            <w:vAlign w:val="center"/>
          </w:tcPr>
          <w:p w14:paraId="3ECCE555" w14:textId="4EA7ABE9" w:rsidR="00F32244" w:rsidRPr="00421C8A" w:rsidRDefault="00F32244" w:rsidP="005F7DE1">
            <w:pPr>
              <w:pStyle w:val="TekstTabeli"/>
              <w:jc w:val="center"/>
            </w:pPr>
            <w:r w:rsidRPr="00421C8A">
              <w:rPr>
                <w:lang w:val="pl-PL"/>
              </w:rPr>
              <w:t>0,0678</w:t>
            </w:r>
          </w:p>
        </w:tc>
        <w:tc>
          <w:tcPr>
            <w:tcW w:w="2268" w:type="dxa"/>
            <w:vAlign w:val="center"/>
          </w:tcPr>
          <w:p w14:paraId="5586B37C" w14:textId="117ADA0C" w:rsidR="00F32244" w:rsidRPr="00421C8A" w:rsidRDefault="00F32244" w:rsidP="005F7DE1">
            <w:pPr>
              <w:pStyle w:val="TekstTabeli"/>
              <w:jc w:val="center"/>
              <w:rPr>
                <w:i/>
                <w:iCs/>
              </w:rPr>
            </w:pPr>
            <w:r w:rsidRPr="00421C8A">
              <w:rPr>
                <w:i/>
                <w:iCs/>
                <w:lang w:val="pl-PL"/>
              </w:rPr>
              <w:t>0,1424</w:t>
            </w:r>
          </w:p>
        </w:tc>
      </w:tr>
      <w:tr w:rsidR="00F32244" w:rsidRPr="005D59E0" w14:paraId="0440FBAB" w14:textId="77777777" w:rsidTr="005F7DE1">
        <w:trPr>
          <w:cantSplit/>
        </w:trPr>
        <w:tc>
          <w:tcPr>
            <w:tcW w:w="4536" w:type="dxa"/>
            <w:vAlign w:val="center"/>
          </w:tcPr>
          <w:p w14:paraId="53360BE9" w14:textId="068081F3" w:rsidR="00F32244" w:rsidRPr="00421C8A" w:rsidRDefault="00F32244" w:rsidP="005F7DE1">
            <w:pPr>
              <w:pStyle w:val="TekstTabeli"/>
              <w:rPr>
                <w:lang w:val="pl-PL"/>
              </w:rPr>
            </w:pPr>
            <w:r w:rsidRPr="005D59E0">
              <w:rPr>
                <w:lang w:val="pl-PL"/>
              </w:rPr>
              <w:t>Techniczna vs zarobki po 3 latach</w:t>
            </w:r>
          </w:p>
        </w:tc>
        <w:tc>
          <w:tcPr>
            <w:tcW w:w="2268" w:type="dxa"/>
            <w:vAlign w:val="center"/>
          </w:tcPr>
          <w:p w14:paraId="5B73B997" w14:textId="2C0AE999" w:rsidR="00F32244" w:rsidRPr="00421C8A" w:rsidRDefault="00F32244" w:rsidP="005F7DE1">
            <w:pPr>
              <w:pStyle w:val="TekstTabeli"/>
              <w:jc w:val="center"/>
              <w:rPr>
                <w:b/>
                <w:lang w:val="pl-PL"/>
              </w:rPr>
            </w:pPr>
            <w:r w:rsidRPr="00421C8A">
              <w:rPr>
                <w:b/>
                <w:lang w:val="pl-PL"/>
              </w:rPr>
              <w:t>0,1281</w:t>
            </w:r>
          </w:p>
        </w:tc>
        <w:tc>
          <w:tcPr>
            <w:tcW w:w="2268" w:type="dxa"/>
            <w:vAlign w:val="center"/>
          </w:tcPr>
          <w:p w14:paraId="01A3CECB" w14:textId="082933F9" w:rsidR="00F32244" w:rsidRPr="00421C8A" w:rsidRDefault="00F32244" w:rsidP="005F7DE1">
            <w:pPr>
              <w:pStyle w:val="TekstTabeli"/>
              <w:jc w:val="center"/>
              <w:rPr>
                <w:i/>
                <w:iCs/>
                <w:lang w:val="pl-PL"/>
              </w:rPr>
            </w:pPr>
            <w:r w:rsidRPr="00421C8A">
              <w:rPr>
                <w:i/>
                <w:iCs/>
                <w:lang w:val="pl-PL"/>
              </w:rPr>
              <w:t>0,0054</w:t>
            </w:r>
          </w:p>
        </w:tc>
      </w:tr>
      <w:tr w:rsidR="00F32244" w:rsidRPr="005D59E0" w14:paraId="2E7BCF73" w14:textId="77777777" w:rsidTr="005F7DE1">
        <w:trPr>
          <w:cantSplit/>
        </w:trPr>
        <w:tc>
          <w:tcPr>
            <w:tcW w:w="4536" w:type="dxa"/>
            <w:vAlign w:val="center"/>
          </w:tcPr>
          <w:p w14:paraId="7D01FF12" w14:textId="12F14B6F" w:rsidR="00F32244" w:rsidRPr="005D59E0" w:rsidRDefault="00F32244" w:rsidP="005F7DE1">
            <w:pPr>
              <w:pStyle w:val="TekstTabeli"/>
              <w:rPr>
                <w:lang w:val="pl-PL"/>
              </w:rPr>
            </w:pPr>
            <w:r w:rsidRPr="005D59E0">
              <w:rPr>
                <w:lang w:val="pl-PL"/>
              </w:rPr>
              <w:t xml:space="preserve">Techniczna vs </w:t>
            </w:r>
            <w:r>
              <w:rPr>
                <w:lang w:val="pl-PL"/>
              </w:rPr>
              <w:t>IWRA</w:t>
            </w:r>
            <w:r w:rsidRPr="005D59E0">
              <w:rPr>
                <w:lang w:val="pl-PL"/>
              </w:rPr>
              <w:t xml:space="preserve"> po 3 latach</w:t>
            </w:r>
          </w:p>
        </w:tc>
        <w:tc>
          <w:tcPr>
            <w:tcW w:w="2268" w:type="dxa"/>
            <w:vAlign w:val="center"/>
          </w:tcPr>
          <w:p w14:paraId="50A3464E" w14:textId="53CBFA29" w:rsidR="00F32244" w:rsidRPr="00421C8A" w:rsidRDefault="00F32244" w:rsidP="005F7DE1">
            <w:pPr>
              <w:pStyle w:val="TekstTabeli"/>
              <w:jc w:val="center"/>
              <w:rPr>
                <w:b/>
                <w:lang w:val="pl-PL"/>
              </w:rPr>
            </w:pPr>
            <w:r w:rsidRPr="00421C8A">
              <w:rPr>
                <w:b/>
                <w:lang w:val="pl-PL"/>
              </w:rPr>
              <w:t>0,1336</w:t>
            </w:r>
          </w:p>
        </w:tc>
        <w:tc>
          <w:tcPr>
            <w:tcW w:w="2268" w:type="dxa"/>
            <w:vAlign w:val="center"/>
          </w:tcPr>
          <w:p w14:paraId="22CD066A" w14:textId="401B8523" w:rsidR="00F32244" w:rsidRPr="009677FC" w:rsidRDefault="00F32244" w:rsidP="005F7DE1">
            <w:pPr>
              <w:pStyle w:val="TekstTabeli"/>
              <w:jc w:val="center"/>
              <w:rPr>
                <w:i/>
                <w:iCs/>
                <w:lang w:val="pl-PL"/>
              </w:rPr>
            </w:pPr>
            <w:r w:rsidRPr="00421C8A">
              <w:rPr>
                <w:i/>
                <w:iCs/>
                <w:lang w:val="pl-PL"/>
              </w:rPr>
              <w:t>0,0037</w:t>
            </w:r>
          </w:p>
        </w:tc>
      </w:tr>
      <w:tr w:rsidR="00F32244" w:rsidRPr="005D59E0" w14:paraId="72DA6AE3" w14:textId="77777777" w:rsidTr="005F7DE1">
        <w:trPr>
          <w:cantSplit/>
        </w:trPr>
        <w:tc>
          <w:tcPr>
            <w:tcW w:w="4536" w:type="dxa"/>
            <w:vAlign w:val="center"/>
          </w:tcPr>
          <w:p w14:paraId="5ED2386E" w14:textId="23ED0523" w:rsidR="00F32244" w:rsidRPr="005D59E0" w:rsidRDefault="00F32244" w:rsidP="005F7DE1">
            <w:pPr>
              <w:pStyle w:val="TekstTabeli"/>
              <w:keepNext/>
              <w:rPr>
                <w:lang w:val="pl-PL"/>
              </w:rPr>
            </w:pPr>
            <w:r w:rsidRPr="005D59E0">
              <w:rPr>
                <w:lang w:val="pl-PL"/>
              </w:rPr>
              <w:t xml:space="preserve">Techniczna vs </w:t>
            </w:r>
            <w:r>
              <w:rPr>
                <w:lang w:val="pl-PL"/>
              </w:rPr>
              <w:t>WWZ</w:t>
            </w:r>
            <w:r w:rsidRPr="005D59E0">
              <w:rPr>
                <w:lang w:val="pl-PL"/>
              </w:rPr>
              <w:t xml:space="preserve"> po 3 latach</w:t>
            </w:r>
          </w:p>
        </w:tc>
        <w:tc>
          <w:tcPr>
            <w:tcW w:w="2268" w:type="dxa"/>
            <w:vAlign w:val="center"/>
          </w:tcPr>
          <w:p w14:paraId="41CBC301" w14:textId="18585A46" w:rsidR="00F32244" w:rsidRPr="00421C8A" w:rsidRDefault="00F32244" w:rsidP="005F7DE1">
            <w:pPr>
              <w:pStyle w:val="TekstTabeli"/>
              <w:keepNext/>
              <w:jc w:val="center"/>
              <w:rPr>
                <w:b/>
                <w:lang w:val="pl-PL"/>
              </w:rPr>
            </w:pPr>
            <w:r w:rsidRPr="00421C8A">
              <w:rPr>
                <w:b/>
                <w:lang w:val="pl-PL"/>
              </w:rPr>
              <w:t>0,1532</w:t>
            </w:r>
          </w:p>
        </w:tc>
        <w:tc>
          <w:tcPr>
            <w:tcW w:w="2268" w:type="dxa"/>
            <w:vAlign w:val="center"/>
          </w:tcPr>
          <w:p w14:paraId="4104DE8C" w14:textId="563A791A" w:rsidR="00F32244" w:rsidRPr="009677FC" w:rsidRDefault="00F32244" w:rsidP="005F7DE1">
            <w:pPr>
              <w:pStyle w:val="TekstTabeli"/>
              <w:keepNext/>
              <w:jc w:val="center"/>
              <w:rPr>
                <w:i/>
                <w:iCs/>
                <w:lang w:val="pl-PL"/>
              </w:rPr>
            </w:pPr>
            <w:r w:rsidRPr="00421C8A">
              <w:rPr>
                <w:i/>
                <w:iCs/>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005F363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w:t>
      </w:r>
      <w:r>
        <w:lastRenderedPageBreak/>
        <w:t>a</w:t>
      </w:r>
      <w:r w:rsidR="00C70968">
        <w:t> </w:t>
      </w:r>
      <w:r>
        <w:t xml:space="preserve">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0345255B"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proofErr w:type="spellStart"/>
      <w:r w:rsidR="00804FB3">
        <w:t>pod</w:t>
      </w:r>
      <w:r>
        <w:t>rozdz</w:t>
      </w:r>
      <w:proofErr w:type="spellEnd"/>
      <w:r>
        <w:t xml:space="preserve">. </w:t>
      </w:r>
      <w:r>
        <w:fldChar w:fldCharType="begin"/>
      </w:r>
      <w:r>
        <w:instrText xml:space="preserve"> REF _Ref137733795 \r \h </w:instrText>
      </w:r>
      <w:r>
        <w:fldChar w:fldCharType="separate"/>
      </w:r>
      <w:r w:rsidR="00F2350D">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25"/>
        </w:numPr>
        <w:ind w:left="993" w:hanging="284"/>
      </w:pPr>
      <w:r>
        <w:lastRenderedPageBreak/>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675AEA2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 zatrudnieniu i zarobków absolwentów po roku od uzyskania dyplomu, a</w:t>
      </w:r>
      <w:r w:rsidR="003328B8">
        <w:t> </w:t>
      </w:r>
      <w:r>
        <w:t xml:space="preserve">zatem należy przyjąć hipotezę zerową i stwierdzić, że: </w:t>
      </w:r>
    </w:p>
    <w:p w14:paraId="12E2BA33" w14:textId="0088E25A"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027D0EAC" w:rsidR="001F3A5F" w:rsidRDefault="001F3A5F">
      <w:pPr>
        <w:pStyle w:val="Wypunktowanie"/>
        <w:numPr>
          <w:ilvl w:val="0"/>
          <w:numId w:val="25"/>
        </w:numPr>
        <w:ind w:left="993" w:hanging="284"/>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w:t>
      </w:r>
      <w:r>
        <w:lastRenderedPageBreak/>
        <w:t>o</w:t>
      </w:r>
      <w:r w:rsidR="003328B8">
        <w:t> </w:t>
      </w:r>
      <w:r>
        <w:t>zatrudnieniu i zarobków absolwentów po 3. latach od uzyskania dyplomu. W związku z</w:t>
      </w:r>
      <w:r w:rsidR="003328B8">
        <w:t> </w:t>
      </w:r>
      <w:r>
        <w:t xml:space="preserve">tym należy stwierdzić, że: </w:t>
      </w:r>
    </w:p>
    <w:p w14:paraId="25F23F66" w14:textId="7B18C4F2"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5C93B29B"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w:t>
      </w:r>
      <w:r w:rsidR="003328B8">
        <w:t> </w:t>
      </w:r>
      <w:r w:rsidR="008B65CC">
        <w:t>stanie oferować pracę absolwentom tylko jednego rodzaju uczelni.</w:t>
      </w:r>
    </w:p>
    <w:p w14:paraId="23E6E363" w14:textId="0E9B2AF7"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w:t>
      </w:r>
      <w:r>
        <w:lastRenderedPageBreak/>
        <w:t>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dla którego respondenci oceniali również to</w:t>
      </w:r>
      <w:r w:rsidR="00640402">
        <w:t>,</w:t>
      </w:r>
      <w:r w:rsidR="00B74155">
        <w:t xml:space="preserve">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w:t>
      </w:r>
      <w:r w:rsidR="003328B8">
        <w:t> </w:t>
      </w:r>
      <w:r w:rsidR="00C96A1A">
        <w:t>Tabeli 73</w:t>
      </w:r>
      <w:r w:rsidR="00802419">
        <w:t>.</w:t>
      </w:r>
    </w:p>
    <w:p w14:paraId="09B85502" w14:textId="2DF89F29" w:rsidR="00FF0240" w:rsidRDefault="00FF0240" w:rsidP="00FF0240">
      <w:pPr>
        <w:pStyle w:val="Tytutabeli"/>
      </w:pPr>
      <w:bookmarkStart w:id="854" w:name="_Ref137759871"/>
      <w:bookmarkStart w:id="855" w:name="_Ref137759863"/>
      <w:bookmarkStart w:id="856" w:name="_Toc169134796"/>
      <w:r>
        <w:t xml:space="preserve">Tabela </w:t>
      </w:r>
      <w:fldSimple w:instr=" SEQ Tabela \* ARABIC ">
        <w:r w:rsidR="00F2350D">
          <w:rPr>
            <w:noProof/>
          </w:rPr>
          <w:t>73</w:t>
        </w:r>
      </w:fldSimple>
      <w:bookmarkEnd w:id="854"/>
      <w:r w:rsidR="00B84102">
        <w:rPr>
          <w:noProof/>
        </w:rPr>
        <w:t>.</w:t>
      </w:r>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855"/>
      <w:bookmarkEnd w:id="856"/>
    </w:p>
    <w:tbl>
      <w:tblPr>
        <w:tblStyle w:val="TableGrid"/>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FootnoteReference"/>
              </w:rPr>
              <w:footnoteReference w:id="70"/>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FootnoteReference"/>
              </w:rPr>
              <w:footnoteReference w:id="71"/>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5F7DE1">
        <w:trPr>
          <w:cantSplit/>
        </w:trPr>
        <w:tc>
          <w:tcPr>
            <w:tcW w:w="2608" w:type="dxa"/>
            <w:vAlign w:val="center"/>
          </w:tcPr>
          <w:p w14:paraId="0A77F191" w14:textId="246FCD8A"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Satysfakcja</w:t>
            </w:r>
          </w:p>
        </w:tc>
        <w:tc>
          <w:tcPr>
            <w:tcW w:w="1077" w:type="dxa"/>
            <w:vAlign w:val="center"/>
          </w:tcPr>
          <w:p w14:paraId="367B0EDC" w14:textId="2D014EA9" w:rsidR="00FF1481" w:rsidRPr="00B03008" w:rsidRDefault="00B03008" w:rsidP="005F7DE1">
            <w:pPr>
              <w:pStyle w:val="TekstTabeli"/>
              <w:jc w:val="center"/>
              <w:rPr>
                <w:lang w:val="pl-PL"/>
              </w:rPr>
            </w:pPr>
            <w:r w:rsidRPr="00B03008">
              <w:rPr>
                <w:lang w:val="pl-PL"/>
              </w:rPr>
              <w:t>-0,1154</w:t>
            </w:r>
          </w:p>
        </w:tc>
        <w:tc>
          <w:tcPr>
            <w:tcW w:w="1077" w:type="dxa"/>
            <w:vAlign w:val="center"/>
          </w:tcPr>
          <w:p w14:paraId="29F5EDD3" w14:textId="4C615A0D" w:rsidR="00FF1481" w:rsidRPr="003451CF" w:rsidRDefault="00B03008" w:rsidP="005F7DE1">
            <w:pPr>
              <w:pStyle w:val="TekstTabeli"/>
              <w:jc w:val="center"/>
              <w:rPr>
                <w:i/>
                <w:iCs/>
                <w:lang w:val="pl-PL"/>
              </w:rPr>
            </w:pPr>
            <w:r w:rsidRPr="003451CF">
              <w:rPr>
                <w:i/>
                <w:iCs/>
                <w:lang w:val="pl-PL"/>
              </w:rPr>
              <w:t>0,3489</w:t>
            </w:r>
          </w:p>
        </w:tc>
        <w:tc>
          <w:tcPr>
            <w:tcW w:w="1077" w:type="dxa"/>
            <w:vAlign w:val="center"/>
          </w:tcPr>
          <w:p w14:paraId="5AB16F06" w14:textId="384370AE" w:rsidR="00FF1481" w:rsidRPr="001711FB" w:rsidRDefault="00B03008" w:rsidP="005F7DE1">
            <w:pPr>
              <w:pStyle w:val="TekstTabeli"/>
              <w:jc w:val="center"/>
              <w:rPr>
                <w:u w:val="single"/>
                <w:lang w:val="pl-PL"/>
              </w:rPr>
            </w:pPr>
            <w:r w:rsidRPr="001711FB">
              <w:rPr>
                <w:u w:val="single"/>
                <w:lang w:val="pl-PL"/>
              </w:rPr>
              <w:t>0,2278</w:t>
            </w:r>
          </w:p>
        </w:tc>
        <w:tc>
          <w:tcPr>
            <w:tcW w:w="1077" w:type="dxa"/>
            <w:vAlign w:val="center"/>
          </w:tcPr>
          <w:p w14:paraId="2B779CD2" w14:textId="2FB095CE" w:rsidR="00FF1481" w:rsidRPr="003451CF" w:rsidRDefault="00B03008" w:rsidP="005F7DE1">
            <w:pPr>
              <w:pStyle w:val="TekstTabeli"/>
              <w:jc w:val="center"/>
              <w:rPr>
                <w:i/>
                <w:iCs/>
                <w:lang w:val="pl-PL"/>
              </w:rPr>
            </w:pPr>
            <w:r w:rsidRPr="003451CF">
              <w:rPr>
                <w:i/>
                <w:iCs/>
                <w:lang w:val="pl-PL"/>
              </w:rPr>
              <w:t>0,1044</w:t>
            </w:r>
          </w:p>
        </w:tc>
        <w:tc>
          <w:tcPr>
            <w:tcW w:w="1077" w:type="dxa"/>
            <w:vAlign w:val="center"/>
          </w:tcPr>
          <w:p w14:paraId="129A67D8" w14:textId="47C336FF" w:rsidR="00FF1481" w:rsidRPr="00B03008" w:rsidRDefault="00B03008" w:rsidP="005F7DE1">
            <w:pPr>
              <w:pStyle w:val="TekstTabeli"/>
              <w:jc w:val="center"/>
              <w:rPr>
                <w:lang w:val="pl-PL"/>
              </w:rPr>
            </w:pPr>
            <w:r w:rsidRPr="00B03008">
              <w:rPr>
                <w:lang w:val="pl-PL"/>
              </w:rPr>
              <w:t>0,0647</w:t>
            </w:r>
          </w:p>
        </w:tc>
        <w:tc>
          <w:tcPr>
            <w:tcW w:w="1077" w:type="dxa"/>
            <w:vAlign w:val="center"/>
          </w:tcPr>
          <w:p w14:paraId="4D8BB217" w14:textId="3E32E82D" w:rsidR="00FF1481" w:rsidRPr="003451CF" w:rsidRDefault="00B03008" w:rsidP="005F7DE1">
            <w:pPr>
              <w:pStyle w:val="TekstTabeli"/>
              <w:jc w:val="center"/>
              <w:rPr>
                <w:i/>
                <w:iCs/>
                <w:lang w:val="pl-PL"/>
              </w:rPr>
            </w:pPr>
            <w:r w:rsidRPr="003451CF">
              <w:rPr>
                <w:i/>
                <w:iCs/>
                <w:lang w:val="pl-PL"/>
              </w:rPr>
              <w:t>0,4825</w:t>
            </w:r>
          </w:p>
        </w:tc>
      </w:tr>
      <w:tr w:rsidR="00FF1481" w14:paraId="24B53DD2" w14:textId="033BFD2B" w:rsidTr="005F7DE1">
        <w:trPr>
          <w:cantSplit/>
        </w:trPr>
        <w:tc>
          <w:tcPr>
            <w:tcW w:w="2608" w:type="dxa"/>
            <w:vAlign w:val="center"/>
          </w:tcPr>
          <w:p w14:paraId="0025891A" w14:textId="20B75077"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Postrzegana Wartość</w:t>
            </w:r>
          </w:p>
        </w:tc>
        <w:tc>
          <w:tcPr>
            <w:tcW w:w="1077" w:type="dxa"/>
            <w:vAlign w:val="center"/>
          </w:tcPr>
          <w:p w14:paraId="3B0965CA" w14:textId="046EE580" w:rsidR="00FF1481" w:rsidRPr="00B03008" w:rsidRDefault="005F45E9" w:rsidP="005F7DE1">
            <w:pPr>
              <w:pStyle w:val="TekstTabeli"/>
              <w:jc w:val="center"/>
              <w:rPr>
                <w:lang w:val="pl-PL"/>
              </w:rPr>
            </w:pPr>
            <w:r w:rsidRPr="005F45E9">
              <w:rPr>
                <w:lang w:val="pl-PL"/>
              </w:rPr>
              <w:t>-0,1036</w:t>
            </w:r>
          </w:p>
        </w:tc>
        <w:tc>
          <w:tcPr>
            <w:tcW w:w="1077" w:type="dxa"/>
            <w:vAlign w:val="center"/>
          </w:tcPr>
          <w:p w14:paraId="7292CAD3" w14:textId="5660E66D" w:rsidR="00FF1481" w:rsidRPr="003451CF" w:rsidRDefault="005F45E9" w:rsidP="005F7DE1">
            <w:pPr>
              <w:pStyle w:val="TekstTabeli"/>
              <w:jc w:val="center"/>
              <w:rPr>
                <w:i/>
                <w:iCs/>
                <w:lang w:val="pl-PL"/>
              </w:rPr>
            </w:pPr>
            <w:r w:rsidRPr="005F45E9">
              <w:rPr>
                <w:i/>
                <w:iCs/>
                <w:lang w:val="pl-PL"/>
              </w:rPr>
              <w:t>0,4004</w:t>
            </w:r>
          </w:p>
        </w:tc>
        <w:tc>
          <w:tcPr>
            <w:tcW w:w="1077" w:type="dxa"/>
            <w:vAlign w:val="center"/>
          </w:tcPr>
          <w:p w14:paraId="047C0415" w14:textId="0BE10A99" w:rsidR="00FF1481" w:rsidRPr="00B03008" w:rsidRDefault="005F45E9" w:rsidP="005F7DE1">
            <w:pPr>
              <w:pStyle w:val="TekstTabeli"/>
              <w:jc w:val="center"/>
              <w:rPr>
                <w:lang w:val="pl-PL"/>
              </w:rPr>
            </w:pPr>
            <w:r w:rsidRPr="005F45E9">
              <w:rPr>
                <w:lang w:val="pl-PL"/>
              </w:rPr>
              <w:t>0,1641</w:t>
            </w:r>
          </w:p>
        </w:tc>
        <w:tc>
          <w:tcPr>
            <w:tcW w:w="1077" w:type="dxa"/>
            <w:vAlign w:val="center"/>
          </w:tcPr>
          <w:p w14:paraId="600B7991" w14:textId="4A4FA126" w:rsidR="00FF1481" w:rsidRPr="003451CF" w:rsidRDefault="005F45E9" w:rsidP="005F7DE1">
            <w:pPr>
              <w:pStyle w:val="TekstTabeli"/>
              <w:jc w:val="center"/>
              <w:rPr>
                <w:i/>
                <w:iCs/>
                <w:lang w:val="pl-PL"/>
              </w:rPr>
            </w:pPr>
            <w:r w:rsidRPr="005F45E9">
              <w:rPr>
                <w:i/>
                <w:iCs/>
                <w:lang w:val="pl-PL"/>
              </w:rPr>
              <w:t>0,2449</w:t>
            </w:r>
          </w:p>
        </w:tc>
        <w:tc>
          <w:tcPr>
            <w:tcW w:w="1077" w:type="dxa"/>
            <w:vAlign w:val="center"/>
          </w:tcPr>
          <w:p w14:paraId="1E92939F" w14:textId="7FCA4C21" w:rsidR="00FF1481" w:rsidRPr="00B03008" w:rsidRDefault="003451CF" w:rsidP="005F7DE1">
            <w:pPr>
              <w:pStyle w:val="TekstTabeli"/>
              <w:jc w:val="center"/>
              <w:rPr>
                <w:lang w:val="pl-PL"/>
              </w:rPr>
            </w:pPr>
            <w:r w:rsidRPr="003451CF">
              <w:rPr>
                <w:lang w:val="pl-PL"/>
              </w:rPr>
              <w:t>0,0243</w:t>
            </w:r>
          </w:p>
        </w:tc>
        <w:tc>
          <w:tcPr>
            <w:tcW w:w="1077" w:type="dxa"/>
            <w:vAlign w:val="center"/>
          </w:tcPr>
          <w:p w14:paraId="2F6C01CF" w14:textId="4DEF1254" w:rsidR="00FF1481" w:rsidRPr="003451CF" w:rsidRDefault="005F45E9" w:rsidP="005F7DE1">
            <w:pPr>
              <w:pStyle w:val="TekstTabeli"/>
              <w:jc w:val="center"/>
              <w:rPr>
                <w:i/>
                <w:iCs/>
                <w:lang w:val="pl-PL"/>
              </w:rPr>
            </w:pPr>
            <w:r w:rsidRPr="005F45E9">
              <w:rPr>
                <w:i/>
                <w:iCs/>
                <w:lang w:val="pl-PL"/>
              </w:rPr>
              <w:t>0,7922</w:t>
            </w:r>
          </w:p>
        </w:tc>
      </w:tr>
      <w:tr w:rsidR="00FF1481" w14:paraId="0FB0DA17" w14:textId="5D8E3BF7" w:rsidTr="005F7DE1">
        <w:trPr>
          <w:cantSplit/>
        </w:trPr>
        <w:tc>
          <w:tcPr>
            <w:tcW w:w="2608" w:type="dxa"/>
            <w:vAlign w:val="center"/>
          </w:tcPr>
          <w:p w14:paraId="581170DD" w14:textId="192EF8A5" w:rsidR="00FF1481" w:rsidRPr="00B03008" w:rsidRDefault="005F45E9" w:rsidP="005F7DE1">
            <w:pPr>
              <w:pStyle w:val="TekstTabeli"/>
              <w:rPr>
                <w:lang w:val="pl-PL"/>
              </w:rPr>
            </w:pPr>
            <w:r w:rsidRPr="005F45E9">
              <w:rPr>
                <w:lang w:val="pl-PL"/>
              </w:rPr>
              <w:t>zatrudnienie po 1 roku vs</w:t>
            </w:r>
            <w:r>
              <w:rPr>
                <w:lang w:val="pl-PL"/>
              </w:rPr>
              <w:br/>
              <w:t>Satysfakcja</w:t>
            </w:r>
          </w:p>
        </w:tc>
        <w:tc>
          <w:tcPr>
            <w:tcW w:w="1077" w:type="dxa"/>
            <w:vAlign w:val="center"/>
          </w:tcPr>
          <w:p w14:paraId="3023A461" w14:textId="4577D4FB" w:rsidR="00FF1481" w:rsidRPr="00B03008" w:rsidRDefault="0013006F" w:rsidP="005F7DE1">
            <w:pPr>
              <w:pStyle w:val="TekstTabeli"/>
              <w:jc w:val="center"/>
              <w:rPr>
                <w:lang w:val="pl-PL"/>
              </w:rPr>
            </w:pPr>
            <w:r w:rsidRPr="0013006F">
              <w:rPr>
                <w:lang w:val="pl-PL"/>
              </w:rPr>
              <w:t>-0,1036</w:t>
            </w:r>
          </w:p>
        </w:tc>
        <w:tc>
          <w:tcPr>
            <w:tcW w:w="1077" w:type="dxa"/>
            <w:vAlign w:val="center"/>
          </w:tcPr>
          <w:p w14:paraId="6265EBC3" w14:textId="43AC110F" w:rsidR="00FF1481" w:rsidRPr="003451CF" w:rsidRDefault="0013006F" w:rsidP="005F7DE1">
            <w:pPr>
              <w:pStyle w:val="TekstTabeli"/>
              <w:jc w:val="center"/>
              <w:rPr>
                <w:i/>
                <w:iCs/>
                <w:lang w:val="pl-PL"/>
              </w:rPr>
            </w:pPr>
            <w:r w:rsidRPr="0013006F">
              <w:rPr>
                <w:i/>
                <w:iCs/>
                <w:lang w:val="pl-PL"/>
              </w:rPr>
              <w:t>0,4004</w:t>
            </w:r>
          </w:p>
        </w:tc>
        <w:tc>
          <w:tcPr>
            <w:tcW w:w="1077" w:type="dxa"/>
            <w:vAlign w:val="center"/>
          </w:tcPr>
          <w:p w14:paraId="7B127F76" w14:textId="0A698AEA" w:rsidR="00FF1481" w:rsidRPr="00B03008" w:rsidRDefault="0013006F" w:rsidP="005F7DE1">
            <w:pPr>
              <w:pStyle w:val="TekstTabeli"/>
              <w:jc w:val="center"/>
              <w:rPr>
                <w:lang w:val="pl-PL"/>
              </w:rPr>
            </w:pPr>
            <w:r w:rsidRPr="0013006F">
              <w:rPr>
                <w:lang w:val="pl-PL"/>
              </w:rPr>
              <w:t>0,1379</w:t>
            </w:r>
          </w:p>
        </w:tc>
        <w:tc>
          <w:tcPr>
            <w:tcW w:w="1077" w:type="dxa"/>
            <w:vAlign w:val="center"/>
          </w:tcPr>
          <w:p w14:paraId="4227714E" w14:textId="1E884F04" w:rsidR="00FF1481" w:rsidRPr="003451CF" w:rsidRDefault="0013006F" w:rsidP="005F7DE1">
            <w:pPr>
              <w:pStyle w:val="TekstTabeli"/>
              <w:jc w:val="center"/>
              <w:rPr>
                <w:i/>
                <w:iCs/>
                <w:lang w:val="pl-PL"/>
              </w:rPr>
            </w:pPr>
            <w:r w:rsidRPr="0013006F">
              <w:rPr>
                <w:i/>
                <w:iCs/>
                <w:lang w:val="pl-PL"/>
              </w:rPr>
              <w:t>0,3297</w:t>
            </w:r>
          </w:p>
        </w:tc>
        <w:tc>
          <w:tcPr>
            <w:tcW w:w="1077" w:type="dxa"/>
            <w:vAlign w:val="center"/>
          </w:tcPr>
          <w:p w14:paraId="4A3A923A" w14:textId="282D7FBE" w:rsidR="00FF1481" w:rsidRPr="00B03008" w:rsidRDefault="0013006F" w:rsidP="005F7DE1">
            <w:pPr>
              <w:pStyle w:val="TekstTabeli"/>
              <w:jc w:val="center"/>
              <w:rPr>
                <w:lang w:val="pl-PL"/>
              </w:rPr>
            </w:pPr>
            <w:r w:rsidRPr="0013006F">
              <w:rPr>
                <w:lang w:val="pl-PL"/>
              </w:rPr>
              <w:t>0,0525</w:t>
            </w:r>
          </w:p>
        </w:tc>
        <w:tc>
          <w:tcPr>
            <w:tcW w:w="1077" w:type="dxa"/>
            <w:vAlign w:val="center"/>
          </w:tcPr>
          <w:p w14:paraId="349F5470" w14:textId="10D27831" w:rsidR="00FF1481" w:rsidRPr="003451CF" w:rsidRDefault="0013006F" w:rsidP="005F7DE1">
            <w:pPr>
              <w:pStyle w:val="TekstTabeli"/>
              <w:jc w:val="center"/>
              <w:rPr>
                <w:i/>
                <w:iCs/>
                <w:lang w:val="pl-PL"/>
              </w:rPr>
            </w:pPr>
            <w:r w:rsidRPr="0013006F">
              <w:rPr>
                <w:i/>
                <w:iCs/>
                <w:lang w:val="pl-PL"/>
              </w:rPr>
              <w:t>0,5691</w:t>
            </w:r>
          </w:p>
        </w:tc>
      </w:tr>
      <w:tr w:rsidR="00FF1481" w14:paraId="688F4D65" w14:textId="5F772121" w:rsidTr="005F7DE1">
        <w:trPr>
          <w:cantSplit/>
        </w:trPr>
        <w:tc>
          <w:tcPr>
            <w:tcW w:w="2608" w:type="dxa"/>
            <w:vAlign w:val="center"/>
          </w:tcPr>
          <w:p w14:paraId="0EAB6087" w14:textId="5D6A1669" w:rsidR="00FF1481" w:rsidRPr="00B03008" w:rsidRDefault="005F45E9" w:rsidP="005F7DE1">
            <w:pPr>
              <w:pStyle w:val="TekstTabeli"/>
              <w:rPr>
                <w:lang w:val="pl-PL"/>
              </w:rPr>
            </w:pPr>
            <w:r w:rsidRPr="005F45E9">
              <w:rPr>
                <w:lang w:val="pl-PL"/>
              </w:rPr>
              <w:t>zatrudnienie po 1 roku vs</w:t>
            </w:r>
            <w:r>
              <w:rPr>
                <w:lang w:val="pl-PL"/>
              </w:rPr>
              <w:br/>
            </w:r>
            <w:r w:rsidRPr="005F45E9">
              <w:rPr>
                <w:lang w:val="pl-PL"/>
              </w:rPr>
              <w:t>Postrzegana Wartość</w:t>
            </w:r>
          </w:p>
        </w:tc>
        <w:tc>
          <w:tcPr>
            <w:tcW w:w="1077" w:type="dxa"/>
            <w:vAlign w:val="center"/>
          </w:tcPr>
          <w:p w14:paraId="5FA2C90C" w14:textId="427D6AB0" w:rsidR="00FF1481" w:rsidRPr="00B03008" w:rsidRDefault="0013006F" w:rsidP="005F7DE1">
            <w:pPr>
              <w:pStyle w:val="TekstTabeli"/>
              <w:jc w:val="center"/>
              <w:rPr>
                <w:lang w:val="pl-PL"/>
              </w:rPr>
            </w:pPr>
            <w:r w:rsidRPr="0013006F">
              <w:rPr>
                <w:lang w:val="pl-PL"/>
              </w:rPr>
              <w:t>-0,1154</w:t>
            </w:r>
          </w:p>
        </w:tc>
        <w:tc>
          <w:tcPr>
            <w:tcW w:w="1077" w:type="dxa"/>
            <w:vAlign w:val="center"/>
          </w:tcPr>
          <w:p w14:paraId="0307BF6F" w14:textId="5472B1CD" w:rsidR="00FF1481" w:rsidRPr="003451CF" w:rsidRDefault="0013006F" w:rsidP="005F7DE1">
            <w:pPr>
              <w:pStyle w:val="TekstTabeli"/>
              <w:jc w:val="center"/>
              <w:rPr>
                <w:i/>
                <w:iCs/>
                <w:lang w:val="pl-PL"/>
              </w:rPr>
            </w:pPr>
            <w:r w:rsidRPr="0013006F">
              <w:rPr>
                <w:i/>
                <w:iCs/>
                <w:lang w:val="pl-PL"/>
              </w:rPr>
              <w:t>0,3489</w:t>
            </w:r>
          </w:p>
        </w:tc>
        <w:tc>
          <w:tcPr>
            <w:tcW w:w="1077" w:type="dxa"/>
            <w:vAlign w:val="center"/>
          </w:tcPr>
          <w:p w14:paraId="5B47B248" w14:textId="5FACC2D0" w:rsidR="00FF1481" w:rsidRPr="00B03008" w:rsidRDefault="0013006F" w:rsidP="005F7DE1">
            <w:pPr>
              <w:pStyle w:val="TekstTabeli"/>
              <w:jc w:val="center"/>
              <w:rPr>
                <w:lang w:val="pl-PL"/>
              </w:rPr>
            </w:pPr>
            <w:r w:rsidRPr="0013006F">
              <w:rPr>
                <w:lang w:val="pl-PL"/>
              </w:rPr>
              <w:t>0,0699</w:t>
            </w:r>
          </w:p>
        </w:tc>
        <w:tc>
          <w:tcPr>
            <w:tcW w:w="1077" w:type="dxa"/>
            <w:vAlign w:val="center"/>
          </w:tcPr>
          <w:p w14:paraId="756E500F" w14:textId="05076EF8" w:rsidR="00FF1481" w:rsidRPr="003451CF" w:rsidRDefault="0013006F" w:rsidP="005F7DE1">
            <w:pPr>
              <w:pStyle w:val="TekstTabeli"/>
              <w:jc w:val="center"/>
              <w:rPr>
                <w:i/>
                <w:iCs/>
                <w:lang w:val="pl-PL"/>
              </w:rPr>
            </w:pPr>
            <w:r w:rsidRPr="0013006F">
              <w:rPr>
                <w:i/>
                <w:iCs/>
                <w:lang w:val="pl-PL"/>
              </w:rPr>
              <w:t>0,6222</w:t>
            </w:r>
          </w:p>
        </w:tc>
        <w:tc>
          <w:tcPr>
            <w:tcW w:w="1077" w:type="dxa"/>
            <w:vAlign w:val="center"/>
          </w:tcPr>
          <w:p w14:paraId="16A792F1" w14:textId="1690404F" w:rsidR="00FF1481" w:rsidRPr="00B03008" w:rsidRDefault="0013006F" w:rsidP="005F7DE1">
            <w:pPr>
              <w:pStyle w:val="TekstTabeli"/>
              <w:jc w:val="center"/>
              <w:rPr>
                <w:lang w:val="pl-PL"/>
              </w:rPr>
            </w:pPr>
            <w:r w:rsidRPr="0013006F">
              <w:rPr>
                <w:lang w:val="pl-PL"/>
              </w:rPr>
              <w:t>-0,0231</w:t>
            </w:r>
          </w:p>
        </w:tc>
        <w:tc>
          <w:tcPr>
            <w:tcW w:w="1077" w:type="dxa"/>
            <w:vAlign w:val="center"/>
          </w:tcPr>
          <w:p w14:paraId="783EE406" w14:textId="182F9BDB" w:rsidR="00FF1481" w:rsidRPr="003451CF" w:rsidRDefault="0013006F" w:rsidP="005F7DE1">
            <w:pPr>
              <w:pStyle w:val="TekstTabeli"/>
              <w:jc w:val="center"/>
              <w:rPr>
                <w:i/>
                <w:iCs/>
                <w:lang w:val="pl-PL"/>
              </w:rPr>
            </w:pPr>
            <w:r w:rsidRPr="0013006F">
              <w:rPr>
                <w:i/>
                <w:iCs/>
                <w:lang w:val="pl-PL"/>
              </w:rPr>
              <w:t>0,8024</w:t>
            </w:r>
          </w:p>
        </w:tc>
      </w:tr>
      <w:tr w:rsidR="008464E1" w14:paraId="59537CFA" w14:textId="1FBEAFBF" w:rsidTr="005F7DE1">
        <w:trPr>
          <w:cantSplit/>
        </w:trPr>
        <w:tc>
          <w:tcPr>
            <w:tcW w:w="2608" w:type="dxa"/>
            <w:vAlign w:val="center"/>
          </w:tcPr>
          <w:p w14:paraId="5C991958" w14:textId="17C66D1F"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Satysfakcja</w:t>
            </w:r>
          </w:p>
        </w:tc>
        <w:tc>
          <w:tcPr>
            <w:tcW w:w="1077" w:type="dxa"/>
            <w:vAlign w:val="center"/>
          </w:tcPr>
          <w:p w14:paraId="786E3642" w14:textId="7F7D5CE3" w:rsidR="008464E1" w:rsidRPr="00B03008" w:rsidRDefault="00386154" w:rsidP="005F7DE1">
            <w:pPr>
              <w:pStyle w:val="TekstTabeli"/>
              <w:jc w:val="center"/>
              <w:rPr>
                <w:lang w:val="pl-PL"/>
              </w:rPr>
            </w:pPr>
            <w:r w:rsidRPr="00386154">
              <w:rPr>
                <w:lang w:val="pl-PL"/>
              </w:rPr>
              <w:t>0,0428</w:t>
            </w:r>
          </w:p>
        </w:tc>
        <w:tc>
          <w:tcPr>
            <w:tcW w:w="1077" w:type="dxa"/>
            <w:vAlign w:val="center"/>
          </w:tcPr>
          <w:p w14:paraId="37247465" w14:textId="7E209237" w:rsidR="008464E1" w:rsidRPr="003451CF" w:rsidRDefault="00386154" w:rsidP="005F7DE1">
            <w:pPr>
              <w:pStyle w:val="TekstTabeli"/>
              <w:jc w:val="center"/>
              <w:rPr>
                <w:i/>
                <w:iCs/>
                <w:lang w:val="pl-PL"/>
              </w:rPr>
            </w:pPr>
            <w:r w:rsidRPr="00386154">
              <w:rPr>
                <w:i/>
                <w:iCs/>
                <w:lang w:val="pl-PL"/>
              </w:rPr>
              <w:t>0,7286</w:t>
            </w:r>
          </w:p>
        </w:tc>
        <w:tc>
          <w:tcPr>
            <w:tcW w:w="1077" w:type="dxa"/>
            <w:vAlign w:val="center"/>
          </w:tcPr>
          <w:p w14:paraId="0C920842" w14:textId="24744E66" w:rsidR="008464E1" w:rsidRPr="001711FB" w:rsidRDefault="00386154" w:rsidP="005F7DE1">
            <w:pPr>
              <w:pStyle w:val="TekstTabeli"/>
              <w:jc w:val="center"/>
              <w:rPr>
                <w:b/>
                <w:lang w:val="pl-PL"/>
              </w:rPr>
            </w:pPr>
            <w:r w:rsidRPr="001711FB">
              <w:rPr>
                <w:b/>
                <w:lang w:val="pl-PL"/>
              </w:rPr>
              <w:t>0,2709</w:t>
            </w:r>
          </w:p>
        </w:tc>
        <w:tc>
          <w:tcPr>
            <w:tcW w:w="1077" w:type="dxa"/>
            <w:vAlign w:val="center"/>
          </w:tcPr>
          <w:p w14:paraId="08BEFF85" w14:textId="66344312" w:rsidR="008464E1" w:rsidRPr="003451CF" w:rsidRDefault="00386154" w:rsidP="005F7DE1">
            <w:pPr>
              <w:pStyle w:val="TekstTabeli"/>
              <w:jc w:val="center"/>
              <w:rPr>
                <w:i/>
                <w:iCs/>
                <w:lang w:val="pl-PL"/>
              </w:rPr>
            </w:pPr>
            <w:r w:rsidRPr="00386154">
              <w:rPr>
                <w:i/>
                <w:iCs/>
                <w:lang w:val="pl-PL"/>
              </w:rPr>
              <w:t>0,0521</w:t>
            </w:r>
          </w:p>
        </w:tc>
        <w:tc>
          <w:tcPr>
            <w:tcW w:w="1077" w:type="dxa"/>
            <w:vAlign w:val="center"/>
          </w:tcPr>
          <w:p w14:paraId="2BCC0EF4" w14:textId="5CE3AB3E" w:rsidR="008464E1" w:rsidRPr="001711FB" w:rsidRDefault="00386154" w:rsidP="005F7DE1">
            <w:pPr>
              <w:pStyle w:val="TekstTabeli"/>
              <w:jc w:val="center"/>
              <w:rPr>
                <w:b/>
                <w:lang w:val="pl-PL"/>
              </w:rPr>
            </w:pPr>
            <w:r w:rsidRPr="001711FB">
              <w:rPr>
                <w:b/>
                <w:lang w:val="pl-PL"/>
              </w:rPr>
              <w:t>0,1651</w:t>
            </w:r>
          </w:p>
        </w:tc>
        <w:tc>
          <w:tcPr>
            <w:tcW w:w="1077" w:type="dxa"/>
            <w:vAlign w:val="center"/>
          </w:tcPr>
          <w:p w14:paraId="7168E5B6" w14:textId="203E52C1" w:rsidR="008464E1" w:rsidRPr="003451CF" w:rsidRDefault="00386154" w:rsidP="005F7DE1">
            <w:pPr>
              <w:pStyle w:val="TekstTabeli"/>
              <w:jc w:val="center"/>
              <w:rPr>
                <w:i/>
                <w:iCs/>
                <w:lang w:val="pl-PL"/>
              </w:rPr>
            </w:pPr>
            <w:r w:rsidRPr="00386154">
              <w:rPr>
                <w:i/>
                <w:iCs/>
                <w:lang w:val="pl-PL"/>
              </w:rPr>
              <w:t>0,0715</w:t>
            </w:r>
          </w:p>
        </w:tc>
      </w:tr>
      <w:tr w:rsidR="008464E1" w14:paraId="20EB837C" w14:textId="60416137" w:rsidTr="005F7DE1">
        <w:trPr>
          <w:cantSplit/>
        </w:trPr>
        <w:tc>
          <w:tcPr>
            <w:tcW w:w="2608" w:type="dxa"/>
            <w:vAlign w:val="center"/>
          </w:tcPr>
          <w:p w14:paraId="72EE7B14" w14:textId="4CBF4AC3"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Postrzegana Wartość</w:t>
            </w:r>
          </w:p>
        </w:tc>
        <w:tc>
          <w:tcPr>
            <w:tcW w:w="1077" w:type="dxa"/>
            <w:vAlign w:val="center"/>
          </w:tcPr>
          <w:p w14:paraId="41F49C8F" w14:textId="1DC33D19" w:rsidR="008464E1" w:rsidRPr="00B03008" w:rsidRDefault="00610E27" w:rsidP="005F7DE1">
            <w:pPr>
              <w:pStyle w:val="TekstTabeli"/>
              <w:jc w:val="center"/>
              <w:rPr>
                <w:lang w:val="pl-PL"/>
              </w:rPr>
            </w:pPr>
            <w:r w:rsidRPr="00610E27">
              <w:rPr>
                <w:lang w:val="pl-PL"/>
              </w:rPr>
              <w:t>0,0000</w:t>
            </w:r>
          </w:p>
        </w:tc>
        <w:tc>
          <w:tcPr>
            <w:tcW w:w="1077" w:type="dxa"/>
            <w:vAlign w:val="center"/>
          </w:tcPr>
          <w:p w14:paraId="6027022C" w14:textId="36A20472" w:rsidR="008464E1" w:rsidRPr="003451CF" w:rsidRDefault="00610E27" w:rsidP="005F7DE1">
            <w:pPr>
              <w:pStyle w:val="TekstTabeli"/>
              <w:jc w:val="center"/>
              <w:rPr>
                <w:i/>
                <w:iCs/>
                <w:lang w:val="pl-PL"/>
              </w:rPr>
            </w:pPr>
            <w:r>
              <w:rPr>
                <w:i/>
                <w:iCs/>
                <w:lang w:val="pl-PL"/>
              </w:rPr>
              <w:t>&gt;0</w:t>
            </w:r>
            <w:r w:rsidRPr="00610E27">
              <w:rPr>
                <w:i/>
                <w:iCs/>
                <w:lang w:val="pl-PL"/>
              </w:rPr>
              <w:t>,</w:t>
            </w:r>
            <w:r>
              <w:rPr>
                <w:i/>
                <w:iCs/>
                <w:lang w:val="pl-PL"/>
              </w:rPr>
              <w:t>9999</w:t>
            </w:r>
          </w:p>
        </w:tc>
        <w:tc>
          <w:tcPr>
            <w:tcW w:w="1077" w:type="dxa"/>
            <w:vAlign w:val="center"/>
          </w:tcPr>
          <w:p w14:paraId="538B4539" w14:textId="558C20A1" w:rsidR="008464E1" w:rsidRPr="001711FB" w:rsidRDefault="00610E27" w:rsidP="005F7DE1">
            <w:pPr>
              <w:pStyle w:val="TekstTabeli"/>
              <w:jc w:val="center"/>
              <w:rPr>
                <w:b/>
                <w:lang w:val="pl-PL"/>
              </w:rPr>
            </w:pPr>
            <w:r w:rsidRPr="001711FB">
              <w:rPr>
                <w:b/>
                <w:lang w:val="pl-PL"/>
              </w:rPr>
              <w:t>0,2622</w:t>
            </w:r>
          </w:p>
        </w:tc>
        <w:tc>
          <w:tcPr>
            <w:tcW w:w="1077" w:type="dxa"/>
            <w:vAlign w:val="center"/>
          </w:tcPr>
          <w:p w14:paraId="70CB7E68" w14:textId="69EA1824" w:rsidR="008464E1" w:rsidRPr="003451CF" w:rsidRDefault="00610E27" w:rsidP="005F7DE1">
            <w:pPr>
              <w:pStyle w:val="TekstTabeli"/>
              <w:jc w:val="center"/>
              <w:rPr>
                <w:i/>
                <w:iCs/>
                <w:lang w:val="pl-PL"/>
              </w:rPr>
            </w:pPr>
            <w:r w:rsidRPr="00610E27">
              <w:rPr>
                <w:i/>
                <w:iCs/>
                <w:lang w:val="pl-PL"/>
              </w:rPr>
              <w:t>0,0604</w:t>
            </w:r>
          </w:p>
        </w:tc>
        <w:tc>
          <w:tcPr>
            <w:tcW w:w="1077" w:type="dxa"/>
            <w:vAlign w:val="center"/>
          </w:tcPr>
          <w:p w14:paraId="4C814A2F" w14:textId="315800BA" w:rsidR="008464E1" w:rsidRPr="00B03008" w:rsidRDefault="00610E27" w:rsidP="005F7DE1">
            <w:pPr>
              <w:pStyle w:val="TekstTabeli"/>
              <w:jc w:val="center"/>
              <w:rPr>
                <w:lang w:val="pl-PL"/>
              </w:rPr>
            </w:pPr>
            <w:r w:rsidRPr="00610E27">
              <w:rPr>
                <w:lang w:val="pl-PL"/>
              </w:rPr>
              <w:t>0,1233</w:t>
            </w:r>
          </w:p>
        </w:tc>
        <w:tc>
          <w:tcPr>
            <w:tcW w:w="1077" w:type="dxa"/>
            <w:vAlign w:val="center"/>
          </w:tcPr>
          <w:p w14:paraId="473B5C9D" w14:textId="3B41505F" w:rsidR="008464E1" w:rsidRPr="003451CF" w:rsidRDefault="00610E27" w:rsidP="005F7DE1">
            <w:pPr>
              <w:pStyle w:val="TekstTabeli"/>
              <w:jc w:val="center"/>
              <w:rPr>
                <w:i/>
                <w:iCs/>
                <w:lang w:val="pl-PL"/>
              </w:rPr>
            </w:pPr>
            <w:r w:rsidRPr="00610E27">
              <w:rPr>
                <w:i/>
                <w:iCs/>
                <w:lang w:val="pl-PL"/>
              </w:rPr>
              <w:t>0,1796</w:t>
            </w:r>
          </w:p>
        </w:tc>
      </w:tr>
      <w:tr w:rsidR="008464E1" w14:paraId="4D1F3436" w14:textId="4B5CC083" w:rsidTr="005F7DE1">
        <w:trPr>
          <w:cantSplit/>
        </w:trPr>
        <w:tc>
          <w:tcPr>
            <w:tcW w:w="2608" w:type="dxa"/>
            <w:vAlign w:val="center"/>
          </w:tcPr>
          <w:p w14:paraId="061FF57B" w14:textId="5E56DEC8" w:rsidR="008464E1" w:rsidRPr="00B03008"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t>Satysfakcja</w:t>
            </w:r>
          </w:p>
        </w:tc>
        <w:tc>
          <w:tcPr>
            <w:tcW w:w="1077" w:type="dxa"/>
            <w:vAlign w:val="center"/>
          </w:tcPr>
          <w:p w14:paraId="13192376" w14:textId="61EECF3F" w:rsidR="008464E1" w:rsidRPr="00B03008" w:rsidRDefault="00610E27" w:rsidP="005F7DE1">
            <w:pPr>
              <w:pStyle w:val="TekstTabeli"/>
              <w:jc w:val="center"/>
              <w:rPr>
                <w:lang w:val="pl-PL"/>
              </w:rPr>
            </w:pPr>
            <w:r w:rsidRPr="00610E27">
              <w:rPr>
                <w:lang w:val="pl-PL"/>
              </w:rPr>
              <w:t>-0,1713</w:t>
            </w:r>
          </w:p>
        </w:tc>
        <w:tc>
          <w:tcPr>
            <w:tcW w:w="1077" w:type="dxa"/>
            <w:vAlign w:val="center"/>
          </w:tcPr>
          <w:p w14:paraId="46722D0D" w14:textId="748C910B" w:rsidR="008464E1" w:rsidRPr="003451CF" w:rsidRDefault="001711FB" w:rsidP="005F7DE1">
            <w:pPr>
              <w:pStyle w:val="TekstTabeli"/>
              <w:jc w:val="center"/>
              <w:rPr>
                <w:i/>
                <w:iCs/>
                <w:lang w:val="pl-PL"/>
              </w:rPr>
            </w:pPr>
            <w:r w:rsidRPr="001711FB">
              <w:rPr>
                <w:i/>
                <w:iCs/>
                <w:lang w:val="pl-PL"/>
              </w:rPr>
              <w:t>0,1624</w:t>
            </w:r>
          </w:p>
        </w:tc>
        <w:tc>
          <w:tcPr>
            <w:tcW w:w="1077" w:type="dxa"/>
            <w:vAlign w:val="center"/>
          </w:tcPr>
          <w:p w14:paraId="253714A1" w14:textId="182EB7D8" w:rsidR="008464E1" w:rsidRPr="00B03008" w:rsidRDefault="00610E27" w:rsidP="005F7DE1">
            <w:pPr>
              <w:pStyle w:val="TekstTabeli"/>
              <w:jc w:val="center"/>
              <w:rPr>
                <w:lang w:val="pl-PL"/>
              </w:rPr>
            </w:pPr>
            <w:r w:rsidRPr="00610E27">
              <w:rPr>
                <w:lang w:val="pl-PL"/>
              </w:rPr>
              <w:t>0,1122</w:t>
            </w:r>
          </w:p>
        </w:tc>
        <w:tc>
          <w:tcPr>
            <w:tcW w:w="1077" w:type="dxa"/>
            <w:vAlign w:val="center"/>
          </w:tcPr>
          <w:p w14:paraId="7BE1395E" w14:textId="702D06BB" w:rsidR="008464E1" w:rsidRPr="003451CF" w:rsidRDefault="001711FB" w:rsidP="005F7DE1">
            <w:pPr>
              <w:pStyle w:val="TekstTabeli"/>
              <w:jc w:val="center"/>
              <w:rPr>
                <w:i/>
                <w:iCs/>
                <w:lang w:val="pl-PL"/>
              </w:rPr>
            </w:pPr>
            <w:r w:rsidRPr="001711FB">
              <w:rPr>
                <w:i/>
                <w:iCs/>
                <w:lang w:val="pl-PL"/>
              </w:rPr>
              <w:t>0,4284</w:t>
            </w:r>
          </w:p>
        </w:tc>
        <w:tc>
          <w:tcPr>
            <w:tcW w:w="1077" w:type="dxa"/>
            <w:vAlign w:val="center"/>
          </w:tcPr>
          <w:p w14:paraId="21470698" w14:textId="779CD06E" w:rsidR="008464E1" w:rsidRPr="00B03008" w:rsidRDefault="00610E27" w:rsidP="005F7DE1">
            <w:pPr>
              <w:pStyle w:val="TekstTabeli"/>
              <w:jc w:val="center"/>
              <w:rPr>
                <w:lang w:val="pl-PL"/>
              </w:rPr>
            </w:pPr>
            <w:r w:rsidRPr="00610E27">
              <w:rPr>
                <w:lang w:val="pl-PL"/>
              </w:rPr>
              <w:t>-0,0010</w:t>
            </w:r>
          </w:p>
        </w:tc>
        <w:tc>
          <w:tcPr>
            <w:tcW w:w="1077" w:type="dxa"/>
            <w:vAlign w:val="center"/>
          </w:tcPr>
          <w:p w14:paraId="40523463" w14:textId="039CED51" w:rsidR="008464E1" w:rsidRPr="003451CF" w:rsidRDefault="00610E27" w:rsidP="005F7DE1">
            <w:pPr>
              <w:pStyle w:val="TekstTabeli"/>
              <w:jc w:val="center"/>
              <w:rPr>
                <w:i/>
                <w:iCs/>
                <w:lang w:val="pl-PL"/>
              </w:rPr>
            </w:pPr>
            <w:r w:rsidRPr="00610E27">
              <w:rPr>
                <w:i/>
                <w:iCs/>
                <w:lang w:val="pl-PL"/>
              </w:rPr>
              <w:t>0,9913</w:t>
            </w:r>
          </w:p>
        </w:tc>
      </w:tr>
      <w:tr w:rsidR="008464E1" w14:paraId="0C12FC3A" w14:textId="77777777" w:rsidTr="005F7DE1">
        <w:trPr>
          <w:cantSplit/>
        </w:trPr>
        <w:tc>
          <w:tcPr>
            <w:tcW w:w="2608" w:type="dxa"/>
            <w:vAlign w:val="center"/>
          </w:tcPr>
          <w:p w14:paraId="7AC72C9E" w14:textId="7F23C90F" w:rsidR="008464E1" w:rsidRPr="008464E1"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r>
            <w:r w:rsidRPr="005F45E9">
              <w:rPr>
                <w:lang w:val="pl-PL"/>
              </w:rPr>
              <w:t>Postrzegana Wartość</w:t>
            </w:r>
          </w:p>
        </w:tc>
        <w:tc>
          <w:tcPr>
            <w:tcW w:w="1077" w:type="dxa"/>
            <w:vAlign w:val="center"/>
          </w:tcPr>
          <w:p w14:paraId="4607B36B" w14:textId="4E0311DA" w:rsidR="008464E1" w:rsidRPr="008464E1" w:rsidRDefault="001711FB" w:rsidP="005F7DE1">
            <w:pPr>
              <w:pStyle w:val="TekstTabeli"/>
              <w:jc w:val="center"/>
              <w:rPr>
                <w:lang w:val="pl-PL"/>
              </w:rPr>
            </w:pPr>
            <w:r w:rsidRPr="001711FB">
              <w:rPr>
                <w:lang w:val="pl-PL"/>
              </w:rPr>
              <w:t>-0,1672</w:t>
            </w:r>
          </w:p>
        </w:tc>
        <w:tc>
          <w:tcPr>
            <w:tcW w:w="1077" w:type="dxa"/>
            <w:vAlign w:val="center"/>
          </w:tcPr>
          <w:p w14:paraId="307AD9D4" w14:textId="110E8256" w:rsidR="008464E1" w:rsidRPr="008464E1" w:rsidRDefault="001711FB" w:rsidP="005F7DE1">
            <w:pPr>
              <w:pStyle w:val="TekstTabeli"/>
              <w:jc w:val="center"/>
              <w:rPr>
                <w:i/>
                <w:iCs/>
                <w:lang w:val="pl-PL"/>
              </w:rPr>
            </w:pPr>
            <w:r w:rsidRPr="001711FB">
              <w:rPr>
                <w:i/>
                <w:iCs/>
                <w:lang w:val="pl-PL"/>
              </w:rPr>
              <w:t>0,1730</w:t>
            </w:r>
          </w:p>
        </w:tc>
        <w:tc>
          <w:tcPr>
            <w:tcW w:w="1077" w:type="dxa"/>
            <w:vAlign w:val="center"/>
          </w:tcPr>
          <w:p w14:paraId="74035834" w14:textId="796F3350" w:rsidR="008464E1" w:rsidRPr="001711FB" w:rsidRDefault="001711FB" w:rsidP="005F7DE1">
            <w:pPr>
              <w:pStyle w:val="TekstTabeli"/>
              <w:jc w:val="center"/>
              <w:rPr>
                <w:b/>
                <w:lang w:val="pl-PL"/>
              </w:rPr>
            </w:pPr>
            <w:r w:rsidRPr="001711FB">
              <w:rPr>
                <w:b/>
                <w:lang w:val="pl-PL"/>
              </w:rPr>
              <w:t>0,3033</w:t>
            </w:r>
          </w:p>
        </w:tc>
        <w:tc>
          <w:tcPr>
            <w:tcW w:w="1077" w:type="dxa"/>
            <w:vAlign w:val="center"/>
          </w:tcPr>
          <w:p w14:paraId="3F5BB9F4" w14:textId="597122E7" w:rsidR="008464E1" w:rsidRPr="008464E1" w:rsidRDefault="001711FB" w:rsidP="005F7DE1">
            <w:pPr>
              <w:pStyle w:val="TekstTabeli"/>
              <w:jc w:val="center"/>
              <w:rPr>
                <w:i/>
                <w:iCs/>
                <w:lang w:val="pl-PL"/>
              </w:rPr>
            </w:pPr>
            <w:r w:rsidRPr="001711FB">
              <w:rPr>
                <w:i/>
                <w:iCs/>
                <w:lang w:val="pl-PL"/>
              </w:rPr>
              <w:t>0,0288</w:t>
            </w:r>
          </w:p>
        </w:tc>
        <w:tc>
          <w:tcPr>
            <w:tcW w:w="1077" w:type="dxa"/>
            <w:vAlign w:val="center"/>
          </w:tcPr>
          <w:p w14:paraId="3CF9913E" w14:textId="00AB1D6E" w:rsidR="008464E1" w:rsidRPr="001711FB" w:rsidRDefault="001711FB" w:rsidP="005F7DE1">
            <w:pPr>
              <w:pStyle w:val="TekstTabeli"/>
              <w:jc w:val="center"/>
              <w:rPr>
                <w:u w:val="single"/>
                <w:lang w:val="pl-PL"/>
              </w:rPr>
            </w:pPr>
            <w:r w:rsidRPr="001711FB">
              <w:rPr>
                <w:u w:val="single"/>
                <w:lang w:val="pl-PL"/>
              </w:rPr>
              <w:t>0,1429</w:t>
            </w:r>
          </w:p>
        </w:tc>
        <w:tc>
          <w:tcPr>
            <w:tcW w:w="1077" w:type="dxa"/>
            <w:vAlign w:val="center"/>
          </w:tcPr>
          <w:p w14:paraId="4D45DBED" w14:textId="5609B7F2" w:rsidR="008464E1" w:rsidRPr="008464E1" w:rsidRDefault="001711FB" w:rsidP="005F7DE1">
            <w:pPr>
              <w:pStyle w:val="TekstTabeli"/>
              <w:jc w:val="center"/>
              <w:rPr>
                <w:i/>
                <w:iCs/>
                <w:lang w:val="pl-PL"/>
              </w:rPr>
            </w:pPr>
            <w:r w:rsidRPr="001711FB">
              <w:rPr>
                <w:i/>
                <w:iCs/>
                <w:lang w:val="pl-PL"/>
              </w:rPr>
              <w:t>0,1194</w:t>
            </w:r>
          </w:p>
        </w:tc>
      </w:tr>
      <w:tr w:rsidR="00AD2D65" w14:paraId="1FDCD3A3" w14:textId="77777777" w:rsidTr="005F7DE1">
        <w:trPr>
          <w:cantSplit/>
        </w:trPr>
        <w:tc>
          <w:tcPr>
            <w:tcW w:w="2608" w:type="dxa"/>
            <w:vAlign w:val="center"/>
          </w:tcPr>
          <w:p w14:paraId="2EA60191" w14:textId="3E361FDA" w:rsidR="00AD2D65" w:rsidRPr="00AD2D65" w:rsidRDefault="00AD2D65" w:rsidP="005F7DE1">
            <w:pPr>
              <w:pStyle w:val="TekstTabeli"/>
              <w:keepNext/>
              <w:rPr>
                <w:lang w:val="pl-PL"/>
              </w:rPr>
            </w:pPr>
            <w:r w:rsidRPr="00AD2D65">
              <w:rPr>
                <w:lang w:val="pl-PL"/>
              </w:rPr>
              <w:t xml:space="preserve">Satysfakcja vs </w:t>
            </w:r>
            <w:r>
              <w:rPr>
                <w:lang w:val="pl-PL"/>
              </w:rPr>
              <w:br/>
            </w:r>
            <w:r w:rsidRPr="00AD2D65">
              <w:rPr>
                <w:lang w:val="pl-PL"/>
              </w:rPr>
              <w:t>Postrzegana wartość</w:t>
            </w:r>
          </w:p>
        </w:tc>
        <w:tc>
          <w:tcPr>
            <w:tcW w:w="1077" w:type="dxa"/>
            <w:vAlign w:val="center"/>
          </w:tcPr>
          <w:p w14:paraId="3196EC6C" w14:textId="6ED1E5DD" w:rsidR="00AD2D65" w:rsidRPr="00AD2D65" w:rsidRDefault="00AD2D65" w:rsidP="005F7DE1">
            <w:pPr>
              <w:pStyle w:val="TekstTabeli"/>
              <w:keepNext/>
              <w:jc w:val="center"/>
              <w:rPr>
                <w:b/>
                <w:lang w:val="pl-PL"/>
              </w:rPr>
            </w:pPr>
            <w:r w:rsidRPr="00AD2D65">
              <w:rPr>
                <w:b/>
                <w:lang w:val="pl-PL"/>
              </w:rPr>
              <w:t>0,7923</w:t>
            </w:r>
          </w:p>
        </w:tc>
        <w:tc>
          <w:tcPr>
            <w:tcW w:w="1077" w:type="dxa"/>
            <w:vAlign w:val="center"/>
          </w:tcPr>
          <w:p w14:paraId="05F8AF6C" w14:textId="0A48AE09"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306E80F3" w14:textId="0FE47B4E" w:rsidR="00AD2D65" w:rsidRPr="00AD2D65" w:rsidRDefault="00AD2D65" w:rsidP="005F7DE1">
            <w:pPr>
              <w:pStyle w:val="TekstTabeli"/>
              <w:keepNext/>
              <w:jc w:val="center"/>
              <w:rPr>
                <w:b/>
                <w:lang w:val="pl-PL"/>
              </w:rPr>
            </w:pPr>
            <w:r w:rsidRPr="00AD2D65">
              <w:rPr>
                <w:b/>
                <w:lang w:val="pl-PL"/>
              </w:rPr>
              <w:t>0,8359</w:t>
            </w:r>
          </w:p>
        </w:tc>
        <w:tc>
          <w:tcPr>
            <w:tcW w:w="1077" w:type="dxa"/>
            <w:vAlign w:val="center"/>
          </w:tcPr>
          <w:p w14:paraId="1A55C565" w14:textId="13A395C5"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6782625F" w14:textId="5CA5B69B" w:rsidR="00AD2D65" w:rsidRPr="00AD2D65" w:rsidRDefault="00AD2D65" w:rsidP="005F7DE1">
            <w:pPr>
              <w:pStyle w:val="TekstTabeli"/>
              <w:keepNext/>
              <w:jc w:val="center"/>
              <w:rPr>
                <w:b/>
                <w:lang w:val="pl-PL"/>
              </w:rPr>
            </w:pPr>
            <w:r w:rsidRPr="00AD2D65">
              <w:rPr>
                <w:b/>
                <w:lang w:val="pl-PL"/>
              </w:rPr>
              <w:t>0,8112</w:t>
            </w:r>
          </w:p>
        </w:tc>
        <w:tc>
          <w:tcPr>
            <w:tcW w:w="1077" w:type="dxa"/>
            <w:vAlign w:val="center"/>
          </w:tcPr>
          <w:p w14:paraId="1004B693" w14:textId="728D1F68" w:rsidR="00AD2D65" w:rsidRPr="00AD2D65" w:rsidRDefault="00AD2D65" w:rsidP="005F7DE1">
            <w:pPr>
              <w:pStyle w:val="TekstTabeli"/>
              <w:keepNext/>
              <w:jc w:val="center"/>
              <w:rPr>
                <w:i/>
                <w:iCs/>
                <w:lang w:val="pl-PL"/>
              </w:rPr>
            </w:pPr>
            <w:r>
              <w:rPr>
                <w:i/>
                <w:iCs/>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5D7EA2D3"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t>
      </w:r>
      <w:r>
        <w:lastRenderedPageBreak/>
        <w:t xml:space="preserve">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otrzymanych usług uczelni zarówno w odniesieniu do całej populacji badanych absolwentów</w:t>
      </w:r>
      <w:r w:rsidR="00E77FAC">
        <w:t>,</w:t>
      </w:r>
      <w:r>
        <w:t xml:space="preserve">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F2350D">
        <w:t xml:space="preserve">Tabela </w:t>
      </w:r>
      <w:r w:rsidR="00F2350D">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57F6AB0" w14:textId="0E081F75" w:rsidR="00044336" w:rsidRDefault="00044336" w:rsidP="00044336">
      <w:r>
        <w:lastRenderedPageBreak/>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27"/>
        </w:numPr>
        <w:ind w:left="993" w:hanging="284"/>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611835C"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F2350D">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w:t>
      </w:r>
      <w:r w:rsidR="003328B8">
        <w:t> </w:t>
      </w:r>
      <w:r>
        <w:t>postrzeganą satysfakcją i postrzeganą wartością usług ocenianych uczelni można wyciągnąć przy</w:t>
      </w:r>
      <w:r>
        <w:lastRenderedPageBreak/>
        <w:t>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7DEF3C88"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wysoką, ale jednak nie na tyle wysoką</w:t>
      </w:r>
      <w:r w:rsidR="005314B4">
        <w:t>,</w:t>
      </w:r>
      <w:r w:rsidR="00494468">
        <w:t xml:space="preserve">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7339D97E" w:rsidR="00BB3567" w:rsidRDefault="009873DE" w:rsidP="00B61EC4">
      <w:pPr>
        <w:pStyle w:val="Heading3"/>
      </w:pPr>
      <w:bookmarkStart w:id="857" w:name="_Ref162436354"/>
      <w:bookmarkStart w:id="858" w:name="_Toc164801029"/>
      <w:bookmarkStart w:id="859" w:name="_Toc168903293"/>
      <w:bookmarkStart w:id="860" w:name="_Toc169134101"/>
      <w:r w:rsidRPr="00847F16">
        <w:lastRenderedPageBreak/>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w:t>
      </w:r>
      <w:bookmarkEnd w:id="857"/>
      <w:bookmarkEnd w:id="858"/>
      <w:bookmarkEnd w:id="859"/>
      <w:bookmarkEnd w:id="860"/>
    </w:p>
    <w:p w14:paraId="2A5CDB75" w14:textId="132A3760" w:rsidR="00847F16" w:rsidRDefault="00BC2E11" w:rsidP="00847F16">
      <w:r>
        <w:t>Spośród wielu metod pomiaru jakości usług uczelni rankingi wydają się być jedną z najpopularniejszych. Jest wiele rankingów, które przykuwają uwagę osób zainteresowanych uczelniami zarówno na poziomie krajowym</w:t>
      </w:r>
      <w:r w:rsidR="00E77FAC">
        <w:t>,</w:t>
      </w:r>
      <w:r>
        <w:t xml:space="preserve"> jak i międzynarodowym. Metodologie wybranych spośród nich zarówno w odniesieniu globalnym</w:t>
      </w:r>
      <w:r w:rsidR="00E77FAC">
        <w:t>,</w:t>
      </w:r>
      <w:r>
        <w:t xml:space="preserve"> jak i specyfiki polskiej zostały omówione w </w:t>
      </w:r>
      <w:r w:rsidR="00FA797F">
        <w:t>pod</w:t>
      </w:r>
      <w:r>
        <w:t xml:space="preserve">rozdziale </w:t>
      </w:r>
      <w:r>
        <w:fldChar w:fldCharType="begin"/>
      </w:r>
      <w:r>
        <w:instrText xml:space="preserve"> REF _Ref66053927 \r \h </w:instrText>
      </w:r>
      <w:r>
        <w:fldChar w:fldCharType="separate"/>
      </w:r>
      <w:r w:rsidR="00F2350D">
        <w:t>1.3.3</w:t>
      </w:r>
      <w:r>
        <w:fldChar w:fldCharType="end"/>
      </w:r>
      <w:r>
        <w:t>. Z punktu widzenia doskonalenia systemów zarządzania jakością polskich uczelni technicznych warto poznać</w:t>
      </w:r>
      <w:r w:rsidR="00640402">
        <w:t>,</w:t>
      </w:r>
      <w:r>
        <w:t xml:space="preserve">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w:t>
      </w:r>
      <w:r w:rsidR="00E77FAC">
        <w:t>czasie</w:t>
      </w:r>
      <w:r>
        <w:t>,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474E8C25"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F2350D">
        <w:t>2.2.1</w:t>
      </w:r>
      <w:r>
        <w:fldChar w:fldCharType="end"/>
      </w:r>
      <w:r>
        <w:t xml:space="preserve"> (por. </w:t>
      </w:r>
      <w:r>
        <w:fldChar w:fldCharType="begin"/>
      </w:r>
      <w:r>
        <w:instrText xml:space="preserve"> REF _Ref437094338 \h </w:instrText>
      </w:r>
      <w:r>
        <w:fldChar w:fldCharType="separate"/>
      </w:r>
      <w:r w:rsidR="00F2350D" w:rsidRPr="00BC4204">
        <w:t xml:space="preserve">Rysunek </w:t>
      </w:r>
      <w:r w:rsidR="00F2350D">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1A1CB536"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proofErr w:type="spellStart"/>
      <w:r w:rsidR="00804FB3">
        <w:t>pod</w:t>
      </w:r>
      <w:r w:rsidR="00D81125">
        <w:t>rozdz</w:t>
      </w:r>
      <w:proofErr w:type="spellEnd"/>
      <w:r w:rsidR="00D81125">
        <w:t xml:space="preserve">. </w:t>
      </w:r>
      <w:r w:rsidR="00D81125">
        <w:fldChar w:fldCharType="begin"/>
      </w:r>
      <w:r w:rsidR="00D81125">
        <w:instrText xml:space="preserve"> REF _Ref137885104 \r \h </w:instrText>
      </w:r>
      <w:r w:rsidR="00D81125">
        <w:fldChar w:fldCharType="separate"/>
      </w:r>
      <w:r w:rsidR="00F2350D">
        <w:t>1.2.3</w:t>
      </w:r>
      <w:r w:rsidR="00D81125">
        <w:fldChar w:fldCharType="end"/>
      </w:r>
      <w:r w:rsidR="00D81125">
        <w:t>).</w:t>
      </w:r>
    </w:p>
    <w:p w14:paraId="14B9739D" w14:textId="3544F572"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rankingu (będące liczbami całkowitymi)</w:t>
      </w:r>
      <w:r w:rsidR="00E77FAC">
        <w:t>,</w:t>
      </w:r>
      <w:r>
        <w:t xml:space="preserve"> jak i ocena ogólna będącą średnią ważoną poszczególnych ocen szczegółowych. Ze względu na ograniczoną dostępność oceny ogólnej wyliczanej przez autorów rankingu Perspektywy 2022 na potrzeby niniejszych analiz dokonano obliczeń średniej ważonej oceny </w:t>
      </w:r>
      <w:r>
        <w:lastRenderedPageBreak/>
        <w:t>z 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w:t>
      </w:r>
      <w:r w:rsidR="003328B8">
        <w:br/>
      </w:r>
      <w:r w:rsidR="00180BB4" w:rsidRPr="00180BB4">
        <w:t>(r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rankingu</w:t>
      </w:r>
      <w:r w:rsidR="00E77FAC">
        <w:t>,</w:t>
      </w:r>
      <w:r w:rsidR="00F310B6">
        <w:t xml:space="preserve"> jak i wartość Wskaźnika Oceny Punktowej. Wyniki tych analiz przedstawiono w </w:t>
      </w:r>
      <w:r w:rsidR="00C96A1A">
        <w:t>Tabeli 74</w:t>
      </w:r>
      <w:r w:rsidR="00F310B6">
        <w:t>.</w:t>
      </w:r>
    </w:p>
    <w:p w14:paraId="73116AC7" w14:textId="7E4F960A" w:rsidR="00E250BD" w:rsidRDefault="00E250BD" w:rsidP="00E250BD">
      <w:pPr>
        <w:pStyle w:val="Tytutabeli"/>
      </w:pPr>
      <w:bookmarkStart w:id="861" w:name="_Ref137889325"/>
      <w:bookmarkStart w:id="862" w:name="_Ref137889313"/>
      <w:bookmarkStart w:id="863" w:name="_Toc169134797"/>
      <w:r>
        <w:t xml:space="preserve">Tabela </w:t>
      </w:r>
      <w:fldSimple w:instr=" SEQ Tabela \* ARABIC ">
        <w:r w:rsidR="00F2350D">
          <w:rPr>
            <w:noProof/>
          </w:rPr>
          <w:t>74</w:t>
        </w:r>
      </w:fldSimple>
      <w:bookmarkEnd w:id="861"/>
      <w:r w:rsidR="00B84102">
        <w:rPr>
          <w:noProof/>
        </w:rPr>
        <w:t>.</w:t>
      </w:r>
      <w:r>
        <w:t xml:space="preserve"> Korelacje pomiędzy </w:t>
      </w:r>
      <w:r w:rsidR="00F310B6">
        <w:t>miarami ogólnej oceny uczelni technicznych w rankingu Perspektywy 2022, a elementami składowymi ocen rankingowych</w:t>
      </w:r>
      <w:r>
        <w:t>.</w:t>
      </w:r>
      <w:bookmarkEnd w:id="862"/>
      <w:bookmarkEnd w:id="863"/>
    </w:p>
    <w:tbl>
      <w:tblPr>
        <w:tblStyle w:val="TableGrid"/>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220AE604"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870097">
        <w:trPr>
          <w:cantSplit/>
        </w:trPr>
        <w:tc>
          <w:tcPr>
            <w:tcW w:w="4536" w:type="dxa"/>
            <w:vAlign w:val="center"/>
          </w:tcPr>
          <w:p w14:paraId="5141F7D8" w14:textId="0CEFFBAA" w:rsidR="00E250BD" w:rsidRPr="005D59E0" w:rsidRDefault="00FA2FB7" w:rsidP="00870097">
            <w:pPr>
              <w:spacing w:before="60"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870097">
            <w:pPr>
              <w:spacing w:before="60"/>
              <w:ind w:firstLine="0"/>
              <w:contextualSpacing/>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C37279F" w14:textId="77777777" w:rsidTr="00870097">
        <w:trPr>
          <w:cantSplit/>
        </w:trPr>
        <w:tc>
          <w:tcPr>
            <w:tcW w:w="4536" w:type="dxa"/>
            <w:vAlign w:val="center"/>
          </w:tcPr>
          <w:p w14:paraId="60A82FFA" w14:textId="3FDB07DD" w:rsidR="00E250BD" w:rsidRPr="005D59E0" w:rsidRDefault="00F310B6" w:rsidP="00870097">
            <w:pPr>
              <w:spacing w:before="60"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870097">
            <w:pPr>
              <w:spacing w:before="60"/>
              <w:ind w:firstLine="0"/>
              <w:contextualSpacing/>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870097">
            <w:pPr>
              <w:spacing w:before="60"/>
              <w:ind w:firstLine="0"/>
              <w:contextualSpacing/>
              <w:jc w:val="center"/>
              <w:rPr>
                <w:i/>
                <w:iCs/>
                <w:sz w:val="18"/>
                <w:szCs w:val="18"/>
                <w:lang w:val="pl-PL"/>
              </w:rPr>
            </w:pPr>
            <w:r w:rsidRPr="00F310B6">
              <w:rPr>
                <w:i/>
                <w:iCs/>
                <w:sz w:val="18"/>
                <w:szCs w:val="18"/>
                <w:lang w:val="pl-PL"/>
              </w:rPr>
              <w:t>&lt;0,0001</w:t>
            </w:r>
          </w:p>
        </w:tc>
      </w:tr>
      <w:tr w:rsidR="00F310B6" w:rsidRPr="005D59E0" w14:paraId="650AEB18" w14:textId="77777777" w:rsidTr="00870097">
        <w:trPr>
          <w:cantSplit/>
        </w:trPr>
        <w:tc>
          <w:tcPr>
            <w:tcW w:w="4536" w:type="dxa"/>
            <w:vAlign w:val="center"/>
          </w:tcPr>
          <w:p w14:paraId="2062E69F" w14:textId="759E7E25"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8B346FF" w14:textId="77777777" w:rsidTr="00870097">
        <w:trPr>
          <w:cantSplit/>
        </w:trPr>
        <w:tc>
          <w:tcPr>
            <w:tcW w:w="4536" w:type="dxa"/>
            <w:vAlign w:val="center"/>
          </w:tcPr>
          <w:p w14:paraId="153B4A9F" w14:textId="1468483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8E4A795" w14:textId="77777777" w:rsidTr="00870097">
        <w:trPr>
          <w:cantSplit/>
        </w:trPr>
        <w:tc>
          <w:tcPr>
            <w:tcW w:w="4536" w:type="dxa"/>
            <w:vAlign w:val="center"/>
          </w:tcPr>
          <w:p w14:paraId="0743664F" w14:textId="6BB5879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870097">
            <w:pPr>
              <w:spacing w:before="60"/>
              <w:ind w:firstLine="0"/>
              <w:contextualSpacing/>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97BDA" w14:textId="77777777" w:rsidTr="00870097">
        <w:trPr>
          <w:cantSplit/>
        </w:trPr>
        <w:tc>
          <w:tcPr>
            <w:tcW w:w="4536" w:type="dxa"/>
            <w:vAlign w:val="center"/>
          </w:tcPr>
          <w:p w14:paraId="1B04621B" w14:textId="5C75C87D"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C62B02E" w14:textId="77777777" w:rsidTr="00870097">
        <w:trPr>
          <w:cantSplit/>
        </w:trPr>
        <w:tc>
          <w:tcPr>
            <w:tcW w:w="4536" w:type="dxa"/>
            <w:vAlign w:val="center"/>
          </w:tcPr>
          <w:p w14:paraId="69114711" w14:textId="35EF2C1D"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870097">
            <w:pPr>
              <w:spacing w:before="60"/>
              <w:ind w:firstLine="0"/>
              <w:contextualSpacing/>
              <w:jc w:val="center"/>
              <w:rPr>
                <w:i/>
                <w:iCs/>
                <w:sz w:val="18"/>
                <w:szCs w:val="18"/>
                <w:lang w:val="pl-PL"/>
              </w:rPr>
            </w:pPr>
            <w:r w:rsidRPr="00F310B6">
              <w:rPr>
                <w:i/>
                <w:iCs/>
                <w:sz w:val="18"/>
                <w:szCs w:val="18"/>
                <w:lang w:val="pl-PL"/>
              </w:rPr>
              <w:t>0,0040</w:t>
            </w:r>
          </w:p>
        </w:tc>
      </w:tr>
      <w:tr w:rsidR="00F310B6" w:rsidRPr="005D59E0" w14:paraId="062A6526" w14:textId="77777777" w:rsidTr="00870097">
        <w:trPr>
          <w:cantSplit/>
        </w:trPr>
        <w:tc>
          <w:tcPr>
            <w:tcW w:w="4536" w:type="dxa"/>
            <w:vAlign w:val="center"/>
          </w:tcPr>
          <w:p w14:paraId="0466F9A1" w14:textId="10B7A9D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54F1C0D" w14:textId="77777777" w:rsidTr="00870097">
        <w:trPr>
          <w:cantSplit/>
        </w:trPr>
        <w:tc>
          <w:tcPr>
            <w:tcW w:w="4536" w:type="dxa"/>
            <w:vAlign w:val="center"/>
          </w:tcPr>
          <w:p w14:paraId="0A138DE8" w14:textId="49546DDE"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6EA6E40A" w14:textId="77777777" w:rsidTr="00870097">
        <w:trPr>
          <w:cantSplit/>
        </w:trPr>
        <w:tc>
          <w:tcPr>
            <w:tcW w:w="4536" w:type="dxa"/>
            <w:vAlign w:val="center"/>
          </w:tcPr>
          <w:p w14:paraId="14BA0AEA" w14:textId="3D89E74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10C725C6" w14:textId="77777777" w:rsidTr="00870097">
        <w:trPr>
          <w:cantSplit/>
        </w:trPr>
        <w:tc>
          <w:tcPr>
            <w:tcW w:w="4536" w:type="dxa"/>
            <w:vAlign w:val="center"/>
          </w:tcPr>
          <w:p w14:paraId="3725B9AD" w14:textId="720D5694"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9AC17BE" w14:textId="77777777" w:rsidTr="00870097">
        <w:trPr>
          <w:cantSplit/>
        </w:trPr>
        <w:tc>
          <w:tcPr>
            <w:tcW w:w="4536" w:type="dxa"/>
            <w:vAlign w:val="center"/>
          </w:tcPr>
          <w:p w14:paraId="0A28EFA5" w14:textId="4E56B1E0" w:rsidR="00F310B6" w:rsidRPr="00083628" w:rsidRDefault="00F310B6" w:rsidP="00870097">
            <w:pPr>
              <w:spacing w:before="60"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4B43BCD7" w14:textId="77777777" w:rsidTr="00870097">
        <w:trPr>
          <w:cantSplit/>
        </w:trPr>
        <w:tc>
          <w:tcPr>
            <w:tcW w:w="4536" w:type="dxa"/>
            <w:vAlign w:val="center"/>
          </w:tcPr>
          <w:p w14:paraId="22B48012" w14:textId="6D96600D"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518EE497" w14:textId="77777777" w:rsidTr="00870097">
        <w:trPr>
          <w:cantSplit/>
        </w:trPr>
        <w:tc>
          <w:tcPr>
            <w:tcW w:w="4536" w:type="dxa"/>
            <w:vAlign w:val="center"/>
          </w:tcPr>
          <w:p w14:paraId="77D590D3" w14:textId="6112F670" w:rsidR="00C015CE" w:rsidRPr="00C015CE" w:rsidRDefault="00C015CE"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870097">
            <w:pPr>
              <w:spacing w:before="60"/>
              <w:ind w:firstLine="0"/>
              <w:contextualSpacing/>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870097">
            <w:pPr>
              <w:spacing w:before="60"/>
              <w:ind w:firstLine="0"/>
              <w:contextualSpacing/>
              <w:jc w:val="center"/>
              <w:rPr>
                <w:i/>
                <w:iCs/>
                <w:sz w:val="18"/>
                <w:szCs w:val="18"/>
              </w:rPr>
            </w:pPr>
            <w:r w:rsidRPr="00FA2FB7">
              <w:rPr>
                <w:i/>
                <w:iCs/>
                <w:sz w:val="18"/>
                <w:szCs w:val="18"/>
                <w:lang w:val="pl-PL"/>
              </w:rPr>
              <w:t>&lt;0,0001</w:t>
            </w:r>
          </w:p>
        </w:tc>
      </w:tr>
      <w:tr w:rsidR="00F310B6" w:rsidRPr="005D59E0" w14:paraId="4D82D4D5" w14:textId="77777777" w:rsidTr="00870097">
        <w:trPr>
          <w:cantSplit/>
        </w:trPr>
        <w:tc>
          <w:tcPr>
            <w:tcW w:w="4536" w:type="dxa"/>
            <w:vAlign w:val="center"/>
          </w:tcPr>
          <w:p w14:paraId="7FC4EDAC" w14:textId="34741093"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89B40" w14:textId="77777777" w:rsidTr="00870097">
        <w:trPr>
          <w:cantSplit/>
        </w:trPr>
        <w:tc>
          <w:tcPr>
            <w:tcW w:w="4536" w:type="dxa"/>
            <w:vAlign w:val="center"/>
          </w:tcPr>
          <w:p w14:paraId="50D47025" w14:textId="3CEFD4E0"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32840A3B" w14:textId="77777777" w:rsidTr="00870097">
        <w:trPr>
          <w:cantSplit/>
        </w:trPr>
        <w:tc>
          <w:tcPr>
            <w:tcW w:w="4536" w:type="dxa"/>
            <w:vAlign w:val="center"/>
          </w:tcPr>
          <w:p w14:paraId="6CF87819" w14:textId="57C65C7B" w:rsidR="00F310B6" w:rsidRPr="00F310B6" w:rsidRDefault="00F310B6" w:rsidP="00870097">
            <w:pPr>
              <w:spacing w:before="60" w:line="276" w:lineRule="auto"/>
              <w:ind w:firstLine="0"/>
              <w:jc w:val="left"/>
              <w:rPr>
                <w:sz w:val="18"/>
                <w:szCs w:val="18"/>
                <w:lang w:val="pl-PL"/>
              </w:rPr>
            </w:pPr>
            <w:r w:rsidRPr="00F310B6">
              <w:rPr>
                <w:sz w:val="18"/>
                <w:szCs w:val="18"/>
                <w:lang w:val="pl-PL"/>
              </w:rPr>
              <w:lastRenderedPageBreak/>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3A1A1B90" w14:textId="77777777" w:rsidTr="00870097">
        <w:trPr>
          <w:cantSplit/>
        </w:trPr>
        <w:tc>
          <w:tcPr>
            <w:tcW w:w="4536" w:type="dxa"/>
            <w:vAlign w:val="center"/>
          </w:tcPr>
          <w:p w14:paraId="5114FD6B" w14:textId="3A3D3FB9" w:rsidR="00C015CE" w:rsidRPr="00C015CE" w:rsidRDefault="00C015CE" w:rsidP="00870097">
            <w:pPr>
              <w:spacing w:before="60"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870097">
            <w:pPr>
              <w:spacing w:before="60"/>
              <w:ind w:firstLine="0"/>
              <w:contextualSpacing/>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870097">
            <w:pPr>
              <w:spacing w:before="60"/>
              <w:ind w:firstLine="0"/>
              <w:contextualSpacing/>
              <w:jc w:val="center"/>
              <w:rPr>
                <w:i/>
                <w:iCs/>
                <w:sz w:val="18"/>
                <w:szCs w:val="18"/>
                <w:lang w:val="pl-PL"/>
              </w:rPr>
            </w:pPr>
            <w:r w:rsidRPr="00163281">
              <w:rPr>
                <w:i/>
                <w:iCs/>
                <w:sz w:val="18"/>
                <w:szCs w:val="18"/>
                <w:lang w:val="pl-PL"/>
              </w:rPr>
              <w:t>0,1027</w:t>
            </w:r>
          </w:p>
        </w:tc>
      </w:tr>
      <w:tr w:rsidR="00C015CE" w:rsidRPr="005D59E0" w14:paraId="707ADC45" w14:textId="77777777" w:rsidTr="00870097">
        <w:trPr>
          <w:cantSplit/>
        </w:trPr>
        <w:tc>
          <w:tcPr>
            <w:tcW w:w="4536" w:type="dxa"/>
            <w:vAlign w:val="center"/>
          </w:tcPr>
          <w:p w14:paraId="00EC6AFD" w14:textId="0E4F90EF"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870097">
            <w:pPr>
              <w:spacing w:before="60"/>
              <w:ind w:firstLine="0"/>
              <w:contextualSpacing/>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C015CE" w:rsidRPr="005D59E0" w14:paraId="23AD943D" w14:textId="77777777" w:rsidTr="00870097">
        <w:trPr>
          <w:cantSplit/>
        </w:trPr>
        <w:tc>
          <w:tcPr>
            <w:tcW w:w="4536" w:type="dxa"/>
            <w:vAlign w:val="center"/>
          </w:tcPr>
          <w:p w14:paraId="01FC8960" w14:textId="04D79BD4"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870097">
            <w:pPr>
              <w:spacing w:before="60"/>
              <w:ind w:firstLine="0"/>
              <w:contextualSpacing/>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F310B6" w:rsidRPr="005D59E0" w14:paraId="486ED13E" w14:textId="77777777" w:rsidTr="00870097">
        <w:trPr>
          <w:cantSplit/>
        </w:trPr>
        <w:tc>
          <w:tcPr>
            <w:tcW w:w="4536" w:type="dxa"/>
            <w:vAlign w:val="center"/>
          </w:tcPr>
          <w:p w14:paraId="14E9415A" w14:textId="7EF69279"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870097">
            <w:pPr>
              <w:spacing w:before="60"/>
              <w:ind w:firstLine="0"/>
              <w:contextualSpacing/>
              <w:jc w:val="center"/>
              <w:rPr>
                <w:i/>
                <w:iCs/>
                <w:sz w:val="18"/>
                <w:szCs w:val="18"/>
                <w:lang w:val="pl-PL"/>
              </w:rPr>
            </w:pPr>
            <w:r w:rsidRPr="00172AD1">
              <w:rPr>
                <w:i/>
                <w:iCs/>
                <w:sz w:val="18"/>
                <w:szCs w:val="18"/>
                <w:lang w:val="pl-PL"/>
              </w:rPr>
              <w:t>0,0090</w:t>
            </w:r>
          </w:p>
        </w:tc>
      </w:tr>
      <w:tr w:rsidR="00F310B6" w:rsidRPr="005D59E0" w14:paraId="36DEB81A" w14:textId="77777777" w:rsidTr="00870097">
        <w:trPr>
          <w:cantSplit/>
        </w:trPr>
        <w:tc>
          <w:tcPr>
            <w:tcW w:w="4536" w:type="dxa"/>
            <w:vAlign w:val="center"/>
          </w:tcPr>
          <w:p w14:paraId="520E427D" w14:textId="6FD6C2FB"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DBF6012" w14:textId="77777777" w:rsidTr="00870097">
        <w:trPr>
          <w:cantSplit/>
        </w:trPr>
        <w:tc>
          <w:tcPr>
            <w:tcW w:w="4536" w:type="dxa"/>
            <w:vAlign w:val="center"/>
          </w:tcPr>
          <w:p w14:paraId="1440AA42" w14:textId="1D031165"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682075A6" w14:textId="77777777" w:rsidTr="00870097">
        <w:trPr>
          <w:cantSplit/>
        </w:trPr>
        <w:tc>
          <w:tcPr>
            <w:tcW w:w="4536" w:type="dxa"/>
            <w:vAlign w:val="center"/>
          </w:tcPr>
          <w:p w14:paraId="5AF7D24E" w14:textId="19BF0D0F" w:rsidR="00E250BD" w:rsidRPr="005D59E0" w:rsidRDefault="00710CB0" w:rsidP="00870097">
            <w:pPr>
              <w:spacing w:before="60"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870097">
            <w:pPr>
              <w:spacing w:before="60"/>
              <w:ind w:firstLine="0"/>
              <w:contextualSpacing/>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89891DE" w14:textId="77777777" w:rsidTr="00870097">
        <w:trPr>
          <w:cantSplit/>
        </w:trPr>
        <w:tc>
          <w:tcPr>
            <w:tcW w:w="4536" w:type="dxa"/>
            <w:vAlign w:val="center"/>
          </w:tcPr>
          <w:p w14:paraId="404E4F4D" w14:textId="5164C939" w:rsidR="00E250BD" w:rsidRPr="005D59E0" w:rsidRDefault="00710CB0" w:rsidP="00870097">
            <w:pPr>
              <w:keepNext/>
              <w:spacing w:before="60"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870097">
            <w:pPr>
              <w:keepNext/>
              <w:spacing w:before="60"/>
              <w:ind w:firstLine="0"/>
              <w:contextualSpacing/>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870097">
            <w:pPr>
              <w:keepNext/>
              <w:spacing w:before="60"/>
              <w:ind w:firstLine="0"/>
              <w:contextualSpacing/>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3731659F"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w:t>
      </w:r>
      <w:r w:rsidR="00E77FAC">
        <w:t>,</w:t>
      </w:r>
      <w:r>
        <w:t xml:space="preserve"> jak i t</w:t>
      </w:r>
      <w:r w:rsidR="00CB4AB6">
        <w:t>ę</w:t>
      </w:r>
      <w:r>
        <w:t xml:space="preserve">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w:t>
      </w:r>
      <w:r w:rsidR="000144D2">
        <w:t> </w:t>
      </w:r>
      <w:r w:rsidR="004C310F">
        <w:t xml:space="preserve">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w:t>
      </w:r>
      <w:r w:rsidR="00E77FAC">
        <w:t>,</w:t>
      </w:r>
      <w:r w:rsidR="00287937">
        <w:t xml:space="preserve">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w:t>
      </w:r>
      <w:r w:rsidR="000144D2">
        <w:t> </w:t>
      </w:r>
      <w:r w:rsidR="005E701A">
        <w:t>przypadku kategorii Potencjał naukowy. Zarówno wobec Pozycji w rankingu</w:t>
      </w:r>
      <w:r w:rsidR="00E77FAC">
        <w:t>,</w:t>
      </w:r>
      <w:r w:rsidR="005E701A">
        <w:t xml:space="preserve">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w:t>
      </w:r>
      <w:r w:rsidR="005E701A">
        <w:lastRenderedPageBreak/>
        <w:t>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F2350D">
        <w:t xml:space="preserve">Tabela </w:t>
      </w:r>
      <w:r w:rsidR="00F2350D">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559B0896"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proofErr w:type="spellStart"/>
      <w:r w:rsidR="00804FB3">
        <w:t>pod</w:t>
      </w:r>
      <w:r w:rsidR="000B21EF">
        <w:t>rozdz</w:t>
      </w:r>
      <w:proofErr w:type="spellEnd"/>
      <w:r w:rsidR="000B21EF">
        <w:t xml:space="preserve">. </w:t>
      </w:r>
      <w:r w:rsidR="000B21EF">
        <w:fldChar w:fldCharType="begin"/>
      </w:r>
      <w:r w:rsidR="000B21EF">
        <w:instrText xml:space="preserve"> REF _Ref137910300 \r \h </w:instrText>
      </w:r>
      <w:r w:rsidR="000B21EF">
        <w:fldChar w:fldCharType="separate"/>
      </w:r>
      <w:r w:rsidR="00F2350D">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F2350D">
        <w:t>2.3.1</w:t>
      </w:r>
      <w:r w:rsidR="000B21EF">
        <w:fldChar w:fldCharType="end"/>
      </w:r>
      <w:r w:rsidR="000B21EF">
        <w:t xml:space="preserve">. Ponieważ jednak w </w:t>
      </w:r>
      <w:r w:rsidR="00707AA5">
        <w:t>kolejnych analizach zostaną uwzględnione parametry pochodzące z danych z</w:t>
      </w:r>
      <w:r w:rsidR="003328B8">
        <w:t> </w:t>
      </w:r>
      <w:r w:rsidR="00707AA5">
        <w:t xml:space="preserve">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w:t>
      </w:r>
      <w:r w:rsidR="0092119E">
        <w:lastRenderedPageBreak/>
        <w:t>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5B0B8535" w14:textId="6781F984" w:rsidR="00083628" w:rsidRDefault="00083628" w:rsidP="00083628">
      <w:pPr>
        <w:pStyle w:val="Tytutabeli"/>
      </w:pPr>
      <w:bookmarkStart w:id="864" w:name="_Ref162954853"/>
      <w:bookmarkStart w:id="865" w:name="_Ref162954839"/>
      <w:bookmarkStart w:id="866" w:name="_Toc169134798"/>
      <w:r>
        <w:t xml:space="preserve">Tabela </w:t>
      </w:r>
      <w:fldSimple w:instr=" SEQ Tabela \* ARABIC ">
        <w:r w:rsidR="00F2350D">
          <w:rPr>
            <w:noProof/>
          </w:rPr>
          <w:t>75</w:t>
        </w:r>
      </w:fldSimple>
      <w:bookmarkEnd w:id="864"/>
      <w:r w:rsidR="00B84102">
        <w:rPr>
          <w:noProof/>
        </w:rPr>
        <w:t>.</w:t>
      </w:r>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865"/>
      <w:bookmarkEnd w:id="866"/>
    </w:p>
    <w:tbl>
      <w:tblPr>
        <w:tblStyle w:val="TableGrid"/>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1726FCF3"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870097">
            <w:pPr>
              <w:spacing w:before="60"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870097">
            <w:pPr>
              <w:spacing w:before="60"/>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870097">
            <w:pPr>
              <w:spacing w:before="60"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870097">
            <w:pPr>
              <w:spacing w:before="60"/>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870097">
            <w:pPr>
              <w:spacing w:before="60"/>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870097">
            <w:pPr>
              <w:spacing w:before="60"/>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870097">
            <w:pPr>
              <w:spacing w:before="60"/>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870097">
            <w:pPr>
              <w:spacing w:before="60"/>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870097">
            <w:pPr>
              <w:spacing w:before="60"/>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870097">
            <w:pPr>
              <w:spacing w:before="60"/>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870097">
            <w:pPr>
              <w:spacing w:before="60"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870097">
            <w:pPr>
              <w:spacing w:before="60"/>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870097">
            <w:pPr>
              <w:spacing w:before="60"/>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870097">
            <w:pPr>
              <w:spacing w:before="60"/>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870097">
            <w:pPr>
              <w:spacing w:before="60"/>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870097">
            <w:pPr>
              <w:spacing w:before="60"/>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870097">
            <w:pPr>
              <w:spacing w:before="60"/>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870097">
            <w:pPr>
              <w:spacing w:before="60"/>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870097">
            <w:pPr>
              <w:spacing w:before="60"/>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870097">
            <w:pPr>
              <w:spacing w:before="60"/>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870097">
            <w:pPr>
              <w:spacing w:before="60"/>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870097">
            <w:pPr>
              <w:spacing w:before="60"/>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870097">
            <w:pPr>
              <w:spacing w:before="60"/>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870097">
            <w:pPr>
              <w:spacing w:before="60"/>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870097">
            <w:pPr>
              <w:spacing w:before="60"/>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870097">
            <w:pPr>
              <w:keepNext/>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870097">
            <w:pPr>
              <w:keepNext/>
              <w:spacing w:before="60"/>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870097">
            <w:pPr>
              <w:keepNext/>
              <w:spacing w:before="60"/>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t>
      </w:r>
      <w:proofErr w:type="spellStart"/>
      <w:r w:rsidR="00A92110" w:rsidRPr="00D95B07">
        <w:rPr>
          <w:lang w:val="pl-PL"/>
        </w:rPr>
        <w:t>Webometrics</w:t>
      </w:r>
      <w:proofErr w:type="spellEnd"/>
      <w:r w:rsidR="00A92110" w:rsidRPr="00D95B07">
        <w:rPr>
          <w:lang w:val="pl-PL"/>
        </w:rPr>
        <w:t xml:space="preserve">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0C2368BF"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w:t>
      </w:r>
      <w:r w:rsidR="00E77FAC">
        <w:t>,</w:t>
      </w:r>
      <w:r>
        <w:t xml:space="preserve">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lastRenderedPageBreak/>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5DF46D56"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w:t>
      </w:r>
      <w:r w:rsidR="00E77FAC">
        <w:t>,</w:t>
      </w:r>
      <w:r w:rsidR="00CC7DA6">
        <w:t xml:space="preserve">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w:t>
      </w:r>
      <w:r w:rsidR="00E77FAC">
        <w:t>,</w:t>
      </w:r>
      <w:r w:rsidR="00425FAC">
        <w:t xml:space="preserve">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D4761D3"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 xml:space="preserve">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F2350D">
        <w:t xml:space="preserve">Tabela </w:t>
      </w:r>
      <w:r w:rsidR="00F2350D">
        <w:rPr>
          <w:noProof/>
        </w:rPr>
        <w:t>26</w:t>
      </w:r>
      <w:r w:rsidR="003A7FBB">
        <w:fldChar w:fldCharType="end"/>
      </w:r>
      <w:r w:rsidR="003A7FBB">
        <w:t>).</w:t>
      </w:r>
    </w:p>
    <w:p w14:paraId="36340494" w14:textId="4C3ADE98" w:rsidR="00425FAC" w:rsidRDefault="00425FAC" w:rsidP="003A7FBB">
      <w:pPr>
        <w:pStyle w:val="Tytutabeli"/>
      </w:pPr>
      <w:bookmarkStart w:id="867" w:name="_Ref137917794"/>
      <w:bookmarkStart w:id="868" w:name="_Ref137917781"/>
      <w:bookmarkStart w:id="869" w:name="_Toc169134799"/>
      <w:r w:rsidRPr="003A7FBB">
        <w:t>Tabela</w:t>
      </w:r>
      <w:r>
        <w:t xml:space="preserve"> </w:t>
      </w:r>
      <w:fldSimple w:instr=" SEQ Tabela \* ARABIC ">
        <w:r w:rsidR="00F2350D">
          <w:rPr>
            <w:noProof/>
          </w:rPr>
          <w:t>76</w:t>
        </w:r>
      </w:fldSimple>
      <w:bookmarkEnd w:id="867"/>
      <w:r w:rsidR="00B84102">
        <w:rPr>
          <w:noProof/>
        </w:rPr>
        <w:t>.</w:t>
      </w:r>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868"/>
      <w:bookmarkEnd w:id="869"/>
    </w:p>
    <w:tbl>
      <w:tblPr>
        <w:tblStyle w:val="TableGrid"/>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870097">
            <w:pPr>
              <w:spacing w:before="60"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870097">
            <w:pPr>
              <w:spacing w:before="60" w:line="276" w:lineRule="auto"/>
              <w:ind w:firstLine="0"/>
              <w:jc w:val="left"/>
              <w:rPr>
                <w:sz w:val="18"/>
                <w:szCs w:val="18"/>
                <w:lang w:val="pl-PL"/>
              </w:rPr>
            </w:pPr>
            <w:proofErr w:type="spellStart"/>
            <w:r w:rsidRPr="00877C7F">
              <w:rPr>
                <w:sz w:val="18"/>
                <w:szCs w:val="18"/>
                <w:lang w:val="pl-PL"/>
              </w:rPr>
              <w:lastRenderedPageBreak/>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870097">
            <w:pPr>
              <w:spacing w:before="60"/>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870097">
            <w:pPr>
              <w:spacing w:before="60"/>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870097">
            <w:pPr>
              <w:spacing w:before="60"/>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870097">
            <w:pPr>
              <w:spacing w:before="60"/>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870097">
            <w:pPr>
              <w:spacing w:before="60"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870097">
            <w:pPr>
              <w:spacing w:before="60"/>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870097">
            <w:pPr>
              <w:spacing w:before="60"/>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870097">
            <w:pPr>
              <w:spacing w:before="60"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870097">
            <w:pPr>
              <w:spacing w:before="60"/>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870097">
            <w:pPr>
              <w:keepNext/>
              <w:spacing w:before="60"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870097">
            <w:pPr>
              <w:keepNext/>
              <w:spacing w:before="60"/>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870097">
            <w:pPr>
              <w:keepNext/>
              <w:spacing w:before="60"/>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22DD8821"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A41BC38" w:rsidR="00425FAC" w:rsidRDefault="00855E39" w:rsidP="00847F16">
      <w:r>
        <w:lastRenderedPageBreak/>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E2E0160" w14:textId="0540D5E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9445CD0" w14:textId="05136705" w:rsidR="00847F16" w:rsidRPr="00847F16" w:rsidRDefault="00783960" w:rsidP="00BC04EA">
      <w:r>
        <w:t xml:space="preserve">Podsumowując, można stwierdzić, że opisane w niniejszym </w:t>
      </w:r>
      <w:r w:rsidR="00804FB3">
        <w:t>pod</w:t>
      </w:r>
      <w:r>
        <w:t xml:space="preserve">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w:t>
      </w:r>
      <w:r w:rsidR="00E77FAC">
        <w:t>,</w:t>
      </w:r>
      <w:r>
        <w:t xml:space="preserve">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Heading3"/>
      </w:pPr>
      <w:bookmarkStart w:id="870" w:name="_Ref164502786"/>
      <w:bookmarkStart w:id="871" w:name="_Toc164801030"/>
      <w:bookmarkStart w:id="872" w:name="_Toc168903294"/>
      <w:bookmarkStart w:id="873" w:name="_Toc169134102"/>
      <w:r w:rsidRPr="00000137">
        <w:t>Zastosowanie informacji o satysfakcji interesariuszy w doskonaleniu systemu zarządzania jakością uczelni</w:t>
      </w:r>
      <w:bookmarkEnd w:id="870"/>
      <w:bookmarkEnd w:id="871"/>
      <w:bookmarkEnd w:id="872"/>
      <w:bookmarkEnd w:id="873"/>
    </w:p>
    <w:p w14:paraId="25559B5C" w14:textId="47E437B6"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proofErr w:type="spellStart"/>
      <w:r w:rsidR="00804FB3">
        <w:t>pod</w:t>
      </w:r>
      <w:r w:rsidRPr="00000137">
        <w:t>rozdz</w:t>
      </w:r>
      <w:proofErr w:type="spellEnd"/>
      <w:r w:rsidRPr="00000137">
        <w:t xml:space="preserve">. </w:t>
      </w:r>
      <w:r>
        <w:fldChar w:fldCharType="begin"/>
      </w:r>
      <w:r>
        <w:instrText xml:space="preserve"> REF _Ref156758230 \r \h </w:instrText>
      </w:r>
      <w:r>
        <w:fldChar w:fldCharType="separate"/>
      </w:r>
      <w:r w:rsidR="00F2350D">
        <w:t>1.4.1</w:t>
      </w:r>
      <w:r>
        <w:fldChar w:fldCharType="end"/>
      </w:r>
      <w:r>
        <w:t xml:space="preserve"> i </w:t>
      </w:r>
      <w:r>
        <w:fldChar w:fldCharType="begin"/>
      </w:r>
      <w:r>
        <w:instrText xml:space="preserve"> REF _Ref162612597 \r \h </w:instrText>
      </w:r>
      <w:r>
        <w:fldChar w:fldCharType="separate"/>
      </w:r>
      <w:r w:rsidR="00F2350D">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proofErr w:type="spellStart"/>
      <w:r w:rsidR="00804FB3">
        <w:t>pod</w:t>
      </w:r>
      <w:r>
        <w:t>rozdz</w:t>
      </w:r>
      <w:proofErr w:type="spellEnd"/>
      <w:r>
        <w:t xml:space="preserve">. </w:t>
      </w:r>
      <w:r>
        <w:fldChar w:fldCharType="begin"/>
      </w:r>
      <w:r>
        <w:instrText xml:space="preserve"> REF _Ref162612683 \r \h </w:instrText>
      </w:r>
      <w:r>
        <w:fldChar w:fldCharType="separate"/>
      </w:r>
      <w:r w:rsidR="00F2350D">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 xml:space="preserve">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w:t>
      </w:r>
      <w:r>
        <w:lastRenderedPageBreak/>
        <w:t>ISO 21001</w:t>
      </w:r>
      <w:r w:rsidR="00E77FAC">
        <w:t>,</w:t>
      </w:r>
      <w:r>
        <w:t xml:space="preserve"> jak i pozostałych norm należących do grupy norm odnoszących się do systemu zarządzania</w:t>
      </w:r>
      <w:r w:rsidR="00CB4AB6">
        <w:t>,</w:t>
      </w:r>
      <w:r>
        <w:t xml:space="preserve"> tzw. MSS (</w:t>
      </w:r>
      <w:r w:rsidRPr="00FA0DAA">
        <w:rPr>
          <w:i/>
          <w:iCs/>
        </w:rPr>
        <w:t xml:space="preserve">Management System </w:t>
      </w:r>
      <w:proofErr w:type="spellStart"/>
      <w:r w:rsidRPr="00FA0DAA">
        <w:rPr>
          <w:i/>
          <w:iCs/>
        </w:rPr>
        <w:t>Standards</w:t>
      </w:r>
      <w:proofErr w:type="spellEnd"/>
      <w:r>
        <w:t>)</w:t>
      </w:r>
      <w:r w:rsidR="00CB4AB6">
        <w:t>,</w:t>
      </w:r>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01311EF2"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proofErr w:type="spellStart"/>
      <w:r w:rsidR="00804FB3">
        <w:t>pod</w:t>
      </w:r>
      <w:r>
        <w:t>rozdz</w:t>
      </w:r>
      <w:proofErr w:type="spellEnd"/>
      <w:r>
        <w:t xml:space="preserve">. </w:t>
      </w:r>
      <w:r>
        <w:fldChar w:fldCharType="begin"/>
      </w:r>
      <w:r>
        <w:instrText xml:space="preserve"> REF _Ref135920762 \r \h </w:instrText>
      </w:r>
      <w:r>
        <w:fldChar w:fldCharType="separate"/>
      </w:r>
      <w:r w:rsidR="00F2350D">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15527CC8"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stosowania tych zasad. Wszystko to świadczy tym jak bardzo </w:t>
      </w:r>
      <w:proofErr w:type="spellStart"/>
      <w:r>
        <w:t>interesariuszocentryczne</w:t>
      </w:r>
      <w:proofErr w:type="spellEnd"/>
      <w:r>
        <w:t xml:space="preserve"> podejście proponuje norma ISO 21001:2018.</w:t>
      </w:r>
    </w:p>
    <w:p w14:paraId="5CBAB82A" w14:textId="5DF22E6F"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w:t>
      </w:r>
      <w:r w:rsidR="003328B8">
        <w:t> </w:t>
      </w:r>
      <w:r>
        <w:t xml:space="preserve">punktem 5.1 „Przywództwo i zaangażowanie” wzmacniając w organizacji </w:t>
      </w:r>
      <w:proofErr w:type="spellStart"/>
      <w:r>
        <w:t>interesariuszocentryzm</w:t>
      </w:r>
      <w:proofErr w:type="spellEnd"/>
      <w:r>
        <w:t>. Ponadto wskaźniki te dostarczając możliwości pomiaru efektów działań organizacji będą wspierać procesy związane z odpowiedzialnością za efektywność SZJ jednocześnie pozwalając na podejmo</w:t>
      </w:r>
      <w:r>
        <w:lastRenderedPageBreak/>
        <w:t>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w:t>
      </w:r>
      <w:r w:rsidR="003328B8">
        <w:t> </w:t>
      </w:r>
      <w:r>
        <w:t>ramach wymagań rozdziału 8. „Działanie” (</w:t>
      </w:r>
      <w:proofErr w:type="spellStart"/>
      <w:r w:rsidRPr="005254D7">
        <w:rPr>
          <w:i/>
          <w:iCs/>
        </w:rPr>
        <w:t>Operation</w:t>
      </w:r>
      <w:proofErr w:type="spellEnd"/>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w:t>
      </w:r>
      <w:r w:rsidR="005314B4">
        <w:t>,</w:t>
      </w:r>
      <w:r>
        <w:t xml:space="preserve"> by monitorować zarówno negatywne</w:t>
      </w:r>
      <w:r w:rsidR="00E77FAC">
        <w:t>,</w:t>
      </w:r>
      <w:r>
        <w:t xml:space="preserv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238045E" w14:textId="3B5ECE41" w:rsidR="0021443A" w:rsidRDefault="0021443A" w:rsidP="0021443A">
      <w:r>
        <w:t xml:space="preserve">Uczelnie w Polsce są poddawane ocenie programowej PKA, a zatem spełnianie jej kryteriów jest wymaganiem obligatoryjnym istotnie wpływającym na możliwość funkcjonowania tych instytucji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F2350D">
        <w:t>1.3.2</w:t>
      </w:r>
      <w:r>
        <w:fldChar w:fldCharType="end"/>
      </w:r>
      <w:r>
        <w:t xml:space="preserve"> i </w:t>
      </w:r>
      <w:r>
        <w:fldChar w:fldCharType="begin"/>
      </w:r>
      <w:r>
        <w:instrText xml:space="preserve"> REF _Ref156758230 \r \h </w:instrText>
      </w:r>
      <w:r>
        <w:fldChar w:fldCharType="separate"/>
      </w:r>
      <w:r w:rsidR="00F2350D">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F2350D">
        <w:t>1.5.3</w:t>
      </w:r>
      <w:r>
        <w:fldChar w:fldCharType="end"/>
      </w:r>
      <w:r>
        <w:t xml:space="preserve"> (por. </w:t>
      </w:r>
      <w:r>
        <w:fldChar w:fldCharType="begin"/>
      </w:r>
      <w:r>
        <w:instrText xml:space="preserve"> REF _Ref134898257 \h </w:instrText>
      </w:r>
      <w:r>
        <w:fldChar w:fldCharType="separate"/>
      </w:r>
      <w:r w:rsidR="00F2350D" w:rsidRPr="00ED45D2">
        <w:t xml:space="preserve">Tabela </w:t>
      </w:r>
      <w:r w:rsidR="00F2350D">
        <w:rPr>
          <w:noProof/>
        </w:rPr>
        <w:t>57</w:t>
      </w:r>
      <w:r>
        <w:fldChar w:fldCharType="end"/>
      </w:r>
      <w:r>
        <w:t>) jednak warto również przeanalizować czy i w jakim stopni</w:t>
      </w:r>
      <w:r w:rsidR="00640402">
        <w:t>u</w:t>
      </w:r>
      <w:r>
        <w:t xml:space="preserve"> dokonywanie regularnych pomiarów satysfakcji interesariuszy uczelni może wspierać zdolność takiej organizacji do spełniania tych wymagań. </w:t>
      </w:r>
      <w:r>
        <w:lastRenderedPageBreak/>
        <w:t>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interesariuszocentryzmu</w:t>
      </w:r>
      <w:proofErr w:type="spellEnd"/>
      <w:r>
        <w:t xml:space="preserve">. </w:t>
      </w:r>
    </w:p>
    <w:p w14:paraId="3A0C4D36" w14:textId="2EEC4100"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w:t>
      </w:r>
      <w:r w:rsidR="005314B4">
        <w:t>,</w:t>
      </w:r>
      <w:r>
        <w:t xml:space="preserv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03F42825" w14:textId="6A3352EE" w:rsidR="009B4AA9" w:rsidRPr="009B4AA9" w:rsidRDefault="009B4AA9" w:rsidP="009B4AA9">
      <w:pPr>
        <w:jc w:val="center"/>
        <w:rPr>
          <w:b/>
          <w:bCs/>
          <w:sz w:val="32"/>
          <w:szCs w:val="36"/>
        </w:rPr>
      </w:pPr>
      <w:r w:rsidRPr="009B4AA9">
        <w:rPr>
          <w:b/>
          <w:bCs/>
          <w:sz w:val="32"/>
          <w:szCs w:val="36"/>
        </w:rPr>
        <w:t>***</w:t>
      </w:r>
    </w:p>
    <w:p w14:paraId="061CFD8A" w14:textId="16646B41"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00F2350D">
        <w:t>2</w:t>
      </w:r>
      <w:r w:rsidRPr="009B4AA9">
        <w:fldChar w:fldCharType="end"/>
      </w:r>
      <w:r w:rsidRPr="009B4AA9">
        <w:t xml:space="preserve"> niniejszej pracy zawiera opis części badawczej, gdzie przedstawiono genezę dla postawionych hipotez badawczych</w:t>
      </w:r>
      <w:r w:rsidR="00E77FAC">
        <w:t>,</w:t>
      </w:r>
      <w:r w:rsidRPr="009B4AA9">
        <w:t xml:space="preserve"> jak i założenia oraz wyniki przeprowadzonych badań jakościowych oraz ilościowych. Pierwsze dwie hipotezy</w:t>
      </w:r>
      <w:r w:rsidR="00BA3A2B">
        <w:t>,</w:t>
      </w:r>
      <w:r w:rsidRPr="009B4AA9">
        <w:t xml:space="preserve"> H1 i H2</w:t>
      </w:r>
      <w:r w:rsidR="00BA3A2B">
        <w:t>,</w:t>
      </w:r>
      <w:r w:rsidRPr="009B4AA9">
        <w:t xml:space="preserve"> </w:t>
      </w:r>
      <w:r w:rsidR="00BA3A2B">
        <w:t>stanowiące</w:t>
      </w:r>
      <w:r w:rsidRPr="009B4AA9">
        <w:t xml:space="preserve"> inspiracj</w:t>
      </w:r>
      <w:r w:rsidR="00BA3A2B">
        <w:t>ę</w:t>
      </w:r>
      <w:r w:rsidRPr="009B4AA9">
        <w:t xml:space="preserve"> do badań jakościowych</w:t>
      </w:r>
      <w:r w:rsidR="00BA3A2B">
        <w:t>,</w:t>
      </w:r>
      <w:r w:rsidRPr="009B4AA9">
        <w:t xml:space="preserve"> zostały omówione w podrozdziale </w:t>
      </w:r>
      <w:r w:rsidRPr="009B4AA9">
        <w:fldChar w:fldCharType="begin"/>
      </w:r>
      <w:r w:rsidRPr="009B4AA9">
        <w:instrText xml:space="preserve"> REF _Ref164502706 \r \h  \* MERGEFORMAT </w:instrText>
      </w:r>
      <w:r w:rsidRPr="009B4AA9">
        <w:fldChar w:fldCharType="separate"/>
      </w:r>
      <w:r w:rsidR="00F2350D">
        <w:t>2.1</w:t>
      </w:r>
      <w:r w:rsidRPr="009B4AA9">
        <w:fldChar w:fldCharType="end"/>
      </w:r>
      <w:r w:rsidRPr="009B4AA9">
        <w:t>. W ramach omówienia założeń badania jakościowego (</w:t>
      </w:r>
      <w:proofErr w:type="spellStart"/>
      <w:r w:rsidR="00804FB3">
        <w:t>pod</w:t>
      </w:r>
      <w:r w:rsidRPr="009B4AA9">
        <w:t>rozdz</w:t>
      </w:r>
      <w:proofErr w:type="spellEnd"/>
      <w:r w:rsidRPr="009B4AA9">
        <w:t>.</w:t>
      </w:r>
      <w:r w:rsidR="00804FB3">
        <w:t> </w:t>
      </w:r>
      <w:r w:rsidRPr="009B4AA9">
        <w:fldChar w:fldCharType="begin"/>
      </w:r>
      <w:r w:rsidRPr="009B4AA9">
        <w:instrText xml:space="preserve"> REF _Ref164502714 \r \h  \* MERGEFORMAT </w:instrText>
      </w:r>
      <w:r w:rsidRPr="009B4AA9">
        <w:fldChar w:fldCharType="separate"/>
      </w:r>
      <w:r w:rsidR="00F2350D">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proofErr w:type="spellStart"/>
      <w:r w:rsidR="00094BA6">
        <w:t>pod</w:t>
      </w:r>
      <w:r w:rsidRPr="009B4AA9">
        <w:t>rozdz</w:t>
      </w:r>
      <w:proofErr w:type="spellEnd"/>
      <w:r w:rsidRPr="009B4AA9">
        <w:t xml:space="preserve">. </w:t>
      </w:r>
      <w:r w:rsidRPr="009B4AA9">
        <w:fldChar w:fldCharType="begin"/>
      </w:r>
      <w:r w:rsidRPr="009B4AA9">
        <w:instrText xml:space="preserve"> REF _Ref137733795 \r \h  \* MERGEFORMAT </w:instrText>
      </w:r>
      <w:r w:rsidRPr="009B4AA9">
        <w:fldChar w:fldCharType="separate"/>
      </w:r>
      <w:r w:rsidR="00F2350D">
        <w:t>2.1.2</w:t>
      </w:r>
      <w:r w:rsidRPr="009B4AA9">
        <w:fldChar w:fldCharType="end"/>
      </w:r>
      <w:r w:rsidRPr="009B4AA9">
        <w:t xml:space="preserve">) przeprowadzonego wśród 33 respondentów. Na podstawie wniosków płynących z analizy stwierdzeń </w:t>
      </w:r>
      <w:r w:rsidRPr="009B4AA9">
        <w:lastRenderedPageBreak/>
        <w:t>respondentów sformułowano hipotezy H3, H4, i H5</w:t>
      </w:r>
      <w:r w:rsidR="00BA3A2B">
        <w:t>,</w:t>
      </w:r>
      <w:r w:rsidRPr="009B4AA9">
        <w:t xml:space="preserve"> będące inspiracją do przeprowadzenia badań ilościowych wśród interesariuszy uczelni.</w:t>
      </w:r>
    </w:p>
    <w:p w14:paraId="21373F85" w14:textId="665D4DD1" w:rsidR="009B4AA9" w:rsidRPr="009B4AA9" w:rsidRDefault="009B4AA9" w:rsidP="009B4AA9">
      <w:r w:rsidRPr="009B4AA9">
        <w:t>Do weryfikacji postawionych hipotez odnośnie do efektów działań uczelni w świetle pomiaru satysfakcji interesariuszy posłużyły przeprowadzone badania kwestionariuszowe (</w:t>
      </w:r>
      <w:proofErr w:type="spellStart"/>
      <w:r w:rsidR="00094BA6">
        <w:t>pod</w:t>
      </w:r>
      <w:r w:rsidRPr="009B4AA9">
        <w:t>rozdz</w:t>
      </w:r>
      <w:proofErr w:type="spellEnd"/>
      <w:r w:rsidRPr="009B4AA9">
        <w:t xml:space="preserve">. </w:t>
      </w:r>
      <w:r w:rsidRPr="009B4AA9">
        <w:fldChar w:fldCharType="begin"/>
      </w:r>
      <w:r w:rsidRPr="009B4AA9">
        <w:instrText xml:space="preserve"> REF _Ref164502733 \r \h  \* MERGEFORMAT </w:instrText>
      </w:r>
      <w:r w:rsidRPr="009B4AA9">
        <w:fldChar w:fldCharType="separate"/>
      </w:r>
      <w:r w:rsidR="00F2350D">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00F2350D" w:rsidRPr="00BC4204">
        <w:t xml:space="preserve">Rysunek </w:t>
      </w:r>
      <w:r w:rsidR="00F2350D">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00F2350D">
        <w:t>2.2.1</w:t>
      </w:r>
      <w:r w:rsidRPr="009B4AA9">
        <w:fldChar w:fldCharType="end"/>
      </w:r>
      <w:r w:rsidRPr="009B4AA9">
        <w:t xml:space="preserve"> przedstawiono założenia dla narzędzia badawczego i wykorzystanego do przeprowadzenia badania kwestionariuszowego z opisem typów pytań zaplanowanych dla każdej z wybranych grup interesariuszy (</w:t>
      </w:r>
      <w:r w:rsidRPr="009B4AA9">
        <w:fldChar w:fldCharType="begin"/>
      </w:r>
      <w:r w:rsidRPr="009B4AA9">
        <w:instrText xml:space="preserve"> REF _Ref137642473 \h  \* MERGEFORMAT </w:instrText>
      </w:r>
      <w:r w:rsidRPr="009B4AA9">
        <w:fldChar w:fldCharType="separate"/>
      </w:r>
      <w:r w:rsidR="00F2350D" w:rsidRPr="00684943">
        <w:t xml:space="preserve">Tabela </w:t>
      </w:r>
      <w:r w:rsidR="00F2350D">
        <w:rPr>
          <w:noProof/>
        </w:rPr>
        <w:t>62</w:t>
      </w:r>
      <w:r w:rsidRPr="009B4AA9">
        <w:fldChar w:fldCharType="end"/>
      </w:r>
      <w:r w:rsidRPr="009B4AA9">
        <w:t xml:space="preserve">) oraz uzasadnieniem dla wyboru szczegółowych rozwiązań w zakresie niektórych </w:t>
      </w:r>
      <w:proofErr w:type="spellStart"/>
      <w:r w:rsidRPr="009B4AA9">
        <w:t>skal</w:t>
      </w:r>
      <w:proofErr w:type="spellEnd"/>
      <w:r w:rsidRPr="009B4AA9">
        <w:t xml:space="preserve">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00F2350D">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 kolejnym podrozdziale (</w:t>
      </w:r>
      <w:r w:rsidRPr="009B4AA9">
        <w:fldChar w:fldCharType="begin"/>
      </w:r>
      <w:r w:rsidRPr="009B4AA9">
        <w:instrText xml:space="preserve"> REF _Ref437093143 \r \h  \* MERGEFORMAT </w:instrText>
      </w:r>
      <w:r w:rsidRPr="009B4AA9">
        <w:fldChar w:fldCharType="separate"/>
      </w:r>
      <w:r w:rsidR="00F2350D">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00F2350D">
        <w:t xml:space="preserve">Tabela </w:t>
      </w:r>
      <w:r w:rsidR="00F2350D">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00F2350D">
        <w:t xml:space="preserve">Tabela </w:t>
      </w:r>
      <w:r w:rsidR="00F2350D">
        <w:rPr>
          <w:noProof/>
        </w:rPr>
        <w:t>68</w:t>
      </w:r>
      <w:r w:rsidRPr="009B4AA9">
        <w:fldChar w:fldCharType="end"/>
      </w:r>
      <w:r w:rsidRPr="009B4AA9">
        <w:t xml:space="preserve">) </w:t>
      </w:r>
      <w:r w:rsidR="00BA3A2B">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272223BC" w14:textId="060EFCDD" w:rsidR="009B4AA9" w:rsidRPr="00D215CD" w:rsidRDefault="009B4AA9" w:rsidP="009B4AA9">
      <w:r w:rsidRPr="009B4AA9">
        <w:t>W ramach kolejnej części – badań ilościowych (</w:t>
      </w:r>
      <w:proofErr w:type="spellStart"/>
      <w:r w:rsidR="00094BA6">
        <w:t>pod</w:t>
      </w:r>
      <w:r w:rsidRPr="009B4AA9">
        <w:t>rozdz</w:t>
      </w:r>
      <w:proofErr w:type="spellEnd"/>
      <w:r w:rsidRPr="009B4AA9">
        <w:t xml:space="preserve">. </w:t>
      </w:r>
      <w:r w:rsidRPr="009B4AA9">
        <w:fldChar w:fldCharType="begin"/>
      </w:r>
      <w:r w:rsidRPr="009B4AA9">
        <w:instrText xml:space="preserve"> REF _Ref164502761 \r \h  \* MERGEFORMAT </w:instrText>
      </w:r>
      <w:r w:rsidRPr="009B4AA9">
        <w:fldChar w:fldCharType="separate"/>
      </w:r>
      <w:r w:rsidR="00F2350D">
        <w:t>2.3</w:t>
      </w:r>
      <w:r w:rsidRPr="009B4AA9">
        <w:fldChar w:fldCharType="end"/>
      </w:r>
      <w:r w:rsidRPr="009B4AA9">
        <w:t>) przedstawiono wyniki analiz relacji pomiędzy wynikami wskaźników odnoszących się do jakości efektów działań uczelni</w:t>
      </w:r>
      <w:r w:rsidR="00BA3A2B">
        <w:t>,</w:t>
      </w:r>
      <w:r w:rsidRPr="009B4AA9">
        <w:t xml:space="preserve"> poszerzając badania o analizy danych z innych dostępnych źródeł (ELA, rankingi). Najpierw omówiono relacje pomiędzy wskaźnikami odnoszącymi się do zarobków i zatrudnienia absolwentów oraz ich satysfakcji z usług uczelni</w:t>
      </w:r>
      <w:r w:rsidR="00BA3A2B">
        <w:t xml:space="preserve"> </w:t>
      </w:r>
      <w:r w:rsidR="00BA3A2B" w:rsidRPr="009B4AA9">
        <w:t>(</w:t>
      </w:r>
      <w:proofErr w:type="spellStart"/>
      <w:r w:rsidR="00BA3A2B">
        <w:t>pod</w:t>
      </w:r>
      <w:r w:rsidR="00BA3A2B" w:rsidRPr="009B4AA9">
        <w:t>rozdz</w:t>
      </w:r>
      <w:proofErr w:type="spellEnd"/>
      <w:r w:rsidR="00BA3A2B" w:rsidRPr="009B4AA9">
        <w:t xml:space="preserve">. </w:t>
      </w:r>
      <w:r w:rsidR="00BA3A2B" w:rsidRPr="009B4AA9">
        <w:fldChar w:fldCharType="begin"/>
      </w:r>
      <w:r w:rsidR="00BA3A2B" w:rsidRPr="009B4AA9">
        <w:instrText xml:space="preserve"> REF _Ref137910300 \r \h  \* MERGEFORMAT </w:instrText>
      </w:r>
      <w:r w:rsidR="00BA3A2B" w:rsidRPr="009B4AA9">
        <w:fldChar w:fldCharType="separate"/>
      </w:r>
      <w:r w:rsidR="00BA3A2B">
        <w:t>2.3.1</w:t>
      </w:r>
      <w:r w:rsidR="00BA3A2B" w:rsidRPr="009B4AA9">
        <w:fldChar w:fldCharType="end"/>
      </w:r>
      <w:r w:rsidR="00BA3A2B" w:rsidRPr="009B4AA9">
        <w:t>)</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rsidR="00E77FAC">
        <w:t>,</w:t>
      </w:r>
      <w:r w:rsidRPr="009B4AA9">
        <w:t xml:space="preserve">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00F2350D">
        <w:t>2.3.2</w:t>
      </w:r>
      <w:r w:rsidRPr="009B4AA9">
        <w:fldChar w:fldCharType="end"/>
      </w:r>
      <w:r w:rsidRPr="009B4AA9">
        <w:t>) opisano wyniki badań związanych z próbą weryfikacji hipotez H4 i H5 (korelacja IWRA i wyni</w:t>
      </w:r>
      <w:r w:rsidRPr="009B4AA9">
        <w:lastRenderedPageBreak/>
        <w:t>ków rankingów oraz badań prestiżu uczelni). Badania te zostały przeprowadzon</w:t>
      </w:r>
      <w:r w:rsidR="00BA3A2B">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rsidRPr="009B4AA9">
        <w:t>Webometrics</w:t>
      </w:r>
      <w:proofErr w:type="spellEnd"/>
      <w:r w:rsidRPr="009B4AA9">
        <w:t xml:space="preserve">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w:t>
      </w:r>
      <w:proofErr w:type="spellStart"/>
      <w:r w:rsidRPr="009B4AA9">
        <w:t>predyktorów</w:t>
      </w:r>
      <w:proofErr w:type="spellEnd"/>
      <w:r w:rsidRPr="009B4AA9">
        <w:t xml:space="preserve"> jakości uczelni technicznych (rozumianej jako wynik oceny rankingowej)</w:t>
      </w:r>
      <w:r w:rsidR="00BA3A2B">
        <w:t>,</w:t>
      </w:r>
      <w:r w:rsidRPr="009B4AA9">
        <w:t xml:space="preserve"> znacznie łatwiejszych 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00F2350D">
        <w:t>2.3.3</w:t>
      </w:r>
      <w:r w:rsidRPr="009B4AA9">
        <w:fldChar w:fldCharType="end"/>
      </w:r>
      <w:r w:rsidRPr="009B4AA9">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rsidRPr="009B4AA9">
        <w:t>interesariuszocentryzmu</w:t>
      </w:r>
      <w:proofErr w:type="spellEnd"/>
      <w:r w:rsidRPr="009B4AA9">
        <w:t xml:space="preserve"> może być w pełni realizowan</w:t>
      </w:r>
      <w:r w:rsidR="00BA3A2B">
        <w:t>a</w:t>
      </w:r>
      <w:r w:rsidRPr="009B4AA9">
        <w:t xml:space="preserve"> jedynie poprzez wdrożenie dojrzałego systemu zarządzania jakością.</w:t>
      </w:r>
    </w:p>
    <w:p w14:paraId="3D7F7B89" w14:textId="5B957880" w:rsidR="00DD50DE" w:rsidRPr="00787121" w:rsidRDefault="00DD50DE" w:rsidP="000176BB">
      <w:pPr>
        <w:pStyle w:val="Heading1"/>
        <w:spacing w:after="240"/>
        <w:ind w:left="431" w:hanging="431"/>
      </w:pPr>
      <w:bookmarkStart w:id="874" w:name="_Ref164502797"/>
      <w:bookmarkStart w:id="875" w:name="_Toc164801031"/>
      <w:bookmarkStart w:id="876" w:name="_Toc168903295"/>
      <w:bookmarkStart w:id="877" w:name="_Toc169134103"/>
      <w:r w:rsidRPr="00787121">
        <w:rPr>
          <w:rStyle w:val="Heading1Char"/>
          <w:b/>
          <w:bCs/>
          <w:caps/>
        </w:rPr>
        <w:lastRenderedPageBreak/>
        <w:t xml:space="preserve">Model doskonalenia systemów zarządzania jakością polskich uczelni technicznych </w:t>
      </w:r>
      <w:r w:rsidR="00556509">
        <w:rPr>
          <w:rStyle w:val="Heading1Char"/>
          <w:b/>
          <w:bCs/>
          <w:caps/>
        </w:rPr>
        <w:t>na podstawie</w:t>
      </w:r>
      <w:r w:rsidRPr="00787121">
        <w:t xml:space="preserve"> pomiaru satysfakcji interesariuszy</w:t>
      </w:r>
      <w:bookmarkEnd w:id="874"/>
      <w:bookmarkEnd w:id="875"/>
      <w:bookmarkEnd w:id="876"/>
      <w:bookmarkEnd w:id="877"/>
    </w:p>
    <w:p w14:paraId="70CE9FFB" w14:textId="7A2E7F0E"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w:t>
      </w:r>
      <w:r w:rsidR="00B9157A">
        <w:t>,</w:t>
      </w:r>
      <w:r>
        <w:t xml:space="preserve">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w:t>
      </w:r>
      <w:r w:rsidR="00A1314F">
        <w:t>,</w:t>
      </w:r>
      <w:r>
        <w:t xml:space="preserve"> gdyż przy ocenie efektów doskonalenia SZJ należy uwzględnić możliwość wszelkich nieprawidłowości w stosowaniu ustalonych reguł działania. Ponadto</w:t>
      </w:r>
      <w:r w:rsidR="00A1314F">
        <w:t>,</w:t>
      </w:r>
      <w:r>
        <w:t xml:space="preserve"> oceniając proces doskonalenia poprzez efekty działalności organizacji</w:t>
      </w:r>
      <w:r w:rsidR="00A1314F">
        <w:t>,</w:t>
      </w:r>
      <w:r>
        <w:t xml:space="preserve"> powinno się uwzględnić wpływ otoczenia zewnętrznego uczelni, które może determinować taki, a nie inny poziom wyników działań uczelni.</w:t>
      </w:r>
      <w:r w:rsidR="002D490F">
        <w:t xml:space="preserve"> Z</w:t>
      </w:r>
      <w:r w:rsidR="004A51C6">
        <w:t> </w:t>
      </w:r>
      <w:r w:rsidR="002D490F">
        <w:t xml:space="preserve">inspiracji </w:t>
      </w:r>
      <w:r w:rsidR="000601A0">
        <w:t xml:space="preserve">wynikami </w:t>
      </w:r>
      <w:r w:rsidR="002D490F">
        <w:t>przeprowadzon</w:t>
      </w:r>
      <w:r w:rsidR="00A1314F">
        <w:t>ego</w:t>
      </w:r>
      <w:r w:rsidR="002D490F">
        <w:t xml:space="preserve">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w:t>
      </w:r>
      <w:r w:rsidR="00A1314F">
        <w:t>„</w:t>
      </w:r>
      <w:r w:rsidR="0001442F">
        <w:t>model</w:t>
      </w:r>
      <w:r w:rsidR="00A1314F">
        <w:t xml:space="preserve">” </w:t>
      </w:r>
      <w:r w:rsidR="0001442F">
        <w:t xml:space="preserve">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w:t>
      </w:r>
      <w:r w:rsidR="00A1314F">
        <w:t>ch</w:t>
      </w:r>
      <w:r w:rsidR="00BE4789">
        <w:t xml:space="preserve"> publicznych uczelni technicznych. Natomiast jego charakterystyczną cechą jest wykorzystanie pomiarów informacji zwrotnych od interesariuszy. W</w:t>
      </w:r>
      <w:r w:rsidR="004A51C6">
        <w:t> </w:t>
      </w:r>
      <w:r w:rsidR="00BE4789">
        <w:t xml:space="preserve">związku z tym model ten pozwala na praktyczną realizację idei </w:t>
      </w:r>
      <w:proofErr w:type="spellStart"/>
      <w:r w:rsidR="00BE4789">
        <w:t>interesariuszocentryzmu</w:t>
      </w:r>
      <w:proofErr w:type="spellEnd"/>
      <w:r w:rsidR="00BE4789">
        <w:t xml:space="preserve"> w zarządzaniu organizacją jaką</w:t>
      </w:r>
      <w:r w:rsidR="00A1314F">
        <w:t>,</w:t>
      </w:r>
      <w:r w:rsidR="00BE4789">
        <w:t xml:space="preserve"> jest uczelnia. </w:t>
      </w:r>
    </w:p>
    <w:p w14:paraId="1D9B38A1" w14:textId="64CD26C9" w:rsidR="00787121" w:rsidRDefault="0001442F" w:rsidP="00DD50DE">
      <w:r>
        <w:t xml:space="preserve">W kolejnych </w:t>
      </w:r>
      <w:r w:rsidR="00804FB3">
        <w:t>pod</w:t>
      </w:r>
      <w:r w:rsidR="00BE4789">
        <w:t>rozdziałach zostanie zaprezentowana struktura tego modelu wraz z</w:t>
      </w:r>
      <w:r w:rsidR="00A1314F">
        <w:t>e</w:t>
      </w:r>
      <w:r w:rsidR="00BE4789">
        <w:t xml:space="preserve"> szczegółowym uzasadnieniem dla jej formy, a także rekomendacjami dla konkretnych działań doskonalących. Ponadto zostaną też omówione relacje modelu do wymagań określonych w normie ISO 21001 w</w:t>
      </w:r>
      <w:r w:rsidR="004A51C6">
        <w:t> </w:t>
      </w:r>
      <w:r w:rsidR="00BE4789">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Heading2"/>
      </w:pPr>
      <w:bookmarkStart w:id="878" w:name="_Ref164502803"/>
      <w:bookmarkStart w:id="879" w:name="_Toc164801032"/>
      <w:bookmarkStart w:id="880" w:name="_Toc168903296"/>
      <w:bookmarkStart w:id="881" w:name="_Toc169134104"/>
      <w:r>
        <w:t xml:space="preserve">Struktura Modelu </w:t>
      </w:r>
      <w:r w:rsidRPr="00ED2996">
        <w:t>Doskonalenia Systemu Zarządzania Jakością Uczelni Inspirowanego Satysfakcją Interesariuszy</w:t>
      </w:r>
      <w:bookmarkEnd w:id="878"/>
      <w:bookmarkEnd w:id="879"/>
      <w:bookmarkEnd w:id="880"/>
      <w:bookmarkEnd w:id="881"/>
    </w:p>
    <w:p w14:paraId="4FF6862A" w14:textId="55AE8249"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r w:rsidR="00A1314F">
        <w:rPr>
          <w:b/>
          <w:bCs/>
          <w:i/>
          <w:iCs/>
        </w:rPr>
        <w:t>s</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w:t>
      </w:r>
      <w:r w:rsidR="00A1314F">
        <w:rPr>
          <w:b/>
          <w:bCs/>
          <w:i/>
          <w:iCs/>
        </w:rPr>
        <w:t>M</w:t>
      </w:r>
      <w:r w:rsidRPr="00ED2996">
        <w:rPr>
          <w:b/>
          <w:bCs/>
          <w:i/>
          <w:iCs/>
        </w:rPr>
        <w:t>anagement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 xml:space="preserve">cesu </w:t>
      </w:r>
      <w:r w:rsidRPr="003826FE">
        <w:lastRenderedPageBreak/>
        <w:t>doskon</w:t>
      </w:r>
      <w:r>
        <w:t>alenia implementujące</w:t>
      </w:r>
      <w:r w:rsidR="00A1314F">
        <w:t>go</w:t>
      </w:r>
      <w:r>
        <w:t xml:space="preserve"> koncepcję </w:t>
      </w:r>
      <w:proofErr w:type="spellStart"/>
      <w:r>
        <w:t>interesariuszocentryzmu</w:t>
      </w:r>
      <w:proofErr w:type="spellEnd"/>
      <w:r>
        <w:t xml:space="preserve">.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w:t>
      </w:r>
      <w:r w:rsidR="000276B1">
        <w:t>,</w:t>
      </w:r>
      <w:r>
        <w:t xml:space="preserve"> wyselekcjonowane przy próbie opracowania narzędzia nieprzytłaczającego poziomem złożoności przy implementacji, a jednocześnie odpowiednim zarówno dla organizacji niewielkich</w:t>
      </w:r>
      <w:r w:rsidR="00E77FAC">
        <w:t>,</w:t>
      </w:r>
      <w:r>
        <w:t xml:space="preserve"> jak i dużych uniwersytetów.</w:t>
      </w:r>
      <w:r w:rsidR="00ED2996">
        <w:t xml:space="preserve"> Zaproponowane etapy postępowania i narzędzia do zastosowania przy analizie udoskonaleń i ich wdrażaniu nie stanowią bowiem zamkniętego katalogu</w:t>
      </w:r>
      <w:r w:rsidR="000276B1">
        <w:t>,</w:t>
      </w:r>
      <w:r w:rsidR="00ED2996">
        <w:t xml:space="preserve">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informacji w celu weryfikacji zakresu potrzeb i</w:t>
      </w:r>
      <w:r w:rsidR="004A51C6">
        <w:t> </w:t>
      </w:r>
      <w:r w:rsidR="00ED2996">
        <w:t xml:space="preserve">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7A25DC9E" w:rsidR="00AF75C2" w:rsidRDefault="00AF75C2" w:rsidP="00DD50DE">
      <w:r>
        <w:t xml:space="preserve">Anglojęzyczna nazwa tego modelu jest podstawą do utworzenia skrótu SSDQM, który będzie szeroko stosowany w dalszych opisach. Określenie </w:t>
      </w:r>
      <w:proofErr w:type="spellStart"/>
      <w:r w:rsidRPr="000276B1">
        <w:rPr>
          <w:i/>
          <w:iCs/>
        </w:rPr>
        <w:t>stakeholder</w:t>
      </w:r>
      <w:r w:rsidR="00A1314F" w:rsidRPr="000276B1">
        <w:rPr>
          <w:i/>
          <w:iCs/>
        </w:rPr>
        <w:t>s</w:t>
      </w:r>
      <w:proofErr w:type="spellEnd"/>
      <w:r w:rsidRPr="000276B1">
        <w:rPr>
          <w:i/>
          <w:iCs/>
        </w:rPr>
        <w:t xml:space="preserve"> </w:t>
      </w:r>
      <w:proofErr w:type="spellStart"/>
      <w:r w:rsidRPr="000276B1">
        <w:rPr>
          <w:i/>
          <w:iCs/>
        </w:rPr>
        <w:t>satisfaction</w:t>
      </w:r>
      <w:proofErr w:type="spellEnd"/>
      <w:r w:rsidRPr="000276B1">
        <w:rPr>
          <w:i/>
          <w:iCs/>
        </w:rPr>
        <w:t xml:space="preserve"> </w:t>
      </w:r>
      <w:proofErr w:type="spellStart"/>
      <w:r w:rsidRPr="000276B1">
        <w:rPr>
          <w:i/>
          <w:iCs/>
        </w:rPr>
        <w:t>driven</w:t>
      </w:r>
      <w:proofErr w:type="spellEnd"/>
      <w:r>
        <w:t xml:space="preserve"> w języku angielski</w:t>
      </w:r>
      <w:r w:rsidR="000276B1">
        <w:t>m</w:t>
      </w:r>
      <w:r>
        <w:t xml:space="preserve"> w sposób syntetyczny oddaje istotę tego podejścia w sposób znacznie bardziej przystępny niż możliwe do stosowania określenia w języku polskim. Zdecydowano się na użycie polskiego terminu „inspirowany satysfakcją interesariuszy”</w:t>
      </w:r>
      <w:r w:rsidR="00A1314F">
        <w:t>,</w:t>
      </w:r>
      <w:r>
        <w:t xml:space="preserve"> gdyż zdaniem autora w odniesieniu do istoty działań w ramach </w:t>
      </w:r>
      <w:r w:rsidR="000276B1">
        <w:t>m</w:t>
      </w:r>
      <w:r>
        <w:t>odelu jest to określenie lepsze niż często spotykane w literaturze przedmiot</w:t>
      </w:r>
      <w:r w:rsidR="000276B1">
        <w:t>u</w:t>
      </w:r>
      <w:r>
        <w:t xml:space="preserve"> zwroty takie jak „sterowany” lub „napędzany” lub „zorientowany na”. Nie jest to jednak określenie w pełni oddające istotę tego terminu, gdyż opracowany model ma inspirować do praktycznego wyrażania idei </w:t>
      </w:r>
      <w:proofErr w:type="spellStart"/>
      <w:r>
        <w:t>interesariuszocentryzmu</w:t>
      </w:r>
      <w:proofErr w:type="spellEnd"/>
      <w:r>
        <w:t xml:space="preserve">.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A3851F0" w14:textId="3E5CB4DE" w:rsidR="00DB1ACD" w:rsidRDefault="002E4C53" w:rsidP="00DB1ACD">
      <w:r>
        <w:t>Sam model zostanie zaprezentowany poniżej w kilku etapach</w:t>
      </w:r>
      <w:r w:rsidR="00DB1ACD">
        <w:t>,</w:t>
      </w:r>
      <w:r>
        <w:t xml:space="preserve"> na dwóch poziomach szczegółowości. Zanim więc zostaną zaprezentowane szczegółowe kroki postepowania wraz z</w:t>
      </w:r>
      <w:r w:rsidR="004A51C6">
        <w:t> </w:t>
      </w:r>
      <w:r>
        <w:t>ich zależnościami, to zostanie omówiona s</w:t>
      </w:r>
      <w:r w:rsidR="00ED2996">
        <w:t>truktura etapów głównych modelu (</w:t>
      </w:r>
      <w:r w:rsidR="00276213">
        <w:fldChar w:fldCharType="begin"/>
      </w:r>
      <w:r w:rsidR="00276213">
        <w:instrText xml:space="preserve"> REF _Ref162330018 \h </w:instrText>
      </w:r>
      <w:r w:rsidR="00276213">
        <w:fldChar w:fldCharType="separate"/>
      </w:r>
      <w:r w:rsidR="00F2350D">
        <w:t xml:space="preserve">Rysunek </w:t>
      </w:r>
      <w:r w:rsidR="00F2350D">
        <w:rPr>
          <w:noProof/>
        </w:rPr>
        <w:t>48</w:t>
      </w:r>
      <w:r w:rsidR="00276213">
        <w:fldChar w:fldCharType="end"/>
      </w:r>
      <w:r w:rsidR="00ED2996">
        <w:t>).</w:t>
      </w:r>
      <w:r w:rsidR="00DB1ACD">
        <w:t xml:space="preserve"> </w:t>
      </w:r>
      <w:r w:rsidR="00DB1ACD" w:rsidRPr="003573C2">
        <w:t>Analogicznie do uznanych i szeroko stosowanych modeli doskonalenia jakości również model SSDQM nawiązuje swoją strukturą do klasycznego cyklu PDCA. Nie stanowi on jednak adaptacji tego cyklu</w:t>
      </w:r>
      <w:r w:rsidR="000276B1">
        <w:t>,</w:t>
      </w:r>
      <w:r w:rsidR="00DB1ACD" w:rsidRPr="003573C2">
        <w:t xml:space="preserve"> lecz jest opracowany jako cykl postępowania uwzględniający analizę interesariuszy uczelni, a także </w:t>
      </w:r>
      <w:r w:rsidR="00DB1ACD">
        <w:t>przygotowywanie</w:t>
      </w:r>
      <w:r w:rsidR="00DB1ACD" w:rsidRPr="003573C2">
        <w:t xml:space="preserve"> i wdrażanie udoskonaleń w sposób optymalny przy uwzględnieniu charakterystyki i zasobów konkretnej uczelni.</w:t>
      </w:r>
      <w:r w:rsidR="00DB1ACD">
        <w:t xml:space="preserve"> Niemniej kolejne etapy związane z analizą interesariuszy oraz problemów do poprawy przypominają fazę planowania (</w:t>
      </w:r>
      <w:r w:rsidR="00DB1ACD" w:rsidRPr="00ED2996">
        <w:rPr>
          <w:i/>
          <w:iCs/>
        </w:rPr>
        <w:t>Plan</w:t>
      </w:r>
      <w:r w:rsidR="00DB1ACD">
        <w:t xml:space="preserve">) w cyklu PDCA. Następne </w:t>
      </w:r>
      <w:r w:rsidR="000276B1">
        <w:t xml:space="preserve">etapy, </w:t>
      </w:r>
      <w:r w:rsidR="00DB1ACD">
        <w:t>związane z implementacją propozycji zmian, ustanowieniem regularnego pozyskiwania informacji zwrotnej</w:t>
      </w:r>
      <w:r w:rsidR="000276B1">
        <w:t xml:space="preserve"> oraz </w:t>
      </w:r>
      <w:r w:rsidR="00DB1ACD">
        <w:t>stałej praktyki działań doskonalących</w:t>
      </w:r>
      <w:r w:rsidR="000276B1">
        <w:t>,</w:t>
      </w:r>
      <w:r w:rsidR="00DB1ACD">
        <w:t xml:space="preserve"> przypominają następujące po sobie fazy</w:t>
      </w:r>
      <w:r w:rsidR="000276B1">
        <w:t>:</w:t>
      </w:r>
      <w:r w:rsidR="00DB1ACD">
        <w:t xml:space="preserve"> </w:t>
      </w:r>
      <w:r w:rsidR="000276B1">
        <w:t>„</w:t>
      </w:r>
      <w:r w:rsidR="00DB1ACD">
        <w:t>wykonaj</w:t>
      </w:r>
      <w:r w:rsidR="000276B1">
        <w:t>”</w:t>
      </w:r>
      <w:r w:rsidR="00DB1ACD">
        <w:t xml:space="preserve"> (</w:t>
      </w:r>
      <w:r w:rsidR="00DB1ACD" w:rsidRPr="003573C2">
        <w:rPr>
          <w:i/>
          <w:iCs/>
        </w:rPr>
        <w:t>Do</w:t>
      </w:r>
      <w:r w:rsidR="00DB1ACD">
        <w:t xml:space="preserve">), </w:t>
      </w:r>
      <w:r w:rsidR="000276B1">
        <w:t>„</w:t>
      </w:r>
      <w:r w:rsidR="00DB1ACD">
        <w:t>sprawdzaj</w:t>
      </w:r>
      <w:r w:rsidR="000276B1">
        <w:t>”</w:t>
      </w:r>
      <w:r w:rsidR="00DB1ACD">
        <w:t xml:space="preserve"> (</w:t>
      </w:r>
      <w:proofErr w:type="spellStart"/>
      <w:r w:rsidR="00DB1ACD" w:rsidRPr="003573C2">
        <w:rPr>
          <w:i/>
          <w:iCs/>
        </w:rPr>
        <w:t>Check</w:t>
      </w:r>
      <w:proofErr w:type="spellEnd"/>
      <w:r w:rsidR="00DB1ACD">
        <w:t xml:space="preserve">) oraz </w:t>
      </w:r>
      <w:r w:rsidR="000276B1">
        <w:t>„</w:t>
      </w:r>
      <w:r w:rsidR="00DB1ACD">
        <w:t>działaj</w:t>
      </w:r>
      <w:r w:rsidR="000276B1">
        <w:t>”</w:t>
      </w:r>
      <w:r w:rsidR="00DB1ACD">
        <w:t xml:space="preserve"> (</w:t>
      </w:r>
      <w:proofErr w:type="spellStart"/>
      <w:r w:rsidR="00DB1ACD" w:rsidRPr="003573C2">
        <w:rPr>
          <w:i/>
          <w:iCs/>
        </w:rPr>
        <w:t>Act</w:t>
      </w:r>
      <w:proofErr w:type="spellEnd"/>
      <w:r w:rsidR="00DB1ACD">
        <w:t>). W podobny sposób zbudowane są uznane i szeroko stoso</w:t>
      </w:r>
      <w:r w:rsidR="00DB1ACD">
        <w:lastRenderedPageBreak/>
        <w:t>wane normatywne systemy zarządzania</w:t>
      </w:r>
      <w:r w:rsidR="000276B1">
        <w:t>,</w:t>
      </w:r>
      <w:r w:rsidR="00DB1ACD">
        <w:t xml:space="preserve"> opracowane na podstawie normy ISO 9001, w tym norma ISO 21001:2018. Warto podkreślić też, że </w:t>
      </w:r>
      <w:r w:rsidR="000276B1">
        <w:t xml:space="preserve">– </w:t>
      </w:r>
      <w:r w:rsidR="00DB1ACD">
        <w:t>podobnie jak dla systemów normatywnych</w:t>
      </w:r>
      <w:r w:rsidR="000276B1">
        <w:t xml:space="preserve"> – </w:t>
      </w:r>
      <w:r w:rsidR="00DB1ACD">
        <w:t xml:space="preserve">fazie planowania zostało poświęconych najwięcej etapów głównych (patrz </w:t>
      </w:r>
      <w:r w:rsidR="00DB1ACD">
        <w:fldChar w:fldCharType="begin"/>
      </w:r>
      <w:r w:rsidR="00DB1ACD">
        <w:instrText xml:space="preserve"> REF _Ref146984870 \h </w:instrText>
      </w:r>
      <w:r w:rsidR="00DB1ACD">
        <w:fldChar w:fldCharType="separate"/>
      </w:r>
      <w:r w:rsidR="00F2350D">
        <w:t xml:space="preserve">Tabela </w:t>
      </w:r>
      <w:r w:rsidR="00F2350D">
        <w:rPr>
          <w:noProof/>
        </w:rPr>
        <w:t>29</w:t>
      </w:r>
      <w:r w:rsidR="00DB1ACD">
        <w:fldChar w:fldCharType="end"/>
      </w:r>
      <w:r w:rsidR="00DB1ACD">
        <w:t xml:space="preserve">). Wynika to </w:t>
      </w:r>
      <w:r w:rsidR="000276B1">
        <w:t>stąd</w:t>
      </w:r>
      <w:r w:rsidR="00DB1ACD">
        <w:t>,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5EF614D8" w:rsidR="00795F42" w:rsidRDefault="00B12AF3" w:rsidP="00B12AF3">
      <w:pPr>
        <w:pStyle w:val="Tytutabeli"/>
      </w:pPr>
      <w:bookmarkStart w:id="882" w:name="_Ref162330018"/>
      <w:bookmarkStart w:id="883" w:name="_Ref162330010"/>
      <w:bookmarkStart w:id="884" w:name="_Toc169134719"/>
      <w:r>
        <w:t xml:space="preserve">Rysunek </w:t>
      </w:r>
      <w:fldSimple w:instr=" SEQ Rysunek \* ARABIC ">
        <w:r w:rsidR="00F2350D">
          <w:rPr>
            <w:noProof/>
          </w:rPr>
          <w:t>48</w:t>
        </w:r>
      </w:fldSimple>
      <w:bookmarkEnd w:id="882"/>
      <w:r w:rsidR="00096852">
        <w:t>.</w:t>
      </w:r>
      <w:r>
        <w:t xml:space="preserve"> Struktura głównych elementów modelu doskonalenia SZJ uczelni inspirowanego satysfakcją interesariuszy (SSDQM)</w:t>
      </w:r>
      <w:bookmarkEnd w:id="883"/>
      <w:bookmarkEnd w:id="884"/>
    </w:p>
    <w:p w14:paraId="3ED6F537" w14:textId="0A6914F4" w:rsidR="00795F42" w:rsidRPr="00D95B07" w:rsidRDefault="00B12AF3" w:rsidP="00B12AF3">
      <w:pPr>
        <w:pStyle w:val="rdo"/>
        <w:rPr>
          <w:lang w:val="pl-PL"/>
        </w:rPr>
      </w:pPr>
      <w:r w:rsidRPr="00D95B07">
        <w:rPr>
          <w:lang w:val="pl-PL"/>
        </w:rPr>
        <w:t>Źródło: opracowanie własne</w:t>
      </w:r>
    </w:p>
    <w:p w14:paraId="0D16D453" w14:textId="67D787A5"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885"/>
      <w:r w:rsidR="00DE5B26">
        <w:t>ałącznik 7</w:t>
      </w:r>
      <w:commentRangeEnd w:id="885"/>
      <w:r w:rsidR="00DE5B26">
        <w:rPr>
          <w:rStyle w:val="CommentReference"/>
          <w:rFonts w:ascii="Times New Roman" w:eastAsia="Times New Roman" w:hAnsi="Times New Roman"/>
          <w:szCs w:val="20"/>
          <w:lang w:eastAsia="pl-PL"/>
        </w:rPr>
        <w:commentReference w:id="885"/>
      </w:r>
      <w:r w:rsidR="00DE5B26">
        <w:t xml:space="preserve">. Omówienie szczegółowej struktury Modelu zostanie przedstawione poniżej w częściach wraz z prezentacją szczegółowych diagramów etapów postępowania oraz pełnymi opisami tych etapów. </w:t>
      </w:r>
      <w:r w:rsidR="00FC5B1B">
        <w:t>Część d</w:t>
      </w:r>
      <w:r w:rsidR="00DE5B26">
        <w:t>iagram</w:t>
      </w:r>
      <w:r w:rsidR="00FC5B1B">
        <w:t>u</w:t>
      </w:r>
      <w:r w:rsidR="00DE5B26">
        <w:t xml:space="preserve"> odnosząc</w:t>
      </w:r>
      <w:r w:rsidR="00FC5B1B">
        <w:t>a</w:t>
      </w:r>
      <w:r w:rsidR="00DE5B26">
        <w:t xml:space="preserve"> się do pierwszej części modelu</w:t>
      </w:r>
      <w:r w:rsidR="000276B1">
        <w:t>,</w:t>
      </w:r>
      <w:r w:rsidR="00DE5B26">
        <w:t xml:space="preserve"> obejmującej etapy</w:t>
      </w:r>
      <w:r w:rsidR="00292582">
        <w:t xml:space="preserve"> główne</w:t>
      </w:r>
      <w:r w:rsidR="00DE5B26">
        <w:t xml:space="preserve"> od 1 do 4</w:t>
      </w:r>
      <w:r w:rsidR="000276B1">
        <w:t>,</w:t>
      </w:r>
      <w:r w:rsidR="00DE5B26">
        <w:t xml:space="preserve"> znajduj</w:t>
      </w:r>
      <w:r w:rsidR="00292582">
        <w:t>e</w:t>
      </w:r>
      <w:r w:rsidR="00DE5B26">
        <w:t xml:space="preserve"> się </w:t>
      </w:r>
      <w:r w:rsidR="00FC5B1B">
        <w:t xml:space="preserve">na </w:t>
      </w:r>
      <w:r w:rsidR="00345BF3">
        <w:t>Rysunku </w:t>
      </w:r>
      <w:r w:rsidR="00FC5B1B">
        <w:t>49</w:t>
      </w:r>
      <w:r w:rsidR="00DE5B26">
        <w:t>.</w:t>
      </w:r>
    </w:p>
    <w:p w14:paraId="671FF34E" w14:textId="7A7D167D" w:rsidR="00B12AF3" w:rsidRDefault="009B21F0" w:rsidP="00B12AF3">
      <w:pPr>
        <w:pStyle w:val="Rysunek"/>
      </w:pPr>
      <w:r>
        <w:rPr>
          <w:noProof/>
        </w:rPr>
        <w:lastRenderedPageBreak/>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69FFA419" w:rsidR="00CB7C1E" w:rsidRDefault="00B12AF3" w:rsidP="00B12AF3">
      <w:pPr>
        <w:pStyle w:val="Tytutabeli"/>
      </w:pPr>
      <w:bookmarkStart w:id="886" w:name="_Ref162333839"/>
      <w:bookmarkStart w:id="887" w:name="_Ref162333832"/>
      <w:bookmarkStart w:id="888" w:name="_Toc169134720"/>
      <w:r>
        <w:t xml:space="preserve">Rysunek </w:t>
      </w:r>
      <w:fldSimple w:instr=" SEQ Rysunek \* ARABIC ">
        <w:r w:rsidR="00F2350D">
          <w:rPr>
            <w:noProof/>
          </w:rPr>
          <w:t>49</w:t>
        </w:r>
      </w:fldSimple>
      <w:bookmarkEnd w:id="886"/>
      <w:r w:rsidR="00096852">
        <w:t>.</w:t>
      </w:r>
      <w:r>
        <w:t xml:space="preserve"> Struktura szczegółowa elementów w zakresie punktów od 1 do 4 modelu SSDQM</w:t>
      </w:r>
      <w:bookmarkEnd w:id="887"/>
      <w:bookmarkEnd w:id="888"/>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t>Poniżej przedstawiono pełny opis elementów szczegółowych dla punktów od 1 do 4 modelu SSDQM:</w:t>
      </w:r>
    </w:p>
    <w:p w14:paraId="57690C60" w14:textId="527BA0BA"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3A61F696" w:rsidR="00CB7C1E" w:rsidRPr="00CB7C1E" w:rsidRDefault="00CB7C1E" w:rsidP="006E46BB">
      <w:pPr>
        <w:spacing w:before="60" w:line="300" w:lineRule="auto"/>
        <w:ind w:firstLine="0"/>
        <w:rPr>
          <w:sz w:val="18"/>
          <w:szCs w:val="18"/>
        </w:rPr>
      </w:pPr>
      <w:r w:rsidRPr="00CB7C1E">
        <w:rPr>
          <w:sz w:val="18"/>
          <w:szCs w:val="18"/>
        </w:rPr>
        <w:t>2 Identyfikacja istotnych interesariuszy (zastosowanie metod identyfikacji i analizy interesariuszy opisanych w</w:t>
      </w:r>
      <w:r w:rsidR="004A51C6">
        <w:rPr>
          <w:sz w:val="18"/>
          <w:szCs w:val="18"/>
        </w:rPr>
        <w:t> </w:t>
      </w:r>
      <w:proofErr w:type="spellStart"/>
      <w:r w:rsidR="00094BA6">
        <w:rPr>
          <w:sz w:val="18"/>
          <w:szCs w:val="18"/>
        </w:rPr>
        <w:t>pod</w:t>
      </w:r>
      <w:r w:rsidRPr="00CB7C1E">
        <w:rPr>
          <w:sz w:val="18"/>
          <w:szCs w:val="18"/>
        </w:rPr>
        <w:t>rozdz</w:t>
      </w:r>
      <w:proofErr w:type="spellEnd"/>
      <w:r w:rsidRPr="00CB7C1E">
        <w:rPr>
          <w:sz w:val="18"/>
          <w:szCs w:val="18"/>
        </w:rPr>
        <w:t xml:space="preserve">.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F2350D">
        <w:rPr>
          <w:sz w:val="18"/>
          <w:szCs w:val="18"/>
        </w:rPr>
        <w:t>1.5</w:t>
      </w:r>
      <w:r w:rsidR="000B58A9">
        <w:rPr>
          <w:color w:val="FF0000"/>
          <w:sz w:val="18"/>
          <w:szCs w:val="18"/>
        </w:rPr>
        <w:fldChar w:fldCharType="end"/>
      </w:r>
      <w:r w:rsidRPr="00CB7C1E">
        <w:rPr>
          <w:sz w:val="18"/>
          <w:szCs w:val="18"/>
        </w:rPr>
        <w:t>)</w:t>
      </w:r>
    </w:p>
    <w:p w14:paraId="23178CF9" w14:textId="672BECDA"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F2350D">
        <w:rPr>
          <w:sz w:val="18"/>
          <w:szCs w:val="18"/>
        </w:rPr>
        <w:t>1.5</w:t>
      </w:r>
      <w:r w:rsidR="000B58A9">
        <w:rPr>
          <w:color w:val="FF0000"/>
          <w:sz w:val="18"/>
          <w:szCs w:val="18"/>
        </w:rPr>
        <w:fldChar w:fldCharType="end"/>
      </w:r>
    </w:p>
    <w:p w14:paraId="5987EDDE" w14:textId="06598CAD"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34767C79"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331902C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w:t>
      </w:r>
      <w:r w:rsidR="00BA3A2B">
        <w:rPr>
          <w:sz w:val="18"/>
          <w:szCs w:val="18"/>
        </w:rPr>
        <w:t xml:space="preserve"> – </w:t>
      </w:r>
      <w:r w:rsidRPr="00CB7C1E">
        <w:rPr>
          <w:sz w:val="18"/>
          <w:szCs w:val="18"/>
        </w:rPr>
        <w:t>badanie jakościowe</w:t>
      </w:r>
    </w:p>
    <w:p w14:paraId="683698FB" w14:textId="3E1F44D3"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50A021A0"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2A36E233"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169087A9"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w:t>
      </w:r>
      <w:r w:rsidR="004A51C6">
        <w:rPr>
          <w:sz w:val="18"/>
          <w:szCs w:val="18"/>
        </w:rPr>
        <w:t> </w:t>
      </w:r>
      <w:r w:rsidRPr="00CB7C1E">
        <w:rPr>
          <w:sz w:val="18"/>
          <w:szCs w:val="18"/>
        </w:rPr>
        <w:t>punktu widzenia interesariuszy</w:t>
      </w:r>
    </w:p>
    <w:p w14:paraId="7C379C46" w14:textId="41B11CA9"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7A7E47E2" w:rsidR="00CB2ADC" w:rsidRDefault="00CB2ADC" w:rsidP="00DD50DE">
      <w:r>
        <w:lastRenderedPageBreak/>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w:t>
      </w:r>
      <w:r w:rsidR="000276B1">
        <w:t>,</w:t>
      </w:r>
      <w:r>
        <w:t xml:space="preserve"> od tych, które stanowią doprecyzowanie lub istotne uzupełnienie danego punktu. Natomiast bardziej szczegółowe omówienie każdego z etapów zostan</w:t>
      </w:r>
      <w:r w:rsidR="000276B1">
        <w:t>ie</w:t>
      </w:r>
      <w:r>
        <w:t xml:space="preserve"> zaprezentowane poniżej każdej z prezentowanych części szczegółowego diagramu SSDQM.</w:t>
      </w:r>
    </w:p>
    <w:p w14:paraId="6AC30A25" w14:textId="5A9DC831"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w:t>
      </w:r>
      <w:r w:rsidR="004A51C6">
        <w:t> </w:t>
      </w:r>
      <w:r w:rsidR="00BE2ACB">
        <w:t>kolejnych etapach. W tym celu należy przeprowadzić wywiady z wybranymi przedstawicielami różnych grup interesariuszy, aby rozpoznać spektrum potencjalnych problemów istotnych z</w:t>
      </w:r>
      <w:r w:rsidR="004A51C6">
        <w:t> </w:t>
      </w:r>
      <w:r w:rsidR="00BE2ACB">
        <w:t>ich perspektywy, a także lepiej poznać ich rozumienie potrzeb i celów odnoście do relacji</w:t>
      </w:r>
      <w:r w:rsidR="00E96D8F">
        <w:t>,</w:t>
      </w:r>
      <w:r w:rsidR="00BE2ACB">
        <w:t xml:space="preserve">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w:t>
      </w:r>
      <w:r w:rsidR="00E96D8F">
        <w:t>,</w:t>
      </w:r>
      <w:r w:rsidR="00BE2ACB">
        <w:t xml:space="preserve"> jakim jest identyfikacja strategii uczelni. Łatwo sobie bowiem wyobrazić, że </w:t>
      </w:r>
      <w:r w:rsidR="00A32FA1">
        <w:t>zupełnie inne będą cele działań doskonalących dla niewielkiej uczelni prywatnej o charakterze lokalnym</w:t>
      </w:r>
      <w:r w:rsidR="00E96D8F">
        <w:t>,</w:t>
      </w:r>
      <w:r w:rsidR="00A32FA1">
        <w:t xml:space="preserve"> skoncentrowanej na kształceniu w wąskiej dziedzinie, a zupełnie inne dla dużego uniwersytetu z aspiracjami międzynarodowymi</w:t>
      </w:r>
      <w:r w:rsidR="00E96D8F">
        <w:t>,</w:t>
      </w:r>
      <w:r w:rsidR="00A32FA1">
        <w:t xml:space="preserve"> obejmującego kształcenie i badania naukowe w wielu dziedzinach nauki.</w:t>
      </w:r>
    </w:p>
    <w:p w14:paraId="2FD2AFD4" w14:textId="72FB2062"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w:t>
      </w:r>
      <w:r w:rsidR="00E96D8F">
        <w:t xml:space="preserve">grup </w:t>
      </w:r>
      <w:r w:rsidR="002D3260">
        <w:t>potencjalnie istotnych z punktu widzenia konkretnej uczelni po to, by uzyskać maksymalny poziom pewności, że żadna z istotnych grup nie zostanie pominięta przy kolejnych bardziej szczegółowych analizach. W</w:t>
      </w:r>
      <w:r w:rsidR="004A51C6">
        <w:t> </w:t>
      </w:r>
      <w:r w:rsidR="002D3260">
        <w:t>tym celu warto posłużyć się różnymi listami potencjalnych interesariuszy uczelni</w:t>
      </w:r>
      <w:r w:rsidR="00E96D8F">
        <w:t>,</w:t>
      </w:r>
      <w:r w:rsidR="002D3260">
        <w:t xml:space="preserve"> jakie można znaleźć w literaturze przedmiotu (patrz </w:t>
      </w:r>
      <w:proofErr w:type="spellStart"/>
      <w:r w:rsidR="00094BA6">
        <w:t>pod</w:t>
      </w:r>
      <w:r w:rsidR="002D3260">
        <w:t>rozdz</w:t>
      </w:r>
      <w:proofErr w:type="spellEnd"/>
      <w:r w:rsidR="002D3260">
        <w:t xml:space="preserve">. </w:t>
      </w:r>
      <w:r w:rsidR="002D3260">
        <w:fldChar w:fldCharType="begin"/>
      </w:r>
      <w:r w:rsidR="002D3260">
        <w:instrText xml:space="preserve"> REF _Ref162380476 \r \h </w:instrText>
      </w:r>
      <w:r w:rsidR="002D3260">
        <w:fldChar w:fldCharType="separate"/>
      </w:r>
      <w:r w:rsidR="00F2350D">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F2350D">
        <w:t xml:space="preserve">Tabela </w:t>
      </w:r>
      <w:r w:rsidR="00F2350D">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w:t>
      </w:r>
      <w:r w:rsidR="00640402">
        <w:t>a</w:t>
      </w:r>
      <w:r w:rsidR="009B234C">
        <w:t>by można było każdą z grup zaklasyfikować wg odpowiednich typologii interesariuszy. Warto przy tych opisach wziąć pod uwagę cechy odróżniające poszczególne grupy interesariuszy w ramach kilku rodzajów klasyfikacji</w:t>
      </w:r>
      <w:r w:rsidR="00E96D8F">
        <w:t>,</w:t>
      </w:r>
      <w:r w:rsidR="009B234C">
        <w:t xml:space="preserve"> jakie można znaleźć w opracowaniach teoretycznych dotyczących interesariuszy (patrz </w:t>
      </w:r>
      <w:proofErr w:type="spellStart"/>
      <w:r w:rsidR="00094BA6">
        <w:t>pod</w:t>
      </w:r>
      <w:r w:rsidR="009B234C">
        <w:t>rozdz</w:t>
      </w:r>
      <w:proofErr w:type="spellEnd"/>
      <w:r w:rsidR="009B234C">
        <w:t>.</w:t>
      </w:r>
      <w:r w:rsidR="00C7289B">
        <w:t xml:space="preserve"> </w:t>
      </w:r>
      <w:r w:rsidR="00C7289B">
        <w:fldChar w:fldCharType="begin"/>
      </w:r>
      <w:r w:rsidR="00C7289B">
        <w:instrText xml:space="preserve"> REF _Ref162381229 \r \h </w:instrText>
      </w:r>
      <w:r w:rsidR="00C7289B">
        <w:fldChar w:fldCharType="separate"/>
      </w:r>
      <w:r w:rsidR="00F2350D">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F2350D">
        <w:t>1.5.2</w:t>
      </w:r>
      <w:r w:rsidR="00C7289B">
        <w:fldChar w:fldCharType="end"/>
      </w:r>
      <w:r w:rsidR="00C7289B">
        <w:t xml:space="preserve">). </w:t>
      </w:r>
      <w:r w:rsidR="00CC1ACE">
        <w:t>Następny</w:t>
      </w:r>
      <w:r w:rsidR="00C7289B">
        <w:t xml:space="preserve"> krok postępowania, czyli etap szczegółowy 2.3</w:t>
      </w:r>
      <w:r w:rsidR="00E96D8F">
        <w:t>,</w:t>
      </w:r>
      <w:r w:rsidR="00C7289B">
        <w:t xml:space="preserve"> dotyczy wyboru najistotniejszych grup interesariuszy z punktu widzenia uczelni. W tym celu należy ten wybór poprzedzić odpowiednimi analizami. Przykładowe, wybrane na podstawie literatury metody analizy, które mogą znaleźć zastosowanie dla uczelni</w:t>
      </w:r>
      <w:r w:rsidR="00E96D8F">
        <w:t>,</w:t>
      </w:r>
      <w:r w:rsidR="00C7289B">
        <w:t xml:space="preserve"> zawiera </w:t>
      </w:r>
      <w:r w:rsidR="009B234C">
        <w:fldChar w:fldCharType="begin"/>
      </w:r>
      <w:r w:rsidR="009B234C">
        <w:instrText xml:space="preserve"> REF _Ref156044513 \h </w:instrText>
      </w:r>
      <w:r w:rsidR="009B234C">
        <w:fldChar w:fldCharType="separate"/>
      </w:r>
      <w:r w:rsidR="00F2350D">
        <w:t xml:space="preserve">Tabela </w:t>
      </w:r>
      <w:r w:rsidR="00F2350D">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4BFEB777" w:rsidR="00CC1ACE" w:rsidRDefault="00CC1ACE" w:rsidP="00021251">
      <w:r>
        <w:t xml:space="preserve">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t>
      </w:r>
      <w:r>
        <w:lastRenderedPageBreak/>
        <w:t>w</w:t>
      </w:r>
      <w:r w:rsidR="004A51C6">
        <w:t> </w:t>
      </w:r>
      <w:r>
        <w:t>postaci wywiadów z przedstawicielami wszystkich istotnych grup jest to forma relatywnie łatwa w zastosowaniu i pozwalająca na wzbogacenie własnych analiz</w:t>
      </w:r>
      <w:r w:rsidR="007603CC">
        <w:t xml:space="preserve"> o głos interesariuszy. W związku z tym kluczowym jest</w:t>
      </w:r>
      <w:r w:rsidR="00E96D8F">
        <w:t>,</w:t>
      </w:r>
      <w:r w:rsidR="007603CC">
        <w:t xml:space="preserve"> by pozyskać opinie od przedstawicieli wszystkich istotnych grup wybranych na wcześniejszym etapie. </w:t>
      </w:r>
      <w:r w:rsidR="000A7BB0">
        <w:t>By to badanie dobrze przygotować</w:t>
      </w:r>
      <w:r w:rsidR="00E96D8F">
        <w:t>,</w:t>
      </w:r>
      <w:r w:rsidR="000A7BB0">
        <w:t xml:space="preserve">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w:t>
      </w:r>
      <w:r w:rsidR="00E96D8F">
        <w:t>,</w:t>
      </w:r>
      <w:r w:rsidR="006B53D1">
        <w:t xml:space="preserve"> wynikających z opinii respondentów.</w:t>
      </w:r>
    </w:p>
    <w:p w14:paraId="1629011F" w14:textId="19D3E1F9" w:rsidR="00A96CDE" w:rsidRDefault="00A96CDE" w:rsidP="00021251">
      <w:r>
        <w:t>Po zakończeniu badania jakościowego i określeniu obszarów do doskonalenia zgodnych z</w:t>
      </w:r>
      <w:r w:rsidR="004566C0">
        <w:t> </w:t>
      </w:r>
      <w:r>
        <w:t xml:space="preserve">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w:t>
      </w:r>
      <w:r w:rsidR="00E96D8F">
        <w:t>,</w:t>
      </w:r>
      <w:r w:rsidR="00137BD6">
        <w:t xml:space="preserve"> pozwalający na prześledzenie ocen w zakresie wielu składowych oceny na przestrzeni wielu lat, czy ranking </w:t>
      </w:r>
      <w:proofErr w:type="spellStart"/>
      <w:r w:rsidR="00137BD6">
        <w:t>Webometrics</w:t>
      </w:r>
      <w:proofErr w:type="spellEnd"/>
      <w:r w:rsidR="00E96D8F">
        <w:t>,</w:t>
      </w:r>
      <w:r w:rsidR="00137BD6">
        <w:t xml:space="preserve"> również uwzględniający większość polskich uczelni. Poza rankingami mogą też istnieć inne istotne z</w:t>
      </w:r>
      <w:r w:rsidR="004566C0">
        <w:t> </w:t>
      </w:r>
      <w:r w:rsidR="00137BD6">
        <w:t>punktu widzenia uczelni źródła informacji</w:t>
      </w:r>
      <w:r w:rsidR="00E96D8F">
        <w:t>,</w:t>
      </w:r>
      <w:r w:rsidR="00137BD6">
        <w:t xml:space="preserve">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w:t>
      </w:r>
      <w:r w:rsidR="00E96D8F">
        <w:t>,</w:t>
      </w:r>
      <w:r w:rsidR="00D910B3">
        <w:t xml:space="preserve"> pozwalającej na określenie tego, które ze zidentyfikowanych obszarów są rzeczywiście istotne dla interesariuszy.</w:t>
      </w:r>
    </w:p>
    <w:p w14:paraId="6486F684" w14:textId="7E010E94" w:rsidR="005066FA" w:rsidRDefault="00292582" w:rsidP="00DD50DE">
      <w:r>
        <w:t>Diagram przedstawiający drugą części modelu</w:t>
      </w:r>
      <w:r w:rsidR="00E96D8F">
        <w:t>,</w:t>
      </w:r>
      <w:r>
        <w:t xml:space="preserve"> obejmującą etapy główne 5 i 6</w:t>
      </w:r>
      <w:r w:rsidR="00E96D8F">
        <w:t>,</w:t>
      </w:r>
      <w:r>
        <w:t xml:space="preserve"> został zaprezentowany </w:t>
      </w:r>
      <w:r w:rsidR="00FC5B1B">
        <w:t xml:space="preserve">na </w:t>
      </w:r>
      <w:r w:rsidR="00345BF3">
        <w:t>Rysunku </w:t>
      </w:r>
      <w:r w:rsidR="00FC5B1B">
        <w:t>50</w:t>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lastRenderedPageBreak/>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7C8D74DD" w:rsidR="00CB7C1E" w:rsidRDefault="00B12AF3" w:rsidP="00B12AF3">
      <w:pPr>
        <w:pStyle w:val="Tytutabeli"/>
      </w:pPr>
      <w:bookmarkStart w:id="889" w:name="_Ref162379027"/>
      <w:bookmarkStart w:id="890" w:name="_Ref162379019"/>
      <w:bookmarkStart w:id="891" w:name="_Toc169134721"/>
      <w:r>
        <w:t xml:space="preserve">Rysunek </w:t>
      </w:r>
      <w:fldSimple w:instr=" SEQ Rysunek \* ARABIC ">
        <w:r w:rsidR="00F2350D">
          <w:rPr>
            <w:noProof/>
          </w:rPr>
          <w:t>50</w:t>
        </w:r>
      </w:fldSimple>
      <w:bookmarkEnd w:id="889"/>
      <w:r w:rsidR="00096852">
        <w:t>.</w:t>
      </w:r>
      <w:r>
        <w:t xml:space="preserve"> Struktura szczegółowa elementów w zakresie punktów od 5 do 6 modelu SSDQM</w:t>
      </w:r>
      <w:bookmarkEnd w:id="890"/>
      <w:bookmarkEnd w:id="891"/>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42A55710"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5C09C838"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7E52EA27"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4DEDC3E4"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3580E70F"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D2CED23"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2F922485"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148FBCC3"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69495263"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3CEAA018"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100C836D"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4B1AA3BF" w:rsidR="00CB7C1E" w:rsidRPr="00CB7C1E" w:rsidRDefault="00CB7C1E" w:rsidP="006E46BB">
      <w:pPr>
        <w:spacing w:before="60" w:line="300" w:lineRule="auto"/>
        <w:ind w:left="720" w:firstLine="0"/>
        <w:rPr>
          <w:sz w:val="18"/>
          <w:szCs w:val="18"/>
        </w:rPr>
      </w:pPr>
      <w:r w:rsidRPr="00CB7C1E">
        <w:rPr>
          <w:sz w:val="18"/>
          <w:szCs w:val="18"/>
        </w:rPr>
        <w:lastRenderedPageBreak/>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808A43C"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5E91876F"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10058DE9"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0053E1AC"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w:t>
      </w:r>
      <w:r w:rsidR="001C5211">
        <w:rPr>
          <w:sz w:val="18"/>
          <w:szCs w:val="18"/>
        </w:rPr>
        <w:t xml:space="preserve"> </w:t>
      </w:r>
      <w:r w:rsidRPr="00CB7C1E">
        <w:rPr>
          <w:sz w:val="18"/>
          <w:szCs w:val="18"/>
        </w:rPr>
        <w:t>uwzględnieniem trudności lub kosztów osiągnięcia celów poprawy, w kontekście celów i wartości organizacji)</w:t>
      </w:r>
    </w:p>
    <w:p w14:paraId="2283F00C" w14:textId="1229A24A"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w:t>
      </w:r>
      <w:r w:rsidR="00E96D8F">
        <w:rPr>
          <w:sz w:val="18"/>
          <w:szCs w:val="18"/>
        </w:rPr>
        <w:t>,</w:t>
      </w:r>
      <w:r w:rsidRPr="00CB7C1E">
        <w:rPr>
          <w:sz w:val="18"/>
          <w:szCs w:val="18"/>
        </w:rPr>
        <w:t xml:space="preserve"> np. tzw. diagram </w:t>
      </w:r>
      <w:proofErr w:type="spellStart"/>
      <w:r w:rsidRPr="00CB7C1E">
        <w:rPr>
          <w:sz w:val="18"/>
          <w:szCs w:val="18"/>
        </w:rPr>
        <w:t>Pareto</w:t>
      </w:r>
      <w:proofErr w:type="spellEnd"/>
      <w:r w:rsidRPr="00CB7C1E">
        <w:rPr>
          <w:sz w:val="18"/>
          <w:szCs w:val="18"/>
        </w:rPr>
        <w:t>-Lorentza, i in.)</w:t>
      </w:r>
    </w:p>
    <w:p w14:paraId="415AD0BC" w14:textId="36422243"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w:t>
      </w:r>
      <w:r w:rsidR="00A1314F">
        <w:t>,</w:t>
      </w:r>
      <w:r w:rsidR="0096766B">
        <w:t xml:space="preserve">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w:t>
      </w:r>
      <w:r w:rsidR="00E96D8F">
        <w:t>,</w:t>
      </w:r>
      <w:r w:rsidR="00810B18">
        <w:t xml:space="preserve"> przy czym rekomendowane jest najpierw wybranie pytań dotyczących pomiaru satysfakcji interesariuszy</w:t>
      </w:r>
      <w:r w:rsidR="0040473C">
        <w:t xml:space="preserve"> (5.1.1)</w:t>
      </w:r>
      <w:r w:rsidR="00810B18">
        <w:t>. W ramach tych pytań należy ustalić</w:t>
      </w:r>
      <w:r w:rsidR="00E96D8F">
        <w:t>,</w:t>
      </w:r>
      <w:r w:rsidR="00810B18">
        <w:t xml:space="preserve">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F2350D">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F2350D">
        <w:t>2.3.2</w:t>
      </w:r>
      <w:r w:rsidR="00810B18">
        <w:fldChar w:fldCharType="end"/>
      </w:r>
      <w:r w:rsidR="0077784F">
        <w:t xml:space="preserve"> </w:t>
      </w:r>
      <w:r w:rsidR="00810B18">
        <w:t xml:space="preserve">można </w:t>
      </w:r>
      <w:r w:rsidR="0077784F">
        <w:t>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w:t>
      </w:r>
      <w:r w:rsidR="00E96D8F">
        <w:t>,</w:t>
      </w:r>
      <w:r w:rsidR="0077784F">
        <w:t xml:space="preserv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w:t>
      </w:r>
      <w:proofErr w:type="spellStart"/>
      <w:r w:rsidR="00094BA6">
        <w:t>pod</w:t>
      </w:r>
      <w:r w:rsidR="0077784F">
        <w:t>rozdz</w:t>
      </w:r>
      <w:proofErr w:type="spellEnd"/>
      <w:r w:rsidR="0077784F">
        <w:t xml:space="preserve">. </w:t>
      </w:r>
      <w:r w:rsidR="0077784F">
        <w:fldChar w:fldCharType="begin"/>
      </w:r>
      <w:r w:rsidR="0077784F">
        <w:instrText xml:space="preserve"> REF _Ref137319715 \r \h </w:instrText>
      </w:r>
      <w:r w:rsidR="0077784F">
        <w:fldChar w:fldCharType="separate"/>
      </w:r>
      <w:r w:rsidR="00F2350D">
        <w:t>1.3.2</w:t>
      </w:r>
      <w:r w:rsidR="0077784F">
        <w:fldChar w:fldCharType="end"/>
      </w:r>
      <w:r w:rsidR="0077784F">
        <w:t>).</w:t>
      </w:r>
      <w:r w:rsidR="0040473C">
        <w:t xml:space="preserve"> Kolejnym krokiem (5.1.2) jest opracowanie pozostałych pytań do badania kwestionariuszowego, tak </w:t>
      </w:r>
      <w:r w:rsidR="00640402">
        <w:t>a</w:t>
      </w:r>
      <w:r w:rsidR="0040473C">
        <w:t>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w:t>
      </w:r>
      <w:r w:rsidR="004566C0">
        <w:t> </w:t>
      </w:r>
      <w:r w:rsidR="006A3FB6">
        <w:t>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w:t>
      </w:r>
      <w:r w:rsidR="001F0F8F">
        <w:lastRenderedPageBreak/>
        <w:t>środków dla przeprowadzenia takiego badania. Uczelnie bowiem mają bardzo złożoną strukturę, która może uzasadniać przeprowadzenie oddzielnych badań wśród interesariuszy poszczególnych wydziałów lub kierunków studiów. Takie badanie może być niezwykle kosztow</w:t>
      </w:r>
      <w:r w:rsidR="00E96D8F">
        <w:t>n</w:t>
      </w:r>
      <w:r w:rsidR="001F0F8F">
        <w:t>e</w:t>
      </w:r>
      <w:r w:rsidR="00E96D8F">
        <w:t>,</w:t>
      </w:r>
      <w:r w:rsidR="001F0F8F">
        <w:t xml:space="preserv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w:t>
      </w:r>
      <w:r w:rsidR="00E96D8F">
        <w:t>też</w:t>
      </w:r>
      <w:r w:rsidR="00EF354C">
        <w:t xml:space="preserve">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w:t>
      </w:r>
      <w:r w:rsidR="00E96D8F">
        <w:t xml:space="preserve"> –</w:t>
      </w:r>
      <w:r w:rsidR="00D27D02">
        <w:t xml:space="preserve"> na ile to możliwe</w:t>
      </w:r>
      <w:r w:rsidR="00E96D8F">
        <w:t xml:space="preserve"> –</w:t>
      </w:r>
      <w:r w:rsidR="00D27D02">
        <w:t xml:space="preserv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w:t>
      </w:r>
      <w:r w:rsidR="00E96D8F">
        <w:t>,</w:t>
      </w:r>
      <w:r w:rsidR="00D568BD">
        <w:t xml:space="preserve">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w:t>
      </w:r>
      <w:r w:rsidR="00E96D8F">
        <w:t>,</w:t>
      </w:r>
      <w:r w:rsidR="002348B9">
        <w:t xml:space="preserve"> czy uzyskiwane odpowiedzi na pytania są statystycznie istotnie zgodne z rozkładem normalnym. W przypadku wykrycia odstępstw od rozkładu normalnego w ramach odpowiedzi na jakieś </w:t>
      </w:r>
      <w:r w:rsidR="00E96D8F">
        <w:t>pytanie</w:t>
      </w:r>
      <w:r w:rsidR="002348B9">
        <w:t xml:space="preserve"> w </w:t>
      </w:r>
      <w:r w:rsidR="00E96D8F">
        <w:t>którejś</w:t>
      </w:r>
      <w:r w:rsidR="002348B9">
        <w:t xml:space="preserve"> z</w:t>
      </w:r>
      <w:r w:rsidR="004566C0">
        <w:t> </w:t>
      </w:r>
      <w:r w:rsidR="002348B9">
        <w:t>grup respondentów należy uwzględnić we wnioskach z badania, że w ramach konkretnego pytania nie możemy wnioskować o populacji</w:t>
      </w:r>
      <w:r w:rsidR="00E96D8F">
        <w:t>,</w:t>
      </w:r>
      <w:r w:rsidR="002348B9">
        <w:t xml:space="preserve">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w:t>
      </w:r>
      <w:r w:rsidR="0075093C">
        <w:t>,</w:t>
      </w:r>
      <w:r w:rsidR="00BE211B">
        <w:t xml:space="preserve"> można sprawdzić uzyskane wyniki testami statystycznymi na niezależność zmiennych w celu weryfikacji wiarygodności pozyskanych danych.</w:t>
      </w:r>
      <w:r w:rsidR="007A3125">
        <w:t xml:space="preserve"> Ponadto w przypadku pytań dotyczących wstępnych hipotez odnoś</w:t>
      </w:r>
      <w:r w:rsidR="0075093C">
        <w:t>n</w:t>
      </w:r>
      <w:r w:rsidR="007A3125">
        <w:t>ie do obszarów wymagających udoskonaleń należy również sprawdzić</w:t>
      </w:r>
      <w:r w:rsidR="0075093C">
        <w:t>,</w:t>
      </w:r>
      <w:r w:rsidR="007A3125">
        <w:t xml:space="preserve"> czy uzyskane odpowiedzi wspierają postawione hipotezy w sposób statystycznie istotny</w:t>
      </w:r>
      <w:r w:rsidR="0075093C">
        <w:t>, czy nie</w:t>
      </w:r>
      <w:r w:rsidR="007A3125">
        <w:t>.</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w:t>
      </w:r>
      <w:proofErr w:type="spellStart"/>
      <w:r w:rsidR="00094BA6">
        <w:t>pod</w:t>
      </w:r>
      <w:r w:rsidR="00FA3EFF">
        <w:t>rozdz</w:t>
      </w:r>
      <w:proofErr w:type="spellEnd"/>
      <w:r w:rsidR="00FA3EFF">
        <w:t xml:space="preserve">. </w:t>
      </w:r>
      <w:r w:rsidR="00FA3EFF">
        <w:fldChar w:fldCharType="begin"/>
      </w:r>
      <w:r w:rsidR="00FA3EFF">
        <w:instrText xml:space="preserve"> REF _Ref137319715 \r \h </w:instrText>
      </w:r>
      <w:r w:rsidR="00FA3EFF">
        <w:fldChar w:fldCharType="separate"/>
      </w:r>
      <w:r w:rsidR="00F2350D">
        <w:t>1.3.2</w:t>
      </w:r>
      <w:r w:rsidR="00FA3EFF">
        <w:fldChar w:fldCharType="end"/>
      </w:r>
      <w:r w:rsidR="00FA3EFF">
        <w:t>) lub innych</w:t>
      </w:r>
      <w:r w:rsidR="0075093C">
        <w:t>,</w:t>
      </w:r>
      <w:r w:rsidR="00FA3EFF">
        <w:t xml:space="preserve"> jeśli pytania pozwalające na ich obliczenie zostały uwzględnione w kwestionariuszu badania ilościowego. </w:t>
      </w:r>
      <w:r w:rsidR="00831F77">
        <w:t xml:space="preserve">Następnym krokiem (5.6.4) jest przeanalizowanie relacji miar </w:t>
      </w:r>
      <w:r w:rsidR="00831F77">
        <w:lastRenderedPageBreak/>
        <w:t>wyliczonych w ramach przeprowadzonego badania z miarami obliczonymi na podstawie badań zewnętrznych</w:t>
      </w:r>
      <w:r w:rsidR="0075093C">
        <w:t>,</w:t>
      </w:r>
      <w:r w:rsidR="00831F77">
        <w:t xml:space="preserve">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7E7642DB" w:rsidR="00D242E4" w:rsidRPr="00D242E4" w:rsidRDefault="00F01981" w:rsidP="006E46BB">
      <w:r>
        <w:t xml:space="preserve">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mają największy potencjał </w:t>
      </w:r>
      <w:r w:rsidR="0075093C">
        <w:t xml:space="preserve">do </w:t>
      </w:r>
      <w:r>
        <w:t>osiągnięci</w:t>
      </w:r>
      <w:r w:rsidR="0075093C">
        <w:t>a</w:t>
      </w:r>
      <w:r>
        <w:t xml:space="preserve"> efektów procesu zmian.</w:t>
      </w:r>
      <w:r w:rsidR="0052132B">
        <w:t xml:space="preserve"> W związku z tym, że na tym etapie procesu doskonalenia wiedza dotycząca istotnych obszarów do poprawy została już pozyskana</w:t>
      </w:r>
      <w:r w:rsidR="0075093C">
        <w:t>,</w:t>
      </w:r>
      <w:r w:rsidR="0052132B">
        <w:t xml:space="preserve">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w:t>
      </w:r>
      <w:r w:rsidR="0075093C">
        <w:t>,</w:t>
      </w:r>
      <w:r w:rsidR="00F7187D">
        <w:t xml:space="preserve"> pozwoli na szybkie określenie dość szerokiego zakresu przyczyn istniejących wyzwań. W przypadku mierzenia się ze złożonymi i skomplikowanymi problemami można taką analizę poszerzyć również o</w:t>
      </w:r>
      <w:r w:rsidR="004566C0">
        <w:t> </w:t>
      </w:r>
      <w:r w:rsidR="00DF63FD">
        <w:t>inne techniki pozwalające na opracowanie pomysłów na rozwiązanie problemu</w:t>
      </w:r>
      <w:r w:rsidR="0075093C">
        <w:t>,</w:t>
      </w:r>
      <w:r w:rsidR="00DF63FD">
        <w:t xml:space="preserve"> korzystając np. z</w:t>
      </w:r>
      <w:r w:rsidR="004566C0">
        <w:t> </w:t>
      </w:r>
      <w:r w:rsidR="00DF63FD">
        <w:t xml:space="preserve">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w:t>
      </w:r>
      <w:r w:rsidR="0075093C">
        <w:t>,</w:t>
      </w:r>
      <w:r w:rsidR="000E5D5C">
        <w:t xml:space="preserve"> jakie można by osiągnąć wprowadzając realne do osiągnięcia korekty, ale również zasoby</w:t>
      </w:r>
      <w:r w:rsidR="0075093C">
        <w:t>,</w:t>
      </w:r>
      <w:r w:rsidR="000E5D5C">
        <w:t xml:space="preserve"> jakie są do tego wymagane oraz czas potrzebny na wdrożenie. Po uwzględnieniu tych zagadnień można przystąpić do wyboru priorytetów i ustalenia kolejności obszarów</w:t>
      </w:r>
      <w:r w:rsidR="00640402">
        <w:t>,</w:t>
      </w:r>
      <w:r w:rsidR="000E5D5C">
        <w:t xml:space="preserve"> w jakich warto podejmować działania doskonalące (6.3). W tym celu warto mieć na uwadze tzw. zasadę </w:t>
      </w:r>
      <w:proofErr w:type="spellStart"/>
      <w:r w:rsidR="000E5D5C">
        <w:t>Pareto</w:t>
      </w:r>
      <w:proofErr w:type="spellEnd"/>
      <w:r w:rsidR="000E5D5C">
        <w:t xml:space="preserve"> (20</w:t>
      </w:r>
      <w:r w:rsidR="0075093C">
        <w:t>–</w:t>
      </w:r>
      <w:r w:rsidR="000E5D5C">
        <w:t>80)</w:t>
      </w:r>
      <w:r w:rsidR="0075093C">
        <w:t>,</w:t>
      </w:r>
      <w:r w:rsidR="000E5D5C">
        <w:t xml:space="preserve">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w:t>
      </w:r>
      <w:r w:rsidR="0075093C">
        <w:t>a</w:t>
      </w:r>
      <w:r w:rsidR="000E5D5C">
        <w:t xml:space="preserve"> jest tzw. diagram </w:t>
      </w:r>
      <w:proofErr w:type="spellStart"/>
      <w:r w:rsidR="000E5D5C">
        <w:t>Pareto</w:t>
      </w:r>
      <w:proofErr w:type="spellEnd"/>
      <w:r w:rsidR="000E5D5C">
        <w:t>-Lorentza. Jest to diagram pokazujący na wykresie kolumnowym obszary działań o największym wpływie na potencjalne efekty uszeregowane od najistotniejszych do najmniej istotnych</w:t>
      </w:r>
      <w:r w:rsidR="0075093C">
        <w:t>,</w:t>
      </w:r>
      <w:r w:rsidR="000E5D5C">
        <w:t xml:space="preserve"> z naniesioną na niego krzywą wartości skumulowanych. Dzięki temu można łatwo wybrać grupę elementów odpowiedzialnych łącznie za pewien poziom efektu, </w:t>
      </w:r>
      <w:r w:rsidR="007F66EA">
        <w:t>którego się oczekuje</w:t>
      </w:r>
      <w:r w:rsidR="000E5D5C">
        <w:t>. Zazwyczaj przyjmuje si</w:t>
      </w:r>
      <w:r w:rsidR="002B258A">
        <w:t xml:space="preserve">ę poziom </w:t>
      </w:r>
      <w:r w:rsidR="007F66EA">
        <w:t xml:space="preserve">ok. </w:t>
      </w:r>
      <w:r w:rsidR="002B258A">
        <w:t>80%</w:t>
      </w:r>
      <w:r w:rsidR="007F66EA">
        <w:t>,</w:t>
      </w:r>
      <w:r w:rsidR="002B258A">
        <w:t xml:space="preserve">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 xml:space="preserve">(por. Webber, </w:t>
      </w:r>
      <w:r w:rsidR="00D242E4" w:rsidRPr="00D242E4">
        <w:rPr>
          <w:noProof/>
        </w:rPr>
        <w:lastRenderedPageBreak/>
        <w:t>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7F66EA">
        <w:t>,</w:t>
      </w:r>
      <w:r w:rsidR="002B258A">
        <w:t xml:space="preserve"> promując</w:t>
      </w:r>
      <w:r w:rsidR="007F66EA">
        <w:t>ych</w:t>
      </w:r>
      <w:r w:rsidR="002B258A">
        <w:t xml:space="preserve"> uwzględnienie czynnika czasu w procesach doskonalenia i podkreślając</w:t>
      </w:r>
      <w:r w:rsidR="007F66EA">
        <w:t>ych</w:t>
      </w:r>
      <w:r w:rsidR="002B258A">
        <w:t xml:space="preserve"> wagę skracania cykli doskonalenia</w:t>
      </w:r>
      <w:r w:rsidR="00D242E4">
        <w:t>.</w:t>
      </w:r>
      <w:r w:rsidR="002B258A">
        <w:t xml:space="preserve"> Niezależnie od tego</w:t>
      </w:r>
      <w:r w:rsidR="007F66EA">
        <w:t>,</w:t>
      </w:r>
      <w:r w:rsidR="002B258A">
        <w:t xml:space="preserve"> czy na tym etapie procesu doskonalenia ta konkretna technika zostanie zastosowana</w:t>
      </w:r>
      <w:r w:rsidR="007F66EA">
        <w:t>,</w:t>
      </w:r>
      <w:r w:rsidR="002B258A">
        <w:t xml:space="preserve"> to warto mieć na uwadze, że brak lub późniejsze wprowadzenie zmian wiąże się z pewnymi potencjalnymi kosztami i przy wyborze kolejności działań doskonalących należy uwzględnić perspektywę minimalizowania tych kosztów.</w:t>
      </w:r>
    </w:p>
    <w:p w14:paraId="162593B8" w14:textId="0D122BF3" w:rsidR="00B12AF3" w:rsidRDefault="009B21F0" w:rsidP="00B12AF3">
      <w:pPr>
        <w:pStyle w:val="Rysunek"/>
      </w:pPr>
      <w:r>
        <w:rPr>
          <w:noProof/>
        </w:rPr>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2874BAED" w:rsidR="00E465C8" w:rsidRDefault="00B12AF3" w:rsidP="00B12AF3">
      <w:pPr>
        <w:pStyle w:val="Tytutabeli"/>
        <w:rPr>
          <w:noProof/>
        </w:rPr>
      </w:pPr>
      <w:bookmarkStart w:id="892" w:name="_Ref162379469"/>
      <w:bookmarkStart w:id="893" w:name="_Ref162379462"/>
      <w:bookmarkStart w:id="894" w:name="_Toc169134722"/>
      <w:r>
        <w:t xml:space="preserve">Rysunek </w:t>
      </w:r>
      <w:fldSimple w:instr=" SEQ Rysunek \* ARABIC ">
        <w:r w:rsidR="00F2350D">
          <w:rPr>
            <w:noProof/>
          </w:rPr>
          <w:t>51</w:t>
        </w:r>
      </w:fldSimple>
      <w:bookmarkEnd w:id="892"/>
      <w:r w:rsidR="00096852">
        <w:t>.</w:t>
      </w:r>
      <w:r>
        <w:t xml:space="preserve"> Struktura szczegółowa elementów w zakresie punktów od 7 do 9 modelu SSDQM</w:t>
      </w:r>
      <w:bookmarkEnd w:id="893"/>
      <w:bookmarkEnd w:id="894"/>
    </w:p>
    <w:p w14:paraId="16ED418E" w14:textId="77777777" w:rsidR="00B12AF3" w:rsidRPr="00D95B07" w:rsidRDefault="00B12AF3" w:rsidP="00B12AF3">
      <w:pPr>
        <w:pStyle w:val="rdo"/>
        <w:rPr>
          <w:lang w:val="pl-PL"/>
        </w:rPr>
      </w:pPr>
      <w:r w:rsidRPr="00D95B07">
        <w:rPr>
          <w:lang w:val="pl-PL"/>
        </w:rPr>
        <w:t>Źródło: opracowanie własne</w:t>
      </w:r>
    </w:p>
    <w:p w14:paraId="2A1303C2" w14:textId="19EFC2D9" w:rsidR="00FD60D8" w:rsidRDefault="00DB1ACD" w:rsidP="00FD60D8">
      <w:r w:rsidRPr="002B258A">
        <w:lastRenderedPageBreak/>
        <w:t xml:space="preserve">Po wyborze konkretnych, szczegółowych obszarów do doskonalenia wraz z ustalonymi dla </w:t>
      </w:r>
      <w:r>
        <w:t xml:space="preserve">nich </w:t>
      </w:r>
      <w:r w:rsidRPr="002B258A">
        <w:t>priorytetami i kolejnością wdrażania można przejść do kolejnego</w:t>
      </w:r>
      <w:r w:rsidR="007F66EA">
        <w:t>,</w:t>
      </w:r>
      <w:r w:rsidRPr="002B258A">
        <w:t xml:space="preserve"> 7. etapu</w:t>
      </w:r>
      <w:r>
        <w:t xml:space="preserve"> (por. </w:t>
      </w:r>
      <w:r>
        <w:fldChar w:fldCharType="begin"/>
      </w:r>
      <w:r>
        <w:instrText xml:space="preserve"> REF _Ref162379469 \h </w:instrText>
      </w:r>
      <w:r>
        <w:fldChar w:fldCharType="separate"/>
      </w:r>
      <w:r w:rsidR="00F2350D">
        <w:t xml:space="preserve">Rysunek </w:t>
      </w:r>
      <w:r w:rsidR="00F2350D">
        <w:rPr>
          <w:noProof/>
        </w:rPr>
        <w:t>51</w:t>
      </w:r>
      <w:r>
        <w:fldChar w:fldCharType="end"/>
      </w:r>
      <w:r>
        <w:t xml:space="preserve">). </w:t>
      </w:r>
      <w:r w:rsidR="00FD60D8">
        <w:t>Poniżej przedstawiono pełny opis elementów szczegółowych dla punktów 7 i 8 modelu SSDQM:</w:t>
      </w:r>
    </w:p>
    <w:p w14:paraId="7C94D6AD" w14:textId="3E423436"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0CD9CB6B"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4F4C46FD"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kaskadowe/projektowe (opracowanie planu i harmonogramów realizacji)</w:t>
      </w:r>
    </w:p>
    <w:p w14:paraId="775AD878" w14:textId="11E41964"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76AED3B6" w:rsidR="00E465C8" w:rsidRPr="00FD60D8" w:rsidRDefault="00CB7C1E" w:rsidP="00FD60D8">
      <w:pPr>
        <w:spacing w:before="60" w:line="300" w:lineRule="auto"/>
        <w:ind w:left="360" w:firstLine="0"/>
        <w:rPr>
          <w:sz w:val="18"/>
          <w:szCs w:val="20"/>
        </w:rPr>
      </w:pPr>
      <w:r w:rsidRPr="00FD60D8">
        <w:rPr>
          <w:sz w:val="18"/>
          <w:szCs w:val="20"/>
        </w:rPr>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BFCEAC6"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20C778EF"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1F773BD9"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3C3FB133"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727DC24C"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32B3AF8E"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niewykonanej)</w:t>
      </w:r>
    </w:p>
    <w:p w14:paraId="746B4DD8" w14:textId="0B9792FD"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50EE9BC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6CDAC6AE"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2004F38E"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79004940"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1B072512"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7C25F116"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569ED91E"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4CC32C20"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26FC451E"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F454FC"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66D0D27"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1B3A01B1"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w:t>
      </w:r>
      <w:r w:rsidR="00640402">
        <w:rPr>
          <w:sz w:val="18"/>
          <w:szCs w:val="20"/>
        </w:rPr>
        <w:t>,</w:t>
      </w:r>
      <w:r w:rsidR="00E465C8" w:rsidRPr="00FD60D8">
        <w:rPr>
          <w:sz w:val="18"/>
          <w:szCs w:val="20"/>
        </w:rPr>
        <w:t xml:space="preserve"> w jaki sposób ich informacja zwrotna przyczyniła się do wdrożenia konkretnych zmian)</w:t>
      </w:r>
    </w:p>
    <w:p w14:paraId="6B23E9CD" w14:textId="27B77F12" w:rsidR="00FD60D8" w:rsidRDefault="00FD60D8" w:rsidP="00FD60D8">
      <w:r>
        <w:t xml:space="preserve">Punkty od 7 i 8 odpowiadają fazom </w:t>
      </w:r>
      <w:r w:rsidR="007F66EA">
        <w:t>„</w:t>
      </w:r>
      <w:r w:rsidR="00EA5D6A">
        <w:t>wykonaj</w:t>
      </w:r>
      <w:r w:rsidR="007F66EA">
        <w:t>”</w:t>
      </w:r>
      <w:r>
        <w:t xml:space="preserve"> (</w:t>
      </w:r>
      <w:r w:rsidRPr="00FD60D8">
        <w:rPr>
          <w:i/>
          <w:iCs/>
        </w:rPr>
        <w:t>Do</w:t>
      </w:r>
      <w:r>
        <w:t xml:space="preserve">) i </w:t>
      </w:r>
      <w:r w:rsidR="007F66EA">
        <w:t>„</w:t>
      </w:r>
      <w:r>
        <w:t>sprawdzaj</w:t>
      </w:r>
      <w:r w:rsidR="007F66EA">
        <w:t>”</w:t>
      </w:r>
      <w:r>
        <w:t xml:space="preserve">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w:t>
      </w:r>
      <w:r w:rsidR="007F66EA">
        <w:t>,</w:t>
      </w:r>
      <w:r w:rsidR="00F91D1C">
        <w:t xml:space="preserve"> jaki problem będzie podjęty</w:t>
      </w:r>
      <w:r w:rsidR="007F66EA">
        <w:t>,</w:t>
      </w:r>
      <w:r w:rsidR="00F91D1C">
        <w:t xml:space="preserve"> należy najpierw zapewnić </w:t>
      </w:r>
      <w:r w:rsidR="00F91D1C">
        <w:lastRenderedPageBreak/>
        <w:t>odpowiednie wsparcie lub zaangażowanie kierownictwa w procesy doskonalące (7.1). Może mieć to formę bezpośredniego i aktywnego udziału władz uczelni lub wydziałów w zespole doskonalący</w:t>
      </w:r>
      <w:r w:rsidR="007F66EA">
        <w:t>m</w:t>
      </w:r>
      <w:r w:rsidR="00F91D1C">
        <w:t xml:space="preserve">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w:t>
      </w:r>
      <w:r w:rsidR="007F66EA">
        <w:t>,</w:t>
      </w:r>
      <w:r w:rsidR="00F91D1C">
        <w:t xml:space="preserve"> więc również skala potrzebnego wsparcia ze strony kierownictwa organizacji może być różna. Niemniej należy zapewnić, że</w:t>
      </w:r>
      <w:r w:rsidR="007F66EA">
        <w:t>by</w:t>
      </w:r>
      <w:r w:rsidR="00F91D1C">
        <w:t xml:space="preserve"> zespół doskonalący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W celu dokonania odpowiedniego wyboru można się posłużyć modelami decyzyjnymi opracowanymi w literaturze przedmiotu</w:t>
      </w:r>
      <w:r w:rsidR="007F66EA">
        <w:t>,</w:t>
      </w:r>
      <w:r w:rsidR="00256D54">
        <w:t xml:space="preserve">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w:t>
      </w:r>
      <w:r w:rsidR="007F66EA">
        <w:t>e</w:t>
      </w:r>
      <w:r w:rsidR="00256D54">
        <w:t xml:space="preserve"> się być poziom pewności co do stałości wymagań. Otóż projekty charakteryzujące się istotną niepewnością co do stałości wymagań w czasie, np. duże lub prowadzone w dynamicznie zmieniającym się otoczeniu</w:t>
      </w:r>
      <w:r w:rsidR="007F66EA">
        <w:t>,</w:t>
      </w:r>
      <w:r w:rsidR="00256D54">
        <w:t xml:space="preserve">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w:t>
      </w:r>
      <w:r w:rsidR="004566C0">
        <w:t> </w:t>
      </w:r>
      <w:r w:rsidR="00305A63">
        <w:t>nie budzących wątpliwości metodach wdrożenia. W takich sytuacjach metody projektowe (kaskadowe) zapewniają transparentność postępów w ramach całego procesu wdrożenia.</w:t>
      </w:r>
    </w:p>
    <w:p w14:paraId="6F9B5B9A" w14:textId="1BAB0895"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w:t>
      </w:r>
      <w:r w:rsidR="00640402">
        <w:t>,</w:t>
      </w:r>
      <w:r>
        <w:t xml:space="preserve"> w</w:t>
      </w:r>
      <w:r w:rsidR="004566C0">
        <w:t> </w:t>
      </w:r>
      <w:r>
        <w:t>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w:t>
      </w:r>
      <w:r w:rsidR="007F66EA">
        <w:t>,</w:t>
      </w:r>
      <w:r w:rsidR="00114AF4">
        <w:t xml:space="preserv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t> </w:t>
      </w:r>
      <w:r w:rsidR="00114AF4">
        <w:t>zaplanować odpowiednie metody wsparcia dla tych osób.</w:t>
      </w:r>
      <w:r w:rsidR="00D16261">
        <w:t xml:space="preserve"> Przed rozpoczęciem procesu implementacji należy też ustalić zasady współpracy w ramach zespołu wdrożeniowego (7.5). Można skorzystać </w:t>
      </w:r>
      <w:r w:rsidR="00D16261">
        <w:lastRenderedPageBreak/>
        <w:t xml:space="preserve">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5314B4">
        <w:t>,</w:t>
      </w:r>
      <w:r w:rsidR="00325384">
        <w:t xml:space="preserve"> stosowanej przez zespoły </w:t>
      </w:r>
      <w:r w:rsidR="005314B4">
        <w:t>wykorzystujące</w:t>
      </w:r>
      <w:r w:rsidR="00325384">
        <w:t xml:space="preserv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t> </w:t>
      </w:r>
      <w:r w:rsidR="00325384">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w:t>
      </w:r>
      <w:r w:rsidR="005314B4">
        <w:t>,</w:t>
      </w:r>
      <w:r w:rsidR="00DB7868">
        <w:t xml:space="preserve">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rzegląd osiągniętych rezultatów powinien się odbywać z udziałem odbiorców tych efektów lub ich przedstawicieli</w:t>
      </w:r>
      <w:r w:rsidR="005314B4">
        <w:t>,</w:t>
      </w:r>
      <w:r w:rsidR="00DB7868">
        <w:t xml:space="preserve"> co pozwoli na szybkie uzyskanie informacji zwrotnej i weryfikację </w:t>
      </w:r>
      <w:r w:rsidR="003C206E">
        <w:t>wprowadzanych zmian. Warto też podkreślić</w:t>
      </w:r>
      <w:r w:rsidR="005314B4">
        <w:t>,</w:t>
      </w:r>
      <w:r w:rsidR="003C206E">
        <w:t xml:space="preserve"> że długość iteracji powinna być odpowiedni</w:t>
      </w:r>
      <w:r w:rsidR="005D3289">
        <w:t>a</w:t>
      </w:r>
      <w:r w:rsidR="003C206E">
        <w:t>, by dało się osiągnąć choćby najmniejsze weryfikowalne efekty, ale jednocześnie jak naj</w:t>
      </w:r>
      <w:r w:rsidR="005D3289">
        <w:t>mniejsza</w:t>
      </w:r>
      <w:r w:rsidR="003C206E">
        <w:t>, by w jak najkrótszych odstępach czasu otrzymywać wartościową informację zwrotną. Niemniej istotnym aspektem jest wielkość i skład zespołu. Przyjmuje się, że zespół mający osiągnąć dobry poziom efektywności i współpracy powinien być jak najmniejszy. Jednak w</w:t>
      </w:r>
      <w:r w:rsidR="004566C0">
        <w:t> </w:t>
      </w:r>
      <w:r w:rsidR="003C206E">
        <w:t xml:space="preserve">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optymalną wielkość zespołu uznaje się </w:t>
      </w:r>
      <w:r w:rsidR="005D3289">
        <w:t xml:space="preserve">zazwyczaj </w:t>
      </w:r>
      <w:r w:rsidR="003C206E">
        <w:t>7 osób</w:t>
      </w:r>
      <w:r w:rsidR="00A1314F">
        <w:t>,</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w:t>
      </w:r>
      <w:r w:rsidR="005D3289">
        <w:t>wy</w:t>
      </w:r>
      <w:r w:rsidR="002E66CC">
        <w:t xml:space="preserve">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w:t>
      </w:r>
      <w:r w:rsidR="005D3289">
        <w:t>,</w:t>
      </w:r>
      <w:r w:rsidR="002E66CC">
        <w:t xml:space="preserve"> co przyczyni się do coraz lepszej przewidywalności efektów. Przegląd taki powinien się odbywać po każdej iteracji</w:t>
      </w:r>
      <w:r w:rsidR="005D3289">
        <w:t>,</w:t>
      </w:r>
      <w:r w:rsidR="002E66CC">
        <w:t xml:space="preserve"> po przeprowadzeniu weryfikacji efektów pracy zespołu w</w:t>
      </w:r>
      <w:r w:rsidR="004566C0">
        <w:t> </w:t>
      </w:r>
      <w:r w:rsidR="002E66CC">
        <w:t xml:space="preserve">trakcie </w:t>
      </w:r>
      <w:r w:rsidR="008077AD">
        <w:t>zakoń</w:t>
      </w:r>
      <w:r w:rsidR="008077AD">
        <w:lastRenderedPageBreak/>
        <w:t>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(7.10). Z</w:t>
      </w:r>
      <w:r w:rsidR="004566C0">
        <w:t> </w:t>
      </w:r>
      <w:r w:rsidR="008077AD">
        <w:t xml:space="preserve">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07F395B7" w14:textId="23276769" w:rsidR="008F7470" w:rsidRDefault="002851DD" w:rsidP="00FD60D8">
      <w:r>
        <w:t>Przy wyborze ścieżki postępowania dla metod kaskadowych (projektowych) najpierw należy szczegółowo określić cel do osiągnięcia (7.12). Im lepiej doprecyzowany cel</w:t>
      </w:r>
      <w:r w:rsidR="005D3289">
        <w:t>,</w:t>
      </w:r>
      <w:r>
        <w:t xml:space="preserve"> tym łatwiej będzie później ocenić stopień jego osiągnięcia. Tak więc opis celu powinien nie tylko określać pożądany efekt</w:t>
      </w:r>
      <w:r w:rsidR="005D3289">
        <w:t>,</w:t>
      </w:r>
      <w:r>
        <w:t xml:space="preserve"> ale także ograniczenia związane z jego osiąganiem. Mogą to być ograniczenia czasowe, związane z</w:t>
      </w:r>
      <w:r w:rsidR="004566C0">
        <w:t> </w:t>
      </w:r>
      <w:r>
        <w:t xml:space="preserve">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w:t>
      </w:r>
      <w:r w:rsidR="005D3289">
        <w:t>,</w:t>
      </w:r>
      <w:r>
        <w:t xml:space="preserve"> to należy sporządzić dokładny plan wdrożenia (7.13)</w:t>
      </w:r>
      <w:r w:rsidR="005D3289">
        <w:t>,</w:t>
      </w:r>
      <w:r>
        <w:t xml:space="preserve">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w:t>
      </w:r>
      <w:r w:rsidR="005D3289">
        <w:t>ro</w:t>
      </w:r>
      <w:r w:rsidR="00427048">
        <w:t>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w:t>
      </w:r>
      <w:r w:rsidR="00A1314F">
        <w:t>,</w:t>
      </w:r>
      <w:r w:rsidR="00427048">
        <w:t xml:space="preserve">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w:t>
      </w:r>
      <w:r w:rsidR="005D3289">
        <w:t>,</w:t>
      </w:r>
      <w:r w:rsidR="00427048">
        <w:t xml:space="preserve"> tak też należy w tym kroku zidentyfikować inne istotne ryzyka</w:t>
      </w:r>
      <w:r w:rsidR="005D3289">
        <w:t>,</w:t>
      </w:r>
      <w:r w:rsidR="00427048">
        <w:t xml:space="preserve"> jakie mogą wymagać monitorowania i podejmowania odpowiednich działań</w:t>
      </w:r>
      <w:r w:rsidR="005314B4">
        <w:t>,</w:t>
      </w:r>
      <w:r w:rsidR="00427048">
        <w:t xml:space="preserve"> by zabezpieczyć możliwość osiągnięcia celu implementowanych zmian. W przypadku stwierdzenia potrzeby wprowadzenia korekt do plan</w:t>
      </w:r>
      <w:r w:rsidR="005D3289">
        <w:t>u</w:t>
      </w:r>
      <w:r w:rsidR="00427048">
        <w:t xml:space="preserve">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w:t>
      </w:r>
      <w:r w:rsidR="0006721F">
        <w:lastRenderedPageBreak/>
        <w:t>cia celu projektu. Po zakończeniu realizowania zaplanowanych działań należy zweryfikować</w:t>
      </w:r>
      <w:r w:rsidR="00640402">
        <w:t>,</w:t>
      </w:r>
      <w:r w:rsidR="0006721F">
        <w:t xml:space="preserve"> w jakim stopniu udało się osiągnąć cele zaplanowanych zmian (7.18).</w:t>
      </w:r>
    </w:p>
    <w:p w14:paraId="02129ECA" w14:textId="195DD54F"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t>ę</w:t>
      </w:r>
      <w:r>
        <w:t xml:space="preserv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t>Co niezwykle ważne, należy rozpatrzyć możliwe do zastosowania metody</w:t>
      </w:r>
      <w:r w:rsidR="005D3289">
        <w:t>,</w:t>
      </w:r>
      <w:r w:rsidR="004C2B55">
        <w:t xml:space="preserve"> biorąc pod uwagę specyfikę każdej z grup interesariuszy, tak </w:t>
      </w:r>
      <w:r w:rsidR="00640402">
        <w:t>a</w:t>
      </w:r>
      <w:r w:rsidR="004C2B55">
        <w:t>by wybrane metody maksymalizowały szanse na pozyskanie wartościowych informacji od każdej spośród wybranych wcześniej najistotniejszych grup. W tym celu warto przeanalizować również zwyczaje w ramach interakcji każdej z grup z uczelnią i</w:t>
      </w:r>
      <w:r w:rsidR="005D3289">
        <w:t>, </w:t>
      </w:r>
      <w:r w:rsidR="004C2B55">
        <w:t>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w:t>
      </w:r>
      <w:r w:rsidR="005D3289">
        <w:t xml:space="preserve"> opinii – </w:t>
      </w:r>
      <w:r w:rsidR="004C2B55">
        <w:t xml:space="preserve">prawdopodobnie raczej skrajnych.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 xml:space="preserve">ułatwienie działań związanych </w:t>
      </w:r>
      <w:r w:rsidR="00334567">
        <w:t xml:space="preserve">z </w:t>
      </w:r>
      <w:r w:rsidR="00A60099">
        <w:t>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w:t>
      </w:r>
      <w:r w:rsidR="00334567">
        <w:t>,</w:t>
      </w:r>
      <w:r w:rsidR="00A60099">
        <w:t xml:space="preserv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51C6C24D" w:rsidR="008F7470" w:rsidRDefault="002320A6" w:rsidP="004B241B">
      <w:r w:rsidRPr="002B258A">
        <w:t xml:space="preserve">Po </w:t>
      </w:r>
      <w:r>
        <w:t>zaplanowaniu ciągłego pozyskiwania informacji zwrotnej od interesariuszy</w:t>
      </w:r>
      <w:r w:rsidRPr="002B258A">
        <w:t xml:space="preserve">, </w:t>
      </w:r>
      <w:r w:rsidR="00C66E08">
        <w:t xml:space="preserve">należy przejść do ostatniego etapu głównego omawianego modelu doskonalenia systemu zarządzania jakością </w:t>
      </w:r>
      <w:r w:rsidR="00C66E08">
        <w:lastRenderedPageBreak/>
        <w:t>uczelni</w:t>
      </w:r>
      <w:r w:rsidR="00334567">
        <w:t>,</w:t>
      </w:r>
      <w:r w:rsidR="00C66E08">
        <w:t xml:space="preserve"> związanego z ustanowieniem praktyki ciągłego doskonalenia. Etap ten zostanie zaprezentowany na </w:t>
      </w:r>
      <w:r w:rsidR="00345BF3">
        <w:t>Rysunku </w:t>
      </w:r>
      <w:r w:rsidR="00DB1ACD">
        <w:t>52</w:t>
      </w:r>
      <w:r w:rsidR="00C66E08">
        <w:t xml:space="preserve"> </w:t>
      </w:r>
      <w:r w:rsidR="004B241B">
        <w:t>wraz pełnymi nazwami każdego z etapów szczegółowych jako czwarta i</w:t>
      </w:r>
      <w:r w:rsidR="00345BF3">
        <w:t> </w:t>
      </w:r>
      <w:r w:rsidR="004B241B">
        <w:t>ostatnia część omówienia modelu SSDQM.</w:t>
      </w:r>
    </w:p>
    <w:p w14:paraId="080E1340" w14:textId="09923E47" w:rsidR="00B12AF3" w:rsidRDefault="009B21F0" w:rsidP="00B12AF3">
      <w:pPr>
        <w:pStyle w:val="Rysunek"/>
      </w:pPr>
      <w:r>
        <w:rPr>
          <w:noProof/>
        </w:rPr>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0BBA7904" w:rsidR="00E465C8" w:rsidRDefault="00B12AF3" w:rsidP="00B12AF3">
      <w:pPr>
        <w:pStyle w:val="Tytutabeli"/>
      </w:pPr>
      <w:bookmarkStart w:id="895" w:name="_Ref162599588"/>
      <w:bookmarkStart w:id="896" w:name="_Ref162599577"/>
      <w:bookmarkStart w:id="897" w:name="_Toc169134723"/>
      <w:r>
        <w:t xml:space="preserve">Rysunek </w:t>
      </w:r>
      <w:fldSimple w:instr=" SEQ Rysunek \* ARABIC ">
        <w:r w:rsidR="00F2350D">
          <w:rPr>
            <w:noProof/>
          </w:rPr>
          <w:t>52</w:t>
        </w:r>
      </w:fldSimple>
      <w:bookmarkEnd w:id="895"/>
      <w:r w:rsidR="00096852">
        <w:t>.</w:t>
      </w:r>
      <w:r>
        <w:t xml:space="preserve"> Struktura szczegółowa elementów w zakresie punktu 9 modelu SSDQM</w:t>
      </w:r>
      <w:bookmarkEnd w:id="896"/>
      <w:bookmarkEnd w:id="897"/>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7680A3C9"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40183FE5"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D5800FD"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342AF115"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6E6F802D"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0948D079" w:rsidR="00CB7C1E" w:rsidRPr="00EA5D6A" w:rsidRDefault="00CB7C1E" w:rsidP="00EA5D6A">
      <w:pPr>
        <w:spacing w:before="60" w:line="300" w:lineRule="auto"/>
        <w:ind w:left="720" w:firstLine="0"/>
        <w:rPr>
          <w:sz w:val="18"/>
          <w:szCs w:val="20"/>
        </w:rPr>
      </w:pPr>
      <w:r w:rsidRPr="00EA5D6A">
        <w:rPr>
          <w:sz w:val="18"/>
          <w:szCs w:val="20"/>
        </w:rPr>
        <w:t xml:space="preserve">9.2.1 Ustalenie potrzeb w zakresie długości cyklu pomiarów (i weryfikacji efektów działań uczelni w zależności od specyficznych uwarunkowań konkretnej uczelni, tak </w:t>
      </w:r>
      <w:r w:rsidR="00640402">
        <w:rPr>
          <w:sz w:val="18"/>
          <w:szCs w:val="20"/>
        </w:rPr>
        <w:t>a</w:t>
      </w:r>
      <w:r w:rsidRPr="00EA5D6A">
        <w:rPr>
          <w:sz w:val="18"/>
          <w:szCs w:val="20"/>
        </w:rPr>
        <w:t>by pomiar pozwalał na osiągnięcie celów</w:t>
      </w:r>
      <w:r w:rsidR="00334567">
        <w:rPr>
          <w:sz w:val="18"/>
          <w:szCs w:val="20"/>
        </w:rPr>
        <w:t>, dla których jest przeprowadzany</w:t>
      </w:r>
      <w:r w:rsidRPr="00EA5D6A">
        <w:rPr>
          <w:sz w:val="18"/>
          <w:szCs w:val="20"/>
        </w:rPr>
        <w:t>)</w:t>
      </w:r>
    </w:p>
    <w:p w14:paraId="2482170A" w14:textId="668A992C"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6E23186E"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536D1FEF"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0C91A3AA" w:rsidR="00CB7C1E" w:rsidRPr="00EA5D6A" w:rsidRDefault="00CB7C1E" w:rsidP="00EA5D6A">
      <w:pPr>
        <w:spacing w:before="60" w:line="300" w:lineRule="auto"/>
        <w:ind w:left="360" w:firstLine="0"/>
        <w:rPr>
          <w:sz w:val="18"/>
          <w:szCs w:val="20"/>
        </w:rPr>
      </w:pPr>
      <w:r w:rsidRPr="00EA5D6A">
        <w:rPr>
          <w:sz w:val="18"/>
          <w:szCs w:val="20"/>
        </w:rPr>
        <w:t xml:space="preserve">9.5 Zaplanowanie sposobów na świętowanie sukcesów w ramach organizacji (w zakresie wybranych spośród najistotniejszych wskaźników efektów działań, np. osiągnięcia wzrostu poziomu satysfakcji interesariuszy, tak </w:t>
      </w:r>
      <w:r w:rsidR="00640402">
        <w:rPr>
          <w:sz w:val="18"/>
          <w:szCs w:val="20"/>
        </w:rPr>
        <w:lastRenderedPageBreak/>
        <w:t>a</w:t>
      </w:r>
      <w:r w:rsidRPr="00EA5D6A">
        <w:rPr>
          <w:sz w:val="18"/>
          <w:szCs w:val="20"/>
        </w:rPr>
        <w:t>by wzmocnić zaangażowanie społeczności uczelni w udzielanie informacji zwrotniej oraz podejmowanie działań doskonalących)</w:t>
      </w:r>
    </w:p>
    <w:p w14:paraId="7BB339D0" w14:textId="652AB53D"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3277E391"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C61F590"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640C239F" w:rsidR="00EA5D6A" w:rsidRDefault="00EA5D6A" w:rsidP="00EA5D6A">
      <w:r>
        <w:t xml:space="preserve">Punkt 9 stanowi fazę </w:t>
      </w:r>
      <w:r w:rsidR="00334567">
        <w:t>„</w:t>
      </w:r>
      <w:r>
        <w:t>działaj</w:t>
      </w:r>
      <w:r w:rsidR="00334567">
        <w:t>”</w:t>
      </w:r>
      <w:r>
        <w:t xml:space="preserve"> (</w:t>
      </w:r>
      <w:proofErr w:type="spellStart"/>
      <w:r w:rsidRPr="00EA5D6A">
        <w:rPr>
          <w:i/>
          <w:iCs/>
        </w:rPr>
        <w:t>Act</w:t>
      </w:r>
      <w:proofErr w:type="spellEnd"/>
      <w:r>
        <w:t>) cyklu udoskonaleń systemu zarządzania jakością.</w:t>
      </w:r>
      <w:r w:rsidR="004B241B">
        <w:t xml:space="preserve"> Aby proces ciągłego doskonalenia mógł być prowadzony efektywnie</w:t>
      </w:r>
      <w:r w:rsidR="00334567">
        <w:t>,</w:t>
      </w:r>
      <w:r w:rsidR="004B241B">
        <w:t xml:space="preserve"> musi wykorzystywać rzetelne informacje o stanie faktycznym</w:t>
      </w:r>
      <w:r w:rsidR="00FC55E5">
        <w:t>,</w:t>
      </w:r>
      <w:r w:rsidR="004B241B">
        <w:t xml:space="preserve"> a także o efektach wdrażanych usprawnień. Po zaplanowaniu sposobów pozyskiwania informacji zwrotnej od interesariuszy należy także zaplanować inne metody pomiaru efektów działań uczelni</w:t>
      </w:r>
      <w:r w:rsidR="00334567">
        <w:t>,</w:t>
      </w:r>
      <w:r w:rsidR="004B241B">
        <w:t xml:space="preserve"> pozwalające na porównywalność danych w czasie. Wydaje się, że bardzo dobrym wsparciem procesu wnioskowania o efektach działań uczelni w czasie </w:t>
      </w:r>
      <w:r w:rsidR="005116C6">
        <w:t>jest ustanowienie zestawu wskaźników (9.1), potwierdzonych jako użyteczne w ramach wcześniejszych badań, np. w trakcie etapów głównych 4 i 5. Oczywiście warto wykorzystać również wiedzę dostępną w literaturze przedmiotu</w:t>
      </w:r>
      <w:r w:rsidR="005314B4">
        <w:t>,</w:t>
      </w:r>
      <w:r w:rsidR="005116C6">
        <w:t xml:space="preserve"> by w sposób teoretyczny zweryfikować kompletność i odpowiedniość opracowanego zestawu wskaźników (9.1.1). Niezwykle istotnym jest</w:t>
      </w:r>
      <w:r w:rsidR="005314B4">
        <w:t>,</w:t>
      </w:r>
      <w:r w:rsidR="005116C6">
        <w:t xml:space="preserve">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w:t>
      </w:r>
      <w:r w:rsidR="00640402">
        <w:t>a</w:t>
      </w:r>
      <w:r w:rsidR="005116C6">
        <w:t>by z jednej strony proces mierzenie i analizy nie był nadmiernie uciążliwy lub kosztowny dla uczelni, a</w:t>
      </w:r>
      <w:r w:rsidR="00334567">
        <w:t xml:space="preserve"> z drugiej</w:t>
      </w:r>
      <w:r w:rsidR="005314B4">
        <w:t>,</w:t>
      </w:r>
      <w:r w:rsidR="005116C6">
        <w:t xml:space="preserve"> by zapewniał osiągnięcie celów pomiaru i analiz (9.2.1). </w:t>
      </w:r>
      <w:r w:rsidR="00856F41">
        <w:t>Następnie należy ustanowić i wdrożyć do stosowania opracowany zestaw metod pomiaru i weryfikacji efektów działań uczelni (9.2.2) w różnych wybranych obszarach. W</w:t>
      </w:r>
      <w:r w:rsidR="004566C0">
        <w:t> </w:t>
      </w:r>
      <w:r w:rsidR="00856F41">
        <w:t>następnym kroku należy ustanowić cykle przeglądu wniosków z przeprowadzanych pomiarów i</w:t>
      </w:r>
      <w:r w:rsidR="004566C0">
        <w:t> </w:t>
      </w:r>
      <w:r w:rsidR="00856F41">
        <w:t>analiz (9.3)</w:t>
      </w:r>
      <w:r w:rsidR="00334567">
        <w:t>.</w:t>
      </w:r>
      <w:r w:rsidR="00856F41">
        <w:t xml:space="preserve"> </w:t>
      </w:r>
      <w:r w:rsidR="00334567">
        <w:t xml:space="preserve">Jest </w:t>
      </w:r>
      <w:r w:rsidR="00856F41">
        <w:t>to o tyle istotne, że zespół dokonujący pomiarów w tak złożonej organizacji</w:t>
      </w:r>
      <w:r w:rsidR="00334567">
        <w:t>,</w:t>
      </w:r>
      <w:r w:rsidR="00856F41">
        <w:t xml:space="preserve"> jaką jest uczelni</w:t>
      </w:r>
      <w:r w:rsidR="00334567">
        <w:t>a,</w:t>
      </w:r>
      <w:r w:rsidR="00856F41">
        <w:t xml:space="preserve"> może nie być tym samy</w:t>
      </w:r>
      <w:r w:rsidR="00334567">
        <w:t>m</w:t>
      </w:r>
      <w:r w:rsidR="00856F41">
        <w:t>, który jest umocowany do podejmowania inicjatyw doskonalących. A</w:t>
      </w:r>
      <w:r w:rsidR="004566C0">
        <w:t> </w:t>
      </w:r>
      <w:r w:rsidR="00856F41">
        <w:t>co za tym idzie</w:t>
      </w:r>
      <w:r w:rsidR="00334567">
        <w:t>,</w:t>
      </w:r>
      <w:r w:rsidR="00856F41">
        <w:t xml:space="preserve"> taki przegląd powinien być wykonywany przez zespół </w:t>
      </w:r>
      <w:r w:rsidR="00334567">
        <w:t xml:space="preserve">– </w:t>
      </w:r>
      <w:r w:rsidR="00856F41">
        <w:t>osoby</w:t>
      </w:r>
      <w:r w:rsidR="00334567">
        <w:t xml:space="preserve"> </w:t>
      </w:r>
      <w:r w:rsidR="00856F41">
        <w:t>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t> </w:t>
      </w:r>
      <w:r w:rsidR="00856F41">
        <w:t xml:space="preserve">pomiarów należy również ustanowić cykliczność procesu analizy (kolejnych) potencjalnych obszarów do poprawy i udoskonaleń (9.4). </w:t>
      </w:r>
      <w:r w:rsidR="003D0CBA">
        <w:t>Również w tym przypadku wydaje się, że cykle te powinny wynikać i</w:t>
      </w:r>
      <w:r w:rsidR="004566C0">
        <w:t> </w:t>
      </w:r>
      <w:r w:rsidR="003D0CBA">
        <w:t xml:space="preserve">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w:t>
      </w:r>
      <w:r w:rsidR="00334567">
        <w:t xml:space="preserve">wprowadzanie nowych metod </w:t>
      </w:r>
      <w:proofErr w:type="spellStart"/>
      <w:r w:rsidR="00334567">
        <w:t>wykazyjących</w:t>
      </w:r>
      <w:proofErr w:type="spellEnd"/>
      <w:r w:rsidR="003D0CBA">
        <w:t xml:space="preserve"> potencjał do przynoszenia dodatkowych korzyści z ich stosowania.</w:t>
      </w:r>
    </w:p>
    <w:p w14:paraId="638553AB" w14:textId="1D8DEF3C" w:rsidR="008F7470" w:rsidRDefault="003D0CBA" w:rsidP="00EA5D6A">
      <w:r>
        <w:lastRenderedPageBreak/>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świętowanie sukcesów (9.5). Jest to istotne</w:t>
      </w:r>
      <w:r w:rsidR="005314B4">
        <w:t>,</w:t>
      </w:r>
      <w:r w:rsidR="00D73ED6">
        <w:t xml:space="preserve"> by sposoby świętowania były zgodne kulturą organizacyjną uczelni, a konkretnie z formą kultury organizacyjnej</w:t>
      </w:r>
      <w:r w:rsidR="00334567">
        <w:t>,</w:t>
      </w:r>
      <w:r w:rsidR="00D73ED6">
        <w:t xml:space="preserve"> jaką kierownictwo uczelni chce promować w ramach konkretnej instytucji. Świętowanie to może </w:t>
      </w:r>
      <w:r w:rsidR="00334567">
        <w:t xml:space="preserve">też </w:t>
      </w:r>
      <w:r w:rsidR="00D73ED6">
        <w:t>stanowić okazję do komunikowania sukcesów z</w:t>
      </w:r>
      <w:r w:rsidR="004566C0">
        <w:t> </w:t>
      </w:r>
      <w:r w:rsidR="00D73ED6">
        <w:t xml:space="preserve">różnymi interesariuszami i nie tylko wzmacniać prestiż uczelni, ale </w:t>
      </w:r>
      <w:r w:rsidR="00334567">
        <w:t xml:space="preserve">– </w:t>
      </w:r>
      <w:r w:rsidR="00D73ED6">
        <w:t xml:space="preserve">co chyba jeszcze bardziej istotne </w:t>
      </w:r>
      <w:r w:rsidR="00334567">
        <w:t xml:space="preserve">– </w:t>
      </w:r>
      <w:r w:rsidR="00D73ED6">
        <w:t>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w:t>
      </w:r>
      <w:r w:rsidR="00E77FAC">
        <w:t>,</w:t>
      </w:r>
      <w:r w:rsidR="00820DFD">
        <w:t xml:space="preserve">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w:t>
      </w:r>
      <w:r w:rsidR="004566C0">
        <w:t> </w:t>
      </w:r>
      <w:r w:rsidR="00DE6FC5">
        <w:t>związku z tym należy jako element procesu ciągłego doskonalenia ustanowić regularne przeglądy</w:t>
      </w:r>
      <w:r w:rsidR="00405FF5">
        <w:t xml:space="preserve"> samego procesu doskonalenia</w:t>
      </w:r>
      <w:r w:rsidR="00DE6FC5">
        <w:t>, np. w formie praktyki retrospektywy, oraz tego</w:t>
      </w:r>
      <w:r w:rsidR="00405FF5">
        <w:t>,</w:t>
      </w:r>
      <w:r w:rsidR="00DE6FC5">
        <w:t xml:space="preserve">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11A56748"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 xml:space="preserve">zidentyfikowanych misji, wizji i celów uczelni. W związku z tym wydaje się, że przy poprawnym wdrożeniu metod ciągłego doskonalenia w ramach </w:t>
      </w:r>
      <w:r w:rsidR="00405FF5">
        <w:t>omówionego m</w:t>
      </w:r>
      <w:r w:rsidR="003F57E3">
        <w:t>odelu inspiracją dla rozpoczęcia kolejnego cyklu doskonalenia zgodnie z całą strukturą postępowania będą istotne zmiany otoczenia mające wpływ na misję, wizję lub cele uczelni lub sama zmiana strategii uczelni.</w:t>
      </w:r>
    </w:p>
    <w:p w14:paraId="6F3D3673" w14:textId="40A89A93" w:rsidR="00E465C8" w:rsidRDefault="00EA2C49" w:rsidP="00DD50DE">
      <w:r>
        <w:t>Ze względu na wspólne z wymaganiami normy ISO 21001:2018 podejście</w:t>
      </w:r>
      <w:r w:rsidR="00405FF5">
        <w:t>,</w:t>
      </w:r>
      <w:r>
        <w:t xml:space="preserve"> stawiające w centrum działań doskonalących satysfakcję wszystkich zainteresowanych stron</w:t>
      </w:r>
      <w:r w:rsidR="00405FF5">
        <w:t>,</w:t>
      </w:r>
      <w:r>
        <w:t xml:space="preserve">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6867485B" w14:textId="59C6D9C2" w:rsidR="004638FA" w:rsidRDefault="00B47F8D" w:rsidP="00B47F8D">
      <w:pPr>
        <w:pStyle w:val="Heading2"/>
      </w:pPr>
      <w:bookmarkStart w:id="898" w:name="_Ref164502811"/>
      <w:bookmarkStart w:id="899" w:name="_Toc164801033"/>
      <w:bookmarkStart w:id="900" w:name="_Toc168903297"/>
      <w:bookmarkStart w:id="901" w:name="_Toc169134105"/>
      <w:r w:rsidRPr="00B47F8D">
        <w:t>K</w:t>
      </w:r>
      <w:r w:rsidR="00787121" w:rsidRPr="00B47F8D">
        <w:t xml:space="preserve">orzyści z zastosowania modelu SSDQM przy wdrażaniu i stosowaniu normatywnych </w:t>
      </w:r>
      <w:r w:rsidRPr="00B47F8D">
        <w:t>SZJ</w:t>
      </w:r>
      <w:bookmarkEnd w:id="898"/>
      <w:bookmarkEnd w:id="899"/>
      <w:bookmarkEnd w:id="900"/>
      <w:bookmarkEnd w:id="901"/>
    </w:p>
    <w:p w14:paraId="7053AE2C" w14:textId="4C7E5623"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w:t>
      </w:r>
      <w:r>
        <w:lastRenderedPageBreak/>
        <w:t>z</w:t>
      </w:r>
      <w:r w:rsidR="004566C0">
        <w:t> </w:t>
      </w:r>
      <w:r>
        <w:t>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poszczególnych kroków sformułowanych w ram</w:t>
      </w:r>
      <w:r w:rsidR="00405CB4">
        <w:t>a</w:t>
      </w:r>
      <w:r>
        <w:t>ch modelu SSDQM</w:t>
      </w:r>
      <w:r w:rsidR="00405CB4">
        <w:t xml:space="preserve"> została przedstawiona w formie tabelarycznej (</w:t>
      </w:r>
      <w:r w:rsidR="00405CB4">
        <w:fldChar w:fldCharType="begin"/>
      </w:r>
      <w:r w:rsidR="00405CB4">
        <w:instrText xml:space="preserve"> REF _Ref162710660 \h </w:instrText>
      </w:r>
      <w:r w:rsidR="00405CB4">
        <w:fldChar w:fldCharType="separate"/>
      </w:r>
      <w:r w:rsidR="00F2350D">
        <w:t xml:space="preserve">Tabela </w:t>
      </w:r>
      <w:r w:rsidR="00F2350D">
        <w:rPr>
          <w:noProof/>
        </w:rPr>
        <w:t>77</w:t>
      </w:r>
      <w:r w:rsidR="00405CB4">
        <w:fldChar w:fldCharType="end"/>
      </w:r>
      <w:r w:rsidR="00405CB4">
        <w:t>).</w:t>
      </w:r>
    </w:p>
    <w:p w14:paraId="497F9198" w14:textId="7C8D8CB6" w:rsidR="00D947AB" w:rsidRDefault="00D947AB" w:rsidP="00D947AB">
      <w:pPr>
        <w:pStyle w:val="Tytutabeli"/>
      </w:pPr>
      <w:bookmarkStart w:id="902" w:name="_Ref162710660"/>
      <w:bookmarkStart w:id="903" w:name="_Ref162710653"/>
      <w:bookmarkStart w:id="904" w:name="_Toc169134800"/>
      <w:r>
        <w:t xml:space="preserve">Tabela </w:t>
      </w:r>
      <w:fldSimple w:instr=" SEQ Tabela \* ARABIC ">
        <w:r w:rsidR="00F2350D">
          <w:rPr>
            <w:noProof/>
          </w:rPr>
          <w:t>77</w:t>
        </w:r>
      </w:fldSimple>
      <w:bookmarkEnd w:id="902"/>
      <w:r w:rsidR="00B84102">
        <w:t>.</w:t>
      </w:r>
      <w:r>
        <w:t xml:space="preserve"> Relacje do etapów autorskiego modelu doskonalenia SZJ uczelni z wykorzystaniem pomiaru satysfakcji interesariuszy w normie ISO 21001:2018</w:t>
      </w:r>
      <w:bookmarkEnd w:id="903"/>
      <w:bookmarkEnd w:id="904"/>
    </w:p>
    <w:tbl>
      <w:tblPr>
        <w:tblStyle w:val="TableGrid"/>
        <w:tblW w:w="9127" w:type="dxa"/>
        <w:tblLook w:val="04A0" w:firstRow="1" w:lastRow="0" w:firstColumn="1" w:lastColumn="0" w:noHBand="0" w:noVBand="1"/>
      </w:tblPr>
      <w:tblGrid>
        <w:gridCol w:w="3628"/>
        <w:gridCol w:w="5499"/>
      </w:tblGrid>
      <w:tr w:rsidR="00845D13" w:rsidRPr="004638FA" w14:paraId="0EBEFFB0" w14:textId="77777777" w:rsidTr="009C081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FootnoteReference"/>
              </w:rPr>
              <w:footnoteReference w:id="72"/>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FootnoteReference"/>
              </w:rPr>
              <w:footnoteReference w:id="73"/>
            </w:r>
          </w:p>
        </w:tc>
      </w:tr>
      <w:tr w:rsidR="00845D13" w:rsidRPr="004638FA" w14:paraId="5E530C7B" w14:textId="5CAF1F6F" w:rsidTr="009C081D">
        <w:trPr>
          <w:cantSplit/>
        </w:trPr>
        <w:tc>
          <w:tcPr>
            <w:tcW w:w="3628" w:type="dxa"/>
          </w:tcPr>
          <w:p w14:paraId="1B7B254F" w14:textId="6BD1ECF7"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9C081D">
        <w:trPr>
          <w:cantSplit/>
        </w:trPr>
        <w:tc>
          <w:tcPr>
            <w:tcW w:w="3628" w:type="dxa"/>
          </w:tcPr>
          <w:p w14:paraId="3312C125" w14:textId="1F4A9361" w:rsidR="004638FA" w:rsidRPr="002D7F63" w:rsidRDefault="002D7F63" w:rsidP="004638FA">
            <w:pPr>
              <w:pStyle w:val="TekstTabeli"/>
              <w:rPr>
                <w:lang w:val="pl-PL"/>
              </w:rPr>
            </w:pPr>
            <w:r>
              <w:rPr>
                <w:lang w:val="pl-PL"/>
              </w:rPr>
              <w:t xml:space="preserve">2. </w:t>
            </w:r>
            <w:r w:rsidR="004638FA" w:rsidRPr="004638FA">
              <w:rPr>
                <w:lang w:val="pl-PL"/>
              </w:rPr>
              <w:t xml:space="preserve">Identyfikacja istotnych interesariuszy (zastosowanie metod identyfikacji i analizy interesariuszy opisanych w </w:t>
            </w:r>
            <w:proofErr w:type="spellStart"/>
            <w:r w:rsidR="00094BA6">
              <w:rPr>
                <w:lang w:val="pl-PL"/>
              </w:rPr>
              <w:t>pod</w:t>
            </w:r>
            <w:r w:rsidR="004638FA" w:rsidRPr="004638FA">
              <w:rPr>
                <w:lang w:val="pl-PL"/>
              </w:rPr>
              <w:t>rozdz</w:t>
            </w:r>
            <w:proofErr w:type="spellEnd"/>
            <w:r w:rsidR="004638FA" w:rsidRPr="004638FA">
              <w:rPr>
                <w:lang w:val="pl-PL"/>
              </w:rPr>
              <w:t>.</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F2350D">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9C081D">
        <w:trPr>
          <w:cantSplit/>
        </w:trPr>
        <w:tc>
          <w:tcPr>
            <w:tcW w:w="3628" w:type="dxa"/>
          </w:tcPr>
          <w:p w14:paraId="1DFAAA52" w14:textId="50704275"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804FB3">
              <w:rPr>
                <w:lang w:val="pl-PL"/>
              </w:rPr>
              <w:t>pod</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F2350D">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9C081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9C081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9C081D">
        <w:trPr>
          <w:cantSplit/>
        </w:trPr>
        <w:tc>
          <w:tcPr>
            <w:tcW w:w="3628" w:type="dxa"/>
          </w:tcPr>
          <w:p w14:paraId="57307660" w14:textId="7C410CFD" w:rsidR="004638FA" w:rsidRPr="004638FA" w:rsidRDefault="002D7F63" w:rsidP="004638FA">
            <w:pPr>
              <w:pStyle w:val="TekstTabeli"/>
              <w:rPr>
                <w:lang w:val="pl-PL"/>
              </w:rPr>
            </w:pPr>
            <w:r>
              <w:rPr>
                <w:lang w:val="pl-PL"/>
              </w:rPr>
              <w:t xml:space="preserve">3. </w:t>
            </w:r>
            <w:r w:rsidR="004638FA" w:rsidRPr="004638FA">
              <w:rPr>
                <w:lang w:val="pl-PL"/>
              </w:rPr>
              <w:t>Identyfikacja istotnych obszarów doskonalenia z punktu widzenia interesariuszy</w:t>
            </w:r>
            <w:r w:rsidR="00BA3A2B">
              <w:rPr>
                <w:lang w:val="pl-PL"/>
              </w:rPr>
              <w:t xml:space="preserve"> – </w:t>
            </w:r>
            <w:r w:rsidR="004638FA" w:rsidRPr="004638FA">
              <w:rPr>
                <w:lang w:val="pl-PL"/>
              </w:rPr>
              <w:t>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5EF0AC5" w:rsidR="00CF47A1" w:rsidRPr="004638FA" w:rsidRDefault="00CF47A1" w:rsidP="004638FA">
            <w:pPr>
              <w:pStyle w:val="TekstTabeli"/>
              <w:rPr>
                <w:lang w:val="pl-PL"/>
              </w:rPr>
            </w:pPr>
            <w:r>
              <w:rPr>
                <w:lang w:val="pl-PL"/>
              </w:rPr>
              <w:t xml:space="preserve">Załącznik E.3 jako inspiracja „grupy fokusowe” </w:t>
            </w:r>
            <w:r w:rsidR="00BA3A2B">
              <w:rPr>
                <w:lang w:val="pl-PL"/>
              </w:rPr>
              <w:t xml:space="preserve">– </w:t>
            </w:r>
            <w:r>
              <w:rPr>
                <w:lang w:val="pl-PL"/>
              </w:rPr>
              <w:t>przykład metody badań jakościowych</w:t>
            </w:r>
          </w:p>
        </w:tc>
      </w:tr>
      <w:tr w:rsidR="00845D13" w:rsidRPr="004638FA" w14:paraId="0D41E9B7" w14:textId="28B3C3A3" w:rsidTr="009C081D">
        <w:trPr>
          <w:cantSplit/>
        </w:trPr>
        <w:tc>
          <w:tcPr>
            <w:tcW w:w="3628" w:type="dxa"/>
          </w:tcPr>
          <w:p w14:paraId="44B27511" w14:textId="7DAE13D9" w:rsidR="004638FA" w:rsidRPr="004638FA" w:rsidRDefault="002D7F63" w:rsidP="004638FA">
            <w:pPr>
              <w:pStyle w:val="TekstTabeli"/>
              <w:rPr>
                <w:lang w:val="pl-PL"/>
              </w:rPr>
            </w:pPr>
            <w:r>
              <w:rPr>
                <w:lang w:val="pl-PL"/>
              </w:rPr>
              <w:lastRenderedPageBreak/>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9C081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16A498FB"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w:t>
            </w:r>
            <w:r w:rsidR="000276B1">
              <w:rPr>
                <w:lang w:val="pl-PL"/>
              </w:rPr>
              <w:t>,</w:t>
            </w:r>
            <w:r w:rsidR="00E911AB">
              <w:rPr>
                <w:lang w:val="pl-PL"/>
              </w:rPr>
              <w:t xml:space="preserve"> lecz podkreśla znaczenie funkcji planowania przy podejmowaniu różnych działań.</w:t>
            </w:r>
          </w:p>
        </w:tc>
      </w:tr>
      <w:tr w:rsidR="00845D13" w:rsidRPr="004638FA" w14:paraId="2832CE40" w14:textId="6E264ED0" w:rsidTr="009C081D">
        <w:trPr>
          <w:cantSplit/>
        </w:trPr>
        <w:tc>
          <w:tcPr>
            <w:tcW w:w="3628" w:type="dxa"/>
          </w:tcPr>
          <w:p w14:paraId="23F925FB" w14:textId="7BF51C5F" w:rsidR="004638FA" w:rsidRPr="004638FA" w:rsidRDefault="002D7F63" w:rsidP="004638FA">
            <w:pPr>
              <w:pStyle w:val="TekstTabeli"/>
            </w:pPr>
            <w:r>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99"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9C081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9C081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9C081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9C081D">
        <w:trPr>
          <w:cantSplit/>
        </w:trPr>
        <w:tc>
          <w:tcPr>
            <w:tcW w:w="3628"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9C081D">
        <w:trPr>
          <w:cantSplit/>
        </w:trPr>
        <w:tc>
          <w:tcPr>
            <w:tcW w:w="3628" w:type="dxa"/>
          </w:tcPr>
          <w:p w14:paraId="32C5436F" w14:textId="5E1D63C0"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szczegółowych pytań pomiaru SSI (np. doprecyzowanie zakresów czasowych</w:t>
            </w:r>
            <w:r w:rsidR="00BA3A2B">
              <w:rPr>
                <w:lang w:val="pl-PL"/>
              </w:rPr>
              <w:t xml:space="preserve"> – </w:t>
            </w:r>
            <w:r w:rsidR="004638FA" w:rsidRPr="004638FA">
              <w:rPr>
                <w:lang w:val="pl-PL"/>
              </w:rPr>
              <w:t>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9C081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9C081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9C081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9C081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9C081D">
        <w:trPr>
          <w:cantSplit/>
        </w:trPr>
        <w:tc>
          <w:tcPr>
            <w:tcW w:w="3628" w:type="dxa"/>
          </w:tcPr>
          <w:p w14:paraId="16499D21" w14:textId="1CC3A4A2" w:rsidR="004638FA" w:rsidRPr="004638FA" w:rsidRDefault="00AE0D03" w:rsidP="004638FA">
            <w:pPr>
              <w:pStyle w:val="TekstTabeli"/>
            </w:pPr>
            <w:r>
              <w:rPr>
                <w:lang w:val="pl-PL"/>
              </w:rPr>
              <w:lastRenderedPageBreak/>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99"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9C081D">
        <w:trPr>
          <w:cantSplit/>
        </w:trPr>
        <w:tc>
          <w:tcPr>
            <w:tcW w:w="3628"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9C081D">
        <w:trPr>
          <w:cantSplit/>
        </w:trPr>
        <w:tc>
          <w:tcPr>
            <w:tcW w:w="3628"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9C081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9C081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9C081D">
        <w:trPr>
          <w:cantSplit/>
        </w:trPr>
        <w:tc>
          <w:tcPr>
            <w:tcW w:w="3628" w:type="dxa"/>
          </w:tcPr>
          <w:p w14:paraId="09C6839B" w14:textId="4F263F0D" w:rsidR="004638FA" w:rsidRPr="004638FA" w:rsidRDefault="009D78D4" w:rsidP="004638FA">
            <w:pPr>
              <w:pStyle w:val="TekstTabeli"/>
              <w:rPr>
                <w:lang w:val="pl-PL"/>
              </w:rPr>
            </w:pPr>
            <w:r>
              <w:rPr>
                <w:lang w:val="pl-PL"/>
              </w:rPr>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9C081D">
        <w:trPr>
          <w:cantSplit/>
        </w:trPr>
        <w:tc>
          <w:tcPr>
            <w:tcW w:w="3628"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9C081D">
        <w:trPr>
          <w:cantSplit/>
        </w:trPr>
        <w:tc>
          <w:tcPr>
            <w:tcW w:w="3628"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9C081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9C081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9C081D">
        <w:trPr>
          <w:cantSplit/>
        </w:trPr>
        <w:tc>
          <w:tcPr>
            <w:tcW w:w="3628" w:type="dxa"/>
          </w:tcPr>
          <w:p w14:paraId="26BFCEB1" w14:textId="6243B118"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np. tzw. diagram </w:t>
            </w:r>
            <w:proofErr w:type="spellStart"/>
            <w:r w:rsidR="004638FA" w:rsidRPr="004638FA">
              <w:rPr>
                <w:lang w:val="pl-PL"/>
              </w:rPr>
              <w:t>Pareto</w:t>
            </w:r>
            <w:proofErr w:type="spellEnd"/>
            <w:r w:rsidR="004638FA" w:rsidRPr="004638FA">
              <w:rPr>
                <w:lang w:val="pl-PL"/>
              </w:rPr>
              <w:t>-Lorentza,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9C081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9C081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9C081D">
        <w:trPr>
          <w:cantSplit/>
        </w:trPr>
        <w:tc>
          <w:tcPr>
            <w:tcW w:w="3628" w:type="dxa"/>
          </w:tcPr>
          <w:p w14:paraId="46F3A237" w14:textId="553100FC" w:rsidR="004638FA" w:rsidRPr="004638FA" w:rsidRDefault="00354453" w:rsidP="004638FA">
            <w:pPr>
              <w:pStyle w:val="TekstTabeli"/>
              <w:rPr>
                <w:lang w:val="pl-PL"/>
              </w:rPr>
            </w:pPr>
            <w:r>
              <w:rPr>
                <w:lang w:val="pl-PL"/>
              </w:rPr>
              <w:lastRenderedPageBreak/>
              <w:t xml:space="preserve">7.2 </w:t>
            </w:r>
            <w:r w:rsidR="004638FA" w:rsidRPr="004638FA">
              <w:rPr>
                <w:lang w:val="pl-PL"/>
              </w:rPr>
              <w:t>Przypisanie metody wdrażania zmian w zależności od charakterystyki problemu: metody zwinne lub metody kaskadowe/projektowe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9C081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FootnoteReference"/>
              </w:rPr>
              <w:footnoteReference w:id="74"/>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9C081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9C081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9C081D">
        <w:trPr>
          <w:cantSplit/>
        </w:trPr>
        <w:tc>
          <w:tcPr>
            <w:tcW w:w="3628" w:type="dxa"/>
          </w:tcPr>
          <w:p w14:paraId="76EF0256" w14:textId="6196D5AA" w:rsidR="004638FA" w:rsidRPr="004638FA" w:rsidRDefault="00354453" w:rsidP="004638FA">
            <w:pPr>
              <w:pStyle w:val="TekstTabeli"/>
              <w:rPr>
                <w:lang w:val="pl-PL"/>
              </w:rPr>
            </w:pPr>
            <w:r>
              <w:rPr>
                <w:lang w:val="pl-PL"/>
              </w:rPr>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9C081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9C081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9C081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9C081D">
        <w:trPr>
          <w:cantSplit/>
        </w:trPr>
        <w:tc>
          <w:tcPr>
            <w:tcW w:w="3628" w:type="dxa"/>
          </w:tcPr>
          <w:p w14:paraId="619D9923" w14:textId="3262A01F"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9C081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9C081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FootnoteReference"/>
              </w:rPr>
              <w:footnoteReference w:id="75"/>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9C081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9C081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9C081D">
        <w:trPr>
          <w:cantSplit/>
        </w:trPr>
        <w:tc>
          <w:tcPr>
            <w:tcW w:w="3628" w:type="dxa"/>
          </w:tcPr>
          <w:p w14:paraId="6A9F38D0" w14:textId="20B1E596" w:rsidR="00391396" w:rsidRPr="004638FA" w:rsidRDefault="00391396" w:rsidP="00391396">
            <w:pPr>
              <w:pStyle w:val="TekstTabeli"/>
              <w:rPr>
                <w:lang w:val="pl-PL"/>
              </w:rPr>
            </w:pPr>
            <w:r>
              <w:rPr>
                <w:lang w:val="pl-PL"/>
              </w:rPr>
              <w:lastRenderedPageBreak/>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9C081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9C081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9C081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9C081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9C081D">
        <w:trPr>
          <w:cantSplit/>
        </w:trPr>
        <w:tc>
          <w:tcPr>
            <w:tcW w:w="3628" w:type="dxa"/>
          </w:tcPr>
          <w:p w14:paraId="21000388" w14:textId="428FF993" w:rsidR="00391396" w:rsidRPr="004638FA" w:rsidRDefault="00391396" w:rsidP="00391396">
            <w:pPr>
              <w:pStyle w:val="TekstTabeli"/>
              <w:rPr>
                <w:lang w:val="pl-PL"/>
              </w:rPr>
            </w:pPr>
            <w:r>
              <w:rPr>
                <w:lang w:val="pl-PL"/>
              </w:rPr>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9C081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9C081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9C081D">
        <w:trPr>
          <w:cantSplit/>
        </w:trPr>
        <w:tc>
          <w:tcPr>
            <w:tcW w:w="3628" w:type="dxa"/>
          </w:tcPr>
          <w:p w14:paraId="7B0500B3" w14:textId="314AB0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w:t>
            </w:r>
            <w:r w:rsidR="00640402">
              <w:rPr>
                <w:lang w:val="pl-PL"/>
              </w:rPr>
              <w:t>,</w:t>
            </w:r>
            <w:r w:rsidRPr="004638FA">
              <w:rPr>
                <w:lang w:val="pl-PL"/>
              </w:rPr>
              <w:t xml:space="preserve">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9C081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9C081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9C081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9C081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9C081D">
        <w:trPr>
          <w:cantSplit/>
        </w:trPr>
        <w:tc>
          <w:tcPr>
            <w:tcW w:w="3628" w:type="dxa"/>
          </w:tcPr>
          <w:p w14:paraId="4AF67B05" w14:textId="1A95AF64" w:rsidR="00391396" w:rsidRPr="004638FA" w:rsidRDefault="00391396" w:rsidP="00391396">
            <w:pPr>
              <w:pStyle w:val="TekstTabeli"/>
              <w:rPr>
                <w:lang w:val="pl-PL"/>
              </w:rPr>
            </w:pPr>
            <w:r>
              <w:rPr>
                <w:lang w:val="pl-PL"/>
              </w:rPr>
              <w:lastRenderedPageBreak/>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9C081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9C081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9C081D">
        <w:trPr>
          <w:cantSplit/>
        </w:trPr>
        <w:tc>
          <w:tcPr>
            <w:tcW w:w="3628" w:type="dxa"/>
          </w:tcPr>
          <w:p w14:paraId="2E527E77" w14:textId="45A7473F" w:rsidR="00391396" w:rsidRPr="004638FA" w:rsidRDefault="00391396" w:rsidP="00391396">
            <w:pPr>
              <w:pStyle w:val="TekstTabeli"/>
              <w:rPr>
                <w:lang w:val="pl-PL"/>
              </w:rPr>
            </w:pPr>
            <w:r>
              <w:rPr>
                <w:lang w:val="pl-PL"/>
              </w:rPr>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9C081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9C081D">
        <w:trPr>
          <w:cantSplit/>
        </w:trPr>
        <w:tc>
          <w:tcPr>
            <w:tcW w:w="3628" w:type="dxa"/>
          </w:tcPr>
          <w:p w14:paraId="3B585DCD" w14:textId="2485B5A2" w:rsidR="00391396" w:rsidRPr="004638FA" w:rsidRDefault="00391396" w:rsidP="00391396">
            <w:pPr>
              <w:pStyle w:val="TekstTabeli"/>
              <w:rPr>
                <w:lang w:val="pl-PL"/>
              </w:rPr>
            </w:pPr>
            <w:r>
              <w:rPr>
                <w:lang w:val="pl-PL"/>
              </w:rPr>
              <w:t xml:space="preserve">9.5 </w:t>
            </w:r>
            <w:r w:rsidRPr="004638FA">
              <w:rPr>
                <w:lang w:val="pl-PL"/>
              </w:rPr>
              <w:t xml:space="preserve">Zaplanowanie sposobów na świętowanie sukcesów w ramach organizacji (w zakresie wybranych spośród najistotniejszych wskaźników efektów działań, np. osiągnięcia wzrostu poziomu satysfakcji interesariuszy, tak </w:t>
            </w:r>
            <w:r w:rsidR="00640402">
              <w:rPr>
                <w:lang w:val="pl-PL"/>
              </w:rPr>
              <w:t>a</w:t>
            </w:r>
            <w:r w:rsidRPr="004638FA">
              <w:rPr>
                <w:lang w:val="pl-PL"/>
              </w:rPr>
              <w:t>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9C081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9C081D">
        <w:trPr>
          <w:cantSplit/>
        </w:trPr>
        <w:tc>
          <w:tcPr>
            <w:tcW w:w="3628" w:type="dxa"/>
          </w:tcPr>
          <w:p w14:paraId="40049ACC" w14:textId="30E282B3" w:rsidR="00391396" w:rsidRPr="004638FA" w:rsidRDefault="00391396" w:rsidP="00391396">
            <w:pPr>
              <w:pStyle w:val="TekstTabeli"/>
              <w:rPr>
                <w:lang w:val="pl-PL"/>
              </w:rPr>
            </w:pPr>
            <w:r>
              <w:rPr>
                <w:lang w:val="pl-PL"/>
              </w:rPr>
              <w:lastRenderedPageBreak/>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9C081D">
        <w:trPr>
          <w:cantSplit/>
        </w:trPr>
        <w:tc>
          <w:tcPr>
            <w:tcW w:w="3628" w:type="dxa"/>
          </w:tcPr>
          <w:p w14:paraId="7D38ED26" w14:textId="62EDD88A" w:rsidR="00391396" w:rsidRPr="004638FA" w:rsidRDefault="00391396" w:rsidP="00391396">
            <w:pPr>
              <w:pStyle w:val="TekstTabeli"/>
              <w:keepNext/>
              <w:rPr>
                <w:lang w:val="pl-PL"/>
              </w:rPr>
            </w:pPr>
            <w:r>
              <w:rPr>
                <w:lang w:val="pl-PL"/>
              </w:rPr>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2B4FC412" w:rsidR="000C72D7" w:rsidRDefault="006E5AF0" w:rsidP="00C143B6">
      <w:r w:rsidRPr="006E5AF0">
        <w:t xml:space="preserve">Spośród </w:t>
      </w:r>
      <w:r>
        <w:t>zaprezentowanych w</w:t>
      </w:r>
      <w:r w:rsidR="001A31E0">
        <w:t> Tabeli 77</w:t>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w:t>
      </w:r>
      <w:r w:rsidR="000276B1">
        <w:t>,</w:t>
      </w:r>
      <w:r>
        <w:t xml:space="preserve">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w:t>
      </w:r>
      <w:r w:rsidR="001A31E0">
        <w:t> </w:t>
      </w:r>
      <w:r w:rsidR="00937D03">
        <w:t>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t> </w:t>
      </w:r>
      <w:r w:rsidR="00D34922">
        <w:t>wiele wymagań jest w tekście Normy definiowanych na jeszcze niższych poziomów</w:t>
      </w:r>
      <w:r w:rsidR="000276B1">
        <w:t>,</w:t>
      </w:r>
      <w:r w:rsidR="00D34922">
        <w:t xml:space="preserve">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w:t>
      </w:r>
      <w:r w:rsidR="00094742">
        <w:lastRenderedPageBreak/>
        <w:t>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w:t>
      </w:r>
      <w:r w:rsidR="00A1314F">
        <w:t>,</w:t>
      </w:r>
      <w:r w:rsidR="0077463C">
        <w:t xml:space="preserve">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w:t>
      </w:r>
      <w:r w:rsidR="00E77FAC">
        <w:t>,</w:t>
      </w:r>
      <w:r w:rsidR="00DE1653">
        <w:t xml:space="preserve">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w:t>
      </w:r>
      <w:r w:rsidR="001A31E0">
        <w:t> </w:t>
      </w:r>
      <w:r w:rsidR="002D48A7">
        <w:t>wielu punktach w</w:t>
      </w:r>
      <w:r w:rsidR="001A31E0">
        <w:t> Tabeli 77</w:t>
      </w:r>
      <w:r w:rsidR="002D48A7">
        <w:t xml:space="preserve"> w komentarzach wskazano relacje nie bezpośrednie, ale wykazujące pewne podobieństwa.</w:t>
      </w:r>
    </w:p>
    <w:p w14:paraId="41C4D528" w14:textId="7DDEC938" w:rsidR="000C72D7" w:rsidRDefault="009E351C" w:rsidP="00C143B6">
      <w:r>
        <w:t>Podsumowując omówione podobieństwa i różnice pomiędzy krokami postępowania opisane w</w:t>
      </w:r>
      <w:r w:rsidR="004566C0">
        <w:t> </w:t>
      </w:r>
      <w: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t> </w:t>
      </w:r>
      <w:r w:rsidR="00552EA3">
        <w:t>praktyce.</w:t>
      </w:r>
    </w:p>
    <w:p w14:paraId="1D59BCFA" w14:textId="423BD185" w:rsidR="000C72D7" w:rsidRDefault="00552EA3" w:rsidP="00C143B6">
      <w:r>
        <w:lastRenderedPageBreak/>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rozdziału zostanie zaprezentowane omówienie zestawu wskaźników, który zdaniem autora powinien być brany pod uwagę przy stosowaniu modelu SSDQM przez polskie uczelnie techniczne.</w:t>
      </w:r>
    </w:p>
    <w:p w14:paraId="5648C58D" w14:textId="554DC173" w:rsidR="00511706" w:rsidRPr="00B03664" w:rsidRDefault="00511706" w:rsidP="00787121">
      <w:pPr>
        <w:pStyle w:val="Heading2"/>
      </w:pPr>
      <w:bookmarkStart w:id="905" w:name="_Ref164502816"/>
      <w:bookmarkStart w:id="906" w:name="_Toc164801034"/>
      <w:bookmarkStart w:id="907" w:name="_Toc168903298"/>
      <w:bookmarkStart w:id="908" w:name="_Toc169134106"/>
      <w:r w:rsidRPr="00B03664">
        <w:t>Propozycja zestawu wybranych wskaźników skuteczności działań uczelni technicznych w Polsce</w:t>
      </w:r>
      <w:bookmarkEnd w:id="905"/>
      <w:bookmarkEnd w:id="906"/>
      <w:bookmarkEnd w:id="907"/>
      <w:bookmarkEnd w:id="908"/>
    </w:p>
    <w:p w14:paraId="451C50D1" w14:textId="7205BE75"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w:t>
      </w:r>
      <w:r w:rsidR="005314B4">
        <w:t>,</w:t>
      </w:r>
      <w:r w:rsidR="000872C4">
        <w:t xml:space="preserve"> by przydatność konkretnych miar była zweryfikowana w procesie pozyskiwania wiedzy przez organizację. W tak złożonych systemach jak uczelnie, które są pod wpływem wielu czynników zarówno o charakterze globalnym</w:t>
      </w:r>
      <w:r w:rsidR="00E77FAC">
        <w:t>,</w:t>
      </w:r>
      <w:r w:rsidR="000872C4">
        <w:t xml:space="preserve"> jak i lokalnym wskaźniki, które dla większości innych uczelni byłyby pomocne w</w:t>
      </w:r>
      <w:r w:rsidR="004566C0">
        <w:t> </w:t>
      </w:r>
      <w:r w:rsidR="000872C4">
        <w:t>przypadku innej mogą się okazać nieprzydatne lub nawet dające mylne sygnały (informacje).</w:t>
      </w:r>
    </w:p>
    <w:p w14:paraId="08BF4622" w14:textId="3B63181D" w:rsidR="00E3060F" w:rsidRDefault="00872343" w:rsidP="00531824">
      <w:r>
        <w:t xml:space="preserve">Spośród wskaźników </w:t>
      </w:r>
      <w:r w:rsidR="00603D59">
        <w:t>związanych z pomiarem satysfakcji interesariuszy warto mierzyć i monitorować zmiany wartości zarówno bazowego wskaźnika SSI</w:t>
      </w:r>
      <w:r w:rsidR="00E77FAC">
        <w:t>,</w:t>
      </w:r>
      <w:r w:rsidR="00603D59">
        <w:t xml:space="preserve">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w:t>
      </w:r>
      <w:r w:rsidR="00B02B5C">
        <w:lastRenderedPageBreak/>
        <w:t>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 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4A57DE46"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F2350D">
        <w:t xml:space="preserve">Tabela </w:t>
      </w:r>
      <w:r w:rsidR="00F2350D">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 xml:space="preserve">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265C13A7" w:rsidR="00D137C7" w:rsidRDefault="003D16FD" w:rsidP="00542A82">
      <w:r>
        <w:lastRenderedPageBreak/>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2F4D24FA"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w:t>
      </w:r>
      <w:r w:rsidR="003020E4">
        <w:lastRenderedPageBreak/>
        <w:t xml:space="preserve">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1796262C"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F2350D">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w:t>
      </w:r>
      <w:proofErr w:type="spellStart"/>
      <w:r w:rsidR="00094BA6">
        <w:t>pod</w:t>
      </w:r>
      <w:r w:rsidR="00D137C7">
        <w:t>rozdz</w:t>
      </w:r>
      <w:proofErr w:type="spellEnd"/>
      <w:r w:rsidR="00D137C7">
        <w:t xml:space="preserve">. </w:t>
      </w:r>
      <w:r w:rsidR="00D137C7">
        <w:fldChar w:fldCharType="begin"/>
      </w:r>
      <w:r w:rsidR="00D137C7">
        <w:instrText xml:space="preserve"> REF _Ref66053927 \r \h </w:instrText>
      </w:r>
      <w:r w:rsidR="00D137C7">
        <w:fldChar w:fldCharType="separate"/>
      </w:r>
      <w:r w:rsidR="00F2350D">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 polskich uczelni w nim się nie pojawia. Natomiast na podstawie analogicznej koncepcji możliwe jest opracowania takiej wersji rankingu zbiorczego, która pozwoli na uwzględnienie również polskich uczelni.</w:t>
      </w:r>
    </w:p>
    <w:p w14:paraId="6D1531E0" w14:textId="46299CD6"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6168832A" w:rsidR="00D065D1" w:rsidRDefault="00D065D1" w:rsidP="00D065D1">
      <w:r>
        <w:lastRenderedPageBreak/>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FootnoteReference"/>
        </w:rPr>
        <w:footnoteReference w:id="76"/>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w:t>
      </w:r>
      <w:r w:rsidR="005314B4">
        <w:t>,</w:t>
      </w:r>
      <w:r w:rsidR="00B6526F">
        <w:t xml:space="preserve"> by umożliwić zbadanie rzeczywiście istniejącej korelacji pomiędzy wartościami zarobków i zatrudnienia, wartościami pomiaru satysfakcji w przypadku badanej populacji absolwentów konkretnej uczelni.</w:t>
      </w:r>
    </w:p>
    <w:p w14:paraId="7DF0926A" w14:textId="46187DE1"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F2350D" w:rsidRPr="00AE10C6">
        <w:t xml:space="preserve">Tabela </w:t>
      </w:r>
      <w:r w:rsidR="00F2350D" w:rsidRPr="00AE10C6">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47A17555" w14:textId="12643ADF" w:rsidR="00DA2A4D" w:rsidRDefault="00DA2A4D" w:rsidP="00DA2A4D">
      <w:pPr>
        <w:pStyle w:val="Tytutabeli"/>
      </w:pPr>
      <w:bookmarkStart w:id="909" w:name="_Ref163293949"/>
      <w:bookmarkStart w:id="910" w:name="_Ref163293941"/>
      <w:bookmarkStart w:id="911" w:name="_Toc169134801"/>
      <w:r>
        <w:lastRenderedPageBreak/>
        <w:t xml:space="preserve">Tabela </w:t>
      </w:r>
      <w:fldSimple w:instr=" SEQ Tabela \* ARABIC ">
        <w:r w:rsidR="00F2350D">
          <w:rPr>
            <w:noProof/>
          </w:rPr>
          <w:t>78</w:t>
        </w:r>
      </w:fldSimple>
      <w:bookmarkEnd w:id="909"/>
      <w:r w:rsidR="00B84102">
        <w:t>.</w:t>
      </w:r>
      <w:r>
        <w:t xml:space="preserve"> Propozycja zestawu wskaźników stosowanych w ramach monitorowania efektów działań uczelni technicznej stosującej model doskonalenia SSDQM</w:t>
      </w:r>
      <w:bookmarkEnd w:id="910"/>
      <w:bookmarkEnd w:id="911"/>
    </w:p>
    <w:tbl>
      <w:tblPr>
        <w:tblStyle w:val="TableGrid"/>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1D5EA390" w:rsidR="00E3060F" w:rsidRPr="00E3060F" w:rsidRDefault="00E3060F" w:rsidP="00E3060F">
            <w:pPr>
              <w:pStyle w:val="TekstTabeli"/>
              <w:rPr>
                <w:lang w:val="pl-PL"/>
              </w:rPr>
            </w:pPr>
            <w:r w:rsidRPr="004B3FB1">
              <w:rPr>
                <w:lang w:val="pl-PL"/>
              </w:rPr>
              <w:t>Ocena pozycji uczelni w rankingach globalnych (silna korelacja z</w:t>
            </w:r>
            <w:r w:rsidR="004566C0">
              <w:rPr>
                <w:lang w:val="pl-PL"/>
              </w:rPr>
              <w:t> </w:t>
            </w:r>
            <w:r w:rsidRPr="004B3FB1">
              <w:rPr>
                <w:lang w:val="pl-PL"/>
              </w:rPr>
              <w:t>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FootnoteReference"/>
              </w:rPr>
              <w:footnoteReference w:id="77"/>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5A87208D" w:rsidR="00DA2A4D" w:rsidRPr="00A80B85" w:rsidRDefault="0018054B" w:rsidP="004F24CC">
      <w:r>
        <w:t xml:space="preserve">Przedstawione w </w:t>
      </w:r>
      <w:r w:rsidR="00C96A1A">
        <w:t>Tabeli 78</w:t>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interesariuszocentryzmu</w:t>
      </w:r>
      <w:proofErr w:type="spellEnd"/>
      <w:r w:rsidR="00A80B85">
        <w:t xml:space="preserve">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w:t>
      </w:r>
      <w:r w:rsidR="00A80B85">
        <w:lastRenderedPageBreak/>
        <w:t xml:space="preserve">do zarządzania jakością uczelni oraz tymi zawartymi w załącznikach do normy ISO 21001. Autorska lista propozycji wartych do rozważenia przy stosowaniu modelu SSDQM została </w:t>
      </w:r>
      <w:r w:rsidR="00A80B85" w:rsidRPr="00A80B85">
        <w:t>przedstawiona w</w:t>
      </w:r>
      <w:r w:rsidR="00C96A1A">
        <w:t> </w:t>
      </w:r>
      <w:r w:rsidR="00C96A1A" w:rsidRPr="00A80B85">
        <w:t>Tabeli</w:t>
      </w:r>
      <w:r w:rsidR="00C96A1A">
        <w:t> 79</w:t>
      </w:r>
      <w:r w:rsidR="00A80B85" w:rsidRPr="00A80B85">
        <w:t>.</w:t>
      </w:r>
    </w:p>
    <w:p w14:paraId="415E66F6" w14:textId="6D599479" w:rsidR="00D855E2" w:rsidRPr="00AE7E6F" w:rsidRDefault="00D855E2" w:rsidP="00D855E2">
      <w:pPr>
        <w:pStyle w:val="Tytutabeli"/>
      </w:pPr>
      <w:bookmarkStart w:id="912" w:name="_Ref163297173"/>
      <w:bookmarkStart w:id="913" w:name="_Ref134898852"/>
      <w:bookmarkStart w:id="914" w:name="_Toc169134802"/>
      <w:r w:rsidRPr="00AE7E6F">
        <w:t xml:space="preserve">Tabela </w:t>
      </w:r>
      <w:fldSimple w:instr=" SEQ Tabela \* ARABIC ">
        <w:r w:rsidR="00F2350D">
          <w:rPr>
            <w:noProof/>
          </w:rPr>
          <w:t>79</w:t>
        </w:r>
      </w:fldSimple>
      <w:bookmarkEnd w:id="912"/>
      <w:r w:rsidR="00B84102">
        <w:t>.</w:t>
      </w:r>
      <w:r w:rsidRPr="00AE7E6F">
        <w:t xml:space="preserve"> Przykłady mierników </w:t>
      </w:r>
      <w:r w:rsidR="00AE7E6F">
        <w:t xml:space="preserve">dodatkowych odnoszących się do </w:t>
      </w:r>
      <w:r w:rsidRPr="00AE7E6F">
        <w:t>efektów działań uczelni</w:t>
      </w:r>
      <w:bookmarkEnd w:id="913"/>
      <w:bookmarkEnd w:id="914"/>
    </w:p>
    <w:tbl>
      <w:tblPr>
        <w:tblStyle w:val="TableGrid"/>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lastRenderedPageBreak/>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30156D7F" w:rsidR="00D855E2" w:rsidRDefault="004042A5" w:rsidP="00D855E2">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00F2350D" w:rsidRPr="00AE7E6F">
        <w:t xml:space="preserve">Tabela </w:t>
      </w:r>
      <w:r w:rsidR="00F2350D">
        <w:rPr>
          <w:noProof/>
        </w:rPr>
        <w:t>79</w:t>
      </w:r>
      <w:r w:rsidRPr="00A80B85">
        <w:fldChar w:fldCharType="end"/>
      </w:r>
      <w:r w:rsidRPr="00A80B85">
        <w:t>)</w:t>
      </w:r>
      <w:r>
        <w:t xml:space="preserve"> jest analogicznych lub zbieżnych z</w:t>
      </w:r>
      <w:r w:rsidR="001A31E0">
        <w:t> </w:t>
      </w:r>
      <w:r>
        <w:t>miarami wykorzystywanymi w metodologiach różnych rankingów. Niektóre bowiem z takich metodologii wykorzystują bardzo wiele różnorodnych parametrów oceny biorąc pod uwagę wiele perspektyw analizując zarówno czynniki odnoszące się do przyczyn</w:t>
      </w:r>
      <w:r w:rsidR="00E77FAC">
        <w:t>,</w:t>
      </w:r>
      <w:r>
        <w:t xml:space="preserve">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w:t>
      </w:r>
      <w:r w:rsidR="00E77FAC">
        <w:t>,</w:t>
      </w:r>
      <w:r w:rsidR="00DB65CD">
        <w:t xml:space="preserve"> jak i zmian w</w:t>
      </w:r>
      <w:r w:rsidR="001A31E0">
        <w:t> </w:t>
      </w:r>
      <w:r w:rsidR="00DB65CD">
        <w:t>czasie.</w:t>
      </w:r>
    </w:p>
    <w:p w14:paraId="12735FB2" w14:textId="18DEF0C5" w:rsidR="00D855E2" w:rsidRDefault="0040437F" w:rsidP="00531824">
      <w:r>
        <w:t xml:space="preserve">Przedstawione w niniejszym </w:t>
      </w:r>
      <w:r w:rsidR="00804FB3">
        <w:t>pod</w:t>
      </w:r>
      <w:r>
        <w:t xml:space="preserve">rozdziale mierniki stanowią praktyczną propozycję do wykorzystania opracowaną pomocniczo do stosowania przy prowadzeniu procesów doskonalenia systemu </w:t>
      </w:r>
      <w:r>
        <w:lastRenderedPageBreak/>
        <w:t>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w:t>
      </w:r>
      <w:r w:rsidR="004566C0">
        <w:t> </w:t>
      </w:r>
      <w:r w:rsidR="00A64A94">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804FB3">
      <w:pPr>
        <w:numPr>
          <w:ilvl w:val="0"/>
          <w:numId w:val="2"/>
        </w:numPr>
        <w:ind w:left="714" w:hanging="357"/>
      </w:pPr>
      <w:r w:rsidRPr="008C71AF">
        <w:t>Misji uczelni</w:t>
      </w:r>
    </w:p>
    <w:p w14:paraId="58549037" w14:textId="6DE67B67" w:rsidR="00531824" w:rsidRPr="008C71AF" w:rsidRDefault="00A64A94" w:rsidP="00804FB3">
      <w:pPr>
        <w:numPr>
          <w:ilvl w:val="0"/>
          <w:numId w:val="2"/>
        </w:numPr>
        <w:spacing w:before="0"/>
        <w:ind w:left="714" w:hanging="357"/>
      </w:pPr>
      <w:r w:rsidRPr="008C71AF">
        <w:t>Wizji uczelni</w:t>
      </w:r>
    </w:p>
    <w:p w14:paraId="3F2D67E5" w14:textId="318D7F63" w:rsidR="00531824" w:rsidRPr="008C71AF" w:rsidRDefault="00A64A94" w:rsidP="00804FB3">
      <w:pPr>
        <w:numPr>
          <w:ilvl w:val="0"/>
          <w:numId w:val="2"/>
        </w:numPr>
        <w:spacing w:before="0"/>
        <w:ind w:left="714" w:hanging="357"/>
      </w:pPr>
      <w:r w:rsidRPr="008C71AF">
        <w:t>P</w:t>
      </w:r>
      <w:r w:rsidR="00531824" w:rsidRPr="008C71AF">
        <w:t>olityki jakości</w:t>
      </w:r>
    </w:p>
    <w:p w14:paraId="4BF794D5" w14:textId="5A94BBB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3DD1614D" w14:textId="507403AA" w:rsidR="00804FB3" w:rsidRDefault="00EF0ECB" w:rsidP="004566C0">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xml:space="preserve">, w celu pozyskania użytecznych danych wejściowych do procesów doskonalenia należy korzystać również </w:t>
      </w:r>
      <w:r w:rsidR="00531824" w:rsidRPr="008C71AF">
        <w:lastRenderedPageBreak/>
        <w:t>z</w:t>
      </w:r>
      <w:r w:rsidR="004566C0">
        <w:t> </w:t>
      </w:r>
      <w:r w:rsidR="00531824" w:rsidRPr="008C71AF">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06B60E63" w14:textId="4B8085E0" w:rsidR="009B4AA9" w:rsidRPr="009B4AA9" w:rsidRDefault="009B4AA9" w:rsidP="009B4AA9">
      <w:pPr>
        <w:jc w:val="center"/>
        <w:rPr>
          <w:b/>
          <w:bCs/>
          <w:sz w:val="32"/>
          <w:szCs w:val="36"/>
        </w:rPr>
      </w:pPr>
      <w:r w:rsidRPr="009B4AA9">
        <w:rPr>
          <w:b/>
          <w:bCs/>
          <w:sz w:val="32"/>
          <w:szCs w:val="36"/>
        </w:rPr>
        <w:t>***</w:t>
      </w:r>
    </w:p>
    <w:p w14:paraId="7D9675A2" w14:textId="76D984EE" w:rsidR="00C20097" w:rsidRDefault="009B4AA9" w:rsidP="009B4AA9">
      <w:r>
        <w:t xml:space="preserve">W rozdziale </w:t>
      </w:r>
      <w:r>
        <w:fldChar w:fldCharType="begin"/>
      </w:r>
      <w:r>
        <w:instrText xml:space="preserve"> REF _Ref164502797 \r \h </w:instrText>
      </w:r>
      <w:r>
        <w:fldChar w:fldCharType="separate"/>
      </w:r>
      <w:r w:rsidR="00F2350D">
        <w:t>3</w:t>
      </w:r>
      <w:r>
        <w:fldChar w:fldCharType="end"/>
      </w:r>
      <w:r>
        <w:t>. zaprezentowano i opisano autorski model doskonalenia systemu zarządzania jakością</w:t>
      </w:r>
      <w:r w:rsidR="00BA3A2B">
        <w:t>,</w:t>
      </w:r>
      <w:r>
        <w:t xml:space="preserve"> inspirowanego satysfakcją interesariuszy (SSDQM)</w:t>
      </w:r>
      <w:r w:rsidR="00BA3A2B">
        <w:t>,</w:t>
      </w:r>
      <w:r>
        <w:t xml:space="preserve">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fldChar w:fldCharType="begin"/>
      </w:r>
      <w:r>
        <w:instrText xml:space="preserve"> REF _Ref164502803 \r \h </w:instrText>
      </w:r>
      <w:r>
        <w:fldChar w:fldCharType="separate"/>
      </w:r>
      <w:r w:rsidR="00F2350D">
        <w:t>3.1</w:t>
      </w:r>
      <w:r>
        <w:fldChar w:fldCharType="end"/>
      </w:r>
      <w:r>
        <w:t xml:space="preserve"> zaprezentowano zarówno strukturę głównych elementów Modelu (</w:t>
      </w:r>
      <w:r>
        <w:fldChar w:fldCharType="begin"/>
      </w:r>
      <w:r>
        <w:instrText xml:space="preserve"> REF _Ref162330018 \h </w:instrText>
      </w:r>
      <w:r>
        <w:fldChar w:fldCharType="separate"/>
      </w:r>
      <w:r w:rsidR="00F2350D">
        <w:t xml:space="preserve">Rysunek </w:t>
      </w:r>
      <w:r w:rsidR="00F2350D">
        <w:rPr>
          <w:noProof/>
        </w:rPr>
        <w:t>48</w:t>
      </w:r>
      <w:r>
        <w:fldChar w:fldCharType="end"/>
      </w:r>
      <w:r>
        <w:t>)</w:t>
      </w:r>
      <w:r w:rsidR="00E77FAC">
        <w:t>,</w:t>
      </w:r>
      <w:r>
        <w:t xml:space="preserve">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F2350D">
        <w:t xml:space="preserve">Rysunek </w:t>
      </w:r>
      <w:r w:rsidR="00F2350D">
        <w:rPr>
          <w:noProof/>
        </w:rPr>
        <w:t>49</w:t>
      </w:r>
      <w:r>
        <w:fldChar w:fldCharType="end"/>
      </w:r>
      <w:r>
        <w:t xml:space="preserve">, </w:t>
      </w:r>
      <w:r>
        <w:fldChar w:fldCharType="begin"/>
      </w:r>
      <w:r>
        <w:instrText xml:space="preserve"> REF _Ref162379027 \h </w:instrText>
      </w:r>
      <w:r>
        <w:fldChar w:fldCharType="separate"/>
      </w:r>
      <w:r w:rsidR="00F2350D">
        <w:t xml:space="preserve">Rysunek </w:t>
      </w:r>
      <w:r w:rsidR="00F2350D">
        <w:rPr>
          <w:noProof/>
        </w:rPr>
        <w:t>50</w:t>
      </w:r>
      <w:r>
        <w:fldChar w:fldCharType="end"/>
      </w:r>
      <w:r>
        <w:t xml:space="preserve">, </w:t>
      </w:r>
      <w:r>
        <w:fldChar w:fldCharType="begin"/>
      </w:r>
      <w:r>
        <w:instrText xml:space="preserve"> REF _Ref162379469 \h </w:instrText>
      </w:r>
      <w:r>
        <w:fldChar w:fldCharType="separate"/>
      </w:r>
      <w:r w:rsidR="00F2350D">
        <w:t xml:space="preserve">Rysunek </w:t>
      </w:r>
      <w:r w:rsidR="00F2350D">
        <w:rPr>
          <w:noProof/>
        </w:rPr>
        <w:t>51</w:t>
      </w:r>
      <w:r>
        <w:fldChar w:fldCharType="end"/>
      </w:r>
      <w:r>
        <w:t xml:space="preserve"> i </w:t>
      </w:r>
      <w:r>
        <w:fldChar w:fldCharType="begin"/>
      </w:r>
      <w:r>
        <w:instrText xml:space="preserve"> REF _Ref162599588 \h </w:instrText>
      </w:r>
      <w:r>
        <w:fldChar w:fldCharType="separate"/>
      </w:r>
      <w:r w:rsidR="00F2350D">
        <w:t xml:space="preserve">Rysunek </w:t>
      </w:r>
      <w:r w:rsidR="00F2350D">
        <w:rPr>
          <w:noProof/>
        </w:rPr>
        <w:t>52</w:t>
      </w:r>
      <w:r>
        <w:fldChar w:fldCharType="end"/>
      </w:r>
      <w:r>
        <w:t>) wraz z omówieniem szczegółów dotyczących każdego z etapów</w:t>
      </w:r>
      <w:r w:rsidR="00BA3A2B">
        <w:t>,</w:t>
      </w:r>
      <w:r>
        <w:t xml:space="preserve"> zawierającym uzasadnienia dla zaproponowanej formy oraz rekomendacje w odniesieniu praktycznego stosowania proponowanego modelu. Następnie w ramach omówienia potencjalnych korzyści ze stosowania modelu SSDQM (</w:t>
      </w:r>
      <w:proofErr w:type="spellStart"/>
      <w:r w:rsidR="00094BA6">
        <w:t>pod</w:t>
      </w:r>
      <w:r>
        <w:t>rozdz</w:t>
      </w:r>
      <w:proofErr w:type="spellEnd"/>
      <w:r>
        <w:t xml:space="preserve">. </w:t>
      </w:r>
      <w:r>
        <w:fldChar w:fldCharType="begin"/>
      </w:r>
      <w:r>
        <w:instrText xml:space="preserve"> REF _Ref164502811 \r \h </w:instrText>
      </w:r>
      <w:r>
        <w:fldChar w:fldCharType="separate"/>
      </w:r>
      <w:r w:rsidR="00F2350D">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rsidR="00F2350D">
        <w:t xml:space="preserve">Tabela </w:t>
      </w:r>
      <w:r w:rsidR="00F2350D">
        <w:rPr>
          <w:noProof/>
        </w:rPr>
        <w:t>77</w:t>
      </w:r>
      <w:r>
        <w:fldChar w:fldCharType="end"/>
      </w:r>
      <w:r>
        <w:t>) jako aktualnie najobszern</w:t>
      </w:r>
      <w:r w:rsidR="00BA3A2B">
        <w:t>iejszy</w:t>
      </w:r>
      <w:r>
        <w:t xml:space="preserve"> i powszechnie uznany zakres wymagań dla dojrzałego systemu zarządzania jakością</w:t>
      </w:r>
      <w:r w:rsidR="00BA3A2B">
        <w:t>,</w:t>
      </w:r>
      <w:r>
        <w:t xml:space="preserve"> dostosowanego do implementacji dla polskich uczelni technicznych. </w:t>
      </w:r>
      <w:r w:rsidR="00C20097">
        <w:t>Zarządzanie jakością wymaga stałego doskonalenia – podobnie jak i zastosowane do tego metody. W ramach uzupełniania praktycznych rekomendacji oraz syntezy wniosków z przeprowadzonych badań i studium literatury (</w:t>
      </w:r>
      <w:proofErr w:type="spellStart"/>
      <w:r w:rsidR="00C20097">
        <w:t>podrozdz</w:t>
      </w:r>
      <w:proofErr w:type="spellEnd"/>
      <w:r w:rsidR="00C20097">
        <w:t xml:space="preserve">. </w:t>
      </w:r>
      <w:r w:rsidR="00C20097">
        <w:fldChar w:fldCharType="begin"/>
      </w:r>
      <w:r w:rsidR="00C20097">
        <w:instrText xml:space="preserve"> REF _Ref164502816 \r \h </w:instrText>
      </w:r>
      <w:r w:rsidR="00C20097">
        <w:fldChar w:fldCharType="separate"/>
      </w:r>
      <w:r w:rsidR="00C20097">
        <w:t>3.3</w:t>
      </w:r>
      <w:r w:rsidR="00C20097">
        <w:fldChar w:fldCharType="end"/>
      </w:r>
      <w:r w:rsidR="00C20097">
        <w:t>)</w:t>
      </w:r>
      <w:r w:rsidR="00C20097" w:rsidRPr="00C20097">
        <w:t xml:space="preserve"> </w:t>
      </w:r>
      <w:r w:rsidR="00C20097">
        <w:t>zaproponowano zestaw wskaźników (</w:t>
      </w:r>
      <w:r w:rsidR="00C20097">
        <w:fldChar w:fldCharType="begin"/>
      </w:r>
      <w:r w:rsidR="00C20097">
        <w:instrText xml:space="preserve"> REF _Ref163293949 \h </w:instrText>
      </w:r>
      <w:r w:rsidR="00C20097">
        <w:fldChar w:fldCharType="separate"/>
      </w:r>
      <w:r w:rsidR="00C20097">
        <w:t xml:space="preserve">Tabela </w:t>
      </w:r>
      <w:r w:rsidR="00C20097">
        <w:rPr>
          <w:noProof/>
        </w:rPr>
        <w:t>78</w:t>
      </w:r>
      <w:r w:rsidR="00C20097">
        <w:fldChar w:fldCharType="end"/>
      </w:r>
      <w:r w:rsidR="00C20097">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3EED7037" w14:textId="6C357788" w:rsidR="003776DF" w:rsidRPr="00067CA7" w:rsidRDefault="003776DF" w:rsidP="00F64C76">
      <w:pPr>
        <w:pStyle w:val="Heading1"/>
        <w:numPr>
          <w:ilvl w:val="0"/>
          <w:numId w:val="0"/>
        </w:numPr>
        <w:ind w:left="432"/>
      </w:pPr>
      <w:bookmarkStart w:id="915" w:name="_Toc164801036"/>
      <w:bookmarkStart w:id="916" w:name="_Toc168903299"/>
      <w:bookmarkStart w:id="917" w:name="_Toc169134107"/>
      <w:r w:rsidRPr="00067CA7">
        <w:lastRenderedPageBreak/>
        <w:t>Podsumowanie</w:t>
      </w:r>
      <w:bookmarkEnd w:id="915"/>
      <w:bookmarkEnd w:id="916"/>
      <w:bookmarkEnd w:id="917"/>
    </w:p>
    <w:p w14:paraId="2A44EF5A" w14:textId="199A2281"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 xml:space="preserve">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6F98940C" w14:textId="2DCB3C19"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4D228051" w14:textId="723AA7FC"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 xml:space="preserve">zy usługi publicznych uczelni technicznych są oceniane </w:t>
      </w:r>
      <w:r w:rsidR="0065065D" w:rsidRPr="00C37BF8">
        <w:rPr>
          <w:i/>
          <w:iCs/>
        </w:rPr>
        <w:lastRenderedPageBreak/>
        <w:t>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 zarobkach w porównaniu do grupy absolwentów uczelni nietechnicznych.</w:t>
      </w:r>
    </w:p>
    <w:p w14:paraId="4BA53638" w14:textId="6BFD65B1"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FD84168" w14:textId="44F3974D" w:rsidR="008A61F3" w:rsidRDefault="008A61F3" w:rsidP="008A61F3">
      <w:pPr>
        <w:pStyle w:val="Tytutabeli"/>
      </w:pPr>
      <w:bookmarkStart w:id="918" w:name="_Ref164719946"/>
      <w:bookmarkStart w:id="919" w:name="_Ref164719939"/>
      <w:bookmarkStart w:id="920" w:name="_Toc169134803"/>
      <w:r>
        <w:t xml:space="preserve">Tabela </w:t>
      </w:r>
      <w:fldSimple w:instr=" SEQ Tabela \* ARABIC ">
        <w:r w:rsidR="00F2350D">
          <w:rPr>
            <w:noProof/>
          </w:rPr>
          <w:t>80</w:t>
        </w:r>
      </w:fldSimple>
      <w:bookmarkEnd w:id="918"/>
      <w:r w:rsidR="00B84102">
        <w:t>.</w:t>
      </w:r>
      <w:r>
        <w:t xml:space="preserve"> Zestawienie wyników weryfikacji hipotez</w:t>
      </w:r>
      <w:bookmarkEnd w:id="919"/>
      <w:bookmarkEnd w:id="920"/>
    </w:p>
    <w:tbl>
      <w:tblPr>
        <w:tblStyle w:val="TableGrid"/>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proofErr w:type="spellStart"/>
            <w:r w:rsidRPr="00A4701A">
              <w:rPr>
                <w:b/>
                <w:bCs w:val="0"/>
              </w:rPr>
              <w:t>Hipoteza</w:t>
            </w:r>
            <w:proofErr w:type="spellEnd"/>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w:t>
            </w:r>
            <w:proofErr w:type="spellStart"/>
            <w:r w:rsidRPr="00A4701A">
              <w:rPr>
                <w:b/>
                <w:bCs w:val="0"/>
              </w:rPr>
              <w:t>odrzucona</w:t>
            </w:r>
            <w:proofErr w:type="spellEnd"/>
            <w:r w:rsidRPr="00A4701A">
              <w:rPr>
                <w:b/>
                <w:bCs w:val="0"/>
              </w:rPr>
              <w:t>?</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FootnoteReference"/>
                <w:lang w:val="pl-PL"/>
              </w:rPr>
              <w:footnoteReference w:id="78"/>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68C3290D"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136ABDAC"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F2350D">
        <w:t xml:space="preserve">Tabela </w:t>
      </w:r>
      <w:r w:rsidR="00F2350D">
        <w:rPr>
          <w:noProof/>
        </w:rPr>
        <w:t>80</w:t>
      </w:r>
      <w:r>
        <w:fldChar w:fldCharType="end"/>
      </w:r>
      <w:r>
        <w:t>) przedstawiono zarówno hipotezy główne</w:t>
      </w:r>
      <w:r w:rsidR="00E77FAC">
        <w:t>,</w:t>
      </w:r>
      <w:r>
        <w:t xml:space="preserv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2A20DC67" w14:textId="6E075A5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 do stosowania przy doskonaleniu systemu zarzadzania jakością uczelni. Dzięki przeprowadzonym badaniom ilościowym w zaproponowanych rozwiązaniach uwzględniono takie, które mają szczególnie silne poparcie do wykorzystania dla uczelni technicznych.</w:t>
      </w:r>
    </w:p>
    <w:p w14:paraId="1A05B9A6" w14:textId="7A656EFC"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 </w:t>
      </w:r>
      <w:proofErr w:type="spellStart"/>
      <w:r>
        <w:t>Stakeholders</w:t>
      </w:r>
      <w:proofErr w:type="spellEnd"/>
      <w:r>
        <w:t xml:space="preserve"> </w:t>
      </w:r>
      <w:proofErr w:type="spellStart"/>
      <w:r>
        <w:t>Satisfaction</w:t>
      </w:r>
      <w:proofErr w:type="spellEnd"/>
      <w:r>
        <w:t xml:space="preserve"> </w:t>
      </w:r>
      <w:proofErr w:type="spellStart"/>
      <w:r>
        <w:t>Drive</w:t>
      </w:r>
      <w:r w:rsidR="00C37BF8">
        <w:t>n</w:t>
      </w:r>
      <w:proofErr w:type="spellEnd"/>
      <w:r>
        <w:t xml:space="preserve"> </w:t>
      </w:r>
      <w:proofErr w:type="spellStart"/>
      <w:r>
        <w:t>Quality</w:t>
      </w:r>
      <w:proofErr w:type="spellEnd"/>
      <w:r>
        <w:t xml:space="preserve"> </w:t>
      </w:r>
      <w:r w:rsidR="00C37BF8">
        <w:t>M</w:t>
      </w:r>
      <w:r>
        <w:t xml:space="preserve">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 zakresie działań doskonalących na tworzeniu wartości dla interesariuszy. Proponowane rozwiązanie poprzez wbudowaną w nie iteracyjność korzysta z idei metod zwinnych</w:t>
      </w:r>
      <w:r w:rsidR="00C37BF8">
        <w:t>,</w:t>
      </w:r>
      <w:r w:rsidR="00D25407">
        <w:t xml:space="preserve"> jednocześnie pozwalając na zastosowanie w uzasadnionych przypadkach metod kaskadowych (projektowych) przy wdrażaniu zmian. Niemniej cechą wspólną zarówno metod zwinnych</w:t>
      </w:r>
      <w:r w:rsidR="00E77FAC">
        <w:t>,</w:t>
      </w:r>
      <w:r w:rsidR="00D25407">
        <w:t xml:space="preserve"> jak i dojrzałych systemów zarządzania jakością jest promowanie wartości, które przy świa</w:t>
      </w:r>
      <w:r w:rsidR="00D25407">
        <w:lastRenderedPageBreak/>
        <w:t>domym praktykowaniu w ramach rozwijania kultury organizacyjnej uczelni będą przybliżały jej formę do zbliżonej do form znanych z tzw. organizacji turkusowych.</w:t>
      </w:r>
    </w:p>
    <w:p w14:paraId="68DCF5FA" w14:textId="10FEA82D"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znaczniej rozbieżności struktury grupy badawczej w</w:t>
      </w:r>
      <w:r w:rsidR="0046030D">
        <w:t> </w:t>
      </w:r>
      <w:r w:rsidR="00EF5258">
        <w:t>porównaniu do struktury badanej populacji</w:t>
      </w:r>
      <w:r w:rsidR="00C37BF8">
        <w:t>.</w:t>
      </w:r>
    </w:p>
    <w:p w14:paraId="0CDC456F" w14:textId="06BCD7D0"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507571E3"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 gdy przygotowywana w najlepszy możliwy sposób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0CE65B7E" w14:textId="401A7CDD" w:rsidR="00820D54" w:rsidRPr="0065065D" w:rsidRDefault="00820D54" w:rsidP="00276247">
      <w:pPr>
        <w:pStyle w:val="Heading1"/>
        <w:numPr>
          <w:ilvl w:val="0"/>
          <w:numId w:val="0"/>
        </w:numPr>
        <w:ind w:left="432"/>
        <w:rPr>
          <w:lang w:val="en-GB"/>
        </w:rPr>
      </w:pPr>
      <w:bookmarkStart w:id="921" w:name="_Toc164801037"/>
      <w:bookmarkStart w:id="922" w:name="_Toc168903300"/>
      <w:bookmarkStart w:id="923" w:name="_Toc169134108"/>
      <w:r w:rsidRPr="0065065D">
        <w:rPr>
          <w:lang w:val="en-GB"/>
        </w:rPr>
        <w:lastRenderedPageBreak/>
        <w:t>Spis literatury</w:t>
      </w:r>
      <w:bookmarkEnd w:id="921"/>
      <w:bookmarkEnd w:id="922"/>
      <w:bookmarkEnd w:id="923"/>
    </w:p>
    <w:p w14:paraId="1E820FED" w14:textId="6C9E785C" w:rsidR="00536B28" w:rsidRPr="00536B28" w:rsidRDefault="004F0AC1" w:rsidP="00536B28">
      <w:pPr>
        <w:widowControl w:val="0"/>
        <w:autoSpaceDE w:val="0"/>
        <w:autoSpaceDN w:val="0"/>
        <w:adjustRightInd w:val="0"/>
        <w:ind w:left="480" w:hanging="480"/>
        <w:rPr>
          <w:rFonts w:cs="Arial"/>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536B28" w:rsidRPr="00536B28">
        <w:rPr>
          <w:rFonts w:cs="Arial"/>
          <w:noProof/>
          <w:szCs w:val="24"/>
          <w:lang w:val="en-GB"/>
        </w:rPr>
        <w:t xml:space="preserve">Aakhus, M., &amp; Bzdak, M. (2015). Stakeholder engagement as communication design practice. </w:t>
      </w:r>
      <w:r w:rsidR="00536B28" w:rsidRPr="00536B28">
        <w:rPr>
          <w:rFonts w:cs="Arial"/>
          <w:i/>
          <w:iCs/>
          <w:noProof/>
          <w:szCs w:val="24"/>
          <w:lang w:val="en-GB"/>
        </w:rPr>
        <w:t>Journal of Public Affairs</w:t>
      </w:r>
      <w:r w:rsidR="00536B28" w:rsidRPr="00536B28">
        <w:rPr>
          <w:rFonts w:cs="Arial"/>
          <w:noProof/>
          <w:szCs w:val="24"/>
          <w:lang w:val="en-GB"/>
        </w:rPr>
        <w:t xml:space="preserve">, </w:t>
      </w:r>
      <w:r w:rsidR="00536B28" w:rsidRPr="00536B28">
        <w:rPr>
          <w:rFonts w:cs="Arial"/>
          <w:i/>
          <w:iCs/>
          <w:noProof/>
          <w:szCs w:val="24"/>
          <w:lang w:val="en-GB"/>
        </w:rPr>
        <w:t>15</w:t>
      </w:r>
      <w:r w:rsidR="00536B28" w:rsidRPr="00536B28">
        <w:rPr>
          <w:rFonts w:cs="Arial"/>
          <w:noProof/>
          <w:szCs w:val="24"/>
          <w:lang w:val="en-GB"/>
        </w:rPr>
        <w:t>(2), 188–200. https://doi.org/10.1002/pa.1569</w:t>
      </w:r>
    </w:p>
    <w:p w14:paraId="7EA9A85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Adeinat, I., Al Rahahleh, N., &amp; Al Bassam, T. (2022). Lean Six Sigma and Assurance of Learning (AoL) in higher education: a case study.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39</w:t>
      </w:r>
      <w:r w:rsidRPr="00536B28">
        <w:rPr>
          <w:rFonts w:cs="Arial"/>
          <w:noProof/>
          <w:szCs w:val="24"/>
          <w:lang w:val="en-GB"/>
        </w:rPr>
        <w:t>(2), 570–587. https://doi.org/10.1108/IJQRM-01-2021-0017</w:t>
      </w:r>
    </w:p>
    <w:p w14:paraId="4DAB5EF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Aguillo, I. (2009). Measuring the institution’s footprint in the web. </w:t>
      </w:r>
      <w:r w:rsidRPr="00536B28">
        <w:rPr>
          <w:rFonts w:cs="Arial"/>
          <w:i/>
          <w:iCs/>
          <w:noProof/>
          <w:szCs w:val="24"/>
          <w:lang w:val="en-GB"/>
        </w:rPr>
        <w:t>Library Hi Tech</w:t>
      </w:r>
      <w:r w:rsidRPr="00536B28">
        <w:rPr>
          <w:rFonts w:cs="Arial"/>
          <w:noProof/>
          <w:szCs w:val="24"/>
          <w:lang w:val="en-GB"/>
        </w:rPr>
        <w:t xml:space="preserve">, </w:t>
      </w:r>
      <w:r w:rsidRPr="00536B28">
        <w:rPr>
          <w:rFonts w:cs="Arial"/>
          <w:i/>
          <w:iCs/>
          <w:noProof/>
          <w:szCs w:val="24"/>
          <w:lang w:val="en-GB"/>
        </w:rPr>
        <w:t>27</w:t>
      </w:r>
      <w:r w:rsidRPr="00536B28">
        <w:rPr>
          <w:rFonts w:cs="Arial"/>
          <w:noProof/>
          <w:szCs w:val="24"/>
          <w:lang w:val="en-GB"/>
        </w:rPr>
        <w:t>(4), 540–556. https://doi.org/10.1108/073788309</w:t>
      </w:r>
    </w:p>
    <w:p w14:paraId="4266989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Aguillo, I. (2023). </w:t>
      </w:r>
      <w:r w:rsidRPr="00536B28">
        <w:rPr>
          <w:rFonts w:cs="Arial"/>
          <w:i/>
          <w:iCs/>
          <w:noProof/>
          <w:szCs w:val="24"/>
          <w:lang w:val="en-GB"/>
        </w:rPr>
        <w:t>Methodology of Ranking Web of Universities</w:t>
      </w:r>
      <w:r w:rsidRPr="00536B28">
        <w:rPr>
          <w:rFonts w:cs="Arial"/>
          <w:noProof/>
          <w:szCs w:val="24"/>
          <w:lang w:val="en-GB"/>
        </w:rPr>
        <w:t>. Cybermetrics Lab. https://www.webometrics.info/en/Methodology</w:t>
      </w:r>
    </w:p>
    <w:p w14:paraId="74F8026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Al-Turki, U. M., Duffuaa, S., Ayar, T., &amp; Demirel, O. (2008). Stakeholders integration in higher education: supply chain approach. </w:t>
      </w:r>
      <w:r w:rsidRPr="00536B28">
        <w:rPr>
          <w:rFonts w:cs="Arial"/>
          <w:i/>
          <w:iCs/>
          <w:noProof/>
          <w:szCs w:val="24"/>
          <w:lang w:val="en-GB"/>
        </w:rPr>
        <w:t>European Journal of Engineering Education</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(2), 211–219. https://doi.org/10.1080/03043790801980136</w:t>
      </w:r>
    </w:p>
    <w:p w14:paraId="698078A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Al</w:t>
      </w:r>
      <w:r w:rsidRPr="00536B28">
        <w:rPr>
          <w:rFonts w:ascii="Cambria Math" w:hAnsi="Cambria Math" w:cs="Cambria Math"/>
          <w:noProof/>
          <w:szCs w:val="24"/>
          <w:lang w:val="en-GB"/>
        </w:rPr>
        <w:t>‐</w:t>
      </w:r>
      <w:r w:rsidRPr="00536B28">
        <w:rPr>
          <w:rFonts w:cs="Arial"/>
          <w:noProof/>
          <w:szCs w:val="24"/>
          <w:lang w:val="en-GB"/>
        </w:rPr>
        <w:t xml:space="preserve">Khafaji, A. W., Oberhelman, D. R., Baum, W., &amp; Koch, B. (2009). Communication in Stakeholder Management. W E. Chinyio &amp; P. Olomolaiye (Red.), </w:t>
      </w:r>
      <w:r w:rsidRPr="00536B28">
        <w:rPr>
          <w:rFonts w:cs="Arial"/>
          <w:i/>
          <w:iCs/>
          <w:noProof/>
          <w:szCs w:val="24"/>
          <w:lang w:val="en-GB"/>
        </w:rPr>
        <w:t>Construction Stakeholder Management</w:t>
      </w:r>
      <w:r w:rsidRPr="00536B28">
        <w:rPr>
          <w:rFonts w:cs="Arial"/>
          <w:noProof/>
          <w:szCs w:val="24"/>
          <w:lang w:val="en-GB"/>
        </w:rPr>
        <w:t xml:space="preserve"> (ss. 159–173). Wiley. https://doi.org/10.1002/9781444315349.ch10</w:t>
      </w:r>
    </w:p>
    <w:p w14:paraId="00A0FBF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Aliu, D., Akatay, A., &amp; Aliu, A. (2018). The Influence of Inter-Stakeholders’ Communication on University – Industry Collaboration. </w:t>
      </w:r>
      <w:r w:rsidRPr="00536B28">
        <w:rPr>
          <w:rFonts w:cs="Arial"/>
          <w:i/>
          <w:iCs/>
          <w:noProof/>
          <w:szCs w:val="24"/>
          <w:lang w:val="en-GB"/>
        </w:rPr>
        <w:t>Scholedge International Journal of Business Policy &amp; Governance ISSN 2394-3351</w:t>
      </w:r>
      <w:r w:rsidRPr="00536B28">
        <w:rPr>
          <w:rFonts w:cs="Arial"/>
          <w:noProof/>
          <w:szCs w:val="24"/>
          <w:lang w:val="en-GB"/>
        </w:rPr>
        <w:t xml:space="preserve">, </w:t>
      </w:r>
      <w:r w:rsidRPr="00536B28">
        <w:rPr>
          <w:rFonts w:cs="Arial"/>
          <w:i/>
          <w:iCs/>
          <w:noProof/>
          <w:szCs w:val="24"/>
          <w:lang w:val="en-GB"/>
        </w:rPr>
        <w:t>4</w:t>
      </w:r>
      <w:r w:rsidRPr="00536B28">
        <w:rPr>
          <w:rFonts w:cs="Arial"/>
          <w:noProof/>
          <w:szCs w:val="24"/>
          <w:lang w:val="en-GB"/>
        </w:rPr>
        <w:t>(8), 78. https://doi.org/10.19085/journal.sijbpg040801</w:t>
      </w:r>
    </w:p>
    <w:p w14:paraId="3AEF7BD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Alkabbanie, R. (2020). ESG 2015 vs. ISO 9001:2015 Regarding Stakeholders. </w:t>
      </w:r>
      <w:r w:rsidRPr="00536B28">
        <w:rPr>
          <w:rFonts w:cs="Arial"/>
          <w:i/>
          <w:iCs/>
          <w:noProof/>
          <w:szCs w:val="24"/>
          <w:lang w:val="en-GB"/>
        </w:rPr>
        <w:t>International Journal of Social Sciences &amp; Educational Studies</w:t>
      </w:r>
      <w:r w:rsidRPr="00536B28">
        <w:rPr>
          <w:rFonts w:cs="Arial"/>
          <w:noProof/>
          <w:szCs w:val="24"/>
          <w:lang w:val="en-GB"/>
        </w:rPr>
        <w:t xml:space="preserve">, </w:t>
      </w:r>
      <w:r w:rsidRPr="00536B28">
        <w:rPr>
          <w:rFonts w:cs="Arial"/>
          <w:i/>
          <w:iCs/>
          <w:noProof/>
          <w:szCs w:val="24"/>
          <w:lang w:val="en-GB"/>
        </w:rPr>
        <w:t>7</w:t>
      </w:r>
      <w:r w:rsidRPr="00536B28">
        <w:rPr>
          <w:rFonts w:cs="Arial"/>
          <w:noProof/>
          <w:szCs w:val="24"/>
          <w:lang w:val="en-GB"/>
        </w:rPr>
        <w:t>(2). https://doi.org/10.23918/ijsses.v7i2p46</w:t>
      </w:r>
    </w:p>
    <w:p w14:paraId="106EAEA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Alkuwaiti, A. (2021). </w:t>
      </w:r>
      <w:r w:rsidRPr="00536B28">
        <w:rPr>
          <w:rFonts w:cs="Arial"/>
          <w:i/>
          <w:iCs/>
          <w:noProof/>
          <w:szCs w:val="24"/>
          <w:lang w:val="en-GB"/>
        </w:rPr>
        <w:t>Webometrics Ranking: Change in Methodology &amp; January 2021 Results at Glance</w:t>
      </w:r>
      <w:r w:rsidRPr="00536B28">
        <w:rPr>
          <w:rFonts w:cs="Arial"/>
          <w:noProof/>
          <w:szCs w:val="24"/>
          <w:lang w:val="en-GB"/>
        </w:rPr>
        <w:t>. http://www.drahmedalkuwaiti.com/admin/data/form_14936/files/element_4_3f06cedca61fa7fbd8e20020e556832c-54-Change in Metho_Jan 2021 Result 210216.pdf</w:t>
      </w:r>
    </w:p>
    <w:p w14:paraId="012F809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Alnadi, M., &amp; McLaughlin, P. (2021). Critical success factors of Lean Six Sigma from leaders’ perspective. </w:t>
      </w:r>
      <w:r w:rsidRPr="00536B28">
        <w:rPr>
          <w:rFonts w:cs="Arial"/>
          <w:i/>
          <w:iCs/>
          <w:noProof/>
          <w:szCs w:val="24"/>
          <w:lang w:val="en-GB"/>
        </w:rPr>
        <w:t>International Journal of Lean Six Sigma</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(5), 1073–1088. https://doi.org/10.1108/IJLSS-06-2020-0079</w:t>
      </w:r>
    </w:p>
    <w:p w14:paraId="166593C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AMuz Gdańsk. (2018). </w:t>
      </w:r>
      <w:r w:rsidRPr="00536B28">
        <w:rPr>
          <w:rFonts w:cs="Arial"/>
          <w:i/>
          <w:iCs/>
          <w:noProof/>
          <w:szCs w:val="24"/>
        </w:rPr>
        <w:t>WSZJK Akademii Muzycznej w Gdańsku</w:t>
      </w:r>
      <w:r w:rsidRPr="00536B28">
        <w:rPr>
          <w:rFonts w:cs="Arial"/>
          <w:noProof/>
          <w:szCs w:val="24"/>
        </w:rPr>
        <w:t>. Wewnętrzny System Zapewniania Jakości Kształcenia. https://www.amuz.gda.pl/akademia/akty-prawne/wewnetrzny-system-zapewniania-jakosci-ksztalcenia,71</w:t>
      </w:r>
    </w:p>
    <w:p w14:paraId="51E2E82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Anand, A., Kaur, J., Singh, O., &amp; H. Alhazmi, O. (2021). Optimal Sprint Length Determination for Agile-Based Software Development. </w:t>
      </w:r>
      <w:r w:rsidRPr="00536B28">
        <w:rPr>
          <w:rFonts w:cs="Arial"/>
          <w:i/>
          <w:iCs/>
          <w:noProof/>
          <w:szCs w:val="24"/>
          <w:lang w:val="en-GB"/>
        </w:rPr>
        <w:t>Computers, Materials &amp; Continua</w:t>
      </w:r>
      <w:r w:rsidRPr="00536B28">
        <w:rPr>
          <w:rFonts w:cs="Arial"/>
          <w:noProof/>
          <w:szCs w:val="24"/>
          <w:lang w:val="en-GB"/>
        </w:rPr>
        <w:t xml:space="preserve">, </w:t>
      </w:r>
      <w:r w:rsidRPr="00536B28">
        <w:rPr>
          <w:rFonts w:cs="Arial"/>
          <w:i/>
          <w:iCs/>
          <w:noProof/>
          <w:szCs w:val="24"/>
          <w:lang w:val="en-GB"/>
        </w:rPr>
        <w:t>68</w:t>
      </w:r>
      <w:r w:rsidRPr="00536B28">
        <w:rPr>
          <w:rFonts w:cs="Arial"/>
          <w:noProof/>
          <w:szCs w:val="24"/>
          <w:lang w:val="en-GB"/>
        </w:rPr>
        <w:t>(3), 3693–3712. https://doi.org/10.32604/cmc.2021.017461</w:t>
      </w:r>
    </w:p>
    <w:p w14:paraId="08EFE6C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Anderson, J. C., Rungtusanatham, M., &amp; Schroeder, R. G. (1994). A THEORY OF QUALITY </w:t>
      </w:r>
      <w:r w:rsidRPr="00536B28">
        <w:rPr>
          <w:rFonts w:cs="Arial"/>
          <w:noProof/>
          <w:szCs w:val="24"/>
          <w:lang w:val="en-GB"/>
        </w:rPr>
        <w:lastRenderedPageBreak/>
        <w:t xml:space="preserve">MANAGEMENT UNDERLYING THE DEMING MANAGEMENT METHOD. </w:t>
      </w:r>
      <w:r w:rsidRPr="00536B28">
        <w:rPr>
          <w:rFonts w:cs="Arial"/>
          <w:i/>
          <w:iCs/>
          <w:noProof/>
          <w:szCs w:val="24"/>
          <w:lang w:val="en-GB"/>
        </w:rPr>
        <w:t>Academy of Management Review</w:t>
      </w:r>
      <w:r w:rsidRPr="00536B28">
        <w:rPr>
          <w:rFonts w:cs="Arial"/>
          <w:noProof/>
          <w:szCs w:val="24"/>
          <w:lang w:val="en-GB"/>
        </w:rPr>
        <w:t xml:space="preserve">, </w:t>
      </w:r>
      <w:r w:rsidRPr="00536B28">
        <w:rPr>
          <w:rFonts w:cs="Arial"/>
          <w:i/>
          <w:iCs/>
          <w:noProof/>
          <w:szCs w:val="24"/>
          <w:lang w:val="en-GB"/>
        </w:rPr>
        <w:t>19</w:t>
      </w:r>
      <w:r w:rsidRPr="00536B28">
        <w:rPr>
          <w:rFonts w:cs="Arial"/>
          <w:noProof/>
          <w:szCs w:val="24"/>
          <w:lang w:val="en-GB"/>
        </w:rPr>
        <w:t>(3), 472–509. https://doi.org/10.5465/amr.1994.9412271808</w:t>
      </w:r>
    </w:p>
    <w:p w14:paraId="76747B7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Andersson, R., Eriksson, H., &amp; Torstensson, H. (2006). Similarities and differences between TQM, six sigma and lean.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(3), 282–296. https://doi.org/10.1108/09544780610660004</w:t>
      </w:r>
    </w:p>
    <w:p w14:paraId="6DB0652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Andriof, J., &amp; Waddock, S. (2017). Unfolding Stakeholder Engagement. W </w:t>
      </w:r>
      <w:r w:rsidRPr="00536B28">
        <w:rPr>
          <w:rFonts w:cs="Arial"/>
          <w:i/>
          <w:iCs/>
          <w:noProof/>
          <w:szCs w:val="24"/>
          <w:lang w:val="en-GB"/>
        </w:rPr>
        <w:t>Unfolding Stakeholder Thinking</w:t>
      </w:r>
      <w:r w:rsidRPr="00536B28">
        <w:rPr>
          <w:rFonts w:cs="Arial"/>
          <w:noProof/>
          <w:szCs w:val="24"/>
          <w:lang w:val="en-GB"/>
        </w:rPr>
        <w:t xml:space="preserve"> (ss. 19–42). Routledge. https://doi.org/10.4324/9781351281881-2</w:t>
      </w:r>
    </w:p>
    <w:p w14:paraId="232597E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536B28">
        <w:rPr>
          <w:rFonts w:cs="Arial"/>
          <w:i/>
          <w:iCs/>
          <w:noProof/>
          <w:szCs w:val="24"/>
          <w:lang w:val="en-GB"/>
        </w:rPr>
        <w:t>JOURNAL OF MODELLING IN MANAGEMENT</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(2), 488–517. https://doi.org/10.1108/JM2-01-2014-0010</w:t>
      </w:r>
    </w:p>
    <w:p w14:paraId="74417A2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Antonowicz, D., Brdulak, J., Hulicka, M., J\kedrzejewski, T., Kowalski, R., Kulczycki, E., Szadkowski, K., Szot, A., Wolszczak-Derlacz, J., &amp; Kwiek, M. (2016). </w:t>
      </w:r>
      <w:r w:rsidRPr="00536B28">
        <w:rPr>
          <w:rFonts w:cs="Arial"/>
          <w:noProof/>
          <w:szCs w:val="24"/>
        </w:rPr>
        <w:t xml:space="preserve">Reformować? Nie reformować? Szerszy kontekst zmian w szkolnictwie wyższym. </w:t>
      </w:r>
      <w:r w:rsidRPr="00536B28">
        <w:rPr>
          <w:rFonts w:cs="Arial"/>
          <w:i/>
          <w:iCs/>
          <w:noProof/>
          <w:szCs w:val="24"/>
        </w:rPr>
        <w:t>Nauka</w:t>
      </w:r>
      <w:r w:rsidRPr="00536B28">
        <w:rPr>
          <w:rFonts w:cs="Arial"/>
          <w:noProof/>
          <w:szCs w:val="24"/>
        </w:rPr>
        <w:t>.</w:t>
      </w:r>
    </w:p>
    <w:p w14:paraId="0EF8AA2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(2014). Readiness factors for the Lean Six Sigma journey in the higher education sector.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63</w:t>
      </w:r>
      <w:r w:rsidRPr="00536B28">
        <w:rPr>
          <w:rFonts w:cs="Arial"/>
          <w:noProof/>
          <w:szCs w:val="24"/>
          <w:lang w:val="en-GB"/>
        </w:rPr>
        <w:t>(2), 257–264. https://doi.org/10.1108/IJPPM-04-2013-0077</w:t>
      </w:r>
    </w:p>
    <w:p w14:paraId="74A353A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(2017). Lean Six Sigma for higher education.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66</w:t>
      </w:r>
      <w:r w:rsidRPr="00536B28">
        <w:rPr>
          <w:rFonts w:cs="Arial"/>
          <w:noProof/>
          <w:szCs w:val="24"/>
          <w:lang w:val="en-GB"/>
        </w:rPr>
        <w:t>(5), 574–576. https://doi.org/10.1108/IJPPM-03-2017-0063</w:t>
      </w:r>
    </w:p>
    <w:p w14:paraId="38CE340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Ghadge, A., Ashby, S. A., &amp; Cudney, E. A. (2018). Lean Six Sigma journey in a UK higher education institute: a case study.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(2), 510–526. https://doi.org/10.1108/IJQRM-01-2017-0005</w:t>
      </w:r>
    </w:p>
    <w:p w14:paraId="59AF715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Krishan, N., Cullen, D., &amp; Kumar, M. (2012). Lean Six Sigma for higher education institutions (HEIs): Challenges, barriers, success factors, tools/techniques.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61</w:t>
      </w:r>
      <w:r w:rsidRPr="00536B28">
        <w:rPr>
          <w:rFonts w:cs="Arial"/>
          <w:noProof/>
          <w:szCs w:val="24"/>
          <w:lang w:val="en-GB"/>
        </w:rPr>
        <w:t>(8), 940–948. https://doi.org/10.1108/17410401211277165</w:t>
      </w:r>
    </w:p>
    <w:p w14:paraId="3A9B432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McDermott, O., Sony, M., Cudney, E. A., Snee, R. D., &amp; Hoerl, R. W. (2021). A study into the pros and cons of ISO 18404: viewpoints from leading academics and practitioners. </w:t>
      </w:r>
      <w:r w:rsidRPr="00536B28">
        <w:rPr>
          <w:rFonts w:cs="Arial"/>
          <w:i/>
          <w:iCs/>
          <w:noProof/>
          <w:szCs w:val="24"/>
          <w:lang w:val="en-GB"/>
        </w:rPr>
        <w:t>The TQM Journal</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(8), 1845–1866. https://doi.org/10.1108/TQM-03-2021-0065</w:t>
      </w:r>
    </w:p>
    <w:p w14:paraId="716B623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Scheumann, T., Sunder M., V., Cudney, E., Rodgers, B., &amp; Grigg, N. P. (2022). Using Six Sigma DMAIC for Lean project management in education: a case study in a German kindergarten.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(13–14), 1489–1509. https://doi.org/10.1080/14783363.2021.1973891</w:t>
      </w:r>
    </w:p>
    <w:p w14:paraId="3FA3C34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Arnheiter, E. D., &amp; Maleyeff, J. (2005). The integration of lean management and Six Sigma.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17</w:t>
      </w:r>
      <w:r w:rsidRPr="00536B28">
        <w:rPr>
          <w:rFonts w:cs="Arial"/>
          <w:noProof/>
          <w:szCs w:val="24"/>
          <w:lang w:val="en-GB"/>
        </w:rPr>
        <w:t>(1), 5–18. https://doi.org/10.1108/09544780510573020</w:t>
      </w:r>
    </w:p>
    <w:p w14:paraId="088758D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ARWU. (2020). </w:t>
      </w:r>
      <w:r w:rsidRPr="00536B28">
        <w:rPr>
          <w:rFonts w:cs="Arial"/>
          <w:i/>
          <w:iCs/>
          <w:noProof/>
          <w:szCs w:val="24"/>
          <w:lang w:val="en-GB"/>
        </w:rPr>
        <w:t>ARWU World University Rankings 2020</w:t>
      </w:r>
      <w:r w:rsidRPr="00536B28">
        <w:rPr>
          <w:rFonts w:cs="Arial"/>
          <w:noProof/>
          <w:szCs w:val="24"/>
          <w:lang w:val="en-GB"/>
        </w:rPr>
        <w:t>. Ranking Shanghai. http://www.shanghairanking.com/ARWU2020.html</w:t>
      </w:r>
    </w:p>
    <w:p w14:paraId="4B67954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ARWU. (2022a). </w:t>
      </w:r>
      <w:r w:rsidRPr="00536B28">
        <w:rPr>
          <w:rFonts w:cs="Arial"/>
          <w:i/>
          <w:iCs/>
          <w:noProof/>
          <w:szCs w:val="24"/>
          <w:lang w:val="en-GB"/>
        </w:rPr>
        <w:t>ARWU World University Ranking 2022</w:t>
      </w:r>
      <w:r w:rsidRPr="00536B28">
        <w:rPr>
          <w:rFonts w:cs="Arial"/>
          <w:noProof/>
          <w:szCs w:val="24"/>
          <w:lang w:val="en-GB"/>
        </w:rPr>
        <w:t>. Ranking Shanghai. http://www.shanghairanking.com/rankings/arwu/2022</w:t>
      </w:r>
    </w:p>
    <w:p w14:paraId="5FD6C3F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ARWU. (2022b). </w:t>
      </w:r>
      <w:r w:rsidRPr="00536B28">
        <w:rPr>
          <w:rFonts w:cs="Arial"/>
          <w:i/>
          <w:iCs/>
          <w:noProof/>
          <w:szCs w:val="24"/>
          <w:lang w:val="en-GB"/>
        </w:rPr>
        <w:t>ARWU World University Rankings 2022 methodology</w:t>
      </w:r>
      <w:r w:rsidRPr="00536B28">
        <w:rPr>
          <w:rFonts w:cs="Arial"/>
          <w:noProof/>
          <w:szCs w:val="24"/>
          <w:lang w:val="en-GB"/>
        </w:rPr>
        <w:t>. Ranking Shanghai. http://www.shanghairanking.com/methodology/arwu/2022</w:t>
      </w:r>
    </w:p>
    <w:p w14:paraId="4D27FE1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Asif, M., Awan, M. U., Khan, M. K., &amp; Ahmad, N. (2013). A model for total quality management in higher education. </w:t>
      </w:r>
      <w:r w:rsidRPr="00536B28">
        <w:rPr>
          <w:rFonts w:cs="Arial"/>
          <w:i/>
          <w:iCs/>
          <w:noProof/>
          <w:szCs w:val="24"/>
          <w:lang w:val="en-GB"/>
        </w:rPr>
        <w:t>Quality &amp; Quantity</w:t>
      </w:r>
      <w:r w:rsidRPr="00536B28">
        <w:rPr>
          <w:rFonts w:cs="Arial"/>
          <w:noProof/>
          <w:szCs w:val="24"/>
          <w:lang w:val="en-GB"/>
        </w:rPr>
        <w:t xml:space="preserve">, </w:t>
      </w:r>
      <w:r w:rsidRPr="00536B28">
        <w:rPr>
          <w:rFonts w:cs="Arial"/>
          <w:i/>
          <w:iCs/>
          <w:noProof/>
          <w:szCs w:val="24"/>
          <w:lang w:val="en-GB"/>
        </w:rPr>
        <w:t>47</w:t>
      </w:r>
      <w:r w:rsidRPr="00536B28">
        <w:rPr>
          <w:rFonts w:cs="Arial"/>
          <w:noProof/>
          <w:szCs w:val="24"/>
          <w:lang w:val="en-GB"/>
        </w:rPr>
        <w:t>(4), 1883–1904. https://doi.org/10.1007/s11135-011-9632-9</w:t>
      </w:r>
    </w:p>
    <w:p w14:paraId="124CB19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Atherton, S. C., Blodgett, M. S., &amp; Atherton, C. A. (2011). Fiduciary princiles: corporate Responsibilities to Stakeholders. </w:t>
      </w:r>
      <w:r w:rsidRPr="00536B28">
        <w:rPr>
          <w:rFonts w:cs="Arial"/>
          <w:i/>
          <w:iCs/>
          <w:noProof/>
          <w:szCs w:val="24"/>
          <w:lang w:val="en-GB"/>
        </w:rPr>
        <w:t>Journal of Religion and Business Ethics</w:t>
      </w:r>
      <w:r w:rsidRPr="00536B28">
        <w:rPr>
          <w:rFonts w:cs="Arial"/>
          <w:noProof/>
          <w:szCs w:val="24"/>
          <w:lang w:val="en-GB"/>
        </w:rPr>
        <w:t xml:space="preserve">, </w:t>
      </w:r>
      <w:r w:rsidRPr="00536B28">
        <w:rPr>
          <w:rFonts w:cs="Arial"/>
          <w:i/>
          <w:iCs/>
          <w:noProof/>
          <w:szCs w:val="24"/>
          <w:lang w:val="en-GB"/>
        </w:rPr>
        <w:t>2</w:t>
      </w:r>
      <w:r w:rsidRPr="00536B28">
        <w:rPr>
          <w:rFonts w:cs="Arial"/>
          <w:noProof/>
          <w:szCs w:val="24"/>
          <w:lang w:val="en-GB"/>
        </w:rPr>
        <w:t>(2).</w:t>
      </w:r>
    </w:p>
    <w:p w14:paraId="2346E9B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Athiyaman, A. (1997). Linking student satisfaction and service quality perceptions: the case of university education. </w:t>
      </w:r>
      <w:r w:rsidRPr="00536B28">
        <w:rPr>
          <w:rFonts w:cs="Arial"/>
          <w:i/>
          <w:iCs/>
          <w:noProof/>
          <w:szCs w:val="24"/>
          <w:lang w:val="en-GB"/>
        </w:rPr>
        <w:t>European Journal of Marketing</w:t>
      </w:r>
      <w:r w:rsidRPr="00536B28">
        <w:rPr>
          <w:rFonts w:cs="Arial"/>
          <w:noProof/>
          <w:szCs w:val="24"/>
          <w:lang w:val="en-GB"/>
        </w:rPr>
        <w:t xml:space="preserve">, </w:t>
      </w:r>
      <w:r w:rsidRPr="00536B28">
        <w:rPr>
          <w:rFonts w:cs="Arial"/>
          <w:i/>
          <w:iCs/>
          <w:noProof/>
          <w:szCs w:val="24"/>
          <w:lang w:val="en-GB"/>
        </w:rPr>
        <w:t>31</w:t>
      </w:r>
      <w:r w:rsidRPr="00536B28">
        <w:rPr>
          <w:rFonts w:cs="Arial"/>
          <w:noProof/>
          <w:szCs w:val="24"/>
          <w:lang w:val="en-GB"/>
        </w:rPr>
        <w:t>(7), 528–540. https://doi.org/10.1108/03090569710176655</w:t>
      </w:r>
    </w:p>
    <w:p w14:paraId="7281F4B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Austin, A. E. (1990). Faculty cultures, faculty values. </w:t>
      </w:r>
      <w:r w:rsidRPr="00536B28">
        <w:rPr>
          <w:rFonts w:cs="Arial"/>
          <w:i/>
          <w:iCs/>
          <w:noProof/>
          <w:szCs w:val="24"/>
          <w:lang w:val="en-GB"/>
        </w:rPr>
        <w:t>New directions for institutional research</w:t>
      </w:r>
      <w:r w:rsidRPr="00536B28">
        <w:rPr>
          <w:rFonts w:cs="Arial"/>
          <w:noProof/>
          <w:szCs w:val="24"/>
          <w:lang w:val="en-GB"/>
        </w:rPr>
        <w:t xml:space="preserve">, </w:t>
      </w:r>
      <w:r w:rsidRPr="00536B28">
        <w:rPr>
          <w:rFonts w:cs="Arial"/>
          <w:i/>
          <w:iCs/>
          <w:noProof/>
          <w:szCs w:val="24"/>
          <w:lang w:val="en-GB"/>
        </w:rPr>
        <w:t>1990</w:t>
      </w:r>
      <w:r w:rsidRPr="00536B28">
        <w:rPr>
          <w:rFonts w:cs="Arial"/>
          <w:noProof/>
          <w:szCs w:val="24"/>
          <w:lang w:val="en-GB"/>
        </w:rPr>
        <w:t>(68), 61–74.</w:t>
      </w:r>
    </w:p>
    <w:p w14:paraId="7E95F06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Avcı, Ö., Ring, E., &amp; Mitchell, L. (2015). Stakeholders in U.S. higher education: An analysis through two theories of stakeholders. </w:t>
      </w:r>
      <w:r w:rsidRPr="00536B28">
        <w:rPr>
          <w:rFonts w:cs="Arial"/>
          <w:i/>
          <w:iCs/>
          <w:noProof/>
          <w:szCs w:val="24"/>
        </w:rPr>
        <w:t>Bilgi Ekonomisi ve Yönetimi Dergisi</w:t>
      </w:r>
      <w:r w:rsidRPr="00536B28">
        <w:rPr>
          <w:rFonts w:cs="Arial"/>
          <w:noProof/>
          <w:szCs w:val="24"/>
        </w:rPr>
        <w:t xml:space="preserve">, </w:t>
      </w:r>
      <w:r w:rsidRPr="00536B28">
        <w:rPr>
          <w:rFonts w:cs="Arial"/>
          <w:i/>
          <w:iCs/>
          <w:noProof/>
          <w:szCs w:val="24"/>
        </w:rPr>
        <w:t>10</w:t>
      </w:r>
      <w:r w:rsidRPr="00536B28">
        <w:rPr>
          <w:rFonts w:cs="Arial"/>
          <w:noProof/>
          <w:szCs w:val="24"/>
        </w:rPr>
        <w:t>(2), 45–54. http://dergipark.ulakbim.gov.tr/beyder/article/view/5000166649</w:t>
      </w:r>
    </w:p>
    <w:p w14:paraId="5933F2F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Balaji, S., &amp; Murugaiyan, M. S. (2012). </w:t>
      </w:r>
      <w:r w:rsidRPr="00536B28">
        <w:rPr>
          <w:rFonts w:cs="Arial"/>
          <w:noProof/>
          <w:szCs w:val="24"/>
          <w:lang w:val="en-GB"/>
        </w:rPr>
        <w:t xml:space="preserve">Waterfall vs. V-Model vs. Agile: A comparative study on SDLC. </w:t>
      </w:r>
      <w:r w:rsidRPr="00536B28">
        <w:rPr>
          <w:rFonts w:cs="Arial"/>
          <w:i/>
          <w:iCs/>
          <w:noProof/>
          <w:szCs w:val="24"/>
          <w:lang w:val="en-GB"/>
        </w:rPr>
        <w:t>International Journal of Information Technology and Business Management</w:t>
      </w:r>
      <w:r w:rsidRPr="00536B28">
        <w:rPr>
          <w:rFonts w:cs="Arial"/>
          <w:noProof/>
          <w:szCs w:val="24"/>
          <w:lang w:val="en-GB"/>
        </w:rPr>
        <w:t xml:space="preserve">, </w:t>
      </w:r>
      <w:r w:rsidRPr="00536B28">
        <w:rPr>
          <w:rFonts w:cs="Arial"/>
          <w:i/>
          <w:iCs/>
          <w:noProof/>
          <w:szCs w:val="24"/>
          <w:lang w:val="en-GB"/>
        </w:rPr>
        <w:t>2</w:t>
      </w:r>
      <w:r w:rsidRPr="00536B28">
        <w:rPr>
          <w:rFonts w:cs="Arial"/>
          <w:noProof/>
          <w:szCs w:val="24"/>
          <w:lang w:val="en-GB"/>
        </w:rPr>
        <w:t>(1), 26–30.</w:t>
      </w:r>
    </w:p>
    <w:p w14:paraId="38FD927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Barker, K. (2007). The UK Research Assessment Exercise: the evolution of a national research evaluation system. </w:t>
      </w:r>
      <w:r w:rsidRPr="00536B28">
        <w:rPr>
          <w:rFonts w:cs="Arial"/>
          <w:i/>
          <w:iCs/>
          <w:noProof/>
          <w:szCs w:val="24"/>
          <w:lang w:val="en-GB"/>
        </w:rPr>
        <w:t>Research Evaluation</w:t>
      </w:r>
      <w:r w:rsidRPr="00536B28">
        <w:rPr>
          <w:rFonts w:cs="Arial"/>
          <w:noProof/>
          <w:szCs w:val="24"/>
          <w:lang w:val="en-GB"/>
        </w:rPr>
        <w:t xml:space="preserve">, </w:t>
      </w:r>
      <w:r w:rsidRPr="00536B28">
        <w:rPr>
          <w:rFonts w:cs="Arial"/>
          <w:i/>
          <w:iCs/>
          <w:noProof/>
          <w:szCs w:val="24"/>
          <w:lang w:val="en-GB"/>
        </w:rPr>
        <w:t>16</w:t>
      </w:r>
      <w:r w:rsidRPr="00536B28">
        <w:rPr>
          <w:rFonts w:cs="Arial"/>
          <w:noProof/>
          <w:szCs w:val="24"/>
          <w:lang w:val="en-GB"/>
        </w:rPr>
        <w:t>(1), 3–12. https://doi.org/10.3152/095820207X190674</w:t>
      </w:r>
    </w:p>
    <w:p w14:paraId="72E91F7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Bayraktar, E., Tatoglu, E., &amp; Zaim, S. (2008). An instrument for measuring the critical factors of TQM in Turkish higher education.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19</w:t>
      </w:r>
      <w:r w:rsidRPr="00536B28">
        <w:rPr>
          <w:rFonts w:cs="Arial"/>
          <w:noProof/>
          <w:szCs w:val="24"/>
          <w:lang w:val="en-GB"/>
        </w:rPr>
        <w:t>(6), 551–574. https://doi.org/10.1080/14783360802023921</w:t>
      </w:r>
    </w:p>
    <w:p w14:paraId="746A286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Beerkens, M., &amp; Udam, M. (2017). Stakeholders in Higher Education Quality Assurance: Richness in Diversity? </w:t>
      </w:r>
      <w:r w:rsidRPr="00536B28">
        <w:rPr>
          <w:rFonts w:cs="Arial"/>
          <w:i/>
          <w:iCs/>
          <w:noProof/>
          <w:szCs w:val="24"/>
          <w:lang w:val="en-GB"/>
        </w:rPr>
        <w:t>Higher Education Policy</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(3), 341–359. https://doi.org/10.1057/s41307-016-0032-6</w:t>
      </w:r>
    </w:p>
    <w:p w14:paraId="279D969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536B28">
        <w:rPr>
          <w:rFonts w:cs="Arial"/>
          <w:i/>
          <w:iCs/>
          <w:noProof/>
          <w:szCs w:val="24"/>
          <w:lang w:val="en-GB"/>
        </w:rPr>
        <w:t>Procedia - Social and Behavioral Sciences</w:t>
      </w:r>
      <w:r w:rsidRPr="00536B28">
        <w:rPr>
          <w:rFonts w:cs="Arial"/>
          <w:noProof/>
          <w:szCs w:val="24"/>
          <w:lang w:val="en-GB"/>
        </w:rPr>
        <w:t xml:space="preserve">, </w:t>
      </w:r>
      <w:r w:rsidRPr="00536B28">
        <w:rPr>
          <w:rFonts w:cs="Arial"/>
          <w:i/>
          <w:iCs/>
          <w:noProof/>
          <w:szCs w:val="24"/>
          <w:lang w:val="en-GB"/>
        </w:rPr>
        <w:t>214</w:t>
      </w:r>
      <w:r w:rsidRPr="00536B28">
        <w:rPr>
          <w:rFonts w:cs="Arial"/>
          <w:noProof/>
          <w:szCs w:val="24"/>
          <w:lang w:val="en-GB"/>
        </w:rPr>
        <w:t>(June), 344–358. https://doi.org/10.1016/j.sbspro.2015.11.658</w:t>
      </w:r>
    </w:p>
    <w:p w14:paraId="63A80E1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Bendermacher, G. W. G., oude Egbrink, M. G. A., Wolfhagen, I. H. A. P., &amp; Dolmans, D. H. J. M. (2017). Unravelling quality culture in higher education: a realist review. </w:t>
      </w:r>
      <w:r w:rsidRPr="00536B28">
        <w:rPr>
          <w:rFonts w:cs="Arial"/>
          <w:i/>
          <w:iCs/>
          <w:noProof/>
          <w:szCs w:val="24"/>
          <w:lang w:val="en-GB"/>
        </w:rPr>
        <w:t>Higher Education</w:t>
      </w:r>
      <w:r w:rsidRPr="00536B28">
        <w:rPr>
          <w:rFonts w:cs="Arial"/>
          <w:noProof/>
          <w:szCs w:val="24"/>
          <w:lang w:val="en-GB"/>
        </w:rPr>
        <w:t xml:space="preserve">, </w:t>
      </w:r>
      <w:r w:rsidRPr="00536B28">
        <w:rPr>
          <w:rFonts w:cs="Arial"/>
          <w:i/>
          <w:iCs/>
          <w:noProof/>
          <w:szCs w:val="24"/>
          <w:lang w:val="en-GB"/>
        </w:rPr>
        <w:t>73</w:t>
      </w:r>
      <w:r w:rsidRPr="00536B28">
        <w:rPr>
          <w:rFonts w:cs="Arial"/>
          <w:noProof/>
          <w:szCs w:val="24"/>
          <w:lang w:val="en-GB"/>
        </w:rPr>
        <w:t>(1), 39–60. https://doi.org/10.1007/s10734-015-9979-2</w:t>
      </w:r>
    </w:p>
    <w:p w14:paraId="4130F79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Bendkowski, J. (2016). Jednostkowe korzyści z uczestnictwa w nieformalnych sieciach wiedzy. </w:t>
      </w:r>
      <w:r w:rsidRPr="00536B28">
        <w:rPr>
          <w:rFonts w:cs="Arial"/>
          <w:i/>
          <w:iCs/>
          <w:noProof/>
          <w:szCs w:val="24"/>
        </w:rPr>
        <w:t>Zeszyty Naukowe. Organizacja i Zarządzanie / Politechnika Śląska</w:t>
      </w:r>
      <w:r w:rsidRPr="00536B28">
        <w:rPr>
          <w:rFonts w:cs="Arial"/>
          <w:noProof/>
          <w:szCs w:val="24"/>
        </w:rPr>
        <w:t xml:space="preserve">, </w:t>
      </w:r>
      <w:r w:rsidRPr="00536B28">
        <w:rPr>
          <w:rFonts w:cs="Arial"/>
          <w:i/>
          <w:iCs/>
          <w:noProof/>
          <w:szCs w:val="24"/>
        </w:rPr>
        <w:t>89</w:t>
      </w:r>
      <w:r w:rsidRPr="00536B28">
        <w:rPr>
          <w:rFonts w:cs="Arial"/>
          <w:noProof/>
          <w:szCs w:val="24"/>
        </w:rPr>
        <w:t>, 11–23.</w:t>
      </w:r>
    </w:p>
    <w:p w14:paraId="0E9681D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lastRenderedPageBreak/>
        <w:t xml:space="preserve">Bielawa, A. (2011). Przegląd najważniejszych modeli zarządzania jakością usług. </w:t>
      </w:r>
      <w:r w:rsidRPr="00536B28">
        <w:rPr>
          <w:rFonts w:cs="Arial"/>
          <w:i/>
          <w:iCs/>
          <w:noProof/>
          <w:szCs w:val="24"/>
          <w:lang w:val="en-GB"/>
        </w:rPr>
        <w:t>Studia i Prace WNEiZ</w:t>
      </w:r>
      <w:r w:rsidRPr="00536B28">
        <w:rPr>
          <w:rFonts w:cs="Arial"/>
          <w:noProof/>
          <w:szCs w:val="24"/>
          <w:lang w:val="en-GB"/>
        </w:rPr>
        <w:t xml:space="preserve">, </w:t>
      </w:r>
      <w:r w:rsidRPr="00536B28">
        <w:rPr>
          <w:rFonts w:cs="Arial"/>
          <w:i/>
          <w:iCs/>
          <w:noProof/>
          <w:szCs w:val="24"/>
          <w:lang w:val="en-GB"/>
        </w:rPr>
        <w:t>24</w:t>
      </w:r>
      <w:r w:rsidRPr="00536B28">
        <w:rPr>
          <w:rFonts w:cs="Arial"/>
          <w:noProof/>
          <w:szCs w:val="24"/>
          <w:lang w:val="en-GB"/>
        </w:rPr>
        <w:t>.</w:t>
      </w:r>
    </w:p>
    <w:p w14:paraId="3F00F5B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Blackmore, P., &amp; Kandiko, C. B. C. B. (2011). Motivation in academic life: a prestige economy. </w:t>
      </w:r>
      <w:r w:rsidRPr="00536B28">
        <w:rPr>
          <w:rFonts w:cs="Arial"/>
          <w:i/>
          <w:iCs/>
          <w:noProof/>
          <w:szCs w:val="24"/>
          <w:lang w:val="en-GB"/>
        </w:rPr>
        <w:t>Research in Post-Compulsory Education</w:t>
      </w:r>
      <w:r w:rsidRPr="00536B28">
        <w:rPr>
          <w:rFonts w:cs="Arial"/>
          <w:noProof/>
          <w:szCs w:val="24"/>
          <w:lang w:val="en-GB"/>
        </w:rPr>
        <w:t xml:space="preserve">, </w:t>
      </w:r>
      <w:r w:rsidRPr="00536B28">
        <w:rPr>
          <w:rFonts w:cs="Arial"/>
          <w:i/>
          <w:iCs/>
          <w:noProof/>
          <w:szCs w:val="24"/>
          <w:lang w:val="en-GB"/>
        </w:rPr>
        <w:t>16</w:t>
      </w:r>
      <w:r w:rsidRPr="00536B28">
        <w:rPr>
          <w:rFonts w:cs="Arial"/>
          <w:noProof/>
          <w:szCs w:val="24"/>
          <w:lang w:val="en-GB"/>
        </w:rPr>
        <w:t>(4), 399–411. https://doi.org/10.1080/13596748.2011.626971</w:t>
      </w:r>
    </w:p>
    <w:p w14:paraId="22DF660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Blanchard, K. H., Zigarmi, D., &amp; Nelson, R. B. (1993). Situational Leadership® After 25 Years: A Retrospective. </w:t>
      </w:r>
      <w:r w:rsidRPr="00536B28">
        <w:rPr>
          <w:rFonts w:cs="Arial"/>
          <w:i/>
          <w:iCs/>
          <w:noProof/>
          <w:szCs w:val="24"/>
          <w:lang w:val="en-GB"/>
        </w:rPr>
        <w:t>Journal of Leadership Studies</w:t>
      </w:r>
      <w:r w:rsidRPr="00536B28">
        <w:rPr>
          <w:rFonts w:cs="Arial"/>
          <w:noProof/>
          <w:szCs w:val="24"/>
          <w:lang w:val="en-GB"/>
        </w:rPr>
        <w:t xml:space="preserve">, </w:t>
      </w:r>
      <w:r w:rsidRPr="00536B28">
        <w:rPr>
          <w:rFonts w:cs="Arial"/>
          <w:i/>
          <w:iCs/>
          <w:noProof/>
          <w:szCs w:val="24"/>
          <w:lang w:val="en-GB"/>
        </w:rPr>
        <w:t>1</w:t>
      </w:r>
      <w:r w:rsidRPr="00536B28">
        <w:rPr>
          <w:rFonts w:cs="Arial"/>
          <w:noProof/>
          <w:szCs w:val="24"/>
          <w:lang w:val="en-GB"/>
        </w:rPr>
        <w:t>(1), 21–36. https://doi.org/10.1177/107179199300100104</w:t>
      </w:r>
    </w:p>
    <w:p w14:paraId="6F5A716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Blikle, A. (2017). </w:t>
      </w:r>
      <w:r w:rsidRPr="00536B28">
        <w:rPr>
          <w:rFonts w:cs="Arial"/>
          <w:i/>
          <w:iCs/>
          <w:noProof/>
          <w:szCs w:val="24"/>
          <w:lang w:val="en-GB"/>
        </w:rPr>
        <w:t xml:space="preserve">Doktryna jakości. </w:t>
      </w:r>
      <w:r w:rsidRPr="00536B28">
        <w:rPr>
          <w:rFonts w:cs="Arial"/>
          <w:i/>
          <w:iCs/>
          <w:noProof/>
          <w:szCs w:val="24"/>
        </w:rPr>
        <w:t>Rzecz o turkusowej samoorganizacji.</w:t>
      </w:r>
      <w:r w:rsidRPr="00536B28">
        <w:rPr>
          <w:rFonts w:cs="Arial"/>
          <w:noProof/>
          <w:szCs w:val="24"/>
        </w:rPr>
        <w:t xml:space="preserve"> (II). Wydawnictwo HELION.</w:t>
      </w:r>
    </w:p>
    <w:p w14:paraId="7BBEAD6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Bobińska, B. (2012). Funkcjonowanie sektora publicznego jako organizacji „otwartych na klienta”. </w:t>
      </w:r>
      <w:r w:rsidRPr="00536B28">
        <w:rPr>
          <w:rFonts w:cs="Arial"/>
          <w:i/>
          <w:iCs/>
          <w:noProof/>
          <w:szCs w:val="24"/>
        </w:rPr>
        <w:t>Zeszyty Naukowe Zachodniopomorskiej Szkoły Biznesu Firma i Rynek</w:t>
      </w:r>
      <w:r w:rsidRPr="00536B28">
        <w:rPr>
          <w:rFonts w:cs="Arial"/>
          <w:noProof/>
          <w:szCs w:val="24"/>
        </w:rPr>
        <w:t xml:space="preserve">, </w:t>
      </w:r>
      <w:r w:rsidRPr="00536B28">
        <w:rPr>
          <w:rFonts w:cs="Arial"/>
          <w:i/>
          <w:iCs/>
          <w:noProof/>
          <w:szCs w:val="24"/>
        </w:rPr>
        <w:t>1</w:t>
      </w:r>
      <w:r w:rsidRPr="00536B28">
        <w:rPr>
          <w:rFonts w:cs="Arial"/>
          <w:noProof/>
          <w:szCs w:val="24"/>
        </w:rPr>
        <w:t>, 59–71.</w:t>
      </w:r>
    </w:p>
    <w:p w14:paraId="5D10236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Bot, S., Lung, C.-H., &amp; Farrell, M. (1996). </w:t>
      </w:r>
      <w:r w:rsidRPr="00536B28">
        <w:rPr>
          <w:rFonts w:cs="Arial"/>
          <w:noProof/>
          <w:szCs w:val="24"/>
          <w:lang w:val="en-GB"/>
        </w:rPr>
        <w:t xml:space="preserve">A stakeholder-centric software architecture analysis approach. </w:t>
      </w:r>
      <w:r w:rsidRPr="00536B28">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536B28">
        <w:rPr>
          <w:rFonts w:cs="Arial"/>
          <w:noProof/>
          <w:szCs w:val="24"/>
          <w:lang w:val="en-GB"/>
        </w:rPr>
        <w:t>, 152–154. https://doi.org/10.1145/243327.243632</w:t>
      </w:r>
    </w:p>
    <w:p w14:paraId="4F2B53E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Brady, M. K., &amp; Cronin, J. J. (2001). Some New Thoughts on Conceptualizing Perceived Service Quality: A Hierarchical Approach. </w:t>
      </w:r>
      <w:r w:rsidRPr="00536B28">
        <w:rPr>
          <w:rFonts w:cs="Arial"/>
          <w:i/>
          <w:iCs/>
          <w:noProof/>
          <w:szCs w:val="24"/>
          <w:lang w:val="en-GB"/>
        </w:rPr>
        <w:t>Journal of Marketing</w:t>
      </w:r>
      <w:r w:rsidRPr="00536B28">
        <w:rPr>
          <w:rFonts w:cs="Arial"/>
          <w:noProof/>
          <w:szCs w:val="24"/>
          <w:lang w:val="en-GB"/>
        </w:rPr>
        <w:t xml:space="preserve">, </w:t>
      </w:r>
      <w:r w:rsidRPr="00536B28">
        <w:rPr>
          <w:rFonts w:cs="Arial"/>
          <w:i/>
          <w:iCs/>
          <w:noProof/>
          <w:szCs w:val="24"/>
          <w:lang w:val="en-GB"/>
        </w:rPr>
        <w:t>65</w:t>
      </w:r>
      <w:r w:rsidRPr="00536B28">
        <w:rPr>
          <w:rFonts w:cs="Arial"/>
          <w:noProof/>
          <w:szCs w:val="24"/>
          <w:lang w:val="en-GB"/>
        </w:rPr>
        <w:t>(3), 34–49. https://doi.org/10.1509/jmkg.65.3.34.18334</w:t>
      </w:r>
    </w:p>
    <w:p w14:paraId="4C3DA55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Bragantini, D., &amp; Matteo, L. (2017). Stakeholders communication approach: A new era. </w:t>
      </w:r>
      <w:r w:rsidRPr="00536B28">
        <w:rPr>
          <w:rFonts w:cs="Arial"/>
          <w:i/>
          <w:iCs/>
          <w:noProof/>
          <w:szCs w:val="24"/>
        </w:rPr>
        <w:t>Project Management Development--Practice and Perspectives</w:t>
      </w:r>
      <w:r w:rsidRPr="00536B28">
        <w:rPr>
          <w:rFonts w:cs="Arial"/>
          <w:noProof/>
          <w:szCs w:val="24"/>
        </w:rPr>
        <w:t xml:space="preserve">, </w:t>
      </w:r>
      <w:r w:rsidRPr="00536B28">
        <w:rPr>
          <w:rFonts w:cs="Arial"/>
          <w:i/>
          <w:iCs/>
          <w:noProof/>
          <w:szCs w:val="24"/>
        </w:rPr>
        <w:t>27</w:t>
      </w:r>
      <w:r w:rsidRPr="00536B28">
        <w:rPr>
          <w:rFonts w:cs="Arial"/>
          <w:noProof/>
          <w:szCs w:val="24"/>
        </w:rPr>
        <w:t>, 19.</w:t>
      </w:r>
    </w:p>
    <w:p w14:paraId="73FC18A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Brdulak, J. (2016). Ocena jakości kształcenia w Polsce – problemy i rekomendacje. </w:t>
      </w:r>
      <w:r w:rsidRPr="00536B28">
        <w:rPr>
          <w:rFonts w:cs="Arial"/>
          <w:i/>
          <w:iCs/>
          <w:noProof/>
          <w:szCs w:val="24"/>
        </w:rPr>
        <w:t>Nauka i Szkolnictwo Wyższe</w:t>
      </w:r>
      <w:r w:rsidRPr="00536B28">
        <w:rPr>
          <w:rFonts w:cs="Arial"/>
          <w:noProof/>
          <w:szCs w:val="24"/>
        </w:rPr>
        <w:t xml:space="preserve">, </w:t>
      </w:r>
      <w:r w:rsidRPr="00536B28">
        <w:rPr>
          <w:rFonts w:cs="Arial"/>
          <w:i/>
          <w:iCs/>
          <w:noProof/>
          <w:szCs w:val="24"/>
        </w:rPr>
        <w:t>2</w:t>
      </w:r>
      <w:r w:rsidRPr="00536B28">
        <w:rPr>
          <w:rFonts w:cs="Arial"/>
          <w:noProof/>
          <w:szCs w:val="24"/>
        </w:rPr>
        <w:t>(2(48)), 81–94. https://doi.org/10.14746/nisw.2016.2.4</w:t>
      </w:r>
    </w:p>
    <w:p w14:paraId="294B6F2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Broadhead, L.-A., &amp; Howard, S. (1998). </w:t>
      </w:r>
      <w:r w:rsidRPr="00536B28">
        <w:rPr>
          <w:rFonts w:cs="Arial"/>
          <w:noProof/>
          <w:szCs w:val="24"/>
          <w:lang w:val="en-GB"/>
        </w:rPr>
        <w:t xml:space="preserve">The Research Assessment Exercise. </w:t>
      </w:r>
      <w:r w:rsidRPr="00536B28">
        <w:rPr>
          <w:rFonts w:cs="Arial"/>
          <w:i/>
          <w:iCs/>
          <w:noProof/>
          <w:szCs w:val="24"/>
          <w:lang w:val="en-GB"/>
        </w:rPr>
        <w:t>education policy analysis archives</w:t>
      </w:r>
      <w:r w:rsidRPr="00536B28">
        <w:rPr>
          <w:rFonts w:cs="Arial"/>
          <w:noProof/>
          <w:szCs w:val="24"/>
          <w:lang w:val="en-GB"/>
        </w:rPr>
        <w:t xml:space="preserve">, </w:t>
      </w:r>
      <w:r w:rsidRPr="00536B28">
        <w:rPr>
          <w:rFonts w:cs="Arial"/>
          <w:i/>
          <w:iCs/>
          <w:noProof/>
          <w:szCs w:val="24"/>
          <w:lang w:val="en-GB"/>
        </w:rPr>
        <w:t>6</w:t>
      </w:r>
      <w:r w:rsidRPr="00536B28">
        <w:rPr>
          <w:rFonts w:cs="Arial"/>
          <w:noProof/>
          <w:szCs w:val="24"/>
          <w:lang w:val="en-GB"/>
        </w:rPr>
        <w:t>, 8. https://doi.org/10.14507/epaa.v6n8.1998</w:t>
      </w:r>
    </w:p>
    <w:p w14:paraId="4DF4F26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Bryson, J. M. (2004). Stakeholder Identification and Analysis Techniques. </w:t>
      </w:r>
      <w:r w:rsidRPr="00536B28">
        <w:rPr>
          <w:rFonts w:cs="Arial"/>
          <w:i/>
          <w:iCs/>
          <w:noProof/>
          <w:szCs w:val="24"/>
        </w:rPr>
        <w:t>Public Management Reviews</w:t>
      </w:r>
      <w:r w:rsidRPr="00536B28">
        <w:rPr>
          <w:rFonts w:cs="Arial"/>
          <w:noProof/>
          <w:szCs w:val="24"/>
        </w:rPr>
        <w:t xml:space="preserve">, </w:t>
      </w:r>
      <w:r w:rsidRPr="00536B28">
        <w:rPr>
          <w:rFonts w:cs="Arial"/>
          <w:i/>
          <w:iCs/>
          <w:noProof/>
          <w:szCs w:val="24"/>
        </w:rPr>
        <w:t>6</w:t>
      </w:r>
      <w:r w:rsidRPr="00536B28">
        <w:rPr>
          <w:rFonts w:cs="Arial"/>
          <w:noProof/>
          <w:szCs w:val="24"/>
        </w:rPr>
        <w:t>(1), 31–53.</w:t>
      </w:r>
    </w:p>
    <w:p w14:paraId="490355B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Bukowski, S., &amp; Kosmala, B. (2007). Techniki projekcyjne w identyfikacji przekonań. </w:t>
      </w:r>
      <w:r w:rsidRPr="00536B28">
        <w:rPr>
          <w:rFonts w:cs="Arial"/>
          <w:i/>
          <w:iCs/>
          <w:noProof/>
          <w:szCs w:val="24"/>
        </w:rPr>
        <w:t>Psychoterapia</w:t>
      </w:r>
      <w:r w:rsidRPr="00536B28">
        <w:rPr>
          <w:rFonts w:cs="Arial"/>
          <w:noProof/>
          <w:szCs w:val="24"/>
        </w:rPr>
        <w:t xml:space="preserve">, </w:t>
      </w:r>
      <w:r w:rsidRPr="00536B28">
        <w:rPr>
          <w:rFonts w:cs="Arial"/>
          <w:i/>
          <w:iCs/>
          <w:noProof/>
          <w:szCs w:val="24"/>
        </w:rPr>
        <w:t>4</w:t>
      </w:r>
      <w:r w:rsidRPr="00536B28">
        <w:rPr>
          <w:rFonts w:cs="Arial"/>
          <w:noProof/>
          <w:szCs w:val="24"/>
        </w:rPr>
        <w:t>(143), 37–44. http://poradnia-empatia.pl/userfiles/poradnia-empatiapl/file/Techniki projekcyjne w identyfikacji przekonan po autoryzacji.pdf</w:t>
      </w:r>
    </w:p>
    <w:p w14:paraId="1FFB5B1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Burrows, J. (1999). Going Beyond Labels: A Framework for Profiling Institutional Stakeholders. </w:t>
      </w:r>
      <w:r w:rsidRPr="00536B28">
        <w:rPr>
          <w:rFonts w:cs="Arial"/>
          <w:i/>
          <w:iCs/>
          <w:noProof/>
          <w:szCs w:val="24"/>
          <w:lang w:val="en-GB"/>
        </w:rPr>
        <w:t>Contemporary Education</w:t>
      </w:r>
      <w:r w:rsidRPr="00536B28">
        <w:rPr>
          <w:rFonts w:cs="Arial"/>
          <w:noProof/>
          <w:szCs w:val="24"/>
          <w:lang w:val="en-GB"/>
        </w:rPr>
        <w:t xml:space="preserve">, </w:t>
      </w:r>
      <w:r w:rsidRPr="00536B28">
        <w:rPr>
          <w:rFonts w:cs="Arial"/>
          <w:i/>
          <w:iCs/>
          <w:noProof/>
          <w:szCs w:val="24"/>
          <w:lang w:val="en-GB"/>
        </w:rPr>
        <w:t>70</w:t>
      </w:r>
      <w:r w:rsidRPr="00536B28">
        <w:rPr>
          <w:rFonts w:cs="Arial"/>
          <w:noProof/>
          <w:szCs w:val="24"/>
          <w:lang w:val="en-GB"/>
        </w:rPr>
        <w:t>(4), 5. http://search.ebscohost.com/login.aspx?direct=true&amp;db=a9h&amp;AN=3116623&amp;site=ehost-live</w:t>
      </w:r>
    </w:p>
    <w:p w14:paraId="08E1670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Byrne, J., Jørgensen, T., &amp; Loukkola, T. (2013). </w:t>
      </w:r>
      <w:r w:rsidRPr="00536B28">
        <w:rPr>
          <w:rFonts w:cs="Arial"/>
          <w:i/>
          <w:iCs/>
          <w:noProof/>
          <w:szCs w:val="24"/>
          <w:lang w:val="en-GB"/>
        </w:rPr>
        <w:t>Quality assurance in doctoral education: Results of the ARDE Project.</w:t>
      </w:r>
      <w:r w:rsidRPr="00536B28">
        <w:rPr>
          <w:rFonts w:cs="Arial"/>
          <w:noProof/>
          <w:szCs w:val="24"/>
          <w:lang w:val="en-GB"/>
        </w:rPr>
        <w:t xml:space="preserve"> European University Association.</w:t>
      </w:r>
    </w:p>
    <w:p w14:paraId="4A39644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Calabretta, G., Gemser, G., &amp; Wijnberg, N. M. (2017). The Interplay between Intuition and Rationality in Strategic Decision Making: A Paradox Perspective. </w:t>
      </w:r>
      <w:r w:rsidRPr="00536B28">
        <w:rPr>
          <w:rFonts w:cs="Arial"/>
          <w:i/>
          <w:iCs/>
          <w:noProof/>
          <w:szCs w:val="24"/>
          <w:lang w:val="en-GB"/>
        </w:rPr>
        <w:t>Organization Studies</w:t>
      </w:r>
      <w:r w:rsidRPr="00536B28">
        <w:rPr>
          <w:rFonts w:cs="Arial"/>
          <w:noProof/>
          <w:szCs w:val="24"/>
          <w:lang w:val="en-GB"/>
        </w:rPr>
        <w:t xml:space="preserve">, </w:t>
      </w:r>
      <w:r w:rsidRPr="00536B28">
        <w:rPr>
          <w:rFonts w:cs="Arial"/>
          <w:i/>
          <w:iCs/>
          <w:noProof/>
          <w:szCs w:val="24"/>
          <w:lang w:val="en-GB"/>
        </w:rPr>
        <w:t>38</w:t>
      </w:r>
      <w:r w:rsidRPr="00536B28">
        <w:rPr>
          <w:rFonts w:cs="Arial"/>
          <w:noProof/>
          <w:szCs w:val="24"/>
          <w:lang w:val="en-GB"/>
        </w:rPr>
        <w:t xml:space="preserve">(3–4), 365–401. </w:t>
      </w:r>
      <w:r w:rsidRPr="00536B28">
        <w:rPr>
          <w:rFonts w:cs="Arial"/>
          <w:noProof/>
          <w:szCs w:val="24"/>
          <w:lang w:val="en-GB"/>
        </w:rPr>
        <w:lastRenderedPageBreak/>
        <w:t>https://doi.org/10.1177/0170840616655483</w:t>
      </w:r>
    </w:p>
    <w:p w14:paraId="16CA077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Campbell, C. M. C. M., Jimenez, M., &amp; Arrozal, C. A. N. C. A. N. (2019). Prestige or education: college teaching and rigor of courses in prestigious and non-prestigious institutions in the U.S. </w:t>
      </w:r>
      <w:r w:rsidRPr="00536B28">
        <w:rPr>
          <w:rFonts w:cs="Arial"/>
          <w:i/>
          <w:iCs/>
          <w:noProof/>
          <w:szCs w:val="24"/>
          <w:lang w:val="en-GB"/>
        </w:rPr>
        <w:t>Higher Education</w:t>
      </w:r>
      <w:r w:rsidRPr="00536B28">
        <w:rPr>
          <w:rFonts w:cs="Arial"/>
          <w:noProof/>
          <w:szCs w:val="24"/>
          <w:lang w:val="en-GB"/>
        </w:rPr>
        <w:t xml:space="preserve">, </w:t>
      </w:r>
      <w:r w:rsidRPr="00536B28">
        <w:rPr>
          <w:rFonts w:cs="Arial"/>
          <w:i/>
          <w:iCs/>
          <w:noProof/>
          <w:szCs w:val="24"/>
          <w:lang w:val="en-GB"/>
        </w:rPr>
        <w:t>77</w:t>
      </w:r>
      <w:r w:rsidRPr="00536B28">
        <w:rPr>
          <w:rFonts w:cs="Arial"/>
          <w:noProof/>
          <w:szCs w:val="24"/>
          <w:lang w:val="en-GB"/>
        </w:rPr>
        <w:t>(4), 717–738. https://doi.org/10.1007/s10734-018-0297-3</w:t>
      </w:r>
    </w:p>
    <w:p w14:paraId="5F8D0EC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Carayannis, E. G., &amp; Campbell, D. F. J. (2009). „Mode 3” and „Quadruple Helix”: toward a 21st century fractal innovation ecosystem. </w:t>
      </w:r>
      <w:r w:rsidRPr="00536B28">
        <w:rPr>
          <w:rFonts w:cs="Arial"/>
          <w:i/>
          <w:iCs/>
          <w:noProof/>
          <w:szCs w:val="24"/>
          <w:lang w:val="en-GB"/>
        </w:rPr>
        <w:t>International Journal of Technology Management</w:t>
      </w:r>
      <w:r w:rsidRPr="00536B28">
        <w:rPr>
          <w:rFonts w:cs="Arial"/>
          <w:noProof/>
          <w:szCs w:val="24"/>
          <w:lang w:val="en-GB"/>
        </w:rPr>
        <w:t xml:space="preserve">, </w:t>
      </w:r>
      <w:r w:rsidRPr="00536B28">
        <w:rPr>
          <w:rFonts w:cs="Arial"/>
          <w:i/>
          <w:iCs/>
          <w:noProof/>
          <w:szCs w:val="24"/>
          <w:lang w:val="en-GB"/>
        </w:rPr>
        <w:t>46</w:t>
      </w:r>
      <w:r w:rsidRPr="00536B28">
        <w:rPr>
          <w:rFonts w:cs="Arial"/>
          <w:noProof/>
          <w:szCs w:val="24"/>
          <w:lang w:val="en-GB"/>
        </w:rPr>
        <w:t>(3/4), 201. https://doi.org/10.1504/IJTM.2009.023374</w:t>
      </w:r>
    </w:p>
    <w:p w14:paraId="417C20F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Carrillat, F. A., Jaramillo, F., &amp; Mulki, J. P. (2007). The validity of the SERVQUAL and SERVPERF scales. </w:t>
      </w:r>
      <w:r w:rsidRPr="00536B28">
        <w:rPr>
          <w:rFonts w:cs="Arial"/>
          <w:i/>
          <w:iCs/>
          <w:noProof/>
          <w:szCs w:val="24"/>
          <w:lang w:val="en-GB"/>
        </w:rPr>
        <w:t>International Journal of Service Industry Management</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(5), 472–490. https://doi.org/10.1108/09564230710826250</w:t>
      </w:r>
    </w:p>
    <w:p w14:paraId="52095A3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Carroll, A. B. (1979). A three-dimensional conceptual model of corporate performance. </w:t>
      </w:r>
      <w:r w:rsidRPr="00536B28">
        <w:rPr>
          <w:rFonts w:cs="Arial"/>
          <w:i/>
          <w:iCs/>
          <w:noProof/>
          <w:szCs w:val="24"/>
          <w:lang w:val="en-GB"/>
        </w:rPr>
        <w:t>Corporate Social Responsibility</w:t>
      </w:r>
      <w:r w:rsidRPr="00536B28">
        <w:rPr>
          <w:rFonts w:cs="Arial"/>
          <w:noProof/>
          <w:szCs w:val="24"/>
          <w:lang w:val="en-GB"/>
        </w:rPr>
        <w:t>, 497–505. https://doi.org/10.5465/amr.1979.4498296</w:t>
      </w:r>
    </w:p>
    <w:p w14:paraId="4BD658C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Chai, K.-H., Zhang, J., &amp; Tan, K.-C. (2005). A TRIZ-Based Method for New Service Design. </w:t>
      </w:r>
      <w:r w:rsidRPr="00536B28">
        <w:rPr>
          <w:rFonts w:cs="Arial"/>
          <w:i/>
          <w:iCs/>
          <w:noProof/>
          <w:szCs w:val="24"/>
          <w:lang w:val="en-GB"/>
        </w:rPr>
        <w:t>Journal of Service Research</w:t>
      </w:r>
      <w:r w:rsidRPr="00536B28">
        <w:rPr>
          <w:rFonts w:cs="Arial"/>
          <w:noProof/>
          <w:szCs w:val="24"/>
          <w:lang w:val="en-GB"/>
        </w:rPr>
        <w:t xml:space="preserve">, </w:t>
      </w:r>
      <w:r w:rsidRPr="00536B28">
        <w:rPr>
          <w:rFonts w:cs="Arial"/>
          <w:i/>
          <w:iCs/>
          <w:noProof/>
          <w:szCs w:val="24"/>
          <w:lang w:val="en-GB"/>
        </w:rPr>
        <w:t>8</w:t>
      </w:r>
      <w:r w:rsidRPr="00536B28">
        <w:rPr>
          <w:rFonts w:cs="Arial"/>
          <w:noProof/>
          <w:szCs w:val="24"/>
          <w:lang w:val="en-GB"/>
        </w:rPr>
        <w:t>(1), 48–66. https://doi.org/10.1177/1094670505276683</w:t>
      </w:r>
    </w:p>
    <w:p w14:paraId="7917B21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Clark, B. R. (1972). The organizational saga in higher education. </w:t>
      </w:r>
      <w:r w:rsidRPr="00536B28">
        <w:rPr>
          <w:rFonts w:cs="Arial"/>
          <w:i/>
          <w:iCs/>
          <w:noProof/>
          <w:szCs w:val="24"/>
          <w:lang w:val="en-GB"/>
        </w:rPr>
        <w:t>Administrative science quarterly</w:t>
      </w:r>
      <w:r w:rsidRPr="00536B28">
        <w:rPr>
          <w:rFonts w:cs="Arial"/>
          <w:noProof/>
          <w:szCs w:val="24"/>
          <w:lang w:val="en-GB"/>
        </w:rPr>
        <w:t>, 178–184.</w:t>
      </w:r>
    </w:p>
    <w:p w14:paraId="1D18DFC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Clark, B. R. (1980). </w:t>
      </w:r>
      <w:r w:rsidRPr="00536B28">
        <w:rPr>
          <w:rFonts w:cs="Arial"/>
          <w:i/>
          <w:iCs/>
          <w:noProof/>
          <w:szCs w:val="24"/>
          <w:lang w:val="en-GB"/>
        </w:rPr>
        <w:t>Academic Culture</w:t>
      </w:r>
      <w:r w:rsidRPr="00536B28">
        <w:rPr>
          <w:rFonts w:cs="Arial"/>
          <w:noProof/>
          <w:szCs w:val="24"/>
          <w:lang w:val="en-GB"/>
        </w:rPr>
        <w:t xml:space="preserve"> (42). Yale University Higher Education Research Group.</w:t>
      </w:r>
    </w:p>
    <w:p w14:paraId="5E4C7AB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Clarkson, M. B. E. (1995). A Stakeholder Framework for Analyzing and Evaluating Corporate Social Performance. </w:t>
      </w:r>
      <w:r w:rsidRPr="00536B28">
        <w:rPr>
          <w:rFonts w:cs="Arial"/>
          <w:i/>
          <w:iCs/>
          <w:noProof/>
          <w:szCs w:val="24"/>
          <w:lang w:val="en-GB"/>
        </w:rPr>
        <w:t>The Academy of Management Review</w:t>
      </w:r>
      <w:r w:rsidRPr="00536B28">
        <w:rPr>
          <w:rFonts w:cs="Arial"/>
          <w:noProof/>
          <w:szCs w:val="24"/>
          <w:lang w:val="en-GB"/>
        </w:rPr>
        <w:t xml:space="preserve">, </w:t>
      </w:r>
      <w:r w:rsidRPr="00536B28">
        <w:rPr>
          <w:rFonts w:cs="Arial"/>
          <w:i/>
          <w:iCs/>
          <w:noProof/>
          <w:szCs w:val="24"/>
          <w:lang w:val="en-GB"/>
        </w:rPr>
        <w:t>20</w:t>
      </w:r>
      <w:r w:rsidRPr="00536B28">
        <w:rPr>
          <w:rFonts w:cs="Arial"/>
          <w:noProof/>
          <w:szCs w:val="24"/>
          <w:lang w:val="en-GB"/>
        </w:rPr>
        <w:t>(1), 92. https://doi.org/10.2307/258888</w:t>
      </w:r>
    </w:p>
    <w:p w14:paraId="370D115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Collyer, F. (2013). The production of scholarly knowledge in the global market arena: University ranking systems, prestige and power. </w:t>
      </w:r>
      <w:r w:rsidRPr="00536B28">
        <w:rPr>
          <w:rFonts w:cs="Arial"/>
          <w:i/>
          <w:iCs/>
          <w:noProof/>
          <w:szCs w:val="24"/>
          <w:lang w:val="en-GB"/>
        </w:rPr>
        <w:t>Critical Studies in Education</w:t>
      </w:r>
      <w:r w:rsidRPr="00536B28">
        <w:rPr>
          <w:rFonts w:cs="Arial"/>
          <w:noProof/>
          <w:szCs w:val="24"/>
          <w:lang w:val="en-GB"/>
        </w:rPr>
        <w:t xml:space="preserve">, </w:t>
      </w:r>
      <w:r w:rsidRPr="00536B28">
        <w:rPr>
          <w:rFonts w:cs="Arial"/>
          <w:i/>
          <w:iCs/>
          <w:noProof/>
          <w:szCs w:val="24"/>
          <w:lang w:val="en-GB"/>
        </w:rPr>
        <w:t>54</w:t>
      </w:r>
      <w:r w:rsidRPr="00536B28">
        <w:rPr>
          <w:rFonts w:cs="Arial"/>
          <w:noProof/>
          <w:szCs w:val="24"/>
          <w:lang w:val="en-GB"/>
        </w:rPr>
        <w:t>(3), 245–259. https://doi.org/10.1080/17508487.2013.788049</w:t>
      </w:r>
    </w:p>
    <w:p w14:paraId="0B5EA29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Cronin, J. J. (2016). Retrospective: a cross-sectional test of the effect and conceptualization of service value revisited. </w:t>
      </w:r>
      <w:r w:rsidRPr="00536B28">
        <w:rPr>
          <w:rFonts w:cs="Arial"/>
          <w:i/>
          <w:iCs/>
          <w:noProof/>
          <w:szCs w:val="24"/>
          <w:lang w:val="en-GB"/>
        </w:rPr>
        <w:t>Journal of Services Marketing</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(3), 261–265. https://doi.org/10.1108/JSM-11-2015-0328</w:t>
      </w:r>
    </w:p>
    <w:p w14:paraId="4890B4A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Cronin, J. J., Brady, M. K., Brand, R. R., Hightower, R., &amp; Shemwell, D. J. (1997). A cross</w:t>
      </w:r>
      <w:r w:rsidRPr="00536B28">
        <w:rPr>
          <w:rFonts w:ascii="Cambria Math" w:hAnsi="Cambria Math" w:cs="Cambria Math"/>
          <w:noProof/>
          <w:szCs w:val="24"/>
          <w:lang w:val="en-GB"/>
        </w:rPr>
        <w:t>‐</w:t>
      </w:r>
      <w:r w:rsidRPr="00536B28">
        <w:rPr>
          <w:rFonts w:cs="Arial"/>
          <w:noProof/>
          <w:szCs w:val="24"/>
          <w:lang w:val="en-GB"/>
        </w:rPr>
        <w:t xml:space="preserve">sectional test of the effect and conceptualization of service value. </w:t>
      </w:r>
      <w:r w:rsidRPr="00536B28">
        <w:rPr>
          <w:rFonts w:cs="Arial"/>
          <w:i/>
          <w:iCs/>
          <w:noProof/>
          <w:szCs w:val="24"/>
          <w:lang w:val="en-GB"/>
        </w:rPr>
        <w:t>Journal of Services Marketing</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(6), 375–391. https://doi.org/10.1108/08876049710187482</w:t>
      </w:r>
    </w:p>
    <w:p w14:paraId="72703CA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Cronin Jr, J. J., &amp; Taylor, S. A. (1992). Measuring service quality: a reexamination and extension. </w:t>
      </w:r>
      <w:r w:rsidRPr="00536B28">
        <w:rPr>
          <w:rFonts w:cs="Arial"/>
          <w:i/>
          <w:iCs/>
          <w:noProof/>
          <w:szCs w:val="24"/>
          <w:lang w:val="en-GB"/>
        </w:rPr>
        <w:t>Journal of marketing</w:t>
      </w:r>
      <w:r w:rsidRPr="00536B28">
        <w:rPr>
          <w:rFonts w:cs="Arial"/>
          <w:noProof/>
          <w:szCs w:val="24"/>
          <w:lang w:val="en-GB"/>
        </w:rPr>
        <w:t xml:space="preserve">, </w:t>
      </w:r>
      <w:r w:rsidRPr="00536B28">
        <w:rPr>
          <w:rFonts w:cs="Arial"/>
          <w:i/>
          <w:iCs/>
          <w:noProof/>
          <w:szCs w:val="24"/>
          <w:lang w:val="en-GB"/>
        </w:rPr>
        <w:t>56</w:t>
      </w:r>
      <w:r w:rsidRPr="00536B28">
        <w:rPr>
          <w:rFonts w:cs="Arial"/>
          <w:noProof/>
          <w:szCs w:val="24"/>
          <w:lang w:val="en-GB"/>
        </w:rPr>
        <w:t>(3), 55–68. https://doi.org/10.1177/00222429920560030</w:t>
      </w:r>
    </w:p>
    <w:p w14:paraId="56D4549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Cwynar, K. M. (2005). THE IDEA OF THE UNIVERSITY IN EUROPEAN CULTURE. </w:t>
      </w:r>
      <w:r w:rsidRPr="00536B28">
        <w:rPr>
          <w:rFonts w:cs="Arial"/>
          <w:i/>
          <w:iCs/>
          <w:noProof/>
          <w:szCs w:val="24"/>
          <w:lang w:val="en-GB"/>
        </w:rPr>
        <w:t>Polityka i Społeczeństwo</w:t>
      </w:r>
      <w:r w:rsidRPr="00536B28">
        <w:rPr>
          <w:rFonts w:cs="Arial"/>
          <w:noProof/>
          <w:szCs w:val="24"/>
          <w:lang w:val="en-GB"/>
        </w:rPr>
        <w:t>, 60–72.</w:t>
      </w:r>
    </w:p>
    <w:p w14:paraId="2ABD46F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Cybermetrics Lab. (2023). </w:t>
      </w:r>
      <w:r w:rsidRPr="00536B28">
        <w:rPr>
          <w:rFonts w:cs="Arial"/>
          <w:i/>
          <w:iCs/>
          <w:noProof/>
          <w:szCs w:val="24"/>
          <w:lang w:val="en-GB"/>
        </w:rPr>
        <w:t>Ranking Web of Universities 2023</w:t>
      </w:r>
      <w:r w:rsidRPr="00536B28">
        <w:rPr>
          <w:rFonts w:cs="Arial"/>
          <w:noProof/>
          <w:szCs w:val="24"/>
          <w:lang w:val="en-GB"/>
        </w:rPr>
        <w:t>. Webometrics 2023 Jan Ranking. https://www.webometrics.info/en/world</w:t>
      </w:r>
    </w:p>
    <w:p w14:paraId="3A58817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Czarnik, S., &amp; Turek, K. (2014). </w:t>
      </w:r>
      <w:r w:rsidRPr="00536B28">
        <w:rPr>
          <w:rFonts w:cs="Arial"/>
          <w:i/>
          <w:iCs/>
          <w:noProof/>
          <w:szCs w:val="24"/>
        </w:rPr>
        <w:t>Aktywność zawodowa i wykształcenie Polaków</w:t>
      </w:r>
      <w:r w:rsidRPr="00536B28">
        <w:rPr>
          <w:rFonts w:cs="Arial"/>
          <w:noProof/>
          <w:szCs w:val="24"/>
        </w:rPr>
        <w:t xml:space="preserve">. </w:t>
      </w:r>
      <w:r w:rsidRPr="00536B28">
        <w:rPr>
          <w:rFonts w:cs="Arial"/>
          <w:noProof/>
          <w:szCs w:val="24"/>
        </w:rPr>
        <w:lastRenderedPageBreak/>
        <w:t>https://www.parp.gov.pl/images/PARP_publications/pdf/20012.pdf</w:t>
      </w:r>
    </w:p>
    <w:p w14:paraId="706AB4B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Dabholkar, P. A., Thorpe, D. I., &amp; Rentz, J. O. (1996). A measure of service quality for retail stores: Scale development and validation. </w:t>
      </w:r>
      <w:r w:rsidRPr="00536B28">
        <w:rPr>
          <w:rFonts w:cs="Arial"/>
          <w:i/>
          <w:iCs/>
          <w:noProof/>
          <w:szCs w:val="24"/>
          <w:lang w:val="en-GB"/>
        </w:rPr>
        <w:t>Journal of the Academy of Marketing Science</w:t>
      </w:r>
      <w:r w:rsidRPr="00536B28">
        <w:rPr>
          <w:rFonts w:cs="Arial"/>
          <w:noProof/>
          <w:szCs w:val="24"/>
          <w:lang w:val="en-GB"/>
        </w:rPr>
        <w:t xml:space="preserve">, </w:t>
      </w:r>
      <w:r w:rsidRPr="00536B28">
        <w:rPr>
          <w:rFonts w:cs="Arial"/>
          <w:i/>
          <w:iCs/>
          <w:noProof/>
          <w:szCs w:val="24"/>
          <w:lang w:val="en-GB"/>
        </w:rPr>
        <w:t>24</w:t>
      </w:r>
      <w:r w:rsidRPr="00536B28">
        <w:rPr>
          <w:rFonts w:cs="Arial"/>
          <w:noProof/>
          <w:szCs w:val="24"/>
          <w:lang w:val="en-GB"/>
        </w:rPr>
        <w:t>(1), 3–16. https://doi.org/10.1007/bf02893933</w:t>
      </w:r>
    </w:p>
    <w:p w14:paraId="48A413E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Dąbrowski, T. J., Brdulak, H., Jastrzębska, E., &amp; Legutko-kobus, P. (2018). </w:t>
      </w:r>
      <w:r w:rsidRPr="00536B28">
        <w:rPr>
          <w:rFonts w:cs="Arial"/>
          <w:noProof/>
          <w:szCs w:val="24"/>
          <w:lang w:val="en-GB"/>
        </w:rPr>
        <w:t xml:space="preserve">Teaching methods and programs University Social Responsibility Strategies. </w:t>
      </w:r>
      <w:r w:rsidRPr="00536B28">
        <w:rPr>
          <w:rFonts w:cs="Arial"/>
          <w:i/>
          <w:iCs/>
          <w:noProof/>
          <w:szCs w:val="24"/>
          <w:lang w:val="en-GB"/>
        </w:rPr>
        <w:t>E-Mentor</w:t>
      </w:r>
      <w:r w:rsidRPr="00536B28">
        <w:rPr>
          <w:rFonts w:cs="Arial"/>
          <w:noProof/>
          <w:szCs w:val="24"/>
          <w:lang w:val="en-GB"/>
        </w:rPr>
        <w:t xml:space="preserve">, </w:t>
      </w:r>
      <w:r w:rsidRPr="00536B28">
        <w:rPr>
          <w:rFonts w:cs="Arial"/>
          <w:i/>
          <w:iCs/>
          <w:noProof/>
          <w:szCs w:val="24"/>
          <w:lang w:val="en-GB"/>
        </w:rPr>
        <w:t>5</w:t>
      </w:r>
      <w:r w:rsidRPr="00536B28">
        <w:rPr>
          <w:rFonts w:cs="Arial"/>
          <w:noProof/>
          <w:szCs w:val="24"/>
          <w:lang w:val="en-GB"/>
        </w:rPr>
        <w:t>(77), 4–12.</w:t>
      </w:r>
    </w:p>
    <w:p w14:paraId="599C073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Dahlgaard, J. J., &amp; Dahlgaard</w:t>
      </w:r>
      <w:r w:rsidRPr="00536B28">
        <w:rPr>
          <w:rFonts w:ascii="Cambria Math" w:hAnsi="Cambria Math" w:cs="Cambria Math"/>
          <w:noProof/>
          <w:szCs w:val="24"/>
          <w:lang w:val="en-GB"/>
        </w:rPr>
        <w:t>‐</w:t>
      </w:r>
      <w:r w:rsidRPr="00536B28">
        <w:rPr>
          <w:rFonts w:cs="Arial"/>
          <w:noProof/>
          <w:szCs w:val="24"/>
          <w:lang w:val="en-GB"/>
        </w:rPr>
        <w:t xml:space="preserve">Park, S. M. (2006). Lean production, six sigma quality, TQM and company culture.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(3), 263–281. https://doi.org/10.1108/09544780610659998</w:t>
      </w:r>
    </w:p>
    <w:p w14:paraId="51CEA13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536B28">
        <w:rPr>
          <w:rFonts w:cs="Arial"/>
          <w:i/>
          <w:iCs/>
          <w:noProof/>
          <w:szCs w:val="24"/>
          <w:lang w:val="en-GB"/>
        </w:rPr>
        <w:t>New Forms of Governance in Research Organizations</w:t>
      </w:r>
      <w:r w:rsidRPr="00536B28">
        <w:rPr>
          <w:rFonts w:cs="Arial"/>
          <w:noProof/>
          <w:szCs w:val="24"/>
          <w:lang w:val="en-GB"/>
        </w:rPr>
        <w:t xml:space="preserve"> (ss. 3–22). Springer Netherlands. https://doi.org/10.1007/978-1-4020-5831-8</w:t>
      </w:r>
    </w:p>
    <w:p w14:paraId="7F0B0CE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 Haan, E., Verhoef, P. C., &amp; Wiesel, T. (2015). The predictive ability of different customer feedback metrics for retention. </w:t>
      </w:r>
      <w:r w:rsidRPr="00536B28">
        <w:rPr>
          <w:rFonts w:cs="Arial"/>
          <w:i/>
          <w:iCs/>
          <w:noProof/>
          <w:szCs w:val="24"/>
          <w:lang w:val="en-GB"/>
        </w:rPr>
        <w:t>International Journal of Research in Marketing</w:t>
      </w:r>
      <w:r w:rsidRPr="00536B28">
        <w:rPr>
          <w:rFonts w:cs="Arial"/>
          <w:noProof/>
          <w:szCs w:val="24"/>
          <w:lang w:val="en-GB"/>
        </w:rPr>
        <w:t xml:space="preserve">, </w:t>
      </w:r>
      <w:r w:rsidRPr="00536B28">
        <w:rPr>
          <w:rFonts w:cs="Arial"/>
          <w:i/>
          <w:iCs/>
          <w:noProof/>
          <w:szCs w:val="24"/>
          <w:lang w:val="en-GB"/>
        </w:rPr>
        <w:t>32</w:t>
      </w:r>
      <w:r w:rsidRPr="00536B28">
        <w:rPr>
          <w:rFonts w:cs="Arial"/>
          <w:noProof/>
          <w:szCs w:val="24"/>
          <w:lang w:val="en-GB"/>
        </w:rPr>
        <w:t>(2), 195–206. https://doi.org/10.1016/j.ijresmar.2015.02.004</w:t>
      </w:r>
    </w:p>
    <w:p w14:paraId="65FAB88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 Jong, J., &amp; den Hartog, D. (2010). Measuring Innovative Work Behaviour. </w:t>
      </w:r>
      <w:r w:rsidRPr="00536B28">
        <w:rPr>
          <w:rFonts w:cs="Arial"/>
          <w:i/>
          <w:iCs/>
          <w:noProof/>
          <w:szCs w:val="24"/>
          <w:lang w:val="en-GB"/>
        </w:rPr>
        <w:t>Creativity and Innovation Management</w:t>
      </w:r>
      <w:r w:rsidRPr="00536B28">
        <w:rPr>
          <w:rFonts w:cs="Arial"/>
          <w:noProof/>
          <w:szCs w:val="24"/>
          <w:lang w:val="en-GB"/>
        </w:rPr>
        <w:t xml:space="preserve">, </w:t>
      </w:r>
      <w:r w:rsidRPr="00536B28">
        <w:rPr>
          <w:rFonts w:cs="Arial"/>
          <w:i/>
          <w:iCs/>
          <w:noProof/>
          <w:szCs w:val="24"/>
          <w:lang w:val="en-GB"/>
        </w:rPr>
        <w:t>19</w:t>
      </w:r>
      <w:r w:rsidRPr="00536B28">
        <w:rPr>
          <w:rFonts w:cs="Arial"/>
          <w:noProof/>
          <w:szCs w:val="24"/>
          <w:lang w:val="en-GB"/>
        </w:rPr>
        <w:t>(1), 23–36. https://doi.org/10.1111/j.1467-8691.2010.00547.x</w:t>
      </w:r>
    </w:p>
    <w:p w14:paraId="5E871A1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 Ridder-Symoens, H. (2020). Universities and Their Missions in Early Modern Times. W L. Engwall (Red.), </w:t>
      </w:r>
      <w:r w:rsidRPr="00536B28">
        <w:rPr>
          <w:rFonts w:cs="Arial"/>
          <w:i/>
          <w:iCs/>
          <w:noProof/>
          <w:szCs w:val="24"/>
          <w:lang w:val="en-GB"/>
        </w:rPr>
        <w:t>Missions of Universities : Past, Present, Future</w:t>
      </w:r>
      <w:r w:rsidRPr="00536B28">
        <w:rPr>
          <w:rFonts w:cs="Arial"/>
          <w:noProof/>
          <w:szCs w:val="24"/>
          <w:lang w:val="en-GB"/>
        </w:rPr>
        <w:t xml:space="preserve"> (ss. 43–61). Springer International Publishing. https://doi.org/10.1007/978-3-030-41834-2_4</w:t>
      </w:r>
    </w:p>
    <w:p w14:paraId="0000E3E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Degtjarjova, I., Lapina, I., &amp; Freidenfelds, D. (2018). Student as stakeholder: “voice of customer” in higher education quality development. </w:t>
      </w:r>
      <w:r w:rsidRPr="00536B28">
        <w:rPr>
          <w:rFonts w:cs="Arial"/>
          <w:i/>
          <w:iCs/>
          <w:noProof/>
          <w:szCs w:val="24"/>
          <w:lang w:val="en-GB"/>
        </w:rPr>
        <w:t>Marketing and Management of Innovations</w:t>
      </w:r>
      <w:r w:rsidRPr="00536B28">
        <w:rPr>
          <w:rFonts w:cs="Arial"/>
          <w:noProof/>
          <w:szCs w:val="24"/>
          <w:lang w:val="en-GB"/>
        </w:rPr>
        <w:t xml:space="preserve">, </w:t>
      </w:r>
      <w:r w:rsidRPr="00536B28">
        <w:rPr>
          <w:rFonts w:cs="Arial"/>
          <w:i/>
          <w:iCs/>
          <w:noProof/>
          <w:szCs w:val="24"/>
          <w:lang w:val="en-GB"/>
        </w:rPr>
        <w:t>2</w:t>
      </w:r>
      <w:r w:rsidRPr="00536B28">
        <w:rPr>
          <w:rFonts w:cs="Arial"/>
          <w:noProof/>
          <w:szCs w:val="24"/>
          <w:lang w:val="en-GB"/>
        </w:rPr>
        <w:t>, 388–398. https://doi.org/10.21272/mmi.2018.2-30</w:t>
      </w:r>
    </w:p>
    <w:p w14:paraId="3D3334C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Detyna, B. (2022). </w:t>
      </w:r>
      <w:r w:rsidRPr="00536B28">
        <w:rPr>
          <w:rFonts w:cs="Arial"/>
          <w:noProof/>
          <w:szCs w:val="24"/>
        </w:rPr>
        <w:t xml:space="preserve">Lean Management a jakość zarządzania w uczelni – szanse i zagrożenia. </w:t>
      </w:r>
      <w:r w:rsidRPr="00536B28">
        <w:rPr>
          <w:rFonts w:cs="Arial"/>
          <w:i/>
          <w:iCs/>
          <w:noProof/>
          <w:szCs w:val="24"/>
        </w:rPr>
        <w:t>Problemy Jakości</w:t>
      </w:r>
      <w:r w:rsidRPr="00536B28">
        <w:rPr>
          <w:rFonts w:cs="Arial"/>
          <w:noProof/>
          <w:szCs w:val="24"/>
        </w:rPr>
        <w:t xml:space="preserve">, </w:t>
      </w:r>
      <w:r w:rsidRPr="00536B28">
        <w:rPr>
          <w:rFonts w:cs="Arial"/>
          <w:i/>
          <w:iCs/>
          <w:noProof/>
          <w:szCs w:val="24"/>
        </w:rPr>
        <w:t>1</w:t>
      </w:r>
      <w:r w:rsidRPr="00536B28">
        <w:rPr>
          <w:rFonts w:cs="Arial"/>
          <w:noProof/>
          <w:szCs w:val="24"/>
        </w:rPr>
        <w:t>(3), 11–19. https://doi.org/10.15199/46.2022.3.2</w:t>
      </w:r>
    </w:p>
    <w:p w14:paraId="707CDB2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Dingsøyr, T., Nerur, S., Balijepally, V., &amp; Moe, N. B. (2012). </w:t>
      </w:r>
      <w:r w:rsidRPr="00536B28">
        <w:rPr>
          <w:rFonts w:cs="Arial"/>
          <w:noProof/>
          <w:szCs w:val="24"/>
          <w:lang w:val="en-GB"/>
        </w:rPr>
        <w:t xml:space="preserve">A decade of agile methodologies: Towards explaining agile software development. </w:t>
      </w:r>
      <w:r w:rsidRPr="00536B28">
        <w:rPr>
          <w:rFonts w:cs="Arial"/>
          <w:i/>
          <w:iCs/>
          <w:noProof/>
          <w:szCs w:val="24"/>
          <w:lang w:val="en-GB"/>
        </w:rPr>
        <w:t>Journal of Systems and Software</w:t>
      </w:r>
      <w:r w:rsidRPr="00536B28">
        <w:rPr>
          <w:rFonts w:cs="Arial"/>
          <w:noProof/>
          <w:szCs w:val="24"/>
          <w:lang w:val="en-GB"/>
        </w:rPr>
        <w:t xml:space="preserve">, </w:t>
      </w:r>
      <w:r w:rsidRPr="00536B28">
        <w:rPr>
          <w:rFonts w:cs="Arial"/>
          <w:i/>
          <w:iCs/>
          <w:noProof/>
          <w:szCs w:val="24"/>
          <w:lang w:val="en-GB"/>
        </w:rPr>
        <w:t>85</w:t>
      </w:r>
      <w:r w:rsidRPr="00536B28">
        <w:rPr>
          <w:rFonts w:cs="Arial"/>
          <w:noProof/>
          <w:szCs w:val="24"/>
          <w:lang w:val="en-GB"/>
        </w:rPr>
        <w:t>(6), 1213–1221. https://doi.org/10.1016/j.jss.2012.02.033</w:t>
      </w:r>
    </w:p>
    <w:p w14:paraId="00EFA65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Dobbins, M., Horváthová, B., &amp; Labanino, R. P. (2021). Exploring interest intermediation in Central and Eastern Europe: is higher education different? </w:t>
      </w:r>
      <w:r w:rsidRPr="00536B28">
        <w:rPr>
          <w:rFonts w:cs="Arial"/>
          <w:i/>
          <w:iCs/>
          <w:noProof/>
          <w:szCs w:val="24"/>
          <w:lang w:val="en-GB"/>
        </w:rPr>
        <w:t>Interest Groups &amp; Advocacy</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(4), 399–429. https://doi.org/10.1057/s41309-021-00136-x</w:t>
      </w:r>
    </w:p>
    <w:p w14:paraId="04CDC66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Donaldson, T., &amp; Preston, L. E. (1995). The Stakeholder Theory of the Corporation: Concepts, Evidence, and Implications. </w:t>
      </w:r>
      <w:r w:rsidRPr="00536B28">
        <w:rPr>
          <w:rFonts w:cs="Arial"/>
          <w:i/>
          <w:iCs/>
          <w:noProof/>
          <w:szCs w:val="24"/>
          <w:lang w:val="en-GB"/>
        </w:rPr>
        <w:t>Academy of Management Review</w:t>
      </w:r>
      <w:r w:rsidRPr="00536B28">
        <w:rPr>
          <w:rFonts w:cs="Arial"/>
          <w:noProof/>
          <w:szCs w:val="24"/>
          <w:lang w:val="en-GB"/>
        </w:rPr>
        <w:t xml:space="preserve">, </w:t>
      </w:r>
      <w:r w:rsidRPr="00536B28">
        <w:rPr>
          <w:rFonts w:cs="Arial"/>
          <w:i/>
          <w:iCs/>
          <w:noProof/>
          <w:szCs w:val="24"/>
          <w:lang w:val="en-GB"/>
        </w:rPr>
        <w:t>20</w:t>
      </w:r>
      <w:r w:rsidRPr="00536B28">
        <w:rPr>
          <w:rFonts w:cs="Arial"/>
          <w:noProof/>
          <w:szCs w:val="24"/>
          <w:lang w:val="en-GB"/>
        </w:rPr>
        <w:t>(1), 65–91. https://doi.org/10.5465/amr.1995.9503271992</w:t>
      </w:r>
    </w:p>
    <w:p w14:paraId="654132F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Douglas, J., Antony, J., &amp; Douglas, A. (2015). Waste identification and elimination in HEIs: the role of </w:t>
      </w:r>
      <w:r w:rsidRPr="00536B28">
        <w:rPr>
          <w:rFonts w:cs="Arial"/>
          <w:noProof/>
          <w:szCs w:val="24"/>
          <w:lang w:val="en-GB"/>
        </w:rPr>
        <w:lastRenderedPageBreak/>
        <w:t xml:space="preserve">Lean thinking.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32</w:t>
      </w:r>
      <w:r w:rsidRPr="00536B28">
        <w:rPr>
          <w:rFonts w:cs="Arial"/>
          <w:noProof/>
          <w:szCs w:val="24"/>
          <w:lang w:val="en-GB"/>
        </w:rPr>
        <w:t>(9), 970–981. https://doi.org/10.1108/IJQRM-10-2014-0160</w:t>
      </w:r>
    </w:p>
    <w:p w14:paraId="114DE38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Drucker, P. F. (1984). Converting Social Problems into Business Opportunities: The New Meaning of Corporate Social Responsibility. </w:t>
      </w:r>
      <w:r w:rsidRPr="00536B28">
        <w:rPr>
          <w:rFonts w:cs="Arial"/>
          <w:i/>
          <w:iCs/>
          <w:noProof/>
          <w:szCs w:val="24"/>
          <w:lang w:val="en-GB"/>
        </w:rPr>
        <w:t>California Management Review</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(2), 53–63. https://doi.org/10.2307/41165066</w:t>
      </w:r>
    </w:p>
    <w:p w14:paraId="741E241A"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Duc, A. N., &amp; Abrahamsson, P. (2016). Minimum Viable Product or Multiple Facet Product? The Role of MVP in Software Startups. W H. Sharp &amp; T. Hall (Red.), </w:t>
      </w:r>
      <w:r w:rsidRPr="00536B28">
        <w:rPr>
          <w:rFonts w:cs="Arial"/>
          <w:i/>
          <w:iCs/>
          <w:noProof/>
          <w:szCs w:val="24"/>
          <w:lang w:val="en-GB"/>
        </w:rPr>
        <w:t>Agile Processes, in Software Engineering, and Extreme Programming</w:t>
      </w:r>
      <w:r w:rsidRPr="00536B28">
        <w:rPr>
          <w:rFonts w:cs="Arial"/>
          <w:noProof/>
          <w:szCs w:val="24"/>
          <w:lang w:val="en-GB"/>
        </w:rPr>
        <w:t xml:space="preserve"> (ss. 118–130). </w:t>
      </w:r>
      <w:r w:rsidRPr="00536B28">
        <w:rPr>
          <w:rFonts w:cs="Arial"/>
          <w:noProof/>
          <w:szCs w:val="24"/>
        </w:rPr>
        <w:t>Springer International Publishing. https://doi.org/10.1007/978-3-319-33515-5_10</w:t>
      </w:r>
    </w:p>
    <w:p w14:paraId="435C01E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 U. 1787. (2018). </w:t>
      </w:r>
      <w:r w:rsidRPr="00536B28">
        <w:rPr>
          <w:rFonts w:cs="Arial"/>
          <w:i/>
          <w:iCs/>
          <w:noProof/>
          <w:szCs w:val="24"/>
        </w:rPr>
        <w:t>Rozporządzenie Ministra Nauki i Szkolnictwa Wyższego w sprawie kryteriów oceny programowej</w:t>
      </w:r>
      <w:r w:rsidRPr="00536B28">
        <w:rPr>
          <w:rFonts w:cs="Arial"/>
          <w:noProof/>
          <w:szCs w:val="24"/>
        </w:rPr>
        <w:t>. Kancelaria Sejmu RP. https://isap.sejm.gov.pl/isap.nsf/download.xsp/WDU20180001787/O/D20181787.pdf</w:t>
      </w:r>
    </w:p>
    <w:p w14:paraId="3BC158D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 U. 2508. (2018). </w:t>
      </w:r>
      <w:r w:rsidRPr="00536B28">
        <w:rPr>
          <w:rFonts w:cs="Arial"/>
          <w:i/>
          <w:iCs/>
          <w:noProof/>
          <w:szCs w:val="24"/>
        </w:rPr>
        <w:t>Rozporządzenie Ministra Nauki i Szkolnictwa wyższego z dnia 13 grudnia 2018</w:t>
      </w:r>
      <w:r w:rsidRPr="00536B28">
        <w:rPr>
          <w:rFonts w:cs="Arial"/>
          <w:noProof/>
          <w:szCs w:val="24"/>
        </w:rPr>
        <w:t>. Dziennik Ustaw RP.</w:t>
      </w:r>
    </w:p>
    <w:p w14:paraId="03797E0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 U. 305. (2022). </w:t>
      </w:r>
      <w:r w:rsidRPr="00536B28">
        <w:rPr>
          <w:rFonts w:cs="Arial"/>
          <w:i/>
          <w:iCs/>
          <w:noProof/>
          <w:szCs w:val="24"/>
        </w:rPr>
        <w:t>Rozporządzenie Ministra Nauki i Szkolnictwa wyższego z dnia 8 lutego 2022</w:t>
      </w:r>
      <w:r w:rsidRPr="00536B28">
        <w:rPr>
          <w:rFonts w:cs="Arial"/>
          <w:noProof/>
          <w:szCs w:val="24"/>
        </w:rPr>
        <w:t>. Dziennik Ustaw RP.</w:t>
      </w:r>
    </w:p>
    <w:p w14:paraId="66E5AC0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 U. 574. (2022). </w:t>
      </w:r>
      <w:r w:rsidRPr="00536B28">
        <w:rPr>
          <w:rFonts w:cs="Arial"/>
          <w:i/>
          <w:iCs/>
          <w:noProof/>
          <w:szCs w:val="24"/>
        </w:rPr>
        <w:t>Ustawa z dnia 20 lipca 2018 r. Prawo o szkolnictwie wyższym i nauce</w:t>
      </w:r>
      <w:r w:rsidRPr="00536B28">
        <w:rPr>
          <w:rFonts w:cs="Arial"/>
          <w:noProof/>
          <w:szCs w:val="24"/>
        </w:rPr>
        <w:t xml:space="preserve"> (Numer Dz. U. 574 z 11.03.2022). Kancelaria Sejmu RP. https://isap.sejm.gov.pl/isap.nsf/DocDetails.xsp?id=WDU20220000574</w:t>
      </w:r>
    </w:p>
    <w:p w14:paraId="1405C40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Dzhuguryan, L., Iwan, S., &amp; Marchuk, I. (2019). </w:t>
      </w:r>
      <w:r w:rsidRPr="00536B28">
        <w:rPr>
          <w:rFonts w:cs="Arial"/>
          <w:noProof/>
          <w:szCs w:val="24"/>
        </w:rPr>
        <w:t xml:space="preserve">Zarządzanie jakością kształcenia w szkolnictwie wyższym na podstawie monitoringu procesu edukacyjnego. </w:t>
      </w:r>
      <w:r w:rsidRPr="00536B28">
        <w:rPr>
          <w:rFonts w:cs="Arial"/>
          <w:i/>
          <w:iCs/>
          <w:noProof/>
          <w:szCs w:val="24"/>
        </w:rPr>
        <w:t>Zeszyty Naukowe Politechniki Częstochowskiej Zarządzanie</w:t>
      </w:r>
      <w:r w:rsidRPr="00536B28">
        <w:rPr>
          <w:rFonts w:cs="Arial"/>
          <w:noProof/>
          <w:szCs w:val="24"/>
        </w:rPr>
        <w:t xml:space="preserve">, </w:t>
      </w:r>
      <w:r w:rsidRPr="00536B28">
        <w:rPr>
          <w:rFonts w:cs="Arial"/>
          <w:i/>
          <w:iCs/>
          <w:noProof/>
          <w:szCs w:val="24"/>
        </w:rPr>
        <w:t>34</w:t>
      </w:r>
      <w:r w:rsidRPr="00536B28">
        <w:rPr>
          <w:rFonts w:cs="Arial"/>
          <w:noProof/>
          <w:szCs w:val="24"/>
        </w:rPr>
        <w:t>(1), 38–49. https://doi.org/10.17512/znpcz.2019.2.03</w:t>
      </w:r>
    </w:p>
    <w:p w14:paraId="3C3D92C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Dziadkowiec, J. (2006). Wybrane metody badania i oceny jakości usług. </w:t>
      </w:r>
      <w:r w:rsidRPr="00536B28">
        <w:rPr>
          <w:rFonts w:cs="Arial"/>
          <w:i/>
          <w:iCs/>
          <w:noProof/>
          <w:szCs w:val="24"/>
        </w:rPr>
        <w:t>Zeszyty Naukowe Akademii Ekonimicznej w Krakowie</w:t>
      </w:r>
      <w:r w:rsidRPr="00536B28">
        <w:rPr>
          <w:rFonts w:cs="Arial"/>
          <w:noProof/>
          <w:szCs w:val="24"/>
        </w:rPr>
        <w:t xml:space="preserve">, </w:t>
      </w:r>
      <w:r w:rsidRPr="00536B28">
        <w:rPr>
          <w:rFonts w:cs="Arial"/>
          <w:i/>
          <w:iCs/>
          <w:noProof/>
          <w:szCs w:val="24"/>
        </w:rPr>
        <w:t>717</w:t>
      </w:r>
      <w:r w:rsidRPr="00536B28">
        <w:rPr>
          <w:rFonts w:cs="Arial"/>
          <w:noProof/>
          <w:szCs w:val="24"/>
        </w:rPr>
        <w:t>, 23–35.</w:t>
      </w:r>
    </w:p>
    <w:p w14:paraId="21341D5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Dziadkowiec, J., &amp; Sikora, T. (2015). </w:t>
      </w:r>
      <w:r w:rsidRPr="00536B28">
        <w:rPr>
          <w:rFonts w:cs="Arial"/>
          <w:i/>
          <w:iCs/>
          <w:noProof/>
          <w:szCs w:val="24"/>
        </w:rPr>
        <w:t>Wybrane aspekty zarządzania jakością usług jakościa</w:t>
      </w:r>
      <w:r w:rsidRPr="00536B28">
        <w:rPr>
          <w:rFonts w:cs="Arial"/>
          <w:noProof/>
          <w:szCs w:val="24"/>
        </w:rPr>
        <w:t>.</w:t>
      </w:r>
    </w:p>
    <w:p w14:paraId="6756EFB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Dziedziczak-Foltyn, A. (2018). Konsultatywność w projektowaniu reformy szkolnictwa wyższego w Polsce na przykładzie Ustawy 2.0. </w:t>
      </w:r>
      <w:r w:rsidRPr="00536B28">
        <w:rPr>
          <w:rFonts w:cs="Arial"/>
          <w:i/>
          <w:iCs/>
          <w:noProof/>
          <w:szCs w:val="24"/>
        </w:rPr>
        <w:t>Nauka i Szkolnictwo Wyższe</w:t>
      </w:r>
      <w:r w:rsidRPr="00536B28">
        <w:rPr>
          <w:rFonts w:cs="Arial"/>
          <w:noProof/>
          <w:szCs w:val="24"/>
        </w:rPr>
        <w:t xml:space="preserve">, </w:t>
      </w:r>
      <w:r w:rsidRPr="00536B28">
        <w:rPr>
          <w:rFonts w:cs="Arial"/>
          <w:i/>
          <w:iCs/>
          <w:noProof/>
          <w:szCs w:val="24"/>
        </w:rPr>
        <w:t>1(51)</w:t>
      </w:r>
      <w:r w:rsidRPr="00536B28">
        <w:rPr>
          <w:rFonts w:cs="Arial"/>
          <w:noProof/>
          <w:szCs w:val="24"/>
        </w:rPr>
        <w:t>. https://doi.org/10.14746/nisw.2018.1.10</w:t>
      </w:r>
    </w:p>
    <w:p w14:paraId="0D37408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Dzimińska, M., Fijałkowska, J., &amp; Sułkowski, Ł. (2020). </w:t>
      </w:r>
      <w:r w:rsidRPr="00536B28">
        <w:rPr>
          <w:rFonts w:cs="Arial"/>
          <w:noProof/>
          <w:szCs w:val="24"/>
          <w:lang w:val="en-GB"/>
        </w:rPr>
        <w:t xml:space="preserve">A Conceptual Model Proposal: Universities as Culture Change Agents for Sustainable Development. </w:t>
      </w:r>
      <w:r w:rsidRPr="00536B28">
        <w:rPr>
          <w:rFonts w:cs="Arial"/>
          <w:i/>
          <w:iCs/>
          <w:noProof/>
          <w:szCs w:val="24"/>
          <w:lang w:val="en-GB"/>
        </w:rPr>
        <w:t>Sustainability</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(11), 4635. https://doi.org/10.3390/su12114635</w:t>
      </w:r>
    </w:p>
    <w:p w14:paraId="1BB28CD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EIPA, &amp; EUPAN. (2013). </w:t>
      </w:r>
      <w:r w:rsidRPr="00536B28">
        <w:rPr>
          <w:rFonts w:cs="Arial"/>
          <w:i/>
          <w:iCs/>
          <w:noProof/>
          <w:szCs w:val="24"/>
          <w:lang w:val="en-GB"/>
        </w:rPr>
        <w:t>CAF Education 2013</w:t>
      </w:r>
      <w:r w:rsidRPr="00536B28">
        <w:rPr>
          <w:rFonts w:cs="Arial"/>
          <w:noProof/>
          <w:szCs w:val="24"/>
          <w:lang w:val="en-GB"/>
        </w:rPr>
        <w:t>.</w:t>
      </w:r>
    </w:p>
    <w:p w14:paraId="2BD14D1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EIPA, &amp; EUPAN. </w:t>
      </w:r>
      <w:r w:rsidRPr="00536B28">
        <w:rPr>
          <w:rFonts w:cs="Arial"/>
          <w:noProof/>
          <w:szCs w:val="24"/>
        </w:rPr>
        <w:t xml:space="preserve">(2020). </w:t>
      </w:r>
      <w:r w:rsidRPr="00536B28">
        <w:rPr>
          <w:rFonts w:cs="Arial"/>
          <w:i/>
          <w:iCs/>
          <w:noProof/>
          <w:szCs w:val="24"/>
        </w:rPr>
        <w:t>Wspólna Metoda Oceny. Europejski model doskonalenia organizacji sektora publicznego poprzez samoocenę</w:t>
      </w:r>
      <w:r w:rsidRPr="00536B28">
        <w:rPr>
          <w:rFonts w:cs="Arial"/>
          <w:noProof/>
          <w:szCs w:val="24"/>
        </w:rPr>
        <w:t>. https://www.gov.pl/attachment/13844091-cd71-4a98-b729-1983306e5b87</w:t>
      </w:r>
    </w:p>
    <w:p w14:paraId="1786A44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ELA 2020. (2021). </w:t>
      </w:r>
      <w:r w:rsidRPr="00536B28">
        <w:rPr>
          <w:rFonts w:cs="Arial"/>
          <w:i/>
          <w:iCs/>
          <w:noProof/>
          <w:szCs w:val="24"/>
        </w:rPr>
        <w:t xml:space="preserve">Ekonomiczne Losy Absolwentów - zbiór danych źródłowych dla Uczelni obejmujący </w:t>
      </w:r>
      <w:r w:rsidRPr="00536B28">
        <w:rPr>
          <w:rFonts w:cs="Arial"/>
          <w:i/>
          <w:iCs/>
          <w:noProof/>
          <w:szCs w:val="24"/>
        </w:rPr>
        <w:lastRenderedPageBreak/>
        <w:t>dane absolwentów studiów I, II stopnia i jednolitych studiów magiserskich do 2020 roku</w:t>
      </w:r>
      <w:r w:rsidRPr="00536B28">
        <w:rPr>
          <w:rFonts w:cs="Arial"/>
          <w:noProof/>
          <w:szCs w:val="24"/>
        </w:rPr>
        <w:t>. https://ela.nauka.gov.pl/pl/experts/source-data</w:t>
      </w:r>
    </w:p>
    <w:p w14:paraId="2357F6A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Elton, L. (2000). The UK Research Assessment Exercise: Unintended Consequences. </w:t>
      </w:r>
      <w:r w:rsidRPr="00536B28">
        <w:rPr>
          <w:rFonts w:cs="Arial"/>
          <w:i/>
          <w:iCs/>
          <w:noProof/>
          <w:szCs w:val="24"/>
          <w:lang w:val="en-GB"/>
        </w:rPr>
        <w:t>Higher Education Quarterly</w:t>
      </w:r>
      <w:r w:rsidRPr="00536B28">
        <w:rPr>
          <w:rFonts w:cs="Arial"/>
          <w:noProof/>
          <w:szCs w:val="24"/>
          <w:lang w:val="en-GB"/>
        </w:rPr>
        <w:t xml:space="preserve">, </w:t>
      </w:r>
      <w:r w:rsidRPr="00536B28">
        <w:rPr>
          <w:rFonts w:cs="Arial"/>
          <w:i/>
          <w:iCs/>
          <w:noProof/>
          <w:szCs w:val="24"/>
          <w:lang w:val="en-GB"/>
        </w:rPr>
        <w:t>54</w:t>
      </w:r>
      <w:r w:rsidRPr="00536B28">
        <w:rPr>
          <w:rFonts w:cs="Arial"/>
          <w:noProof/>
          <w:szCs w:val="24"/>
          <w:lang w:val="en-GB"/>
        </w:rPr>
        <w:t>(3), 274–283. https://doi.org/10.1111/1468-2273.00160</w:t>
      </w:r>
    </w:p>
    <w:p w14:paraId="009D4DF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ENQA. (2015). </w:t>
      </w:r>
      <w:r w:rsidRPr="00536B28">
        <w:rPr>
          <w:rFonts w:cs="Arial"/>
          <w:i/>
          <w:iCs/>
          <w:noProof/>
          <w:szCs w:val="24"/>
          <w:lang w:val="en-GB"/>
        </w:rPr>
        <w:t>Standards and guidelines for quality assurance in the European Higher Education Area (ESG)</w:t>
      </w:r>
      <w:r w:rsidRPr="00536B28">
        <w:rPr>
          <w:rFonts w:cs="Arial"/>
          <w:noProof/>
          <w:szCs w:val="24"/>
          <w:lang w:val="en-GB"/>
        </w:rPr>
        <w:t>. ENQA Brussels.</w:t>
      </w:r>
    </w:p>
    <w:p w14:paraId="2DC5B20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Eskerod, P., Huemann, M., &amp; Savage, G. (2015). Project Stakeholder Management—Past and Present. </w:t>
      </w:r>
      <w:r w:rsidRPr="00536B28">
        <w:rPr>
          <w:rFonts w:cs="Arial"/>
          <w:i/>
          <w:iCs/>
          <w:noProof/>
          <w:szCs w:val="24"/>
          <w:lang w:val="en-GB"/>
        </w:rPr>
        <w:t>Project Management Journal</w:t>
      </w:r>
      <w:r w:rsidRPr="00536B28">
        <w:rPr>
          <w:rFonts w:cs="Arial"/>
          <w:noProof/>
          <w:szCs w:val="24"/>
          <w:lang w:val="en-GB"/>
        </w:rPr>
        <w:t xml:space="preserve">, </w:t>
      </w:r>
      <w:r w:rsidRPr="00536B28">
        <w:rPr>
          <w:rFonts w:cs="Arial"/>
          <w:i/>
          <w:iCs/>
          <w:noProof/>
          <w:szCs w:val="24"/>
          <w:lang w:val="en-GB"/>
        </w:rPr>
        <w:t>46</w:t>
      </w:r>
      <w:r w:rsidRPr="00536B28">
        <w:rPr>
          <w:rFonts w:cs="Arial"/>
          <w:noProof/>
          <w:szCs w:val="24"/>
          <w:lang w:val="en-GB"/>
        </w:rPr>
        <w:t>(6), 6–14. https://doi.org/10.1002/pmj.21555</w:t>
      </w:r>
    </w:p>
    <w:p w14:paraId="144BD5E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Etzkowitz, H. (2003). Research groups as ‘quasi-firms’: the invention of the entrepreneurial university. </w:t>
      </w:r>
      <w:r w:rsidRPr="00536B28">
        <w:rPr>
          <w:rFonts w:cs="Arial"/>
          <w:i/>
          <w:iCs/>
          <w:noProof/>
          <w:szCs w:val="24"/>
          <w:lang w:val="en-GB"/>
        </w:rPr>
        <w:t>Research Policy</w:t>
      </w:r>
      <w:r w:rsidRPr="00536B28">
        <w:rPr>
          <w:rFonts w:cs="Arial"/>
          <w:noProof/>
          <w:szCs w:val="24"/>
          <w:lang w:val="en-GB"/>
        </w:rPr>
        <w:t xml:space="preserve">, </w:t>
      </w:r>
      <w:r w:rsidRPr="00536B28">
        <w:rPr>
          <w:rFonts w:cs="Arial"/>
          <w:i/>
          <w:iCs/>
          <w:noProof/>
          <w:szCs w:val="24"/>
          <w:lang w:val="en-GB"/>
        </w:rPr>
        <w:t>32</w:t>
      </w:r>
      <w:r w:rsidRPr="00536B28">
        <w:rPr>
          <w:rFonts w:cs="Arial"/>
          <w:noProof/>
          <w:szCs w:val="24"/>
          <w:lang w:val="en-GB"/>
        </w:rPr>
        <w:t>(1), 109–121. https://doi.org/10.1016/S0048-7333(02)00009-4</w:t>
      </w:r>
    </w:p>
    <w:p w14:paraId="3C5A64C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Etzkowitz, H., &amp; Dzisah, J. (2008). Rethinking development: circulation in the triple helix. </w:t>
      </w:r>
      <w:r w:rsidRPr="00536B28">
        <w:rPr>
          <w:rFonts w:cs="Arial"/>
          <w:i/>
          <w:iCs/>
          <w:noProof/>
          <w:szCs w:val="24"/>
          <w:lang w:val="en-GB"/>
        </w:rPr>
        <w:t>Technology Analysis &amp; Strategic Management</w:t>
      </w:r>
      <w:r w:rsidRPr="00536B28">
        <w:rPr>
          <w:rFonts w:cs="Arial"/>
          <w:noProof/>
          <w:szCs w:val="24"/>
          <w:lang w:val="en-GB"/>
        </w:rPr>
        <w:t xml:space="preserve">, </w:t>
      </w:r>
      <w:r w:rsidRPr="00536B28">
        <w:rPr>
          <w:rFonts w:cs="Arial"/>
          <w:i/>
          <w:iCs/>
          <w:noProof/>
          <w:szCs w:val="24"/>
          <w:lang w:val="en-GB"/>
        </w:rPr>
        <w:t>20</w:t>
      </w:r>
      <w:r w:rsidRPr="00536B28">
        <w:rPr>
          <w:rFonts w:cs="Arial"/>
          <w:noProof/>
          <w:szCs w:val="24"/>
          <w:lang w:val="en-GB"/>
        </w:rPr>
        <w:t>(6), 653–666. https://doi.org/10.1080/09537320802426309</w:t>
      </w:r>
    </w:p>
    <w:p w14:paraId="72D85A8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Etzkowitz, H., &amp; Leydesdorff, L. (1997). </w:t>
      </w:r>
      <w:r w:rsidRPr="00536B28">
        <w:rPr>
          <w:rFonts w:cs="Arial"/>
          <w:i/>
          <w:iCs/>
          <w:noProof/>
          <w:szCs w:val="24"/>
          <w:lang w:val="en-GB"/>
        </w:rPr>
        <w:t>Universities and the global knowledge economy: A triple helix of university-industry relations</w:t>
      </w:r>
      <w:r w:rsidRPr="00536B28">
        <w:rPr>
          <w:rFonts w:cs="Arial"/>
          <w:noProof/>
          <w:szCs w:val="24"/>
          <w:lang w:val="en-GB"/>
        </w:rPr>
        <w:t>. Pinter.</w:t>
      </w:r>
    </w:p>
    <w:p w14:paraId="7114D7E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Faishol, O. K. L. M. A., &amp; Subriadi, A. P. (2022). Change management scenario to improve Webometrics ranking. </w:t>
      </w:r>
      <w:r w:rsidRPr="00536B28">
        <w:rPr>
          <w:rFonts w:cs="Arial"/>
          <w:i/>
          <w:iCs/>
          <w:noProof/>
          <w:szCs w:val="24"/>
          <w:lang w:val="en-GB"/>
        </w:rPr>
        <w:t>Procedia Computer Science</w:t>
      </w:r>
      <w:r w:rsidRPr="00536B28">
        <w:rPr>
          <w:rFonts w:cs="Arial"/>
          <w:noProof/>
          <w:szCs w:val="24"/>
          <w:lang w:val="en-GB"/>
        </w:rPr>
        <w:t xml:space="preserve">, </w:t>
      </w:r>
      <w:r w:rsidRPr="00536B28">
        <w:rPr>
          <w:rFonts w:cs="Arial"/>
          <w:i/>
          <w:iCs/>
          <w:noProof/>
          <w:szCs w:val="24"/>
          <w:lang w:val="en-GB"/>
        </w:rPr>
        <w:t>197</w:t>
      </w:r>
      <w:r w:rsidRPr="00536B28">
        <w:rPr>
          <w:rFonts w:cs="Arial"/>
          <w:noProof/>
          <w:szCs w:val="24"/>
          <w:lang w:val="en-GB"/>
        </w:rPr>
        <w:t>, 557–565. https://doi.org/10.1016/j.procs.2021.12.173</w:t>
      </w:r>
    </w:p>
    <w:p w14:paraId="47ACDA5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Finch, D., McDonald, S., &amp; Staple, J. (2013). Reputational interdependence: an examination of category reputation in higher education. </w:t>
      </w:r>
      <w:r w:rsidRPr="00536B28">
        <w:rPr>
          <w:rFonts w:cs="Arial"/>
          <w:i/>
          <w:iCs/>
          <w:noProof/>
          <w:szCs w:val="24"/>
          <w:lang w:val="en-GB"/>
        </w:rPr>
        <w:t>Journal of Marketing for Higher Education</w:t>
      </w:r>
      <w:r w:rsidRPr="00536B28">
        <w:rPr>
          <w:rFonts w:cs="Arial"/>
          <w:noProof/>
          <w:szCs w:val="24"/>
          <w:lang w:val="en-GB"/>
        </w:rPr>
        <w:t xml:space="preserve">, </w:t>
      </w:r>
      <w:r w:rsidRPr="00536B28">
        <w:rPr>
          <w:rFonts w:cs="Arial"/>
          <w:i/>
          <w:iCs/>
          <w:noProof/>
          <w:szCs w:val="24"/>
          <w:lang w:val="en-GB"/>
        </w:rPr>
        <w:t>23</w:t>
      </w:r>
      <w:r w:rsidRPr="00536B28">
        <w:rPr>
          <w:rFonts w:cs="Arial"/>
          <w:noProof/>
          <w:szCs w:val="24"/>
          <w:lang w:val="en-GB"/>
        </w:rPr>
        <w:t>(1), 34–61. https://doi.org/10.1080/08841241.2013.810184</w:t>
      </w:r>
    </w:p>
    <w:p w14:paraId="4D4138C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Firdaus, A. (2005). The development of HEdPERF: a new measuring instrument of service quality for the higher education sector. </w:t>
      </w:r>
      <w:r w:rsidRPr="00536B28">
        <w:rPr>
          <w:rFonts w:cs="Arial"/>
          <w:i/>
          <w:iCs/>
          <w:noProof/>
          <w:szCs w:val="24"/>
          <w:lang w:val="en-GB"/>
        </w:rPr>
        <w:t>International Journal of Consumer Studies</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(6), 569–581. https://doi.org/10.1111/j.1470-6431.2005.00480.x</w:t>
      </w:r>
    </w:p>
    <w:p w14:paraId="5A2D4B0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Firdaus, A. (2006). Measuring service quality in higher education: HEdPERF versus SERVPERF. </w:t>
      </w:r>
      <w:r w:rsidRPr="00536B28">
        <w:rPr>
          <w:rFonts w:cs="Arial"/>
          <w:i/>
          <w:iCs/>
          <w:noProof/>
          <w:szCs w:val="24"/>
          <w:lang w:val="en-GB"/>
        </w:rPr>
        <w:t>Marketing Intelligence &amp; Planning</w:t>
      </w:r>
      <w:r w:rsidRPr="00536B28">
        <w:rPr>
          <w:rFonts w:cs="Arial"/>
          <w:noProof/>
          <w:szCs w:val="24"/>
          <w:lang w:val="en-GB"/>
        </w:rPr>
        <w:t xml:space="preserve">, </w:t>
      </w:r>
      <w:r w:rsidRPr="00536B28">
        <w:rPr>
          <w:rFonts w:cs="Arial"/>
          <w:i/>
          <w:iCs/>
          <w:noProof/>
          <w:szCs w:val="24"/>
          <w:lang w:val="en-GB"/>
        </w:rPr>
        <w:t>24</w:t>
      </w:r>
      <w:r w:rsidRPr="00536B28">
        <w:rPr>
          <w:rFonts w:cs="Arial"/>
          <w:noProof/>
          <w:szCs w:val="24"/>
          <w:lang w:val="en-GB"/>
        </w:rPr>
        <w:t>(1), 31–47. https://doi.org/10.1108/02634500610641543</w:t>
      </w:r>
    </w:p>
    <w:p w14:paraId="16A4C9C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Fisher, N. I., &amp; Kordupleski, R. E. (2019). Good and bad market research: A critical review of Net Promoter Score. </w:t>
      </w:r>
      <w:r w:rsidRPr="00536B28">
        <w:rPr>
          <w:rFonts w:cs="Arial"/>
          <w:i/>
          <w:iCs/>
          <w:noProof/>
          <w:szCs w:val="24"/>
          <w:lang w:val="en-GB"/>
        </w:rPr>
        <w:t>Applied Stochastic Models in Business and Industry</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(1), 138–151. https://doi.org/10.1002/asmb.2417</w:t>
      </w:r>
    </w:p>
    <w:p w14:paraId="4ADD968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Fleaca, E., Fleaca, B., &amp; Maiduc, S. (2017). Modeling Stakeholders Relationships to Strengthen the Entrepreneurial Behavior of Higher Education Institutions. </w:t>
      </w:r>
      <w:r w:rsidRPr="00536B28">
        <w:rPr>
          <w:rFonts w:cs="Arial"/>
          <w:i/>
          <w:iCs/>
          <w:noProof/>
          <w:szCs w:val="24"/>
          <w:lang w:val="en-GB"/>
        </w:rPr>
        <w:t>Procedia Engineering</w:t>
      </w:r>
      <w:r w:rsidRPr="00536B28">
        <w:rPr>
          <w:rFonts w:cs="Arial"/>
          <w:noProof/>
          <w:szCs w:val="24"/>
          <w:lang w:val="en-GB"/>
        </w:rPr>
        <w:t xml:space="preserve">, </w:t>
      </w:r>
      <w:r w:rsidRPr="00536B28">
        <w:rPr>
          <w:rFonts w:cs="Arial"/>
          <w:i/>
          <w:iCs/>
          <w:noProof/>
          <w:szCs w:val="24"/>
          <w:lang w:val="en-GB"/>
        </w:rPr>
        <w:t>181</w:t>
      </w:r>
      <w:r w:rsidRPr="00536B28">
        <w:rPr>
          <w:rFonts w:cs="Arial"/>
          <w:noProof/>
          <w:szCs w:val="24"/>
          <w:lang w:val="en-GB"/>
        </w:rPr>
        <w:t>, 935–942. https://doi.org/10.1016/j.proeng.2017.02.490</w:t>
      </w:r>
    </w:p>
    <w:p w14:paraId="31E4C4E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Fonseca, L., &amp; Domingues, J. P. (2017). ISO 9001: 2015 edition - management, quality and value. </w:t>
      </w:r>
      <w:r w:rsidRPr="00536B28">
        <w:rPr>
          <w:rFonts w:cs="Arial"/>
          <w:i/>
          <w:iCs/>
          <w:noProof/>
          <w:szCs w:val="24"/>
          <w:lang w:val="en-GB"/>
        </w:rPr>
        <w:t>International journal of quality research</w:t>
      </w:r>
      <w:r w:rsidRPr="00536B28">
        <w:rPr>
          <w:rFonts w:cs="Arial"/>
          <w:noProof/>
          <w:szCs w:val="24"/>
          <w:lang w:val="en-GB"/>
        </w:rPr>
        <w:t xml:space="preserve">, </w:t>
      </w:r>
      <w:r w:rsidRPr="00536B28">
        <w:rPr>
          <w:rFonts w:cs="Arial"/>
          <w:i/>
          <w:iCs/>
          <w:noProof/>
          <w:szCs w:val="24"/>
          <w:lang w:val="en-GB"/>
        </w:rPr>
        <w:t>1</w:t>
      </w:r>
      <w:r w:rsidRPr="00536B28">
        <w:rPr>
          <w:rFonts w:cs="Arial"/>
          <w:noProof/>
          <w:szCs w:val="24"/>
          <w:lang w:val="en-GB"/>
        </w:rPr>
        <w:t>(11), 149–158. https://doi.org/10.18421/IJQR11.01-09</w:t>
      </w:r>
    </w:p>
    <w:p w14:paraId="3063E36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Frankowicz, M. (2012). </w:t>
      </w:r>
      <w:r w:rsidRPr="00536B28">
        <w:rPr>
          <w:rFonts w:cs="Arial"/>
          <w:i/>
          <w:iCs/>
          <w:noProof/>
          <w:szCs w:val="24"/>
        </w:rPr>
        <w:t>Wewnętrzne systemy zapewniania jakości kształcenia w odnisieniu do nowych regulacji prawnych</w:t>
      </w:r>
      <w:r w:rsidRPr="00536B28">
        <w:rPr>
          <w:rFonts w:cs="Arial"/>
          <w:noProof/>
          <w:szCs w:val="24"/>
        </w:rPr>
        <w:t xml:space="preserve">. </w:t>
      </w:r>
      <w:r w:rsidRPr="00536B28">
        <w:rPr>
          <w:rFonts w:cs="Arial"/>
          <w:noProof/>
          <w:szCs w:val="24"/>
          <w:lang w:val="en-GB"/>
        </w:rPr>
        <w:t>Zespół Ekspertów Bolońskich.</w:t>
      </w:r>
    </w:p>
    <w:p w14:paraId="0317094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Freeman, R. E. (2010). </w:t>
      </w:r>
      <w:r w:rsidRPr="00536B28">
        <w:rPr>
          <w:rFonts w:cs="Arial"/>
          <w:i/>
          <w:iCs/>
          <w:noProof/>
          <w:szCs w:val="24"/>
          <w:lang w:val="en-GB"/>
        </w:rPr>
        <w:t>Strategic Management: A stakeholder apporach</w:t>
      </w:r>
      <w:r w:rsidRPr="00536B28">
        <w:rPr>
          <w:rFonts w:cs="Arial"/>
          <w:noProof/>
          <w:szCs w:val="24"/>
          <w:lang w:val="en-GB"/>
        </w:rPr>
        <w:t>. Cambridge University Press.</w:t>
      </w:r>
    </w:p>
    <w:p w14:paraId="25CBF17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Freeman, R. E., &amp; McVea, J. (2001). A stakeholder approach to strategic management. </w:t>
      </w:r>
      <w:r w:rsidRPr="00536B28">
        <w:rPr>
          <w:rFonts w:cs="Arial"/>
          <w:i/>
          <w:iCs/>
          <w:noProof/>
          <w:szCs w:val="24"/>
          <w:lang w:val="en-GB"/>
        </w:rPr>
        <w:t>SSRN Electronic Journal</w:t>
      </w:r>
      <w:r w:rsidRPr="00536B28">
        <w:rPr>
          <w:rFonts w:cs="Arial"/>
          <w:noProof/>
          <w:szCs w:val="24"/>
          <w:lang w:val="en-GB"/>
        </w:rPr>
        <w:t>.</w:t>
      </w:r>
    </w:p>
    <w:p w14:paraId="1BFB21B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Freeman, R. E., &amp; Reed, D. L. (1983). Stockholders and Stakeholders: A New Perspective on Corporate Governance. </w:t>
      </w:r>
      <w:r w:rsidRPr="00536B28">
        <w:rPr>
          <w:rFonts w:cs="Arial"/>
          <w:i/>
          <w:iCs/>
          <w:noProof/>
          <w:szCs w:val="24"/>
          <w:lang w:val="en-GB"/>
        </w:rPr>
        <w:t>California Management Review</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(3), 88–106. https://doi.org/10.2307/41165018</w:t>
      </w:r>
    </w:p>
    <w:p w14:paraId="0C4894B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Friedman, M. (1970). The Social Responsibility of Business Is to Increase Its Profits. W </w:t>
      </w:r>
      <w:r w:rsidRPr="00536B28">
        <w:rPr>
          <w:rFonts w:cs="Arial"/>
          <w:i/>
          <w:iCs/>
          <w:noProof/>
          <w:szCs w:val="24"/>
          <w:lang w:val="en-GB"/>
        </w:rPr>
        <w:t>Corporate Ethics and Corporate Governance</w:t>
      </w:r>
      <w:r w:rsidRPr="00536B28">
        <w:rPr>
          <w:rFonts w:cs="Arial"/>
          <w:noProof/>
          <w:szCs w:val="24"/>
          <w:lang w:val="en-GB"/>
        </w:rPr>
        <w:t xml:space="preserve"> (ss. 173–178). Springer Berlin Heidelberg. https://doi.org/10.1007/978-3-540-70818-6_14</w:t>
      </w:r>
    </w:p>
    <w:p w14:paraId="577EDFC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Galvao, A., Mascarenhas, C., Marques, C., Ferreira, J., &amp; Ratten, V. (2019). Triple helix and its evolution: a systematic literature review. </w:t>
      </w:r>
      <w:r w:rsidRPr="00536B28">
        <w:rPr>
          <w:rFonts w:cs="Arial"/>
          <w:i/>
          <w:iCs/>
          <w:noProof/>
          <w:szCs w:val="24"/>
          <w:lang w:val="en-GB"/>
        </w:rPr>
        <w:t>Journal of Science and Technology Policy Management</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(3), 812–833. https://doi.org/10.1108/JSTPM-10-2018-0103</w:t>
      </w:r>
    </w:p>
    <w:p w14:paraId="395C2D0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Geitz, G., &amp; de Geus, J. (2019). Design-based education, sustainable teaching, and learning. </w:t>
      </w:r>
      <w:r w:rsidRPr="00536B28">
        <w:rPr>
          <w:rFonts w:cs="Arial"/>
          <w:i/>
          <w:iCs/>
          <w:noProof/>
          <w:szCs w:val="24"/>
          <w:lang w:val="en-GB"/>
        </w:rPr>
        <w:t>Cogent Education</w:t>
      </w:r>
      <w:r w:rsidRPr="00536B28">
        <w:rPr>
          <w:rFonts w:cs="Arial"/>
          <w:noProof/>
          <w:szCs w:val="24"/>
          <w:lang w:val="en-GB"/>
        </w:rPr>
        <w:t xml:space="preserve">, </w:t>
      </w:r>
      <w:r w:rsidRPr="00536B28">
        <w:rPr>
          <w:rFonts w:cs="Arial"/>
          <w:i/>
          <w:iCs/>
          <w:noProof/>
          <w:szCs w:val="24"/>
          <w:lang w:val="en-GB"/>
        </w:rPr>
        <w:t>6</w:t>
      </w:r>
      <w:r w:rsidRPr="00536B28">
        <w:rPr>
          <w:rFonts w:cs="Arial"/>
          <w:noProof/>
          <w:szCs w:val="24"/>
          <w:lang w:val="en-GB"/>
        </w:rPr>
        <w:t>(1), 1647919. https://doi.org/10.1080/2331186X.2019.1647919</w:t>
      </w:r>
    </w:p>
    <w:p w14:paraId="2037A3C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Geryk, M. (2018). </w:t>
      </w:r>
      <w:r w:rsidRPr="00536B28">
        <w:rPr>
          <w:rFonts w:cs="Arial"/>
          <w:i/>
          <w:iCs/>
          <w:noProof/>
          <w:szCs w:val="24"/>
          <w:lang w:val="en-GB"/>
        </w:rPr>
        <w:t>Universities of the Future: Universities in Transition Under the Influence of Stakeholders’ Changing Requirements</w:t>
      </w:r>
      <w:r w:rsidRPr="00536B28">
        <w:rPr>
          <w:rFonts w:cs="Arial"/>
          <w:noProof/>
          <w:szCs w:val="24"/>
          <w:lang w:val="en-GB"/>
        </w:rPr>
        <w:t xml:space="preserve"> (ss. 116–124). https://doi.org/10.1007/978-3-319-60372-8_12</w:t>
      </w:r>
    </w:p>
    <w:p w14:paraId="119210E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Gilmore, A. (2006). </w:t>
      </w:r>
      <w:r w:rsidRPr="00536B28">
        <w:rPr>
          <w:rFonts w:cs="Arial"/>
          <w:i/>
          <w:iCs/>
          <w:noProof/>
          <w:szCs w:val="24"/>
        </w:rPr>
        <w:t>Usługi. Marketing i zarządzanie.</w:t>
      </w:r>
      <w:r w:rsidRPr="00536B28">
        <w:rPr>
          <w:rFonts w:cs="Arial"/>
          <w:noProof/>
          <w:szCs w:val="24"/>
        </w:rPr>
        <w:t xml:space="preserve"> Wydawnictwo PWE.</w:t>
      </w:r>
    </w:p>
    <w:p w14:paraId="2B9E8BEA"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Główny Urząd Statystyczny. (2020). </w:t>
      </w:r>
      <w:r w:rsidRPr="00536B28">
        <w:rPr>
          <w:rFonts w:cs="Arial"/>
          <w:i/>
          <w:iCs/>
          <w:noProof/>
          <w:szCs w:val="24"/>
        </w:rPr>
        <w:t>GUS - Bank Danych Lokalnych</w:t>
      </w:r>
      <w:r w:rsidRPr="00536B28">
        <w:rPr>
          <w:rFonts w:cs="Arial"/>
          <w:noProof/>
          <w:szCs w:val="24"/>
        </w:rPr>
        <w:t>. https://bdl.stat.gov.pl/BDL/dane/podgrup/tablica%0Ahttps://bdl.stat.gov.pl/BDL/dane/teryt/jednostka/1610#</w:t>
      </w:r>
    </w:p>
    <w:p w14:paraId="7C6A535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Gołata, K., &amp; Sojkin, B. (2020). Determinanty budowania wizerunku i reputacji wyższej uczelni wobec jej intersariuszy. </w:t>
      </w:r>
      <w:r w:rsidRPr="00536B28">
        <w:rPr>
          <w:rFonts w:cs="Arial"/>
          <w:i/>
          <w:iCs/>
          <w:noProof/>
          <w:szCs w:val="24"/>
        </w:rPr>
        <w:t>Marketing Instytucji Naukowych i Badawczych</w:t>
      </w:r>
      <w:r w:rsidRPr="00536B28">
        <w:rPr>
          <w:rFonts w:cs="Arial"/>
          <w:noProof/>
          <w:szCs w:val="24"/>
        </w:rPr>
        <w:t xml:space="preserve">, </w:t>
      </w:r>
      <w:r w:rsidRPr="00536B28">
        <w:rPr>
          <w:rFonts w:cs="Arial"/>
          <w:i/>
          <w:iCs/>
          <w:noProof/>
          <w:szCs w:val="24"/>
        </w:rPr>
        <w:t>35</w:t>
      </w:r>
      <w:r w:rsidRPr="00536B28">
        <w:rPr>
          <w:rFonts w:cs="Arial"/>
          <w:noProof/>
          <w:szCs w:val="24"/>
        </w:rPr>
        <w:t>(1), 29–58. https://doi.org/10.2478/minib-2020-0002</w:t>
      </w:r>
    </w:p>
    <w:p w14:paraId="160D224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Goodley, B. (2023). </w:t>
      </w:r>
      <w:r w:rsidRPr="00536B28">
        <w:rPr>
          <w:rFonts w:cs="Arial"/>
          <w:i/>
          <w:iCs/>
          <w:noProof/>
          <w:szCs w:val="24"/>
          <w:lang w:val="en-GB"/>
        </w:rPr>
        <w:t>Highest NPS Scores 2023</w:t>
      </w:r>
      <w:r w:rsidRPr="00536B28">
        <w:rPr>
          <w:rFonts w:cs="Arial"/>
          <w:noProof/>
          <w:szCs w:val="24"/>
          <w:lang w:val="en-GB"/>
        </w:rPr>
        <w:t>. customergauge.com. https://customergauge.com/benchmarks/blog/top-highest-nps-scores</w:t>
      </w:r>
    </w:p>
    <w:p w14:paraId="10E9C63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Grönroos, C. (1984). A Service Quality Model and its Marketing Implications. </w:t>
      </w:r>
      <w:r w:rsidRPr="00536B28">
        <w:rPr>
          <w:rFonts w:cs="Arial"/>
          <w:i/>
          <w:iCs/>
          <w:noProof/>
          <w:szCs w:val="24"/>
          <w:lang w:val="en-GB"/>
        </w:rPr>
        <w:t>European Journal of Marketing</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(4), 36–44. https://doi.org/10.1108/EUM0000000004784</w:t>
      </w:r>
    </w:p>
    <w:p w14:paraId="736597B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Grudowski, P. (2020a). </w:t>
      </w:r>
      <w:r w:rsidRPr="00536B28">
        <w:rPr>
          <w:rFonts w:cs="Arial"/>
          <w:i/>
          <w:iCs/>
          <w:noProof/>
          <w:szCs w:val="24"/>
        </w:rPr>
        <w:t>Perspektywa jakości w szkolnictwie wyższym. O modelu QualHE</w:t>
      </w:r>
      <w:r w:rsidRPr="00536B28">
        <w:rPr>
          <w:rFonts w:cs="Arial"/>
          <w:noProof/>
          <w:szCs w:val="24"/>
        </w:rPr>
        <w:t>. PWE.</w:t>
      </w:r>
    </w:p>
    <w:p w14:paraId="1B7B78F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Grudowski, P. (2020b). Wykorzystanie wybranych normatywnych systemów zarządzania w instytucjach szkolnictwa wyższego. </w:t>
      </w:r>
      <w:r w:rsidRPr="00536B28">
        <w:rPr>
          <w:rFonts w:cs="Arial"/>
          <w:i/>
          <w:iCs/>
          <w:noProof/>
          <w:szCs w:val="24"/>
        </w:rPr>
        <w:t>Problemy Jakości</w:t>
      </w:r>
      <w:r w:rsidRPr="00536B28">
        <w:rPr>
          <w:rFonts w:cs="Arial"/>
          <w:noProof/>
          <w:szCs w:val="24"/>
        </w:rPr>
        <w:t xml:space="preserve">, </w:t>
      </w:r>
      <w:r w:rsidRPr="00536B28">
        <w:rPr>
          <w:rFonts w:cs="Arial"/>
          <w:i/>
          <w:iCs/>
          <w:noProof/>
          <w:szCs w:val="24"/>
        </w:rPr>
        <w:t>1</w:t>
      </w:r>
      <w:r w:rsidRPr="00536B28">
        <w:rPr>
          <w:rFonts w:cs="Arial"/>
          <w:noProof/>
          <w:szCs w:val="24"/>
        </w:rPr>
        <w:t>(8), 4–10. https://doi.org/10.15199/46.2020.8.1</w:t>
      </w:r>
    </w:p>
    <w:p w14:paraId="6ADB877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Grudowski, P., &amp; Lewandowski, K. (2012). Pojęcie jakości kształcenia i uwarunkowania jej kwantyfikacji w uczelniach wyższych. </w:t>
      </w:r>
      <w:r w:rsidRPr="00536B28">
        <w:rPr>
          <w:rFonts w:cs="Arial"/>
          <w:i/>
          <w:iCs/>
          <w:noProof/>
          <w:szCs w:val="24"/>
        </w:rPr>
        <w:t>Zarządzanie i Finanse</w:t>
      </w:r>
      <w:r w:rsidRPr="00536B28">
        <w:rPr>
          <w:rFonts w:cs="Arial"/>
          <w:noProof/>
          <w:szCs w:val="24"/>
        </w:rPr>
        <w:t xml:space="preserve">, </w:t>
      </w:r>
      <w:r w:rsidRPr="00536B28">
        <w:rPr>
          <w:rFonts w:cs="Arial"/>
          <w:i/>
          <w:iCs/>
          <w:noProof/>
          <w:szCs w:val="24"/>
        </w:rPr>
        <w:t>R. 10</w:t>
      </w:r>
      <w:r w:rsidRPr="00536B28">
        <w:rPr>
          <w:rFonts w:cs="Arial"/>
          <w:noProof/>
          <w:szCs w:val="24"/>
        </w:rPr>
        <w:t>(nr 3, cz. 1), 394–403. http://jmf.wzr.pl/pim/2012_3_1_29.pdf</w:t>
      </w:r>
    </w:p>
    <w:p w14:paraId="02E80EB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lastRenderedPageBreak/>
        <w:t xml:space="preserve">Grudowski, P., &amp; Szefler, J. P. (2015a). Rola interesariuszy w działaniach na rzecz projektowania i doskonalenia systemów zarządzania jakością polskich uczelni. </w:t>
      </w:r>
      <w:r w:rsidRPr="00536B28">
        <w:rPr>
          <w:rFonts w:cs="Arial"/>
          <w:i/>
          <w:iCs/>
          <w:noProof/>
          <w:szCs w:val="24"/>
        </w:rPr>
        <w:t>Przegląd Organizacji</w:t>
      </w:r>
      <w:r w:rsidRPr="00536B28">
        <w:rPr>
          <w:rFonts w:cs="Arial"/>
          <w:noProof/>
          <w:szCs w:val="24"/>
        </w:rPr>
        <w:t>, 12–18. https://doi.org/10.33141/po.2015.04.02</w:t>
      </w:r>
    </w:p>
    <w:p w14:paraId="1B891DF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Grudowski, P., &amp; Szefler, J. P. (2015b). </w:t>
      </w:r>
      <w:r w:rsidRPr="00536B28">
        <w:rPr>
          <w:rFonts w:cs="Arial"/>
          <w:noProof/>
          <w:szCs w:val="24"/>
          <w:lang w:val="en-GB"/>
        </w:rPr>
        <w:t xml:space="preserve">Stakeholders Satisfaction Index as an Important Factor of Improving Quality Management Systems of Universities in Poland. </w:t>
      </w:r>
      <w:r w:rsidRPr="00536B28">
        <w:rPr>
          <w:rFonts w:cs="Arial"/>
          <w:i/>
          <w:iCs/>
          <w:noProof/>
          <w:szCs w:val="24"/>
          <w:lang w:val="en-GB"/>
        </w:rPr>
        <w:t>Managing in Recovering Markets, GCMRM 2015</w:t>
      </w:r>
      <w:r w:rsidRPr="00536B28">
        <w:rPr>
          <w:rFonts w:cs="Arial"/>
          <w:noProof/>
          <w:szCs w:val="24"/>
          <w:lang w:val="en-GB"/>
        </w:rPr>
        <w:t>.</w:t>
      </w:r>
    </w:p>
    <w:p w14:paraId="764FF30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Gummesson, E. (1998). Productivity, quality and relationship marketing in service operations. </w:t>
      </w:r>
      <w:r w:rsidRPr="00536B28">
        <w:rPr>
          <w:rFonts w:cs="Arial"/>
          <w:i/>
          <w:iCs/>
          <w:noProof/>
          <w:szCs w:val="24"/>
          <w:lang w:val="en-GB"/>
        </w:rPr>
        <w:t>International Journal of Contemporary Hospitality Management</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(1), 4–15. https://doi.org/10.1108/09596119810199282</w:t>
      </w:r>
    </w:p>
    <w:p w14:paraId="742C853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Gupta, M., Boyd, L., &amp; Kuzmits, F. (2011). The evaporating cloud: a tool for resolving workplace conflict. </w:t>
      </w:r>
      <w:r w:rsidRPr="00536B28">
        <w:rPr>
          <w:rFonts w:cs="Arial"/>
          <w:i/>
          <w:iCs/>
          <w:noProof/>
          <w:szCs w:val="24"/>
          <w:lang w:val="en-GB"/>
        </w:rPr>
        <w:t>International Journal of Conflict Management</w:t>
      </w:r>
      <w:r w:rsidRPr="00536B28">
        <w:rPr>
          <w:rFonts w:cs="Arial"/>
          <w:noProof/>
          <w:szCs w:val="24"/>
          <w:lang w:val="en-GB"/>
        </w:rPr>
        <w:t xml:space="preserve">, </w:t>
      </w:r>
      <w:r w:rsidRPr="00536B28">
        <w:rPr>
          <w:rFonts w:cs="Arial"/>
          <w:i/>
          <w:iCs/>
          <w:noProof/>
          <w:szCs w:val="24"/>
          <w:lang w:val="en-GB"/>
        </w:rPr>
        <w:t>22</w:t>
      </w:r>
      <w:r w:rsidRPr="00536B28">
        <w:rPr>
          <w:rFonts w:cs="Arial"/>
          <w:noProof/>
          <w:szCs w:val="24"/>
          <w:lang w:val="en-GB"/>
        </w:rPr>
        <w:t>(4), 394–412. https://doi.org/10.1108/10444061111171387</w:t>
      </w:r>
    </w:p>
    <w:p w14:paraId="6AFFE8C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Gupta, M., Digalwar, A., Gupta, A., &amp; Goyal, A. (2022). Integrating Theory of Constraints, Lean and Six Sigma: a framework development and its application. </w:t>
      </w:r>
      <w:r w:rsidRPr="00536B28">
        <w:rPr>
          <w:rFonts w:cs="Arial"/>
          <w:i/>
          <w:iCs/>
          <w:noProof/>
          <w:szCs w:val="24"/>
          <w:lang w:val="en-GB"/>
        </w:rPr>
        <w:t>Production Planning &amp; Control</w:t>
      </w:r>
      <w:r w:rsidRPr="00536B28">
        <w:rPr>
          <w:rFonts w:cs="Arial"/>
          <w:noProof/>
          <w:szCs w:val="24"/>
          <w:lang w:val="en-GB"/>
        </w:rPr>
        <w:t>, 1–24. https://doi.org/10.1080/09537287.2022.2071351</w:t>
      </w:r>
    </w:p>
    <w:p w14:paraId="7692B52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Gupta, S., Sharma, M., &amp; Sunder M., V. (2016). Lean services: a systematic review.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65</w:t>
      </w:r>
      <w:r w:rsidRPr="00536B28">
        <w:rPr>
          <w:rFonts w:cs="Arial"/>
          <w:noProof/>
          <w:szCs w:val="24"/>
          <w:lang w:val="en-GB"/>
        </w:rPr>
        <w:t>(8), 1025–1056. https://doi.org/10.1108/IJPPM-02-2015-0032</w:t>
      </w:r>
    </w:p>
    <w:p w14:paraId="753C40F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(2005). </w:t>
      </w:r>
      <w:r w:rsidRPr="00536B28">
        <w:rPr>
          <w:rFonts w:cs="Arial"/>
          <w:i/>
          <w:iCs/>
          <w:noProof/>
          <w:szCs w:val="24"/>
        </w:rPr>
        <w:t>Rocznik Statystyczny 2005</w:t>
      </w:r>
      <w:r w:rsidRPr="00536B28">
        <w:rPr>
          <w:rFonts w:cs="Arial"/>
          <w:noProof/>
          <w:szCs w:val="24"/>
        </w:rPr>
        <w:t>.</w:t>
      </w:r>
    </w:p>
    <w:p w14:paraId="2394BBD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(2010a). </w:t>
      </w:r>
      <w:r w:rsidRPr="00536B28">
        <w:rPr>
          <w:rFonts w:cs="Arial"/>
          <w:i/>
          <w:iCs/>
          <w:noProof/>
          <w:szCs w:val="24"/>
        </w:rPr>
        <w:t>Rocznik demograficzny 2010</w:t>
      </w:r>
      <w:r w:rsidRPr="00536B28">
        <w:rPr>
          <w:rFonts w:cs="Arial"/>
          <w:noProof/>
          <w:szCs w:val="24"/>
        </w:rPr>
        <w:t>.</w:t>
      </w:r>
    </w:p>
    <w:p w14:paraId="1BF7E46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(2010b). </w:t>
      </w:r>
      <w:r w:rsidRPr="00536B28">
        <w:rPr>
          <w:rFonts w:cs="Arial"/>
          <w:i/>
          <w:iCs/>
          <w:noProof/>
          <w:szCs w:val="24"/>
        </w:rPr>
        <w:t>Rocznik Statystyczny 2010</w:t>
      </w:r>
      <w:r w:rsidRPr="00536B28">
        <w:rPr>
          <w:rFonts w:cs="Arial"/>
          <w:noProof/>
          <w:szCs w:val="24"/>
        </w:rPr>
        <w:t>.</w:t>
      </w:r>
    </w:p>
    <w:p w14:paraId="10030CF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(2011a). </w:t>
      </w:r>
      <w:r w:rsidRPr="00536B28">
        <w:rPr>
          <w:rFonts w:cs="Arial"/>
          <w:i/>
          <w:iCs/>
          <w:noProof/>
          <w:szCs w:val="24"/>
        </w:rPr>
        <w:t>Rocznik demograficzny 2011</w:t>
      </w:r>
      <w:r w:rsidRPr="00536B28">
        <w:rPr>
          <w:rFonts w:cs="Arial"/>
          <w:noProof/>
          <w:szCs w:val="24"/>
        </w:rPr>
        <w:t>.</w:t>
      </w:r>
    </w:p>
    <w:p w14:paraId="6014C0E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(2011b). </w:t>
      </w:r>
      <w:r w:rsidRPr="00536B28">
        <w:rPr>
          <w:rFonts w:cs="Arial"/>
          <w:i/>
          <w:iCs/>
          <w:noProof/>
          <w:szCs w:val="24"/>
        </w:rPr>
        <w:t>Szkoły wyższe i ich finanse w 2010 r.</w:t>
      </w:r>
    </w:p>
    <w:p w14:paraId="173A77E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(2012a). </w:t>
      </w:r>
      <w:r w:rsidRPr="00536B28">
        <w:rPr>
          <w:rFonts w:cs="Arial"/>
          <w:i/>
          <w:iCs/>
          <w:noProof/>
          <w:szCs w:val="24"/>
        </w:rPr>
        <w:t>Rocznik demograficzny 2012</w:t>
      </w:r>
      <w:r w:rsidRPr="00536B28">
        <w:rPr>
          <w:rFonts w:cs="Arial"/>
          <w:noProof/>
          <w:szCs w:val="24"/>
        </w:rPr>
        <w:t>.</w:t>
      </w:r>
    </w:p>
    <w:p w14:paraId="3917968A"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(2012b). </w:t>
      </w:r>
      <w:r w:rsidRPr="00536B28">
        <w:rPr>
          <w:rFonts w:cs="Arial"/>
          <w:i/>
          <w:iCs/>
          <w:noProof/>
          <w:szCs w:val="24"/>
        </w:rPr>
        <w:t>Szkoły wyższe i ich finanse w 2011 r.</w:t>
      </w:r>
    </w:p>
    <w:p w14:paraId="58F704F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(2013a). </w:t>
      </w:r>
      <w:r w:rsidRPr="00536B28">
        <w:rPr>
          <w:rFonts w:cs="Arial"/>
          <w:i/>
          <w:iCs/>
          <w:noProof/>
          <w:szCs w:val="24"/>
        </w:rPr>
        <w:t>Rocznik demograficzny 2013</w:t>
      </w:r>
      <w:r w:rsidRPr="00536B28">
        <w:rPr>
          <w:rFonts w:cs="Arial"/>
          <w:noProof/>
          <w:szCs w:val="24"/>
        </w:rPr>
        <w:t>.</w:t>
      </w:r>
    </w:p>
    <w:p w14:paraId="178794D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(2013b). </w:t>
      </w:r>
      <w:r w:rsidRPr="00536B28">
        <w:rPr>
          <w:rFonts w:cs="Arial"/>
          <w:i/>
          <w:iCs/>
          <w:noProof/>
          <w:szCs w:val="24"/>
        </w:rPr>
        <w:t>Szkoły wyższe i ich finanse w 2012 r.</w:t>
      </w:r>
    </w:p>
    <w:p w14:paraId="4764B1C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(2014a). </w:t>
      </w:r>
      <w:r w:rsidRPr="00536B28">
        <w:rPr>
          <w:rFonts w:cs="Arial"/>
          <w:i/>
          <w:iCs/>
          <w:noProof/>
          <w:szCs w:val="24"/>
        </w:rPr>
        <w:t>Rocznik demograficzny 2014</w:t>
      </w:r>
      <w:r w:rsidRPr="00536B28">
        <w:rPr>
          <w:rFonts w:cs="Arial"/>
          <w:noProof/>
          <w:szCs w:val="24"/>
        </w:rPr>
        <w:t>.</w:t>
      </w:r>
    </w:p>
    <w:p w14:paraId="7D05CED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(2014b). </w:t>
      </w:r>
      <w:r w:rsidRPr="00536B28">
        <w:rPr>
          <w:rFonts w:cs="Arial"/>
          <w:i/>
          <w:iCs/>
          <w:noProof/>
          <w:szCs w:val="24"/>
        </w:rPr>
        <w:t>Szkoły wyższe i ich finanse w 2013r.</w:t>
      </w:r>
    </w:p>
    <w:p w14:paraId="62DC6E2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(2015a). </w:t>
      </w:r>
      <w:r w:rsidRPr="00536B28">
        <w:rPr>
          <w:rFonts w:cs="Arial"/>
          <w:i/>
          <w:iCs/>
          <w:noProof/>
          <w:szCs w:val="24"/>
        </w:rPr>
        <w:t>Rocznik demograficzny 2015</w:t>
      </w:r>
      <w:r w:rsidRPr="00536B28">
        <w:rPr>
          <w:rFonts w:cs="Arial"/>
          <w:noProof/>
          <w:szCs w:val="24"/>
        </w:rPr>
        <w:t>.</w:t>
      </w:r>
    </w:p>
    <w:p w14:paraId="3D7BF2E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(2015b). </w:t>
      </w:r>
      <w:r w:rsidRPr="00536B28">
        <w:rPr>
          <w:rFonts w:cs="Arial"/>
          <w:i/>
          <w:iCs/>
          <w:noProof/>
          <w:szCs w:val="24"/>
        </w:rPr>
        <w:t>Szkoły wyższe i ich finanse w 2014 r.</w:t>
      </w:r>
    </w:p>
    <w:p w14:paraId="5721EB4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(2016a). </w:t>
      </w:r>
      <w:r w:rsidRPr="00536B28">
        <w:rPr>
          <w:rFonts w:cs="Arial"/>
          <w:i/>
          <w:iCs/>
          <w:noProof/>
          <w:szCs w:val="24"/>
        </w:rPr>
        <w:t>Rocznik demograficzny 2016</w:t>
      </w:r>
      <w:r w:rsidRPr="00536B28">
        <w:rPr>
          <w:rFonts w:cs="Arial"/>
          <w:noProof/>
          <w:szCs w:val="24"/>
        </w:rPr>
        <w:t>.</w:t>
      </w:r>
    </w:p>
    <w:p w14:paraId="4B4C8D9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(2016b). </w:t>
      </w:r>
      <w:r w:rsidRPr="00536B28">
        <w:rPr>
          <w:rFonts w:cs="Arial"/>
          <w:i/>
          <w:iCs/>
          <w:noProof/>
          <w:szCs w:val="24"/>
        </w:rPr>
        <w:t>Szkoły wyższe i ich finanse w 2015 r.</w:t>
      </w:r>
    </w:p>
    <w:p w14:paraId="52E1930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lastRenderedPageBreak/>
        <w:t xml:space="preserve">GUS. (2017a). </w:t>
      </w:r>
      <w:r w:rsidRPr="00536B28">
        <w:rPr>
          <w:rFonts w:cs="Arial"/>
          <w:i/>
          <w:iCs/>
          <w:noProof/>
          <w:szCs w:val="24"/>
        </w:rPr>
        <w:t>Rocznik demograficzny 2017</w:t>
      </w:r>
      <w:r w:rsidRPr="00536B28">
        <w:rPr>
          <w:rFonts w:cs="Arial"/>
          <w:noProof/>
          <w:szCs w:val="24"/>
        </w:rPr>
        <w:t>.</w:t>
      </w:r>
    </w:p>
    <w:p w14:paraId="32D363D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(2017b). </w:t>
      </w:r>
      <w:r w:rsidRPr="00536B28">
        <w:rPr>
          <w:rFonts w:cs="Arial"/>
          <w:i/>
          <w:iCs/>
          <w:noProof/>
          <w:szCs w:val="24"/>
        </w:rPr>
        <w:t>Szkoły wyższe i ich finanse w 2016 r.</w:t>
      </w:r>
    </w:p>
    <w:p w14:paraId="72A919B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(2018a). </w:t>
      </w:r>
      <w:r w:rsidRPr="00536B28">
        <w:rPr>
          <w:rFonts w:cs="Arial"/>
          <w:i/>
          <w:iCs/>
          <w:noProof/>
          <w:szCs w:val="24"/>
        </w:rPr>
        <w:t>Rocznik demograficzny 2018</w:t>
      </w:r>
      <w:r w:rsidRPr="00536B28">
        <w:rPr>
          <w:rFonts w:cs="Arial"/>
          <w:noProof/>
          <w:szCs w:val="24"/>
        </w:rPr>
        <w:t>.</w:t>
      </w:r>
    </w:p>
    <w:p w14:paraId="5C4BBA8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(2018b). </w:t>
      </w:r>
      <w:r w:rsidRPr="00536B28">
        <w:rPr>
          <w:rFonts w:cs="Arial"/>
          <w:i/>
          <w:iCs/>
          <w:noProof/>
          <w:szCs w:val="24"/>
        </w:rPr>
        <w:t>Szkoły wyższe i ich finanse w 2017 r.</w:t>
      </w:r>
    </w:p>
    <w:p w14:paraId="603F801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(2019a). </w:t>
      </w:r>
      <w:r w:rsidRPr="00536B28">
        <w:rPr>
          <w:rFonts w:cs="Arial"/>
          <w:i/>
          <w:iCs/>
          <w:noProof/>
          <w:szCs w:val="24"/>
        </w:rPr>
        <w:t>Rocznik demograficzny 2019</w:t>
      </w:r>
      <w:r w:rsidRPr="00536B28">
        <w:rPr>
          <w:rFonts w:cs="Arial"/>
          <w:noProof/>
          <w:szCs w:val="24"/>
        </w:rPr>
        <w:t>.</w:t>
      </w:r>
    </w:p>
    <w:p w14:paraId="7F2100C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(2019b). </w:t>
      </w:r>
      <w:r w:rsidRPr="00536B28">
        <w:rPr>
          <w:rFonts w:cs="Arial"/>
          <w:i/>
          <w:iCs/>
          <w:noProof/>
          <w:szCs w:val="24"/>
        </w:rPr>
        <w:t>Szkoły wyższe i ich finanse w 2018 r.</w:t>
      </w:r>
    </w:p>
    <w:p w14:paraId="30272AF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(2020a). </w:t>
      </w:r>
      <w:r w:rsidRPr="00536B28">
        <w:rPr>
          <w:rFonts w:cs="Arial"/>
          <w:i/>
          <w:iCs/>
          <w:noProof/>
          <w:szCs w:val="24"/>
        </w:rPr>
        <w:t>Działalność badawcza i rozwojowa w Polsce w 2019 r.</w:t>
      </w:r>
      <w:r w:rsidRPr="00536B28">
        <w:rPr>
          <w:rFonts w:cs="Arial"/>
          <w:noProof/>
          <w:szCs w:val="24"/>
        </w:rPr>
        <w:t xml:space="preserve"> https://stat.gov.pl/download/gfx/portalinformacyjny/pl/defaultaktualnosci/5496/8/9/1/dzialalnosc_badawcza_i_rozwojowa_w_polsce_w_2019.pdf</w:t>
      </w:r>
    </w:p>
    <w:p w14:paraId="69A7C50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(2020b). </w:t>
      </w:r>
      <w:r w:rsidRPr="00536B28">
        <w:rPr>
          <w:rFonts w:cs="Arial"/>
          <w:i/>
          <w:iCs/>
          <w:noProof/>
          <w:szCs w:val="24"/>
        </w:rPr>
        <w:t>Ludność. Stan i struktura oraz ruch naturalny w przekroju terytorialnym w 2020 r.</w:t>
      </w:r>
      <w:r w:rsidRPr="00536B28">
        <w:rPr>
          <w:rFonts w:cs="Arial"/>
          <w:noProof/>
          <w:szCs w:val="24"/>
        </w:rPr>
        <w:t xml:space="preserve"> </w:t>
      </w:r>
      <w:r w:rsidRPr="00536B28">
        <w:rPr>
          <w:rFonts w:cs="Arial"/>
          <w:i/>
          <w:iCs/>
          <w:noProof/>
          <w:szCs w:val="24"/>
        </w:rPr>
        <w:t>1</w:t>
      </w:r>
      <w:r w:rsidRPr="00536B28">
        <w:rPr>
          <w:rFonts w:cs="Arial"/>
          <w:noProof/>
          <w:szCs w:val="24"/>
        </w:rPr>
        <w:t>.</w:t>
      </w:r>
    </w:p>
    <w:p w14:paraId="643F91E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(2020c). </w:t>
      </w:r>
      <w:r w:rsidRPr="00536B28">
        <w:rPr>
          <w:rFonts w:cs="Arial"/>
          <w:i/>
          <w:iCs/>
          <w:noProof/>
          <w:szCs w:val="24"/>
        </w:rPr>
        <w:t>Rocznik demograficzny 2020</w:t>
      </w:r>
      <w:r w:rsidRPr="00536B28">
        <w:rPr>
          <w:rFonts w:cs="Arial"/>
          <w:noProof/>
          <w:szCs w:val="24"/>
        </w:rPr>
        <w:t>.</w:t>
      </w:r>
    </w:p>
    <w:p w14:paraId="75CE749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(2020d). </w:t>
      </w:r>
      <w:r w:rsidRPr="00536B28">
        <w:rPr>
          <w:rFonts w:cs="Arial"/>
          <w:i/>
          <w:iCs/>
          <w:noProof/>
          <w:szCs w:val="24"/>
        </w:rPr>
        <w:t>Szkolnictwo wyższe i jego finanse w 2019 r.</w:t>
      </w:r>
    </w:p>
    <w:p w14:paraId="0C5B748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(2021a). </w:t>
      </w:r>
      <w:r w:rsidRPr="00536B28">
        <w:rPr>
          <w:rFonts w:cs="Arial"/>
          <w:i/>
          <w:iCs/>
          <w:noProof/>
          <w:szCs w:val="24"/>
        </w:rPr>
        <w:t>Rocznik Demograficzny</w:t>
      </w:r>
      <w:r w:rsidRPr="00536B28">
        <w:rPr>
          <w:rFonts w:cs="Arial"/>
          <w:noProof/>
          <w:szCs w:val="24"/>
        </w:rPr>
        <w:t>.</w:t>
      </w:r>
    </w:p>
    <w:p w14:paraId="2B918D2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(2021b). </w:t>
      </w:r>
      <w:r w:rsidRPr="00536B28">
        <w:rPr>
          <w:rFonts w:cs="Arial"/>
          <w:i/>
          <w:iCs/>
          <w:noProof/>
          <w:szCs w:val="24"/>
        </w:rPr>
        <w:t>Szkolnictwo wyższe i jego finanse w 2020 r.</w:t>
      </w:r>
    </w:p>
    <w:p w14:paraId="09E0B03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(2022a). </w:t>
      </w:r>
      <w:r w:rsidRPr="00536B28">
        <w:rPr>
          <w:rFonts w:cs="Arial"/>
          <w:i/>
          <w:iCs/>
          <w:noProof/>
          <w:szCs w:val="24"/>
        </w:rPr>
        <w:t>Ludność według cech społecznych – wyniki wstępne NSP 2021</w:t>
      </w:r>
      <w:r w:rsidRPr="00536B28">
        <w:rPr>
          <w:rFonts w:cs="Arial"/>
          <w:noProof/>
          <w:szCs w:val="24"/>
        </w:rPr>
        <w:t>.</w:t>
      </w:r>
    </w:p>
    <w:p w14:paraId="0BD402E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(2022b). </w:t>
      </w:r>
      <w:r w:rsidRPr="00536B28">
        <w:rPr>
          <w:rFonts w:cs="Arial"/>
          <w:i/>
          <w:iCs/>
          <w:noProof/>
          <w:szCs w:val="24"/>
        </w:rPr>
        <w:t>Szkolnictwo wyższe i jego finanse w 2021 r.</w:t>
      </w:r>
    </w:p>
    <w:p w14:paraId="5F80D74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(2023). </w:t>
      </w:r>
      <w:r w:rsidRPr="00536B28">
        <w:rPr>
          <w:rFonts w:cs="Arial"/>
          <w:i/>
          <w:iCs/>
          <w:noProof/>
          <w:szCs w:val="24"/>
        </w:rPr>
        <w:t>Szkolnictwo wyższe i jego finanse w 2022 r.</w:t>
      </w:r>
    </w:p>
    <w:p w14:paraId="6CCF737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Habermas, J., &amp; Blazek, J. R. (1987). The Idea of the University: Learning Processes. </w:t>
      </w:r>
      <w:r w:rsidRPr="00536B28">
        <w:rPr>
          <w:rFonts w:cs="Arial"/>
          <w:i/>
          <w:iCs/>
          <w:noProof/>
          <w:szCs w:val="24"/>
          <w:lang w:val="en-GB"/>
        </w:rPr>
        <w:t>New German Critique</w:t>
      </w:r>
      <w:r w:rsidRPr="00536B28">
        <w:rPr>
          <w:rFonts w:cs="Arial"/>
          <w:noProof/>
          <w:szCs w:val="24"/>
          <w:lang w:val="en-GB"/>
        </w:rPr>
        <w:t xml:space="preserve">, </w:t>
      </w:r>
      <w:r w:rsidRPr="00536B28">
        <w:rPr>
          <w:rFonts w:cs="Arial"/>
          <w:i/>
          <w:iCs/>
          <w:noProof/>
          <w:szCs w:val="24"/>
          <w:lang w:val="en-GB"/>
        </w:rPr>
        <w:t>41</w:t>
      </w:r>
      <w:r w:rsidRPr="00536B28">
        <w:rPr>
          <w:rFonts w:cs="Arial"/>
          <w:noProof/>
          <w:szCs w:val="24"/>
          <w:lang w:val="en-GB"/>
        </w:rPr>
        <w:t>, 3. https://doi.org/10.2307/488273</w:t>
      </w:r>
    </w:p>
    <w:p w14:paraId="6D8D90A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Hadid, W. (2019). Lean service, business strategy and ABC and their impact on firm performance. </w:t>
      </w:r>
      <w:r w:rsidRPr="00536B28">
        <w:rPr>
          <w:rFonts w:cs="Arial"/>
          <w:i/>
          <w:iCs/>
          <w:noProof/>
          <w:szCs w:val="24"/>
          <w:lang w:val="en-GB"/>
        </w:rPr>
        <w:t>Production Planning &amp; Control</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(14), 1203–1217. https://doi.org/10.1080/09537287.2019.1599146</w:t>
      </w:r>
    </w:p>
    <w:p w14:paraId="6AF3D47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Haerizadeh, M., &amp; Sunder M., V. (2019). Impacts of Lean Six Sigma on improving a higher education system: a case study.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36</w:t>
      </w:r>
      <w:r w:rsidRPr="00536B28">
        <w:rPr>
          <w:rFonts w:cs="Arial"/>
          <w:noProof/>
          <w:szCs w:val="24"/>
          <w:lang w:val="en-GB"/>
        </w:rPr>
        <w:t>(6), 983–998. https://doi.org/10.1108/IJQRM-07-2018-0198</w:t>
      </w:r>
    </w:p>
    <w:p w14:paraId="272A220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Hall, H. (2013). Zastosowanie Metod NPS i CSI w Badaniach Poziomu Satysfakcji I Lojalności Studentów. </w:t>
      </w:r>
      <w:r w:rsidRPr="00536B28">
        <w:rPr>
          <w:rFonts w:cs="Arial"/>
          <w:i/>
          <w:iCs/>
          <w:noProof/>
          <w:szCs w:val="24"/>
          <w:lang w:val="en-GB"/>
        </w:rPr>
        <w:t>Modern Management Review</w:t>
      </w:r>
      <w:r w:rsidRPr="00536B28">
        <w:rPr>
          <w:rFonts w:cs="Arial"/>
          <w:noProof/>
          <w:szCs w:val="24"/>
          <w:lang w:val="en-GB"/>
        </w:rPr>
        <w:t xml:space="preserve">, </w:t>
      </w:r>
      <w:r w:rsidRPr="00536B28">
        <w:rPr>
          <w:rFonts w:cs="Arial"/>
          <w:i/>
          <w:iCs/>
          <w:noProof/>
          <w:szCs w:val="24"/>
          <w:lang w:val="en-GB"/>
        </w:rPr>
        <w:t>XVIII</w:t>
      </w:r>
      <w:r w:rsidRPr="00536B28">
        <w:rPr>
          <w:rFonts w:cs="Arial"/>
          <w:noProof/>
          <w:szCs w:val="24"/>
          <w:lang w:val="en-GB"/>
        </w:rPr>
        <w:t>, 51–61. https://doi.org/10.7862/rz.2013.mmr.5</w:t>
      </w:r>
    </w:p>
    <w:p w14:paraId="166785A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Harvey, L., &amp; Stensaker, B. (2008). Quality Culture: understandings, boundaries and linkages. </w:t>
      </w:r>
      <w:r w:rsidRPr="00536B28">
        <w:rPr>
          <w:rFonts w:cs="Arial"/>
          <w:i/>
          <w:iCs/>
          <w:noProof/>
          <w:szCs w:val="24"/>
          <w:lang w:val="en-GB"/>
        </w:rPr>
        <w:t>European Journal of Education</w:t>
      </w:r>
      <w:r w:rsidRPr="00536B28">
        <w:rPr>
          <w:rFonts w:cs="Arial"/>
          <w:noProof/>
          <w:szCs w:val="24"/>
          <w:lang w:val="en-GB"/>
        </w:rPr>
        <w:t xml:space="preserve">, </w:t>
      </w:r>
      <w:r w:rsidRPr="00536B28">
        <w:rPr>
          <w:rFonts w:cs="Arial"/>
          <w:i/>
          <w:iCs/>
          <w:noProof/>
          <w:szCs w:val="24"/>
          <w:lang w:val="en-GB"/>
        </w:rPr>
        <w:t>43</w:t>
      </w:r>
      <w:r w:rsidRPr="00536B28">
        <w:rPr>
          <w:rFonts w:cs="Arial"/>
          <w:noProof/>
          <w:szCs w:val="24"/>
          <w:lang w:val="en-GB"/>
        </w:rPr>
        <w:t>(4), 427–442. https://doi.org/10.1111/j.1465-3435.2008.00367.x</w:t>
      </w:r>
    </w:p>
    <w:p w14:paraId="1C7F838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Hildesheim, C., &amp; Sonntag, K. (2020). The Quality Culture Inventory: a comprehensive approach towards measuring quality culture in higher education. </w:t>
      </w:r>
      <w:r w:rsidRPr="00536B28">
        <w:rPr>
          <w:rFonts w:cs="Arial"/>
          <w:i/>
          <w:iCs/>
          <w:noProof/>
          <w:szCs w:val="24"/>
          <w:lang w:val="en-GB"/>
        </w:rPr>
        <w:t>Studies in Higher Education</w:t>
      </w:r>
      <w:r w:rsidRPr="00536B28">
        <w:rPr>
          <w:rFonts w:cs="Arial"/>
          <w:noProof/>
          <w:szCs w:val="24"/>
          <w:lang w:val="en-GB"/>
        </w:rPr>
        <w:t xml:space="preserve">, </w:t>
      </w:r>
      <w:r w:rsidRPr="00536B28">
        <w:rPr>
          <w:rFonts w:cs="Arial"/>
          <w:i/>
          <w:iCs/>
          <w:noProof/>
          <w:szCs w:val="24"/>
          <w:lang w:val="en-GB"/>
        </w:rPr>
        <w:t>45</w:t>
      </w:r>
      <w:r w:rsidRPr="00536B28">
        <w:rPr>
          <w:rFonts w:cs="Arial"/>
          <w:noProof/>
          <w:szCs w:val="24"/>
          <w:lang w:val="en-GB"/>
        </w:rPr>
        <w:t>(4), 892–908. https://doi.org/10.1080/03075079.2019.1672639</w:t>
      </w:r>
    </w:p>
    <w:p w14:paraId="62E6AC4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Hillerbrand, R., &amp; Werker, C. (2019). Values in University–Industry Collaborations: The Case of Academics Working at Universities of Technology. </w:t>
      </w:r>
      <w:r w:rsidRPr="00536B28">
        <w:rPr>
          <w:rFonts w:cs="Arial"/>
          <w:i/>
          <w:iCs/>
          <w:noProof/>
          <w:szCs w:val="24"/>
          <w:lang w:val="en-GB"/>
        </w:rPr>
        <w:t>Science and Engineering Ethics</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(6), 1633–1656. https://doi.org/10.1007/s11948-019-00144-w</w:t>
      </w:r>
    </w:p>
    <w:p w14:paraId="466C543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Holland, M. M., &amp; Ford, K. S. (2021). Legitimating Prestige through Diversity: How Higher Education Institutions Represent Ethno-Racial Diversity across Levels of Selectivity. </w:t>
      </w:r>
      <w:r w:rsidRPr="00536B28">
        <w:rPr>
          <w:rFonts w:cs="Arial"/>
          <w:i/>
          <w:iCs/>
          <w:noProof/>
          <w:szCs w:val="24"/>
          <w:lang w:val="en-GB"/>
        </w:rPr>
        <w:t>The Journal of Higher Education</w:t>
      </w:r>
      <w:r w:rsidRPr="00536B28">
        <w:rPr>
          <w:rFonts w:cs="Arial"/>
          <w:noProof/>
          <w:szCs w:val="24"/>
          <w:lang w:val="en-GB"/>
        </w:rPr>
        <w:t xml:space="preserve">, </w:t>
      </w:r>
      <w:r w:rsidRPr="00536B28">
        <w:rPr>
          <w:rFonts w:cs="Arial"/>
          <w:i/>
          <w:iCs/>
          <w:noProof/>
          <w:szCs w:val="24"/>
          <w:lang w:val="en-GB"/>
        </w:rPr>
        <w:t>92</w:t>
      </w:r>
      <w:r w:rsidRPr="00536B28">
        <w:rPr>
          <w:rFonts w:cs="Arial"/>
          <w:noProof/>
          <w:szCs w:val="24"/>
          <w:lang w:val="en-GB"/>
        </w:rPr>
        <w:t>(1), 1–30. https://doi.org/10.1080/00221546.2020.1740532</w:t>
      </w:r>
    </w:p>
    <w:p w14:paraId="44E7D12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Holweg, M. (2007). The genealogy of lean production.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(2), 420–437. https://doi.org/10.1016/j.jom.2006.04.001</w:t>
      </w:r>
    </w:p>
    <w:p w14:paraId="0C503CE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Hoonakker, P., &amp; Carayon, P. (2009). Questionnaire Survey Nonresponse: A Comparison of Postal Mail and Internet Surveys. </w:t>
      </w:r>
      <w:r w:rsidRPr="00536B28">
        <w:rPr>
          <w:rFonts w:cs="Arial"/>
          <w:i/>
          <w:iCs/>
          <w:noProof/>
          <w:szCs w:val="24"/>
          <w:lang w:val="en-GB"/>
        </w:rPr>
        <w:t>International Journal of Human-Computer Interaction</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(5), 348–373. https://doi.org/10.1080/10447310902864951</w:t>
      </w:r>
    </w:p>
    <w:p w14:paraId="7D3C70E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Huang, Y., Li, X., Wilck, J., &amp; Berg, T. (2012). Cost reduction in healthcare via Lean Six Sigma. </w:t>
      </w:r>
      <w:r w:rsidRPr="00536B28">
        <w:rPr>
          <w:rFonts w:cs="Arial"/>
          <w:i/>
          <w:iCs/>
          <w:noProof/>
          <w:szCs w:val="24"/>
          <w:lang w:val="en-GB"/>
        </w:rPr>
        <w:t>62nd IIE Annual Conference and Expo 2012</w:t>
      </w:r>
      <w:r w:rsidRPr="00536B28">
        <w:rPr>
          <w:rFonts w:cs="Arial"/>
          <w:noProof/>
          <w:szCs w:val="24"/>
          <w:lang w:val="en-GB"/>
        </w:rPr>
        <w:t>, 1263–1270.</w:t>
      </w:r>
    </w:p>
    <w:p w14:paraId="12C4671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(15–16), 1913–1931. https://doi.org/10.1080/14783363.2021.2014313</w:t>
      </w:r>
    </w:p>
    <w:p w14:paraId="13B301D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536B28">
        <w:rPr>
          <w:rFonts w:cs="Arial"/>
          <w:i/>
          <w:iCs/>
          <w:noProof/>
          <w:szCs w:val="24"/>
          <w:lang w:val="en-GB"/>
        </w:rPr>
        <w:t>Intellectual Capital Management as a Driver of Sustainability</w:t>
      </w:r>
      <w:r w:rsidRPr="00536B28">
        <w:rPr>
          <w:rFonts w:cs="Arial"/>
          <w:noProof/>
          <w:szCs w:val="24"/>
          <w:lang w:val="en-GB"/>
        </w:rPr>
        <w:t xml:space="preserve"> (ss. 101–117). Springer International Publishing. https://doi.org/10.1007/978-3-319-79051-0_6</w:t>
      </w:r>
    </w:p>
    <w:p w14:paraId="555B83C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Iacobucci, D., Ostrom, A., &amp; Grayson, K. (1995). Distinguishing Service Quality and Customer Satisfaction: The Voice of the Consumer. </w:t>
      </w:r>
      <w:r w:rsidRPr="00536B28">
        <w:rPr>
          <w:rFonts w:cs="Arial"/>
          <w:i/>
          <w:iCs/>
          <w:noProof/>
          <w:szCs w:val="24"/>
          <w:lang w:val="en-GB"/>
        </w:rPr>
        <w:t>Journal of Consumer Psychology</w:t>
      </w:r>
      <w:r w:rsidRPr="00536B28">
        <w:rPr>
          <w:rFonts w:cs="Arial"/>
          <w:noProof/>
          <w:szCs w:val="24"/>
          <w:lang w:val="en-GB"/>
        </w:rPr>
        <w:t xml:space="preserve">, </w:t>
      </w:r>
      <w:r w:rsidRPr="00536B28">
        <w:rPr>
          <w:rFonts w:cs="Arial"/>
          <w:i/>
          <w:iCs/>
          <w:noProof/>
          <w:szCs w:val="24"/>
          <w:lang w:val="en-GB"/>
        </w:rPr>
        <w:t>4</w:t>
      </w:r>
      <w:r w:rsidRPr="00536B28">
        <w:rPr>
          <w:rFonts w:cs="Arial"/>
          <w:noProof/>
          <w:szCs w:val="24"/>
          <w:lang w:val="en-GB"/>
        </w:rPr>
        <w:t>(3), 277–303. https://doi.org/10.1207/s15327663jcp0403_04</w:t>
      </w:r>
    </w:p>
    <w:p w14:paraId="32DC4DB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536B28">
        <w:rPr>
          <w:rFonts w:cs="Arial"/>
          <w:i/>
          <w:iCs/>
          <w:noProof/>
          <w:szCs w:val="24"/>
          <w:lang w:val="en-GB"/>
        </w:rPr>
        <w:t>The TQM Journal</w:t>
      </w:r>
      <w:r w:rsidRPr="00536B28">
        <w:rPr>
          <w:rFonts w:cs="Arial"/>
          <w:noProof/>
          <w:szCs w:val="24"/>
          <w:lang w:val="en-GB"/>
        </w:rPr>
        <w:t>. https://doi.org/10.1108/TQM-11-2022-0322</w:t>
      </w:r>
    </w:p>
    <w:p w14:paraId="489EB4E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ISO. (2024). </w:t>
      </w:r>
      <w:r w:rsidRPr="00536B28">
        <w:rPr>
          <w:rFonts w:cs="Arial"/>
          <w:i/>
          <w:iCs/>
          <w:noProof/>
          <w:szCs w:val="24"/>
          <w:lang w:val="en-GB"/>
        </w:rPr>
        <w:t>Management System Standards list</w:t>
      </w:r>
      <w:r w:rsidRPr="00536B28">
        <w:rPr>
          <w:rFonts w:cs="Arial"/>
          <w:noProof/>
          <w:szCs w:val="24"/>
          <w:lang w:val="en-GB"/>
        </w:rPr>
        <w:t>. https://www.iso.org/management-system-standards-list.html</w:t>
      </w:r>
    </w:p>
    <w:p w14:paraId="0B8E138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ISO 21001. (2018). </w:t>
      </w:r>
      <w:r w:rsidRPr="00536B28">
        <w:rPr>
          <w:rFonts w:cs="Arial"/>
          <w:i/>
          <w:iCs/>
          <w:noProof/>
          <w:szCs w:val="24"/>
          <w:lang w:val="en-GB"/>
        </w:rPr>
        <w:t>Educational organizations - Management systems for educational organizations - Requirements with guidance for use</w:t>
      </w:r>
      <w:r w:rsidRPr="00536B28">
        <w:rPr>
          <w:rFonts w:cs="Arial"/>
          <w:noProof/>
          <w:szCs w:val="24"/>
          <w:lang w:val="en-GB"/>
        </w:rPr>
        <w:t>.</w:t>
      </w:r>
    </w:p>
    <w:p w14:paraId="6490CCB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Jackson, G. (2021). </w:t>
      </w:r>
      <w:r w:rsidRPr="00536B28">
        <w:rPr>
          <w:rFonts w:cs="Arial"/>
          <w:i/>
          <w:iCs/>
          <w:noProof/>
          <w:szCs w:val="24"/>
          <w:lang w:val="en-GB"/>
        </w:rPr>
        <w:t>Stakeholders’ Communication During Learning Analytics Implementation in Higher Education</w:t>
      </w:r>
      <w:r w:rsidRPr="00536B28">
        <w:rPr>
          <w:rFonts w:cs="Arial"/>
          <w:noProof/>
          <w:szCs w:val="24"/>
          <w:lang w:val="en-GB"/>
        </w:rPr>
        <w:t>. Walden University.</w:t>
      </w:r>
    </w:p>
    <w:p w14:paraId="220A165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Jackson, M. C. (1982). The nature of soft systems thinking. The work of Churchman, Ackoff and Checkland. </w:t>
      </w:r>
      <w:r w:rsidRPr="00536B28">
        <w:rPr>
          <w:rFonts w:cs="Arial"/>
          <w:i/>
          <w:iCs/>
          <w:noProof/>
          <w:szCs w:val="24"/>
          <w:lang w:val="en-GB"/>
        </w:rPr>
        <w:t>Journal of applied systems analysis</w:t>
      </w:r>
      <w:r w:rsidRPr="00536B28">
        <w:rPr>
          <w:rFonts w:cs="Arial"/>
          <w:noProof/>
          <w:szCs w:val="24"/>
          <w:lang w:val="en-GB"/>
        </w:rPr>
        <w:t xml:space="preserve">, </w:t>
      </w:r>
      <w:r w:rsidRPr="00536B28">
        <w:rPr>
          <w:rFonts w:cs="Arial"/>
          <w:i/>
          <w:iCs/>
          <w:noProof/>
          <w:szCs w:val="24"/>
          <w:lang w:val="en-GB"/>
        </w:rPr>
        <w:t>9</w:t>
      </w:r>
      <w:r w:rsidRPr="00536B28">
        <w:rPr>
          <w:rFonts w:cs="Arial"/>
          <w:noProof/>
          <w:szCs w:val="24"/>
          <w:lang w:val="en-GB"/>
        </w:rPr>
        <w:t>(1), 17–29.</w:t>
      </w:r>
    </w:p>
    <w:p w14:paraId="7807F89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Jain, S. K., &amp; Gupta, G. (2004). Measuring Service Quality: Servqual vs. Servperf Scales. </w:t>
      </w:r>
      <w:r w:rsidRPr="00536B28">
        <w:rPr>
          <w:rFonts w:cs="Arial"/>
          <w:i/>
          <w:iCs/>
          <w:noProof/>
          <w:szCs w:val="24"/>
          <w:lang w:val="en-GB"/>
        </w:rPr>
        <w:t xml:space="preserve">Vikalpa: The </w:t>
      </w:r>
      <w:r w:rsidRPr="00536B28">
        <w:rPr>
          <w:rFonts w:cs="Arial"/>
          <w:i/>
          <w:iCs/>
          <w:noProof/>
          <w:szCs w:val="24"/>
          <w:lang w:val="en-GB"/>
        </w:rPr>
        <w:lastRenderedPageBreak/>
        <w:t>Journal for Decision Makers</w:t>
      </w:r>
      <w:r w:rsidRPr="00536B28">
        <w:rPr>
          <w:rFonts w:cs="Arial"/>
          <w:noProof/>
          <w:szCs w:val="24"/>
          <w:lang w:val="en-GB"/>
        </w:rPr>
        <w:t xml:space="preserve">, </w:t>
      </w:r>
      <w:r w:rsidRPr="00536B28">
        <w:rPr>
          <w:rFonts w:cs="Arial"/>
          <w:i/>
          <w:iCs/>
          <w:noProof/>
          <w:szCs w:val="24"/>
          <w:lang w:val="en-GB"/>
        </w:rPr>
        <w:t>29</w:t>
      </w:r>
      <w:r w:rsidRPr="00536B28">
        <w:rPr>
          <w:rFonts w:cs="Arial"/>
          <w:noProof/>
          <w:szCs w:val="24"/>
          <w:lang w:val="en-GB"/>
        </w:rPr>
        <w:t>(2), 25–38. https://doi.org/10.1177/0256090920040203</w:t>
      </w:r>
    </w:p>
    <w:p w14:paraId="64D8DC1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Jastrzębska, E. (2016). </w:t>
      </w:r>
      <w:r w:rsidRPr="00536B28">
        <w:rPr>
          <w:rFonts w:cs="Arial"/>
          <w:noProof/>
          <w:szCs w:val="24"/>
        </w:rPr>
        <w:t xml:space="preserve">Angażowanie interesariuszy jako istota społecznej odpowiedzialności według ISO 26000. W </w:t>
      </w:r>
      <w:r w:rsidRPr="00536B28">
        <w:rPr>
          <w:rFonts w:cs="Arial"/>
          <w:i/>
          <w:iCs/>
          <w:noProof/>
          <w:szCs w:val="24"/>
        </w:rPr>
        <w:t>Reklama i PR z perspektywy współczesnych problemów komunikacji marketingowej (Red.) A. Wiśniewska, A. Kozłowska</w:t>
      </w:r>
      <w:r w:rsidRPr="00536B28">
        <w:rPr>
          <w:rFonts w:cs="Arial"/>
          <w:noProof/>
          <w:szCs w:val="24"/>
        </w:rPr>
        <w:t xml:space="preserve"> (ss. 71–91). Wyższa Szkoła Promocji, Mediów i Show Businessu.</w:t>
      </w:r>
    </w:p>
    <w:p w14:paraId="6E8189A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Jonas, A. (2009). </w:t>
      </w:r>
      <w:r w:rsidRPr="00536B28">
        <w:rPr>
          <w:rFonts w:cs="Arial"/>
          <w:i/>
          <w:iCs/>
          <w:noProof/>
          <w:szCs w:val="24"/>
        </w:rPr>
        <w:t>Tworzenie relacji z klientem w firmach usługowych a jakość usług</w:t>
      </w:r>
      <w:r w:rsidRPr="00536B28">
        <w:rPr>
          <w:rFonts w:cs="Arial"/>
          <w:noProof/>
          <w:szCs w:val="24"/>
        </w:rPr>
        <w:t xml:space="preserve">. </w:t>
      </w:r>
      <w:r w:rsidRPr="00536B28">
        <w:rPr>
          <w:rFonts w:cs="Arial"/>
          <w:i/>
          <w:iCs/>
          <w:noProof/>
          <w:szCs w:val="24"/>
          <w:lang w:val="en-GB"/>
        </w:rPr>
        <w:t>823</w:t>
      </w:r>
      <w:r w:rsidRPr="00536B28">
        <w:rPr>
          <w:rFonts w:cs="Arial"/>
          <w:noProof/>
          <w:szCs w:val="24"/>
          <w:lang w:val="en-GB"/>
        </w:rPr>
        <w:t>.</w:t>
      </w:r>
    </w:p>
    <w:p w14:paraId="7A8B615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Jongbloed, B., Enders, J., &amp; Salerno, C. (2008). Higher education and its communities: Interconnections, interdependencies and a research agenda. </w:t>
      </w:r>
      <w:r w:rsidRPr="00536B28">
        <w:rPr>
          <w:rFonts w:cs="Arial"/>
          <w:i/>
          <w:iCs/>
          <w:noProof/>
          <w:szCs w:val="24"/>
          <w:lang w:val="en-GB"/>
        </w:rPr>
        <w:t>Higher Education</w:t>
      </w:r>
      <w:r w:rsidRPr="00536B28">
        <w:rPr>
          <w:rFonts w:cs="Arial"/>
          <w:noProof/>
          <w:szCs w:val="24"/>
          <w:lang w:val="en-GB"/>
        </w:rPr>
        <w:t xml:space="preserve">, </w:t>
      </w:r>
      <w:r w:rsidRPr="00536B28">
        <w:rPr>
          <w:rFonts w:cs="Arial"/>
          <w:i/>
          <w:iCs/>
          <w:noProof/>
          <w:szCs w:val="24"/>
          <w:lang w:val="en-GB"/>
        </w:rPr>
        <w:t>56</w:t>
      </w:r>
      <w:r w:rsidRPr="00536B28">
        <w:rPr>
          <w:rFonts w:cs="Arial"/>
          <w:noProof/>
          <w:szCs w:val="24"/>
          <w:lang w:val="en-GB"/>
        </w:rPr>
        <w:t>(3), 303–324. https://doi.org/10.1007/s10734-008-9128-2</w:t>
      </w:r>
    </w:p>
    <w:p w14:paraId="502299D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Jyoti, J., Kour, S., &amp; Sharma, J. (2017). Impact of total quality services on financial performance: role of service profit chain.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28</w:t>
      </w:r>
      <w:r w:rsidRPr="00536B28">
        <w:rPr>
          <w:rFonts w:cs="Arial"/>
          <w:noProof/>
          <w:szCs w:val="24"/>
          <w:lang w:val="en-GB"/>
        </w:rPr>
        <w:t>(7–8), 897–929. https://doi.org/10.1080/14783363.2016.1274649</w:t>
      </w:r>
    </w:p>
    <w:p w14:paraId="5A7435A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Kalinowski, J. (2017). </w:t>
      </w:r>
      <w:r w:rsidRPr="00536B28">
        <w:rPr>
          <w:rFonts w:cs="Arial"/>
          <w:i/>
          <w:iCs/>
          <w:noProof/>
          <w:szCs w:val="24"/>
          <w:lang w:val="en-GB"/>
        </w:rPr>
        <w:t>​</w:t>
      </w:r>
      <w:r w:rsidRPr="00536B28">
        <w:rPr>
          <w:rFonts w:cs="Arial"/>
          <w:i/>
          <w:iCs/>
          <w:noProof/>
          <w:szCs w:val="24"/>
        </w:rPr>
        <w:t>Finansowanie uczelni na nowych zasadach - komentarz: dr Jacek Kalinowski​</w:t>
      </w:r>
      <w:r w:rsidRPr="00536B28">
        <w:rPr>
          <w:rFonts w:cs="Arial"/>
          <w:noProof/>
          <w:szCs w:val="24"/>
        </w:rPr>
        <w:t>. https://opinieouczelniach.pl/artykul/finansowanie-uczelni-na-nowych-zasadach-komentarz-dr-jacek-kalinowski/</w:t>
      </w:r>
    </w:p>
    <w:p w14:paraId="373B272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Kang, H., &amp; Ahn, J.-W. (2021). Model Setting and Interpretation of Results in Research Using Structural Equation Modeling: A Checklist with Guiding Questions for Reporting. </w:t>
      </w:r>
      <w:r w:rsidRPr="00536B28">
        <w:rPr>
          <w:rFonts w:cs="Arial"/>
          <w:i/>
          <w:iCs/>
          <w:noProof/>
          <w:szCs w:val="24"/>
          <w:lang w:val="en-GB"/>
        </w:rPr>
        <w:t>Asian Nursing Research</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(3), 157–162. https://doi.org/10.1016/j.anr.2021.06.001</w:t>
      </w:r>
    </w:p>
    <w:p w14:paraId="7358E03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Kanji, G. K., &amp; Tambi, M. A. B. A. (1999). Total quality management in UK higher education institutions. </w:t>
      </w:r>
      <w:r w:rsidRPr="00536B28">
        <w:rPr>
          <w:rFonts w:cs="Arial"/>
          <w:i/>
          <w:iCs/>
          <w:noProof/>
          <w:szCs w:val="24"/>
          <w:lang w:val="en-GB"/>
        </w:rPr>
        <w:t>Total Quality Management</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(1), 129–153. https://doi.org/10.1080/0954412998126</w:t>
      </w:r>
    </w:p>
    <w:p w14:paraId="339DDBB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Kaplan, R. S., &amp; Norton, D. P. (1992). The balanced scorecard--measures that drive performance. </w:t>
      </w:r>
      <w:r w:rsidRPr="00536B28">
        <w:rPr>
          <w:rFonts w:cs="Arial"/>
          <w:i/>
          <w:iCs/>
          <w:noProof/>
          <w:szCs w:val="24"/>
          <w:lang w:val="en-GB"/>
        </w:rPr>
        <w:t>Harvard business review</w:t>
      </w:r>
      <w:r w:rsidRPr="00536B28">
        <w:rPr>
          <w:rFonts w:cs="Arial"/>
          <w:noProof/>
          <w:szCs w:val="24"/>
          <w:lang w:val="en-GB"/>
        </w:rPr>
        <w:t xml:space="preserve">, </w:t>
      </w:r>
      <w:r w:rsidRPr="00536B28">
        <w:rPr>
          <w:rFonts w:cs="Arial"/>
          <w:i/>
          <w:iCs/>
          <w:noProof/>
          <w:szCs w:val="24"/>
          <w:lang w:val="en-GB"/>
        </w:rPr>
        <w:t>70</w:t>
      </w:r>
      <w:r w:rsidRPr="00536B28">
        <w:rPr>
          <w:rFonts w:cs="Arial"/>
          <w:noProof/>
          <w:szCs w:val="24"/>
          <w:lang w:val="en-GB"/>
        </w:rPr>
        <w:t>(1), 71–79.</w:t>
      </w:r>
    </w:p>
    <w:p w14:paraId="4A03F25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Karwacka, M. (2011). </w:t>
      </w:r>
      <w:r w:rsidRPr="00536B28">
        <w:rPr>
          <w:rFonts w:cs="Arial"/>
          <w:i/>
          <w:iCs/>
          <w:noProof/>
          <w:szCs w:val="24"/>
          <w:lang w:val="en-GB"/>
        </w:rPr>
        <w:t>Interesariusze</w:t>
      </w:r>
      <w:r w:rsidRPr="00536B28">
        <w:rPr>
          <w:rFonts w:cs="Arial"/>
          <w:noProof/>
          <w:szCs w:val="24"/>
          <w:lang w:val="en-GB"/>
        </w:rPr>
        <w:t>.</w:t>
      </w:r>
    </w:p>
    <w:p w14:paraId="1475108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Keremidchiev, S. (2021). Theoretical foundations of stakeholder theory. </w:t>
      </w:r>
      <w:r w:rsidRPr="00536B28">
        <w:rPr>
          <w:rFonts w:cs="Arial"/>
          <w:i/>
          <w:iCs/>
          <w:noProof/>
          <w:szCs w:val="24"/>
          <w:lang w:val="en-GB"/>
        </w:rPr>
        <w:t>Ikonomicheski Izsledvania</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(1), 70–88.</w:t>
      </w:r>
    </w:p>
    <w:p w14:paraId="6A070C5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Kettunen, J. (2015). Stakeholder relationships in higher education. </w:t>
      </w:r>
      <w:r w:rsidRPr="00536B28">
        <w:rPr>
          <w:rFonts w:cs="Arial"/>
          <w:i/>
          <w:iCs/>
          <w:noProof/>
          <w:szCs w:val="24"/>
          <w:lang w:val="en-GB"/>
        </w:rPr>
        <w:t>Tertiary Education and Management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(1), 56–65. https://doi.org/10.1080/13583883.2014.997277</w:t>
      </w:r>
    </w:p>
    <w:p w14:paraId="2B71398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Kezar, A., &amp; Eckel, P. D. (2002). The Effect of Institutional Culture on Change Strategies in Higher Education. </w:t>
      </w:r>
      <w:r w:rsidRPr="00536B28">
        <w:rPr>
          <w:rFonts w:cs="Arial"/>
          <w:i/>
          <w:iCs/>
          <w:noProof/>
          <w:szCs w:val="24"/>
          <w:lang w:val="en-GB"/>
        </w:rPr>
        <w:t>The Journal of Higher Education</w:t>
      </w:r>
      <w:r w:rsidRPr="00536B28">
        <w:rPr>
          <w:rFonts w:cs="Arial"/>
          <w:noProof/>
          <w:szCs w:val="24"/>
          <w:lang w:val="en-GB"/>
        </w:rPr>
        <w:t xml:space="preserve">, </w:t>
      </w:r>
      <w:r w:rsidRPr="00536B28">
        <w:rPr>
          <w:rFonts w:cs="Arial"/>
          <w:i/>
          <w:iCs/>
          <w:noProof/>
          <w:szCs w:val="24"/>
          <w:lang w:val="en-GB"/>
        </w:rPr>
        <w:t>73</w:t>
      </w:r>
      <w:r w:rsidRPr="00536B28">
        <w:rPr>
          <w:rFonts w:cs="Arial"/>
          <w:noProof/>
          <w:szCs w:val="24"/>
          <w:lang w:val="en-GB"/>
        </w:rPr>
        <w:t>(4), 435–460. https://doi.org/10.1080/00221546.2002.11777159</w:t>
      </w:r>
    </w:p>
    <w:p w14:paraId="31B8B44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Khazanchi, S., Lewis, M. W., &amp; Boyer, K. K. (2007). Innovation-supportive culture: The impact of organizational values on process innovation.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(4), 871–884. https://doi.org/10.1016/j.jom.2006.08.003</w:t>
      </w:r>
    </w:p>
    <w:p w14:paraId="15E9DA0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Khodayari, F., &amp; Khodayari, B. (2011). Service Quality in Higher Education (Case study: Measuring service quality of Islamic Azad University, Firoozkooh branch). </w:t>
      </w:r>
      <w:r w:rsidRPr="00536B28">
        <w:rPr>
          <w:rFonts w:cs="Arial"/>
          <w:i/>
          <w:iCs/>
          <w:noProof/>
          <w:szCs w:val="24"/>
          <w:lang w:val="en-GB"/>
        </w:rPr>
        <w:t>Interdisciplinary Journal of Research in Business</w:t>
      </w:r>
      <w:r w:rsidRPr="00536B28">
        <w:rPr>
          <w:rFonts w:cs="Arial"/>
          <w:noProof/>
          <w:szCs w:val="24"/>
          <w:lang w:val="en-GB"/>
        </w:rPr>
        <w:t xml:space="preserve">, </w:t>
      </w:r>
      <w:r w:rsidRPr="00536B28">
        <w:rPr>
          <w:rFonts w:cs="Arial"/>
          <w:i/>
          <w:iCs/>
          <w:noProof/>
          <w:szCs w:val="24"/>
          <w:lang w:val="en-GB"/>
        </w:rPr>
        <w:t>1</w:t>
      </w:r>
      <w:r w:rsidRPr="00536B28">
        <w:rPr>
          <w:rFonts w:cs="Arial"/>
          <w:noProof/>
          <w:szCs w:val="24"/>
          <w:lang w:val="en-GB"/>
        </w:rPr>
        <w:t>(9), 38–46.</w:t>
      </w:r>
    </w:p>
    <w:p w14:paraId="475DC8C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Khoo, S., Ha, H., &amp; McGregor, S. L. T. T. (2017). Service quality and student/customer satisfaction in the private tertiary education sector in Singapore. </w:t>
      </w:r>
      <w:r w:rsidRPr="00536B28">
        <w:rPr>
          <w:rFonts w:cs="Arial"/>
          <w:i/>
          <w:iCs/>
          <w:noProof/>
          <w:szCs w:val="24"/>
          <w:lang w:val="en-GB"/>
        </w:rPr>
        <w:t>International Journal of Educational Management</w:t>
      </w:r>
      <w:r w:rsidRPr="00536B28">
        <w:rPr>
          <w:rFonts w:cs="Arial"/>
          <w:noProof/>
          <w:szCs w:val="24"/>
          <w:lang w:val="en-GB"/>
        </w:rPr>
        <w:t xml:space="preserve">, </w:t>
      </w:r>
      <w:r w:rsidRPr="00536B28">
        <w:rPr>
          <w:rFonts w:cs="Arial"/>
          <w:i/>
          <w:iCs/>
          <w:noProof/>
          <w:szCs w:val="24"/>
          <w:lang w:val="en-GB"/>
        </w:rPr>
        <w:t>31</w:t>
      </w:r>
      <w:r w:rsidRPr="00536B28">
        <w:rPr>
          <w:rFonts w:cs="Arial"/>
          <w:noProof/>
          <w:szCs w:val="24"/>
          <w:lang w:val="en-GB"/>
        </w:rPr>
        <w:t>(4), 430–444. https://doi.org/10.1108/IJEM-09-2015-0121</w:t>
      </w:r>
    </w:p>
    <w:p w14:paraId="73ED829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Kieraciński, P. (2020). </w:t>
      </w:r>
      <w:r w:rsidRPr="00536B28">
        <w:rPr>
          <w:rFonts w:cs="Arial"/>
          <w:noProof/>
          <w:szCs w:val="24"/>
        </w:rPr>
        <w:t xml:space="preserve">Habilitacja fakultatywna? </w:t>
      </w:r>
      <w:r w:rsidRPr="00536B28">
        <w:rPr>
          <w:rFonts w:cs="Arial"/>
          <w:i/>
          <w:iCs/>
          <w:noProof/>
          <w:szCs w:val="24"/>
        </w:rPr>
        <w:t>Forum Akademickie</w:t>
      </w:r>
      <w:r w:rsidRPr="00536B28">
        <w:rPr>
          <w:rFonts w:cs="Arial"/>
          <w:noProof/>
          <w:szCs w:val="24"/>
        </w:rPr>
        <w:t xml:space="preserve">, </w:t>
      </w:r>
      <w:r w:rsidRPr="00536B28">
        <w:rPr>
          <w:rFonts w:cs="Arial"/>
          <w:i/>
          <w:iCs/>
          <w:noProof/>
          <w:szCs w:val="24"/>
        </w:rPr>
        <w:t>4</w:t>
      </w:r>
      <w:r w:rsidRPr="00536B28">
        <w:rPr>
          <w:rFonts w:cs="Arial"/>
          <w:noProof/>
          <w:szCs w:val="24"/>
        </w:rPr>
        <w:t>. https://miesiecznik.forumakademickie.pl/czasopisma/fa-04-2020/habilitacja-fakultatywna</w:t>
      </w:r>
    </w:p>
    <w:p w14:paraId="79B8C3E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Kim, T. (2009). Shifting patterns of transnational academic mobility: A comparative and historical approach. </w:t>
      </w:r>
      <w:r w:rsidRPr="00536B28">
        <w:rPr>
          <w:rFonts w:cs="Arial"/>
          <w:i/>
          <w:iCs/>
          <w:noProof/>
          <w:szCs w:val="24"/>
          <w:lang w:val="en-GB"/>
        </w:rPr>
        <w:t>Comparative Education</w:t>
      </w:r>
      <w:r w:rsidRPr="00536B28">
        <w:rPr>
          <w:rFonts w:cs="Arial"/>
          <w:noProof/>
          <w:szCs w:val="24"/>
          <w:lang w:val="en-GB"/>
        </w:rPr>
        <w:t xml:space="preserve">, </w:t>
      </w:r>
      <w:r w:rsidRPr="00536B28">
        <w:rPr>
          <w:rFonts w:cs="Arial"/>
          <w:i/>
          <w:iCs/>
          <w:noProof/>
          <w:szCs w:val="24"/>
          <w:lang w:val="en-GB"/>
        </w:rPr>
        <w:t>45</w:t>
      </w:r>
      <w:r w:rsidRPr="00536B28">
        <w:rPr>
          <w:rFonts w:cs="Arial"/>
          <w:noProof/>
          <w:szCs w:val="24"/>
          <w:lang w:val="en-GB"/>
        </w:rPr>
        <w:t>(3), 387–403. https://doi.org/10.1080/03050060903184957</w:t>
      </w:r>
    </w:p>
    <w:p w14:paraId="40418E4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Koch, J. V. (2003). TQM: why is its impact in higher education so small?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(5), 325–333. https://doi.org/10.1108/09544780310487721</w:t>
      </w:r>
    </w:p>
    <w:p w14:paraId="2DFB12C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Kola, A. M., &amp; Leja, K. (2017). The Third Sector in the Universities’ Third Mission. W Ł. Sułkowski (Red.), </w:t>
      </w:r>
      <w:r w:rsidRPr="00536B28">
        <w:rPr>
          <w:rFonts w:cs="Arial"/>
          <w:i/>
          <w:iCs/>
          <w:noProof/>
          <w:szCs w:val="24"/>
          <w:lang w:val="en-GB"/>
        </w:rPr>
        <w:t>New Horizons in Management Sciences</w:t>
      </w:r>
      <w:r w:rsidRPr="00536B28">
        <w:rPr>
          <w:rFonts w:cs="Arial"/>
          <w:noProof/>
          <w:szCs w:val="24"/>
          <w:lang w:val="en-GB"/>
        </w:rPr>
        <w:t xml:space="preserve"> (ss. 99–125). Peter Lang. https://doi.org/10.3726/b10970</w:t>
      </w:r>
    </w:p>
    <w:p w14:paraId="140C3AD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Kolman, R., &amp; Tkaczyk, T. (1996). </w:t>
      </w:r>
      <w:r w:rsidRPr="00536B28">
        <w:rPr>
          <w:rFonts w:cs="Arial"/>
          <w:i/>
          <w:iCs/>
          <w:noProof/>
          <w:szCs w:val="24"/>
        </w:rPr>
        <w:t>Jakość usług. Poradnik.</w:t>
      </w:r>
      <w:r w:rsidRPr="00536B28">
        <w:rPr>
          <w:rFonts w:cs="Arial"/>
          <w:noProof/>
          <w:szCs w:val="24"/>
        </w:rPr>
        <w:t xml:space="preserve"> TNOiK.</w:t>
      </w:r>
    </w:p>
    <w:p w14:paraId="343A9FE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Kotler, P., Armstrong, G., Saunders, J., &amp; Wong, V. (2002). </w:t>
      </w:r>
      <w:r w:rsidRPr="00536B28">
        <w:rPr>
          <w:rFonts w:cs="Arial"/>
          <w:i/>
          <w:iCs/>
          <w:noProof/>
          <w:szCs w:val="24"/>
        </w:rPr>
        <w:t>Marketing. Podręcznik europejski.</w:t>
      </w:r>
      <w:r w:rsidRPr="00536B28">
        <w:rPr>
          <w:rFonts w:cs="Arial"/>
          <w:noProof/>
          <w:szCs w:val="24"/>
        </w:rPr>
        <w:t xml:space="preserve"> </w:t>
      </w:r>
      <w:r w:rsidRPr="00536B28">
        <w:rPr>
          <w:rFonts w:cs="Arial"/>
          <w:noProof/>
          <w:szCs w:val="24"/>
          <w:lang w:val="en-GB"/>
        </w:rPr>
        <w:t>Wydawnictwo PWE.</w:t>
      </w:r>
    </w:p>
    <w:p w14:paraId="481436A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Kristensen, K., &amp; Eskildsen, J. (2014). Is the NPS a trustworthy performance measure? </w:t>
      </w:r>
      <w:r w:rsidRPr="00536B28">
        <w:rPr>
          <w:rFonts w:cs="Arial"/>
          <w:i/>
          <w:iCs/>
          <w:noProof/>
          <w:szCs w:val="24"/>
          <w:lang w:val="en-GB"/>
        </w:rPr>
        <w:t>The TQM Journal</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(2), 202–214. https://doi.org/10.1108/TQM-03-2011-0021</w:t>
      </w:r>
    </w:p>
    <w:p w14:paraId="4A82970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Krosnick, J. A. (1999). SURVEY RESEARCH. </w:t>
      </w:r>
      <w:r w:rsidRPr="00536B28">
        <w:rPr>
          <w:rFonts w:cs="Arial"/>
          <w:i/>
          <w:iCs/>
          <w:noProof/>
          <w:szCs w:val="24"/>
          <w:lang w:val="en-GB"/>
        </w:rPr>
        <w:t>Annual Review of Psychology</w:t>
      </w:r>
      <w:r w:rsidRPr="00536B28">
        <w:rPr>
          <w:rFonts w:cs="Arial"/>
          <w:noProof/>
          <w:szCs w:val="24"/>
          <w:lang w:val="en-GB"/>
        </w:rPr>
        <w:t xml:space="preserve">, </w:t>
      </w:r>
      <w:r w:rsidRPr="00536B28">
        <w:rPr>
          <w:rFonts w:cs="Arial"/>
          <w:i/>
          <w:iCs/>
          <w:noProof/>
          <w:szCs w:val="24"/>
          <w:lang w:val="en-GB"/>
        </w:rPr>
        <w:t>50</w:t>
      </w:r>
      <w:r w:rsidRPr="00536B28">
        <w:rPr>
          <w:rFonts w:cs="Arial"/>
          <w:noProof/>
          <w:szCs w:val="24"/>
          <w:lang w:val="en-GB"/>
        </w:rPr>
        <w:t>(1), 537–567. https://doi.org/10.1146/annurev.psych.50.1.537</w:t>
      </w:r>
    </w:p>
    <w:p w14:paraId="0EE92EB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Kulas, P. (2020). (Nie) przewidziane konsekwencje? Reforma edukacji oraz reforma nauki i szkolnictwa wyższego realizowane przez rząd PiS wobec obietnicy realizacji państwa dobrobytu. W </w:t>
      </w:r>
      <w:r w:rsidRPr="00536B28">
        <w:rPr>
          <w:rFonts w:cs="Arial"/>
          <w:i/>
          <w:iCs/>
          <w:noProof/>
          <w:szCs w:val="24"/>
        </w:rPr>
        <w:t>Miejsca sporu. Księga dedykowana profesorowi Pawłowi Śpiewakowi</w:t>
      </w:r>
      <w:r w:rsidRPr="00536B28">
        <w:rPr>
          <w:rFonts w:cs="Arial"/>
          <w:noProof/>
          <w:szCs w:val="24"/>
        </w:rPr>
        <w:t xml:space="preserve"> (ss. 130–154). Wydawnictwa Uniwersytetu Warszawskiego. https://www.ceeol.com/search/chapter-detail?id=843567</w:t>
      </w:r>
    </w:p>
    <w:p w14:paraId="22B1819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Kulikowski, K., &amp; Antipow, E. (2023). Niezamierzone konsekwencje punktozy jako wartości kulturowej polskiej społeczności akademickiej. </w:t>
      </w:r>
      <w:r w:rsidRPr="00536B28">
        <w:rPr>
          <w:rFonts w:cs="Arial"/>
          <w:i/>
          <w:iCs/>
          <w:noProof/>
          <w:szCs w:val="24"/>
          <w:lang w:val="en-GB"/>
        </w:rPr>
        <w:t>Studia Socjologiczne</w:t>
      </w:r>
      <w:r w:rsidRPr="00536B28">
        <w:rPr>
          <w:rFonts w:cs="Arial"/>
          <w:noProof/>
          <w:szCs w:val="24"/>
          <w:lang w:val="en-GB"/>
        </w:rPr>
        <w:t>. https://doi.org/10.24425/sts.2020.132476</w:t>
      </w:r>
    </w:p>
    <w:p w14:paraId="0EC53B4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Kwiek, M. (2006). The University and the State. </w:t>
      </w:r>
      <w:r w:rsidRPr="00536B28">
        <w:rPr>
          <w:rFonts w:cs="Arial"/>
          <w:i/>
          <w:iCs/>
          <w:noProof/>
          <w:szCs w:val="24"/>
          <w:lang w:val="en-GB"/>
        </w:rPr>
        <w:t>The Journal of Higher Education</w:t>
      </w:r>
      <w:r w:rsidRPr="00536B28">
        <w:rPr>
          <w:rFonts w:cs="Arial"/>
          <w:noProof/>
          <w:szCs w:val="24"/>
          <w:lang w:val="en-GB"/>
        </w:rPr>
        <w:t>. https://doi.org/10.2307/1975223</w:t>
      </w:r>
    </w:p>
    <w:p w14:paraId="3F80AA5A"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Kwiek, M. (2015). </w:t>
      </w:r>
      <w:r w:rsidRPr="00536B28">
        <w:rPr>
          <w:rFonts w:cs="Arial"/>
          <w:i/>
          <w:iCs/>
          <w:noProof/>
          <w:szCs w:val="24"/>
        </w:rPr>
        <w:t>Uniwersytet w dobie przemian. Instytucje i kadra akademicka w warunkach rosnącej konkurencji</w:t>
      </w:r>
      <w:r w:rsidRPr="00536B28">
        <w:rPr>
          <w:rFonts w:cs="Arial"/>
          <w:noProof/>
          <w:szCs w:val="24"/>
        </w:rPr>
        <w:t xml:space="preserve"> (I). Wydawnictwo Naukowe PWN.</w:t>
      </w:r>
    </w:p>
    <w:p w14:paraId="46140D1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Kwiek, M. (2017). Wprowadzenie: Reforma szkolnictwa wyższego w Polsce i jej wyzwania. Jak stopniowa dehermetyzacja systemu prowadzi do jego stratyfikacji. </w:t>
      </w:r>
      <w:r w:rsidRPr="00536B28">
        <w:rPr>
          <w:rFonts w:cs="Arial"/>
          <w:i/>
          <w:iCs/>
          <w:noProof/>
          <w:szCs w:val="24"/>
        </w:rPr>
        <w:t>Nauka i Szkolnictwo Wyższe</w:t>
      </w:r>
      <w:r w:rsidRPr="00536B28">
        <w:rPr>
          <w:rFonts w:cs="Arial"/>
          <w:noProof/>
          <w:szCs w:val="24"/>
        </w:rPr>
        <w:t xml:space="preserve">, </w:t>
      </w:r>
      <w:r w:rsidRPr="00536B28">
        <w:rPr>
          <w:rFonts w:cs="Arial"/>
          <w:i/>
          <w:iCs/>
          <w:noProof/>
          <w:szCs w:val="24"/>
        </w:rPr>
        <w:t>2(50)</w:t>
      </w:r>
      <w:r w:rsidRPr="00536B28">
        <w:rPr>
          <w:rFonts w:cs="Arial"/>
          <w:noProof/>
          <w:szCs w:val="24"/>
        </w:rPr>
        <w:t>, 9–38. https://doi.org/10.14746/nisw.2017.2.0</w:t>
      </w:r>
    </w:p>
    <w:p w14:paraId="0A46453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Kwiek, M. (2019). </w:t>
      </w:r>
      <w:r w:rsidRPr="00536B28">
        <w:rPr>
          <w:rFonts w:cs="Arial"/>
          <w:i/>
          <w:iCs/>
          <w:noProof/>
          <w:szCs w:val="24"/>
          <w:lang w:val="en-GB"/>
        </w:rPr>
        <w:t>Changing European academics: A comparative study of social stratification, work patterns and research productivity</w:t>
      </w:r>
      <w:r w:rsidRPr="00536B28">
        <w:rPr>
          <w:rFonts w:cs="Arial"/>
          <w:noProof/>
          <w:szCs w:val="24"/>
          <w:lang w:val="en-GB"/>
        </w:rPr>
        <w:t xml:space="preserve">. </w:t>
      </w:r>
      <w:r w:rsidRPr="00536B28">
        <w:rPr>
          <w:rFonts w:cs="Arial"/>
          <w:noProof/>
          <w:szCs w:val="24"/>
        </w:rPr>
        <w:t>Routledge.</w:t>
      </w:r>
    </w:p>
    <w:p w14:paraId="44DAAC2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lastRenderedPageBreak/>
        <w:t xml:space="preserve">Kwiek, M., Antonowicz, D., Brdulak, J., Hulicka, M., Jędrzejewski, T., Kowalski, R., Kulczycki, E., Szadkowski, K., Szot, A., &amp; Wolszczak-Derlacz, J. (2016). </w:t>
      </w:r>
      <w:r w:rsidRPr="00536B28">
        <w:rPr>
          <w:rFonts w:cs="Arial"/>
          <w:i/>
          <w:iCs/>
          <w:noProof/>
          <w:szCs w:val="24"/>
        </w:rPr>
        <w:t>Projekt założeń do ustawy Prawo o szkolnictwie wyższym</w:t>
      </w:r>
      <w:r w:rsidRPr="00536B28">
        <w:rPr>
          <w:rFonts w:cs="Arial"/>
          <w:noProof/>
          <w:szCs w:val="24"/>
        </w:rPr>
        <w:t>. Uniwersytet im. Adama Mickiewicza w Poznniu. https://repozytorium.amu.edu.pl/bitstream/10593/16175/1/Projekt_zalozen_Kwiek_et_al_2016_Final.pdf</w:t>
      </w:r>
    </w:p>
    <w:p w14:paraId="140BCF4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Laloux, F. (2015). </w:t>
      </w:r>
      <w:r w:rsidRPr="00536B28">
        <w:rPr>
          <w:rFonts w:cs="Arial"/>
          <w:i/>
          <w:iCs/>
          <w:noProof/>
          <w:szCs w:val="24"/>
        </w:rPr>
        <w:t>Pracować inaczej</w:t>
      </w:r>
      <w:r w:rsidRPr="00536B28">
        <w:rPr>
          <w:rFonts w:cs="Arial"/>
          <w:noProof/>
          <w:szCs w:val="24"/>
        </w:rPr>
        <w:t>. Wydawnictwo Studio EMKA.</w:t>
      </w:r>
    </w:p>
    <w:p w14:paraId="241ABE1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Laurett, R., &amp; Mendes, L. (2019). EFQM model’s application in the context of higher education. </w:t>
      </w:r>
      <w:r w:rsidRPr="00536B28">
        <w:rPr>
          <w:rFonts w:cs="Arial"/>
          <w:i/>
          <w:iCs/>
          <w:noProof/>
          <w:szCs w:val="24"/>
          <w:lang w:val="en-GB"/>
        </w:rPr>
        <w:t>International Journal of Quality &amp; Reliability Management</w:t>
      </w:r>
      <w:r w:rsidRPr="00536B28">
        <w:rPr>
          <w:rFonts w:cs="Arial"/>
          <w:noProof/>
          <w:szCs w:val="24"/>
          <w:lang w:val="en-GB"/>
        </w:rPr>
        <w:t>.</w:t>
      </w:r>
    </w:p>
    <w:p w14:paraId="30FB4B2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LeBlanc, G., &amp; Nguyen, N. (1997). Searching for excellence in business education: an exploratory study of customer impressions of service quality. </w:t>
      </w:r>
      <w:r w:rsidRPr="00536B28">
        <w:rPr>
          <w:rFonts w:cs="Arial"/>
          <w:i/>
          <w:iCs/>
          <w:noProof/>
          <w:szCs w:val="24"/>
          <w:lang w:val="en-GB"/>
        </w:rPr>
        <w:t>International Journal of Educational Management</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(2), 72–79. https://doi.org/10.1108/09513549710163961</w:t>
      </w:r>
    </w:p>
    <w:p w14:paraId="337EE5F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Leja, K. (2003). </w:t>
      </w:r>
      <w:r w:rsidRPr="00536B28">
        <w:rPr>
          <w:rFonts w:cs="Arial"/>
          <w:i/>
          <w:iCs/>
          <w:noProof/>
          <w:szCs w:val="24"/>
        </w:rPr>
        <w:t>Instytucja Akademicka. Strategia. Efektywność . Jakość</w:t>
      </w:r>
      <w:r w:rsidRPr="00536B28">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264A1E6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(2011). </w:t>
      </w:r>
      <w:r w:rsidRPr="00536B28">
        <w:rPr>
          <w:rFonts w:cs="Arial"/>
          <w:i/>
          <w:iCs/>
          <w:noProof/>
          <w:szCs w:val="24"/>
        </w:rPr>
        <w:t>Koncepcje zarządzania współczesnym uniwersytetem</w:t>
      </w:r>
      <w:r w:rsidRPr="00536B28">
        <w:rPr>
          <w:rFonts w:cs="Arial"/>
          <w:noProof/>
          <w:szCs w:val="24"/>
        </w:rPr>
        <w:t>. https://doi.org/10.13140/RG.2.1.3539.1529</w:t>
      </w:r>
    </w:p>
    <w:p w14:paraId="047D738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(2012). Uczelnia społecznie odpowiedzialna. </w:t>
      </w:r>
      <w:r w:rsidRPr="00536B28">
        <w:rPr>
          <w:rFonts w:cs="Arial"/>
          <w:i/>
          <w:iCs/>
          <w:noProof/>
          <w:szCs w:val="24"/>
        </w:rPr>
        <w:t>Pomorski Przegląd Gospodarczy</w:t>
      </w:r>
      <w:r w:rsidRPr="00536B28">
        <w:rPr>
          <w:rFonts w:cs="Arial"/>
          <w:noProof/>
          <w:szCs w:val="24"/>
        </w:rPr>
        <w:t xml:space="preserve">, </w:t>
      </w:r>
      <w:r w:rsidRPr="00536B28">
        <w:rPr>
          <w:rFonts w:cs="Arial"/>
          <w:i/>
          <w:iCs/>
          <w:noProof/>
          <w:szCs w:val="24"/>
        </w:rPr>
        <w:t>4</w:t>
      </w:r>
      <w:r w:rsidRPr="00536B28">
        <w:rPr>
          <w:rFonts w:cs="Arial"/>
          <w:noProof/>
          <w:szCs w:val="24"/>
        </w:rPr>
        <w:t>, 47–49. https://ppg.ibngr.pl/pomorski-przeglad-gospodarczy/uczelnia-spolecznie-odpowiedzialna</w:t>
      </w:r>
    </w:p>
    <w:p w14:paraId="5BC572D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(2019). </w:t>
      </w:r>
      <w:r w:rsidRPr="00536B28">
        <w:rPr>
          <w:rFonts w:cs="Arial"/>
          <w:i/>
          <w:iCs/>
          <w:noProof/>
          <w:szCs w:val="24"/>
        </w:rPr>
        <w:t>Misja społecznie odpowiedzialnego uniwersytetu</w:t>
      </w:r>
      <w:r w:rsidRPr="00536B28">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40D3341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&amp; Kitowski, P. (2013). Doktorat akademicki czy zawodowy na marginesie badań sondażowych w Politechnice Gdańskiej. W </w:t>
      </w:r>
      <w:r w:rsidRPr="00536B28">
        <w:rPr>
          <w:rFonts w:cs="Arial"/>
          <w:i/>
          <w:iCs/>
          <w:noProof/>
          <w:szCs w:val="24"/>
        </w:rPr>
        <w:t>K. Jędralska (red.), Modele kształcenia na studiach doktoranckich w dziedzinie nauk ekonomicznych, Uniwersytet Ekonomiczny w Katowicach, Katowice 2013, s. 205-226</w:t>
      </w:r>
      <w:r w:rsidRPr="00536B28">
        <w:rPr>
          <w:rFonts w:cs="Arial"/>
          <w:noProof/>
          <w:szCs w:val="24"/>
        </w:rPr>
        <w:t xml:space="preserve"> (ss. 205–226). w: K. Jędralska (red.), Modele kształcenia na studiach doktoranckich w dziedzinie nauk ekonomicznych, Uniwersytet Ekonomiczny w Katowicach, Katowice 2013, s. 205-226.</w:t>
      </w:r>
    </w:p>
    <w:p w14:paraId="0182209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&amp; Pawlak, A. (2021). Uczelnia organizacją w odcieniu turkusu - szansa czy iluzja? </w:t>
      </w:r>
      <w:r w:rsidRPr="00536B28">
        <w:rPr>
          <w:rFonts w:cs="Arial"/>
          <w:i/>
          <w:iCs/>
          <w:noProof/>
          <w:szCs w:val="24"/>
        </w:rPr>
        <w:t>e-mentor</w:t>
      </w:r>
      <w:r w:rsidRPr="00536B28">
        <w:rPr>
          <w:rFonts w:cs="Arial"/>
          <w:noProof/>
          <w:szCs w:val="24"/>
        </w:rPr>
        <w:t xml:space="preserve">, </w:t>
      </w:r>
      <w:r w:rsidRPr="00536B28">
        <w:rPr>
          <w:rFonts w:cs="Arial"/>
          <w:i/>
          <w:iCs/>
          <w:noProof/>
          <w:szCs w:val="24"/>
        </w:rPr>
        <w:t>2 (89)</w:t>
      </w:r>
      <w:r w:rsidRPr="00536B28">
        <w:rPr>
          <w:rFonts w:cs="Arial"/>
          <w:noProof/>
          <w:szCs w:val="24"/>
        </w:rPr>
        <w:t>, 15–24.</w:t>
      </w:r>
    </w:p>
    <w:p w14:paraId="7829DAB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Levy, A. (1986). Second-order planned change: Definition and conceptualization. </w:t>
      </w:r>
      <w:r w:rsidRPr="00536B28">
        <w:rPr>
          <w:rFonts w:cs="Arial"/>
          <w:i/>
          <w:iCs/>
          <w:noProof/>
          <w:szCs w:val="24"/>
        </w:rPr>
        <w:t>Organizational Dynamics</w:t>
      </w:r>
      <w:r w:rsidRPr="00536B28">
        <w:rPr>
          <w:rFonts w:cs="Arial"/>
          <w:noProof/>
          <w:szCs w:val="24"/>
        </w:rPr>
        <w:t xml:space="preserve">, </w:t>
      </w:r>
      <w:r w:rsidRPr="00536B28">
        <w:rPr>
          <w:rFonts w:cs="Arial"/>
          <w:i/>
          <w:iCs/>
          <w:noProof/>
          <w:szCs w:val="24"/>
        </w:rPr>
        <w:t>15</w:t>
      </w:r>
      <w:r w:rsidRPr="00536B28">
        <w:rPr>
          <w:rFonts w:cs="Arial"/>
          <w:noProof/>
          <w:szCs w:val="24"/>
        </w:rPr>
        <w:t>(1), 5–23. https://doi.org/10.1016/0090-2616(86)90022-7</w:t>
      </w:r>
    </w:p>
    <w:p w14:paraId="78B944D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Lewandowski, K., &amp; Zieliński, G. (2012). Determinanty percepcji jakości usług edukacyjnych w perspektywie grup interesariuszy. </w:t>
      </w:r>
      <w:r w:rsidRPr="00536B28">
        <w:rPr>
          <w:rFonts w:cs="Arial"/>
          <w:i/>
          <w:iCs/>
          <w:noProof/>
          <w:szCs w:val="24"/>
          <w:lang w:val="en-GB"/>
        </w:rPr>
        <w:t>Zarządzanie i Finanse</w:t>
      </w:r>
      <w:r w:rsidRPr="00536B28">
        <w:rPr>
          <w:rFonts w:cs="Arial"/>
          <w:noProof/>
          <w:szCs w:val="24"/>
          <w:lang w:val="en-GB"/>
        </w:rPr>
        <w:t xml:space="preserve">, </w:t>
      </w:r>
      <w:r w:rsidRPr="00536B28">
        <w:rPr>
          <w:rFonts w:cs="Arial"/>
          <w:i/>
          <w:iCs/>
          <w:noProof/>
          <w:szCs w:val="24"/>
          <w:lang w:val="en-GB"/>
        </w:rPr>
        <w:t>3</w:t>
      </w:r>
      <w:r w:rsidRPr="00536B28">
        <w:rPr>
          <w:rFonts w:cs="Arial"/>
          <w:noProof/>
          <w:szCs w:val="24"/>
          <w:lang w:val="en-GB"/>
        </w:rPr>
        <w:t>(3), 42–54.</w:t>
      </w:r>
    </w:p>
    <w:p w14:paraId="76941E0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Likert, R. (1932). Technique for the Measurement of Attitudes. </w:t>
      </w:r>
      <w:r w:rsidRPr="00536B28">
        <w:rPr>
          <w:rFonts w:cs="Arial"/>
          <w:i/>
          <w:iCs/>
          <w:noProof/>
          <w:szCs w:val="24"/>
          <w:lang w:val="en-GB"/>
        </w:rPr>
        <w:t>Archives of Psychology</w:t>
      </w:r>
      <w:r w:rsidRPr="00536B28">
        <w:rPr>
          <w:rFonts w:cs="Arial"/>
          <w:noProof/>
          <w:szCs w:val="24"/>
          <w:lang w:val="en-GB"/>
        </w:rPr>
        <w:t xml:space="preserve">, </w:t>
      </w:r>
      <w:r w:rsidRPr="00536B28">
        <w:rPr>
          <w:rFonts w:cs="Arial"/>
          <w:i/>
          <w:iCs/>
          <w:noProof/>
          <w:szCs w:val="24"/>
          <w:lang w:val="en-GB"/>
        </w:rPr>
        <w:t>22</w:t>
      </w:r>
      <w:r w:rsidRPr="00536B28">
        <w:rPr>
          <w:rFonts w:cs="Arial"/>
          <w:noProof/>
          <w:szCs w:val="24"/>
          <w:lang w:val="en-GB"/>
        </w:rPr>
        <w:t>(140).</w:t>
      </w:r>
    </w:p>
    <w:p w14:paraId="2B5054C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Linderman, K., Schroeder, R. G., Zaheer, S., &amp; Choo, A. S. (2003). Six Sigma: a goal-theoretic </w:t>
      </w:r>
      <w:r w:rsidRPr="00536B28">
        <w:rPr>
          <w:rFonts w:cs="Arial"/>
          <w:noProof/>
          <w:szCs w:val="24"/>
          <w:lang w:val="en-GB"/>
        </w:rPr>
        <w:lastRenderedPageBreak/>
        <w:t xml:space="preserve">perspective.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(2), 193–203. https://doi.org/10.1016/S0272-6963(02)00087-6</w:t>
      </w:r>
    </w:p>
    <w:p w14:paraId="43D1EBC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Lisowska, A., &amp; Ziemiński, Ł. (2012). Zarządzanie jakością w urzędach administracji publicznej. </w:t>
      </w:r>
      <w:r w:rsidRPr="00536B28">
        <w:rPr>
          <w:rFonts w:cs="Arial"/>
          <w:i/>
          <w:iCs/>
          <w:noProof/>
          <w:szCs w:val="24"/>
        </w:rPr>
        <w:t>Zeszyty Naukowe Uniwersytetu Przyrodniczo-Humanistycznego w Siedlcach</w:t>
      </w:r>
      <w:r w:rsidRPr="00536B28">
        <w:rPr>
          <w:rFonts w:cs="Arial"/>
          <w:noProof/>
          <w:szCs w:val="24"/>
        </w:rPr>
        <w:t xml:space="preserve">, </w:t>
      </w:r>
      <w:r w:rsidRPr="00536B28">
        <w:rPr>
          <w:rFonts w:cs="Arial"/>
          <w:i/>
          <w:iCs/>
          <w:noProof/>
          <w:szCs w:val="24"/>
        </w:rPr>
        <w:t>95</w:t>
      </w:r>
      <w:r w:rsidRPr="00536B28">
        <w:rPr>
          <w:rFonts w:cs="Arial"/>
          <w:noProof/>
          <w:szCs w:val="24"/>
        </w:rPr>
        <w:t>, 302–322.</w:t>
      </w:r>
    </w:p>
    <w:p w14:paraId="674E163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Liu, Y., Ren, Y., Zhang, M., Wei, K., &amp; Hao, L. (2023). </w:t>
      </w:r>
      <w:r w:rsidRPr="00536B28">
        <w:rPr>
          <w:rFonts w:cs="Arial"/>
          <w:noProof/>
          <w:szCs w:val="24"/>
          <w:lang w:val="en-GB"/>
        </w:rPr>
        <w:t xml:space="preserve">Solenoid valves quality improvement based on Six Sigma management. </w:t>
      </w:r>
      <w:r w:rsidRPr="00536B28">
        <w:rPr>
          <w:rFonts w:cs="Arial"/>
          <w:i/>
          <w:iCs/>
          <w:noProof/>
          <w:szCs w:val="24"/>
          <w:lang w:val="en-GB"/>
        </w:rPr>
        <w:t>International Journal of Lean Six Sigma</w:t>
      </w:r>
      <w:r w:rsidRPr="00536B28">
        <w:rPr>
          <w:rFonts w:cs="Arial"/>
          <w:noProof/>
          <w:szCs w:val="24"/>
          <w:lang w:val="en-GB"/>
        </w:rPr>
        <w:t xml:space="preserve">, </w:t>
      </w:r>
      <w:r w:rsidRPr="00536B28">
        <w:rPr>
          <w:rFonts w:cs="Arial"/>
          <w:i/>
          <w:iCs/>
          <w:noProof/>
          <w:szCs w:val="24"/>
          <w:lang w:val="en-GB"/>
        </w:rPr>
        <w:t>14</w:t>
      </w:r>
      <w:r w:rsidRPr="00536B28">
        <w:rPr>
          <w:rFonts w:cs="Arial"/>
          <w:noProof/>
          <w:szCs w:val="24"/>
          <w:lang w:val="en-GB"/>
        </w:rPr>
        <w:t>(1), 72–93. https://doi.org/10.1108/IJLSS-08-2021-0140</w:t>
      </w:r>
    </w:p>
    <w:p w14:paraId="39B62FC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Loi, T. H. (2015). Stakeholder management: a case of its related capability and performance. </w:t>
      </w:r>
      <w:r w:rsidRPr="00536B28">
        <w:rPr>
          <w:rFonts w:cs="Arial"/>
          <w:i/>
          <w:iCs/>
          <w:noProof/>
          <w:szCs w:val="24"/>
          <w:lang w:val="en-GB"/>
        </w:rPr>
        <w:t>Management Decision</w:t>
      </w:r>
      <w:r w:rsidRPr="00536B28">
        <w:rPr>
          <w:rFonts w:cs="Arial"/>
          <w:noProof/>
          <w:szCs w:val="24"/>
          <w:lang w:val="en-GB"/>
        </w:rPr>
        <w:t xml:space="preserve">, </w:t>
      </w:r>
      <w:r w:rsidRPr="00536B28">
        <w:rPr>
          <w:rFonts w:cs="Arial"/>
          <w:i/>
          <w:iCs/>
          <w:noProof/>
          <w:szCs w:val="24"/>
          <w:lang w:val="en-GB"/>
        </w:rPr>
        <w:t>54</w:t>
      </w:r>
      <w:r w:rsidRPr="00536B28">
        <w:rPr>
          <w:rFonts w:cs="Arial"/>
          <w:noProof/>
          <w:szCs w:val="24"/>
          <w:lang w:val="en-GB"/>
        </w:rPr>
        <w:t>(1), 148–173. https://doi.org/10.1108/MD-06-2015-0244</w:t>
      </w:r>
    </w:p>
    <w:p w14:paraId="1D5437F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Lowalekar, H., &amp; Ravi, R. R. (2017). Revolutionizing blood bank inventory management using the TOC thinking process: An Indian case study. </w:t>
      </w:r>
      <w:r w:rsidRPr="00536B28">
        <w:rPr>
          <w:rFonts w:cs="Arial"/>
          <w:i/>
          <w:iCs/>
          <w:noProof/>
          <w:szCs w:val="24"/>
          <w:lang w:val="en-GB"/>
        </w:rPr>
        <w:t>International Journal of Production Economics</w:t>
      </w:r>
      <w:r w:rsidRPr="00536B28">
        <w:rPr>
          <w:rFonts w:cs="Arial"/>
          <w:noProof/>
          <w:szCs w:val="24"/>
          <w:lang w:val="en-GB"/>
        </w:rPr>
        <w:t xml:space="preserve">, </w:t>
      </w:r>
      <w:r w:rsidRPr="00536B28">
        <w:rPr>
          <w:rFonts w:cs="Arial"/>
          <w:i/>
          <w:iCs/>
          <w:noProof/>
          <w:szCs w:val="24"/>
          <w:lang w:val="en-GB"/>
        </w:rPr>
        <w:t>186</w:t>
      </w:r>
      <w:r w:rsidRPr="00536B28">
        <w:rPr>
          <w:rFonts w:cs="Arial"/>
          <w:noProof/>
          <w:szCs w:val="24"/>
          <w:lang w:val="en-GB"/>
        </w:rPr>
        <w:t>, 89–122. https://doi.org/10.1016/j.ijpe.2017.02.003</w:t>
      </w:r>
    </w:p>
    <w:p w14:paraId="42F4DC6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Lozano-Ros, R. (2003). </w:t>
      </w:r>
      <w:r w:rsidRPr="00536B28">
        <w:rPr>
          <w:rFonts w:cs="Arial"/>
          <w:i/>
          <w:iCs/>
          <w:noProof/>
          <w:szCs w:val="24"/>
          <w:lang w:val="en-GB"/>
        </w:rPr>
        <w:t>Sustainable development in higher education. Incorporation, assessment and reporting of sustainable development in higher education institutions.</w:t>
      </w:r>
      <w:r w:rsidRPr="00536B28">
        <w:rPr>
          <w:rFonts w:cs="Arial"/>
          <w:noProof/>
          <w:szCs w:val="24"/>
          <w:lang w:val="en-GB"/>
        </w:rPr>
        <w:t xml:space="preserve"> [Lund University]. https://lup.lub.lu.se/luur/download?func=downloadFile&amp;recordOId=1325193&amp;fileOId=1325194</w:t>
      </w:r>
    </w:p>
    <w:p w14:paraId="46B8EA3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Lozano, R. (2006). Incorporation and institutionalization of SD into universities: breaking through barriers to change. </w:t>
      </w:r>
      <w:r w:rsidRPr="00536B28">
        <w:rPr>
          <w:rFonts w:cs="Arial"/>
          <w:i/>
          <w:iCs/>
          <w:noProof/>
          <w:szCs w:val="24"/>
          <w:lang w:val="en-GB"/>
        </w:rPr>
        <w:t>Journal of Cleaner Production</w:t>
      </w:r>
      <w:r w:rsidRPr="00536B28">
        <w:rPr>
          <w:rFonts w:cs="Arial"/>
          <w:noProof/>
          <w:szCs w:val="24"/>
          <w:lang w:val="en-GB"/>
        </w:rPr>
        <w:t xml:space="preserve">, </w:t>
      </w:r>
      <w:r w:rsidRPr="00536B28">
        <w:rPr>
          <w:rFonts w:cs="Arial"/>
          <w:i/>
          <w:iCs/>
          <w:noProof/>
          <w:szCs w:val="24"/>
          <w:lang w:val="en-GB"/>
        </w:rPr>
        <w:t>14</w:t>
      </w:r>
      <w:r w:rsidRPr="00536B28">
        <w:rPr>
          <w:rFonts w:cs="Arial"/>
          <w:noProof/>
          <w:szCs w:val="24"/>
          <w:lang w:val="en-GB"/>
        </w:rPr>
        <w:t>(9–11), 787–796. https://doi.org/10.1016/j.jclepro.2005.12.010</w:t>
      </w:r>
    </w:p>
    <w:p w14:paraId="3EFDDE5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Lu, J., Laux, C., &amp; Antony, J. (2017). Lean Six Sigma leadership in higher education institutions.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66</w:t>
      </w:r>
      <w:r w:rsidRPr="00536B28">
        <w:rPr>
          <w:rFonts w:cs="Arial"/>
          <w:noProof/>
          <w:szCs w:val="24"/>
          <w:lang w:val="en-GB"/>
        </w:rPr>
        <w:t>(5), 638–650. https://doi.org/10.1108/IJPPM-09-2016-0195</w:t>
      </w:r>
    </w:p>
    <w:p w14:paraId="2C4705A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Maciąg, J. (2016). Uwarunkowania wdrożenia koncepcji Lean Sevice w polskich szkołach wyższych. </w:t>
      </w:r>
      <w:r w:rsidRPr="00536B28">
        <w:rPr>
          <w:rFonts w:cs="Arial"/>
          <w:i/>
          <w:iCs/>
          <w:noProof/>
          <w:szCs w:val="24"/>
        </w:rPr>
        <w:t>Zarządzanie Publiczne</w:t>
      </w:r>
      <w:r w:rsidRPr="00536B28">
        <w:rPr>
          <w:rFonts w:cs="Arial"/>
          <w:noProof/>
          <w:szCs w:val="24"/>
        </w:rPr>
        <w:t xml:space="preserve">, </w:t>
      </w:r>
      <w:r w:rsidRPr="00536B28">
        <w:rPr>
          <w:rFonts w:cs="Arial"/>
          <w:i/>
          <w:iCs/>
          <w:noProof/>
          <w:szCs w:val="24"/>
        </w:rPr>
        <w:t>1</w:t>
      </w:r>
      <w:r w:rsidRPr="00536B28">
        <w:rPr>
          <w:rFonts w:cs="Arial"/>
          <w:noProof/>
          <w:szCs w:val="24"/>
        </w:rPr>
        <w:t>(33). https://doi.org/https://doi.org/10.4467/20843968ZP.16.005.4939</w:t>
      </w:r>
    </w:p>
    <w:p w14:paraId="3BB06F9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Mainardes, E. W., Alves, H., &amp; Raposo, M. (2010). </w:t>
      </w:r>
      <w:r w:rsidRPr="00536B28">
        <w:rPr>
          <w:rFonts w:cs="Arial"/>
          <w:noProof/>
          <w:szCs w:val="24"/>
          <w:lang w:val="en-GB"/>
        </w:rPr>
        <w:t xml:space="preserve">An Exploratory Research on the Stakeholders of a University. </w:t>
      </w:r>
      <w:r w:rsidRPr="00536B28">
        <w:rPr>
          <w:rFonts w:cs="Arial"/>
          <w:i/>
          <w:iCs/>
          <w:noProof/>
          <w:szCs w:val="24"/>
          <w:lang w:val="en-GB"/>
        </w:rPr>
        <w:t>Journal of Management and Strategy</w:t>
      </w:r>
      <w:r w:rsidRPr="00536B28">
        <w:rPr>
          <w:rFonts w:cs="Arial"/>
          <w:noProof/>
          <w:szCs w:val="24"/>
          <w:lang w:val="en-GB"/>
        </w:rPr>
        <w:t xml:space="preserve">, </w:t>
      </w:r>
      <w:r w:rsidRPr="00536B28">
        <w:rPr>
          <w:rFonts w:cs="Arial"/>
          <w:i/>
          <w:iCs/>
          <w:noProof/>
          <w:szCs w:val="24"/>
          <w:lang w:val="en-GB"/>
        </w:rPr>
        <w:t>1</w:t>
      </w:r>
      <w:r w:rsidRPr="00536B28">
        <w:rPr>
          <w:rFonts w:cs="Arial"/>
          <w:noProof/>
          <w:szCs w:val="24"/>
          <w:lang w:val="en-GB"/>
        </w:rPr>
        <w:t>(1), 76–88. https://doi.org/10.5430/jms.v1n1p76</w:t>
      </w:r>
    </w:p>
    <w:p w14:paraId="7AB50BB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Mainardes, E. W., Alves, H., &amp; Raposo, M. (2012). A model for stakeholder classification and stakeholder relationships. </w:t>
      </w:r>
      <w:r w:rsidRPr="00536B28">
        <w:rPr>
          <w:rFonts w:cs="Arial"/>
          <w:i/>
          <w:iCs/>
          <w:noProof/>
          <w:szCs w:val="24"/>
          <w:lang w:val="en-GB"/>
        </w:rPr>
        <w:t>MANAGEMENT DECISION</w:t>
      </w:r>
      <w:r w:rsidRPr="00536B28">
        <w:rPr>
          <w:rFonts w:cs="Arial"/>
          <w:noProof/>
          <w:szCs w:val="24"/>
          <w:lang w:val="en-GB"/>
        </w:rPr>
        <w:t xml:space="preserve">, </w:t>
      </w:r>
      <w:r w:rsidRPr="00536B28">
        <w:rPr>
          <w:rFonts w:cs="Arial"/>
          <w:i/>
          <w:iCs/>
          <w:noProof/>
          <w:szCs w:val="24"/>
          <w:lang w:val="en-GB"/>
        </w:rPr>
        <w:t>50</w:t>
      </w:r>
      <w:r w:rsidRPr="00536B28">
        <w:rPr>
          <w:rFonts w:cs="Arial"/>
          <w:noProof/>
          <w:szCs w:val="24"/>
          <w:lang w:val="en-GB"/>
        </w:rPr>
        <w:t>(10), 1861–1879. https://doi.org/10.1108/00251741211279648</w:t>
      </w:r>
    </w:p>
    <w:p w14:paraId="0E8EE62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Majerník, M., Daneshjo, N., Sančiová, G., &amp; Chovancová, J. (2017). Design Of Integrated Management Systems According To The Revised Iso Standards. </w:t>
      </w:r>
      <w:r w:rsidRPr="00536B28">
        <w:rPr>
          <w:rFonts w:cs="Arial"/>
          <w:i/>
          <w:iCs/>
          <w:noProof/>
          <w:szCs w:val="24"/>
          <w:lang w:val="en-GB"/>
        </w:rPr>
        <w:t>Polish Journal of Management Studies</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(1), 135–143. https://doi.org/10.17512/pjms.2017.15.1.13</w:t>
      </w:r>
    </w:p>
    <w:p w14:paraId="1B2090C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Marcinkowska, M. (2011). </w:t>
      </w:r>
      <w:r w:rsidRPr="00536B28">
        <w:rPr>
          <w:rFonts w:cs="Arial"/>
          <w:noProof/>
          <w:szCs w:val="24"/>
        </w:rPr>
        <w:t xml:space="preserve">Tworzenie wartości przedsiębiorstwa dla interesariuszy. </w:t>
      </w:r>
      <w:r w:rsidRPr="00536B28">
        <w:rPr>
          <w:rFonts w:cs="Arial"/>
          <w:i/>
          <w:iCs/>
          <w:noProof/>
          <w:szCs w:val="24"/>
        </w:rPr>
        <w:t>Zeszyty Naukowe Uniwersytetu Szczecińskiego. Finanse, Rynki finansowe, Ubezpieczenia</w:t>
      </w:r>
      <w:r w:rsidRPr="00536B28">
        <w:rPr>
          <w:rFonts w:cs="Arial"/>
          <w:noProof/>
          <w:szCs w:val="24"/>
        </w:rPr>
        <w:t xml:space="preserve">, </w:t>
      </w:r>
      <w:r w:rsidRPr="00536B28">
        <w:rPr>
          <w:rFonts w:cs="Arial"/>
          <w:i/>
          <w:iCs/>
          <w:noProof/>
          <w:szCs w:val="24"/>
        </w:rPr>
        <w:t>639</w:t>
      </w:r>
      <w:r w:rsidRPr="00536B28">
        <w:rPr>
          <w:rFonts w:cs="Arial"/>
          <w:noProof/>
          <w:szCs w:val="24"/>
        </w:rPr>
        <w:t>, 855–870. http://www.wneiz.pl/nauka_wneiz/frfu/37-2011/FRFU-37-855.pdf</w:t>
      </w:r>
    </w:p>
    <w:p w14:paraId="4B5F12F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Marginson, S. (2006). Dynamics of National and Global Competition in Higher Education. </w:t>
      </w:r>
      <w:r w:rsidRPr="00536B28">
        <w:rPr>
          <w:rFonts w:cs="Arial"/>
          <w:i/>
          <w:iCs/>
          <w:noProof/>
          <w:szCs w:val="24"/>
          <w:lang w:val="en-GB"/>
        </w:rPr>
        <w:t xml:space="preserve">Higher </w:t>
      </w:r>
      <w:r w:rsidRPr="00536B28">
        <w:rPr>
          <w:rFonts w:cs="Arial"/>
          <w:i/>
          <w:iCs/>
          <w:noProof/>
          <w:szCs w:val="24"/>
          <w:lang w:val="en-GB"/>
        </w:rPr>
        <w:lastRenderedPageBreak/>
        <w:t>Education</w:t>
      </w:r>
      <w:r w:rsidRPr="00536B28">
        <w:rPr>
          <w:rFonts w:cs="Arial"/>
          <w:noProof/>
          <w:szCs w:val="24"/>
          <w:lang w:val="en-GB"/>
        </w:rPr>
        <w:t xml:space="preserve">, </w:t>
      </w:r>
      <w:r w:rsidRPr="00536B28">
        <w:rPr>
          <w:rFonts w:cs="Arial"/>
          <w:i/>
          <w:iCs/>
          <w:noProof/>
          <w:szCs w:val="24"/>
          <w:lang w:val="en-GB"/>
        </w:rPr>
        <w:t>52</w:t>
      </w:r>
      <w:r w:rsidRPr="00536B28">
        <w:rPr>
          <w:rFonts w:cs="Arial"/>
          <w:noProof/>
          <w:szCs w:val="24"/>
          <w:lang w:val="en-GB"/>
        </w:rPr>
        <w:t>(1), 1–39. https://doi.org/10.1007/s10734-004-7649-x</w:t>
      </w:r>
    </w:p>
    <w:p w14:paraId="19682E9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Maric, I. (2013). Stakeholder Analisys of Higher Education Institutions. </w:t>
      </w:r>
      <w:r w:rsidRPr="00536B28">
        <w:rPr>
          <w:rFonts w:cs="Arial"/>
          <w:i/>
          <w:iCs/>
          <w:noProof/>
          <w:szCs w:val="24"/>
          <w:lang w:val="en-GB"/>
        </w:rPr>
        <w:t>Interdisciplinary Description of Complex Systems</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(2), 217–226. https://doi.org/10.7906/indecs.11.2.4</w:t>
      </w:r>
    </w:p>
    <w:p w14:paraId="4CCFC63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Martin, J. B., &amp; Reynolds, T. P. (2002). Academic-industrial relationships: Opportunities and pitfalls. </w:t>
      </w:r>
      <w:r w:rsidRPr="00536B28">
        <w:rPr>
          <w:rFonts w:cs="Arial"/>
          <w:i/>
          <w:iCs/>
          <w:noProof/>
          <w:szCs w:val="24"/>
          <w:lang w:val="en-GB"/>
        </w:rPr>
        <w:t>Science and Engineering Ethics</w:t>
      </w:r>
      <w:r w:rsidRPr="00536B28">
        <w:rPr>
          <w:rFonts w:cs="Arial"/>
          <w:noProof/>
          <w:szCs w:val="24"/>
          <w:lang w:val="en-GB"/>
        </w:rPr>
        <w:t xml:space="preserve">, </w:t>
      </w:r>
      <w:r w:rsidRPr="00536B28">
        <w:rPr>
          <w:rFonts w:cs="Arial"/>
          <w:i/>
          <w:iCs/>
          <w:noProof/>
          <w:szCs w:val="24"/>
          <w:lang w:val="en-GB"/>
        </w:rPr>
        <w:t>8</w:t>
      </w:r>
      <w:r w:rsidRPr="00536B28">
        <w:rPr>
          <w:rFonts w:cs="Arial"/>
          <w:noProof/>
          <w:szCs w:val="24"/>
          <w:lang w:val="en-GB"/>
        </w:rPr>
        <w:t>(3), 443–454. https://doi.org/10.1007/s11948-002-0066-6</w:t>
      </w:r>
    </w:p>
    <w:p w14:paraId="59F4461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Matzat, U., Snijders, C., &amp; van der Horst, W. (2009). Effects of different types of progress indicators on drop-out rates in web surveys. </w:t>
      </w:r>
      <w:r w:rsidRPr="00536B28">
        <w:rPr>
          <w:rFonts w:cs="Arial"/>
          <w:i/>
          <w:iCs/>
          <w:noProof/>
          <w:szCs w:val="24"/>
        </w:rPr>
        <w:t>Social Psychology</w:t>
      </w:r>
      <w:r w:rsidRPr="00536B28">
        <w:rPr>
          <w:rFonts w:cs="Arial"/>
          <w:noProof/>
          <w:szCs w:val="24"/>
        </w:rPr>
        <w:t xml:space="preserve">, </w:t>
      </w:r>
      <w:r w:rsidRPr="00536B28">
        <w:rPr>
          <w:rFonts w:cs="Arial"/>
          <w:i/>
          <w:iCs/>
          <w:noProof/>
          <w:szCs w:val="24"/>
        </w:rPr>
        <w:t>40</w:t>
      </w:r>
      <w:r w:rsidRPr="00536B28">
        <w:rPr>
          <w:rFonts w:cs="Arial"/>
          <w:noProof/>
          <w:szCs w:val="24"/>
        </w:rPr>
        <w:t>(1), 43.</w:t>
      </w:r>
    </w:p>
    <w:p w14:paraId="0B326C0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Mazur, J. (2001). </w:t>
      </w:r>
      <w:r w:rsidRPr="00536B28">
        <w:rPr>
          <w:rFonts w:cs="Arial"/>
          <w:i/>
          <w:iCs/>
          <w:noProof/>
          <w:szCs w:val="24"/>
        </w:rPr>
        <w:t>Zarządzanie marketingiem usług</w:t>
      </w:r>
      <w:r w:rsidRPr="00536B28">
        <w:rPr>
          <w:rFonts w:cs="Arial"/>
          <w:noProof/>
          <w:szCs w:val="24"/>
        </w:rPr>
        <w:t>. Difin.</w:t>
      </w:r>
    </w:p>
    <w:p w14:paraId="28660EF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McGrath, S. K., &amp; Whitty, S. J. (2017). </w:t>
      </w:r>
      <w:r w:rsidRPr="00536B28">
        <w:rPr>
          <w:rFonts w:cs="Arial"/>
          <w:noProof/>
          <w:szCs w:val="24"/>
          <w:lang w:val="en-GB"/>
        </w:rPr>
        <w:t xml:space="preserve">Stakeholder defined. </w:t>
      </w:r>
      <w:r w:rsidRPr="00536B28">
        <w:rPr>
          <w:rFonts w:cs="Arial"/>
          <w:i/>
          <w:iCs/>
          <w:noProof/>
          <w:szCs w:val="24"/>
          <w:lang w:val="en-GB"/>
        </w:rPr>
        <w:t>International Journal of Managing Projects in Business</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(4), 721–748. https://doi.org/10.1108/IJMPB-12-2016-0097</w:t>
      </w:r>
    </w:p>
    <w:p w14:paraId="6E5836A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MEiN. (2023a). </w:t>
      </w:r>
      <w:r w:rsidRPr="00536B28">
        <w:rPr>
          <w:rFonts w:cs="Arial"/>
          <w:i/>
          <w:iCs/>
          <w:noProof/>
          <w:szCs w:val="24"/>
        </w:rPr>
        <w:t>Ekonomiczne Losy Absolwentów</w:t>
      </w:r>
      <w:r w:rsidRPr="00536B28">
        <w:rPr>
          <w:rFonts w:cs="Arial"/>
          <w:noProof/>
          <w:szCs w:val="24"/>
        </w:rPr>
        <w:t>. https://www.gov.pl/web/edukacja-i-nauka/ekonomiczne-losy-absolwentow</w:t>
      </w:r>
    </w:p>
    <w:p w14:paraId="49365FB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MEiN. (2023b). </w:t>
      </w:r>
      <w:r w:rsidRPr="00536B28">
        <w:rPr>
          <w:rFonts w:cs="Arial"/>
          <w:i/>
          <w:iCs/>
          <w:noProof/>
          <w:szCs w:val="24"/>
        </w:rPr>
        <w:t>Konstytucja dla Nauki</w:t>
      </w:r>
      <w:r w:rsidRPr="00536B28">
        <w:rPr>
          <w:rFonts w:cs="Arial"/>
          <w:noProof/>
          <w:szCs w:val="24"/>
        </w:rPr>
        <w:t>. Serwis Rzeczypospolitej Polskiej. https://www.gov.pl/web/edukacja-i-nauka/konstytucja-dla-nauki-2</w:t>
      </w:r>
    </w:p>
    <w:p w14:paraId="4603CE3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Merton, R. K. (1968). The Matthew Effect in Science: The reward and communication systems of science are considered. </w:t>
      </w:r>
      <w:r w:rsidRPr="00536B28">
        <w:rPr>
          <w:rFonts w:cs="Arial"/>
          <w:i/>
          <w:iCs/>
          <w:noProof/>
          <w:szCs w:val="24"/>
          <w:lang w:val="en-GB"/>
        </w:rPr>
        <w:t>Science</w:t>
      </w:r>
      <w:r w:rsidRPr="00536B28">
        <w:rPr>
          <w:rFonts w:cs="Arial"/>
          <w:noProof/>
          <w:szCs w:val="24"/>
          <w:lang w:val="en-GB"/>
        </w:rPr>
        <w:t xml:space="preserve">, </w:t>
      </w:r>
      <w:r w:rsidRPr="00536B28">
        <w:rPr>
          <w:rFonts w:cs="Arial"/>
          <w:i/>
          <w:iCs/>
          <w:noProof/>
          <w:szCs w:val="24"/>
          <w:lang w:val="en-GB"/>
        </w:rPr>
        <w:t>159</w:t>
      </w:r>
      <w:r w:rsidRPr="00536B28">
        <w:rPr>
          <w:rFonts w:cs="Arial"/>
          <w:noProof/>
          <w:szCs w:val="24"/>
          <w:lang w:val="en-GB"/>
        </w:rPr>
        <w:t>(3810), 56–63. https://doi.org/10.1126/science.159.3810.56</w:t>
      </w:r>
    </w:p>
    <w:p w14:paraId="1B0B1E2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i/>
          <w:iCs/>
          <w:noProof/>
          <w:szCs w:val="24"/>
          <w:lang w:val="en-GB"/>
        </w:rPr>
        <w:t>Methodology of Round University Ranking 2020</w:t>
      </w:r>
      <w:r w:rsidRPr="00536B28">
        <w:rPr>
          <w:rFonts w:cs="Arial"/>
          <w:noProof/>
          <w:szCs w:val="24"/>
          <w:lang w:val="en-GB"/>
        </w:rPr>
        <w:t>. (2020). https://roundranking.com/methodology/methodology.html</w:t>
      </w:r>
    </w:p>
    <w:p w14:paraId="14906F8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i/>
          <w:iCs/>
          <w:noProof/>
          <w:szCs w:val="24"/>
        </w:rPr>
        <w:t>Metodologia Rankingu Szkół Wyższych Perspektywy 2020</w:t>
      </w:r>
      <w:r w:rsidRPr="00536B28">
        <w:rPr>
          <w:rFonts w:cs="Arial"/>
          <w:noProof/>
          <w:szCs w:val="24"/>
        </w:rPr>
        <w:t>. (2020, luty 23). http://ranking.perspektywy.pl/2020/article/metodologia-rankingu-uczelni-akademickich</w:t>
      </w:r>
    </w:p>
    <w:p w14:paraId="04141C3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Miles, S. (2017). Stakeholder Theory Classification: A Theoretical and Empirical Evaluation of Definitions. </w:t>
      </w:r>
      <w:r w:rsidRPr="00536B28">
        <w:rPr>
          <w:rFonts w:cs="Arial"/>
          <w:i/>
          <w:iCs/>
          <w:noProof/>
          <w:szCs w:val="24"/>
        </w:rPr>
        <w:t>Journal of Business Ethics</w:t>
      </w:r>
      <w:r w:rsidRPr="00536B28">
        <w:rPr>
          <w:rFonts w:cs="Arial"/>
          <w:noProof/>
          <w:szCs w:val="24"/>
        </w:rPr>
        <w:t xml:space="preserve">, </w:t>
      </w:r>
      <w:r w:rsidRPr="00536B28">
        <w:rPr>
          <w:rFonts w:cs="Arial"/>
          <w:i/>
          <w:iCs/>
          <w:noProof/>
          <w:szCs w:val="24"/>
        </w:rPr>
        <w:t>142</w:t>
      </w:r>
      <w:r w:rsidRPr="00536B28">
        <w:rPr>
          <w:rFonts w:cs="Arial"/>
          <w:noProof/>
          <w:szCs w:val="24"/>
        </w:rPr>
        <w:t>(3), 437–459. https://doi.org/10.1007/s10551-015-2741-y</w:t>
      </w:r>
    </w:p>
    <w:p w14:paraId="128C037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Ministerstwo Nauki i Szkolnictwa Wyższego, &amp; MNiSW. (2019). </w:t>
      </w:r>
      <w:r w:rsidRPr="00536B28">
        <w:rPr>
          <w:rFonts w:cs="Arial"/>
          <w:i/>
          <w:iCs/>
          <w:noProof/>
          <w:szCs w:val="24"/>
        </w:rPr>
        <w:t>Przewodnik po systemie szkolnictwa wyższego i nauki</w:t>
      </w:r>
      <w:r w:rsidRPr="00536B28">
        <w:rPr>
          <w:rFonts w:cs="Arial"/>
          <w:noProof/>
          <w:szCs w:val="24"/>
        </w:rPr>
        <w:t>. https://konstytucjadlanauki.gov.pl/content/uploads/2019/02/przewodnik-po-reformie-wydanie-i-poprawione-marzec-2019.pdf</w:t>
      </w:r>
    </w:p>
    <w:p w14:paraId="206E962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Mintzberg, H. (1983). The case for corporate social responsibility. </w:t>
      </w:r>
      <w:r w:rsidRPr="00536B28">
        <w:rPr>
          <w:rFonts w:cs="Arial"/>
          <w:i/>
          <w:iCs/>
          <w:noProof/>
          <w:szCs w:val="24"/>
          <w:lang w:val="en-GB"/>
        </w:rPr>
        <w:t>Journal of Business Strategy</w:t>
      </w:r>
      <w:r w:rsidRPr="00536B28">
        <w:rPr>
          <w:rFonts w:cs="Arial"/>
          <w:noProof/>
          <w:szCs w:val="24"/>
          <w:lang w:val="en-GB"/>
        </w:rPr>
        <w:t xml:space="preserve">, </w:t>
      </w:r>
      <w:r w:rsidRPr="00536B28">
        <w:rPr>
          <w:rFonts w:cs="Arial"/>
          <w:i/>
          <w:iCs/>
          <w:noProof/>
          <w:szCs w:val="24"/>
          <w:lang w:val="en-GB"/>
        </w:rPr>
        <w:t>4</w:t>
      </w:r>
      <w:r w:rsidRPr="00536B28">
        <w:rPr>
          <w:rFonts w:cs="Arial"/>
          <w:noProof/>
          <w:szCs w:val="24"/>
          <w:lang w:val="en-GB"/>
        </w:rPr>
        <w:t>(2), 3–15. https://doi.org/10.1108/eb039015</w:t>
      </w:r>
    </w:p>
    <w:p w14:paraId="4D82EB1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Mishra, A., &amp; Alzoubi, Y. I. (2023). Structured software development versus agile software development: a comparative analysis. </w:t>
      </w:r>
      <w:r w:rsidRPr="00536B28">
        <w:rPr>
          <w:rFonts w:cs="Arial"/>
          <w:i/>
          <w:iCs/>
          <w:noProof/>
          <w:szCs w:val="24"/>
          <w:lang w:val="en-GB"/>
        </w:rPr>
        <w:t>International Journal of System Assurance Engineering and Management</w:t>
      </w:r>
      <w:r w:rsidRPr="00536B28">
        <w:rPr>
          <w:rFonts w:cs="Arial"/>
          <w:noProof/>
          <w:szCs w:val="24"/>
          <w:lang w:val="en-GB"/>
        </w:rPr>
        <w:t xml:space="preserve">, </w:t>
      </w:r>
      <w:r w:rsidRPr="00536B28">
        <w:rPr>
          <w:rFonts w:cs="Arial"/>
          <w:i/>
          <w:iCs/>
          <w:noProof/>
          <w:szCs w:val="24"/>
          <w:lang w:val="en-GB"/>
        </w:rPr>
        <w:t>14</w:t>
      </w:r>
      <w:r w:rsidRPr="00536B28">
        <w:rPr>
          <w:rFonts w:cs="Arial"/>
          <w:noProof/>
          <w:szCs w:val="24"/>
          <w:lang w:val="en-GB"/>
        </w:rPr>
        <w:t>(4), 1504–1522. https://doi.org/10.1007/s13198-023-01958-5</w:t>
      </w:r>
    </w:p>
    <w:p w14:paraId="3281056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Mitchell, R. K., Agle, B. R., &amp; Wood, D. J. (1997). Towards a theory of stakeholder identification and Salience: Defining the Principle of Who and What Really Counts. </w:t>
      </w:r>
      <w:r w:rsidRPr="00536B28">
        <w:rPr>
          <w:rFonts w:cs="Arial"/>
          <w:i/>
          <w:iCs/>
          <w:noProof/>
          <w:szCs w:val="24"/>
        </w:rPr>
        <w:t>Academy of Management</w:t>
      </w:r>
      <w:r w:rsidRPr="00536B28">
        <w:rPr>
          <w:rFonts w:cs="Arial"/>
          <w:noProof/>
          <w:szCs w:val="24"/>
        </w:rPr>
        <w:t xml:space="preserve">, </w:t>
      </w:r>
      <w:r w:rsidRPr="00536B28">
        <w:rPr>
          <w:rFonts w:cs="Arial"/>
          <w:i/>
          <w:iCs/>
          <w:noProof/>
          <w:szCs w:val="24"/>
        </w:rPr>
        <w:t>22</w:t>
      </w:r>
      <w:r w:rsidRPr="00536B28">
        <w:rPr>
          <w:rFonts w:cs="Arial"/>
          <w:noProof/>
          <w:szCs w:val="24"/>
        </w:rPr>
        <w:t>(4), 853–886.</w:t>
      </w:r>
    </w:p>
    <w:p w14:paraId="1AB82D0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MNiSW. (2013). </w:t>
      </w:r>
      <w:r w:rsidRPr="00536B28">
        <w:rPr>
          <w:rFonts w:cs="Arial"/>
          <w:i/>
          <w:iCs/>
          <w:noProof/>
          <w:szCs w:val="24"/>
        </w:rPr>
        <w:t>Szkolnictwo wyższe w polsce 2013</w:t>
      </w:r>
      <w:r w:rsidRPr="00536B28">
        <w:rPr>
          <w:rFonts w:cs="Arial"/>
          <w:noProof/>
          <w:szCs w:val="24"/>
        </w:rPr>
        <w:t>.</w:t>
      </w:r>
    </w:p>
    <w:p w14:paraId="26A4811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lastRenderedPageBreak/>
        <w:t xml:space="preserve">MNiSW. (2019a). Konstytucja dla Nauki. Prawo o szkolnictwie wyższym i nauce - komentarz. W </w:t>
      </w:r>
      <w:r w:rsidRPr="00536B28">
        <w:rPr>
          <w:rFonts w:cs="Arial"/>
          <w:i/>
          <w:iCs/>
          <w:noProof/>
          <w:szCs w:val="24"/>
        </w:rPr>
        <w:t>Prawo o szkolnictwie wyższym i nauce. Komentarz</w:t>
      </w:r>
      <w:r w:rsidRPr="00536B28">
        <w:rPr>
          <w:rFonts w:cs="Arial"/>
          <w:noProof/>
          <w:szCs w:val="24"/>
        </w:rPr>
        <w:t xml:space="preserve"> (Numer 7).</w:t>
      </w:r>
    </w:p>
    <w:p w14:paraId="0FF952D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MNiSW. (2019b). </w:t>
      </w:r>
      <w:r w:rsidRPr="00536B28">
        <w:rPr>
          <w:rFonts w:cs="Arial"/>
          <w:i/>
          <w:iCs/>
          <w:noProof/>
          <w:szCs w:val="24"/>
        </w:rPr>
        <w:t>Finansowanie uczelni w świetle przepisów Ustawy 2.0</w:t>
      </w:r>
      <w:r w:rsidRPr="00536B28">
        <w:rPr>
          <w:rFonts w:cs="Arial"/>
          <w:noProof/>
          <w:szCs w:val="24"/>
        </w:rPr>
        <w:t>.</w:t>
      </w:r>
    </w:p>
    <w:p w14:paraId="6AEC6CE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MNiSW. (2024). </w:t>
      </w:r>
      <w:r w:rsidRPr="00536B28">
        <w:rPr>
          <w:rFonts w:cs="Arial"/>
          <w:i/>
          <w:iCs/>
          <w:noProof/>
          <w:szCs w:val="24"/>
        </w:rPr>
        <w:t>Wykaz uczelni publicznych nadzorowanych przez ministra właściwego ds. szkolnictwa wyższego i nauki - publiczne uczelnie akademickie</w:t>
      </w:r>
      <w:r w:rsidRPr="00536B28">
        <w:rPr>
          <w:rFonts w:cs="Arial"/>
          <w:noProof/>
          <w:szCs w:val="24"/>
        </w:rPr>
        <w:t>. https://www.gov.pl/web/nauka/wykaz-uczelni-publicznych-nadzorowanych-przez-ministra-wlasciwego-ds-szkolnictwa-wyzszego-i-nauki-publiczne-uczelnie-akademickie</w:t>
      </w:r>
    </w:p>
    <w:p w14:paraId="0B1BCA5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Mogaji, E. (2019). Strategic stakeholder communications on Twitter by UK universities. </w:t>
      </w:r>
      <w:r w:rsidRPr="00536B28">
        <w:rPr>
          <w:rFonts w:cs="Arial"/>
          <w:i/>
          <w:iCs/>
          <w:noProof/>
          <w:szCs w:val="24"/>
          <w:lang w:val="en-GB"/>
        </w:rPr>
        <w:t>Research Agenda Working Papers</w:t>
      </w:r>
      <w:r w:rsidRPr="00536B28">
        <w:rPr>
          <w:rFonts w:cs="Arial"/>
          <w:noProof/>
          <w:szCs w:val="24"/>
          <w:lang w:val="en-GB"/>
        </w:rPr>
        <w:t xml:space="preserve">, </w:t>
      </w:r>
      <w:r w:rsidRPr="00536B28">
        <w:rPr>
          <w:rFonts w:cs="Arial"/>
          <w:i/>
          <w:iCs/>
          <w:noProof/>
          <w:szCs w:val="24"/>
          <w:lang w:val="en-GB"/>
        </w:rPr>
        <w:t>2019</w:t>
      </w:r>
      <w:r w:rsidRPr="00536B28">
        <w:rPr>
          <w:rFonts w:cs="Arial"/>
          <w:noProof/>
          <w:szCs w:val="24"/>
          <w:lang w:val="en-GB"/>
        </w:rPr>
        <w:t>(08), 104–119.</w:t>
      </w:r>
    </w:p>
    <w:p w14:paraId="442E4A6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Mogaji, E., Watat, J. K., Olaleye, S. A., &amp; Ukpabi, D. (2021). Recruit, Retain and Report: UK Universities’ Strategic Communication with Stakeholders on Twitter. W </w:t>
      </w:r>
      <w:r w:rsidRPr="00536B28">
        <w:rPr>
          <w:rFonts w:cs="Arial"/>
          <w:i/>
          <w:iCs/>
          <w:noProof/>
          <w:szCs w:val="24"/>
          <w:lang w:val="en-GB"/>
        </w:rPr>
        <w:t>Strategic Corporate Communication in the Digital Age</w:t>
      </w:r>
      <w:r w:rsidRPr="00536B28">
        <w:rPr>
          <w:rFonts w:cs="Arial"/>
          <w:noProof/>
          <w:szCs w:val="24"/>
          <w:lang w:val="en-GB"/>
        </w:rPr>
        <w:t xml:space="preserve"> (ss. 89–114). Emerald Publishing Limited. https://doi.org/10.1108/978-1-80071-264-520211006</w:t>
      </w:r>
    </w:p>
    <w:p w14:paraId="3EE8AF8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Moroń, D. (2016). Wpływ przemian demograficznych na szkolnictwo wyższe w Polsce. </w:t>
      </w:r>
      <w:r w:rsidRPr="00536B28">
        <w:rPr>
          <w:rFonts w:cs="Arial"/>
          <w:i/>
          <w:iCs/>
          <w:noProof/>
          <w:szCs w:val="24"/>
        </w:rPr>
        <w:t>Studia Ekonomiczne. Zeszyty Naukowe Uniwersytetu Ekonomicznego w Katowicach</w:t>
      </w:r>
      <w:r w:rsidRPr="00536B28">
        <w:rPr>
          <w:rFonts w:cs="Arial"/>
          <w:noProof/>
          <w:szCs w:val="24"/>
        </w:rPr>
        <w:t xml:space="preserve">, </w:t>
      </w:r>
      <w:r w:rsidRPr="00536B28">
        <w:rPr>
          <w:rFonts w:cs="Arial"/>
          <w:i/>
          <w:iCs/>
          <w:noProof/>
          <w:szCs w:val="24"/>
        </w:rPr>
        <w:t>290</w:t>
      </w:r>
      <w:r w:rsidRPr="00536B28">
        <w:rPr>
          <w:rFonts w:cs="Arial"/>
          <w:noProof/>
          <w:szCs w:val="24"/>
        </w:rPr>
        <w:t>, 107–116.</w:t>
      </w:r>
    </w:p>
    <w:p w14:paraId="7FA38A2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Morsing, M., &amp; Schultz, M. (2006). </w:t>
      </w:r>
      <w:r w:rsidRPr="00536B28">
        <w:rPr>
          <w:rFonts w:cs="Arial"/>
          <w:noProof/>
          <w:szCs w:val="24"/>
          <w:lang w:val="en-GB"/>
        </w:rPr>
        <w:t xml:space="preserve">Corporate social responsibility communication: stakeholder information, response and involvement strategies. </w:t>
      </w:r>
      <w:r w:rsidRPr="00536B28">
        <w:rPr>
          <w:rFonts w:cs="Arial"/>
          <w:i/>
          <w:iCs/>
          <w:noProof/>
          <w:szCs w:val="24"/>
          <w:lang w:val="en-GB"/>
        </w:rPr>
        <w:t>Business Ethics: A European Review</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(4), 323–338. https://doi.org/10.1111/j.1467-8608.2006.00460.x</w:t>
      </w:r>
    </w:p>
    <w:p w14:paraId="3FF8543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Moszyk, K., &amp; Deja, M. (2023). Reduction of exceeding the guaranteed service time for external trucks at the DCT Gdańsk container terminal using a six sigma framework. </w:t>
      </w:r>
      <w:r w:rsidRPr="00536B28">
        <w:rPr>
          <w:rFonts w:cs="Arial"/>
          <w:i/>
          <w:iCs/>
          <w:noProof/>
          <w:szCs w:val="24"/>
          <w:lang w:val="en-GB"/>
        </w:rPr>
        <w:t>International Journal of Lean Six Sigma</w:t>
      </w:r>
      <w:r w:rsidRPr="00536B28">
        <w:rPr>
          <w:rFonts w:cs="Arial"/>
          <w:noProof/>
          <w:szCs w:val="24"/>
          <w:lang w:val="en-GB"/>
        </w:rPr>
        <w:t>. https://doi.org/10.1108/IJLSS-05-2022-0100</w:t>
      </w:r>
    </w:p>
    <w:p w14:paraId="34C3654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Mueller, S. L., &amp; Thomas, A. S. (2001). Culture and entrepreneurial potential. </w:t>
      </w:r>
      <w:r w:rsidRPr="00536B28">
        <w:rPr>
          <w:rFonts w:cs="Arial"/>
          <w:i/>
          <w:iCs/>
          <w:noProof/>
          <w:szCs w:val="24"/>
          <w:lang w:val="en-GB"/>
        </w:rPr>
        <w:t>Journal of Business Venturing</w:t>
      </w:r>
      <w:r w:rsidRPr="00536B28">
        <w:rPr>
          <w:rFonts w:cs="Arial"/>
          <w:noProof/>
          <w:szCs w:val="24"/>
          <w:lang w:val="en-GB"/>
        </w:rPr>
        <w:t xml:space="preserve">, </w:t>
      </w:r>
      <w:r w:rsidRPr="00536B28">
        <w:rPr>
          <w:rFonts w:cs="Arial"/>
          <w:i/>
          <w:iCs/>
          <w:noProof/>
          <w:szCs w:val="24"/>
          <w:lang w:val="en-GB"/>
        </w:rPr>
        <w:t>16</w:t>
      </w:r>
      <w:r w:rsidRPr="00536B28">
        <w:rPr>
          <w:rFonts w:cs="Arial"/>
          <w:noProof/>
          <w:szCs w:val="24"/>
          <w:lang w:val="en-GB"/>
        </w:rPr>
        <w:t>(1), 51–75. https://doi.org/10.1016/S0883-9026(99)00039-7</w:t>
      </w:r>
    </w:p>
    <w:p w14:paraId="4710F71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Mundra, A., Misra, S., &amp; Dhawale, C. A. (2013). </w:t>
      </w:r>
      <w:r w:rsidRPr="00536B28">
        <w:rPr>
          <w:rFonts w:cs="Arial"/>
          <w:noProof/>
          <w:szCs w:val="24"/>
          <w:lang w:val="en-GB"/>
        </w:rPr>
        <w:t xml:space="preserve">Practical Scrum-Scrum Team: Way to Produce Successful and Quality Software. </w:t>
      </w:r>
      <w:r w:rsidRPr="00536B28">
        <w:rPr>
          <w:rFonts w:cs="Arial"/>
          <w:i/>
          <w:iCs/>
          <w:noProof/>
          <w:szCs w:val="24"/>
          <w:lang w:val="en-GB"/>
        </w:rPr>
        <w:t>2013 13th International Conference on Computational Science and Its Applications</w:t>
      </w:r>
      <w:r w:rsidRPr="00536B28">
        <w:rPr>
          <w:rFonts w:cs="Arial"/>
          <w:noProof/>
          <w:szCs w:val="24"/>
          <w:lang w:val="en-GB"/>
        </w:rPr>
        <w:t>, 119–123. https://doi.org/10.1109/ICCSA.2013.25</w:t>
      </w:r>
    </w:p>
    <w:p w14:paraId="70E4CE5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Munshi, R. (2019). Higher Education Service Quality Model (HESQUAL) to Improve Service Quality of Higher Education Institutes. </w:t>
      </w:r>
      <w:r w:rsidRPr="00536B28">
        <w:rPr>
          <w:rFonts w:cs="Arial"/>
          <w:i/>
          <w:iCs/>
          <w:noProof/>
          <w:szCs w:val="24"/>
          <w:lang w:val="en-GB"/>
        </w:rPr>
        <w:t>International Journal of Research in Humanities, Arts and Literature</w:t>
      </w:r>
      <w:r w:rsidRPr="00536B28">
        <w:rPr>
          <w:rFonts w:cs="Arial"/>
          <w:noProof/>
          <w:szCs w:val="24"/>
          <w:lang w:val="en-GB"/>
        </w:rPr>
        <w:t xml:space="preserve">, </w:t>
      </w:r>
      <w:r w:rsidRPr="00536B28">
        <w:rPr>
          <w:rFonts w:cs="Arial"/>
          <w:i/>
          <w:iCs/>
          <w:noProof/>
          <w:szCs w:val="24"/>
          <w:lang w:val="en-GB"/>
        </w:rPr>
        <w:t>7</w:t>
      </w:r>
      <w:r w:rsidRPr="00536B28">
        <w:rPr>
          <w:rFonts w:cs="Arial"/>
          <w:noProof/>
          <w:szCs w:val="24"/>
          <w:lang w:val="en-GB"/>
        </w:rPr>
        <w:t>(1), 181–190.</w:t>
      </w:r>
    </w:p>
    <w:p w14:paraId="14CD431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i/>
          <w:iCs/>
          <w:noProof/>
          <w:szCs w:val="24"/>
          <w:lang w:val="en-GB"/>
        </w:rPr>
        <w:t>MyPlan College Rankings</w:t>
      </w:r>
      <w:r w:rsidRPr="00536B28">
        <w:rPr>
          <w:rFonts w:cs="Arial"/>
          <w:noProof/>
          <w:szCs w:val="24"/>
          <w:lang w:val="en-GB"/>
        </w:rPr>
        <w:t>. (2020). https://www.myplan.com/education/colleges/college_rankings_1.php</w:t>
      </w:r>
    </w:p>
    <w:p w14:paraId="21938E8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Nasim, K., Sikander, A., &amp; Tian, X. (2020). Twenty years of research on total quality management in Higher Education: A systematic literature review. </w:t>
      </w:r>
      <w:r w:rsidRPr="00536B28">
        <w:rPr>
          <w:rFonts w:cs="Arial"/>
          <w:i/>
          <w:iCs/>
          <w:noProof/>
          <w:szCs w:val="24"/>
          <w:lang w:val="en-GB"/>
        </w:rPr>
        <w:t>Higher Education Quarterly</w:t>
      </w:r>
      <w:r w:rsidRPr="00536B28">
        <w:rPr>
          <w:rFonts w:cs="Arial"/>
          <w:noProof/>
          <w:szCs w:val="24"/>
          <w:lang w:val="en-GB"/>
        </w:rPr>
        <w:t xml:space="preserve">, </w:t>
      </w:r>
      <w:r w:rsidRPr="00536B28">
        <w:rPr>
          <w:rFonts w:cs="Arial"/>
          <w:i/>
          <w:iCs/>
          <w:noProof/>
          <w:szCs w:val="24"/>
          <w:lang w:val="en-GB"/>
        </w:rPr>
        <w:t>74</w:t>
      </w:r>
      <w:r w:rsidRPr="00536B28">
        <w:rPr>
          <w:rFonts w:cs="Arial"/>
          <w:noProof/>
          <w:szCs w:val="24"/>
          <w:lang w:val="en-GB"/>
        </w:rPr>
        <w:t>(1), 75–97. https://doi.org/10.1111/hequ.12227</w:t>
      </w:r>
    </w:p>
    <w:p w14:paraId="34CF2A8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Nauka w Polsce - PAP. </w:t>
      </w:r>
      <w:r w:rsidRPr="00536B28">
        <w:rPr>
          <w:rFonts w:cs="Arial"/>
          <w:noProof/>
          <w:szCs w:val="24"/>
        </w:rPr>
        <w:t xml:space="preserve">(2020). </w:t>
      </w:r>
      <w:r w:rsidRPr="00536B28">
        <w:rPr>
          <w:rFonts w:cs="Arial"/>
          <w:i/>
          <w:iCs/>
          <w:noProof/>
          <w:szCs w:val="24"/>
        </w:rPr>
        <w:t>Trzy gdańskie szkoły wyższe utworzyły Związek Uczelni im. Daniela Fahrenheita</w:t>
      </w:r>
      <w:r w:rsidRPr="00536B28">
        <w:rPr>
          <w:rFonts w:cs="Arial"/>
          <w:noProof/>
          <w:szCs w:val="24"/>
        </w:rPr>
        <w:t>. https://naukawpolsce.pap.pl/aktualnosci/news%2C85430%2Ctrzy-gdanskie-szkoly-</w:t>
      </w:r>
      <w:r w:rsidRPr="00536B28">
        <w:rPr>
          <w:rFonts w:cs="Arial"/>
          <w:noProof/>
          <w:szCs w:val="24"/>
        </w:rPr>
        <w:lastRenderedPageBreak/>
        <w:t>wyzsze-utworzyly-zwiazek-uczelni-im-daniela-fahrenheita</w:t>
      </w:r>
    </w:p>
    <w:p w14:paraId="0A9F6F5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Naukowiec.org. (2023). </w:t>
      </w:r>
      <w:r w:rsidRPr="00536B28">
        <w:rPr>
          <w:rFonts w:cs="Arial"/>
          <w:i/>
          <w:iCs/>
          <w:noProof/>
          <w:szCs w:val="24"/>
        </w:rPr>
        <w:t>Siła korelacji, klasyfikacja - opis</w:t>
      </w:r>
      <w:r w:rsidRPr="00536B28">
        <w:rPr>
          <w:rFonts w:cs="Arial"/>
          <w:noProof/>
          <w:szCs w:val="24"/>
        </w:rPr>
        <w:t>. https://www.naukowiec.org/wiedza/statystyka/sila-korelacji--klasyfikacja_512.html</w:t>
      </w:r>
    </w:p>
    <w:p w14:paraId="217E039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Nazarko, J., Komuda, M., Kuźmicz, K., Szubzda, E., &amp; Urban, J. (2008). </w:t>
      </w:r>
      <w:r w:rsidRPr="00536B28">
        <w:rPr>
          <w:rFonts w:cs="Arial"/>
          <w:i/>
          <w:iCs/>
          <w:noProof/>
          <w:szCs w:val="24"/>
        </w:rPr>
        <w:t>Metoda DEA w badaniu efektywności instytucji sektora publicznego na przykładzie szkół wyższych</w:t>
      </w:r>
      <w:r w:rsidRPr="00536B28">
        <w:rPr>
          <w:rFonts w:cs="Arial"/>
          <w:noProof/>
          <w:szCs w:val="24"/>
        </w:rPr>
        <w:t xml:space="preserve">. </w:t>
      </w:r>
      <w:r w:rsidRPr="00536B28">
        <w:rPr>
          <w:rFonts w:cs="Arial"/>
          <w:i/>
          <w:iCs/>
          <w:noProof/>
          <w:szCs w:val="24"/>
          <w:lang w:val="en-GB"/>
        </w:rPr>
        <w:t>4</w:t>
      </w:r>
      <w:r w:rsidRPr="00536B28">
        <w:rPr>
          <w:rFonts w:cs="Arial"/>
          <w:noProof/>
          <w:szCs w:val="24"/>
          <w:lang w:val="en-GB"/>
        </w:rPr>
        <w:t>.</w:t>
      </w:r>
    </w:p>
    <w:p w14:paraId="7A5D76A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Neave, G. (2002). The Stakeholder Perspective Historically Explored. W </w:t>
      </w:r>
      <w:r w:rsidRPr="00536B28">
        <w:rPr>
          <w:rFonts w:cs="Arial"/>
          <w:i/>
          <w:iCs/>
          <w:noProof/>
          <w:szCs w:val="24"/>
          <w:lang w:val="en-GB"/>
        </w:rPr>
        <w:t>HIGHER EDUCATION IN A GLOBALISING WORLD</w:t>
      </w:r>
      <w:r w:rsidRPr="00536B28">
        <w:rPr>
          <w:rFonts w:cs="Arial"/>
          <w:noProof/>
          <w:szCs w:val="24"/>
          <w:lang w:val="en-GB"/>
        </w:rPr>
        <w:t xml:space="preserve"> (ss. 17–37). https://doi.org/10.1007/978-94-010-0579-1_2</w:t>
      </w:r>
    </w:p>
    <w:p w14:paraId="6E9EA01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Newby, P. (1999). Culture and quality in higher education. </w:t>
      </w:r>
      <w:r w:rsidRPr="00536B28">
        <w:rPr>
          <w:rFonts w:cs="Arial"/>
          <w:i/>
          <w:iCs/>
          <w:noProof/>
          <w:szCs w:val="24"/>
          <w:lang w:val="en-GB"/>
        </w:rPr>
        <w:t>Higher Education Policy</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(3), 261–275. https://doi.org/10.1016/S0952-8733(99)00014-8</w:t>
      </w:r>
    </w:p>
    <w:p w14:paraId="56716DA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Niankara, I., Muqattash, R., Niankara, A., &amp; Traoret, R. I. (2020). </w:t>
      </w:r>
      <w:r w:rsidRPr="00536B28">
        <w:rPr>
          <w:rFonts w:cs="Arial"/>
          <w:noProof/>
          <w:szCs w:val="24"/>
          <w:lang w:val="en-GB"/>
        </w:rPr>
        <w:t xml:space="preserve">COVID-19 Vaccine Development in a Quadruple Helix Innovation System: Uncovering the Preferences of the Fourth Helix in the UAE. </w:t>
      </w:r>
      <w:r w:rsidRPr="00536B28">
        <w:rPr>
          <w:rFonts w:cs="Arial"/>
          <w:i/>
          <w:iCs/>
          <w:noProof/>
          <w:szCs w:val="24"/>
          <w:lang w:val="en-GB"/>
        </w:rPr>
        <w:t>Journal of Open Innovation: Technology, Market, and Complexity</w:t>
      </w:r>
      <w:r w:rsidRPr="00536B28">
        <w:rPr>
          <w:rFonts w:cs="Arial"/>
          <w:noProof/>
          <w:szCs w:val="24"/>
          <w:lang w:val="en-GB"/>
        </w:rPr>
        <w:t xml:space="preserve">, </w:t>
      </w:r>
      <w:r w:rsidRPr="00536B28">
        <w:rPr>
          <w:rFonts w:cs="Arial"/>
          <w:i/>
          <w:iCs/>
          <w:noProof/>
          <w:szCs w:val="24"/>
          <w:lang w:val="en-GB"/>
        </w:rPr>
        <w:t>6</w:t>
      </w:r>
      <w:r w:rsidRPr="00536B28">
        <w:rPr>
          <w:rFonts w:cs="Arial"/>
          <w:noProof/>
          <w:szCs w:val="24"/>
          <w:lang w:val="en-GB"/>
        </w:rPr>
        <w:t>(4), 132. https://doi.org/10.3390/joitmc6040132</w:t>
      </w:r>
    </w:p>
    <w:p w14:paraId="58884F8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Nita, B. (2016). </w:t>
      </w:r>
      <w:r w:rsidRPr="00536B28">
        <w:rPr>
          <w:rFonts w:cs="Arial"/>
          <w:i/>
          <w:iCs/>
          <w:noProof/>
          <w:szCs w:val="24"/>
        </w:rPr>
        <w:t>Teoria interesariuszy a informacja sprawozdawcza na przykładzie pryzmatu dokonań</w:t>
      </w:r>
      <w:r w:rsidRPr="00536B28">
        <w:rPr>
          <w:rFonts w:cs="Arial"/>
          <w:noProof/>
          <w:szCs w:val="24"/>
        </w:rPr>
        <w:t xml:space="preserve">. </w:t>
      </w:r>
      <w:r w:rsidRPr="00536B28">
        <w:rPr>
          <w:rFonts w:cs="Arial"/>
          <w:i/>
          <w:iCs/>
          <w:noProof/>
          <w:szCs w:val="24"/>
          <w:lang w:val="en-GB"/>
        </w:rPr>
        <w:t>87</w:t>
      </w:r>
      <w:r w:rsidRPr="00536B28">
        <w:rPr>
          <w:rFonts w:cs="Arial"/>
          <w:noProof/>
          <w:szCs w:val="24"/>
          <w:lang w:val="en-GB"/>
        </w:rPr>
        <w:t>(143), 117–128. https://doi.org/10.5604/16414381.1207439</w:t>
      </w:r>
    </w:p>
    <w:p w14:paraId="00608A5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Noaman, A. Y., Ragab, A. H. M., Fayoumi, A. G., Khedra, A. M., &amp; Madbouly, A. I. (2013). HEQAM: A developed higher education quality assessment model. </w:t>
      </w:r>
      <w:r w:rsidRPr="00536B28">
        <w:rPr>
          <w:rFonts w:cs="Arial"/>
          <w:i/>
          <w:iCs/>
          <w:noProof/>
          <w:szCs w:val="24"/>
          <w:lang w:val="en-GB"/>
        </w:rPr>
        <w:t>2013 Federated Conference on Computer Science and Information Systems, FedCSIS 2013</w:t>
      </w:r>
      <w:r w:rsidRPr="00536B28">
        <w:rPr>
          <w:rFonts w:cs="Arial"/>
          <w:noProof/>
          <w:szCs w:val="24"/>
          <w:lang w:val="en-GB"/>
        </w:rPr>
        <w:t>, 739–746.</w:t>
      </w:r>
    </w:p>
    <w:p w14:paraId="12A74B2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Nowotny, H., Scott, P., &amp; Gibbons, M. (2003). Introduction: „Mode 2” revisited: The new production of knowledge. W </w:t>
      </w:r>
      <w:r w:rsidRPr="00536B28">
        <w:rPr>
          <w:rFonts w:cs="Arial"/>
          <w:i/>
          <w:iCs/>
          <w:noProof/>
          <w:szCs w:val="24"/>
          <w:lang w:val="en-GB"/>
        </w:rPr>
        <w:t>Minerva</w:t>
      </w:r>
      <w:r w:rsidRPr="00536B28">
        <w:rPr>
          <w:rFonts w:cs="Arial"/>
          <w:noProof/>
          <w:szCs w:val="24"/>
          <w:lang w:val="en-GB"/>
        </w:rPr>
        <w:t xml:space="preserve"> (T. 41, Numer 3, ss. 179–194). https://doi.org/10.1023/A:1025505528250</w:t>
      </w:r>
    </w:p>
    <w:p w14:paraId="36FBB99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Oates, J. (2010). </w:t>
      </w:r>
      <w:r w:rsidRPr="00536B28">
        <w:rPr>
          <w:rFonts w:cs="Arial"/>
          <w:i/>
          <w:iCs/>
          <w:noProof/>
          <w:szCs w:val="24"/>
          <w:lang w:val="en-GB"/>
        </w:rPr>
        <w:t>Picking the Best Approach for the Problem at Hand</w:t>
      </w:r>
      <w:r w:rsidRPr="00536B28">
        <w:rPr>
          <w:rFonts w:cs="Arial"/>
          <w:noProof/>
          <w:szCs w:val="24"/>
          <w:lang w:val="en-GB"/>
        </w:rPr>
        <w:t>. ISSIXSIGMA. https://www.isixsigma.com/project-selection-tracking/picking-best-approach-problem-hand/</w:t>
      </w:r>
    </w:p>
    <w:p w14:paraId="720BBF8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Owlia, M. S., &amp; Aspinwall, E. M. (1997). TQM in higher education </w:t>
      </w:r>
      <w:r w:rsidRPr="00536B28">
        <w:rPr>
          <w:rFonts w:ascii="Cambria Math" w:hAnsi="Cambria Math" w:cs="Cambria Math"/>
          <w:noProof/>
          <w:szCs w:val="24"/>
          <w:lang w:val="en-GB"/>
        </w:rPr>
        <w:t>‐</w:t>
      </w:r>
      <w:r w:rsidRPr="00536B28">
        <w:rPr>
          <w:rFonts w:cs="Arial"/>
          <w:noProof/>
          <w:szCs w:val="24"/>
          <w:lang w:val="en-GB"/>
        </w:rPr>
        <w:t xml:space="preserve"> a review.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14</w:t>
      </w:r>
      <w:r w:rsidRPr="00536B28">
        <w:rPr>
          <w:rFonts w:cs="Arial"/>
          <w:noProof/>
          <w:szCs w:val="24"/>
          <w:lang w:val="en-GB"/>
        </w:rPr>
        <w:t>(5), 527–543. https://doi.org/10.1108/02656719710170747</w:t>
      </w:r>
    </w:p>
    <w:p w14:paraId="47C0BDF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Parasuraman, A., Zeithaml, V. A., &amp; Berry, L. L. (1985). A Conceptual Model of Service Quality and Its Implications for Future Research. </w:t>
      </w:r>
      <w:r w:rsidRPr="00536B28">
        <w:rPr>
          <w:rFonts w:cs="Arial"/>
          <w:i/>
          <w:iCs/>
          <w:noProof/>
          <w:szCs w:val="24"/>
          <w:lang w:val="en-GB"/>
        </w:rPr>
        <w:t>Journal of Marketing</w:t>
      </w:r>
      <w:r w:rsidRPr="00536B28">
        <w:rPr>
          <w:rFonts w:cs="Arial"/>
          <w:noProof/>
          <w:szCs w:val="24"/>
          <w:lang w:val="en-GB"/>
        </w:rPr>
        <w:t xml:space="preserve">, </w:t>
      </w:r>
      <w:r w:rsidRPr="00536B28">
        <w:rPr>
          <w:rFonts w:cs="Arial"/>
          <w:i/>
          <w:iCs/>
          <w:noProof/>
          <w:szCs w:val="24"/>
          <w:lang w:val="en-GB"/>
        </w:rPr>
        <w:t>49</w:t>
      </w:r>
      <w:r w:rsidRPr="00536B28">
        <w:rPr>
          <w:rFonts w:cs="Arial"/>
          <w:noProof/>
          <w:szCs w:val="24"/>
          <w:lang w:val="en-GB"/>
        </w:rPr>
        <w:t>(4), 41–50. https://doi.org/10.1177/002224298504900403</w:t>
      </w:r>
    </w:p>
    <w:p w14:paraId="4844B80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Pardo del Val, M., &amp; Martínez Fuentes, C. (2003). Resistance to change: a literature review and empirical study. </w:t>
      </w:r>
      <w:r w:rsidRPr="00536B28">
        <w:rPr>
          <w:rFonts w:cs="Arial"/>
          <w:i/>
          <w:iCs/>
          <w:noProof/>
          <w:szCs w:val="24"/>
          <w:lang w:val="en-GB"/>
        </w:rPr>
        <w:t>Management Decision</w:t>
      </w:r>
      <w:r w:rsidRPr="00536B28">
        <w:rPr>
          <w:rFonts w:cs="Arial"/>
          <w:noProof/>
          <w:szCs w:val="24"/>
          <w:lang w:val="en-GB"/>
        </w:rPr>
        <w:t xml:space="preserve">, </w:t>
      </w:r>
      <w:r w:rsidRPr="00536B28">
        <w:rPr>
          <w:rFonts w:cs="Arial"/>
          <w:i/>
          <w:iCs/>
          <w:noProof/>
          <w:szCs w:val="24"/>
          <w:lang w:val="en-GB"/>
        </w:rPr>
        <w:t>41</w:t>
      </w:r>
      <w:r w:rsidRPr="00536B28">
        <w:rPr>
          <w:rFonts w:cs="Arial"/>
          <w:noProof/>
          <w:szCs w:val="24"/>
          <w:lang w:val="en-GB"/>
        </w:rPr>
        <w:t>(2), 148–155. https://doi.org/10.1108/00251740310457597</w:t>
      </w:r>
    </w:p>
    <w:p w14:paraId="0F548B5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Parker, D. (1995). TQS at the Victoria University of Technology. </w:t>
      </w:r>
      <w:r w:rsidRPr="00536B28">
        <w:rPr>
          <w:rFonts w:cs="Arial"/>
          <w:i/>
          <w:iCs/>
          <w:noProof/>
          <w:szCs w:val="24"/>
          <w:lang w:val="en-GB"/>
        </w:rPr>
        <w:t>Australian Academic &amp; Research Libraries</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(1), 25–32. https://doi.org/10.1080/00048623.1995.10754912</w:t>
      </w:r>
    </w:p>
    <w:p w14:paraId="3972FF5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Pawlikowski, J. M. (2010). </w:t>
      </w:r>
      <w:r w:rsidRPr="00536B28">
        <w:rPr>
          <w:rFonts w:cs="Arial"/>
          <w:noProof/>
          <w:szCs w:val="24"/>
        </w:rPr>
        <w:t xml:space="preserve">Polskie uczelnie wobec wyzwań procesu Bolońskiego. </w:t>
      </w:r>
      <w:r w:rsidRPr="00536B28">
        <w:rPr>
          <w:rFonts w:cs="Arial"/>
          <w:i/>
          <w:iCs/>
          <w:noProof/>
          <w:szCs w:val="24"/>
        </w:rPr>
        <w:t>Zespół Promotorów Bolońskich</w:t>
      </w:r>
      <w:r w:rsidRPr="00536B28">
        <w:rPr>
          <w:rFonts w:cs="Arial"/>
          <w:noProof/>
          <w:szCs w:val="24"/>
        </w:rPr>
        <w:t>. http://health.bizcalcs.com/Calculator.asp?Calc=Frame-Size-Wrist</w:t>
      </w:r>
    </w:p>
    <w:p w14:paraId="0BBAB24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Payne, A. (1997). </w:t>
      </w:r>
      <w:r w:rsidRPr="00536B28">
        <w:rPr>
          <w:rFonts w:cs="Arial"/>
          <w:i/>
          <w:iCs/>
          <w:noProof/>
          <w:szCs w:val="24"/>
        </w:rPr>
        <w:t>Marketing usług</w:t>
      </w:r>
      <w:r w:rsidRPr="00536B28">
        <w:rPr>
          <w:rFonts w:cs="Arial"/>
          <w:noProof/>
          <w:szCs w:val="24"/>
        </w:rPr>
        <w:t>. Wydawnictwo PWE.</w:t>
      </w:r>
    </w:p>
    <w:p w14:paraId="1456296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Pepper, M. P. J., &amp; Spedding, T. A. (2010). The evolution of lean Six Sigma.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27</w:t>
      </w:r>
      <w:r w:rsidRPr="00536B28">
        <w:rPr>
          <w:rFonts w:cs="Arial"/>
          <w:noProof/>
          <w:szCs w:val="24"/>
          <w:lang w:val="en-GB"/>
        </w:rPr>
        <w:t>(2), 138–155. https://doi.org/10.1108/02656711011014276</w:t>
      </w:r>
    </w:p>
    <w:p w14:paraId="4880406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Perspektywy. </w:t>
      </w:r>
      <w:r w:rsidRPr="00536B28">
        <w:rPr>
          <w:rFonts w:cs="Arial"/>
          <w:noProof/>
          <w:szCs w:val="24"/>
        </w:rPr>
        <w:t xml:space="preserve">(2022a). </w:t>
      </w:r>
      <w:r w:rsidRPr="00536B28">
        <w:rPr>
          <w:rFonts w:cs="Arial"/>
          <w:i/>
          <w:iCs/>
          <w:noProof/>
          <w:szCs w:val="24"/>
        </w:rPr>
        <w:t>Metodologia Rankingu Szkół Wyższych Perspektywy 2022</w:t>
      </w:r>
      <w:r w:rsidRPr="00536B28">
        <w:rPr>
          <w:rFonts w:cs="Arial"/>
          <w:noProof/>
          <w:szCs w:val="24"/>
        </w:rPr>
        <w:t>. https://ranking.perspektywy.pl/2022/article/metodologia-rankingu-uczelni-akademickich-2022r</w:t>
      </w:r>
    </w:p>
    <w:p w14:paraId="7B34327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Perspektywy. (2022b). </w:t>
      </w:r>
      <w:r w:rsidRPr="00536B28">
        <w:rPr>
          <w:rFonts w:cs="Arial"/>
          <w:i/>
          <w:iCs/>
          <w:noProof/>
          <w:szCs w:val="24"/>
        </w:rPr>
        <w:t>Wyniki Rankingu Szkół Wyższych Perspektywy 2022</w:t>
      </w:r>
      <w:r w:rsidRPr="00536B28">
        <w:rPr>
          <w:rFonts w:cs="Arial"/>
          <w:noProof/>
          <w:szCs w:val="24"/>
        </w:rPr>
        <w:t>. https://i.perspektywy.pl/pages/hak7xpl8xl/tables/akademicki2022.pdf</w:t>
      </w:r>
    </w:p>
    <w:p w14:paraId="1C8016A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Petrusch, A., Roehe Vaccaro, G. L., &amp; Luchese, J. (2019). They teach, but do they apply? </w:t>
      </w:r>
      <w:r w:rsidRPr="00536B28">
        <w:rPr>
          <w:rFonts w:cs="Arial"/>
          <w:i/>
          <w:iCs/>
          <w:noProof/>
          <w:szCs w:val="24"/>
          <w:lang w:val="en-GB"/>
        </w:rPr>
        <w:t>International Journal of Lean Six Sigma</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(3), 743–766. https://doi.org/10.1108/IJLSS-07-2017-0089</w:t>
      </w:r>
    </w:p>
    <w:p w14:paraId="78F108C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Pianezzi, D., Nørreklit, H., &amp; Cinquini, L. (2020). Academia After Virtue? An Inquiry into the Moral Character(s) of Academics. </w:t>
      </w:r>
      <w:r w:rsidRPr="00536B28">
        <w:rPr>
          <w:rFonts w:cs="Arial"/>
          <w:i/>
          <w:iCs/>
          <w:noProof/>
          <w:szCs w:val="24"/>
          <w:lang w:val="en-GB"/>
        </w:rPr>
        <w:t>Journal of Business Ethics</w:t>
      </w:r>
      <w:r w:rsidRPr="00536B28">
        <w:rPr>
          <w:rFonts w:cs="Arial"/>
          <w:noProof/>
          <w:szCs w:val="24"/>
          <w:lang w:val="en-GB"/>
        </w:rPr>
        <w:t xml:space="preserve">, </w:t>
      </w:r>
      <w:r w:rsidRPr="00536B28">
        <w:rPr>
          <w:rFonts w:cs="Arial"/>
          <w:i/>
          <w:iCs/>
          <w:noProof/>
          <w:szCs w:val="24"/>
          <w:lang w:val="en-GB"/>
        </w:rPr>
        <w:t>167</w:t>
      </w:r>
      <w:r w:rsidRPr="00536B28">
        <w:rPr>
          <w:rFonts w:cs="Arial"/>
          <w:noProof/>
          <w:szCs w:val="24"/>
          <w:lang w:val="en-GB"/>
        </w:rPr>
        <w:t>(3), 571–588. https://doi.org/10.1007/s10551-019-04185-w</w:t>
      </w:r>
    </w:p>
    <w:p w14:paraId="51EBE3B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Pillay, A., &amp; Wang, J. (2003). Modified failure mode and effects analysis using approximate reasoning. </w:t>
      </w:r>
      <w:r w:rsidRPr="00536B28">
        <w:rPr>
          <w:rFonts w:cs="Arial"/>
          <w:i/>
          <w:iCs/>
          <w:noProof/>
          <w:szCs w:val="24"/>
          <w:lang w:val="en-GB"/>
        </w:rPr>
        <w:t>Reliability Engineering and System Safety</w:t>
      </w:r>
      <w:r w:rsidRPr="00536B28">
        <w:rPr>
          <w:rFonts w:cs="Arial"/>
          <w:noProof/>
          <w:szCs w:val="24"/>
          <w:lang w:val="en-GB"/>
        </w:rPr>
        <w:t xml:space="preserve">, </w:t>
      </w:r>
      <w:r w:rsidRPr="00536B28">
        <w:rPr>
          <w:rFonts w:cs="Arial"/>
          <w:i/>
          <w:iCs/>
          <w:noProof/>
          <w:szCs w:val="24"/>
          <w:lang w:val="en-GB"/>
        </w:rPr>
        <w:t>79</w:t>
      </w:r>
      <w:r w:rsidRPr="00536B28">
        <w:rPr>
          <w:rFonts w:cs="Arial"/>
          <w:noProof/>
          <w:szCs w:val="24"/>
          <w:lang w:val="en-GB"/>
        </w:rPr>
        <w:t>(1), 69–85. https://doi.org/10.1016/S0951-8320(02)00179-5</w:t>
      </w:r>
    </w:p>
    <w:p w14:paraId="618C8AE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Pirsig, R. M. (1994). </w:t>
      </w:r>
      <w:r w:rsidRPr="00536B28">
        <w:rPr>
          <w:rFonts w:cs="Arial"/>
          <w:noProof/>
          <w:szCs w:val="24"/>
        </w:rPr>
        <w:t xml:space="preserve">Zen i sztuka oporządzania motocykla. W </w:t>
      </w:r>
      <w:r w:rsidRPr="00536B28">
        <w:rPr>
          <w:rFonts w:cs="Arial"/>
          <w:i/>
          <w:iCs/>
          <w:noProof/>
          <w:szCs w:val="24"/>
        </w:rPr>
        <w:t>Dom Wydawniczy „Rebis”</w:t>
      </w:r>
      <w:r w:rsidRPr="00536B28">
        <w:rPr>
          <w:rFonts w:cs="Arial"/>
          <w:noProof/>
          <w:szCs w:val="24"/>
        </w:rPr>
        <w:t>. http://publications.lib.chalmers.se/records/fulltext/245180/245180.pdf%0Ahttps://hdl.handle.net/20.500.12380/245180%0Ahttp://dx.doi.org/10.1016/j.jsames.2011.03.003%0Ahttps://doi.org/10.1016/j.gr.2017.08.001%0Ahttp://dx.doi.org/10.1016/j.precamres.2014.12</w:t>
      </w:r>
    </w:p>
    <w:p w14:paraId="67BA619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PKA. (2019a). </w:t>
      </w:r>
      <w:r w:rsidRPr="00536B28">
        <w:rPr>
          <w:rFonts w:cs="Arial"/>
          <w:i/>
          <w:iCs/>
          <w:noProof/>
          <w:szCs w:val="24"/>
        </w:rPr>
        <w:t>Szczegółowe kryteria dokonywania oceny programowej. Profil ogólnoakademicki.</w:t>
      </w:r>
      <w:r w:rsidRPr="00536B28">
        <w:rPr>
          <w:rFonts w:cs="Arial"/>
          <w:noProof/>
          <w:szCs w:val="24"/>
        </w:rPr>
        <w:t xml:space="preserve"> Polska Komisja Akredytacyjna. https://pka.edu.pl/wp-content/uploads/2019/09/zal-2_Szczegółowe_kryteria_dokonywania_oceny_programowej.pdf</w:t>
      </w:r>
    </w:p>
    <w:p w14:paraId="743EC03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PKA. (2019b). </w:t>
      </w:r>
      <w:r w:rsidRPr="00536B28">
        <w:rPr>
          <w:rFonts w:cs="Arial"/>
          <w:i/>
          <w:iCs/>
          <w:noProof/>
          <w:szCs w:val="24"/>
        </w:rPr>
        <w:t>Załącznik nr 1 do uchwały nr 66/2019 Prezydium Polskiej Komisji Akredytacyjnej z dnia 28 lutego 2019 r. z późn. zm.</w:t>
      </w:r>
      <w:r w:rsidRPr="00536B28">
        <w:rPr>
          <w:rFonts w:cs="Arial"/>
          <w:noProof/>
          <w:szCs w:val="24"/>
        </w:rPr>
        <w:t xml:space="preserve"> https://www.pka.edu.pl/dla-uczelni/wzory-raportow-samooceny/</w:t>
      </w:r>
    </w:p>
    <w:p w14:paraId="2661AA9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PKA. (2021). </w:t>
      </w:r>
      <w:r w:rsidRPr="00536B28">
        <w:rPr>
          <w:rFonts w:cs="Arial"/>
          <w:i/>
          <w:iCs/>
          <w:noProof/>
          <w:szCs w:val="24"/>
        </w:rPr>
        <w:t>Ocena programowa. Postępowanie oceniające</w:t>
      </w:r>
      <w:r w:rsidRPr="00536B28">
        <w:rPr>
          <w:rFonts w:cs="Arial"/>
          <w:noProof/>
          <w:szCs w:val="24"/>
        </w:rPr>
        <w:t>. Polska Komisja Akredytacyjna. https://www.pka.edu.pl/wp-content/uploads/2022/08/I.1.a.Postępowanie_oceniajace_2021.pdf</w:t>
      </w:r>
    </w:p>
    <w:p w14:paraId="0BDA592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PKA. (2023). </w:t>
      </w:r>
      <w:r w:rsidRPr="00536B28">
        <w:rPr>
          <w:rFonts w:cs="Arial"/>
          <w:i/>
          <w:iCs/>
          <w:noProof/>
          <w:szCs w:val="24"/>
        </w:rPr>
        <w:t>Formy ewaluacji jakości kształcenia przez PKA</w:t>
      </w:r>
      <w:r w:rsidRPr="00536B28">
        <w:rPr>
          <w:rFonts w:cs="Arial"/>
          <w:noProof/>
          <w:szCs w:val="24"/>
        </w:rPr>
        <w:t>. https://www.pka.edu.pl/standardy-i-procedury/formy-ewaluacje-jakosci-ksztalcenia-przez-pka/</w:t>
      </w:r>
    </w:p>
    <w:p w14:paraId="529B993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PN-EN ISO 9000:2015. (2016). </w:t>
      </w:r>
      <w:r w:rsidRPr="00536B28">
        <w:rPr>
          <w:rFonts w:cs="Arial"/>
          <w:i/>
          <w:iCs/>
          <w:noProof/>
          <w:szCs w:val="24"/>
        </w:rPr>
        <w:t>Systemy zarządzania jakością - Podstawy i terminologia PN-EN ISO 9000</w:t>
      </w:r>
      <w:r w:rsidRPr="00536B28">
        <w:rPr>
          <w:rFonts w:cs="Arial"/>
          <w:noProof/>
          <w:szCs w:val="24"/>
        </w:rPr>
        <w:t>.</w:t>
      </w:r>
    </w:p>
    <w:p w14:paraId="3650CD1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Popadynets, I., Andrusiv, U., Shtohryn, M., &amp; Galtsova, O. (2020). The effect of cooperation between universities and stakeholders: Evidence from Ukraine. </w:t>
      </w:r>
      <w:r w:rsidRPr="00536B28">
        <w:rPr>
          <w:rFonts w:cs="Arial"/>
          <w:i/>
          <w:iCs/>
          <w:noProof/>
          <w:szCs w:val="24"/>
          <w:lang w:val="en-GB"/>
        </w:rPr>
        <w:t>International Journal of Data and Network Science</w:t>
      </w:r>
      <w:r w:rsidRPr="00536B28">
        <w:rPr>
          <w:rFonts w:cs="Arial"/>
          <w:noProof/>
          <w:szCs w:val="24"/>
          <w:lang w:val="en-GB"/>
        </w:rPr>
        <w:t>, 199–212. https://doi.org/10.5267/j.ijdns.2020.1.001</w:t>
      </w:r>
    </w:p>
    <w:p w14:paraId="54D8882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Próchnicka, M., &amp; Tutko, M. (2015). Doskonalenie wewnętrznych systemów zapewnienia jakości kształcenia w szkołach wyższych. </w:t>
      </w:r>
      <w:r w:rsidRPr="00536B28">
        <w:rPr>
          <w:rFonts w:cs="Arial"/>
          <w:i/>
          <w:iCs/>
          <w:noProof/>
          <w:szCs w:val="24"/>
        </w:rPr>
        <w:t>Wybrane aspekty zarządzania jakością usług</w:t>
      </w:r>
      <w:r w:rsidRPr="00536B28">
        <w:rPr>
          <w:rFonts w:cs="Arial"/>
          <w:noProof/>
          <w:szCs w:val="24"/>
        </w:rPr>
        <w:t>, 109. https://www.researchgate.net/profile/Joanna-</w:t>
      </w:r>
      <w:r w:rsidRPr="00536B28">
        <w:rPr>
          <w:rFonts w:cs="Arial"/>
          <w:noProof/>
          <w:szCs w:val="24"/>
        </w:rPr>
        <w:lastRenderedPageBreak/>
        <w:t>Dziadkowiec/publication/281066626_Wybrane_aspekty_zarzadzania_jakoscia_uslug/links/55d3517408ae0a3417226495/Wybrane-aspekty-zarzadzania-jakoscia-uslug.pdf#page=110</w:t>
      </w:r>
    </w:p>
    <w:p w14:paraId="11EB2A3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Pucciarelli, F., &amp; Kaplan, A. (2016). Competition and strategy in higher education: Managing complexity and uncertainty. </w:t>
      </w:r>
      <w:r w:rsidRPr="00536B28">
        <w:rPr>
          <w:rFonts w:cs="Arial"/>
          <w:i/>
          <w:iCs/>
          <w:noProof/>
          <w:szCs w:val="24"/>
          <w:lang w:val="en-GB"/>
        </w:rPr>
        <w:t>Business Horizons</w:t>
      </w:r>
      <w:r w:rsidRPr="00536B28">
        <w:rPr>
          <w:rFonts w:cs="Arial"/>
          <w:noProof/>
          <w:szCs w:val="24"/>
          <w:lang w:val="en-GB"/>
        </w:rPr>
        <w:t xml:space="preserve">, </w:t>
      </w:r>
      <w:r w:rsidRPr="00536B28">
        <w:rPr>
          <w:rFonts w:cs="Arial"/>
          <w:i/>
          <w:iCs/>
          <w:noProof/>
          <w:szCs w:val="24"/>
          <w:lang w:val="en-GB"/>
        </w:rPr>
        <w:t>59</w:t>
      </w:r>
      <w:r w:rsidRPr="00536B28">
        <w:rPr>
          <w:rFonts w:cs="Arial"/>
          <w:noProof/>
          <w:szCs w:val="24"/>
          <w:lang w:val="en-GB"/>
        </w:rPr>
        <w:t>(3), 311–320. https://doi.org/10.1016/j.bushor.2016.01.003</w:t>
      </w:r>
    </w:p>
    <w:p w14:paraId="05C02E3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Puente, C., Fabra, M. E., Mason, C., Puente-Rueda, C., Sáenz-Nuño, M. A., &amp; Viñuales, R. (2021). Role of the Universities as Drivers of Social Innovation. </w:t>
      </w:r>
      <w:r w:rsidRPr="00536B28">
        <w:rPr>
          <w:rFonts w:cs="Arial"/>
          <w:i/>
          <w:iCs/>
          <w:noProof/>
          <w:szCs w:val="24"/>
          <w:lang w:val="en-GB"/>
        </w:rPr>
        <w:t>Sustainability</w:t>
      </w:r>
      <w:r w:rsidRPr="00536B28">
        <w:rPr>
          <w:rFonts w:cs="Arial"/>
          <w:noProof/>
          <w:szCs w:val="24"/>
          <w:lang w:val="en-GB"/>
        </w:rPr>
        <w:t xml:space="preserve">, </w:t>
      </w:r>
      <w:r w:rsidRPr="00536B28">
        <w:rPr>
          <w:rFonts w:cs="Arial"/>
          <w:i/>
          <w:iCs/>
          <w:noProof/>
          <w:szCs w:val="24"/>
          <w:lang w:val="en-GB"/>
        </w:rPr>
        <w:t>13</w:t>
      </w:r>
      <w:r w:rsidRPr="00536B28">
        <w:rPr>
          <w:rFonts w:cs="Arial"/>
          <w:noProof/>
          <w:szCs w:val="24"/>
          <w:lang w:val="en-GB"/>
        </w:rPr>
        <w:t>(24), 13727. https://doi.org/10.3390/su132413727</w:t>
      </w:r>
    </w:p>
    <w:p w14:paraId="38BAD05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(2020). </w:t>
      </w:r>
      <w:r w:rsidRPr="00536B28">
        <w:rPr>
          <w:rFonts w:cs="Arial"/>
          <w:i/>
          <w:iCs/>
          <w:noProof/>
          <w:szCs w:val="24"/>
          <w:lang w:val="en-GB"/>
        </w:rPr>
        <w:t>Methodology of QS World University Rankings 2020</w:t>
      </w:r>
      <w:r w:rsidRPr="00536B28">
        <w:rPr>
          <w:rFonts w:cs="Arial"/>
          <w:noProof/>
          <w:szCs w:val="24"/>
          <w:lang w:val="en-GB"/>
        </w:rPr>
        <w:t>. https://www.topuniversities.com/qs-world-university-rankings/methodology</w:t>
      </w:r>
    </w:p>
    <w:p w14:paraId="71D6C4C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(2023a). </w:t>
      </w:r>
      <w:r w:rsidRPr="00536B28">
        <w:rPr>
          <w:rFonts w:cs="Arial"/>
          <w:i/>
          <w:iCs/>
          <w:noProof/>
          <w:szCs w:val="24"/>
          <w:lang w:val="en-GB"/>
        </w:rPr>
        <w:t>Methodology of QS World University Rankings 2023</w:t>
      </w:r>
      <w:r w:rsidRPr="00536B28">
        <w:rPr>
          <w:rFonts w:cs="Arial"/>
          <w:noProof/>
          <w:szCs w:val="24"/>
          <w:lang w:val="en-GB"/>
        </w:rPr>
        <w:t>. https://support.qs.com/hc/en-gb/articles/4405955370898-QS-World-University-Rankings</w:t>
      </w:r>
    </w:p>
    <w:p w14:paraId="57483B8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(2023b). </w:t>
      </w:r>
      <w:r w:rsidRPr="00536B28">
        <w:rPr>
          <w:rFonts w:cs="Arial"/>
          <w:i/>
          <w:iCs/>
          <w:noProof/>
          <w:szCs w:val="24"/>
          <w:lang w:val="en-GB"/>
        </w:rPr>
        <w:t>Methodology of QS WUR - Academic Reputation</w:t>
      </w:r>
      <w:r w:rsidRPr="00536B28">
        <w:rPr>
          <w:rFonts w:cs="Arial"/>
          <w:noProof/>
          <w:szCs w:val="24"/>
          <w:lang w:val="en-GB"/>
        </w:rPr>
        <w:t>. https://support.qs.com/hc/en-gb/articles/4405952675346</w:t>
      </w:r>
    </w:p>
    <w:p w14:paraId="09212C5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(2023c). </w:t>
      </w:r>
      <w:r w:rsidRPr="00536B28">
        <w:rPr>
          <w:rFonts w:cs="Arial"/>
          <w:i/>
          <w:iCs/>
          <w:noProof/>
          <w:szCs w:val="24"/>
          <w:lang w:val="en-GB"/>
        </w:rPr>
        <w:t>Methodology of QS WUR - Citations Per Faculty Ratio</w:t>
      </w:r>
      <w:r w:rsidRPr="00536B28">
        <w:rPr>
          <w:rFonts w:cs="Arial"/>
          <w:noProof/>
          <w:szCs w:val="24"/>
          <w:lang w:val="en-GB"/>
        </w:rPr>
        <w:t>. https://support.qs.com/hc/en-gb/articles/360019107580</w:t>
      </w:r>
    </w:p>
    <w:p w14:paraId="58AE240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(2023d). </w:t>
      </w:r>
      <w:r w:rsidRPr="00536B28">
        <w:rPr>
          <w:rFonts w:cs="Arial"/>
          <w:i/>
          <w:iCs/>
          <w:noProof/>
          <w:szCs w:val="24"/>
          <w:lang w:val="en-GB"/>
        </w:rPr>
        <w:t>Methodology of QS WUR - Employer Reputation</w:t>
      </w:r>
      <w:r w:rsidRPr="00536B28">
        <w:rPr>
          <w:rFonts w:cs="Arial"/>
          <w:noProof/>
          <w:szCs w:val="24"/>
          <w:lang w:val="en-GB"/>
        </w:rPr>
        <w:t>. https://support.qs.com/hc/en-gb/articles/4407794203410</w:t>
      </w:r>
    </w:p>
    <w:p w14:paraId="2BA9CD8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(2023e). </w:t>
      </w:r>
      <w:r w:rsidRPr="00536B28">
        <w:rPr>
          <w:rFonts w:cs="Arial"/>
          <w:i/>
          <w:iCs/>
          <w:noProof/>
          <w:szCs w:val="24"/>
          <w:lang w:val="en-GB"/>
        </w:rPr>
        <w:t>Methodology of QS WUR - Employment Outcomes</w:t>
      </w:r>
      <w:r w:rsidRPr="00536B28">
        <w:rPr>
          <w:rFonts w:cs="Arial"/>
          <w:noProof/>
          <w:szCs w:val="24"/>
          <w:lang w:val="en-GB"/>
        </w:rPr>
        <w:t>. https://support.qs.com/hc/en-gb/articles/4744563188508</w:t>
      </w:r>
    </w:p>
    <w:p w14:paraId="2C3EA6D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(2023f). </w:t>
      </w:r>
      <w:r w:rsidRPr="00536B28">
        <w:rPr>
          <w:rFonts w:cs="Arial"/>
          <w:i/>
          <w:iCs/>
          <w:noProof/>
          <w:szCs w:val="24"/>
          <w:lang w:val="en-GB"/>
        </w:rPr>
        <w:t>Methodology of QS WUR - Faculty-Sudent Ratio</w:t>
      </w:r>
      <w:r w:rsidRPr="00536B28">
        <w:rPr>
          <w:rFonts w:cs="Arial"/>
          <w:noProof/>
          <w:szCs w:val="24"/>
          <w:lang w:val="en-GB"/>
        </w:rPr>
        <w:t>. https://support.qs.com/hc/en-gb/articles/360019108240</w:t>
      </w:r>
    </w:p>
    <w:p w14:paraId="7A931DB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(2023g). </w:t>
      </w:r>
      <w:r w:rsidRPr="00536B28">
        <w:rPr>
          <w:rFonts w:cs="Arial"/>
          <w:i/>
          <w:iCs/>
          <w:noProof/>
          <w:szCs w:val="24"/>
          <w:lang w:val="en-GB"/>
        </w:rPr>
        <w:t>Methodology of QS WUR - Interantional Faculty Ratio</w:t>
      </w:r>
      <w:r w:rsidRPr="00536B28">
        <w:rPr>
          <w:rFonts w:cs="Arial"/>
          <w:noProof/>
          <w:szCs w:val="24"/>
          <w:lang w:val="en-GB"/>
        </w:rPr>
        <w:t>. https://support.qs.com/hc/en-gb/articles/4403961809554</w:t>
      </w:r>
    </w:p>
    <w:p w14:paraId="78E78AE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(2023h). </w:t>
      </w:r>
      <w:r w:rsidRPr="00536B28">
        <w:rPr>
          <w:rFonts w:cs="Arial"/>
          <w:i/>
          <w:iCs/>
          <w:noProof/>
          <w:szCs w:val="24"/>
          <w:lang w:val="en-GB"/>
        </w:rPr>
        <w:t>Methodology of QS WUR - International Research Network</w:t>
      </w:r>
      <w:r w:rsidRPr="00536B28">
        <w:rPr>
          <w:rFonts w:cs="Arial"/>
          <w:noProof/>
          <w:szCs w:val="24"/>
          <w:lang w:val="en-GB"/>
        </w:rPr>
        <w:t>. https://support.qs.com/hc/en-gb/articles/360021865579</w:t>
      </w:r>
    </w:p>
    <w:p w14:paraId="65C8E4A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(2023i). </w:t>
      </w:r>
      <w:r w:rsidRPr="00536B28">
        <w:rPr>
          <w:rFonts w:cs="Arial"/>
          <w:i/>
          <w:iCs/>
          <w:noProof/>
          <w:szCs w:val="24"/>
          <w:lang w:val="en-GB"/>
        </w:rPr>
        <w:t>Methodology of QS WUR - International Students Ratio</w:t>
      </w:r>
      <w:r w:rsidRPr="00536B28">
        <w:rPr>
          <w:rFonts w:cs="Arial"/>
          <w:noProof/>
          <w:szCs w:val="24"/>
          <w:lang w:val="en-GB"/>
        </w:rPr>
        <w:t>. https://support.qs.com/hc/en-gb/articles/4403961727506</w:t>
      </w:r>
    </w:p>
    <w:p w14:paraId="66F9F7E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(2023j). </w:t>
      </w:r>
      <w:r w:rsidRPr="00536B28">
        <w:rPr>
          <w:rFonts w:cs="Arial"/>
          <w:i/>
          <w:iCs/>
          <w:noProof/>
          <w:szCs w:val="24"/>
          <w:lang w:val="en-GB"/>
        </w:rPr>
        <w:t>Methodology of QS WUR - Sustainability</w:t>
      </w:r>
      <w:r w:rsidRPr="00536B28">
        <w:rPr>
          <w:rFonts w:cs="Arial"/>
          <w:noProof/>
          <w:szCs w:val="24"/>
          <w:lang w:val="en-GB"/>
        </w:rPr>
        <w:t>. https://support.qs.com/hc/en-gb/articles/8322582098460</w:t>
      </w:r>
    </w:p>
    <w:p w14:paraId="1EA802B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(2023k). </w:t>
      </w:r>
      <w:r w:rsidRPr="00536B28">
        <w:rPr>
          <w:rFonts w:cs="Arial"/>
          <w:i/>
          <w:iCs/>
          <w:noProof/>
          <w:szCs w:val="24"/>
          <w:lang w:val="en-GB"/>
        </w:rPr>
        <w:t>Methodology of QS WUR - Sustainability Ranking</w:t>
      </w:r>
      <w:r w:rsidRPr="00536B28">
        <w:rPr>
          <w:rFonts w:cs="Arial"/>
          <w:noProof/>
          <w:szCs w:val="24"/>
          <w:lang w:val="en-GB"/>
        </w:rPr>
        <w:t>. https://support.qs.com/hc/en-gb/articles/6107352412828</w:t>
      </w:r>
    </w:p>
    <w:p w14:paraId="2E7D810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(2023l). </w:t>
      </w:r>
      <w:r w:rsidRPr="00536B28">
        <w:rPr>
          <w:rFonts w:cs="Arial"/>
          <w:i/>
          <w:iCs/>
          <w:noProof/>
          <w:szCs w:val="24"/>
          <w:lang w:val="en-GB"/>
        </w:rPr>
        <w:t>Proposed Methodology of QS World University Rankings 2024</w:t>
      </w:r>
      <w:r w:rsidRPr="00536B28">
        <w:rPr>
          <w:rFonts w:cs="Arial"/>
          <w:noProof/>
          <w:szCs w:val="24"/>
          <w:lang w:val="en-GB"/>
        </w:rPr>
        <w:t>. https://support.qs.com/hc/en-gb/articles/6478203732380-2024-Rankings-Cycle</w:t>
      </w:r>
    </w:p>
    <w:p w14:paraId="1FCC7D4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(2023m). </w:t>
      </w:r>
      <w:r w:rsidRPr="00536B28">
        <w:rPr>
          <w:rFonts w:cs="Arial"/>
          <w:i/>
          <w:iCs/>
          <w:noProof/>
          <w:szCs w:val="24"/>
          <w:lang w:val="en-GB"/>
        </w:rPr>
        <w:t>QS World University Rankings 2023</w:t>
      </w:r>
      <w:r w:rsidRPr="00536B28">
        <w:rPr>
          <w:rFonts w:cs="Arial"/>
          <w:noProof/>
          <w:szCs w:val="24"/>
          <w:lang w:val="en-GB"/>
        </w:rPr>
        <w:t xml:space="preserve">. QS WUR Ranking. </w:t>
      </w:r>
      <w:r w:rsidRPr="00536B28">
        <w:rPr>
          <w:rFonts w:cs="Arial"/>
          <w:noProof/>
          <w:szCs w:val="24"/>
          <w:lang w:val="en-GB"/>
        </w:rPr>
        <w:lastRenderedPageBreak/>
        <w:t>https://www.topuniversities.com/university-rankings/world-university-rankings/2023</w:t>
      </w:r>
    </w:p>
    <w:p w14:paraId="02EEF76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Quezada, R. A. G. (2011). Identificación de los stakeholders de las universidades. </w:t>
      </w:r>
      <w:r w:rsidRPr="00536B28">
        <w:rPr>
          <w:rFonts w:cs="Arial"/>
          <w:i/>
          <w:iCs/>
          <w:noProof/>
          <w:szCs w:val="24"/>
        </w:rPr>
        <w:t>Revista de Ciencias Sociales</w:t>
      </w:r>
      <w:r w:rsidRPr="00536B28">
        <w:rPr>
          <w:rFonts w:cs="Arial"/>
          <w:noProof/>
          <w:szCs w:val="24"/>
        </w:rPr>
        <w:t xml:space="preserve">, </w:t>
      </w:r>
      <w:r w:rsidRPr="00536B28">
        <w:rPr>
          <w:rFonts w:cs="Arial"/>
          <w:i/>
          <w:iCs/>
          <w:noProof/>
          <w:szCs w:val="24"/>
        </w:rPr>
        <w:t>17</w:t>
      </w:r>
      <w:r w:rsidRPr="00536B28">
        <w:rPr>
          <w:rFonts w:cs="Arial"/>
          <w:noProof/>
          <w:szCs w:val="24"/>
        </w:rPr>
        <w:t>(3), 486–499.</w:t>
      </w:r>
    </w:p>
    <w:p w14:paraId="2496898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RAD-on. (2024). </w:t>
      </w:r>
      <w:r w:rsidRPr="00536B28">
        <w:rPr>
          <w:rFonts w:cs="Arial"/>
          <w:i/>
          <w:iCs/>
          <w:noProof/>
          <w:szCs w:val="24"/>
        </w:rPr>
        <w:t>INSTYTUCJE SYSTEMU SZKOLNICTWA WYŻSZEGO I NAUKI</w:t>
      </w:r>
      <w:r w:rsidRPr="00536B28">
        <w:rPr>
          <w:rFonts w:cs="Arial"/>
          <w:noProof/>
          <w:szCs w:val="24"/>
        </w:rPr>
        <w:t>. https://radon.nauka.gov.pl/dane/instytucje-systemu-szkolnictwa-wyzszego-i-nauki</w:t>
      </w:r>
    </w:p>
    <w:p w14:paraId="3E27E39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Radko, N. (2022). Entrepreneurial university stakeholders and their contribution to knowledge and technologies transfer. </w:t>
      </w:r>
      <w:r w:rsidRPr="00536B28">
        <w:rPr>
          <w:rFonts w:cs="Arial"/>
          <w:i/>
          <w:iCs/>
          <w:noProof/>
          <w:szCs w:val="24"/>
          <w:lang w:val="en-GB"/>
        </w:rPr>
        <w:t xml:space="preserve">Audretsch D, Belitski M, Rejeb Net al.(eds) Developments in Entrepreneurial Finance and Technology. </w:t>
      </w:r>
      <w:r w:rsidRPr="00536B28">
        <w:rPr>
          <w:rFonts w:cs="Arial"/>
          <w:i/>
          <w:iCs/>
          <w:noProof/>
          <w:szCs w:val="24"/>
        </w:rPr>
        <w:t>Cheltenham: Edward Elgar Publishing</w:t>
      </w:r>
      <w:r w:rsidRPr="00536B28">
        <w:rPr>
          <w:rFonts w:cs="Arial"/>
          <w:noProof/>
          <w:szCs w:val="24"/>
        </w:rPr>
        <w:t>, 90–116.</w:t>
      </w:r>
    </w:p>
    <w:p w14:paraId="1B52913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Radwan, J. (2009). Powszechny Model Oceny CAF („ Common Assessment Framework”) jako narzędzie samooceny i doskonalenia urzędów administracji publicznej. </w:t>
      </w:r>
      <w:r w:rsidRPr="00536B28">
        <w:rPr>
          <w:rFonts w:cs="Arial"/>
          <w:i/>
          <w:iCs/>
          <w:noProof/>
          <w:szCs w:val="24"/>
        </w:rPr>
        <w:t>Standardy Bibilioteczne</w:t>
      </w:r>
      <w:r w:rsidRPr="00536B28">
        <w:rPr>
          <w:rFonts w:cs="Arial"/>
          <w:noProof/>
          <w:szCs w:val="24"/>
        </w:rPr>
        <w:t xml:space="preserve">, </w:t>
      </w:r>
      <w:r w:rsidRPr="00536B28">
        <w:rPr>
          <w:rFonts w:cs="Arial"/>
          <w:i/>
          <w:iCs/>
          <w:noProof/>
          <w:szCs w:val="24"/>
        </w:rPr>
        <w:t>58</w:t>
      </w:r>
      <w:r w:rsidRPr="00536B28">
        <w:rPr>
          <w:rFonts w:cs="Arial"/>
          <w:noProof/>
          <w:szCs w:val="24"/>
        </w:rPr>
        <w:t>. https://ruj.uj.edu.pl/xmlui/bitstream/handle/item/5260/radwan_powszechny_model_oceny_caf_2010.pdf?sequence=1&amp;isAllowed=y</w:t>
      </w:r>
    </w:p>
    <w:p w14:paraId="4998B1E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Raharjo, T. H., Mulyono, K. B., Ismiyati, I., &amp; Jaenudin, A. (2023). HEISQUAL – ACSI – IPA – PGCV: Synthesis of higher education service satisfaction measurements. </w:t>
      </w:r>
      <w:r w:rsidRPr="00536B28">
        <w:rPr>
          <w:rFonts w:cs="Arial"/>
          <w:i/>
          <w:iCs/>
          <w:noProof/>
          <w:szCs w:val="24"/>
          <w:lang w:val="en-GB"/>
        </w:rPr>
        <w:t>Asian Management and Business Review</w:t>
      </w:r>
      <w:r w:rsidRPr="00536B28">
        <w:rPr>
          <w:rFonts w:cs="Arial"/>
          <w:noProof/>
          <w:szCs w:val="24"/>
          <w:lang w:val="en-GB"/>
        </w:rPr>
        <w:t>, 121–137. https://doi.org/10.20885/AMBR.vol3.iss2.art2</w:t>
      </w:r>
    </w:p>
    <w:p w14:paraId="01EDF87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Rajhans, K. (2018). Effective communication management: A key to stakeholder relationship management in project-based organizations. </w:t>
      </w:r>
      <w:r w:rsidRPr="00536B28">
        <w:rPr>
          <w:rFonts w:cs="Arial"/>
          <w:i/>
          <w:iCs/>
          <w:noProof/>
          <w:szCs w:val="24"/>
          <w:lang w:val="en-GB"/>
        </w:rPr>
        <w:t>IUP Journal of Soft Skills</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(4), 47–66.</w:t>
      </w:r>
    </w:p>
    <w:p w14:paraId="21617EE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Ramirez, R. (1999). Stakeholder analysis and conflict management. W </w:t>
      </w:r>
      <w:r w:rsidRPr="00536B28">
        <w:rPr>
          <w:rFonts w:cs="Arial"/>
          <w:i/>
          <w:iCs/>
          <w:noProof/>
          <w:szCs w:val="24"/>
          <w:lang w:val="en-GB"/>
        </w:rPr>
        <w:t>Cultivating peace: conflict and collaboration in natural resource management</w:t>
      </w:r>
      <w:r w:rsidRPr="00536B28">
        <w:rPr>
          <w:rFonts w:cs="Arial"/>
          <w:noProof/>
          <w:szCs w:val="24"/>
          <w:lang w:val="en-GB"/>
        </w:rPr>
        <w:t>. IDRC, Ottawa, ON, CA.</w:t>
      </w:r>
    </w:p>
    <w:p w14:paraId="344EABC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i/>
          <w:iCs/>
          <w:noProof/>
          <w:szCs w:val="24"/>
          <w:lang w:val="en-GB"/>
        </w:rPr>
        <w:t>Ranking Methodology of Academic Ranking of World Universities - 2020</w:t>
      </w:r>
      <w:r w:rsidRPr="00536B28">
        <w:rPr>
          <w:rFonts w:cs="Arial"/>
          <w:noProof/>
          <w:szCs w:val="24"/>
          <w:lang w:val="en-GB"/>
        </w:rPr>
        <w:t>. (2020). http://www.shanghairanking.com/ARWU-Methodology-2020.html</w:t>
      </w:r>
    </w:p>
    <w:p w14:paraId="491FE64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Rauhvargers, A. (2014). Where Are the Global Rankings Leading Us? An Analysis of Recent Methodological Changes and New Developments. </w:t>
      </w:r>
      <w:r w:rsidRPr="00536B28">
        <w:rPr>
          <w:rFonts w:cs="Arial"/>
          <w:i/>
          <w:iCs/>
          <w:noProof/>
          <w:szCs w:val="24"/>
          <w:lang w:val="en-GB"/>
        </w:rPr>
        <w:t>European Journal of Education</w:t>
      </w:r>
      <w:r w:rsidRPr="00536B28">
        <w:rPr>
          <w:rFonts w:cs="Arial"/>
          <w:noProof/>
          <w:szCs w:val="24"/>
          <w:lang w:val="en-GB"/>
        </w:rPr>
        <w:t xml:space="preserve">, </w:t>
      </w:r>
      <w:r w:rsidRPr="00536B28">
        <w:rPr>
          <w:rFonts w:cs="Arial"/>
          <w:i/>
          <w:iCs/>
          <w:noProof/>
          <w:szCs w:val="24"/>
          <w:lang w:val="en-GB"/>
        </w:rPr>
        <w:t>49</w:t>
      </w:r>
      <w:r w:rsidRPr="00536B28">
        <w:rPr>
          <w:rFonts w:cs="Arial"/>
          <w:noProof/>
          <w:szCs w:val="24"/>
          <w:lang w:val="en-GB"/>
        </w:rPr>
        <w:t>(1), 29–44. https://doi.org/10.1111/ejed.12066</w:t>
      </w:r>
    </w:p>
    <w:p w14:paraId="67D2F3F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Rauschnabel, P. A. P. A., Krey, N., Babin, B. J. B. J., &amp; Ivens, B. S. B. S. (2016). Brand management in higher education: The University Brand Personality Scale. </w:t>
      </w:r>
      <w:r w:rsidRPr="00536B28">
        <w:rPr>
          <w:rFonts w:cs="Arial"/>
          <w:i/>
          <w:iCs/>
          <w:noProof/>
          <w:szCs w:val="24"/>
          <w:lang w:val="en-GB"/>
        </w:rPr>
        <w:t>Journal of Business Research</w:t>
      </w:r>
      <w:r w:rsidRPr="00536B28">
        <w:rPr>
          <w:rFonts w:cs="Arial"/>
          <w:noProof/>
          <w:szCs w:val="24"/>
          <w:lang w:val="en-GB"/>
        </w:rPr>
        <w:t xml:space="preserve">, </w:t>
      </w:r>
      <w:r w:rsidRPr="00536B28">
        <w:rPr>
          <w:rFonts w:cs="Arial"/>
          <w:i/>
          <w:iCs/>
          <w:noProof/>
          <w:szCs w:val="24"/>
          <w:lang w:val="en-GB"/>
        </w:rPr>
        <w:t>69</w:t>
      </w:r>
      <w:r w:rsidRPr="00536B28">
        <w:rPr>
          <w:rFonts w:cs="Arial"/>
          <w:noProof/>
          <w:szCs w:val="24"/>
          <w:lang w:val="en-GB"/>
        </w:rPr>
        <w:t>(8), 3077–3086. https://doi.org/10.1016/j.jbusres.2016.01.023</w:t>
      </w:r>
    </w:p>
    <w:p w14:paraId="22E6E67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Raynor, M. E. (1998). That vision thing: Do we need it? </w:t>
      </w:r>
      <w:r w:rsidRPr="00536B28">
        <w:rPr>
          <w:rFonts w:cs="Arial"/>
          <w:i/>
          <w:iCs/>
          <w:noProof/>
          <w:szCs w:val="24"/>
          <w:lang w:val="en-GB"/>
        </w:rPr>
        <w:t>Long Range Planning</w:t>
      </w:r>
      <w:r w:rsidRPr="00536B28">
        <w:rPr>
          <w:rFonts w:cs="Arial"/>
          <w:noProof/>
          <w:szCs w:val="24"/>
          <w:lang w:val="en-GB"/>
        </w:rPr>
        <w:t xml:space="preserve">, </w:t>
      </w:r>
      <w:r w:rsidRPr="00536B28">
        <w:rPr>
          <w:rFonts w:cs="Arial"/>
          <w:i/>
          <w:iCs/>
          <w:noProof/>
          <w:szCs w:val="24"/>
          <w:lang w:val="en-GB"/>
        </w:rPr>
        <w:t>31</w:t>
      </w:r>
      <w:r w:rsidRPr="00536B28">
        <w:rPr>
          <w:rFonts w:cs="Arial"/>
          <w:noProof/>
          <w:szCs w:val="24"/>
          <w:lang w:val="en-GB"/>
        </w:rPr>
        <w:t>(3), 368–376. https://doi.org/10.1016/S0024-6301(98)80004-6</w:t>
      </w:r>
    </w:p>
    <w:p w14:paraId="0F24F80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Reichheld, F. F. (2003). The one number you need to grow. </w:t>
      </w:r>
      <w:r w:rsidRPr="00536B28">
        <w:rPr>
          <w:rFonts w:cs="Arial"/>
          <w:i/>
          <w:iCs/>
          <w:noProof/>
          <w:szCs w:val="24"/>
          <w:lang w:val="en-GB"/>
        </w:rPr>
        <w:t>Harvard Business Review</w:t>
      </w:r>
      <w:r w:rsidRPr="00536B28">
        <w:rPr>
          <w:rFonts w:cs="Arial"/>
          <w:noProof/>
          <w:szCs w:val="24"/>
          <w:lang w:val="en-GB"/>
        </w:rPr>
        <w:t xml:space="preserve">, </w:t>
      </w:r>
      <w:r w:rsidRPr="00536B28">
        <w:rPr>
          <w:rFonts w:cs="Arial"/>
          <w:i/>
          <w:iCs/>
          <w:noProof/>
          <w:szCs w:val="24"/>
          <w:lang w:val="en-GB"/>
        </w:rPr>
        <w:t>81</w:t>
      </w:r>
      <w:r w:rsidRPr="00536B28">
        <w:rPr>
          <w:rFonts w:cs="Arial"/>
          <w:noProof/>
          <w:szCs w:val="24"/>
          <w:lang w:val="en-GB"/>
        </w:rPr>
        <w:t>(12), 46–54. https://hbr.org/2003/12/the-one-number-you-need-to-grow</w:t>
      </w:r>
    </w:p>
    <w:p w14:paraId="184B8A8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Reinertsen, D. G., &amp; Smith, P. G. (1991). The strategist’s role in shortening product development. </w:t>
      </w:r>
      <w:r w:rsidRPr="00536B28">
        <w:rPr>
          <w:rFonts w:cs="Arial"/>
          <w:i/>
          <w:iCs/>
          <w:noProof/>
          <w:szCs w:val="24"/>
          <w:lang w:val="en-GB"/>
        </w:rPr>
        <w:t>Journal of Business Strategy</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(4), 18–22.</w:t>
      </w:r>
    </w:p>
    <w:p w14:paraId="250ECF3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Rivera, L. A. (2011). Ivies, extracurriculars, and exclusion: Elite employers’ use of educational credentials. W </w:t>
      </w:r>
      <w:r w:rsidRPr="00536B28">
        <w:rPr>
          <w:rFonts w:cs="Arial"/>
          <w:i/>
          <w:iCs/>
          <w:noProof/>
          <w:szCs w:val="24"/>
          <w:lang w:val="en-GB"/>
        </w:rPr>
        <w:t>Research in Social Stratification and Mobility</w:t>
      </w:r>
      <w:r w:rsidRPr="00536B28">
        <w:rPr>
          <w:rFonts w:cs="Arial"/>
          <w:noProof/>
          <w:szCs w:val="24"/>
          <w:lang w:val="en-GB"/>
        </w:rPr>
        <w:t xml:space="preserve"> (T. 29, Numer 1). </w:t>
      </w:r>
      <w:r w:rsidRPr="00536B28">
        <w:rPr>
          <w:rFonts w:cs="Arial"/>
          <w:noProof/>
          <w:szCs w:val="24"/>
          <w:lang w:val="en-GB"/>
        </w:rPr>
        <w:lastRenderedPageBreak/>
        <w:t>https://doi.org/10.1016/j.rssm.2010.12.001</w:t>
      </w:r>
    </w:p>
    <w:p w14:paraId="443026D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Rocki, M. (2018). Jakość kształcenia a ekonomiczne losy absolwentów: Analiza przypadków. </w:t>
      </w:r>
      <w:r w:rsidRPr="00536B28">
        <w:rPr>
          <w:rFonts w:cs="Arial"/>
          <w:i/>
          <w:iCs/>
          <w:noProof/>
          <w:szCs w:val="24"/>
        </w:rPr>
        <w:t>Nauka i Szkolnictwo Wyższe</w:t>
      </w:r>
      <w:r w:rsidRPr="00536B28">
        <w:rPr>
          <w:rFonts w:cs="Arial"/>
          <w:noProof/>
          <w:szCs w:val="24"/>
        </w:rPr>
        <w:t xml:space="preserve">, </w:t>
      </w:r>
      <w:r w:rsidRPr="00536B28">
        <w:rPr>
          <w:rFonts w:cs="Arial"/>
          <w:i/>
          <w:iCs/>
          <w:noProof/>
          <w:szCs w:val="24"/>
        </w:rPr>
        <w:t>1(51)</w:t>
      </w:r>
      <w:r w:rsidRPr="00536B28">
        <w:rPr>
          <w:rFonts w:cs="Arial"/>
          <w:noProof/>
          <w:szCs w:val="24"/>
        </w:rPr>
        <w:t>, 219–239. https://doi.org/10.14746/nisw.2018.1.11</w:t>
      </w:r>
    </w:p>
    <w:p w14:paraId="064F6A0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Rocki, M. (2021). </w:t>
      </w:r>
      <w:r w:rsidRPr="00536B28">
        <w:rPr>
          <w:rFonts w:cs="Arial"/>
          <w:noProof/>
          <w:szCs w:val="24"/>
          <w:lang w:val="en-GB"/>
        </w:rPr>
        <w:t xml:space="preserve">The Wage Premium on Higher Education: Evidence from the Polish Graduate Tracking System. </w:t>
      </w:r>
      <w:r w:rsidRPr="00536B28">
        <w:rPr>
          <w:rFonts w:cs="Arial"/>
          <w:i/>
          <w:iCs/>
          <w:noProof/>
          <w:szCs w:val="24"/>
          <w:lang w:val="en-GB"/>
        </w:rPr>
        <w:t>Gospodarka Narodowa</w:t>
      </w:r>
      <w:r w:rsidRPr="00536B28">
        <w:rPr>
          <w:rFonts w:cs="Arial"/>
          <w:noProof/>
          <w:szCs w:val="24"/>
          <w:lang w:val="en-GB"/>
        </w:rPr>
        <w:t xml:space="preserve">, </w:t>
      </w:r>
      <w:r w:rsidRPr="00536B28">
        <w:rPr>
          <w:rFonts w:cs="Arial"/>
          <w:i/>
          <w:iCs/>
          <w:noProof/>
          <w:szCs w:val="24"/>
          <w:lang w:val="en-GB"/>
        </w:rPr>
        <w:t>307</w:t>
      </w:r>
      <w:r w:rsidRPr="00536B28">
        <w:rPr>
          <w:rFonts w:cs="Arial"/>
          <w:noProof/>
          <w:szCs w:val="24"/>
          <w:lang w:val="en-GB"/>
        </w:rPr>
        <w:t>(3), 47–61. https://doi.org/10.33119/GN/140647</w:t>
      </w:r>
    </w:p>
    <w:p w14:paraId="2FA3CA3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Rogers, M., Baker, P., Harrington, I., Johnson, A., Bird, J., &amp; Bible, V. (2022). Stakeholder engagement with funding bodies, steering committees and surveys: Benefits for education projects. </w:t>
      </w:r>
      <w:r w:rsidRPr="00536B28">
        <w:rPr>
          <w:rFonts w:cs="Arial"/>
          <w:i/>
          <w:iCs/>
          <w:noProof/>
          <w:szCs w:val="24"/>
        </w:rPr>
        <w:t>Issues in Educational Research</w:t>
      </w:r>
      <w:r w:rsidRPr="00536B28">
        <w:rPr>
          <w:rFonts w:cs="Arial"/>
          <w:noProof/>
          <w:szCs w:val="24"/>
        </w:rPr>
        <w:t xml:space="preserve">, </w:t>
      </w:r>
      <w:r w:rsidRPr="00536B28">
        <w:rPr>
          <w:rFonts w:cs="Arial"/>
          <w:i/>
          <w:iCs/>
          <w:noProof/>
          <w:szCs w:val="24"/>
        </w:rPr>
        <w:t>32</w:t>
      </w:r>
      <w:r w:rsidRPr="00536B28">
        <w:rPr>
          <w:rFonts w:cs="Arial"/>
          <w:noProof/>
          <w:szCs w:val="24"/>
        </w:rPr>
        <w:t>(3), 1131–1152.</w:t>
      </w:r>
    </w:p>
    <w:p w14:paraId="3992606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Rogoziński, K. (2007). Zarządzanie organizacją usługową - próba wypełnienia luki poznawczej. </w:t>
      </w:r>
      <w:r w:rsidRPr="00536B28">
        <w:rPr>
          <w:rFonts w:cs="Arial"/>
          <w:i/>
          <w:iCs/>
          <w:noProof/>
          <w:szCs w:val="24"/>
        </w:rPr>
        <w:t>Współczesne Zarządzanie</w:t>
      </w:r>
      <w:r w:rsidRPr="00536B28">
        <w:rPr>
          <w:rFonts w:cs="Arial"/>
          <w:noProof/>
          <w:szCs w:val="24"/>
        </w:rPr>
        <w:t xml:space="preserve">, </w:t>
      </w:r>
      <w:r w:rsidRPr="00536B28">
        <w:rPr>
          <w:rFonts w:cs="Arial"/>
          <w:i/>
          <w:iCs/>
          <w:noProof/>
          <w:szCs w:val="24"/>
        </w:rPr>
        <w:t>3</w:t>
      </w:r>
      <w:r w:rsidRPr="00536B28">
        <w:rPr>
          <w:rFonts w:cs="Arial"/>
          <w:noProof/>
          <w:szCs w:val="24"/>
        </w:rPr>
        <w:t>, 5–12. http://www.uslugi.ue.poznan.pl/file/129_189179007.pdf</w:t>
      </w:r>
    </w:p>
    <w:p w14:paraId="3F88110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Ronalter, L. M., Poltronieri, C. F., &amp; Gerolamo, M. C. (2023). </w:t>
      </w:r>
      <w:r w:rsidRPr="00536B28">
        <w:rPr>
          <w:rFonts w:cs="Arial"/>
          <w:noProof/>
          <w:szCs w:val="24"/>
          <w:lang w:val="en-GB"/>
        </w:rPr>
        <w:t xml:space="preserve">ISO management system standards in the light of corporate sustainability: a bibliometric analysis. </w:t>
      </w:r>
      <w:r w:rsidRPr="00536B28">
        <w:rPr>
          <w:rFonts w:cs="Arial"/>
          <w:i/>
          <w:iCs/>
          <w:noProof/>
          <w:szCs w:val="24"/>
          <w:lang w:val="en-GB"/>
        </w:rPr>
        <w:t>The TQM Journal</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(9), 256–298. https://doi.org/10.1108/TQM-09-2022-0279</w:t>
      </w:r>
    </w:p>
    <w:p w14:paraId="6201FE5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Rosenberg, M. B. (2014). </w:t>
      </w:r>
      <w:r w:rsidRPr="00536B28">
        <w:rPr>
          <w:rFonts w:cs="Arial"/>
          <w:i/>
          <w:iCs/>
          <w:noProof/>
          <w:szCs w:val="24"/>
        </w:rPr>
        <w:t>Porozumienie bez przemocy. O języku serca.</w:t>
      </w:r>
      <w:r w:rsidRPr="00536B28">
        <w:rPr>
          <w:rFonts w:cs="Arial"/>
          <w:noProof/>
          <w:szCs w:val="24"/>
        </w:rPr>
        <w:t xml:space="preserve"> (II). Wydawnictwo Czarna Owca.</w:t>
      </w:r>
    </w:p>
    <w:p w14:paraId="0186AC9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Rosół, A. (2016). Jak badać i kształtować jakość kształcenia w szkole wyższej? </w:t>
      </w:r>
      <w:r w:rsidRPr="00536B28">
        <w:rPr>
          <w:rFonts w:cs="Arial"/>
          <w:i/>
          <w:iCs/>
          <w:noProof/>
          <w:szCs w:val="24"/>
        </w:rPr>
        <w:t>Prace Naukowe Akademii im. Jana Długosza w Częstochowie. Pedagogika</w:t>
      </w:r>
      <w:r w:rsidRPr="00536B28">
        <w:rPr>
          <w:rFonts w:cs="Arial"/>
          <w:noProof/>
          <w:szCs w:val="24"/>
        </w:rPr>
        <w:t xml:space="preserve">, </w:t>
      </w:r>
      <w:r w:rsidRPr="00536B28">
        <w:rPr>
          <w:rFonts w:cs="Arial"/>
          <w:i/>
          <w:iCs/>
          <w:noProof/>
          <w:szCs w:val="24"/>
        </w:rPr>
        <w:t>25</w:t>
      </w:r>
      <w:r w:rsidRPr="00536B28">
        <w:rPr>
          <w:rFonts w:cs="Arial"/>
          <w:noProof/>
          <w:szCs w:val="24"/>
        </w:rPr>
        <w:t>(1), 19–30. https://doi.org/10.16926/p.2016.25.01</w:t>
      </w:r>
    </w:p>
    <w:p w14:paraId="2698E38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Rutkowska, M., &amp; Kamińska, A. M. (2020). </w:t>
      </w:r>
      <w:r w:rsidRPr="00536B28">
        <w:rPr>
          <w:rFonts w:cs="Arial"/>
          <w:noProof/>
          <w:szCs w:val="24"/>
          <w:lang w:val="en-GB"/>
        </w:rPr>
        <w:t xml:space="preserve">Turquoise Management Model - Teal Organization. </w:t>
      </w:r>
      <w:r w:rsidRPr="00536B28">
        <w:rPr>
          <w:rFonts w:cs="Arial"/>
          <w:i/>
          <w:iCs/>
          <w:noProof/>
          <w:szCs w:val="24"/>
          <w:lang w:val="en-GB"/>
        </w:rPr>
        <w:t>Education Excellence and Innovation Management: A 2025 Vision to Sustain Economic Development during Global Challenges</w:t>
      </w:r>
      <w:r w:rsidRPr="00536B28">
        <w:rPr>
          <w:rFonts w:cs="Arial"/>
          <w:noProof/>
          <w:szCs w:val="24"/>
          <w:lang w:val="en-GB"/>
        </w:rPr>
        <w:t xml:space="preserve">, </w:t>
      </w:r>
      <w:r w:rsidRPr="00536B28">
        <w:rPr>
          <w:rFonts w:cs="Arial"/>
          <w:i/>
          <w:iCs/>
          <w:noProof/>
          <w:szCs w:val="24"/>
          <w:lang w:val="en-GB"/>
        </w:rPr>
        <w:t>July</w:t>
      </w:r>
      <w:r w:rsidRPr="00536B28">
        <w:rPr>
          <w:rFonts w:cs="Arial"/>
          <w:noProof/>
          <w:szCs w:val="24"/>
          <w:lang w:val="en-GB"/>
        </w:rPr>
        <w:t>, 11380–11387.</w:t>
      </w:r>
    </w:p>
    <w:p w14:paraId="525E238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Sá, J. C., Vaz, S., Carvalho, O., Lima, V., Morgado, L., Fonseca, L., Doiro, M., &amp; Santos, G. (2022). A model of integration ISO 9001 with Lean six sigma and main benefits achieved.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(1–2), 218–242. https://doi.org/10.1080/14783363.2020.1829969</w:t>
      </w:r>
    </w:p>
    <w:p w14:paraId="0086348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Sarkar, D., Jha, K. N., &amp; Patel, S. (2021). Critical chain project management for a highway construction project with a focus on theory of constraints. </w:t>
      </w:r>
      <w:r w:rsidRPr="00536B28">
        <w:rPr>
          <w:rFonts w:cs="Arial"/>
          <w:i/>
          <w:iCs/>
          <w:noProof/>
          <w:szCs w:val="24"/>
          <w:lang w:val="en-GB"/>
        </w:rPr>
        <w:t>International Journal of Construction Management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(2), 194–207. https://doi.org/10.1080/15623599.2018.1512031</w:t>
      </w:r>
    </w:p>
    <w:p w14:paraId="3799AA2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Scaled Agile Inc. (2023). </w:t>
      </w:r>
      <w:r w:rsidRPr="00536B28">
        <w:rPr>
          <w:rFonts w:cs="Arial"/>
          <w:i/>
          <w:iCs/>
          <w:noProof/>
          <w:szCs w:val="24"/>
          <w:lang w:val="en-GB"/>
        </w:rPr>
        <w:t>SAFe 6.0 - Core Values</w:t>
      </w:r>
      <w:r w:rsidRPr="00536B28">
        <w:rPr>
          <w:rFonts w:cs="Arial"/>
          <w:noProof/>
          <w:szCs w:val="24"/>
          <w:lang w:val="en-GB"/>
        </w:rPr>
        <w:t>. https://scaledagileframework.com/safe-core-values/</w:t>
      </w:r>
    </w:p>
    <w:p w14:paraId="1D20AFB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Schroeder, R. G., Linderman, K., Liedtke, C., &amp; Choo, A. S. (2008). Six Sigma: Definition and underlying theory</w:t>
      </w:r>
      <w:r w:rsidRPr="00536B28">
        <w:rPr>
          <w:rFonts w:ascii="Cambria Math" w:hAnsi="Cambria Math" w:cs="Cambria Math"/>
          <w:noProof/>
          <w:szCs w:val="24"/>
          <w:lang w:val="en-GB"/>
        </w:rPr>
        <w:t>⋆</w:t>
      </w:r>
      <w:r w:rsidRPr="00536B28">
        <w:rPr>
          <w:rFonts w:cs="Arial"/>
          <w:noProof/>
          <w:szCs w:val="24"/>
          <w:lang w:val="en-GB"/>
        </w:rPr>
        <w:t xml:space="preserve">.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(4), 536–554. https://doi.org/10.1016/j.jom.2007.06.007</w:t>
      </w:r>
    </w:p>
    <w:p w14:paraId="0A0120B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Selznick, P. (1948). Foundations of the theory of organization. </w:t>
      </w:r>
      <w:r w:rsidRPr="00536B28">
        <w:rPr>
          <w:rFonts w:cs="Arial"/>
          <w:i/>
          <w:iCs/>
          <w:noProof/>
          <w:szCs w:val="24"/>
          <w:lang w:val="en-GB"/>
        </w:rPr>
        <w:t>American sociological review</w:t>
      </w:r>
      <w:r w:rsidRPr="00536B28">
        <w:rPr>
          <w:rFonts w:cs="Arial"/>
          <w:noProof/>
          <w:szCs w:val="24"/>
          <w:lang w:val="en-GB"/>
        </w:rPr>
        <w:t xml:space="preserve">, </w:t>
      </w:r>
      <w:r w:rsidRPr="00536B28">
        <w:rPr>
          <w:rFonts w:cs="Arial"/>
          <w:i/>
          <w:iCs/>
          <w:noProof/>
          <w:szCs w:val="24"/>
          <w:lang w:val="en-GB"/>
        </w:rPr>
        <w:t>13</w:t>
      </w:r>
      <w:r w:rsidRPr="00536B28">
        <w:rPr>
          <w:rFonts w:cs="Arial"/>
          <w:noProof/>
          <w:szCs w:val="24"/>
          <w:lang w:val="en-GB"/>
        </w:rPr>
        <w:t>(1), 25–35.</w:t>
      </w:r>
    </w:p>
    <w:p w14:paraId="68502F1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Seth, N., Deshmukh, S. G., &amp; Vrat, P. (2004). Service quality models: a review.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22</w:t>
      </w:r>
      <w:r w:rsidRPr="00536B28">
        <w:rPr>
          <w:rFonts w:cs="Arial"/>
          <w:noProof/>
          <w:szCs w:val="24"/>
          <w:lang w:val="en-GB"/>
        </w:rPr>
        <w:t>(9), 913–949. https://doi.org/10.1108/02656710510625211</w:t>
      </w:r>
    </w:p>
    <w:p w14:paraId="672C85A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Shafer, S. M., Smith, H. J., &amp; Linder, J. C. (2005). The power of business models. </w:t>
      </w:r>
      <w:r w:rsidRPr="00536B28">
        <w:rPr>
          <w:rFonts w:cs="Arial"/>
          <w:i/>
          <w:iCs/>
          <w:noProof/>
          <w:szCs w:val="24"/>
          <w:lang w:val="en-GB"/>
        </w:rPr>
        <w:t>Business Horizons</w:t>
      </w:r>
      <w:r w:rsidRPr="00536B28">
        <w:rPr>
          <w:rFonts w:cs="Arial"/>
          <w:noProof/>
          <w:szCs w:val="24"/>
          <w:lang w:val="en-GB"/>
        </w:rPr>
        <w:t xml:space="preserve">, </w:t>
      </w:r>
      <w:r w:rsidRPr="00536B28">
        <w:rPr>
          <w:rFonts w:cs="Arial"/>
          <w:i/>
          <w:iCs/>
          <w:noProof/>
          <w:szCs w:val="24"/>
          <w:lang w:val="en-GB"/>
        </w:rPr>
        <w:t>48</w:t>
      </w:r>
      <w:r w:rsidRPr="00536B28">
        <w:rPr>
          <w:rFonts w:cs="Arial"/>
          <w:noProof/>
          <w:szCs w:val="24"/>
          <w:lang w:val="en-GB"/>
        </w:rPr>
        <w:t>(3), 199–207. https://doi.org/10.1016/j.bushor.2004.10.014</w:t>
      </w:r>
    </w:p>
    <w:p w14:paraId="3210969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Shah, R., &amp; Ward, P. T. (2003). Lean manufacturing: context, practice bundles, and performance.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(2), 129–149. https://doi.org/10.1016/S0272-6963(02)00108-0</w:t>
      </w:r>
    </w:p>
    <w:p w14:paraId="416DCB7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Silva, C., Magano, J., Moskalenko, A., Nogueira, T., Dinis, M. A. P., &amp; Pedrosa e Sousa, H. F. (2020). Sustainable Management Systems Standards (SMSS): Structures, Roles, and Practices in Corporate Sustainability. </w:t>
      </w:r>
      <w:r w:rsidRPr="00536B28">
        <w:rPr>
          <w:rFonts w:cs="Arial"/>
          <w:i/>
          <w:iCs/>
          <w:noProof/>
          <w:szCs w:val="24"/>
          <w:lang w:val="en-GB"/>
        </w:rPr>
        <w:t>Sustainability</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(15), 5892. https://doi.org/10.3390/su12155892</w:t>
      </w:r>
    </w:p>
    <w:p w14:paraId="2C22647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Silver, H. (2003). Does a University Have a Culture? </w:t>
      </w:r>
      <w:r w:rsidRPr="00536B28">
        <w:rPr>
          <w:rFonts w:cs="Arial"/>
          <w:i/>
          <w:iCs/>
          <w:noProof/>
          <w:szCs w:val="24"/>
          <w:lang w:val="en-GB"/>
        </w:rPr>
        <w:t>Studies in Higher Education</w:t>
      </w:r>
      <w:r w:rsidRPr="00536B28">
        <w:rPr>
          <w:rFonts w:cs="Arial"/>
          <w:noProof/>
          <w:szCs w:val="24"/>
          <w:lang w:val="en-GB"/>
        </w:rPr>
        <w:t xml:space="preserve">, </w:t>
      </w:r>
      <w:r w:rsidRPr="00536B28">
        <w:rPr>
          <w:rFonts w:cs="Arial"/>
          <w:i/>
          <w:iCs/>
          <w:noProof/>
          <w:szCs w:val="24"/>
          <w:lang w:val="en-GB"/>
        </w:rPr>
        <w:t>28</w:t>
      </w:r>
      <w:r w:rsidRPr="00536B28">
        <w:rPr>
          <w:rFonts w:cs="Arial"/>
          <w:noProof/>
          <w:szCs w:val="24"/>
          <w:lang w:val="en-GB"/>
        </w:rPr>
        <w:t>(2), 157–169. https://doi.org/10.1080/0307507032000058118</w:t>
      </w:r>
    </w:p>
    <w:p w14:paraId="3E7464A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Sirvanci, M. B. (2004). Critical issues for TQM implementation in higher education.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16</w:t>
      </w:r>
      <w:r w:rsidRPr="00536B28">
        <w:rPr>
          <w:rFonts w:cs="Arial"/>
          <w:noProof/>
          <w:szCs w:val="24"/>
          <w:lang w:val="en-GB"/>
        </w:rPr>
        <w:t>(6), 382–386. https://doi.org/10.1108/09544780410563293</w:t>
      </w:r>
    </w:p>
    <w:p w14:paraId="1246EC9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Slabá, M. (2015). Stakeholder Groups of Public and Private Universities in the Czech Republic – Identification, Categorization and Prioritization. </w:t>
      </w:r>
      <w:r w:rsidRPr="00536B28">
        <w:rPr>
          <w:rFonts w:cs="Arial"/>
          <w:i/>
          <w:iCs/>
          <w:noProof/>
          <w:szCs w:val="24"/>
          <w:lang w:val="en-GB"/>
        </w:rPr>
        <w:t>Review of Economic Perspectives</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(3), 305–326. https://doi.org/10.1515/revecp-2015-0022</w:t>
      </w:r>
    </w:p>
    <w:p w14:paraId="45EFD32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Small, L., Shacklock, K., &amp; Marchant, T. (2018). Employability: a contemporary review for higher education stakeholders. </w:t>
      </w:r>
      <w:r w:rsidRPr="00536B28">
        <w:rPr>
          <w:rFonts w:cs="Arial"/>
          <w:i/>
          <w:iCs/>
          <w:noProof/>
          <w:szCs w:val="24"/>
          <w:lang w:val="en-GB"/>
        </w:rPr>
        <w:t>Journal of Vocational Education &amp; Training</w:t>
      </w:r>
      <w:r w:rsidRPr="00536B28">
        <w:rPr>
          <w:rFonts w:cs="Arial"/>
          <w:noProof/>
          <w:szCs w:val="24"/>
          <w:lang w:val="en-GB"/>
        </w:rPr>
        <w:t xml:space="preserve">, </w:t>
      </w:r>
      <w:r w:rsidRPr="00536B28">
        <w:rPr>
          <w:rFonts w:cs="Arial"/>
          <w:i/>
          <w:iCs/>
          <w:noProof/>
          <w:szCs w:val="24"/>
          <w:lang w:val="en-GB"/>
        </w:rPr>
        <w:t>70</w:t>
      </w:r>
      <w:r w:rsidRPr="00536B28">
        <w:rPr>
          <w:rFonts w:cs="Arial"/>
          <w:noProof/>
          <w:szCs w:val="24"/>
          <w:lang w:val="en-GB"/>
        </w:rPr>
        <w:t>(1), 148–166. https://doi.org/10.1080/13636820.2017.1394355</w:t>
      </w:r>
    </w:p>
    <w:p w14:paraId="1C840E4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Smith-Maddox, R. (1998). Defining Culture as a Dimension of Academic Achievement: Implications for Culturally Responsive Curriculum, Instruction, and Assessment. </w:t>
      </w:r>
      <w:r w:rsidRPr="00536B28">
        <w:rPr>
          <w:rFonts w:cs="Arial"/>
          <w:i/>
          <w:iCs/>
          <w:noProof/>
          <w:szCs w:val="24"/>
          <w:lang w:val="en-GB"/>
        </w:rPr>
        <w:t>The Journal of Negro Education</w:t>
      </w:r>
      <w:r w:rsidRPr="00536B28">
        <w:rPr>
          <w:rFonts w:cs="Arial"/>
          <w:noProof/>
          <w:szCs w:val="24"/>
          <w:lang w:val="en-GB"/>
        </w:rPr>
        <w:t xml:space="preserve">, </w:t>
      </w:r>
      <w:r w:rsidRPr="00536B28">
        <w:rPr>
          <w:rFonts w:cs="Arial"/>
          <w:i/>
          <w:iCs/>
          <w:noProof/>
          <w:szCs w:val="24"/>
          <w:lang w:val="en-GB"/>
        </w:rPr>
        <w:t>67</w:t>
      </w:r>
      <w:r w:rsidRPr="00536B28">
        <w:rPr>
          <w:rFonts w:cs="Arial"/>
          <w:noProof/>
          <w:szCs w:val="24"/>
          <w:lang w:val="en-GB"/>
        </w:rPr>
        <w:t>(3), 302. https://doi.org/10.2307/2668198</w:t>
      </w:r>
    </w:p>
    <w:p w14:paraId="1125945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Sparr, J. L. (2018). Paradoxes in Organizational Change: The Crucial Role of Leaders’ Sensegiving. </w:t>
      </w:r>
      <w:r w:rsidRPr="00536B28">
        <w:rPr>
          <w:rFonts w:cs="Arial"/>
          <w:i/>
          <w:iCs/>
          <w:noProof/>
          <w:szCs w:val="24"/>
          <w:lang w:val="en-GB"/>
        </w:rPr>
        <w:t>Journal of Change Management</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(2), 162–180. https://doi.org/10.1080/14697017.2018.1446696</w:t>
      </w:r>
    </w:p>
    <w:p w14:paraId="69B8847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Spreng, R. A., &amp; Mackoy, R. D. (1996). An empirical examination of a model of perceived service quality and satisfaction. </w:t>
      </w:r>
      <w:r w:rsidRPr="00536B28">
        <w:rPr>
          <w:rFonts w:cs="Arial"/>
          <w:i/>
          <w:iCs/>
          <w:noProof/>
          <w:szCs w:val="24"/>
          <w:lang w:val="en-GB"/>
        </w:rPr>
        <w:t>Journal of Retailing</w:t>
      </w:r>
      <w:r w:rsidRPr="00536B28">
        <w:rPr>
          <w:rFonts w:cs="Arial"/>
          <w:noProof/>
          <w:szCs w:val="24"/>
          <w:lang w:val="en-GB"/>
        </w:rPr>
        <w:t xml:space="preserve">, </w:t>
      </w:r>
      <w:r w:rsidRPr="00536B28">
        <w:rPr>
          <w:rFonts w:cs="Arial"/>
          <w:i/>
          <w:iCs/>
          <w:noProof/>
          <w:szCs w:val="24"/>
          <w:lang w:val="en-GB"/>
        </w:rPr>
        <w:t>72</w:t>
      </w:r>
      <w:r w:rsidRPr="00536B28">
        <w:rPr>
          <w:rFonts w:cs="Arial"/>
          <w:noProof/>
          <w:szCs w:val="24"/>
          <w:lang w:val="en-GB"/>
        </w:rPr>
        <w:t>(2), 201–214. https://doi.org/10.1016/S0022-4359(96)90014-7</w:t>
      </w:r>
    </w:p>
    <w:p w14:paraId="66BE2E7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Steffensen, M., Rogers, E. M., &amp; Speakman, K. (2000). Spin-offs from research centers at a research university. </w:t>
      </w:r>
      <w:r w:rsidRPr="00536B28">
        <w:rPr>
          <w:rFonts w:cs="Arial"/>
          <w:i/>
          <w:iCs/>
          <w:noProof/>
          <w:szCs w:val="24"/>
          <w:lang w:val="en-GB"/>
        </w:rPr>
        <w:t>Journal of Business Venturing</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(1), 93–111. https://doi.org/10.1016/S0883-9026(98)00006-8</w:t>
      </w:r>
    </w:p>
    <w:p w14:paraId="290A047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Stewart, H. (2010). Do happy staff make for happy customers and profitable companies. </w:t>
      </w:r>
      <w:r w:rsidRPr="00536B28">
        <w:rPr>
          <w:rFonts w:cs="Arial"/>
          <w:i/>
          <w:iCs/>
          <w:noProof/>
          <w:szCs w:val="24"/>
          <w:lang w:val="en-GB"/>
        </w:rPr>
        <w:t>Journal of Direct, Data and Digital Marketing Practice</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(4), 275–280. https://doi.org/10.1057/dddmp.2010.9</w:t>
      </w:r>
    </w:p>
    <w:p w14:paraId="0059422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Stoma, M. (2012). </w:t>
      </w:r>
      <w:r w:rsidRPr="00536B28">
        <w:rPr>
          <w:rFonts w:cs="Arial"/>
          <w:i/>
          <w:iCs/>
          <w:noProof/>
          <w:szCs w:val="24"/>
        </w:rPr>
        <w:t>Modele i metody pomiaru jakości usług</w:t>
      </w:r>
      <w:r w:rsidRPr="00536B28">
        <w:rPr>
          <w:rFonts w:cs="Arial"/>
          <w:noProof/>
          <w:szCs w:val="24"/>
        </w:rPr>
        <w:t>. http://www.qrpolska.pl/files/file/M3.pdf</w:t>
      </w:r>
    </w:p>
    <w:p w14:paraId="7B4AFF7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Sułkowski, Ł. (2014). Czy kultura jakości w uczelni wyższej to to samo co kultura akademicka? </w:t>
      </w:r>
      <w:r w:rsidRPr="00536B28">
        <w:rPr>
          <w:rFonts w:cs="Arial"/>
          <w:i/>
          <w:iCs/>
          <w:noProof/>
          <w:szCs w:val="24"/>
        </w:rPr>
        <w:t xml:space="preserve">Przedsiębiorczość i Zarządzanie, t. XV, z. 8, cz. I: „Wybrane problemy zarządzania rozwojem </w:t>
      </w:r>
      <w:r w:rsidRPr="00536B28">
        <w:rPr>
          <w:rFonts w:cs="Arial"/>
          <w:i/>
          <w:iCs/>
          <w:noProof/>
          <w:szCs w:val="24"/>
        </w:rPr>
        <w:lastRenderedPageBreak/>
        <w:t>regionalnym”</w:t>
      </w:r>
      <w:r w:rsidRPr="00536B28">
        <w:rPr>
          <w:rFonts w:cs="Arial"/>
          <w:noProof/>
          <w:szCs w:val="24"/>
        </w:rPr>
        <w:t>, 365–378.</w:t>
      </w:r>
    </w:p>
    <w:p w14:paraId="0736A43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Sułkowski, Ł. (2016). Academic Culture from the Perspective of Polish Universities. </w:t>
      </w:r>
      <w:r w:rsidRPr="00536B28">
        <w:rPr>
          <w:rFonts w:cs="Arial"/>
          <w:i/>
          <w:iCs/>
          <w:noProof/>
          <w:szCs w:val="24"/>
        </w:rPr>
        <w:t>Przedsiębiorczość I Zarządzanie</w:t>
      </w:r>
      <w:r w:rsidRPr="00536B28">
        <w:rPr>
          <w:rFonts w:cs="Arial"/>
          <w:noProof/>
          <w:szCs w:val="24"/>
        </w:rPr>
        <w:t xml:space="preserve">, </w:t>
      </w:r>
      <w:r w:rsidRPr="00536B28">
        <w:rPr>
          <w:rFonts w:cs="Arial"/>
          <w:i/>
          <w:iCs/>
          <w:noProof/>
          <w:szCs w:val="24"/>
        </w:rPr>
        <w:t>XVII</w:t>
      </w:r>
      <w:r w:rsidRPr="00536B28">
        <w:rPr>
          <w:rFonts w:cs="Arial"/>
          <w:noProof/>
          <w:szCs w:val="24"/>
        </w:rPr>
        <w:t>(2), 7–21. http://piz.san.edu.pl/docs/e-XVII-2-1.pdf</w:t>
      </w:r>
    </w:p>
    <w:p w14:paraId="564788B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Sułkowski, Ł. (2017). Założenia do Ustawy 2.0 - projektowanie nowego ładu akademickiego w Polsce. W </w:t>
      </w:r>
      <w:r w:rsidRPr="00536B28">
        <w:rPr>
          <w:rFonts w:cs="Arial"/>
          <w:i/>
          <w:iCs/>
          <w:noProof/>
          <w:szCs w:val="24"/>
        </w:rPr>
        <w:t>Przedsiębiorczość i Zarządzanie, t. XVIII, z. 2, cz. I: „Zarządzanie publiczne. Funkcjonowanie jednostek samorządu terytorialnego w aspekcie wielowymiarowym”</w:t>
      </w:r>
      <w:r w:rsidRPr="00536B28">
        <w:rPr>
          <w:rFonts w:cs="Arial"/>
          <w:noProof/>
          <w:szCs w:val="24"/>
        </w:rPr>
        <w:t xml:space="preserve"> (Numer January 2017, ss. 261–276).</w:t>
      </w:r>
    </w:p>
    <w:p w14:paraId="11546BB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Sułkowski, Ł., Seliga, R., &amp; Woźniak, A. (2016). Kultura organizacyjna i zarządzanie uczelnią z punktu widzenia systemu zapewniania jakości w Polsce. </w:t>
      </w:r>
      <w:r w:rsidRPr="00536B28">
        <w:rPr>
          <w:rFonts w:cs="Arial"/>
          <w:i/>
          <w:iCs/>
          <w:noProof/>
          <w:szCs w:val="24"/>
        </w:rPr>
        <w:t>Przedsiębiorczość i Zarządzanie</w:t>
      </w:r>
      <w:r w:rsidRPr="00536B28">
        <w:rPr>
          <w:rFonts w:cs="Arial"/>
          <w:noProof/>
          <w:szCs w:val="24"/>
        </w:rPr>
        <w:t xml:space="preserve">, </w:t>
      </w:r>
      <w:r w:rsidRPr="00536B28">
        <w:rPr>
          <w:rFonts w:cs="Arial"/>
          <w:i/>
          <w:iCs/>
          <w:noProof/>
          <w:szCs w:val="24"/>
        </w:rPr>
        <w:t>17</w:t>
      </w:r>
      <w:r w:rsidRPr="00536B28">
        <w:rPr>
          <w:rFonts w:cs="Arial"/>
          <w:noProof/>
          <w:szCs w:val="24"/>
        </w:rPr>
        <w:t>(9.3), 221–233.</w:t>
      </w:r>
    </w:p>
    <w:p w14:paraId="6EB4E46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Sułkowski, Ł., &amp; Woźniak, A. (2019). Strategic management at universities in merger processes: research results. W </w:t>
      </w:r>
      <w:r w:rsidRPr="00536B28">
        <w:rPr>
          <w:rFonts w:cs="Arial"/>
          <w:i/>
          <w:iCs/>
          <w:noProof/>
          <w:szCs w:val="24"/>
        </w:rPr>
        <w:t>Strategie i innowacje organizacyjne polskich uczelni / pod redakcją Łukasza Sułkowskiego i Jarosława Górniaka. – Wydanie I. – Kraków, © 2019</w:t>
      </w:r>
      <w:r w:rsidRPr="00536B28">
        <w:rPr>
          <w:rFonts w:cs="Arial"/>
          <w:noProof/>
          <w:szCs w:val="24"/>
        </w:rPr>
        <w:t>. Kraków: Wydawnictwo Uniwersytetu Jagiellońskiego.</w:t>
      </w:r>
    </w:p>
    <w:p w14:paraId="2CAC3C7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Sułkowski, Ł., Woźniak, A., &amp; Seliga, R. (2019). </w:t>
      </w:r>
      <w:r w:rsidRPr="00536B28">
        <w:rPr>
          <w:rFonts w:cs="Arial"/>
          <w:noProof/>
          <w:szCs w:val="24"/>
          <w:lang w:val="en-GB"/>
        </w:rPr>
        <w:t xml:space="preserve">Organizational identity of university in merger process. W D. Ibrahimov, M and Aleksic, A and Dukic (Red.), </w:t>
      </w:r>
      <w:r w:rsidRPr="00536B28">
        <w:rPr>
          <w:rFonts w:cs="Arial"/>
          <w:i/>
          <w:iCs/>
          <w:noProof/>
          <w:szCs w:val="24"/>
          <w:lang w:val="en-GB"/>
        </w:rPr>
        <w:t>ECONOMIC AND SOCIAL DEVELOPMENT (ESD 2019): 37TH INTERNATIONAL SCIENTIFIC CONFERENCE ON ECONOMIC AND SOCIAL DEVELOPMENT - SOCIO ECONOMIC PROBLEMS OF SUSTAINABLE DEVELOPMENT</w:t>
      </w:r>
      <w:r w:rsidRPr="00536B28">
        <w:rPr>
          <w:rFonts w:cs="Arial"/>
          <w:noProof/>
          <w:szCs w:val="24"/>
          <w:lang w:val="en-GB"/>
        </w:rPr>
        <w:t xml:space="preserve"> (ss. 757–763). VARAZDIN DEVELOPMENT &amp; ENTREPRENEURSHIP AGENCY.</w:t>
      </w:r>
    </w:p>
    <w:p w14:paraId="66982EF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Sunder M., V., &amp; Antony, J. (2018). A conceptual Lean Six Sigma framework for quality excellence in higher education institutions.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(4), 857–874. https://doi.org/10.1108/IJQRM-01-2017-0002</w:t>
      </w:r>
    </w:p>
    <w:p w14:paraId="774DB69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Sunder M., V., &amp; Mahalingam, S. (2018). An empirical investigation of implementing Lean Six Sigma in Higher Education Institutions.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(10), 2157–2180. https://doi.org/10.1108/IJQRM-05-2017-0098</w:t>
      </w:r>
    </w:p>
    <w:p w14:paraId="7B63371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Sureshchandar, G. S., Rajendran, C., &amp; Anantharaman, R. N. (2001). A holistic model for total quality service. </w:t>
      </w:r>
      <w:r w:rsidRPr="00536B28">
        <w:rPr>
          <w:rFonts w:cs="Arial"/>
          <w:i/>
          <w:iCs/>
          <w:noProof/>
          <w:szCs w:val="24"/>
          <w:lang w:val="en-GB"/>
        </w:rPr>
        <w:t>International Journal of Service Industry Management</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(4), 378–412. https://doi.org/10.1108/09564230110405299</w:t>
      </w:r>
    </w:p>
    <w:p w14:paraId="2845650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Sutherland, J., &amp; Schwaber, K. (2011). The scrum papers. </w:t>
      </w:r>
      <w:r w:rsidRPr="00536B28">
        <w:rPr>
          <w:rFonts w:cs="Arial"/>
          <w:i/>
          <w:iCs/>
          <w:noProof/>
          <w:szCs w:val="24"/>
          <w:lang w:val="en-GB"/>
        </w:rPr>
        <w:t>Nuts, bolts and origins of an Agile process</w:t>
      </w:r>
      <w:r w:rsidRPr="00536B28">
        <w:rPr>
          <w:rFonts w:cs="Arial"/>
          <w:noProof/>
          <w:szCs w:val="24"/>
          <w:lang w:val="en-GB"/>
        </w:rPr>
        <w:t>.</w:t>
      </w:r>
    </w:p>
    <w:p w14:paraId="0941277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Swank, C. K. (2003). The Lean Service Machine. </w:t>
      </w:r>
      <w:r w:rsidRPr="00536B28">
        <w:rPr>
          <w:rFonts w:cs="Arial"/>
          <w:i/>
          <w:iCs/>
          <w:noProof/>
          <w:szCs w:val="24"/>
          <w:lang w:val="en-GB"/>
        </w:rPr>
        <w:t>Harvard Business Review</w:t>
      </w:r>
      <w:r w:rsidRPr="00536B28">
        <w:rPr>
          <w:rFonts w:cs="Arial"/>
          <w:noProof/>
          <w:szCs w:val="24"/>
          <w:lang w:val="en-GB"/>
        </w:rPr>
        <w:t xml:space="preserve">, </w:t>
      </w:r>
      <w:r w:rsidRPr="00536B28">
        <w:rPr>
          <w:rFonts w:cs="Arial"/>
          <w:i/>
          <w:iCs/>
          <w:noProof/>
          <w:szCs w:val="24"/>
          <w:lang w:val="en-GB"/>
        </w:rPr>
        <w:t>81</w:t>
      </w:r>
      <w:r w:rsidRPr="00536B28">
        <w:rPr>
          <w:rFonts w:cs="Arial"/>
          <w:noProof/>
          <w:szCs w:val="24"/>
          <w:lang w:val="en-GB"/>
        </w:rPr>
        <w:t>(10).</w:t>
      </w:r>
    </w:p>
    <w:p w14:paraId="2392DD7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Szczepańska, K. (2011). </w:t>
      </w:r>
      <w:r w:rsidRPr="00536B28">
        <w:rPr>
          <w:rFonts w:cs="Arial"/>
          <w:i/>
          <w:iCs/>
          <w:noProof/>
          <w:szCs w:val="24"/>
        </w:rPr>
        <w:t>Zarządzanie jakością. W dążeniu do doskonałości</w:t>
      </w:r>
      <w:r w:rsidRPr="00536B28">
        <w:rPr>
          <w:rFonts w:cs="Arial"/>
          <w:noProof/>
          <w:szCs w:val="24"/>
        </w:rPr>
        <w:t>. CH Beck.</w:t>
      </w:r>
    </w:p>
    <w:p w14:paraId="5447CA2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Szefler, J. P. (2011). </w:t>
      </w:r>
      <w:r w:rsidRPr="00536B28">
        <w:rPr>
          <w:rFonts w:cs="Arial"/>
          <w:i/>
          <w:iCs/>
          <w:noProof/>
          <w:szCs w:val="24"/>
        </w:rPr>
        <w:t>Model pomiaru i doskonalenia jakości usług edukacyjnych uczelni wyższych</w:t>
      </w:r>
      <w:r w:rsidRPr="00536B28">
        <w:rPr>
          <w:rFonts w:cs="Arial"/>
          <w:noProof/>
          <w:szCs w:val="24"/>
        </w:rPr>
        <w:t>. Politechnika Gdańska.</w:t>
      </w:r>
    </w:p>
    <w:p w14:paraId="6123B19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Szefler, J. P., &amp; Zieliński, G. (2013). Doskonalenie jakości usług edukacyjnych poprzez ocenę wyniku działalności instytucji akademickiej. W </w:t>
      </w:r>
      <w:r w:rsidRPr="00536B28">
        <w:rPr>
          <w:rFonts w:cs="Arial"/>
          <w:i/>
          <w:iCs/>
          <w:noProof/>
          <w:szCs w:val="24"/>
        </w:rPr>
        <w:t>Uwarunkowania Sukecu Organizacji</w:t>
      </w:r>
      <w:r w:rsidRPr="00536B28">
        <w:rPr>
          <w:rFonts w:cs="Arial"/>
          <w:noProof/>
          <w:szCs w:val="24"/>
        </w:rPr>
        <w:t xml:space="preserve"> (ss. 274–288). </w:t>
      </w:r>
      <w:r w:rsidRPr="00536B28">
        <w:rPr>
          <w:rFonts w:cs="Arial"/>
          <w:noProof/>
          <w:szCs w:val="24"/>
        </w:rPr>
        <w:lastRenderedPageBreak/>
        <w:t>unknown.</w:t>
      </w:r>
    </w:p>
    <w:p w14:paraId="3160726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Sztejnberg, A. (2008). </w:t>
      </w:r>
      <w:r w:rsidRPr="00536B28">
        <w:rPr>
          <w:rFonts w:cs="Arial"/>
          <w:i/>
          <w:iCs/>
          <w:noProof/>
          <w:szCs w:val="24"/>
        </w:rPr>
        <w:t>Doskonalenie usług edukacyjnych. Podstawy pomiaru jakości kształcenia.</w:t>
      </w:r>
      <w:r w:rsidRPr="00536B28">
        <w:rPr>
          <w:rFonts w:cs="Arial"/>
          <w:noProof/>
          <w:szCs w:val="24"/>
        </w:rPr>
        <w:t xml:space="preserve"> Wydawnictwo Uniwersytetu Opolskiego.</w:t>
      </w:r>
    </w:p>
    <w:p w14:paraId="5C129C8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Szymaniec-Mlicka, K. (2016). Zarządzanie relacjami z interesariuszami publicznych podmiotów leczniczych. </w:t>
      </w:r>
      <w:r w:rsidRPr="00536B28">
        <w:rPr>
          <w:rFonts w:cs="Arial"/>
          <w:i/>
          <w:iCs/>
          <w:noProof/>
          <w:szCs w:val="24"/>
        </w:rPr>
        <w:t>Zeszyty Naukowe. Organizacja i Zarządzanie. Politechnika Śląska</w:t>
      </w:r>
      <w:r w:rsidRPr="00536B28">
        <w:rPr>
          <w:rFonts w:cs="Arial"/>
          <w:noProof/>
          <w:szCs w:val="24"/>
        </w:rPr>
        <w:t xml:space="preserve">, </w:t>
      </w:r>
      <w:r w:rsidRPr="00536B28">
        <w:rPr>
          <w:rFonts w:cs="Arial"/>
          <w:i/>
          <w:iCs/>
          <w:noProof/>
          <w:szCs w:val="24"/>
        </w:rPr>
        <w:t>97</w:t>
      </w:r>
      <w:r w:rsidRPr="00536B28">
        <w:rPr>
          <w:rFonts w:cs="Arial"/>
          <w:noProof/>
          <w:szCs w:val="24"/>
        </w:rPr>
        <w:t>(1964), 309–320.</w:t>
      </w:r>
    </w:p>
    <w:p w14:paraId="510B0A0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Talib, F., Rahman, Z., &amp; Qureshi, M. N. (2011). </w:t>
      </w:r>
      <w:r w:rsidRPr="00536B28">
        <w:rPr>
          <w:rFonts w:cs="Arial"/>
          <w:noProof/>
          <w:szCs w:val="24"/>
          <w:lang w:val="en-GB"/>
        </w:rPr>
        <w:t xml:space="preserve">Analysis of interaction among the barriers to total quality management implementation using interpretive structural modeling approach. </w:t>
      </w:r>
      <w:r w:rsidRPr="00536B28">
        <w:rPr>
          <w:rFonts w:cs="Arial"/>
          <w:i/>
          <w:iCs/>
          <w:noProof/>
          <w:szCs w:val="24"/>
          <w:lang w:val="en-GB"/>
        </w:rPr>
        <w:t>Benchmarking: An International Journal</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(4), 563–587. https://doi.org/10.1108/14635771111147641</w:t>
      </w:r>
    </w:p>
    <w:p w14:paraId="2F8DAB5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Tayar, M., &amp; Jack, R. (2013). Prestige-oriented market entry strategy: the case of Australian universities. </w:t>
      </w:r>
      <w:r w:rsidRPr="00536B28">
        <w:rPr>
          <w:rFonts w:cs="Arial"/>
          <w:i/>
          <w:iCs/>
          <w:noProof/>
          <w:szCs w:val="24"/>
          <w:lang w:val="en-GB"/>
        </w:rPr>
        <w:t>Journal of Higher Education Policy and Management</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(2), 153–166. https://doi.org/10.1080/1360080X.2013.775924</w:t>
      </w:r>
    </w:p>
    <w:p w14:paraId="68F2931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Teehan, R., &amp; Tucker, W. (2010). A simplified lean method to capture customer voice. </w:t>
      </w:r>
      <w:r w:rsidRPr="00536B28">
        <w:rPr>
          <w:rFonts w:cs="Arial"/>
          <w:i/>
          <w:iCs/>
          <w:noProof/>
          <w:szCs w:val="24"/>
          <w:lang w:val="en-GB"/>
        </w:rPr>
        <w:t>International Journal of Quality and Service Sciences</w:t>
      </w:r>
      <w:r w:rsidRPr="00536B28">
        <w:rPr>
          <w:rFonts w:cs="Arial"/>
          <w:noProof/>
          <w:szCs w:val="24"/>
          <w:lang w:val="en-GB"/>
        </w:rPr>
        <w:t xml:space="preserve">, </w:t>
      </w:r>
      <w:r w:rsidRPr="00536B28">
        <w:rPr>
          <w:rFonts w:cs="Arial"/>
          <w:i/>
          <w:iCs/>
          <w:noProof/>
          <w:szCs w:val="24"/>
          <w:lang w:val="en-GB"/>
        </w:rPr>
        <w:t>2</w:t>
      </w:r>
      <w:r w:rsidRPr="00536B28">
        <w:rPr>
          <w:rFonts w:cs="Arial"/>
          <w:noProof/>
          <w:szCs w:val="24"/>
          <w:lang w:val="en-GB"/>
        </w:rPr>
        <w:t>(2), 175–188. https://doi.org/10.1108/17566691011057348</w:t>
      </w:r>
    </w:p>
    <w:p w14:paraId="3D02214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Teeroovengadum, V., Kamalanabhan, T. J., &amp; Seebaluck, A. K. (2016). Measuring service quality in higher education. </w:t>
      </w:r>
      <w:r w:rsidRPr="00536B28">
        <w:rPr>
          <w:rFonts w:cs="Arial"/>
          <w:i/>
          <w:iCs/>
          <w:noProof/>
          <w:szCs w:val="24"/>
          <w:lang w:val="en-GB"/>
        </w:rPr>
        <w:t>Quality Assurance in Education</w:t>
      </w:r>
      <w:r w:rsidRPr="00536B28">
        <w:rPr>
          <w:rFonts w:cs="Arial"/>
          <w:noProof/>
          <w:szCs w:val="24"/>
          <w:lang w:val="en-GB"/>
        </w:rPr>
        <w:t xml:space="preserve">, </w:t>
      </w:r>
      <w:r w:rsidRPr="00536B28">
        <w:rPr>
          <w:rFonts w:cs="Arial"/>
          <w:i/>
          <w:iCs/>
          <w:noProof/>
          <w:szCs w:val="24"/>
          <w:lang w:val="en-GB"/>
        </w:rPr>
        <w:t>24</w:t>
      </w:r>
      <w:r w:rsidRPr="00536B28">
        <w:rPr>
          <w:rFonts w:cs="Arial"/>
          <w:noProof/>
          <w:szCs w:val="24"/>
          <w:lang w:val="en-GB"/>
        </w:rPr>
        <w:t>(2), 244–258. https://doi.org/10.1108/QAE-06-2014-0028</w:t>
      </w:r>
    </w:p>
    <w:p w14:paraId="15C2F8D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THE. (2020). </w:t>
      </w:r>
      <w:r w:rsidRPr="00536B28">
        <w:rPr>
          <w:rFonts w:cs="Arial"/>
          <w:i/>
          <w:iCs/>
          <w:noProof/>
          <w:szCs w:val="24"/>
          <w:lang w:val="en-GB"/>
        </w:rPr>
        <w:t>World University Rankings 2020 | Times Higher Education (THE)</w:t>
      </w:r>
      <w:r w:rsidRPr="00536B28">
        <w:rPr>
          <w:rFonts w:cs="Arial"/>
          <w:noProof/>
          <w:szCs w:val="24"/>
          <w:lang w:val="en-GB"/>
        </w:rPr>
        <w:t>. https://www.timeshighereducation.com/world-university-rankings/2020/world-ranking#!/page/0/length/25/sort_by/rank/sort_order/asc/cols/stats</w:t>
      </w:r>
    </w:p>
    <w:p w14:paraId="73D1CA8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i/>
          <w:iCs/>
          <w:noProof/>
          <w:szCs w:val="24"/>
          <w:lang w:val="en-GB"/>
        </w:rPr>
        <w:t>THE World University Rankings 2020: methodology</w:t>
      </w:r>
      <w:r w:rsidRPr="00536B28">
        <w:rPr>
          <w:rFonts w:cs="Arial"/>
          <w:noProof/>
          <w:szCs w:val="24"/>
          <w:lang w:val="en-GB"/>
        </w:rPr>
        <w:t>. (2020). https://www.timeshighereducation.com/world-university-rankings/world-university-rankings-2020-methodology</w:t>
      </w:r>
    </w:p>
    <w:p w14:paraId="5253057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Thesing, T., Feldmann, C., &amp; Burchardt, M. (2021). Agile versus Waterfall Project Management: Decision Model for Selecting the Appropriate Approach to a Project. </w:t>
      </w:r>
      <w:r w:rsidRPr="00536B28">
        <w:rPr>
          <w:rFonts w:cs="Arial"/>
          <w:i/>
          <w:iCs/>
          <w:noProof/>
          <w:szCs w:val="24"/>
          <w:lang w:val="en-GB"/>
        </w:rPr>
        <w:t>Procedia Computer Science</w:t>
      </w:r>
      <w:r w:rsidRPr="00536B28">
        <w:rPr>
          <w:rFonts w:cs="Arial"/>
          <w:noProof/>
          <w:szCs w:val="24"/>
          <w:lang w:val="en-GB"/>
        </w:rPr>
        <w:t xml:space="preserve">, </w:t>
      </w:r>
      <w:r w:rsidRPr="00536B28">
        <w:rPr>
          <w:rFonts w:cs="Arial"/>
          <w:i/>
          <w:iCs/>
          <w:noProof/>
          <w:szCs w:val="24"/>
          <w:lang w:val="en-GB"/>
        </w:rPr>
        <w:t>181</w:t>
      </w:r>
      <w:r w:rsidRPr="00536B28">
        <w:rPr>
          <w:rFonts w:cs="Arial"/>
          <w:noProof/>
          <w:szCs w:val="24"/>
          <w:lang w:val="en-GB"/>
        </w:rPr>
        <w:t>, 746–756. https://doi.org/10.1016/j.procs.2021.01.227</w:t>
      </w:r>
    </w:p>
    <w:p w14:paraId="560491A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Thijs, Nick; Staes, P. (2014). </w:t>
      </w:r>
      <w:r w:rsidRPr="00536B28">
        <w:rPr>
          <w:rFonts w:cs="Arial"/>
          <w:i/>
          <w:iCs/>
          <w:noProof/>
          <w:szCs w:val="24"/>
          <w:lang w:val="en-GB"/>
        </w:rPr>
        <w:t>CAF in the Education Sector. Successful stories of performance improvement</w:t>
      </w:r>
      <w:r w:rsidRPr="00536B28">
        <w:rPr>
          <w:rFonts w:cs="Arial"/>
          <w:noProof/>
          <w:szCs w:val="24"/>
          <w:lang w:val="en-GB"/>
        </w:rPr>
        <w:t>. http://caf.eipa.eu/files/uploads/20210706115454_CAFintheEducation-Successfulstoriesofperformanceimprovement.pdf</w:t>
      </w:r>
    </w:p>
    <w:p w14:paraId="08545FB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Thompson, G., &amp; Glasø, L. (2015). Situational leadership theory: a test from three perspectives. </w:t>
      </w:r>
      <w:r w:rsidRPr="00536B28">
        <w:rPr>
          <w:rFonts w:cs="Arial"/>
          <w:i/>
          <w:iCs/>
          <w:noProof/>
          <w:szCs w:val="24"/>
          <w:lang w:val="en-GB"/>
        </w:rPr>
        <w:t>Leadership &amp; Organization Development Journal</w:t>
      </w:r>
      <w:r w:rsidRPr="00536B28">
        <w:rPr>
          <w:rFonts w:cs="Arial"/>
          <w:noProof/>
          <w:szCs w:val="24"/>
          <w:lang w:val="en-GB"/>
        </w:rPr>
        <w:t xml:space="preserve">, </w:t>
      </w:r>
      <w:r w:rsidRPr="00536B28">
        <w:rPr>
          <w:rFonts w:cs="Arial"/>
          <w:i/>
          <w:iCs/>
          <w:noProof/>
          <w:szCs w:val="24"/>
          <w:lang w:val="en-GB"/>
        </w:rPr>
        <w:t>36</w:t>
      </w:r>
      <w:r w:rsidRPr="00536B28">
        <w:rPr>
          <w:rFonts w:cs="Arial"/>
          <w:noProof/>
          <w:szCs w:val="24"/>
          <w:lang w:val="en-GB"/>
        </w:rPr>
        <w:t>(5), 527–544. https://doi.org/10.1108/LODJ-10-2013-0130</w:t>
      </w:r>
    </w:p>
    <w:p w14:paraId="27E934E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Tierney, W. G. (1988). Organizational Culture in Higher Education. </w:t>
      </w:r>
      <w:r w:rsidRPr="00536B28">
        <w:rPr>
          <w:rFonts w:cs="Arial"/>
          <w:i/>
          <w:iCs/>
          <w:noProof/>
          <w:szCs w:val="24"/>
          <w:lang w:val="en-GB"/>
        </w:rPr>
        <w:t>The Journal of Higher Education</w:t>
      </w:r>
      <w:r w:rsidRPr="00536B28">
        <w:rPr>
          <w:rFonts w:cs="Arial"/>
          <w:noProof/>
          <w:szCs w:val="24"/>
          <w:lang w:val="en-GB"/>
        </w:rPr>
        <w:t xml:space="preserve">, </w:t>
      </w:r>
      <w:r w:rsidRPr="00536B28">
        <w:rPr>
          <w:rFonts w:cs="Arial"/>
          <w:i/>
          <w:iCs/>
          <w:noProof/>
          <w:szCs w:val="24"/>
          <w:lang w:val="en-GB"/>
        </w:rPr>
        <w:t>59</w:t>
      </w:r>
      <w:r w:rsidRPr="00536B28">
        <w:rPr>
          <w:rFonts w:cs="Arial"/>
          <w:noProof/>
          <w:szCs w:val="24"/>
          <w:lang w:val="en-GB"/>
        </w:rPr>
        <w:t>(1), 2–21. https://doi.org/10.1080/00221546.1988.11778301</w:t>
      </w:r>
    </w:p>
    <w:p w14:paraId="389FE6C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Times Higher Education. (2022). </w:t>
      </w:r>
      <w:r w:rsidRPr="00536B28">
        <w:rPr>
          <w:rFonts w:cs="Arial"/>
          <w:i/>
          <w:iCs/>
          <w:noProof/>
          <w:szCs w:val="24"/>
          <w:lang w:val="en-GB"/>
        </w:rPr>
        <w:t>World University Rankings 2023 methodology. Times Higher Education (THE)</w:t>
      </w:r>
      <w:r w:rsidRPr="00536B28">
        <w:rPr>
          <w:rFonts w:cs="Arial"/>
          <w:noProof/>
          <w:szCs w:val="24"/>
          <w:lang w:val="en-GB"/>
        </w:rPr>
        <w:t xml:space="preserve"> (Numer October 2022). https://www.timeshighereducation.com/sites/default/files/breaking_news_files/the_2023_world_university_rankings_methodology.pdf</w:t>
      </w:r>
    </w:p>
    <w:p w14:paraId="6964233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Times Higher Education. (2023). </w:t>
      </w:r>
      <w:r w:rsidRPr="00536B28">
        <w:rPr>
          <w:rFonts w:cs="Arial"/>
          <w:i/>
          <w:iCs/>
          <w:noProof/>
          <w:szCs w:val="24"/>
          <w:lang w:val="en-GB"/>
        </w:rPr>
        <w:t>THE World University Rankings 2023</w:t>
      </w:r>
      <w:r w:rsidRPr="00536B28">
        <w:rPr>
          <w:rFonts w:cs="Arial"/>
          <w:noProof/>
          <w:szCs w:val="24"/>
          <w:lang w:val="en-GB"/>
        </w:rPr>
        <w:t>. THE WUR Ranking. https://www.timeshighereducation.com/world-university-rankings/2023/world-ranking</w:t>
      </w:r>
    </w:p>
    <w:p w14:paraId="41A91D6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Toma, J. D. (1997). Alternative Inquiry Paradigms, Faculty Cultures, and the Definition of Academic Lives. </w:t>
      </w:r>
      <w:r w:rsidRPr="00536B28">
        <w:rPr>
          <w:rFonts w:cs="Arial"/>
          <w:i/>
          <w:iCs/>
          <w:noProof/>
          <w:szCs w:val="24"/>
          <w:lang w:val="en-GB"/>
        </w:rPr>
        <w:t>The Journal of Higher Education</w:t>
      </w:r>
      <w:r w:rsidRPr="00536B28">
        <w:rPr>
          <w:rFonts w:cs="Arial"/>
          <w:noProof/>
          <w:szCs w:val="24"/>
          <w:lang w:val="en-GB"/>
        </w:rPr>
        <w:t xml:space="preserve">, </w:t>
      </w:r>
      <w:r w:rsidRPr="00536B28">
        <w:rPr>
          <w:rFonts w:cs="Arial"/>
          <w:i/>
          <w:iCs/>
          <w:noProof/>
          <w:szCs w:val="24"/>
          <w:lang w:val="en-GB"/>
        </w:rPr>
        <w:t>68</w:t>
      </w:r>
      <w:r w:rsidRPr="00536B28">
        <w:rPr>
          <w:rFonts w:cs="Arial"/>
          <w:noProof/>
          <w:szCs w:val="24"/>
          <w:lang w:val="en-GB"/>
        </w:rPr>
        <w:t>(6), 679–705. https://doi.org/10.1080/00221546.1997.11779006</w:t>
      </w:r>
    </w:p>
    <w:p w14:paraId="0FD8BE8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Tomala, L. (2018). </w:t>
      </w:r>
      <w:r w:rsidRPr="00536B28">
        <w:rPr>
          <w:rFonts w:cs="Arial"/>
          <w:i/>
          <w:iCs/>
          <w:noProof/>
          <w:szCs w:val="24"/>
        </w:rPr>
        <w:t>Ustawa 2.0: najważniejsze zapisy | Nauka w Polsce</w:t>
      </w:r>
      <w:r w:rsidRPr="00536B28">
        <w:rPr>
          <w:rFonts w:cs="Arial"/>
          <w:noProof/>
          <w:szCs w:val="24"/>
        </w:rPr>
        <w:t>. https://naukawpolsce.pap.pl/aktualnosci/news%2C30350%2Custawa-20-najwazniejsze-zapisy.html</w:t>
      </w:r>
    </w:p>
    <w:p w14:paraId="0911DB9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536B28">
        <w:rPr>
          <w:rFonts w:cs="Arial"/>
          <w:i/>
          <w:iCs/>
          <w:noProof/>
          <w:szCs w:val="24"/>
          <w:lang w:val="en-GB"/>
        </w:rPr>
        <w:t>Journal of Service Theory and Practice</w:t>
      </w:r>
      <w:r w:rsidRPr="00536B28">
        <w:rPr>
          <w:rFonts w:cs="Arial"/>
          <w:noProof/>
          <w:szCs w:val="24"/>
          <w:lang w:val="en-GB"/>
        </w:rPr>
        <w:t xml:space="preserve">, </w:t>
      </w:r>
      <w:r w:rsidRPr="00536B28">
        <w:rPr>
          <w:rFonts w:cs="Arial"/>
          <w:i/>
          <w:iCs/>
          <w:noProof/>
          <w:szCs w:val="24"/>
          <w:lang w:val="en-GB"/>
        </w:rPr>
        <w:t>31</w:t>
      </w:r>
      <w:r w:rsidRPr="00536B28">
        <w:rPr>
          <w:rFonts w:cs="Arial"/>
          <w:noProof/>
          <w:szCs w:val="24"/>
          <w:lang w:val="en-GB"/>
        </w:rPr>
        <w:t>(2), 203–224. https://doi.org/10.1108/JSTP-07-2020-0182</w:t>
      </w:r>
    </w:p>
    <w:p w14:paraId="0D212F0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Townsend, P. (1995). Quality involves everyone: how Paul Revere discovered “quality has value”. </w:t>
      </w:r>
      <w:r w:rsidRPr="00536B28">
        <w:rPr>
          <w:rFonts w:cs="Arial"/>
          <w:i/>
          <w:iCs/>
          <w:noProof/>
          <w:szCs w:val="24"/>
          <w:lang w:val="en-GB"/>
        </w:rPr>
        <w:t>Managing Service Quality: An International Journal</w:t>
      </w:r>
      <w:r w:rsidRPr="00536B28">
        <w:rPr>
          <w:rFonts w:cs="Arial"/>
          <w:noProof/>
          <w:szCs w:val="24"/>
          <w:lang w:val="en-GB"/>
        </w:rPr>
        <w:t xml:space="preserve">, </w:t>
      </w:r>
      <w:r w:rsidRPr="00536B28">
        <w:rPr>
          <w:rFonts w:cs="Arial"/>
          <w:i/>
          <w:iCs/>
          <w:noProof/>
          <w:szCs w:val="24"/>
          <w:lang w:val="en-GB"/>
        </w:rPr>
        <w:t>5</w:t>
      </w:r>
      <w:r w:rsidRPr="00536B28">
        <w:rPr>
          <w:rFonts w:cs="Arial"/>
          <w:noProof/>
          <w:szCs w:val="24"/>
          <w:lang w:val="en-GB"/>
        </w:rPr>
        <w:t>(2), 19–24. https://doi.org/10.1108/09604529510083549</w:t>
      </w:r>
    </w:p>
    <w:p w14:paraId="4D16FCB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Tran, N. Q., Carden, L. L., &amp; Zhang, J. Z. (2022). Work from anywhere: remote stakeholder management and engagement. </w:t>
      </w:r>
      <w:r w:rsidRPr="00536B28">
        <w:rPr>
          <w:rFonts w:cs="Arial"/>
          <w:i/>
          <w:iCs/>
          <w:noProof/>
          <w:szCs w:val="24"/>
          <w:lang w:val="en-GB"/>
        </w:rPr>
        <w:t>Personnel Review</w:t>
      </w:r>
      <w:r w:rsidRPr="00536B28">
        <w:rPr>
          <w:rFonts w:cs="Arial"/>
          <w:noProof/>
          <w:szCs w:val="24"/>
          <w:lang w:val="en-GB"/>
        </w:rPr>
        <w:t xml:space="preserve">, </w:t>
      </w:r>
      <w:r w:rsidRPr="00536B28">
        <w:rPr>
          <w:rFonts w:cs="Arial"/>
          <w:i/>
          <w:iCs/>
          <w:noProof/>
          <w:szCs w:val="24"/>
          <w:lang w:val="en-GB"/>
        </w:rPr>
        <w:t>51</w:t>
      </w:r>
      <w:r w:rsidRPr="00536B28">
        <w:rPr>
          <w:rFonts w:cs="Arial"/>
          <w:noProof/>
          <w:szCs w:val="24"/>
          <w:lang w:val="en-GB"/>
        </w:rPr>
        <w:t>(8), 2021–2038. https://doi.org/10.1108/PR-11-2021-0808</w:t>
      </w:r>
    </w:p>
    <w:p w14:paraId="05E996A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Trow, M. (1974). Problems in the Transition from Elite to Mass Higher Education. </w:t>
      </w:r>
      <w:r w:rsidRPr="00536B28">
        <w:rPr>
          <w:rFonts w:cs="Arial"/>
          <w:i/>
          <w:iCs/>
          <w:noProof/>
          <w:szCs w:val="24"/>
          <w:lang w:val="en-GB"/>
        </w:rPr>
        <w:t>International Review of Education</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 61–82.</w:t>
      </w:r>
    </w:p>
    <w:p w14:paraId="6D464C6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Turkulainen, V., Aaltonen, K., &amp; Lohikoski, P. (2015). Managing Project Stakeholder Communication: The Qstock Festival Case. </w:t>
      </w:r>
      <w:r w:rsidRPr="00536B28">
        <w:rPr>
          <w:rFonts w:cs="Arial"/>
          <w:i/>
          <w:iCs/>
          <w:noProof/>
          <w:szCs w:val="24"/>
          <w:lang w:val="en-GB"/>
        </w:rPr>
        <w:t>Project Management Journal</w:t>
      </w:r>
      <w:r w:rsidRPr="00536B28">
        <w:rPr>
          <w:rFonts w:cs="Arial"/>
          <w:noProof/>
          <w:szCs w:val="24"/>
          <w:lang w:val="en-GB"/>
        </w:rPr>
        <w:t xml:space="preserve">, </w:t>
      </w:r>
      <w:r w:rsidRPr="00536B28">
        <w:rPr>
          <w:rFonts w:cs="Arial"/>
          <w:i/>
          <w:iCs/>
          <w:noProof/>
          <w:szCs w:val="24"/>
          <w:lang w:val="en-GB"/>
        </w:rPr>
        <w:t>46</w:t>
      </w:r>
      <w:r w:rsidRPr="00536B28">
        <w:rPr>
          <w:rFonts w:cs="Arial"/>
          <w:noProof/>
          <w:szCs w:val="24"/>
          <w:lang w:val="en-GB"/>
        </w:rPr>
        <w:t>(6), 74–91. https://doi.org/10.1002/pmj.21547</w:t>
      </w:r>
    </w:p>
    <w:p w14:paraId="3CEDF84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Tutko, M. (2018). Assessment of the quality of internationalisation in higher education institutions. </w:t>
      </w:r>
      <w:r w:rsidRPr="00536B28">
        <w:rPr>
          <w:rFonts w:cs="Arial"/>
          <w:i/>
          <w:iCs/>
          <w:noProof/>
          <w:szCs w:val="24"/>
          <w:lang w:val="en-GB"/>
        </w:rPr>
        <w:t>Studia Ekonomiczne</w:t>
      </w:r>
      <w:r w:rsidRPr="00536B28">
        <w:rPr>
          <w:rFonts w:cs="Arial"/>
          <w:noProof/>
          <w:szCs w:val="24"/>
          <w:lang w:val="en-GB"/>
        </w:rPr>
        <w:t xml:space="preserve">, </w:t>
      </w:r>
      <w:r w:rsidRPr="00536B28">
        <w:rPr>
          <w:rFonts w:cs="Arial"/>
          <w:i/>
          <w:iCs/>
          <w:noProof/>
          <w:szCs w:val="24"/>
          <w:lang w:val="en-GB"/>
        </w:rPr>
        <w:t>361</w:t>
      </w:r>
      <w:r w:rsidRPr="00536B28">
        <w:rPr>
          <w:rFonts w:cs="Arial"/>
          <w:noProof/>
          <w:szCs w:val="24"/>
          <w:lang w:val="en-GB"/>
        </w:rPr>
        <w:t>, 76–85.</w:t>
      </w:r>
    </w:p>
    <w:p w14:paraId="105B05E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Twigg, J. D. (1990). </w:t>
      </w:r>
      <w:r w:rsidRPr="00536B28">
        <w:rPr>
          <w:rFonts w:cs="Arial"/>
          <w:i/>
          <w:iCs/>
          <w:noProof/>
          <w:szCs w:val="24"/>
          <w:lang w:val="en-GB"/>
        </w:rPr>
        <w:t>The University of Cambridge and the English revolution, 1625-1688</w:t>
      </w:r>
      <w:r w:rsidRPr="00536B28">
        <w:rPr>
          <w:rFonts w:cs="Arial"/>
          <w:noProof/>
          <w:szCs w:val="24"/>
          <w:lang w:val="en-GB"/>
        </w:rPr>
        <w:t xml:space="preserve"> (ss. 212–214). Woodbridge: Boydell &amp; Brewer za: De Ridder-Symoens, H. (2020) Missions of Universities : Past, Present, Future (ss. 43–61).</w:t>
      </w:r>
    </w:p>
    <w:p w14:paraId="0EFD37C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Ulewicz, R. (2017). The role of stakeholders in quality assurance in higher education. </w:t>
      </w:r>
      <w:r w:rsidRPr="00536B28">
        <w:rPr>
          <w:rFonts w:cs="Arial"/>
          <w:i/>
          <w:iCs/>
          <w:noProof/>
          <w:szCs w:val="24"/>
        </w:rPr>
        <w:t>Human Resources Management \&amp; Ergonomics</w:t>
      </w:r>
      <w:r w:rsidRPr="00536B28">
        <w:rPr>
          <w:rFonts w:cs="Arial"/>
          <w:noProof/>
          <w:szCs w:val="24"/>
        </w:rPr>
        <w:t xml:space="preserve">, </w:t>
      </w:r>
      <w:r w:rsidRPr="00536B28">
        <w:rPr>
          <w:rFonts w:cs="Arial"/>
          <w:i/>
          <w:iCs/>
          <w:noProof/>
          <w:szCs w:val="24"/>
        </w:rPr>
        <w:t>11</w:t>
      </w:r>
      <w:r w:rsidRPr="00536B28">
        <w:rPr>
          <w:rFonts w:cs="Arial"/>
          <w:noProof/>
          <w:szCs w:val="24"/>
        </w:rPr>
        <w:t>(1).</w:t>
      </w:r>
    </w:p>
    <w:p w14:paraId="2352434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Urbanowska-Sojkin, E. (2016). Paradoksy w zarządzaniu strategicznym przedsiębiorstwami (Paradoxes in strategic management of companies). </w:t>
      </w:r>
      <w:r w:rsidRPr="00536B28">
        <w:rPr>
          <w:rFonts w:cs="Arial"/>
          <w:i/>
          <w:iCs/>
          <w:noProof/>
          <w:szCs w:val="24"/>
        </w:rPr>
        <w:t xml:space="preserve">Prace Naukowe Uniwersytetu </w:t>
      </w:r>
      <w:r w:rsidRPr="00536B28">
        <w:rPr>
          <w:rFonts w:cs="Arial"/>
          <w:i/>
          <w:iCs/>
          <w:noProof/>
          <w:szCs w:val="24"/>
        </w:rPr>
        <w:lastRenderedPageBreak/>
        <w:t>Ekonomicznego we Wrocławiu</w:t>
      </w:r>
      <w:r w:rsidRPr="00536B28">
        <w:rPr>
          <w:rFonts w:cs="Arial"/>
          <w:noProof/>
          <w:szCs w:val="24"/>
        </w:rPr>
        <w:t xml:space="preserve">, </w:t>
      </w:r>
      <w:r w:rsidRPr="00536B28">
        <w:rPr>
          <w:rFonts w:cs="Arial"/>
          <w:i/>
          <w:iCs/>
          <w:noProof/>
          <w:szCs w:val="24"/>
        </w:rPr>
        <w:t>420</w:t>
      </w:r>
      <w:r w:rsidRPr="00536B28">
        <w:rPr>
          <w:rFonts w:cs="Arial"/>
          <w:noProof/>
          <w:szCs w:val="24"/>
        </w:rPr>
        <w:t>. https://doi.org/10.15611/pn.2016.420.31</w:t>
      </w:r>
    </w:p>
    <w:p w14:paraId="25EC078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Van Aswegen, A. S., &amp; Engelbrecht, A. S. (2009). The relationship between transformational leadership, integrity and an ethical climate in organizations. </w:t>
      </w:r>
      <w:r w:rsidRPr="00536B28">
        <w:rPr>
          <w:rFonts w:cs="Arial"/>
          <w:i/>
          <w:iCs/>
          <w:noProof/>
          <w:szCs w:val="24"/>
          <w:lang w:val="en-GB"/>
        </w:rPr>
        <w:t>SA Journal of Human Resource Management</w:t>
      </w:r>
      <w:r w:rsidRPr="00536B28">
        <w:rPr>
          <w:rFonts w:cs="Arial"/>
          <w:noProof/>
          <w:szCs w:val="24"/>
          <w:lang w:val="en-GB"/>
        </w:rPr>
        <w:t xml:space="preserve">, </w:t>
      </w:r>
      <w:r w:rsidRPr="00536B28">
        <w:rPr>
          <w:rFonts w:cs="Arial"/>
          <w:i/>
          <w:iCs/>
          <w:noProof/>
          <w:szCs w:val="24"/>
          <w:lang w:val="en-GB"/>
        </w:rPr>
        <w:t>7</w:t>
      </w:r>
      <w:r w:rsidRPr="00536B28">
        <w:rPr>
          <w:rFonts w:cs="Arial"/>
          <w:noProof/>
          <w:szCs w:val="24"/>
          <w:lang w:val="en-GB"/>
        </w:rPr>
        <w:t>(1), 1–9.</w:t>
      </w:r>
    </w:p>
    <w:p w14:paraId="6AE8E4B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van Doorn, J., Leeflang, P. S. H., &amp; Tijs, M. (2013). Satisfaction as a predictor of future performance: A replication. </w:t>
      </w:r>
      <w:r w:rsidRPr="00536B28">
        <w:rPr>
          <w:rFonts w:cs="Arial"/>
          <w:i/>
          <w:iCs/>
          <w:noProof/>
          <w:szCs w:val="24"/>
          <w:lang w:val="en-GB"/>
        </w:rPr>
        <w:t>International Journal of Research in Marketing</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(3), 314–318. https://doi.org/10.1016/j.ijresmar.2013.04.002</w:t>
      </w:r>
    </w:p>
    <w:p w14:paraId="039AF5D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Van Looy, B., Callaert, J., &amp; Debackere, K. (2006). Publication and patent behavior of academic researchers: Conflicting, reinforcing or merely co-existing? </w:t>
      </w:r>
      <w:r w:rsidRPr="00536B28">
        <w:rPr>
          <w:rFonts w:cs="Arial"/>
          <w:i/>
          <w:iCs/>
          <w:noProof/>
          <w:szCs w:val="24"/>
          <w:lang w:val="en-GB"/>
        </w:rPr>
        <w:t>Research Policy</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(4), 596–608. https://doi.org/10.1016/j.respol.2006.02.003</w:t>
      </w:r>
    </w:p>
    <w:p w14:paraId="6AD5AC7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Vargo, S. L., &amp; Lusch, R. F. (2008). Why “service”? </w:t>
      </w:r>
      <w:r w:rsidRPr="00536B28">
        <w:rPr>
          <w:rFonts w:cs="Arial"/>
          <w:i/>
          <w:iCs/>
          <w:noProof/>
          <w:szCs w:val="24"/>
          <w:lang w:val="en-GB"/>
        </w:rPr>
        <w:t>Journal of the Academy of Marketing Science</w:t>
      </w:r>
      <w:r w:rsidRPr="00536B28">
        <w:rPr>
          <w:rFonts w:cs="Arial"/>
          <w:noProof/>
          <w:szCs w:val="24"/>
          <w:lang w:val="en-GB"/>
        </w:rPr>
        <w:t xml:space="preserve">, </w:t>
      </w:r>
      <w:r w:rsidRPr="00536B28">
        <w:rPr>
          <w:rFonts w:cs="Arial"/>
          <w:i/>
          <w:iCs/>
          <w:noProof/>
          <w:szCs w:val="24"/>
          <w:lang w:val="en-GB"/>
        </w:rPr>
        <w:t>36</w:t>
      </w:r>
      <w:r w:rsidRPr="00536B28">
        <w:rPr>
          <w:rFonts w:cs="Arial"/>
          <w:noProof/>
          <w:szCs w:val="24"/>
          <w:lang w:val="en-GB"/>
        </w:rPr>
        <w:t>(1), 25–38. https://doi.org/10.1007/s11747-007-0068-7</w:t>
      </w:r>
    </w:p>
    <w:p w14:paraId="2245508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Vehovar, V., Batagelj, Z., Manfreda, K. L., &amp; Zaletel, M. (2002). Nonresponse in web surveys. </w:t>
      </w:r>
      <w:r w:rsidRPr="00536B28">
        <w:rPr>
          <w:rFonts w:cs="Arial"/>
          <w:i/>
          <w:iCs/>
          <w:noProof/>
          <w:szCs w:val="24"/>
          <w:lang w:val="en-GB"/>
        </w:rPr>
        <w:t>Survey nonresponse</w:t>
      </w:r>
      <w:r w:rsidRPr="00536B28">
        <w:rPr>
          <w:rFonts w:cs="Arial"/>
          <w:noProof/>
          <w:szCs w:val="24"/>
          <w:lang w:val="en-GB"/>
        </w:rPr>
        <w:t>, 229–242.</w:t>
      </w:r>
    </w:p>
    <w:p w14:paraId="582E3C9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Verschueren, N., Van Dessel, J., Verslyppe, A., Schoensetters, Y., &amp; Baelmans, M. (2023). A Maturity Matrix Model to Strengthen the Quality Cultures in Higher Education. </w:t>
      </w:r>
      <w:r w:rsidRPr="00536B28">
        <w:rPr>
          <w:rFonts w:cs="Arial"/>
          <w:i/>
          <w:iCs/>
          <w:noProof/>
          <w:szCs w:val="24"/>
          <w:lang w:val="en-GB"/>
        </w:rPr>
        <w:t>Education Sciences</w:t>
      </w:r>
      <w:r w:rsidRPr="00536B28">
        <w:rPr>
          <w:rFonts w:cs="Arial"/>
          <w:noProof/>
          <w:szCs w:val="24"/>
          <w:lang w:val="en-GB"/>
        </w:rPr>
        <w:t xml:space="preserve">, </w:t>
      </w:r>
      <w:r w:rsidRPr="00536B28">
        <w:rPr>
          <w:rFonts w:cs="Arial"/>
          <w:i/>
          <w:iCs/>
          <w:noProof/>
          <w:szCs w:val="24"/>
          <w:lang w:val="en-GB"/>
        </w:rPr>
        <w:t>13</w:t>
      </w:r>
      <w:r w:rsidRPr="00536B28">
        <w:rPr>
          <w:rFonts w:cs="Arial"/>
          <w:noProof/>
          <w:szCs w:val="24"/>
          <w:lang w:val="en-GB"/>
        </w:rPr>
        <w:t>(2), 123. https://doi.org/10.3390/educsci13020123</w:t>
      </w:r>
    </w:p>
    <w:p w14:paraId="00D7D4B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Vijaya Sunder, M. (2016). Lean Six Sigma in higher education institutions. </w:t>
      </w:r>
      <w:r w:rsidRPr="00536B28">
        <w:rPr>
          <w:rFonts w:cs="Arial"/>
          <w:i/>
          <w:iCs/>
          <w:noProof/>
          <w:szCs w:val="24"/>
          <w:lang w:val="en-GB"/>
        </w:rPr>
        <w:t>International Journal of Quality and Service Sciences</w:t>
      </w:r>
      <w:r w:rsidRPr="00536B28">
        <w:rPr>
          <w:rFonts w:cs="Arial"/>
          <w:noProof/>
          <w:szCs w:val="24"/>
          <w:lang w:val="en-GB"/>
        </w:rPr>
        <w:t xml:space="preserve">, </w:t>
      </w:r>
      <w:r w:rsidRPr="00536B28">
        <w:rPr>
          <w:rFonts w:cs="Arial"/>
          <w:i/>
          <w:iCs/>
          <w:noProof/>
          <w:szCs w:val="24"/>
          <w:lang w:val="en-GB"/>
        </w:rPr>
        <w:t>8</w:t>
      </w:r>
      <w:r w:rsidRPr="00536B28">
        <w:rPr>
          <w:rFonts w:cs="Arial"/>
          <w:noProof/>
          <w:szCs w:val="24"/>
          <w:lang w:val="en-GB"/>
        </w:rPr>
        <w:t>(2), 159–178. https://doi.org/10.1108/IJQSS-04-2015-0043</w:t>
      </w:r>
    </w:p>
    <w:p w14:paraId="7307174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Villar, A., Callegaro, M., &amp; Yang, Y. (2013). Where Am I? A Meta-Analysis of Experiments on the Effects of Progress Indicators for Web Surveys. </w:t>
      </w:r>
      <w:r w:rsidRPr="00536B28">
        <w:rPr>
          <w:rFonts w:cs="Arial"/>
          <w:i/>
          <w:iCs/>
          <w:noProof/>
          <w:szCs w:val="24"/>
        </w:rPr>
        <w:t>Social Science Computer Review</w:t>
      </w:r>
      <w:r w:rsidRPr="00536B28">
        <w:rPr>
          <w:rFonts w:cs="Arial"/>
          <w:noProof/>
          <w:szCs w:val="24"/>
        </w:rPr>
        <w:t xml:space="preserve">, </w:t>
      </w:r>
      <w:r w:rsidRPr="00536B28">
        <w:rPr>
          <w:rFonts w:cs="Arial"/>
          <w:i/>
          <w:iCs/>
          <w:noProof/>
          <w:szCs w:val="24"/>
        </w:rPr>
        <w:t>31</w:t>
      </w:r>
      <w:r w:rsidRPr="00536B28">
        <w:rPr>
          <w:rFonts w:cs="Arial"/>
          <w:noProof/>
          <w:szCs w:val="24"/>
        </w:rPr>
        <w:t>(6), 744–762. https://doi.org/10.1177/0894439313497468</w:t>
      </w:r>
    </w:p>
    <w:p w14:paraId="72144F7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Wawak, T. (2015). Ewolucja koncepcji zarządzania w szkołach wyższych w kierunku wymogów XXI wieku. W J. Dziadkowiec &amp; T. Sikory (Red.), </w:t>
      </w:r>
      <w:r w:rsidRPr="00536B28">
        <w:rPr>
          <w:rFonts w:cs="Arial"/>
          <w:i/>
          <w:iCs/>
          <w:noProof/>
          <w:szCs w:val="24"/>
        </w:rPr>
        <w:t>Wybrane aspekty zarządzania jakością usług</w:t>
      </w:r>
      <w:r w:rsidRPr="00536B28">
        <w:rPr>
          <w:rFonts w:cs="Arial"/>
          <w:noProof/>
          <w:szCs w:val="24"/>
        </w:rPr>
        <w:t xml:space="preserve"> (s. 199). Uniwersytet Ekonomiczny w Krakowie.</w:t>
      </w:r>
    </w:p>
    <w:p w14:paraId="103868D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Wawak, T. (2019). </w:t>
      </w:r>
      <w:r w:rsidRPr="00536B28">
        <w:rPr>
          <w:rFonts w:cs="Arial"/>
          <w:i/>
          <w:iCs/>
          <w:noProof/>
          <w:szCs w:val="24"/>
        </w:rPr>
        <w:t>Doskonalenie jakości zarządzania w szkołach wyższych</w:t>
      </w:r>
      <w:r w:rsidRPr="00536B28">
        <w:rPr>
          <w:rFonts w:cs="Arial"/>
          <w:noProof/>
          <w:szCs w:val="24"/>
        </w:rPr>
        <w:t>. Wydawnictwo Uniwersytetu Jagiellońskiego.</w:t>
      </w:r>
    </w:p>
    <w:p w14:paraId="5F1B8C6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Wawak, T. (2022). Ocena reformy szkolnictwa wyższego. </w:t>
      </w:r>
      <w:r w:rsidRPr="00536B28">
        <w:rPr>
          <w:rFonts w:cs="Arial"/>
          <w:i/>
          <w:iCs/>
          <w:noProof/>
          <w:szCs w:val="24"/>
        </w:rPr>
        <w:t>Biuletyn PTE</w:t>
      </w:r>
      <w:r w:rsidRPr="00536B28">
        <w:rPr>
          <w:rFonts w:cs="Arial"/>
          <w:noProof/>
          <w:szCs w:val="24"/>
        </w:rPr>
        <w:t xml:space="preserve">, </w:t>
      </w:r>
      <w:r w:rsidRPr="00536B28">
        <w:rPr>
          <w:rFonts w:cs="Arial"/>
          <w:i/>
          <w:iCs/>
          <w:noProof/>
          <w:szCs w:val="24"/>
        </w:rPr>
        <w:t>4</w:t>
      </w:r>
      <w:r w:rsidRPr="00536B28">
        <w:rPr>
          <w:rFonts w:cs="Arial"/>
          <w:noProof/>
          <w:szCs w:val="24"/>
        </w:rPr>
        <w:t>(99). https://www.pte.pl/czasopisma/biuletyn/biuletyn-pte-nr-4-2022</w:t>
      </w:r>
    </w:p>
    <w:p w14:paraId="3EE6F68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Webber, R. (2022). Unlocking Agile’s Missed Potential. W </w:t>
      </w:r>
      <w:r w:rsidRPr="00536B28">
        <w:rPr>
          <w:rFonts w:cs="Arial"/>
          <w:i/>
          <w:iCs/>
          <w:noProof/>
          <w:szCs w:val="24"/>
          <w:lang w:val="en-GB"/>
        </w:rPr>
        <w:t>Unlocking Agile’s Missed Potential</w:t>
      </w:r>
      <w:r w:rsidRPr="00536B28">
        <w:rPr>
          <w:rFonts w:cs="Arial"/>
          <w:noProof/>
          <w:szCs w:val="24"/>
          <w:lang w:val="en-GB"/>
        </w:rPr>
        <w:t>. Wiley. https://doi.org/10.1002/9781119849117</w:t>
      </w:r>
    </w:p>
    <w:p w14:paraId="3D8C9D7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Wibisono, E. (2018). The new management system ISO 21001: 2018: What and why educational organizations should adopt it. </w:t>
      </w:r>
      <w:r w:rsidRPr="00536B28">
        <w:rPr>
          <w:rFonts w:cs="Arial"/>
          <w:i/>
          <w:iCs/>
          <w:noProof/>
          <w:szCs w:val="24"/>
          <w:lang w:val="en-GB"/>
        </w:rPr>
        <w:t>Proceeding of 11th International Seminar on Industrial Engineering and Management</w:t>
      </w:r>
      <w:r w:rsidRPr="00536B28">
        <w:rPr>
          <w:rFonts w:cs="Arial"/>
          <w:noProof/>
          <w:szCs w:val="24"/>
          <w:lang w:val="en-GB"/>
        </w:rPr>
        <w:t>, 66–73. https://www.researchgate.net/publication/334549352</w:t>
      </w:r>
    </w:p>
    <w:p w14:paraId="5680D05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Wieczorek, O., Beyer, S., &amp; Münch, R. (2017). </w:t>
      </w:r>
      <w:r w:rsidRPr="00536B28">
        <w:rPr>
          <w:rFonts w:cs="Arial"/>
          <w:noProof/>
          <w:szCs w:val="24"/>
          <w:lang w:val="en-GB"/>
        </w:rPr>
        <w:t xml:space="preserve">Fief and benefice feudalism. Two types of academic autonomy in US chemistry. </w:t>
      </w:r>
      <w:r w:rsidRPr="00536B28">
        <w:rPr>
          <w:rFonts w:cs="Arial"/>
          <w:i/>
          <w:iCs/>
          <w:noProof/>
          <w:szCs w:val="24"/>
          <w:lang w:val="en-GB"/>
        </w:rPr>
        <w:t>Higher Education</w:t>
      </w:r>
      <w:r w:rsidRPr="00536B28">
        <w:rPr>
          <w:rFonts w:cs="Arial"/>
          <w:noProof/>
          <w:szCs w:val="24"/>
          <w:lang w:val="en-GB"/>
        </w:rPr>
        <w:t xml:space="preserve">, </w:t>
      </w:r>
      <w:r w:rsidRPr="00536B28">
        <w:rPr>
          <w:rFonts w:cs="Arial"/>
          <w:i/>
          <w:iCs/>
          <w:noProof/>
          <w:szCs w:val="24"/>
          <w:lang w:val="en-GB"/>
        </w:rPr>
        <w:t>73</w:t>
      </w:r>
      <w:r w:rsidRPr="00536B28">
        <w:rPr>
          <w:rFonts w:cs="Arial"/>
          <w:noProof/>
          <w:szCs w:val="24"/>
          <w:lang w:val="en-GB"/>
        </w:rPr>
        <w:t>(6), 887–907. https://doi.org/10.1007/s10734-</w:t>
      </w:r>
      <w:r w:rsidRPr="00536B28">
        <w:rPr>
          <w:rFonts w:cs="Arial"/>
          <w:noProof/>
          <w:szCs w:val="24"/>
          <w:lang w:val="en-GB"/>
        </w:rPr>
        <w:lastRenderedPageBreak/>
        <w:t>017-0116-2</w:t>
      </w:r>
    </w:p>
    <w:p w14:paraId="26C48C3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Wilbers, S., &amp; Brankovic, J. (2021). The emergence of university rankings: a historical</w:t>
      </w:r>
      <w:r w:rsidRPr="00536B28">
        <w:rPr>
          <w:rFonts w:ascii="Cambria Math" w:hAnsi="Cambria Math" w:cs="Cambria Math"/>
          <w:noProof/>
          <w:szCs w:val="24"/>
          <w:lang w:val="en-GB"/>
        </w:rPr>
        <w:t>‑</w:t>
      </w:r>
      <w:r w:rsidRPr="00536B28">
        <w:rPr>
          <w:rFonts w:cs="Arial"/>
          <w:noProof/>
          <w:szCs w:val="24"/>
          <w:lang w:val="en-GB"/>
        </w:rPr>
        <w:t xml:space="preserve">sociological account. </w:t>
      </w:r>
      <w:r w:rsidRPr="00536B28">
        <w:rPr>
          <w:rFonts w:cs="Arial"/>
          <w:i/>
          <w:iCs/>
          <w:noProof/>
          <w:szCs w:val="24"/>
          <w:lang w:val="en-GB"/>
        </w:rPr>
        <w:t>Higher Education</w:t>
      </w:r>
      <w:r w:rsidRPr="00536B28">
        <w:rPr>
          <w:rFonts w:cs="Arial"/>
          <w:noProof/>
          <w:szCs w:val="24"/>
          <w:lang w:val="en-GB"/>
        </w:rPr>
        <w:t>. https://doi.org/10.1007/s10734-021-00776-7</w:t>
      </w:r>
    </w:p>
    <w:p w14:paraId="5D43FD2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Womack, J. P., &amp; Jones, D. T. (1997). Lean Thinking—Banish Waste and Create Wealth in your Corporation. </w:t>
      </w:r>
      <w:r w:rsidRPr="00536B28">
        <w:rPr>
          <w:rFonts w:cs="Arial"/>
          <w:i/>
          <w:iCs/>
          <w:noProof/>
          <w:szCs w:val="24"/>
          <w:lang w:val="en-GB"/>
        </w:rPr>
        <w:t>Journal of the Operational Research Society</w:t>
      </w:r>
      <w:r w:rsidRPr="00536B28">
        <w:rPr>
          <w:rFonts w:cs="Arial"/>
          <w:noProof/>
          <w:szCs w:val="24"/>
          <w:lang w:val="en-GB"/>
        </w:rPr>
        <w:t xml:space="preserve">, </w:t>
      </w:r>
      <w:r w:rsidRPr="00536B28">
        <w:rPr>
          <w:rFonts w:cs="Arial"/>
          <w:i/>
          <w:iCs/>
          <w:noProof/>
          <w:szCs w:val="24"/>
          <w:lang w:val="en-GB"/>
        </w:rPr>
        <w:t>48</w:t>
      </w:r>
      <w:r w:rsidRPr="00536B28">
        <w:rPr>
          <w:rFonts w:cs="Arial"/>
          <w:noProof/>
          <w:szCs w:val="24"/>
          <w:lang w:val="en-GB"/>
        </w:rPr>
        <w:t>(11), 1148–1148. https://doi.org/10.1038/sj.jors.2600967</w:t>
      </w:r>
    </w:p>
    <w:p w14:paraId="1454E0C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Wood, M., &amp; Su, F. (2019). Parents as “stakeholders” and their conceptions of teaching excellence in English higher education. </w:t>
      </w:r>
      <w:r w:rsidRPr="00536B28">
        <w:rPr>
          <w:rFonts w:cs="Arial"/>
          <w:i/>
          <w:iCs/>
          <w:noProof/>
          <w:szCs w:val="24"/>
          <w:lang w:val="en-GB"/>
        </w:rPr>
        <w:t>International Journal of Comparative Education and Development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(2), 99–111. https://doi.org/10.1108/IJCED-05-2018-0010</w:t>
      </w:r>
    </w:p>
    <w:p w14:paraId="1740BB1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Woźniak, A. (2019). </w:t>
      </w:r>
      <w:r w:rsidRPr="00536B28">
        <w:rPr>
          <w:rFonts w:cs="Arial"/>
          <w:i/>
          <w:iCs/>
          <w:noProof/>
          <w:szCs w:val="24"/>
        </w:rPr>
        <w:t>O RDN</w:t>
      </w:r>
      <w:r w:rsidRPr="00536B28">
        <w:rPr>
          <w:rFonts w:cs="Arial"/>
          <w:noProof/>
          <w:szCs w:val="24"/>
        </w:rPr>
        <w:t>. Rada Doskonałości Naukowej. https://www.rdn.gov.pl/o-rdn.html</w:t>
      </w:r>
    </w:p>
    <w:p w14:paraId="2956380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Woźniak, A. (2022). Charakter prawny rozstrzygnięć nadzorczych Rady Doskonałości Naukowej. </w:t>
      </w:r>
      <w:r w:rsidRPr="00536B28">
        <w:rPr>
          <w:rFonts w:cs="Arial"/>
          <w:i/>
          <w:iCs/>
          <w:noProof/>
          <w:szCs w:val="24"/>
          <w:lang w:val="en-GB"/>
        </w:rPr>
        <w:t>Journal of Modern Science</w:t>
      </w:r>
      <w:r w:rsidRPr="00536B28">
        <w:rPr>
          <w:rFonts w:cs="Arial"/>
          <w:noProof/>
          <w:szCs w:val="24"/>
          <w:lang w:val="en-GB"/>
        </w:rPr>
        <w:t xml:space="preserve">, </w:t>
      </w:r>
      <w:r w:rsidRPr="00536B28">
        <w:rPr>
          <w:rFonts w:cs="Arial"/>
          <w:i/>
          <w:iCs/>
          <w:noProof/>
          <w:szCs w:val="24"/>
          <w:lang w:val="en-GB"/>
        </w:rPr>
        <w:t>48</w:t>
      </w:r>
      <w:r w:rsidRPr="00536B28">
        <w:rPr>
          <w:rFonts w:cs="Arial"/>
          <w:noProof/>
          <w:szCs w:val="24"/>
          <w:lang w:val="en-GB"/>
        </w:rPr>
        <w:t>(1), 183–205. https://doi.org/10.13166/jms/150470</w:t>
      </w:r>
    </w:p>
    <w:p w14:paraId="6BB1044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Woźnicki, J. (2008). </w:t>
      </w:r>
      <w:r w:rsidRPr="00536B28">
        <w:rPr>
          <w:rFonts w:cs="Arial"/>
          <w:noProof/>
          <w:szCs w:val="24"/>
        </w:rPr>
        <w:t xml:space="preserve">Legislacyjne określenie pozycji uczelni jako instytucji życia publicznego. W </w:t>
      </w:r>
      <w:r w:rsidRPr="00536B28">
        <w:rPr>
          <w:rFonts w:cs="Arial"/>
          <w:i/>
          <w:iCs/>
          <w:noProof/>
          <w:szCs w:val="24"/>
        </w:rPr>
        <w:t>Społeczna odpowiedzialność uczelni</w:t>
      </w:r>
      <w:r w:rsidRPr="00536B28">
        <w:rPr>
          <w:rFonts w:cs="Arial"/>
          <w:noProof/>
          <w:szCs w:val="24"/>
        </w:rPr>
        <w:t xml:space="preserve"> (ss. 13–21). Wydawnictwo Politechniki Gdańskiej.</w:t>
      </w:r>
    </w:p>
    <w:p w14:paraId="00FD91B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Zakhem, A. (2008). </w:t>
      </w:r>
      <w:r w:rsidRPr="00536B28">
        <w:rPr>
          <w:rFonts w:cs="Arial"/>
          <w:noProof/>
          <w:szCs w:val="24"/>
          <w:lang w:val="en-GB"/>
        </w:rPr>
        <w:t xml:space="preserve">Stakeholder Management Capability: A Discourse–Theoretical Approach. </w:t>
      </w:r>
      <w:r w:rsidRPr="00536B28">
        <w:rPr>
          <w:rFonts w:cs="Arial"/>
          <w:i/>
          <w:iCs/>
          <w:noProof/>
          <w:szCs w:val="24"/>
          <w:lang w:val="en-GB"/>
        </w:rPr>
        <w:t>Journal of Business Ethics</w:t>
      </w:r>
      <w:r w:rsidRPr="00536B28">
        <w:rPr>
          <w:rFonts w:cs="Arial"/>
          <w:noProof/>
          <w:szCs w:val="24"/>
          <w:lang w:val="en-GB"/>
        </w:rPr>
        <w:t xml:space="preserve">, </w:t>
      </w:r>
      <w:r w:rsidRPr="00536B28">
        <w:rPr>
          <w:rFonts w:cs="Arial"/>
          <w:i/>
          <w:iCs/>
          <w:noProof/>
          <w:szCs w:val="24"/>
          <w:lang w:val="en-GB"/>
        </w:rPr>
        <w:t>79</w:t>
      </w:r>
      <w:r w:rsidRPr="00536B28">
        <w:rPr>
          <w:rFonts w:cs="Arial"/>
          <w:noProof/>
          <w:szCs w:val="24"/>
          <w:lang w:val="en-GB"/>
        </w:rPr>
        <w:t>(4), 395–405. https://doi.org/10.1007/s10551-007-9405-5</w:t>
      </w:r>
    </w:p>
    <w:p w14:paraId="1ACC4B2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Zastempowski, M. (2013). </w:t>
      </w:r>
      <w:r w:rsidRPr="00536B28">
        <w:rPr>
          <w:rFonts w:cs="Arial"/>
          <w:noProof/>
          <w:szCs w:val="24"/>
        </w:rPr>
        <w:t xml:space="preserve">Potencjał innowacyjny małych i średnich przedsiębiorstw na tle liderów polskiej gospodarki w świetle badań empirycznych. </w:t>
      </w:r>
      <w:r w:rsidRPr="00536B28">
        <w:rPr>
          <w:rFonts w:cs="Arial"/>
          <w:i/>
          <w:iCs/>
          <w:noProof/>
          <w:szCs w:val="24"/>
          <w:lang w:val="en-GB"/>
        </w:rPr>
        <w:t>International Journal of Contemporary Management</w:t>
      </w:r>
      <w:r w:rsidRPr="00536B28">
        <w:rPr>
          <w:rFonts w:cs="Arial"/>
          <w:noProof/>
          <w:szCs w:val="24"/>
          <w:lang w:val="en-GB"/>
        </w:rPr>
        <w:t xml:space="preserve">, </w:t>
      </w:r>
      <w:r w:rsidRPr="00536B28">
        <w:rPr>
          <w:rFonts w:cs="Arial"/>
          <w:i/>
          <w:iCs/>
          <w:noProof/>
          <w:szCs w:val="24"/>
          <w:lang w:val="en-GB"/>
        </w:rPr>
        <w:t>2013</w:t>
      </w:r>
      <w:r w:rsidRPr="00536B28">
        <w:rPr>
          <w:rFonts w:cs="Arial"/>
          <w:noProof/>
          <w:szCs w:val="24"/>
          <w:lang w:val="en-GB"/>
        </w:rPr>
        <w:t>(Numer 12 (2)).</w:t>
      </w:r>
    </w:p>
    <w:p w14:paraId="2A6B4AE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Zeithaml, V. A., Berry, L. L., &amp; Parasuraman, A. (1996). The Behavioral Consequences of Service Quality. </w:t>
      </w:r>
      <w:r w:rsidRPr="00536B28">
        <w:rPr>
          <w:rFonts w:cs="Arial"/>
          <w:i/>
          <w:iCs/>
          <w:noProof/>
          <w:szCs w:val="24"/>
          <w:lang w:val="en-GB"/>
        </w:rPr>
        <w:t>Journal of Marketing</w:t>
      </w:r>
      <w:r w:rsidRPr="00536B28">
        <w:rPr>
          <w:rFonts w:cs="Arial"/>
          <w:noProof/>
          <w:szCs w:val="24"/>
          <w:lang w:val="en-GB"/>
        </w:rPr>
        <w:t xml:space="preserve">, </w:t>
      </w:r>
      <w:r w:rsidRPr="00536B28">
        <w:rPr>
          <w:rFonts w:cs="Arial"/>
          <w:i/>
          <w:iCs/>
          <w:noProof/>
          <w:szCs w:val="24"/>
          <w:lang w:val="en-GB"/>
        </w:rPr>
        <w:t>60</w:t>
      </w:r>
      <w:r w:rsidRPr="00536B28">
        <w:rPr>
          <w:rFonts w:cs="Arial"/>
          <w:noProof/>
          <w:szCs w:val="24"/>
          <w:lang w:val="en-GB"/>
        </w:rPr>
        <w:t>(2), 31–46. https://doi.org/10.1177/002224299606000203</w:t>
      </w:r>
    </w:p>
    <w:p w14:paraId="7124F59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Zu, X., Fredendall, L. D., &amp; Douglas, T. J. (2008). The evolving theory of quality management: The role of Six Sigma.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(5), 630–650. https://doi.org/10.1016/j.jom.2008.02.001</w:t>
      </w:r>
    </w:p>
    <w:p w14:paraId="31EF75F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Zucker, L. G. (1987). Institutional theories of organization. </w:t>
      </w:r>
      <w:r w:rsidRPr="00536B28">
        <w:rPr>
          <w:rFonts w:cs="Arial"/>
          <w:i/>
          <w:iCs/>
          <w:noProof/>
          <w:szCs w:val="24"/>
          <w:lang w:val="en-GB"/>
        </w:rPr>
        <w:t>Annual review of sociology</w:t>
      </w:r>
      <w:r w:rsidRPr="00536B28">
        <w:rPr>
          <w:rFonts w:cs="Arial"/>
          <w:noProof/>
          <w:szCs w:val="24"/>
          <w:lang w:val="en-GB"/>
        </w:rPr>
        <w:t xml:space="preserve">, </w:t>
      </w:r>
      <w:r w:rsidRPr="00536B28">
        <w:rPr>
          <w:rFonts w:cs="Arial"/>
          <w:i/>
          <w:iCs/>
          <w:noProof/>
          <w:szCs w:val="24"/>
          <w:lang w:val="en-GB"/>
        </w:rPr>
        <w:t>13</w:t>
      </w:r>
      <w:r w:rsidRPr="00536B28">
        <w:rPr>
          <w:rFonts w:cs="Arial"/>
          <w:noProof/>
          <w:szCs w:val="24"/>
          <w:lang w:val="en-GB"/>
        </w:rPr>
        <w:t>(1), 443–464.</w:t>
      </w:r>
    </w:p>
    <w:p w14:paraId="4A8E6D5C" w14:textId="77777777" w:rsidR="00536B28" w:rsidRPr="00536B28" w:rsidRDefault="00536B28" w:rsidP="00536B28">
      <w:pPr>
        <w:widowControl w:val="0"/>
        <w:autoSpaceDE w:val="0"/>
        <w:autoSpaceDN w:val="0"/>
        <w:adjustRightInd w:val="0"/>
        <w:ind w:left="480" w:hanging="480"/>
        <w:rPr>
          <w:rFonts w:cs="Arial"/>
          <w:noProof/>
        </w:rPr>
      </w:pPr>
      <w:r w:rsidRPr="00536B28">
        <w:rPr>
          <w:rFonts w:cs="Arial"/>
          <w:noProof/>
          <w:szCs w:val="24"/>
        </w:rPr>
        <w:t xml:space="preserve">Zybała, A., Chrostowski, A., Lewicki, J., Dziedziczak-Foltyn, A., &amp; Antonowicz, D. (2019). Dyskusja redakcyjna: Reformy w szkolnictwie wyższym. </w:t>
      </w:r>
      <w:r w:rsidRPr="00536B28">
        <w:rPr>
          <w:rFonts w:cs="Arial"/>
          <w:i/>
          <w:iCs/>
          <w:noProof/>
          <w:szCs w:val="24"/>
        </w:rPr>
        <w:t>Studia z Polityki Publicznej/Public Policy Studies</w:t>
      </w:r>
      <w:r w:rsidRPr="00536B28">
        <w:rPr>
          <w:rFonts w:cs="Arial"/>
          <w:noProof/>
          <w:szCs w:val="24"/>
        </w:rPr>
        <w:t xml:space="preserve">, </w:t>
      </w:r>
      <w:r w:rsidRPr="00536B28">
        <w:rPr>
          <w:rFonts w:cs="Arial"/>
          <w:i/>
          <w:iCs/>
          <w:noProof/>
          <w:szCs w:val="24"/>
        </w:rPr>
        <w:t>6</w:t>
      </w:r>
      <w:r w:rsidRPr="00536B28">
        <w:rPr>
          <w:rFonts w:cs="Arial"/>
          <w:noProof/>
          <w:szCs w:val="24"/>
        </w:rPr>
        <w:t>(1), 109–144. https://www.ssoar.info/ssoar/handle/document/73358</w:t>
      </w:r>
    </w:p>
    <w:p w14:paraId="4E33252C" w14:textId="2AD47E56" w:rsidR="00875EE1" w:rsidRPr="0054630A" w:rsidRDefault="004F0AC1" w:rsidP="00875EE1">
      <w:r>
        <w:rPr>
          <w:lang w:val="en-GB"/>
        </w:rPr>
        <w:fldChar w:fldCharType="end"/>
      </w:r>
    </w:p>
    <w:p w14:paraId="57BD3D4B" w14:textId="77777777" w:rsidR="00B758DF" w:rsidRPr="00233788" w:rsidRDefault="00B758DF" w:rsidP="00276247">
      <w:pPr>
        <w:pStyle w:val="Heading1"/>
        <w:numPr>
          <w:ilvl w:val="0"/>
          <w:numId w:val="0"/>
        </w:numPr>
        <w:ind w:left="432"/>
      </w:pPr>
      <w:bookmarkStart w:id="924" w:name="_Toc164801039"/>
      <w:bookmarkStart w:id="925" w:name="_Toc168903302"/>
      <w:bookmarkStart w:id="926" w:name="_Toc169134109"/>
      <w:r w:rsidRPr="00233788">
        <w:lastRenderedPageBreak/>
        <w:t>Wykaz rysunków</w:t>
      </w:r>
      <w:bookmarkEnd w:id="924"/>
      <w:bookmarkEnd w:id="925"/>
      <w:bookmarkEnd w:id="926"/>
    </w:p>
    <w:p w14:paraId="01040317" w14:textId="1A17773C" w:rsidR="00536B28" w:rsidRDefault="009E61F0">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9134672" w:history="1">
        <w:r w:rsidR="00536B28" w:rsidRPr="00CE709A">
          <w:rPr>
            <w:rStyle w:val="Hyperlink"/>
            <w:noProof/>
          </w:rPr>
          <w:t>Rysunek 1. Teoria Zarządzania Jakością u podstaw Metody Zarządzania Deminga wg Andersona, Rungtusanathama i Schroedera (Anderson i in., 1994)</w:t>
        </w:r>
        <w:r w:rsidR="00536B28">
          <w:rPr>
            <w:noProof/>
            <w:webHidden/>
          </w:rPr>
          <w:tab/>
        </w:r>
        <w:r w:rsidR="00536B28">
          <w:rPr>
            <w:noProof/>
            <w:webHidden/>
          </w:rPr>
          <w:fldChar w:fldCharType="begin"/>
        </w:r>
        <w:r w:rsidR="00536B28">
          <w:rPr>
            <w:noProof/>
            <w:webHidden/>
          </w:rPr>
          <w:instrText xml:space="preserve"> PAGEREF _Toc169134672 \h </w:instrText>
        </w:r>
        <w:r w:rsidR="00536B28">
          <w:rPr>
            <w:noProof/>
            <w:webHidden/>
          </w:rPr>
        </w:r>
        <w:r w:rsidR="00536B28">
          <w:rPr>
            <w:noProof/>
            <w:webHidden/>
          </w:rPr>
          <w:fldChar w:fldCharType="separate"/>
        </w:r>
        <w:r w:rsidR="00536B28">
          <w:rPr>
            <w:noProof/>
            <w:webHidden/>
          </w:rPr>
          <w:t>10</w:t>
        </w:r>
        <w:r w:rsidR="00536B28">
          <w:rPr>
            <w:noProof/>
            <w:webHidden/>
          </w:rPr>
          <w:fldChar w:fldCharType="end"/>
        </w:r>
      </w:hyperlink>
    </w:p>
    <w:p w14:paraId="11F74933" w14:textId="32A2F6C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3" w:history="1">
        <w:r w:rsidRPr="00CE709A">
          <w:rPr>
            <w:rStyle w:val="Hyperlink"/>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_Toc169134673 \h </w:instrText>
        </w:r>
        <w:r>
          <w:rPr>
            <w:noProof/>
            <w:webHidden/>
          </w:rPr>
        </w:r>
        <w:r>
          <w:rPr>
            <w:noProof/>
            <w:webHidden/>
          </w:rPr>
          <w:fldChar w:fldCharType="separate"/>
        </w:r>
        <w:r>
          <w:rPr>
            <w:noProof/>
            <w:webHidden/>
          </w:rPr>
          <w:t>12</w:t>
        </w:r>
        <w:r>
          <w:rPr>
            <w:noProof/>
            <w:webHidden/>
          </w:rPr>
          <w:fldChar w:fldCharType="end"/>
        </w:r>
      </w:hyperlink>
    </w:p>
    <w:p w14:paraId="56BFD3B6" w14:textId="7199B31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4" w:history="1">
        <w:r w:rsidRPr="00CE709A">
          <w:rPr>
            <w:rStyle w:val="Hyperlink"/>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_Toc169134674 \h </w:instrText>
        </w:r>
        <w:r>
          <w:rPr>
            <w:noProof/>
            <w:webHidden/>
          </w:rPr>
        </w:r>
        <w:r>
          <w:rPr>
            <w:noProof/>
            <w:webHidden/>
          </w:rPr>
          <w:fldChar w:fldCharType="separate"/>
        </w:r>
        <w:r>
          <w:rPr>
            <w:noProof/>
            <w:webHidden/>
          </w:rPr>
          <w:t>23</w:t>
        </w:r>
        <w:r>
          <w:rPr>
            <w:noProof/>
            <w:webHidden/>
          </w:rPr>
          <w:fldChar w:fldCharType="end"/>
        </w:r>
      </w:hyperlink>
    </w:p>
    <w:p w14:paraId="1829DC93" w14:textId="2BB9B9E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5" w:history="1">
        <w:r w:rsidRPr="00CE709A">
          <w:rPr>
            <w:rStyle w:val="Hyperlink"/>
            <w:noProof/>
          </w:rPr>
          <w:t>Rysunek 4. Tendencje zmian na rynku edukacji wyższej w Polsce po roku 1989</w:t>
        </w:r>
        <w:r>
          <w:rPr>
            <w:noProof/>
            <w:webHidden/>
          </w:rPr>
          <w:tab/>
        </w:r>
        <w:r>
          <w:rPr>
            <w:noProof/>
            <w:webHidden/>
          </w:rPr>
          <w:fldChar w:fldCharType="begin"/>
        </w:r>
        <w:r>
          <w:rPr>
            <w:noProof/>
            <w:webHidden/>
          </w:rPr>
          <w:instrText xml:space="preserve"> PAGEREF _Toc169134675 \h </w:instrText>
        </w:r>
        <w:r>
          <w:rPr>
            <w:noProof/>
            <w:webHidden/>
          </w:rPr>
        </w:r>
        <w:r>
          <w:rPr>
            <w:noProof/>
            <w:webHidden/>
          </w:rPr>
          <w:fldChar w:fldCharType="separate"/>
        </w:r>
        <w:r>
          <w:rPr>
            <w:noProof/>
            <w:webHidden/>
          </w:rPr>
          <w:t>27</w:t>
        </w:r>
        <w:r>
          <w:rPr>
            <w:noProof/>
            <w:webHidden/>
          </w:rPr>
          <w:fldChar w:fldCharType="end"/>
        </w:r>
      </w:hyperlink>
    </w:p>
    <w:p w14:paraId="18FFC155" w14:textId="766E3A0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6" w:history="1">
        <w:r w:rsidRPr="00CE709A">
          <w:rPr>
            <w:rStyle w:val="Hyperlink"/>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_Toc169134676 \h </w:instrText>
        </w:r>
        <w:r>
          <w:rPr>
            <w:noProof/>
            <w:webHidden/>
          </w:rPr>
        </w:r>
        <w:r>
          <w:rPr>
            <w:noProof/>
            <w:webHidden/>
          </w:rPr>
          <w:fldChar w:fldCharType="separate"/>
        </w:r>
        <w:r>
          <w:rPr>
            <w:noProof/>
            <w:webHidden/>
          </w:rPr>
          <w:t>29</w:t>
        </w:r>
        <w:r>
          <w:rPr>
            <w:noProof/>
            <w:webHidden/>
          </w:rPr>
          <w:fldChar w:fldCharType="end"/>
        </w:r>
      </w:hyperlink>
    </w:p>
    <w:p w14:paraId="26A889C3" w14:textId="4B1F707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7" w:history="1">
        <w:r w:rsidRPr="00CE709A">
          <w:rPr>
            <w:rStyle w:val="Hyperlink"/>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_Toc169134677 \h </w:instrText>
        </w:r>
        <w:r>
          <w:rPr>
            <w:noProof/>
            <w:webHidden/>
          </w:rPr>
        </w:r>
        <w:r>
          <w:rPr>
            <w:noProof/>
            <w:webHidden/>
          </w:rPr>
          <w:fldChar w:fldCharType="separate"/>
        </w:r>
        <w:r>
          <w:rPr>
            <w:noProof/>
            <w:webHidden/>
          </w:rPr>
          <w:t>30</w:t>
        </w:r>
        <w:r>
          <w:rPr>
            <w:noProof/>
            <w:webHidden/>
          </w:rPr>
          <w:fldChar w:fldCharType="end"/>
        </w:r>
      </w:hyperlink>
    </w:p>
    <w:p w14:paraId="2AB9B3F1" w14:textId="01756F2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8" w:history="1">
        <w:r w:rsidRPr="00CE709A">
          <w:rPr>
            <w:rStyle w:val="Hyperlink"/>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_Toc169134678 \h </w:instrText>
        </w:r>
        <w:r>
          <w:rPr>
            <w:noProof/>
            <w:webHidden/>
          </w:rPr>
        </w:r>
        <w:r>
          <w:rPr>
            <w:noProof/>
            <w:webHidden/>
          </w:rPr>
          <w:fldChar w:fldCharType="separate"/>
        </w:r>
        <w:r>
          <w:rPr>
            <w:noProof/>
            <w:webHidden/>
          </w:rPr>
          <w:t>32</w:t>
        </w:r>
        <w:r>
          <w:rPr>
            <w:noProof/>
            <w:webHidden/>
          </w:rPr>
          <w:fldChar w:fldCharType="end"/>
        </w:r>
      </w:hyperlink>
    </w:p>
    <w:p w14:paraId="3138DD93" w14:textId="5A109B5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9" w:history="1">
        <w:r w:rsidRPr="00CE709A">
          <w:rPr>
            <w:rStyle w:val="Hyperlink"/>
            <w:noProof/>
          </w:rPr>
          <w:t>Rysunek 8. Udział wydatków publicznych na szkolnictwo wyższe w PKB Polski</w:t>
        </w:r>
        <w:r>
          <w:rPr>
            <w:noProof/>
            <w:webHidden/>
          </w:rPr>
          <w:tab/>
        </w:r>
        <w:r>
          <w:rPr>
            <w:noProof/>
            <w:webHidden/>
          </w:rPr>
          <w:fldChar w:fldCharType="begin"/>
        </w:r>
        <w:r>
          <w:rPr>
            <w:noProof/>
            <w:webHidden/>
          </w:rPr>
          <w:instrText xml:space="preserve"> PAGEREF _Toc169134679 \h </w:instrText>
        </w:r>
        <w:r>
          <w:rPr>
            <w:noProof/>
            <w:webHidden/>
          </w:rPr>
        </w:r>
        <w:r>
          <w:rPr>
            <w:noProof/>
            <w:webHidden/>
          </w:rPr>
          <w:fldChar w:fldCharType="separate"/>
        </w:r>
        <w:r>
          <w:rPr>
            <w:noProof/>
            <w:webHidden/>
          </w:rPr>
          <w:t>33</w:t>
        </w:r>
        <w:r>
          <w:rPr>
            <w:noProof/>
            <w:webHidden/>
          </w:rPr>
          <w:fldChar w:fldCharType="end"/>
        </w:r>
      </w:hyperlink>
    </w:p>
    <w:p w14:paraId="6D990CA4" w14:textId="6151645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0" w:history="1">
        <w:r w:rsidRPr="00CE709A">
          <w:rPr>
            <w:rStyle w:val="Hyperlink"/>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_Toc169134680 \h </w:instrText>
        </w:r>
        <w:r>
          <w:rPr>
            <w:noProof/>
            <w:webHidden/>
          </w:rPr>
        </w:r>
        <w:r>
          <w:rPr>
            <w:noProof/>
            <w:webHidden/>
          </w:rPr>
          <w:fldChar w:fldCharType="separate"/>
        </w:r>
        <w:r>
          <w:rPr>
            <w:noProof/>
            <w:webHidden/>
          </w:rPr>
          <w:t>34</w:t>
        </w:r>
        <w:r>
          <w:rPr>
            <w:noProof/>
            <w:webHidden/>
          </w:rPr>
          <w:fldChar w:fldCharType="end"/>
        </w:r>
      </w:hyperlink>
    </w:p>
    <w:p w14:paraId="2386F148" w14:textId="4478345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1" w:history="1">
        <w:r w:rsidRPr="00CE709A">
          <w:rPr>
            <w:rStyle w:val="Hyperlink"/>
            <w:noProof/>
          </w:rPr>
          <w:t>Rysunek 10. Miejsce celów w procesie zarządzania organizacją</w:t>
        </w:r>
        <w:r>
          <w:rPr>
            <w:noProof/>
            <w:webHidden/>
          </w:rPr>
          <w:tab/>
        </w:r>
        <w:r>
          <w:rPr>
            <w:noProof/>
            <w:webHidden/>
          </w:rPr>
          <w:fldChar w:fldCharType="begin"/>
        </w:r>
        <w:r>
          <w:rPr>
            <w:noProof/>
            <w:webHidden/>
          </w:rPr>
          <w:instrText xml:space="preserve"> PAGEREF _Toc169134681 \h </w:instrText>
        </w:r>
        <w:r>
          <w:rPr>
            <w:noProof/>
            <w:webHidden/>
          </w:rPr>
        </w:r>
        <w:r>
          <w:rPr>
            <w:noProof/>
            <w:webHidden/>
          </w:rPr>
          <w:fldChar w:fldCharType="separate"/>
        </w:r>
        <w:r>
          <w:rPr>
            <w:noProof/>
            <w:webHidden/>
          </w:rPr>
          <w:t>38</w:t>
        </w:r>
        <w:r>
          <w:rPr>
            <w:noProof/>
            <w:webHidden/>
          </w:rPr>
          <w:fldChar w:fldCharType="end"/>
        </w:r>
      </w:hyperlink>
    </w:p>
    <w:p w14:paraId="0AE31AD2" w14:textId="7C4FD36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2" w:history="1">
        <w:r w:rsidRPr="00CE709A">
          <w:rPr>
            <w:rStyle w:val="Hyperlink"/>
            <w:noProof/>
          </w:rPr>
          <w:t>Rysunek 11. Klasyfikacja zasobów uczelni</w:t>
        </w:r>
        <w:r>
          <w:rPr>
            <w:noProof/>
            <w:webHidden/>
          </w:rPr>
          <w:tab/>
        </w:r>
        <w:r>
          <w:rPr>
            <w:noProof/>
            <w:webHidden/>
          </w:rPr>
          <w:fldChar w:fldCharType="begin"/>
        </w:r>
        <w:r>
          <w:rPr>
            <w:noProof/>
            <w:webHidden/>
          </w:rPr>
          <w:instrText xml:space="preserve"> PAGEREF _Toc169134682 \h </w:instrText>
        </w:r>
        <w:r>
          <w:rPr>
            <w:noProof/>
            <w:webHidden/>
          </w:rPr>
        </w:r>
        <w:r>
          <w:rPr>
            <w:noProof/>
            <w:webHidden/>
          </w:rPr>
          <w:fldChar w:fldCharType="separate"/>
        </w:r>
        <w:r>
          <w:rPr>
            <w:noProof/>
            <w:webHidden/>
          </w:rPr>
          <w:t>42</w:t>
        </w:r>
        <w:r>
          <w:rPr>
            <w:noProof/>
            <w:webHidden/>
          </w:rPr>
          <w:fldChar w:fldCharType="end"/>
        </w:r>
      </w:hyperlink>
    </w:p>
    <w:p w14:paraId="45889E97" w14:textId="31383A1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3" w:history="1">
        <w:r w:rsidRPr="00CE709A">
          <w:rPr>
            <w:rStyle w:val="Hyperlink"/>
            <w:noProof/>
          </w:rPr>
          <w:t>Rysunek 12. Model motywacji akademickich</w:t>
        </w:r>
        <w:r>
          <w:rPr>
            <w:noProof/>
            <w:webHidden/>
          </w:rPr>
          <w:tab/>
        </w:r>
        <w:r>
          <w:rPr>
            <w:noProof/>
            <w:webHidden/>
          </w:rPr>
          <w:fldChar w:fldCharType="begin"/>
        </w:r>
        <w:r>
          <w:rPr>
            <w:noProof/>
            <w:webHidden/>
          </w:rPr>
          <w:instrText xml:space="preserve"> PAGEREF _Toc169134683 \h </w:instrText>
        </w:r>
        <w:r>
          <w:rPr>
            <w:noProof/>
            <w:webHidden/>
          </w:rPr>
        </w:r>
        <w:r>
          <w:rPr>
            <w:noProof/>
            <w:webHidden/>
          </w:rPr>
          <w:fldChar w:fldCharType="separate"/>
        </w:r>
        <w:r>
          <w:rPr>
            <w:noProof/>
            <w:webHidden/>
          </w:rPr>
          <w:t>48</w:t>
        </w:r>
        <w:r>
          <w:rPr>
            <w:noProof/>
            <w:webHidden/>
          </w:rPr>
          <w:fldChar w:fldCharType="end"/>
        </w:r>
      </w:hyperlink>
    </w:p>
    <w:p w14:paraId="2538D874" w14:textId="14110C9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4" w:history="1">
        <w:r w:rsidRPr="00CE709A">
          <w:rPr>
            <w:rStyle w:val="Hyperlink"/>
            <w:noProof/>
          </w:rPr>
          <w:t>Rysunek 13. Środowisko relacji uniwersytetu</w:t>
        </w:r>
        <w:r>
          <w:rPr>
            <w:noProof/>
            <w:webHidden/>
          </w:rPr>
          <w:tab/>
        </w:r>
        <w:r>
          <w:rPr>
            <w:noProof/>
            <w:webHidden/>
          </w:rPr>
          <w:fldChar w:fldCharType="begin"/>
        </w:r>
        <w:r>
          <w:rPr>
            <w:noProof/>
            <w:webHidden/>
          </w:rPr>
          <w:instrText xml:space="preserve"> PAGEREF _Toc169134684 \h </w:instrText>
        </w:r>
        <w:r>
          <w:rPr>
            <w:noProof/>
            <w:webHidden/>
          </w:rPr>
        </w:r>
        <w:r>
          <w:rPr>
            <w:noProof/>
            <w:webHidden/>
          </w:rPr>
          <w:fldChar w:fldCharType="separate"/>
        </w:r>
        <w:r>
          <w:rPr>
            <w:noProof/>
            <w:webHidden/>
          </w:rPr>
          <w:t>56</w:t>
        </w:r>
        <w:r>
          <w:rPr>
            <w:noProof/>
            <w:webHidden/>
          </w:rPr>
          <w:fldChar w:fldCharType="end"/>
        </w:r>
      </w:hyperlink>
    </w:p>
    <w:p w14:paraId="10D4AC91" w14:textId="0DFCE62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5" w:history="1">
        <w:r w:rsidRPr="00CE709A">
          <w:rPr>
            <w:rStyle w:val="Hyperlink"/>
            <w:noProof/>
          </w:rPr>
          <w:t>Rysunek 14. Schemat modelu jakości usług SERVQUAL</w:t>
        </w:r>
        <w:r>
          <w:rPr>
            <w:noProof/>
            <w:webHidden/>
          </w:rPr>
          <w:tab/>
        </w:r>
        <w:r>
          <w:rPr>
            <w:noProof/>
            <w:webHidden/>
          </w:rPr>
          <w:fldChar w:fldCharType="begin"/>
        </w:r>
        <w:r>
          <w:rPr>
            <w:noProof/>
            <w:webHidden/>
          </w:rPr>
          <w:instrText xml:space="preserve"> PAGEREF _Toc169134685 \h </w:instrText>
        </w:r>
        <w:r>
          <w:rPr>
            <w:noProof/>
            <w:webHidden/>
          </w:rPr>
        </w:r>
        <w:r>
          <w:rPr>
            <w:noProof/>
            <w:webHidden/>
          </w:rPr>
          <w:fldChar w:fldCharType="separate"/>
        </w:r>
        <w:r>
          <w:rPr>
            <w:noProof/>
            <w:webHidden/>
          </w:rPr>
          <w:t>68</w:t>
        </w:r>
        <w:r>
          <w:rPr>
            <w:noProof/>
            <w:webHidden/>
          </w:rPr>
          <w:fldChar w:fldCharType="end"/>
        </w:r>
      </w:hyperlink>
    </w:p>
    <w:p w14:paraId="49ECE2A9" w14:textId="0B94C59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6" w:history="1">
        <w:r w:rsidRPr="00CE709A">
          <w:rPr>
            <w:rStyle w:val="Hyperlink"/>
            <w:noProof/>
          </w:rPr>
          <w:t>Rysunek 15. Hierarchiczny model jakości usług wg Dabholkara, Thorpe’a i Rentza</w:t>
        </w:r>
        <w:r>
          <w:rPr>
            <w:noProof/>
            <w:webHidden/>
          </w:rPr>
          <w:tab/>
        </w:r>
        <w:r>
          <w:rPr>
            <w:noProof/>
            <w:webHidden/>
          </w:rPr>
          <w:fldChar w:fldCharType="begin"/>
        </w:r>
        <w:r>
          <w:rPr>
            <w:noProof/>
            <w:webHidden/>
          </w:rPr>
          <w:instrText xml:space="preserve"> PAGEREF _Toc169134686 \h </w:instrText>
        </w:r>
        <w:r>
          <w:rPr>
            <w:noProof/>
            <w:webHidden/>
          </w:rPr>
        </w:r>
        <w:r>
          <w:rPr>
            <w:noProof/>
            <w:webHidden/>
          </w:rPr>
          <w:fldChar w:fldCharType="separate"/>
        </w:r>
        <w:r>
          <w:rPr>
            <w:noProof/>
            <w:webHidden/>
          </w:rPr>
          <w:t>70</w:t>
        </w:r>
        <w:r>
          <w:rPr>
            <w:noProof/>
            <w:webHidden/>
          </w:rPr>
          <w:fldChar w:fldCharType="end"/>
        </w:r>
      </w:hyperlink>
    </w:p>
    <w:p w14:paraId="1FC038C6" w14:textId="5E90B30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7" w:history="1">
        <w:r w:rsidRPr="00CE709A">
          <w:rPr>
            <w:rStyle w:val="Hyperlink"/>
            <w:noProof/>
          </w:rPr>
          <w:t>Rysunek 16. Model postrzeganej jakości usług</w:t>
        </w:r>
        <w:r>
          <w:rPr>
            <w:noProof/>
            <w:webHidden/>
          </w:rPr>
          <w:tab/>
        </w:r>
        <w:r>
          <w:rPr>
            <w:noProof/>
            <w:webHidden/>
          </w:rPr>
          <w:fldChar w:fldCharType="begin"/>
        </w:r>
        <w:r>
          <w:rPr>
            <w:noProof/>
            <w:webHidden/>
          </w:rPr>
          <w:instrText xml:space="preserve"> PAGEREF _Toc169134687 \h </w:instrText>
        </w:r>
        <w:r>
          <w:rPr>
            <w:noProof/>
            <w:webHidden/>
          </w:rPr>
        </w:r>
        <w:r>
          <w:rPr>
            <w:noProof/>
            <w:webHidden/>
          </w:rPr>
          <w:fldChar w:fldCharType="separate"/>
        </w:r>
        <w:r>
          <w:rPr>
            <w:noProof/>
            <w:webHidden/>
          </w:rPr>
          <w:t>71</w:t>
        </w:r>
        <w:r>
          <w:rPr>
            <w:noProof/>
            <w:webHidden/>
          </w:rPr>
          <w:fldChar w:fldCharType="end"/>
        </w:r>
      </w:hyperlink>
    </w:p>
    <w:p w14:paraId="2C4ED36E" w14:textId="4C62462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8" w:history="1">
        <w:r w:rsidRPr="00CE709A">
          <w:rPr>
            <w:rStyle w:val="Hyperlink"/>
            <w:noProof/>
          </w:rPr>
          <w:t>Rysunek 17. Zintegrowany model jakości usług 4Q</w:t>
        </w:r>
        <w:r>
          <w:rPr>
            <w:noProof/>
            <w:webHidden/>
          </w:rPr>
          <w:tab/>
        </w:r>
        <w:r>
          <w:rPr>
            <w:noProof/>
            <w:webHidden/>
          </w:rPr>
          <w:fldChar w:fldCharType="begin"/>
        </w:r>
        <w:r>
          <w:rPr>
            <w:noProof/>
            <w:webHidden/>
          </w:rPr>
          <w:instrText xml:space="preserve"> PAGEREF _Toc169134688 \h </w:instrText>
        </w:r>
        <w:r>
          <w:rPr>
            <w:noProof/>
            <w:webHidden/>
          </w:rPr>
        </w:r>
        <w:r>
          <w:rPr>
            <w:noProof/>
            <w:webHidden/>
          </w:rPr>
          <w:fldChar w:fldCharType="separate"/>
        </w:r>
        <w:r>
          <w:rPr>
            <w:noProof/>
            <w:webHidden/>
          </w:rPr>
          <w:t>73</w:t>
        </w:r>
        <w:r>
          <w:rPr>
            <w:noProof/>
            <w:webHidden/>
          </w:rPr>
          <w:fldChar w:fldCharType="end"/>
        </w:r>
      </w:hyperlink>
    </w:p>
    <w:p w14:paraId="6711F215" w14:textId="61962FD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9" w:history="1">
        <w:r w:rsidRPr="00CE709A">
          <w:rPr>
            <w:rStyle w:val="Hyperlink"/>
            <w:noProof/>
          </w:rPr>
          <w:t>Rysunek 18. Model jakości usług i satysfakcji klienta</w:t>
        </w:r>
        <w:r>
          <w:rPr>
            <w:noProof/>
            <w:webHidden/>
          </w:rPr>
          <w:tab/>
        </w:r>
        <w:r>
          <w:rPr>
            <w:noProof/>
            <w:webHidden/>
          </w:rPr>
          <w:fldChar w:fldCharType="begin"/>
        </w:r>
        <w:r>
          <w:rPr>
            <w:noProof/>
            <w:webHidden/>
          </w:rPr>
          <w:instrText xml:space="preserve"> PAGEREF _Toc169134689 \h </w:instrText>
        </w:r>
        <w:r>
          <w:rPr>
            <w:noProof/>
            <w:webHidden/>
          </w:rPr>
        </w:r>
        <w:r>
          <w:rPr>
            <w:noProof/>
            <w:webHidden/>
          </w:rPr>
          <w:fldChar w:fldCharType="separate"/>
        </w:r>
        <w:r>
          <w:rPr>
            <w:noProof/>
            <w:webHidden/>
          </w:rPr>
          <w:t>74</w:t>
        </w:r>
        <w:r>
          <w:rPr>
            <w:noProof/>
            <w:webHidden/>
          </w:rPr>
          <w:fldChar w:fldCharType="end"/>
        </w:r>
      </w:hyperlink>
    </w:p>
    <w:p w14:paraId="368108A4" w14:textId="178D193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0" w:history="1">
        <w:r w:rsidRPr="00CE709A">
          <w:rPr>
            <w:rStyle w:val="Hyperlink"/>
            <w:noProof/>
          </w:rPr>
          <w:t>Rysunek 19. Model jakości usług z wartością dodaną</w:t>
        </w:r>
        <w:r>
          <w:rPr>
            <w:noProof/>
            <w:webHidden/>
          </w:rPr>
          <w:tab/>
        </w:r>
        <w:r>
          <w:rPr>
            <w:noProof/>
            <w:webHidden/>
          </w:rPr>
          <w:fldChar w:fldCharType="begin"/>
        </w:r>
        <w:r>
          <w:rPr>
            <w:noProof/>
            <w:webHidden/>
          </w:rPr>
          <w:instrText xml:space="preserve"> PAGEREF _Toc169134690 \h </w:instrText>
        </w:r>
        <w:r>
          <w:rPr>
            <w:noProof/>
            <w:webHidden/>
          </w:rPr>
        </w:r>
        <w:r>
          <w:rPr>
            <w:noProof/>
            <w:webHidden/>
          </w:rPr>
          <w:fldChar w:fldCharType="separate"/>
        </w:r>
        <w:r>
          <w:rPr>
            <w:noProof/>
            <w:webHidden/>
          </w:rPr>
          <w:t>75</w:t>
        </w:r>
        <w:r>
          <w:rPr>
            <w:noProof/>
            <w:webHidden/>
          </w:rPr>
          <w:fldChar w:fldCharType="end"/>
        </w:r>
      </w:hyperlink>
    </w:p>
    <w:p w14:paraId="0F353C78" w14:textId="6542043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1" w:history="1">
        <w:r w:rsidRPr="00CE709A">
          <w:rPr>
            <w:rStyle w:val="Hyperlink"/>
            <w:noProof/>
          </w:rPr>
          <w:t>Rysunek 20. Diagram modelu CAF</w:t>
        </w:r>
        <w:r>
          <w:rPr>
            <w:noProof/>
            <w:webHidden/>
          </w:rPr>
          <w:tab/>
        </w:r>
        <w:r>
          <w:rPr>
            <w:noProof/>
            <w:webHidden/>
          </w:rPr>
          <w:fldChar w:fldCharType="begin"/>
        </w:r>
        <w:r>
          <w:rPr>
            <w:noProof/>
            <w:webHidden/>
          </w:rPr>
          <w:instrText xml:space="preserve"> PAGEREF _Toc169134691 \h </w:instrText>
        </w:r>
        <w:r>
          <w:rPr>
            <w:noProof/>
            <w:webHidden/>
          </w:rPr>
        </w:r>
        <w:r>
          <w:rPr>
            <w:noProof/>
            <w:webHidden/>
          </w:rPr>
          <w:fldChar w:fldCharType="separate"/>
        </w:r>
        <w:r>
          <w:rPr>
            <w:noProof/>
            <w:webHidden/>
          </w:rPr>
          <w:t>119</w:t>
        </w:r>
        <w:r>
          <w:rPr>
            <w:noProof/>
            <w:webHidden/>
          </w:rPr>
          <w:fldChar w:fldCharType="end"/>
        </w:r>
      </w:hyperlink>
    </w:p>
    <w:p w14:paraId="085D869D" w14:textId="22DE87D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2" w:history="1">
        <w:r w:rsidRPr="00CE709A">
          <w:rPr>
            <w:rStyle w:val="Hyperlink"/>
            <w:noProof/>
          </w:rPr>
          <w:t>Rysunek 21. Diagram modelu systemu zarządzania jakością QualHE</w:t>
        </w:r>
        <w:r>
          <w:rPr>
            <w:noProof/>
            <w:webHidden/>
          </w:rPr>
          <w:tab/>
        </w:r>
        <w:r>
          <w:rPr>
            <w:noProof/>
            <w:webHidden/>
          </w:rPr>
          <w:fldChar w:fldCharType="begin"/>
        </w:r>
        <w:r>
          <w:rPr>
            <w:noProof/>
            <w:webHidden/>
          </w:rPr>
          <w:instrText xml:space="preserve"> PAGEREF _Toc169134692 \h </w:instrText>
        </w:r>
        <w:r>
          <w:rPr>
            <w:noProof/>
            <w:webHidden/>
          </w:rPr>
        </w:r>
        <w:r>
          <w:rPr>
            <w:noProof/>
            <w:webHidden/>
          </w:rPr>
          <w:fldChar w:fldCharType="separate"/>
        </w:r>
        <w:r>
          <w:rPr>
            <w:noProof/>
            <w:webHidden/>
          </w:rPr>
          <w:t>124</w:t>
        </w:r>
        <w:r>
          <w:rPr>
            <w:noProof/>
            <w:webHidden/>
          </w:rPr>
          <w:fldChar w:fldCharType="end"/>
        </w:r>
      </w:hyperlink>
    </w:p>
    <w:p w14:paraId="0701DF4C" w14:textId="0D99598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3" w:history="1">
        <w:r w:rsidRPr="00CE709A">
          <w:rPr>
            <w:rStyle w:val="Hyperlink"/>
            <w:noProof/>
          </w:rPr>
          <w:t>Rysunek 22. Edukacyjny łańcuch dostaw</w:t>
        </w:r>
        <w:r>
          <w:rPr>
            <w:noProof/>
            <w:webHidden/>
          </w:rPr>
          <w:tab/>
        </w:r>
        <w:r>
          <w:rPr>
            <w:noProof/>
            <w:webHidden/>
          </w:rPr>
          <w:fldChar w:fldCharType="begin"/>
        </w:r>
        <w:r>
          <w:rPr>
            <w:noProof/>
            <w:webHidden/>
          </w:rPr>
          <w:instrText xml:space="preserve"> PAGEREF _Toc169134693 \h </w:instrText>
        </w:r>
        <w:r>
          <w:rPr>
            <w:noProof/>
            <w:webHidden/>
          </w:rPr>
        </w:r>
        <w:r>
          <w:rPr>
            <w:noProof/>
            <w:webHidden/>
          </w:rPr>
          <w:fldChar w:fldCharType="separate"/>
        </w:r>
        <w:r>
          <w:rPr>
            <w:noProof/>
            <w:webHidden/>
          </w:rPr>
          <w:t>167</w:t>
        </w:r>
        <w:r>
          <w:rPr>
            <w:noProof/>
            <w:webHidden/>
          </w:rPr>
          <w:fldChar w:fldCharType="end"/>
        </w:r>
      </w:hyperlink>
    </w:p>
    <w:p w14:paraId="6DE02B2B" w14:textId="5007CFA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4" w:history="1">
        <w:r w:rsidRPr="00CE709A">
          <w:rPr>
            <w:rStyle w:val="Hyperlink"/>
            <w:noProof/>
          </w:rPr>
          <w:t>Rysunek 23. Diagram procesu tworzenia strategii relacji z interesariuszami.</w:t>
        </w:r>
        <w:r>
          <w:rPr>
            <w:noProof/>
            <w:webHidden/>
          </w:rPr>
          <w:tab/>
        </w:r>
        <w:r>
          <w:rPr>
            <w:noProof/>
            <w:webHidden/>
          </w:rPr>
          <w:fldChar w:fldCharType="begin"/>
        </w:r>
        <w:r>
          <w:rPr>
            <w:noProof/>
            <w:webHidden/>
          </w:rPr>
          <w:instrText xml:space="preserve"> PAGEREF _Toc169134694 \h </w:instrText>
        </w:r>
        <w:r>
          <w:rPr>
            <w:noProof/>
            <w:webHidden/>
          </w:rPr>
        </w:r>
        <w:r>
          <w:rPr>
            <w:noProof/>
            <w:webHidden/>
          </w:rPr>
          <w:fldChar w:fldCharType="separate"/>
        </w:r>
        <w:r>
          <w:rPr>
            <w:noProof/>
            <w:webHidden/>
          </w:rPr>
          <w:t>168</w:t>
        </w:r>
        <w:r>
          <w:rPr>
            <w:noProof/>
            <w:webHidden/>
          </w:rPr>
          <w:fldChar w:fldCharType="end"/>
        </w:r>
      </w:hyperlink>
    </w:p>
    <w:p w14:paraId="4BE4F22D" w14:textId="1631921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5" w:history="1">
        <w:r w:rsidRPr="00CE709A">
          <w:rPr>
            <w:rStyle w:val="Hyperlink"/>
            <w:noProof/>
          </w:rPr>
          <w:t>Rysunek 24. Przykładowa mapa interesariuszy uczelni</w:t>
        </w:r>
        <w:r>
          <w:rPr>
            <w:noProof/>
            <w:webHidden/>
          </w:rPr>
          <w:tab/>
        </w:r>
        <w:r>
          <w:rPr>
            <w:noProof/>
            <w:webHidden/>
          </w:rPr>
          <w:fldChar w:fldCharType="begin"/>
        </w:r>
        <w:r>
          <w:rPr>
            <w:noProof/>
            <w:webHidden/>
          </w:rPr>
          <w:instrText xml:space="preserve"> PAGEREF _Toc169134695 \h </w:instrText>
        </w:r>
        <w:r>
          <w:rPr>
            <w:noProof/>
            <w:webHidden/>
          </w:rPr>
        </w:r>
        <w:r>
          <w:rPr>
            <w:noProof/>
            <w:webHidden/>
          </w:rPr>
          <w:fldChar w:fldCharType="separate"/>
        </w:r>
        <w:r>
          <w:rPr>
            <w:noProof/>
            <w:webHidden/>
          </w:rPr>
          <w:t>173</w:t>
        </w:r>
        <w:r>
          <w:rPr>
            <w:noProof/>
            <w:webHidden/>
          </w:rPr>
          <w:fldChar w:fldCharType="end"/>
        </w:r>
      </w:hyperlink>
    </w:p>
    <w:p w14:paraId="292B955F" w14:textId="2E7FC1A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6" w:history="1">
        <w:r w:rsidRPr="00CE709A">
          <w:rPr>
            <w:rStyle w:val="Hyperlink"/>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_Toc169134696 \h </w:instrText>
        </w:r>
        <w:r>
          <w:rPr>
            <w:noProof/>
            <w:webHidden/>
          </w:rPr>
        </w:r>
        <w:r>
          <w:rPr>
            <w:noProof/>
            <w:webHidden/>
          </w:rPr>
          <w:fldChar w:fldCharType="separate"/>
        </w:r>
        <w:r>
          <w:rPr>
            <w:noProof/>
            <w:webHidden/>
          </w:rPr>
          <w:t>174</w:t>
        </w:r>
        <w:r>
          <w:rPr>
            <w:noProof/>
            <w:webHidden/>
          </w:rPr>
          <w:fldChar w:fldCharType="end"/>
        </w:r>
      </w:hyperlink>
    </w:p>
    <w:p w14:paraId="080E1C01" w14:textId="25C840C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7" w:history="1">
        <w:r w:rsidRPr="00CE709A">
          <w:rPr>
            <w:rStyle w:val="Hyperlink"/>
            <w:noProof/>
          </w:rPr>
          <w:t>Rysunek 26. Formy struktur kanałów komunikacji</w:t>
        </w:r>
        <w:r>
          <w:rPr>
            <w:noProof/>
            <w:webHidden/>
          </w:rPr>
          <w:tab/>
        </w:r>
        <w:r>
          <w:rPr>
            <w:noProof/>
            <w:webHidden/>
          </w:rPr>
          <w:fldChar w:fldCharType="begin"/>
        </w:r>
        <w:r>
          <w:rPr>
            <w:noProof/>
            <w:webHidden/>
          </w:rPr>
          <w:instrText xml:space="preserve"> PAGEREF _Toc169134697 \h </w:instrText>
        </w:r>
        <w:r>
          <w:rPr>
            <w:noProof/>
            <w:webHidden/>
          </w:rPr>
        </w:r>
        <w:r>
          <w:rPr>
            <w:noProof/>
            <w:webHidden/>
          </w:rPr>
          <w:fldChar w:fldCharType="separate"/>
        </w:r>
        <w:r>
          <w:rPr>
            <w:noProof/>
            <w:webHidden/>
          </w:rPr>
          <w:t>176</w:t>
        </w:r>
        <w:r>
          <w:rPr>
            <w:noProof/>
            <w:webHidden/>
          </w:rPr>
          <w:fldChar w:fldCharType="end"/>
        </w:r>
      </w:hyperlink>
    </w:p>
    <w:p w14:paraId="20551893" w14:textId="1383B29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8" w:history="1">
        <w:r w:rsidRPr="00CE709A">
          <w:rPr>
            <w:rStyle w:val="Hyperlink"/>
            <w:noProof/>
          </w:rPr>
          <w:t>Rysunek 27. Trójkąt komunikacji wg Bragantiniego</w:t>
        </w:r>
        <w:r>
          <w:rPr>
            <w:noProof/>
            <w:webHidden/>
          </w:rPr>
          <w:tab/>
        </w:r>
        <w:r>
          <w:rPr>
            <w:noProof/>
            <w:webHidden/>
          </w:rPr>
          <w:fldChar w:fldCharType="begin"/>
        </w:r>
        <w:r>
          <w:rPr>
            <w:noProof/>
            <w:webHidden/>
          </w:rPr>
          <w:instrText xml:space="preserve"> PAGEREF _Toc169134698 \h </w:instrText>
        </w:r>
        <w:r>
          <w:rPr>
            <w:noProof/>
            <w:webHidden/>
          </w:rPr>
        </w:r>
        <w:r>
          <w:rPr>
            <w:noProof/>
            <w:webHidden/>
          </w:rPr>
          <w:fldChar w:fldCharType="separate"/>
        </w:r>
        <w:r>
          <w:rPr>
            <w:noProof/>
            <w:webHidden/>
          </w:rPr>
          <w:t>177</w:t>
        </w:r>
        <w:r>
          <w:rPr>
            <w:noProof/>
            <w:webHidden/>
          </w:rPr>
          <w:fldChar w:fldCharType="end"/>
        </w:r>
      </w:hyperlink>
    </w:p>
    <w:p w14:paraId="7B9C7A71" w14:textId="6E6F5B7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9" w:history="1">
        <w:r w:rsidRPr="00CE709A">
          <w:rPr>
            <w:rStyle w:val="Hyperlink"/>
            <w:noProof/>
          </w:rPr>
          <w:t>Rysunek 28. Typologia komunikacji uniwersytetów w mediach społecznościowych</w:t>
        </w:r>
        <w:r>
          <w:rPr>
            <w:noProof/>
            <w:webHidden/>
          </w:rPr>
          <w:tab/>
        </w:r>
        <w:r>
          <w:rPr>
            <w:noProof/>
            <w:webHidden/>
          </w:rPr>
          <w:fldChar w:fldCharType="begin"/>
        </w:r>
        <w:r>
          <w:rPr>
            <w:noProof/>
            <w:webHidden/>
          </w:rPr>
          <w:instrText xml:space="preserve"> PAGEREF _Toc169134699 \h </w:instrText>
        </w:r>
        <w:r>
          <w:rPr>
            <w:noProof/>
            <w:webHidden/>
          </w:rPr>
        </w:r>
        <w:r>
          <w:rPr>
            <w:noProof/>
            <w:webHidden/>
          </w:rPr>
          <w:fldChar w:fldCharType="separate"/>
        </w:r>
        <w:r>
          <w:rPr>
            <w:noProof/>
            <w:webHidden/>
          </w:rPr>
          <w:t>180</w:t>
        </w:r>
        <w:r>
          <w:rPr>
            <w:noProof/>
            <w:webHidden/>
          </w:rPr>
          <w:fldChar w:fldCharType="end"/>
        </w:r>
      </w:hyperlink>
    </w:p>
    <w:p w14:paraId="3D124659" w14:textId="5FB9F60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0" w:history="1">
        <w:r w:rsidRPr="00CE709A">
          <w:rPr>
            <w:rStyle w:val="Hyperlink"/>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_Toc169134700 \h </w:instrText>
        </w:r>
        <w:r>
          <w:rPr>
            <w:noProof/>
            <w:webHidden/>
          </w:rPr>
        </w:r>
        <w:r>
          <w:rPr>
            <w:noProof/>
            <w:webHidden/>
          </w:rPr>
          <w:fldChar w:fldCharType="separate"/>
        </w:r>
        <w:r>
          <w:rPr>
            <w:noProof/>
            <w:webHidden/>
          </w:rPr>
          <w:t>191</w:t>
        </w:r>
        <w:r>
          <w:rPr>
            <w:noProof/>
            <w:webHidden/>
          </w:rPr>
          <w:fldChar w:fldCharType="end"/>
        </w:r>
      </w:hyperlink>
    </w:p>
    <w:p w14:paraId="0121A392" w14:textId="0D9521C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1" w:history="1">
        <w:r w:rsidRPr="00CE709A">
          <w:rPr>
            <w:rStyle w:val="Hyperlink"/>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_Toc169134701 \h </w:instrText>
        </w:r>
        <w:r>
          <w:rPr>
            <w:noProof/>
            <w:webHidden/>
          </w:rPr>
        </w:r>
        <w:r>
          <w:rPr>
            <w:noProof/>
            <w:webHidden/>
          </w:rPr>
          <w:fldChar w:fldCharType="separate"/>
        </w:r>
        <w:r>
          <w:rPr>
            <w:noProof/>
            <w:webHidden/>
          </w:rPr>
          <w:t>210</w:t>
        </w:r>
        <w:r>
          <w:rPr>
            <w:noProof/>
            <w:webHidden/>
          </w:rPr>
          <w:fldChar w:fldCharType="end"/>
        </w:r>
      </w:hyperlink>
    </w:p>
    <w:p w14:paraId="028CC659" w14:textId="6EA2DF8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2" w:history="1">
        <w:r w:rsidRPr="00CE709A">
          <w:rPr>
            <w:rStyle w:val="Hyperlink"/>
            <w:noProof/>
          </w:rPr>
          <w:t>Rysunek 31. Struktura respondentów badania kwestionariuszowego wg płci</w:t>
        </w:r>
        <w:r>
          <w:rPr>
            <w:noProof/>
            <w:webHidden/>
          </w:rPr>
          <w:tab/>
        </w:r>
        <w:r>
          <w:rPr>
            <w:noProof/>
            <w:webHidden/>
          </w:rPr>
          <w:fldChar w:fldCharType="begin"/>
        </w:r>
        <w:r>
          <w:rPr>
            <w:noProof/>
            <w:webHidden/>
          </w:rPr>
          <w:instrText xml:space="preserve"> PAGEREF _Toc169134702 \h </w:instrText>
        </w:r>
        <w:r>
          <w:rPr>
            <w:noProof/>
            <w:webHidden/>
          </w:rPr>
        </w:r>
        <w:r>
          <w:rPr>
            <w:noProof/>
            <w:webHidden/>
          </w:rPr>
          <w:fldChar w:fldCharType="separate"/>
        </w:r>
        <w:r>
          <w:rPr>
            <w:noProof/>
            <w:webHidden/>
          </w:rPr>
          <w:t>215</w:t>
        </w:r>
        <w:r>
          <w:rPr>
            <w:noProof/>
            <w:webHidden/>
          </w:rPr>
          <w:fldChar w:fldCharType="end"/>
        </w:r>
      </w:hyperlink>
    </w:p>
    <w:p w14:paraId="6DA2018C" w14:textId="71AB83E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3" w:history="1">
        <w:r w:rsidRPr="00CE709A">
          <w:rPr>
            <w:rStyle w:val="Hyperlink"/>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_Toc169134703 \h </w:instrText>
        </w:r>
        <w:r>
          <w:rPr>
            <w:noProof/>
            <w:webHidden/>
          </w:rPr>
        </w:r>
        <w:r>
          <w:rPr>
            <w:noProof/>
            <w:webHidden/>
          </w:rPr>
          <w:fldChar w:fldCharType="separate"/>
        </w:r>
        <w:r>
          <w:rPr>
            <w:noProof/>
            <w:webHidden/>
          </w:rPr>
          <w:t>216</w:t>
        </w:r>
        <w:r>
          <w:rPr>
            <w:noProof/>
            <w:webHidden/>
          </w:rPr>
          <w:fldChar w:fldCharType="end"/>
        </w:r>
      </w:hyperlink>
    </w:p>
    <w:p w14:paraId="7B224C8E" w14:textId="52EFCE5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4" w:history="1">
        <w:r w:rsidRPr="00CE709A">
          <w:rPr>
            <w:rStyle w:val="Hyperlink"/>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_Toc169134704 \h </w:instrText>
        </w:r>
        <w:r>
          <w:rPr>
            <w:noProof/>
            <w:webHidden/>
          </w:rPr>
        </w:r>
        <w:r>
          <w:rPr>
            <w:noProof/>
            <w:webHidden/>
          </w:rPr>
          <w:fldChar w:fldCharType="separate"/>
        </w:r>
        <w:r>
          <w:rPr>
            <w:noProof/>
            <w:webHidden/>
          </w:rPr>
          <w:t>218</w:t>
        </w:r>
        <w:r>
          <w:rPr>
            <w:noProof/>
            <w:webHidden/>
          </w:rPr>
          <w:fldChar w:fldCharType="end"/>
        </w:r>
      </w:hyperlink>
    </w:p>
    <w:p w14:paraId="6DDFDC71" w14:textId="445812C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5" w:history="1">
        <w:r w:rsidRPr="00CE709A">
          <w:rPr>
            <w:rStyle w:val="Hyperlink"/>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_Toc169134705 \h </w:instrText>
        </w:r>
        <w:r>
          <w:rPr>
            <w:noProof/>
            <w:webHidden/>
          </w:rPr>
        </w:r>
        <w:r>
          <w:rPr>
            <w:noProof/>
            <w:webHidden/>
          </w:rPr>
          <w:fldChar w:fldCharType="separate"/>
        </w:r>
        <w:r>
          <w:rPr>
            <w:noProof/>
            <w:webHidden/>
          </w:rPr>
          <w:t>219</w:t>
        </w:r>
        <w:r>
          <w:rPr>
            <w:noProof/>
            <w:webHidden/>
          </w:rPr>
          <w:fldChar w:fldCharType="end"/>
        </w:r>
      </w:hyperlink>
    </w:p>
    <w:p w14:paraId="4018DACE" w14:textId="3A9DAA0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6" w:history="1">
        <w:r w:rsidRPr="00CE709A">
          <w:rPr>
            <w:rStyle w:val="Hyperlink"/>
            <w:bCs/>
            <w:noProof/>
          </w:rPr>
          <w:t xml:space="preserve">Rysunek 35. Udział wybranych grup interesariuszy w badaniu kwestionariuszowym wśród grupy </w:t>
        </w:r>
        <w:r w:rsidRPr="00CE709A">
          <w:rPr>
            <w:rStyle w:val="Hyperlink"/>
            <w:noProof/>
          </w:rPr>
          <w:t>badanych absolwentów</w:t>
        </w:r>
        <w:r>
          <w:rPr>
            <w:noProof/>
            <w:webHidden/>
          </w:rPr>
          <w:tab/>
        </w:r>
        <w:r>
          <w:rPr>
            <w:noProof/>
            <w:webHidden/>
          </w:rPr>
          <w:fldChar w:fldCharType="begin"/>
        </w:r>
        <w:r>
          <w:rPr>
            <w:noProof/>
            <w:webHidden/>
          </w:rPr>
          <w:instrText xml:space="preserve"> PAGEREF _Toc169134706 \h </w:instrText>
        </w:r>
        <w:r>
          <w:rPr>
            <w:noProof/>
            <w:webHidden/>
          </w:rPr>
        </w:r>
        <w:r>
          <w:rPr>
            <w:noProof/>
            <w:webHidden/>
          </w:rPr>
          <w:fldChar w:fldCharType="separate"/>
        </w:r>
        <w:r>
          <w:rPr>
            <w:noProof/>
            <w:webHidden/>
          </w:rPr>
          <w:t>219</w:t>
        </w:r>
        <w:r>
          <w:rPr>
            <w:noProof/>
            <w:webHidden/>
          </w:rPr>
          <w:fldChar w:fldCharType="end"/>
        </w:r>
      </w:hyperlink>
    </w:p>
    <w:p w14:paraId="148EDF24" w14:textId="75F97EA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7" w:history="1">
        <w:r w:rsidRPr="00CE709A">
          <w:rPr>
            <w:rStyle w:val="Hyperlink"/>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_Toc169134707 \h </w:instrText>
        </w:r>
        <w:r>
          <w:rPr>
            <w:noProof/>
            <w:webHidden/>
          </w:rPr>
        </w:r>
        <w:r>
          <w:rPr>
            <w:noProof/>
            <w:webHidden/>
          </w:rPr>
          <w:fldChar w:fldCharType="separate"/>
        </w:r>
        <w:r>
          <w:rPr>
            <w:noProof/>
            <w:webHidden/>
          </w:rPr>
          <w:t>220</w:t>
        </w:r>
        <w:r>
          <w:rPr>
            <w:noProof/>
            <w:webHidden/>
          </w:rPr>
          <w:fldChar w:fldCharType="end"/>
        </w:r>
      </w:hyperlink>
    </w:p>
    <w:p w14:paraId="4813146F" w14:textId="3A766C4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8" w:history="1">
        <w:r w:rsidRPr="00CE709A">
          <w:rPr>
            <w:rStyle w:val="Hyperlink"/>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_Toc169134708 \h </w:instrText>
        </w:r>
        <w:r>
          <w:rPr>
            <w:noProof/>
            <w:webHidden/>
          </w:rPr>
        </w:r>
        <w:r>
          <w:rPr>
            <w:noProof/>
            <w:webHidden/>
          </w:rPr>
          <w:fldChar w:fldCharType="separate"/>
        </w:r>
        <w:r>
          <w:rPr>
            <w:noProof/>
            <w:webHidden/>
          </w:rPr>
          <w:t>220</w:t>
        </w:r>
        <w:r>
          <w:rPr>
            <w:noProof/>
            <w:webHidden/>
          </w:rPr>
          <w:fldChar w:fldCharType="end"/>
        </w:r>
      </w:hyperlink>
    </w:p>
    <w:p w14:paraId="1F03D48C" w14:textId="5D97985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9" w:history="1">
        <w:r w:rsidRPr="00CE709A">
          <w:rPr>
            <w:rStyle w:val="Hyperlink"/>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_Toc169134709 \h </w:instrText>
        </w:r>
        <w:r>
          <w:rPr>
            <w:noProof/>
            <w:webHidden/>
          </w:rPr>
        </w:r>
        <w:r>
          <w:rPr>
            <w:noProof/>
            <w:webHidden/>
          </w:rPr>
          <w:fldChar w:fldCharType="separate"/>
        </w:r>
        <w:r>
          <w:rPr>
            <w:noProof/>
            <w:webHidden/>
          </w:rPr>
          <w:t>221</w:t>
        </w:r>
        <w:r>
          <w:rPr>
            <w:noProof/>
            <w:webHidden/>
          </w:rPr>
          <w:fldChar w:fldCharType="end"/>
        </w:r>
      </w:hyperlink>
    </w:p>
    <w:p w14:paraId="70FDB9C0" w14:textId="3AADCD3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0" w:history="1">
        <w:r w:rsidRPr="00CE709A">
          <w:rPr>
            <w:rStyle w:val="Hyperlink"/>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_Toc169134710 \h </w:instrText>
        </w:r>
        <w:r>
          <w:rPr>
            <w:noProof/>
            <w:webHidden/>
          </w:rPr>
        </w:r>
        <w:r>
          <w:rPr>
            <w:noProof/>
            <w:webHidden/>
          </w:rPr>
          <w:fldChar w:fldCharType="separate"/>
        </w:r>
        <w:r>
          <w:rPr>
            <w:noProof/>
            <w:webHidden/>
          </w:rPr>
          <w:t>223</w:t>
        </w:r>
        <w:r>
          <w:rPr>
            <w:noProof/>
            <w:webHidden/>
          </w:rPr>
          <w:fldChar w:fldCharType="end"/>
        </w:r>
      </w:hyperlink>
    </w:p>
    <w:p w14:paraId="50CBF21C" w14:textId="53EE308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1" w:history="1">
        <w:r w:rsidRPr="00CE709A">
          <w:rPr>
            <w:rStyle w:val="Hyperlink"/>
            <w:noProof/>
          </w:rPr>
          <w:t>Rysunek 40. Podsumowanie odpowiedzi respondentów z grupy studentów na pytanie: „Moja satysfakcja z usług edukacyjnych ocenianej uczelni jest wysoka”; N=14 ; X</w:t>
        </w:r>
        <w:r w:rsidRPr="00CE709A">
          <w:rPr>
            <w:rStyle w:val="Hyperlink"/>
            <w:rFonts w:cs="Arial"/>
            <w:noProof/>
          </w:rPr>
          <w:t>̅</w:t>
        </w:r>
        <w:r w:rsidRPr="00CE709A">
          <w:rPr>
            <w:rStyle w:val="Hyperlink"/>
            <w:noProof/>
          </w:rPr>
          <w:t xml:space="preserve"> = 5,071, SD</w:t>
        </w:r>
        <w:r w:rsidRPr="00CE709A">
          <w:rPr>
            <w:rStyle w:val="Hyperlink"/>
            <w:noProof/>
            <w:vertAlign w:val="superscript"/>
          </w:rPr>
          <w:t>2</w:t>
        </w:r>
        <w:r w:rsidRPr="00CE709A">
          <w:rPr>
            <w:rStyle w:val="Hyperlink"/>
            <w:noProof/>
          </w:rPr>
          <w:t xml:space="preserve"> = 2,225; SD = 1,492</w:t>
        </w:r>
        <w:r>
          <w:rPr>
            <w:noProof/>
            <w:webHidden/>
          </w:rPr>
          <w:tab/>
        </w:r>
        <w:r>
          <w:rPr>
            <w:noProof/>
            <w:webHidden/>
          </w:rPr>
          <w:fldChar w:fldCharType="begin"/>
        </w:r>
        <w:r>
          <w:rPr>
            <w:noProof/>
            <w:webHidden/>
          </w:rPr>
          <w:instrText xml:space="preserve"> PAGEREF _Toc169134711 \h </w:instrText>
        </w:r>
        <w:r>
          <w:rPr>
            <w:noProof/>
            <w:webHidden/>
          </w:rPr>
        </w:r>
        <w:r>
          <w:rPr>
            <w:noProof/>
            <w:webHidden/>
          </w:rPr>
          <w:fldChar w:fldCharType="separate"/>
        </w:r>
        <w:r>
          <w:rPr>
            <w:noProof/>
            <w:webHidden/>
          </w:rPr>
          <w:t>224</w:t>
        </w:r>
        <w:r>
          <w:rPr>
            <w:noProof/>
            <w:webHidden/>
          </w:rPr>
          <w:fldChar w:fldCharType="end"/>
        </w:r>
      </w:hyperlink>
    </w:p>
    <w:p w14:paraId="3B1403A6" w14:textId="573DA27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2" w:history="1">
        <w:r w:rsidRPr="00CE709A">
          <w:rPr>
            <w:rStyle w:val="Hyperlink"/>
            <w:noProof/>
          </w:rPr>
          <w:t>Rysunek 41. Podsumowanie odpowiedzi respondentów z grupy absolwentów na pytanie: „Moja satysfakcja z (efektów) usług edukacyjnych ocenianej uczelni jest wysoka”; N= 120 ; X</w:t>
        </w:r>
        <w:r w:rsidRPr="00CE709A">
          <w:rPr>
            <w:rStyle w:val="Hyperlink"/>
            <w:rFonts w:cs="Arial"/>
            <w:noProof/>
          </w:rPr>
          <w:t>̅</w:t>
        </w:r>
        <w:r w:rsidRPr="00CE709A">
          <w:rPr>
            <w:rStyle w:val="Hyperlink"/>
            <w:noProof/>
          </w:rPr>
          <w:t xml:space="preserve"> = 5,193; SD</w:t>
        </w:r>
        <w:r w:rsidRPr="00CE709A">
          <w:rPr>
            <w:rStyle w:val="Hyperlink"/>
            <w:noProof/>
            <w:vertAlign w:val="superscript"/>
          </w:rPr>
          <w:t>2</w:t>
        </w:r>
        <w:r w:rsidRPr="00CE709A">
          <w:rPr>
            <w:rStyle w:val="Hyperlink"/>
            <w:noProof/>
          </w:rPr>
          <w:t xml:space="preserve"> = 1,971; SD = 1,404</w:t>
        </w:r>
        <w:r>
          <w:rPr>
            <w:noProof/>
            <w:webHidden/>
          </w:rPr>
          <w:tab/>
        </w:r>
        <w:r>
          <w:rPr>
            <w:noProof/>
            <w:webHidden/>
          </w:rPr>
          <w:fldChar w:fldCharType="begin"/>
        </w:r>
        <w:r>
          <w:rPr>
            <w:noProof/>
            <w:webHidden/>
          </w:rPr>
          <w:instrText xml:space="preserve"> PAGEREF _Toc169134712 \h </w:instrText>
        </w:r>
        <w:r>
          <w:rPr>
            <w:noProof/>
            <w:webHidden/>
          </w:rPr>
        </w:r>
        <w:r>
          <w:rPr>
            <w:noProof/>
            <w:webHidden/>
          </w:rPr>
          <w:fldChar w:fldCharType="separate"/>
        </w:r>
        <w:r>
          <w:rPr>
            <w:noProof/>
            <w:webHidden/>
          </w:rPr>
          <w:t>225</w:t>
        </w:r>
        <w:r>
          <w:rPr>
            <w:noProof/>
            <w:webHidden/>
          </w:rPr>
          <w:fldChar w:fldCharType="end"/>
        </w:r>
      </w:hyperlink>
    </w:p>
    <w:p w14:paraId="09DCCB3A" w14:textId="3B129F9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3" w:history="1">
        <w:r w:rsidRPr="00CE709A">
          <w:rPr>
            <w:rStyle w:val="Hyperlink"/>
            <w:noProof/>
          </w:rPr>
          <w:t>Rysunek 42. Podsumowanie odpowiedzi respondentów z grupy rodziców lub opiekunów na pytanie: „Moja satysfakcja z (efektów) usług edukacyjnych ocenianej uczelni jest wysoka”; N = 23; X</w:t>
        </w:r>
        <w:r w:rsidRPr="00CE709A">
          <w:rPr>
            <w:rStyle w:val="Hyperlink"/>
            <w:rFonts w:cs="Arial"/>
            <w:noProof/>
          </w:rPr>
          <w:t>̅</w:t>
        </w:r>
        <w:r w:rsidRPr="00CE709A">
          <w:rPr>
            <w:rStyle w:val="Hyperlink"/>
            <w:noProof/>
          </w:rPr>
          <w:t xml:space="preserve"> = 5,696; SD</w:t>
        </w:r>
        <w:r w:rsidRPr="00CE709A">
          <w:rPr>
            <w:rStyle w:val="Hyperlink"/>
            <w:noProof/>
            <w:vertAlign w:val="superscript"/>
          </w:rPr>
          <w:t>2</w:t>
        </w:r>
        <w:r w:rsidRPr="00CE709A">
          <w:rPr>
            <w:rStyle w:val="Hyperlink"/>
            <w:noProof/>
          </w:rPr>
          <w:t xml:space="preserve"> = 1,858; SD = 1,363</w:t>
        </w:r>
        <w:r>
          <w:rPr>
            <w:noProof/>
            <w:webHidden/>
          </w:rPr>
          <w:tab/>
        </w:r>
        <w:r>
          <w:rPr>
            <w:noProof/>
            <w:webHidden/>
          </w:rPr>
          <w:fldChar w:fldCharType="begin"/>
        </w:r>
        <w:r>
          <w:rPr>
            <w:noProof/>
            <w:webHidden/>
          </w:rPr>
          <w:instrText xml:space="preserve"> PAGEREF _Toc169134713 \h </w:instrText>
        </w:r>
        <w:r>
          <w:rPr>
            <w:noProof/>
            <w:webHidden/>
          </w:rPr>
        </w:r>
        <w:r>
          <w:rPr>
            <w:noProof/>
            <w:webHidden/>
          </w:rPr>
          <w:fldChar w:fldCharType="separate"/>
        </w:r>
        <w:r>
          <w:rPr>
            <w:noProof/>
            <w:webHidden/>
          </w:rPr>
          <w:t>226</w:t>
        </w:r>
        <w:r>
          <w:rPr>
            <w:noProof/>
            <w:webHidden/>
          </w:rPr>
          <w:fldChar w:fldCharType="end"/>
        </w:r>
      </w:hyperlink>
    </w:p>
    <w:p w14:paraId="766D3454" w14:textId="1B4022A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4" w:history="1">
        <w:r w:rsidRPr="00CE709A">
          <w:rPr>
            <w:rStyle w:val="Hyperlink"/>
            <w:noProof/>
          </w:rPr>
          <w:t>Rysunek 43. Podsumowanie odpowiedzi respondentów z grupy pracowników administracyjnych na pytanie: Moja satysfakcja z pracy na ocenianej uczelni jest wysoka; N = 4; X</w:t>
        </w:r>
        <w:r w:rsidRPr="00CE709A">
          <w:rPr>
            <w:rStyle w:val="Hyperlink"/>
            <w:rFonts w:cs="Arial"/>
            <w:noProof/>
          </w:rPr>
          <w:t>̅</w:t>
        </w:r>
        <w:r w:rsidRPr="00CE709A">
          <w:rPr>
            <w:rStyle w:val="Hyperlink"/>
            <w:noProof/>
          </w:rPr>
          <w:t xml:space="preserve"> = 6,750; SD</w:t>
        </w:r>
        <w:r w:rsidRPr="00CE709A">
          <w:rPr>
            <w:rStyle w:val="Hyperlink"/>
            <w:noProof/>
            <w:vertAlign w:val="superscript"/>
          </w:rPr>
          <w:t>2</w:t>
        </w:r>
        <w:r w:rsidRPr="00CE709A">
          <w:rPr>
            <w:rStyle w:val="Hyperlink"/>
            <w:noProof/>
          </w:rPr>
          <w:t xml:space="preserve"> = 0,250; SD = 0,500</w:t>
        </w:r>
        <w:r>
          <w:rPr>
            <w:noProof/>
            <w:webHidden/>
          </w:rPr>
          <w:tab/>
        </w:r>
        <w:r>
          <w:rPr>
            <w:noProof/>
            <w:webHidden/>
          </w:rPr>
          <w:fldChar w:fldCharType="begin"/>
        </w:r>
        <w:r>
          <w:rPr>
            <w:noProof/>
            <w:webHidden/>
          </w:rPr>
          <w:instrText xml:space="preserve"> PAGEREF _Toc169134714 \h </w:instrText>
        </w:r>
        <w:r>
          <w:rPr>
            <w:noProof/>
            <w:webHidden/>
          </w:rPr>
        </w:r>
        <w:r>
          <w:rPr>
            <w:noProof/>
            <w:webHidden/>
          </w:rPr>
          <w:fldChar w:fldCharType="separate"/>
        </w:r>
        <w:r>
          <w:rPr>
            <w:noProof/>
            <w:webHidden/>
          </w:rPr>
          <w:t>227</w:t>
        </w:r>
        <w:r>
          <w:rPr>
            <w:noProof/>
            <w:webHidden/>
          </w:rPr>
          <w:fldChar w:fldCharType="end"/>
        </w:r>
      </w:hyperlink>
    </w:p>
    <w:p w14:paraId="567D6690" w14:textId="1702F8E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5" w:history="1">
        <w:r w:rsidRPr="00CE709A">
          <w:rPr>
            <w:rStyle w:val="Hyperlink"/>
            <w:noProof/>
          </w:rPr>
          <w:t>Rysunek 44. Podsumowanie odpowiedzi respondentów z grupy pracowników naukowych lub dydaktycznych na pytanie: „Moja satysfakcja z pracy na ocenianej uczelni jest wysoka”; N = 16; X</w:t>
        </w:r>
        <w:r w:rsidRPr="00CE709A">
          <w:rPr>
            <w:rStyle w:val="Hyperlink"/>
            <w:rFonts w:cs="Arial"/>
            <w:noProof/>
          </w:rPr>
          <w:t>̅</w:t>
        </w:r>
        <w:r w:rsidRPr="00CE709A">
          <w:rPr>
            <w:rStyle w:val="Hyperlink"/>
            <w:noProof/>
          </w:rPr>
          <w:t xml:space="preserve"> = 6,000; SD</w:t>
        </w:r>
        <w:r w:rsidRPr="00CE709A">
          <w:rPr>
            <w:rStyle w:val="Hyperlink"/>
            <w:noProof/>
            <w:vertAlign w:val="superscript"/>
          </w:rPr>
          <w:t>2</w:t>
        </w:r>
        <w:r w:rsidRPr="00CE709A">
          <w:rPr>
            <w:rStyle w:val="Hyperlink"/>
            <w:noProof/>
          </w:rPr>
          <w:t xml:space="preserve"> = 2,267; SD = 1,506</w:t>
        </w:r>
        <w:r>
          <w:rPr>
            <w:noProof/>
            <w:webHidden/>
          </w:rPr>
          <w:tab/>
        </w:r>
        <w:r>
          <w:rPr>
            <w:noProof/>
            <w:webHidden/>
          </w:rPr>
          <w:fldChar w:fldCharType="begin"/>
        </w:r>
        <w:r>
          <w:rPr>
            <w:noProof/>
            <w:webHidden/>
          </w:rPr>
          <w:instrText xml:space="preserve"> PAGEREF _Toc169134715 \h </w:instrText>
        </w:r>
        <w:r>
          <w:rPr>
            <w:noProof/>
            <w:webHidden/>
          </w:rPr>
        </w:r>
        <w:r>
          <w:rPr>
            <w:noProof/>
            <w:webHidden/>
          </w:rPr>
          <w:fldChar w:fldCharType="separate"/>
        </w:r>
        <w:r>
          <w:rPr>
            <w:noProof/>
            <w:webHidden/>
          </w:rPr>
          <w:t>227</w:t>
        </w:r>
        <w:r>
          <w:rPr>
            <w:noProof/>
            <w:webHidden/>
          </w:rPr>
          <w:fldChar w:fldCharType="end"/>
        </w:r>
      </w:hyperlink>
    </w:p>
    <w:p w14:paraId="23D47975" w14:textId="157BAA6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6" w:history="1">
        <w:r w:rsidRPr="00CE709A">
          <w:rPr>
            <w:rStyle w:val="Hyperlink"/>
            <w:noProof/>
          </w:rPr>
          <w:t>Rysunek 45. Podsumowanie odpowiedzi respondentów z grupy władz uczelni na pytanie: „Ogólny poziom mojej satysfakcji z jakości usług edukacyjnych ocenianej uczelni jest wysoki”; N = 5; X</w:t>
        </w:r>
        <w:r w:rsidRPr="00CE709A">
          <w:rPr>
            <w:rStyle w:val="Hyperlink"/>
            <w:rFonts w:cs="Arial"/>
            <w:noProof/>
          </w:rPr>
          <w:t>̅</w:t>
        </w:r>
        <w:r w:rsidRPr="00CE709A">
          <w:rPr>
            <w:rStyle w:val="Hyperlink"/>
            <w:noProof/>
          </w:rPr>
          <w:t xml:space="preserve"> = 5,800; SD</w:t>
        </w:r>
        <w:r w:rsidRPr="00CE709A">
          <w:rPr>
            <w:rStyle w:val="Hyperlink"/>
            <w:noProof/>
            <w:vertAlign w:val="superscript"/>
          </w:rPr>
          <w:t>2</w:t>
        </w:r>
        <w:r w:rsidRPr="00CE709A">
          <w:rPr>
            <w:rStyle w:val="Hyperlink"/>
            <w:noProof/>
          </w:rPr>
          <w:t xml:space="preserve"> = 0,700; SD = 0,837</w:t>
        </w:r>
        <w:r>
          <w:rPr>
            <w:noProof/>
            <w:webHidden/>
          </w:rPr>
          <w:tab/>
        </w:r>
        <w:r>
          <w:rPr>
            <w:noProof/>
            <w:webHidden/>
          </w:rPr>
          <w:fldChar w:fldCharType="begin"/>
        </w:r>
        <w:r>
          <w:rPr>
            <w:noProof/>
            <w:webHidden/>
          </w:rPr>
          <w:instrText xml:space="preserve"> PAGEREF _Toc169134716 \h </w:instrText>
        </w:r>
        <w:r>
          <w:rPr>
            <w:noProof/>
            <w:webHidden/>
          </w:rPr>
        </w:r>
        <w:r>
          <w:rPr>
            <w:noProof/>
            <w:webHidden/>
          </w:rPr>
          <w:fldChar w:fldCharType="separate"/>
        </w:r>
        <w:r>
          <w:rPr>
            <w:noProof/>
            <w:webHidden/>
          </w:rPr>
          <w:t>228</w:t>
        </w:r>
        <w:r>
          <w:rPr>
            <w:noProof/>
            <w:webHidden/>
          </w:rPr>
          <w:fldChar w:fldCharType="end"/>
        </w:r>
      </w:hyperlink>
    </w:p>
    <w:p w14:paraId="29443A7F" w14:textId="1BB24E5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7" w:history="1">
        <w:r w:rsidRPr="00CE709A">
          <w:rPr>
            <w:rStyle w:val="Hyperlink"/>
            <w:noProof/>
          </w:rPr>
          <w:t>Rysunek 46. Podsumowanie odpowiedzi respondentów z grupy przedsiębiorców na pytanie: „Moja satysfakcja z (efektów) usług edukacyjnych na ocenianej uczelni jest wysoka”; N = 20; X</w:t>
        </w:r>
        <w:r w:rsidRPr="00CE709A">
          <w:rPr>
            <w:rStyle w:val="Hyperlink"/>
            <w:rFonts w:cs="Arial"/>
            <w:noProof/>
          </w:rPr>
          <w:t>̅</w:t>
        </w:r>
        <w:r w:rsidRPr="00CE709A">
          <w:rPr>
            <w:rStyle w:val="Hyperlink"/>
            <w:noProof/>
          </w:rPr>
          <w:t xml:space="preserve"> = 4,800; SD</w:t>
        </w:r>
        <w:r w:rsidRPr="00CE709A">
          <w:rPr>
            <w:rStyle w:val="Hyperlink"/>
            <w:noProof/>
            <w:vertAlign w:val="superscript"/>
          </w:rPr>
          <w:t>2</w:t>
        </w:r>
        <w:r w:rsidRPr="00CE709A">
          <w:rPr>
            <w:rStyle w:val="Hyperlink"/>
            <w:noProof/>
          </w:rPr>
          <w:t xml:space="preserve"> = 3,747; SD = 1,936</w:t>
        </w:r>
        <w:r>
          <w:rPr>
            <w:noProof/>
            <w:webHidden/>
          </w:rPr>
          <w:tab/>
        </w:r>
        <w:r>
          <w:rPr>
            <w:noProof/>
            <w:webHidden/>
          </w:rPr>
          <w:fldChar w:fldCharType="begin"/>
        </w:r>
        <w:r>
          <w:rPr>
            <w:noProof/>
            <w:webHidden/>
          </w:rPr>
          <w:instrText xml:space="preserve"> PAGEREF _Toc169134717 \h </w:instrText>
        </w:r>
        <w:r>
          <w:rPr>
            <w:noProof/>
            <w:webHidden/>
          </w:rPr>
        </w:r>
        <w:r>
          <w:rPr>
            <w:noProof/>
            <w:webHidden/>
          </w:rPr>
          <w:fldChar w:fldCharType="separate"/>
        </w:r>
        <w:r>
          <w:rPr>
            <w:noProof/>
            <w:webHidden/>
          </w:rPr>
          <w:t>229</w:t>
        </w:r>
        <w:r>
          <w:rPr>
            <w:noProof/>
            <w:webHidden/>
          </w:rPr>
          <w:fldChar w:fldCharType="end"/>
        </w:r>
      </w:hyperlink>
    </w:p>
    <w:p w14:paraId="3984EE6F" w14:textId="66AC7F3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8" w:history="1">
        <w:r w:rsidRPr="00CE709A">
          <w:rPr>
            <w:rStyle w:val="Hyperlink"/>
            <w:noProof/>
          </w:rPr>
          <w:t>Rysunek 47. Podsumowanie odpowiedzi respondentów z grupy władz samorządowych na pytanie: „Ogólny poziom mojej satysfakcji z jakości usług edukacyjnych ocenianej uczelni jest wysoki”; N = 2; X</w:t>
        </w:r>
        <w:r w:rsidRPr="00CE709A">
          <w:rPr>
            <w:rStyle w:val="Hyperlink"/>
            <w:rFonts w:cs="Arial"/>
            <w:noProof/>
          </w:rPr>
          <w:t>̅</w:t>
        </w:r>
        <w:r w:rsidRPr="00CE709A">
          <w:rPr>
            <w:rStyle w:val="Hyperlink"/>
            <w:noProof/>
          </w:rPr>
          <w:t xml:space="preserve"> = 6,500; SD</w:t>
        </w:r>
        <w:r w:rsidRPr="00CE709A">
          <w:rPr>
            <w:rStyle w:val="Hyperlink"/>
            <w:noProof/>
            <w:vertAlign w:val="superscript"/>
          </w:rPr>
          <w:t>2</w:t>
        </w:r>
        <w:r w:rsidRPr="00CE709A">
          <w:rPr>
            <w:rStyle w:val="Hyperlink"/>
            <w:noProof/>
          </w:rPr>
          <w:t xml:space="preserve"> = 0,500; SD = 0,707</w:t>
        </w:r>
        <w:r>
          <w:rPr>
            <w:noProof/>
            <w:webHidden/>
          </w:rPr>
          <w:tab/>
        </w:r>
        <w:r>
          <w:rPr>
            <w:noProof/>
            <w:webHidden/>
          </w:rPr>
          <w:fldChar w:fldCharType="begin"/>
        </w:r>
        <w:r>
          <w:rPr>
            <w:noProof/>
            <w:webHidden/>
          </w:rPr>
          <w:instrText xml:space="preserve"> PAGEREF _Toc169134718 \h </w:instrText>
        </w:r>
        <w:r>
          <w:rPr>
            <w:noProof/>
            <w:webHidden/>
          </w:rPr>
        </w:r>
        <w:r>
          <w:rPr>
            <w:noProof/>
            <w:webHidden/>
          </w:rPr>
          <w:fldChar w:fldCharType="separate"/>
        </w:r>
        <w:r>
          <w:rPr>
            <w:noProof/>
            <w:webHidden/>
          </w:rPr>
          <w:t>230</w:t>
        </w:r>
        <w:r>
          <w:rPr>
            <w:noProof/>
            <w:webHidden/>
          </w:rPr>
          <w:fldChar w:fldCharType="end"/>
        </w:r>
      </w:hyperlink>
    </w:p>
    <w:p w14:paraId="3BBBD910" w14:textId="7B42066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9" w:history="1">
        <w:r w:rsidRPr="00CE709A">
          <w:rPr>
            <w:rStyle w:val="Hyperlink"/>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_Toc169134719 \h </w:instrText>
        </w:r>
        <w:r>
          <w:rPr>
            <w:noProof/>
            <w:webHidden/>
          </w:rPr>
        </w:r>
        <w:r>
          <w:rPr>
            <w:noProof/>
            <w:webHidden/>
          </w:rPr>
          <w:fldChar w:fldCharType="separate"/>
        </w:r>
        <w:r>
          <w:rPr>
            <w:noProof/>
            <w:webHidden/>
          </w:rPr>
          <w:t>261</w:t>
        </w:r>
        <w:r>
          <w:rPr>
            <w:noProof/>
            <w:webHidden/>
          </w:rPr>
          <w:fldChar w:fldCharType="end"/>
        </w:r>
      </w:hyperlink>
    </w:p>
    <w:p w14:paraId="30831241" w14:textId="44DA83C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0" w:history="1">
        <w:r w:rsidRPr="00CE709A">
          <w:rPr>
            <w:rStyle w:val="Hyperlink"/>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_Toc169134720 \h </w:instrText>
        </w:r>
        <w:r>
          <w:rPr>
            <w:noProof/>
            <w:webHidden/>
          </w:rPr>
        </w:r>
        <w:r>
          <w:rPr>
            <w:noProof/>
            <w:webHidden/>
          </w:rPr>
          <w:fldChar w:fldCharType="separate"/>
        </w:r>
        <w:r>
          <w:rPr>
            <w:noProof/>
            <w:webHidden/>
          </w:rPr>
          <w:t>262</w:t>
        </w:r>
        <w:r>
          <w:rPr>
            <w:noProof/>
            <w:webHidden/>
          </w:rPr>
          <w:fldChar w:fldCharType="end"/>
        </w:r>
      </w:hyperlink>
    </w:p>
    <w:p w14:paraId="2F60207B" w14:textId="742A725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1" w:history="1">
        <w:r w:rsidRPr="00CE709A">
          <w:rPr>
            <w:rStyle w:val="Hyperlink"/>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_Toc169134721 \h </w:instrText>
        </w:r>
        <w:r>
          <w:rPr>
            <w:noProof/>
            <w:webHidden/>
          </w:rPr>
        </w:r>
        <w:r>
          <w:rPr>
            <w:noProof/>
            <w:webHidden/>
          </w:rPr>
          <w:fldChar w:fldCharType="separate"/>
        </w:r>
        <w:r>
          <w:rPr>
            <w:noProof/>
            <w:webHidden/>
          </w:rPr>
          <w:t>265</w:t>
        </w:r>
        <w:r>
          <w:rPr>
            <w:noProof/>
            <w:webHidden/>
          </w:rPr>
          <w:fldChar w:fldCharType="end"/>
        </w:r>
      </w:hyperlink>
    </w:p>
    <w:p w14:paraId="15CAD27F" w14:textId="5736EDA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2" w:history="1">
        <w:r w:rsidRPr="00CE709A">
          <w:rPr>
            <w:rStyle w:val="Hyperlink"/>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_Toc169134722 \h </w:instrText>
        </w:r>
        <w:r>
          <w:rPr>
            <w:noProof/>
            <w:webHidden/>
          </w:rPr>
        </w:r>
        <w:r>
          <w:rPr>
            <w:noProof/>
            <w:webHidden/>
          </w:rPr>
          <w:fldChar w:fldCharType="separate"/>
        </w:r>
        <w:r>
          <w:rPr>
            <w:noProof/>
            <w:webHidden/>
          </w:rPr>
          <w:t>269</w:t>
        </w:r>
        <w:r>
          <w:rPr>
            <w:noProof/>
            <w:webHidden/>
          </w:rPr>
          <w:fldChar w:fldCharType="end"/>
        </w:r>
      </w:hyperlink>
    </w:p>
    <w:p w14:paraId="20FA1460" w14:textId="46F4573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3" w:history="1">
        <w:r w:rsidRPr="00CE709A">
          <w:rPr>
            <w:rStyle w:val="Hyperlink"/>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_Toc169134723 \h </w:instrText>
        </w:r>
        <w:r>
          <w:rPr>
            <w:noProof/>
            <w:webHidden/>
          </w:rPr>
        </w:r>
        <w:r>
          <w:rPr>
            <w:noProof/>
            <w:webHidden/>
          </w:rPr>
          <w:fldChar w:fldCharType="separate"/>
        </w:r>
        <w:r>
          <w:rPr>
            <w:noProof/>
            <w:webHidden/>
          </w:rPr>
          <w:t>275</w:t>
        </w:r>
        <w:r>
          <w:rPr>
            <w:noProof/>
            <w:webHidden/>
          </w:rPr>
          <w:fldChar w:fldCharType="end"/>
        </w:r>
      </w:hyperlink>
    </w:p>
    <w:p w14:paraId="573EE05C" w14:textId="34EC703B" w:rsidR="009E61F0" w:rsidRPr="00233788" w:rsidRDefault="009E61F0" w:rsidP="004E7B54">
      <w:r w:rsidRPr="00233788">
        <w:fldChar w:fldCharType="end"/>
      </w:r>
    </w:p>
    <w:p w14:paraId="223205A9" w14:textId="0A1C657D" w:rsidR="00B758DF" w:rsidRPr="00EA682C" w:rsidRDefault="00B758DF" w:rsidP="00EA682C">
      <w:pPr>
        <w:pStyle w:val="Heading1"/>
        <w:numPr>
          <w:ilvl w:val="0"/>
          <w:numId w:val="0"/>
        </w:numPr>
        <w:ind w:left="432"/>
      </w:pPr>
      <w:bookmarkStart w:id="927" w:name="_Toc164801040"/>
      <w:bookmarkStart w:id="928" w:name="_Toc168903303"/>
      <w:bookmarkStart w:id="929" w:name="_Toc169134110"/>
      <w:r w:rsidRPr="00EA682C">
        <w:lastRenderedPageBreak/>
        <w:t xml:space="preserve">Wykaz </w:t>
      </w:r>
      <w:r w:rsidR="00EA682C" w:rsidRPr="00EA682C">
        <w:t>t</w:t>
      </w:r>
      <w:r w:rsidRPr="00EA682C">
        <w:t>abel</w:t>
      </w:r>
      <w:bookmarkEnd w:id="927"/>
      <w:bookmarkEnd w:id="928"/>
      <w:bookmarkEnd w:id="929"/>
    </w:p>
    <w:p w14:paraId="60F2A416" w14:textId="103895E0" w:rsidR="00536B28" w:rsidRDefault="009E61F0">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9134724" w:history="1">
        <w:r w:rsidR="00536B28" w:rsidRPr="000F7F70">
          <w:rPr>
            <w:rStyle w:val="Hyperlink"/>
            <w:noProof/>
          </w:rPr>
          <w:t>Tabela 1. Trendy zmian w europejskich uniwersytetach od średniowiecza do współczesności</w:t>
        </w:r>
        <w:r w:rsidR="00536B28">
          <w:rPr>
            <w:noProof/>
            <w:webHidden/>
          </w:rPr>
          <w:tab/>
        </w:r>
        <w:r w:rsidR="00536B28">
          <w:rPr>
            <w:noProof/>
            <w:webHidden/>
          </w:rPr>
          <w:fldChar w:fldCharType="begin"/>
        </w:r>
        <w:r w:rsidR="00536B28">
          <w:rPr>
            <w:noProof/>
            <w:webHidden/>
          </w:rPr>
          <w:instrText xml:space="preserve"> PAGEREF _Toc169134724 \h </w:instrText>
        </w:r>
        <w:r w:rsidR="00536B28">
          <w:rPr>
            <w:noProof/>
            <w:webHidden/>
          </w:rPr>
        </w:r>
        <w:r w:rsidR="00536B28">
          <w:rPr>
            <w:noProof/>
            <w:webHidden/>
          </w:rPr>
          <w:fldChar w:fldCharType="separate"/>
        </w:r>
        <w:r w:rsidR="00536B28">
          <w:rPr>
            <w:noProof/>
            <w:webHidden/>
          </w:rPr>
          <w:t>13</w:t>
        </w:r>
        <w:r w:rsidR="00536B28">
          <w:rPr>
            <w:noProof/>
            <w:webHidden/>
          </w:rPr>
          <w:fldChar w:fldCharType="end"/>
        </w:r>
      </w:hyperlink>
    </w:p>
    <w:p w14:paraId="578DC36C" w14:textId="3F218D1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5" w:history="1">
        <w:r w:rsidRPr="000F7F70">
          <w:rPr>
            <w:rStyle w:val="Hyperlink"/>
            <w:noProof/>
          </w:rPr>
          <w:t xml:space="preserve">Tabela 2. Cechy wyróżniające tworzenie wiedzy </w:t>
        </w:r>
        <w:r w:rsidRPr="000F7F70">
          <w:rPr>
            <w:rStyle w:val="Hyperlink"/>
            <w:i/>
            <w:iCs/>
            <w:noProof/>
          </w:rPr>
          <w:t>mode 2</w:t>
        </w:r>
        <w:r>
          <w:rPr>
            <w:noProof/>
            <w:webHidden/>
          </w:rPr>
          <w:tab/>
        </w:r>
        <w:r>
          <w:rPr>
            <w:noProof/>
            <w:webHidden/>
          </w:rPr>
          <w:fldChar w:fldCharType="begin"/>
        </w:r>
        <w:r>
          <w:rPr>
            <w:noProof/>
            <w:webHidden/>
          </w:rPr>
          <w:instrText xml:space="preserve"> PAGEREF _Toc169134725 \h </w:instrText>
        </w:r>
        <w:r>
          <w:rPr>
            <w:noProof/>
            <w:webHidden/>
          </w:rPr>
        </w:r>
        <w:r>
          <w:rPr>
            <w:noProof/>
            <w:webHidden/>
          </w:rPr>
          <w:fldChar w:fldCharType="separate"/>
        </w:r>
        <w:r>
          <w:rPr>
            <w:noProof/>
            <w:webHidden/>
          </w:rPr>
          <w:t>16</w:t>
        </w:r>
        <w:r>
          <w:rPr>
            <w:noProof/>
            <w:webHidden/>
          </w:rPr>
          <w:fldChar w:fldCharType="end"/>
        </w:r>
      </w:hyperlink>
    </w:p>
    <w:p w14:paraId="748EECF5" w14:textId="730ED4A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6" w:history="1">
        <w:r w:rsidRPr="000F7F70">
          <w:rPr>
            <w:rStyle w:val="Hyperlink"/>
            <w:noProof/>
          </w:rPr>
          <w:t>Tabela 3. Rekomendacje zmian w strategiach uczelni wg Pucciarellego i Kaplana</w:t>
        </w:r>
        <w:r>
          <w:rPr>
            <w:noProof/>
            <w:webHidden/>
          </w:rPr>
          <w:tab/>
        </w:r>
        <w:r>
          <w:rPr>
            <w:noProof/>
            <w:webHidden/>
          </w:rPr>
          <w:fldChar w:fldCharType="begin"/>
        </w:r>
        <w:r>
          <w:rPr>
            <w:noProof/>
            <w:webHidden/>
          </w:rPr>
          <w:instrText xml:space="preserve"> PAGEREF _Toc169134726 \h </w:instrText>
        </w:r>
        <w:r>
          <w:rPr>
            <w:noProof/>
            <w:webHidden/>
          </w:rPr>
        </w:r>
        <w:r>
          <w:rPr>
            <w:noProof/>
            <w:webHidden/>
          </w:rPr>
          <w:fldChar w:fldCharType="separate"/>
        </w:r>
        <w:r>
          <w:rPr>
            <w:noProof/>
            <w:webHidden/>
          </w:rPr>
          <w:t>18</w:t>
        </w:r>
        <w:r>
          <w:rPr>
            <w:noProof/>
            <w:webHidden/>
          </w:rPr>
          <w:fldChar w:fldCharType="end"/>
        </w:r>
      </w:hyperlink>
    </w:p>
    <w:p w14:paraId="2A257455" w14:textId="70B25A3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7" w:history="1">
        <w:r w:rsidRPr="000F7F70">
          <w:rPr>
            <w:rStyle w:val="Hyperlink"/>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_Toc169134727 \h </w:instrText>
        </w:r>
        <w:r>
          <w:rPr>
            <w:noProof/>
            <w:webHidden/>
          </w:rPr>
        </w:r>
        <w:r>
          <w:rPr>
            <w:noProof/>
            <w:webHidden/>
          </w:rPr>
          <w:fldChar w:fldCharType="separate"/>
        </w:r>
        <w:r>
          <w:rPr>
            <w:noProof/>
            <w:webHidden/>
          </w:rPr>
          <w:t>20</w:t>
        </w:r>
        <w:r>
          <w:rPr>
            <w:noProof/>
            <w:webHidden/>
          </w:rPr>
          <w:fldChar w:fldCharType="end"/>
        </w:r>
      </w:hyperlink>
    </w:p>
    <w:p w14:paraId="79ECA822" w14:textId="0C6C880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8" w:history="1">
        <w:r w:rsidRPr="000F7F70">
          <w:rPr>
            <w:rStyle w:val="Hyperlink"/>
            <w:noProof/>
          </w:rPr>
          <w:t>Tabela 5. Strumienie finansowania wg Konstytucji dla Nauki</w:t>
        </w:r>
        <w:r>
          <w:rPr>
            <w:noProof/>
            <w:webHidden/>
          </w:rPr>
          <w:tab/>
        </w:r>
        <w:r>
          <w:rPr>
            <w:noProof/>
            <w:webHidden/>
          </w:rPr>
          <w:fldChar w:fldCharType="begin"/>
        </w:r>
        <w:r>
          <w:rPr>
            <w:noProof/>
            <w:webHidden/>
          </w:rPr>
          <w:instrText xml:space="preserve"> PAGEREF _Toc169134728 \h </w:instrText>
        </w:r>
        <w:r>
          <w:rPr>
            <w:noProof/>
            <w:webHidden/>
          </w:rPr>
        </w:r>
        <w:r>
          <w:rPr>
            <w:noProof/>
            <w:webHidden/>
          </w:rPr>
          <w:fldChar w:fldCharType="separate"/>
        </w:r>
        <w:r>
          <w:rPr>
            <w:noProof/>
            <w:webHidden/>
          </w:rPr>
          <w:t>22</w:t>
        </w:r>
        <w:r>
          <w:rPr>
            <w:noProof/>
            <w:webHidden/>
          </w:rPr>
          <w:fldChar w:fldCharType="end"/>
        </w:r>
      </w:hyperlink>
    </w:p>
    <w:p w14:paraId="06FB1698" w14:textId="07C5AD9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9" w:history="1">
        <w:r w:rsidRPr="000F7F70">
          <w:rPr>
            <w:rStyle w:val="Hyperlink"/>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_Toc169134729 \h </w:instrText>
        </w:r>
        <w:r>
          <w:rPr>
            <w:noProof/>
            <w:webHidden/>
          </w:rPr>
        </w:r>
        <w:r>
          <w:rPr>
            <w:noProof/>
            <w:webHidden/>
          </w:rPr>
          <w:fldChar w:fldCharType="separate"/>
        </w:r>
        <w:r>
          <w:rPr>
            <w:noProof/>
            <w:webHidden/>
          </w:rPr>
          <w:t>25</w:t>
        </w:r>
        <w:r>
          <w:rPr>
            <w:noProof/>
            <w:webHidden/>
          </w:rPr>
          <w:fldChar w:fldCharType="end"/>
        </w:r>
      </w:hyperlink>
    </w:p>
    <w:p w14:paraId="699E6A9B" w14:textId="75A1BD0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0" w:history="1">
        <w:r w:rsidRPr="000F7F70">
          <w:rPr>
            <w:rStyle w:val="Hyperlink"/>
            <w:noProof/>
          </w:rPr>
          <w:t>Tabela 7. Etapy zmian celów uniwersytetów</w:t>
        </w:r>
        <w:r>
          <w:rPr>
            <w:noProof/>
            <w:webHidden/>
          </w:rPr>
          <w:tab/>
        </w:r>
        <w:r>
          <w:rPr>
            <w:noProof/>
            <w:webHidden/>
          </w:rPr>
          <w:fldChar w:fldCharType="begin"/>
        </w:r>
        <w:r>
          <w:rPr>
            <w:noProof/>
            <w:webHidden/>
          </w:rPr>
          <w:instrText xml:space="preserve"> PAGEREF _Toc169134730 \h </w:instrText>
        </w:r>
        <w:r>
          <w:rPr>
            <w:noProof/>
            <w:webHidden/>
          </w:rPr>
        </w:r>
        <w:r>
          <w:rPr>
            <w:noProof/>
            <w:webHidden/>
          </w:rPr>
          <w:fldChar w:fldCharType="separate"/>
        </w:r>
        <w:r>
          <w:rPr>
            <w:noProof/>
            <w:webHidden/>
          </w:rPr>
          <w:t>39</w:t>
        </w:r>
        <w:r>
          <w:rPr>
            <w:noProof/>
            <w:webHidden/>
          </w:rPr>
          <w:fldChar w:fldCharType="end"/>
        </w:r>
      </w:hyperlink>
    </w:p>
    <w:p w14:paraId="7D6CAEA5" w14:textId="7F90AE5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1" w:history="1">
        <w:r w:rsidRPr="000F7F70">
          <w:rPr>
            <w:rStyle w:val="Hyperlink"/>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_Toc169134731 \h </w:instrText>
        </w:r>
        <w:r>
          <w:rPr>
            <w:noProof/>
            <w:webHidden/>
          </w:rPr>
        </w:r>
        <w:r>
          <w:rPr>
            <w:noProof/>
            <w:webHidden/>
          </w:rPr>
          <w:fldChar w:fldCharType="separate"/>
        </w:r>
        <w:r>
          <w:rPr>
            <w:noProof/>
            <w:webHidden/>
          </w:rPr>
          <w:t>44</w:t>
        </w:r>
        <w:r>
          <w:rPr>
            <w:noProof/>
            <w:webHidden/>
          </w:rPr>
          <w:fldChar w:fldCharType="end"/>
        </w:r>
      </w:hyperlink>
    </w:p>
    <w:p w14:paraId="4D74F730" w14:textId="347343A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2" w:history="1">
        <w:r w:rsidRPr="000F7F70">
          <w:rPr>
            <w:rStyle w:val="Hyperlink"/>
            <w:noProof/>
          </w:rPr>
          <w:t>Tabela 9. Podział uczelni na 5 segmentów według kategorii prestiżu</w:t>
        </w:r>
        <w:r>
          <w:rPr>
            <w:noProof/>
            <w:webHidden/>
          </w:rPr>
          <w:tab/>
        </w:r>
        <w:r>
          <w:rPr>
            <w:noProof/>
            <w:webHidden/>
          </w:rPr>
          <w:fldChar w:fldCharType="begin"/>
        </w:r>
        <w:r>
          <w:rPr>
            <w:noProof/>
            <w:webHidden/>
          </w:rPr>
          <w:instrText xml:space="preserve"> PAGEREF _Toc169134732 \h </w:instrText>
        </w:r>
        <w:r>
          <w:rPr>
            <w:noProof/>
            <w:webHidden/>
          </w:rPr>
        </w:r>
        <w:r>
          <w:rPr>
            <w:noProof/>
            <w:webHidden/>
          </w:rPr>
          <w:fldChar w:fldCharType="separate"/>
        </w:r>
        <w:r>
          <w:rPr>
            <w:noProof/>
            <w:webHidden/>
          </w:rPr>
          <w:t>51</w:t>
        </w:r>
        <w:r>
          <w:rPr>
            <w:noProof/>
            <w:webHidden/>
          </w:rPr>
          <w:fldChar w:fldCharType="end"/>
        </w:r>
      </w:hyperlink>
    </w:p>
    <w:p w14:paraId="1B3BC109" w14:textId="7EE1996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3" w:history="1">
        <w:r w:rsidRPr="000F7F70">
          <w:rPr>
            <w:rStyle w:val="Hyperlink"/>
            <w:noProof/>
          </w:rPr>
          <w:t>Tabela 10. Udział kryteriów odnoszących się do prestiżu w ocenie rankingów uniwersytetów</w:t>
        </w:r>
        <w:r>
          <w:rPr>
            <w:noProof/>
            <w:webHidden/>
          </w:rPr>
          <w:tab/>
        </w:r>
        <w:r>
          <w:rPr>
            <w:noProof/>
            <w:webHidden/>
          </w:rPr>
          <w:fldChar w:fldCharType="begin"/>
        </w:r>
        <w:r>
          <w:rPr>
            <w:noProof/>
            <w:webHidden/>
          </w:rPr>
          <w:instrText xml:space="preserve"> PAGEREF _Toc169134733 \h </w:instrText>
        </w:r>
        <w:r>
          <w:rPr>
            <w:noProof/>
            <w:webHidden/>
          </w:rPr>
        </w:r>
        <w:r>
          <w:rPr>
            <w:noProof/>
            <w:webHidden/>
          </w:rPr>
          <w:fldChar w:fldCharType="separate"/>
        </w:r>
        <w:r>
          <w:rPr>
            <w:noProof/>
            <w:webHidden/>
          </w:rPr>
          <w:t>52</w:t>
        </w:r>
        <w:r>
          <w:rPr>
            <w:noProof/>
            <w:webHidden/>
          </w:rPr>
          <w:fldChar w:fldCharType="end"/>
        </w:r>
      </w:hyperlink>
    </w:p>
    <w:p w14:paraId="5E692C84" w14:textId="4833374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4" w:history="1">
        <w:r w:rsidRPr="000F7F70">
          <w:rPr>
            <w:rStyle w:val="Hyperlink"/>
            <w:noProof/>
          </w:rPr>
          <w:t>Tabela 11. Trzy rodzaje poziomów oporu wobec zmian wg Lozano</w:t>
        </w:r>
        <w:r>
          <w:rPr>
            <w:noProof/>
            <w:webHidden/>
          </w:rPr>
          <w:tab/>
        </w:r>
        <w:r>
          <w:rPr>
            <w:noProof/>
            <w:webHidden/>
          </w:rPr>
          <w:fldChar w:fldCharType="begin"/>
        </w:r>
        <w:r>
          <w:rPr>
            <w:noProof/>
            <w:webHidden/>
          </w:rPr>
          <w:instrText xml:space="preserve"> PAGEREF _Toc169134734 \h </w:instrText>
        </w:r>
        <w:r>
          <w:rPr>
            <w:noProof/>
            <w:webHidden/>
          </w:rPr>
        </w:r>
        <w:r>
          <w:rPr>
            <w:noProof/>
            <w:webHidden/>
          </w:rPr>
          <w:fldChar w:fldCharType="separate"/>
        </w:r>
        <w:r>
          <w:rPr>
            <w:noProof/>
            <w:webHidden/>
          </w:rPr>
          <w:t>61</w:t>
        </w:r>
        <w:r>
          <w:rPr>
            <w:noProof/>
            <w:webHidden/>
          </w:rPr>
          <w:fldChar w:fldCharType="end"/>
        </w:r>
      </w:hyperlink>
    </w:p>
    <w:p w14:paraId="03DDB147" w14:textId="57A75B7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5" w:history="1">
        <w:r w:rsidRPr="000F7F70">
          <w:rPr>
            <w:rStyle w:val="Hyperlink"/>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_Toc169134735 \h </w:instrText>
        </w:r>
        <w:r>
          <w:rPr>
            <w:noProof/>
            <w:webHidden/>
          </w:rPr>
        </w:r>
        <w:r>
          <w:rPr>
            <w:noProof/>
            <w:webHidden/>
          </w:rPr>
          <w:fldChar w:fldCharType="separate"/>
        </w:r>
        <w:r>
          <w:rPr>
            <w:noProof/>
            <w:webHidden/>
          </w:rPr>
          <w:t>61</w:t>
        </w:r>
        <w:r>
          <w:rPr>
            <w:noProof/>
            <w:webHidden/>
          </w:rPr>
          <w:fldChar w:fldCharType="end"/>
        </w:r>
      </w:hyperlink>
    </w:p>
    <w:p w14:paraId="6AE6A4CA" w14:textId="06099F9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6" w:history="1">
        <w:r w:rsidRPr="000F7F70">
          <w:rPr>
            <w:rStyle w:val="Hyperlink"/>
            <w:noProof/>
          </w:rPr>
          <w:t>Tabela 13. Charakterystyka luk modelu SERVQUAL</w:t>
        </w:r>
        <w:r>
          <w:rPr>
            <w:noProof/>
            <w:webHidden/>
          </w:rPr>
          <w:tab/>
        </w:r>
        <w:r>
          <w:rPr>
            <w:noProof/>
            <w:webHidden/>
          </w:rPr>
          <w:fldChar w:fldCharType="begin"/>
        </w:r>
        <w:r>
          <w:rPr>
            <w:noProof/>
            <w:webHidden/>
          </w:rPr>
          <w:instrText xml:space="preserve"> PAGEREF _Toc169134736 \h </w:instrText>
        </w:r>
        <w:r>
          <w:rPr>
            <w:noProof/>
            <w:webHidden/>
          </w:rPr>
        </w:r>
        <w:r>
          <w:rPr>
            <w:noProof/>
            <w:webHidden/>
          </w:rPr>
          <w:fldChar w:fldCharType="separate"/>
        </w:r>
        <w:r>
          <w:rPr>
            <w:noProof/>
            <w:webHidden/>
          </w:rPr>
          <w:t>69</w:t>
        </w:r>
        <w:r>
          <w:rPr>
            <w:noProof/>
            <w:webHidden/>
          </w:rPr>
          <w:fldChar w:fldCharType="end"/>
        </w:r>
      </w:hyperlink>
    </w:p>
    <w:p w14:paraId="2D4CDBD6" w14:textId="5DC4014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7" w:history="1">
        <w:r w:rsidRPr="000F7F70">
          <w:rPr>
            <w:rStyle w:val="Hyperlink"/>
            <w:noProof/>
          </w:rPr>
          <w:t>Tabela 14. Model jakości usług Gummessona (4Q)</w:t>
        </w:r>
        <w:r>
          <w:rPr>
            <w:noProof/>
            <w:webHidden/>
          </w:rPr>
          <w:tab/>
        </w:r>
        <w:r>
          <w:rPr>
            <w:noProof/>
            <w:webHidden/>
          </w:rPr>
          <w:fldChar w:fldCharType="begin"/>
        </w:r>
        <w:r>
          <w:rPr>
            <w:noProof/>
            <w:webHidden/>
          </w:rPr>
          <w:instrText xml:space="preserve"> PAGEREF _Toc169134737 \h </w:instrText>
        </w:r>
        <w:r>
          <w:rPr>
            <w:noProof/>
            <w:webHidden/>
          </w:rPr>
        </w:r>
        <w:r>
          <w:rPr>
            <w:noProof/>
            <w:webHidden/>
          </w:rPr>
          <w:fldChar w:fldCharType="separate"/>
        </w:r>
        <w:r>
          <w:rPr>
            <w:noProof/>
            <w:webHidden/>
          </w:rPr>
          <w:t>72</w:t>
        </w:r>
        <w:r>
          <w:rPr>
            <w:noProof/>
            <w:webHidden/>
          </w:rPr>
          <w:fldChar w:fldCharType="end"/>
        </w:r>
      </w:hyperlink>
    </w:p>
    <w:p w14:paraId="789A5D5B" w14:textId="0A634B9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8" w:history="1">
        <w:r w:rsidRPr="000F7F70">
          <w:rPr>
            <w:rStyle w:val="Hyperlink"/>
            <w:noProof/>
          </w:rPr>
          <w:t>Tabela 15. Kategorie jakości wg Townsenda i Gebhardta</w:t>
        </w:r>
        <w:r>
          <w:rPr>
            <w:noProof/>
            <w:webHidden/>
          </w:rPr>
          <w:tab/>
        </w:r>
        <w:r>
          <w:rPr>
            <w:noProof/>
            <w:webHidden/>
          </w:rPr>
          <w:fldChar w:fldCharType="begin"/>
        </w:r>
        <w:r>
          <w:rPr>
            <w:noProof/>
            <w:webHidden/>
          </w:rPr>
          <w:instrText xml:space="preserve"> PAGEREF _Toc169134738 \h </w:instrText>
        </w:r>
        <w:r>
          <w:rPr>
            <w:noProof/>
            <w:webHidden/>
          </w:rPr>
        </w:r>
        <w:r>
          <w:rPr>
            <w:noProof/>
            <w:webHidden/>
          </w:rPr>
          <w:fldChar w:fldCharType="separate"/>
        </w:r>
        <w:r>
          <w:rPr>
            <w:noProof/>
            <w:webHidden/>
          </w:rPr>
          <w:t>73</w:t>
        </w:r>
        <w:r>
          <w:rPr>
            <w:noProof/>
            <w:webHidden/>
          </w:rPr>
          <w:fldChar w:fldCharType="end"/>
        </w:r>
      </w:hyperlink>
    </w:p>
    <w:p w14:paraId="54FC6A3D" w14:textId="131947A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9" w:history="1">
        <w:r w:rsidRPr="000F7F70">
          <w:rPr>
            <w:rStyle w:val="Hyperlink"/>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_Toc169134739 \h </w:instrText>
        </w:r>
        <w:r>
          <w:rPr>
            <w:noProof/>
            <w:webHidden/>
          </w:rPr>
        </w:r>
        <w:r>
          <w:rPr>
            <w:noProof/>
            <w:webHidden/>
          </w:rPr>
          <w:fldChar w:fldCharType="separate"/>
        </w:r>
        <w:r>
          <w:rPr>
            <w:noProof/>
            <w:webHidden/>
          </w:rPr>
          <w:t>78</w:t>
        </w:r>
        <w:r>
          <w:rPr>
            <w:noProof/>
            <w:webHidden/>
          </w:rPr>
          <w:fldChar w:fldCharType="end"/>
        </w:r>
      </w:hyperlink>
    </w:p>
    <w:p w14:paraId="72847B80" w14:textId="3619FE5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0" w:history="1">
        <w:r w:rsidRPr="000F7F70">
          <w:rPr>
            <w:rStyle w:val="Hyperlink"/>
            <w:noProof/>
          </w:rPr>
          <w:t>Tabela 17. Uniwersalny wzorzec jakości usług wg Kolmana i Tkaczyka</w:t>
        </w:r>
        <w:r>
          <w:rPr>
            <w:noProof/>
            <w:webHidden/>
          </w:rPr>
          <w:tab/>
        </w:r>
        <w:r>
          <w:rPr>
            <w:noProof/>
            <w:webHidden/>
          </w:rPr>
          <w:fldChar w:fldCharType="begin"/>
        </w:r>
        <w:r>
          <w:rPr>
            <w:noProof/>
            <w:webHidden/>
          </w:rPr>
          <w:instrText xml:space="preserve"> PAGEREF _Toc169134740 \h </w:instrText>
        </w:r>
        <w:r>
          <w:rPr>
            <w:noProof/>
            <w:webHidden/>
          </w:rPr>
        </w:r>
        <w:r>
          <w:rPr>
            <w:noProof/>
            <w:webHidden/>
          </w:rPr>
          <w:fldChar w:fldCharType="separate"/>
        </w:r>
        <w:r>
          <w:rPr>
            <w:noProof/>
            <w:webHidden/>
          </w:rPr>
          <w:t>81</w:t>
        </w:r>
        <w:r>
          <w:rPr>
            <w:noProof/>
            <w:webHidden/>
          </w:rPr>
          <w:fldChar w:fldCharType="end"/>
        </w:r>
      </w:hyperlink>
    </w:p>
    <w:p w14:paraId="5F82D96E" w14:textId="509B24D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1" w:history="1">
        <w:r w:rsidRPr="000F7F70">
          <w:rPr>
            <w:rStyle w:val="Hyperlink"/>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_Toc169134741 \h </w:instrText>
        </w:r>
        <w:r>
          <w:rPr>
            <w:noProof/>
            <w:webHidden/>
          </w:rPr>
        </w:r>
        <w:r>
          <w:rPr>
            <w:noProof/>
            <w:webHidden/>
          </w:rPr>
          <w:fldChar w:fldCharType="separate"/>
        </w:r>
        <w:r>
          <w:rPr>
            <w:noProof/>
            <w:webHidden/>
          </w:rPr>
          <w:t>82</w:t>
        </w:r>
        <w:r>
          <w:rPr>
            <w:noProof/>
            <w:webHidden/>
          </w:rPr>
          <w:fldChar w:fldCharType="end"/>
        </w:r>
      </w:hyperlink>
    </w:p>
    <w:p w14:paraId="39DC3B96" w14:textId="72D2EDD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2" w:history="1">
        <w:r w:rsidRPr="000F7F70">
          <w:rPr>
            <w:rStyle w:val="Hyperlink"/>
            <w:noProof/>
          </w:rPr>
          <w:t xml:space="preserve">Tabela 19. Metodologia rankingu Times Higher Education World University Ranking </w:t>
        </w:r>
        <w:r>
          <w:rPr>
            <w:noProof/>
            <w:webHidden/>
          </w:rPr>
          <w:tab/>
        </w:r>
        <w:r>
          <w:rPr>
            <w:noProof/>
            <w:webHidden/>
          </w:rPr>
          <w:fldChar w:fldCharType="begin"/>
        </w:r>
        <w:r>
          <w:rPr>
            <w:noProof/>
            <w:webHidden/>
          </w:rPr>
          <w:instrText xml:space="preserve"> PAGEREF _Toc169134742 \h </w:instrText>
        </w:r>
        <w:r>
          <w:rPr>
            <w:noProof/>
            <w:webHidden/>
          </w:rPr>
        </w:r>
        <w:r>
          <w:rPr>
            <w:noProof/>
            <w:webHidden/>
          </w:rPr>
          <w:fldChar w:fldCharType="separate"/>
        </w:r>
        <w:r>
          <w:rPr>
            <w:noProof/>
            <w:webHidden/>
          </w:rPr>
          <w:t>90</w:t>
        </w:r>
        <w:r>
          <w:rPr>
            <w:noProof/>
            <w:webHidden/>
          </w:rPr>
          <w:fldChar w:fldCharType="end"/>
        </w:r>
      </w:hyperlink>
    </w:p>
    <w:p w14:paraId="50E6AF2D" w14:textId="33ECB48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3" w:history="1">
        <w:r w:rsidRPr="000F7F70">
          <w:rPr>
            <w:rStyle w:val="Hyperlink"/>
            <w:noProof/>
            <w:lang w:val="en-GB"/>
          </w:rPr>
          <w:t>Tabela 20. Metodologia rankingu ShanghaiRanking's Academic Ranking of World Universities</w:t>
        </w:r>
        <w:r>
          <w:rPr>
            <w:noProof/>
            <w:webHidden/>
          </w:rPr>
          <w:tab/>
        </w:r>
        <w:r>
          <w:rPr>
            <w:noProof/>
            <w:webHidden/>
          </w:rPr>
          <w:fldChar w:fldCharType="begin"/>
        </w:r>
        <w:r>
          <w:rPr>
            <w:noProof/>
            <w:webHidden/>
          </w:rPr>
          <w:instrText xml:space="preserve"> PAGEREF _Toc169134743 \h </w:instrText>
        </w:r>
        <w:r>
          <w:rPr>
            <w:noProof/>
            <w:webHidden/>
          </w:rPr>
        </w:r>
        <w:r>
          <w:rPr>
            <w:noProof/>
            <w:webHidden/>
          </w:rPr>
          <w:fldChar w:fldCharType="separate"/>
        </w:r>
        <w:r>
          <w:rPr>
            <w:noProof/>
            <w:webHidden/>
          </w:rPr>
          <w:t>92</w:t>
        </w:r>
        <w:r>
          <w:rPr>
            <w:noProof/>
            <w:webHidden/>
          </w:rPr>
          <w:fldChar w:fldCharType="end"/>
        </w:r>
      </w:hyperlink>
    </w:p>
    <w:p w14:paraId="3CDB2857" w14:textId="4F5CB8E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4" w:history="1">
        <w:r w:rsidRPr="000F7F70">
          <w:rPr>
            <w:rStyle w:val="Hyperlink"/>
            <w:noProof/>
          </w:rPr>
          <w:t>Tabela 21. Metodologia rankingu QS World University Rankings</w:t>
        </w:r>
        <w:r>
          <w:rPr>
            <w:noProof/>
            <w:webHidden/>
          </w:rPr>
          <w:tab/>
        </w:r>
        <w:r>
          <w:rPr>
            <w:noProof/>
            <w:webHidden/>
          </w:rPr>
          <w:fldChar w:fldCharType="begin"/>
        </w:r>
        <w:r>
          <w:rPr>
            <w:noProof/>
            <w:webHidden/>
          </w:rPr>
          <w:instrText xml:space="preserve"> PAGEREF _Toc169134744 \h </w:instrText>
        </w:r>
        <w:r>
          <w:rPr>
            <w:noProof/>
            <w:webHidden/>
          </w:rPr>
        </w:r>
        <w:r>
          <w:rPr>
            <w:noProof/>
            <w:webHidden/>
          </w:rPr>
          <w:fldChar w:fldCharType="separate"/>
        </w:r>
        <w:r>
          <w:rPr>
            <w:noProof/>
            <w:webHidden/>
          </w:rPr>
          <w:t>94</w:t>
        </w:r>
        <w:r>
          <w:rPr>
            <w:noProof/>
            <w:webHidden/>
          </w:rPr>
          <w:fldChar w:fldCharType="end"/>
        </w:r>
      </w:hyperlink>
    </w:p>
    <w:p w14:paraId="3EA76706" w14:textId="2E0AAC4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5" w:history="1">
        <w:r w:rsidRPr="000F7F70">
          <w:rPr>
            <w:rStyle w:val="Hyperlink"/>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_Toc169134745 \h </w:instrText>
        </w:r>
        <w:r>
          <w:rPr>
            <w:noProof/>
            <w:webHidden/>
          </w:rPr>
        </w:r>
        <w:r>
          <w:rPr>
            <w:noProof/>
            <w:webHidden/>
          </w:rPr>
          <w:fldChar w:fldCharType="separate"/>
        </w:r>
        <w:r>
          <w:rPr>
            <w:noProof/>
            <w:webHidden/>
          </w:rPr>
          <w:t>96</w:t>
        </w:r>
        <w:r>
          <w:rPr>
            <w:noProof/>
            <w:webHidden/>
          </w:rPr>
          <w:fldChar w:fldCharType="end"/>
        </w:r>
      </w:hyperlink>
    </w:p>
    <w:p w14:paraId="37282DB8" w14:textId="640B5F8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6" w:history="1">
        <w:r w:rsidRPr="000F7F70">
          <w:rPr>
            <w:rStyle w:val="Hyperlink"/>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_Toc169134746 \h </w:instrText>
        </w:r>
        <w:r>
          <w:rPr>
            <w:noProof/>
            <w:webHidden/>
          </w:rPr>
        </w:r>
        <w:r>
          <w:rPr>
            <w:noProof/>
            <w:webHidden/>
          </w:rPr>
          <w:fldChar w:fldCharType="separate"/>
        </w:r>
        <w:r>
          <w:rPr>
            <w:noProof/>
            <w:webHidden/>
          </w:rPr>
          <w:t>98</w:t>
        </w:r>
        <w:r>
          <w:rPr>
            <w:noProof/>
            <w:webHidden/>
          </w:rPr>
          <w:fldChar w:fldCharType="end"/>
        </w:r>
      </w:hyperlink>
    </w:p>
    <w:p w14:paraId="1B6EABD6" w14:textId="7BD1BD2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7" w:history="1">
        <w:r w:rsidRPr="000F7F70">
          <w:rPr>
            <w:rStyle w:val="Hyperlink"/>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_Toc169134747 \h </w:instrText>
        </w:r>
        <w:r>
          <w:rPr>
            <w:noProof/>
            <w:webHidden/>
          </w:rPr>
        </w:r>
        <w:r>
          <w:rPr>
            <w:noProof/>
            <w:webHidden/>
          </w:rPr>
          <w:fldChar w:fldCharType="separate"/>
        </w:r>
        <w:r>
          <w:rPr>
            <w:noProof/>
            <w:webHidden/>
          </w:rPr>
          <w:t>99</w:t>
        </w:r>
        <w:r>
          <w:rPr>
            <w:noProof/>
            <w:webHidden/>
          </w:rPr>
          <w:fldChar w:fldCharType="end"/>
        </w:r>
      </w:hyperlink>
    </w:p>
    <w:p w14:paraId="7FC2E8DC" w14:textId="222F62F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8" w:history="1">
        <w:r w:rsidRPr="000F7F70">
          <w:rPr>
            <w:rStyle w:val="Hyperlink"/>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_Toc169134748 \h </w:instrText>
        </w:r>
        <w:r>
          <w:rPr>
            <w:noProof/>
            <w:webHidden/>
          </w:rPr>
        </w:r>
        <w:r>
          <w:rPr>
            <w:noProof/>
            <w:webHidden/>
          </w:rPr>
          <w:fldChar w:fldCharType="separate"/>
        </w:r>
        <w:r>
          <w:rPr>
            <w:noProof/>
            <w:webHidden/>
          </w:rPr>
          <w:t>100</w:t>
        </w:r>
        <w:r>
          <w:rPr>
            <w:noProof/>
            <w:webHidden/>
          </w:rPr>
          <w:fldChar w:fldCharType="end"/>
        </w:r>
      </w:hyperlink>
    </w:p>
    <w:p w14:paraId="736C41FF" w14:textId="0C59128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9" w:history="1">
        <w:r w:rsidRPr="000F7F70">
          <w:rPr>
            <w:rStyle w:val="Hyperlink"/>
            <w:noProof/>
          </w:rPr>
          <w:t>Tabela 26. Metodologia Rankingu Szkół Wyższych Perspektywy 2022</w:t>
        </w:r>
        <w:r>
          <w:rPr>
            <w:noProof/>
            <w:webHidden/>
          </w:rPr>
          <w:tab/>
        </w:r>
        <w:r>
          <w:rPr>
            <w:noProof/>
            <w:webHidden/>
          </w:rPr>
          <w:fldChar w:fldCharType="begin"/>
        </w:r>
        <w:r>
          <w:rPr>
            <w:noProof/>
            <w:webHidden/>
          </w:rPr>
          <w:instrText xml:space="preserve"> PAGEREF _Toc169134749 \h </w:instrText>
        </w:r>
        <w:r>
          <w:rPr>
            <w:noProof/>
            <w:webHidden/>
          </w:rPr>
        </w:r>
        <w:r>
          <w:rPr>
            <w:noProof/>
            <w:webHidden/>
          </w:rPr>
          <w:fldChar w:fldCharType="separate"/>
        </w:r>
        <w:r>
          <w:rPr>
            <w:noProof/>
            <w:webHidden/>
          </w:rPr>
          <w:t>100</w:t>
        </w:r>
        <w:r>
          <w:rPr>
            <w:noProof/>
            <w:webHidden/>
          </w:rPr>
          <w:fldChar w:fldCharType="end"/>
        </w:r>
      </w:hyperlink>
    </w:p>
    <w:p w14:paraId="1B2CBA11" w14:textId="2481CC6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0" w:history="1">
        <w:r w:rsidRPr="000F7F70">
          <w:rPr>
            <w:rStyle w:val="Hyperlink"/>
            <w:noProof/>
          </w:rPr>
          <w:t>Tabela 27. Zmiany podejścia do zarządzania jakością w ujęciu historycznym</w:t>
        </w:r>
        <w:r>
          <w:rPr>
            <w:noProof/>
            <w:webHidden/>
          </w:rPr>
          <w:tab/>
        </w:r>
        <w:r>
          <w:rPr>
            <w:noProof/>
            <w:webHidden/>
          </w:rPr>
          <w:fldChar w:fldCharType="begin"/>
        </w:r>
        <w:r>
          <w:rPr>
            <w:noProof/>
            <w:webHidden/>
          </w:rPr>
          <w:instrText xml:space="preserve"> PAGEREF _Toc169134750 \h </w:instrText>
        </w:r>
        <w:r>
          <w:rPr>
            <w:noProof/>
            <w:webHidden/>
          </w:rPr>
        </w:r>
        <w:r>
          <w:rPr>
            <w:noProof/>
            <w:webHidden/>
          </w:rPr>
          <w:fldChar w:fldCharType="separate"/>
        </w:r>
        <w:r>
          <w:rPr>
            <w:noProof/>
            <w:webHidden/>
          </w:rPr>
          <w:t>106</w:t>
        </w:r>
        <w:r>
          <w:rPr>
            <w:noProof/>
            <w:webHidden/>
          </w:rPr>
          <w:fldChar w:fldCharType="end"/>
        </w:r>
      </w:hyperlink>
    </w:p>
    <w:p w14:paraId="1DEADD58" w14:textId="51ED41C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1" w:history="1">
        <w:r w:rsidRPr="000F7F70">
          <w:rPr>
            <w:rStyle w:val="Hyperlink"/>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_Toc169134751 \h </w:instrText>
        </w:r>
        <w:r>
          <w:rPr>
            <w:noProof/>
            <w:webHidden/>
          </w:rPr>
        </w:r>
        <w:r>
          <w:rPr>
            <w:noProof/>
            <w:webHidden/>
          </w:rPr>
          <w:fldChar w:fldCharType="separate"/>
        </w:r>
        <w:r>
          <w:rPr>
            <w:noProof/>
            <w:webHidden/>
          </w:rPr>
          <w:t>107</w:t>
        </w:r>
        <w:r>
          <w:rPr>
            <w:noProof/>
            <w:webHidden/>
          </w:rPr>
          <w:fldChar w:fldCharType="end"/>
        </w:r>
      </w:hyperlink>
    </w:p>
    <w:p w14:paraId="563A312A" w14:textId="215F4FA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2" w:history="1">
        <w:r w:rsidRPr="000F7F70">
          <w:rPr>
            <w:rStyle w:val="Hyperlink"/>
            <w:noProof/>
          </w:rPr>
          <w:t>Tabela 29. Rozdziały normy ISO 9001 w kontekście etapów cyklu Deminga (PDCA)</w:t>
        </w:r>
        <w:r>
          <w:rPr>
            <w:noProof/>
            <w:webHidden/>
          </w:rPr>
          <w:tab/>
        </w:r>
        <w:r>
          <w:rPr>
            <w:noProof/>
            <w:webHidden/>
          </w:rPr>
          <w:fldChar w:fldCharType="begin"/>
        </w:r>
        <w:r>
          <w:rPr>
            <w:noProof/>
            <w:webHidden/>
          </w:rPr>
          <w:instrText xml:space="preserve"> PAGEREF _Toc169134752 \h </w:instrText>
        </w:r>
        <w:r>
          <w:rPr>
            <w:noProof/>
            <w:webHidden/>
          </w:rPr>
        </w:r>
        <w:r>
          <w:rPr>
            <w:noProof/>
            <w:webHidden/>
          </w:rPr>
          <w:fldChar w:fldCharType="separate"/>
        </w:r>
        <w:r>
          <w:rPr>
            <w:noProof/>
            <w:webHidden/>
          </w:rPr>
          <w:t>108</w:t>
        </w:r>
        <w:r>
          <w:rPr>
            <w:noProof/>
            <w:webHidden/>
          </w:rPr>
          <w:fldChar w:fldCharType="end"/>
        </w:r>
      </w:hyperlink>
    </w:p>
    <w:p w14:paraId="117CFAF1" w14:textId="2B7584E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3" w:history="1">
        <w:r w:rsidRPr="000F7F70">
          <w:rPr>
            <w:rStyle w:val="Hyperlink"/>
            <w:noProof/>
          </w:rPr>
          <w:t>Tabela 30. Zasady QMS (ISO 9001) i EOMS (ISO 21001)</w:t>
        </w:r>
        <w:r>
          <w:rPr>
            <w:noProof/>
            <w:webHidden/>
          </w:rPr>
          <w:tab/>
        </w:r>
        <w:r>
          <w:rPr>
            <w:noProof/>
            <w:webHidden/>
          </w:rPr>
          <w:fldChar w:fldCharType="begin"/>
        </w:r>
        <w:r>
          <w:rPr>
            <w:noProof/>
            <w:webHidden/>
          </w:rPr>
          <w:instrText xml:space="preserve"> PAGEREF _Toc169134753 \h </w:instrText>
        </w:r>
        <w:r>
          <w:rPr>
            <w:noProof/>
            <w:webHidden/>
          </w:rPr>
        </w:r>
        <w:r>
          <w:rPr>
            <w:noProof/>
            <w:webHidden/>
          </w:rPr>
          <w:fldChar w:fldCharType="separate"/>
        </w:r>
        <w:r>
          <w:rPr>
            <w:noProof/>
            <w:webHidden/>
          </w:rPr>
          <w:t>109</w:t>
        </w:r>
        <w:r>
          <w:rPr>
            <w:noProof/>
            <w:webHidden/>
          </w:rPr>
          <w:fldChar w:fldCharType="end"/>
        </w:r>
      </w:hyperlink>
    </w:p>
    <w:p w14:paraId="02B3AB7F" w14:textId="22D0DD9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4" w:history="1">
        <w:r w:rsidRPr="000F7F70">
          <w:rPr>
            <w:rStyle w:val="Hyperlink"/>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_Toc169134754 \h </w:instrText>
        </w:r>
        <w:r>
          <w:rPr>
            <w:noProof/>
            <w:webHidden/>
          </w:rPr>
        </w:r>
        <w:r>
          <w:rPr>
            <w:noProof/>
            <w:webHidden/>
          </w:rPr>
          <w:fldChar w:fldCharType="separate"/>
        </w:r>
        <w:r>
          <w:rPr>
            <w:noProof/>
            <w:webHidden/>
          </w:rPr>
          <w:t>110</w:t>
        </w:r>
        <w:r>
          <w:rPr>
            <w:noProof/>
            <w:webHidden/>
          </w:rPr>
          <w:fldChar w:fldCharType="end"/>
        </w:r>
      </w:hyperlink>
    </w:p>
    <w:p w14:paraId="41C6E69A" w14:textId="545A41A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5" w:history="1">
        <w:r w:rsidRPr="000F7F70">
          <w:rPr>
            <w:rStyle w:val="Hyperlink"/>
            <w:noProof/>
          </w:rPr>
          <w:t>Tabela 32. Dlaczego Lean i SixSigma skutecznie wzajemnie się wspierają?</w:t>
        </w:r>
        <w:r>
          <w:rPr>
            <w:noProof/>
            <w:webHidden/>
          </w:rPr>
          <w:tab/>
        </w:r>
        <w:r>
          <w:rPr>
            <w:noProof/>
            <w:webHidden/>
          </w:rPr>
          <w:fldChar w:fldCharType="begin"/>
        </w:r>
        <w:r>
          <w:rPr>
            <w:noProof/>
            <w:webHidden/>
          </w:rPr>
          <w:instrText xml:space="preserve"> PAGEREF _Toc169134755 \h </w:instrText>
        </w:r>
        <w:r>
          <w:rPr>
            <w:noProof/>
            <w:webHidden/>
          </w:rPr>
        </w:r>
        <w:r>
          <w:rPr>
            <w:noProof/>
            <w:webHidden/>
          </w:rPr>
          <w:fldChar w:fldCharType="separate"/>
        </w:r>
        <w:r>
          <w:rPr>
            <w:noProof/>
            <w:webHidden/>
          </w:rPr>
          <w:t>115</w:t>
        </w:r>
        <w:r>
          <w:rPr>
            <w:noProof/>
            <w:webHidden/>
          </w:rPr>
          <w:fldChar w:fldCharType="end"/>
        </w:r>
      </w:hyperlink>
    </w:p>
    <w:p w14:paraId="06897605" w14:textId="017C20B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6" w:history="1">
        <w:r w:rsidRPr="000F7F70">
          <w:rPr>
            <w:rStyle w:val="Hyperlink"/>
            <w:noProof/>
          </w:rPr>
          <w:t>Tabela 33. Wybrane narzędzia i techniki Lean SixSigma</w:t>
        </w:r>
        <w:r>
          <w:rPr>
            <w:noProof/>
            <w:webHidden/>
          </w:rPr>
          <w:tab/>
        </w:r>
        <w:r>
          <w:rPr>
            <w:noProof/>
            <w:webHidden/>
          </w:rPr>
          <w:fldChar w:fldCharType="begin"/>
        </w:r>
        <w:r>
          <w:rPr>
            <w:noProof/>
            <w:webHidden/>
          </w:rPr>
          <w:instrText xml:space="preserve"> PAGEREF _Toc169134756 \h </w:instrText>
        </w:r>
        <w:r>
          <w:rPr>
            <w:noProof/>
            <w:webHidden/>
          </w:rPr>
        </w:r>
        <w:r>
          <w:rPr>
            <w:noProof/>
            <w:webHidden/>
          </w:rPr>
          <w:fldChar w:fldCharType="separate"/>
        </w:r>
        <w:r>
          <w:rPr>
            <w:noProof/>
            <w:webHidden/>
          </w:rPr>
          <w:t>115</w:t>
        </w:r>
        <w:r>
          <w:rPr>
            <w:noProof/>
            <w:webHidden/>
          </w:rPr>
          <w:fldChar w:fldCharType="end"/>
        </w:r>
      </w:hyperlink>
    </w:p>
    <w:p w14:paraId="628160A7" w14:textId="7FD23DF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7" w:history="1">
        <w:r w:rsidRPr="000F7F70">
          <w:rPr>
            <w:rStyle w:val="Hyperlink"/>
            <w:noProof/>
          </w:rPr>
          <w:t>Tabela 34. Marnotrawstwa (muda) w kontekście uczelni</w:t>
        </w:r>
        <w:r>
          <w:rPr>
            <w:noProof/>
            <w:webHidden/>
          </w:rPr>
          <w:tab/>
        </w:r>
        <w:r>
          <w:rPr>
            <w:noProof/>
            <w:webHidden/>
          </w:rPr>
          <w:fldChar w:fldCharType="begin"/>
        </w:r>
        <w:r>
          <w:rPr>
            <w:noProof/>
            <w:webHidden/>
          </w:rPr>
          <w:instrText xml:space="preserve"> PAGEREF _Toc169134757 \h </w:instrText>
        </w:r>
        <w:r>
          <w:rPr>
            <w:noProof/>
            <w:webHidden/>
          </w:rPr>
        </w:r>
        <w:r>
          <w:rPr>
            <w:noProof/>
            <w:webHidden/>
          </w:rPr>
          <w:fldChar w:fldCharType="separate"/>
        </w:r>
        <w:r>
          <w:rPr>
            <w:noProof/>
            <w:webHidden/>
          </w:rPr>
          <w:t>117</w:t>
        </w:r>
        <w:r>
          <w:rPr>
            <w:noProof/>
            <w:webHidden/>
          </w:rPr>
          <w:fldChar w:fldCharType="end"/>
        </w:r>
      </w:hyperlink>
    </w:p>
    <w:p w14:paraId="1865C169" w14:textId="014D22A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8" w:history="1">
        <w:r w:rsidRPr="000F7F70">
          <w:rPr>
            <w:rStyle w:val="Hyperlink"/>
            <w:noProof/>
          </w:rPr>
          <w:t>Tabela 35. Subkryteria modelu CAF</w:t>
        </w:r>
        <w:r>
          <w:rPr>
            <w:noProof/>
            <w:webHidden/>
          </w:rPr>
          <w:tab/>
        </w:r>
        <w:r>
          <w:rPr>
            <w:noProof/>
            <w:webHidden/>
          </w:rPr>
          <w:fldChar w:fldCharType="begin"/>
        </w:r>
        <w:r>
          <w:rPr>
            <w:noProof/>
            <w:webHidden/>
          </w:rPr>
          <w:instrText xml:space="preserve"> PAGEREF _Toc169134758 \h </w:instrText>
        </w:r>
        <w:r>
          <w:rPr>
            <w:noProof/>
            <w:webHidden/>
          </w:rPr>
        </w:r>
        <w:r>
          <w:rPr>
            <w:noProof/>
            <w:webHidden/>
          </w:rPr>
          <w:fldChar w:fldCharType="separate"/>
        </w:r>
        <w:r>
          <w:rPr>
            <w:noProof/>
            <w:webHidden/>
          </w:rPr>
          <w:t>119</w:t>
        </w:r>
        <w:r>
          <w:rPr>
            <w:noProof/>
            <w:webHidden/>
          </w:rPr>
          <w:fldChar w:fldCharType="end"/>
        </w:r>
      </w:hyperlink>
    </w:p>
    <w:p w14:paraId="12B98B59" w14:textId="5D50019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9" w:history="1">
        <w:r w:rsidRPr="000F7F70">
          <w:rPr>
            <w:rStyle w:val="Hyperlink"/>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_Toc169134759 \h </w:instrText>
        </w:r>
        <w:r>
          <w:rPr>
            <w:noProof/>
            <w:webHidden/>
          </w:rPr>
        </w:r>
        <w:r>
          <w:rPr>
            <w:noProof/>
            <w:webHidden/>
          </w:rPr>
          <w:fldChar w:fldCharType="separate"/>
        </w:r>
        <w:r>
          <w:rPr>
            <w:noProof/>
            <w:webHidden/>
          </w:rPr>
          <w:t>128</w:t>
        </w:r>
        <w:r>
          <w:rPr>
            <w:noProof/>
            <w:webHidden/>
          </w:rPr>
          <w:fldChar w:fldCharType="end"/>
        </w:r>
      </w:hyperlink>
    </w:p>
    <w:p w14:paraId="7323A3A1" w14:textId="7D38758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0" w:history="1">
        <w:r w:rsidRPr="000F7F70">
          <w:rPr>
            <w:rStyle w:val="Hyperlink"/>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_Toc169134760 \h </w:instrText>
        </w:r>
        <w:r>
          <w:rPr>
            <w:noProof/>
            <w:webHidden/>
          </w:rPr>
        </w:r>
        <w:r>
          <w:rPr>
            <w:noProof/>
            <w:webHidden/>
          </w:rPr>
          <w:fldChar w:fldCharType="separate"/>
        </w:r>
        <w:r>
          <w:rPr>
            <w:noProof/>
            <w:webHidden/>
          </w:rPr>
          <w:t>129</w:t>
        </w:r>
        <w:r>
          <w:rPr>
            <w:noProof/>
            <w:webHidden/>
          </w:rPr>
          <w:fldChar w:fldCharType="end"/>
        </w:r>
      </w:hyperlink>
    </w:p>
    <w:p w14:paraId="39495093" w14:textId="756406E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1" w:history="1">
        <w:r w:rsidRPr="000F7F70">
          <w:rPr>
            <w:rStyle w:val="Hyperlink"/>
            <w:noProof/>
          </w:rPr>
          <w:t>Tabela 38. Bariery dla wdrażania Lean SixSigma w uczelniach</w:t>
        </w:r>
        <w:r>
          <w:rPr>
            <w:noProof/>
            <w:webHidden/>
          </w:rPr>
          <w:tab/>
        </w:r>
        <w:r>
          <w:rPr>
            <w:noProof/>
            <w:webHidden/>
          </w:rPr>
          <w:fldChar w:fldCharType="begin"/>
        </w:r>
        <w:r>
          <w:rPr>
            <w:noProof/>
            <w:webHidden/>
          </w:rPr>
          <w:instrText xml:space="preserve"> PAGEREF _Toc169134761 \h </w:instrText>
        </w:r>
        <w:r>
          <w:rPr>
            <w:noProof/>
            <w:webHidden/>
          </w:rPr>
        </w:r>
        <w:r>
          <w:rPr>
            <w:noProof/>
            <w:webHidden/>
          </w:rPr>
          <w:fldChar w:fldCharType="separate"/>
        </w:r>
        <w:r>
          <w:rPr>
            <w:noProof/>
            <w:webHidden/>
          </w:rPr>
          <w:t>131</w:t>
        </w:r>
        <w:r>
          <w:rPr>
            <w:noProof/>
            <w:webHidden/>
          </w:rPr>
          <w:fldChar w:fldCharType="end"/>
        </w:r>
      </w:hyperlink>
    </w:p>
    <w:p w14:paraId="4CA4DF42" w14:textId="07F8CE7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2" w:history="1">
        <w:r w:rsidRPr="000F7F70">
          <w:rPr>
            <w:rStyle w:val="Hyperlink"/>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_Toc169134762 \h </w:instrText>
        </w:r>
        <w:r>
          <w:rPr>
            <w:noProof/>
            <w:webHidden/>
          </w:rPr>
        </w:r>
        <w:r>
          <w:rPr>
            <w:noProof/>
            <w:webHidden/>
          </w:rPr>
          <w:fldChar w:fldCharType="separate"/>
        </w:r>
        <w:r>
          <w:rPr>
            <w:noProof/>
            <w:webHidden/>
          </w:rPr>
          <w:t>132</w:t>
        </w:r>
        <w:r>
          <w:rPr>
            <w:noProof/>
            <w:webHidden/>
          </w:rPr>
          <w:fldChar w:fldCharType="end"/>
        </w:r>
      </w:hyperlink>
    </w:p>
    <w:p w14:paraId="6C15C83B" w14:textId="34604A7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3" w:history="1">
        <w:r w:rsidRPr="000F7F70">
          <w:rPr>
            <w:rStyle w:val="Hyperlink"/>
            <w:noProof/>
          </w:rPr>
          <w:t>Tabela 40. Typologia kultur jakości w odniesieniu do uczelni</w:t>
        </w:r>
        <w:r>
          <w:rPr>
            <w:noProof/>
            <w:webHidden/>
          </w:rPr>
          <w:tab/>
        </w:r>
        <w:r>
          <w:rPr>
            <w:noProof/>
            <w:webHidden/>
          </w:rPr>
          <w:fldChar w:fldCharType="begin"/>
        </w:r>
        <w:r>
          <w:rPr>
            <w:noProof/>
            <w:webHidden/>
          </w:rPr>
          <w:instrText xml:space="preserve"> PAGEREF _Toc169134763 \h </w:instrText>
        </w:r>
        <w:r>
          <w:rPr>
            <w:noProof/>
            <w:webHidden/>
          </w:rPr>
        </w:r>
        <w:r>
          <w:rPr>
            <w:noProof/>
            <w:webHidden/>
          </w:rPr>
          <w:fldChar w:fldCharType="separate"/>
        </w:r>
        <w:r>
          <w:rPr>
            <w:noProof/>
            <w:webHidden/>
          </w:rPr>
          <w:t>135</w:t>
        </w:r>
        <w:r>
          <w:rPr>
            <w:noProof/>
            <w:webHidden/>
          </w:rPr>
          <w:fldChar w:fldCharType="end"/>
        </w:r>
      </w:hyperlink>
    </w:p>
    <w:p w14:paraId="1AAF76CC" w14:textId="6A8DD2A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4" w:history="1">
        <w:r w:rsidRPr="000F7F70">
          <w:rPr>
            <w:rStyle w:val="Hyperlink"/>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_Toc169134764 \h </w:instrText>
        </w:r>
        <w:r>
          <w:rPr>
            <w:noProof/>
            <w:webHidden/>
          </w:rPr>
        </w:r>
        <w:r>
          <w:rPr>
            <w:noProof/>
            <w:webHidden/>
          </w:rPr>
          <w:fldChar w:fldCharType="separate"/>
        </w:r>
        <w:r>
          <w:rPr>
            <w:noProof/>
            <w:webHidden/>
          </w:rPr>
          <w:t>137</w:t>
        </w:r>
        <w:r>
          <w:rPr>
            <w:noProof/>
            <w:webHidden/>
          </w:rPr>
          <w:fldChar w:fldCharType="end"/>
        </w:r>
      </w:hyperlink>
    </w:p>
    <w:p w14:paraId="586D3139" w14:textId="54E3F8F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5" w:history="1">
        <w:r w:rsidRPr="000F7F70">
          <w:rPr>
            <w:rStyle w:val="Hyperlink"/>
            <w:noProof/>
          </w:rPr>
          <w:t>Tabela 42. Obszary analizy dojrzałości kultury jakości</w:t>
        </w:r>
        <w:r>
          <w:rPr>
            <w:noProof/>
            <w:webHidden/>
          </w:rPr>
          <w:tab/>
        </w:r>
        <w:r>
          <w:rPr>
            <w:noProof/>
            <w:webHidden/>
          </w:rPr>
          <w:fldChar w:fldCharType="begin"/>
        </w:r>
        <w:r>
          <w:rPr>
            <w:noProof/>
            <w:webHidden/>
          </w:rPr>
          <w:instrText xml:space="preserve"> PAGEREF _Toc169134765 \h </w:instrText>
        </w:r>
        <w:r>
          <w:rPr>
            <w:noProof/>
            <w:webHidden/>
          </w:rPr>
        </w:r>
        <w:r>
          <w:rPr>
            <w:noProof/>
            <w:webHidden/>
          </w:rPr>
          <w:fldChar w:fldCharType="separate"/>
        </w:r>
        <w:r>
          <w:rPr>
            <w:noProof/>
            <w:webHidden/>
          </w:rPr>
          <w:t>138</w:t>
        </w:r>
        <w:r>
          <w:rPr>
            <w:noProof/>
            <w:webHidden/>
          </w:rPr>
          <w:fldChar w:fldCharType="end"/>
        </w:r>
      </w:hyperlink>
    </w:p>
    <w:p w14:paraId="70062BA0" w14:textId="2A709C4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6" w:history="1">
        <w:r w:rsidRPr="000F7F70">
          <w:rPr>
            <w:rStyle w:val="Hyperlink"/>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_Toc169134766 \h </w:instrText>
        </w:r>
        <w:r>
          <w:rPr>
            <w:noProof/>
            <w:webHidden/>
          </w:rPr>
        </w:r>
        <w:r>
          <w:rPr>
            <w:noProof/>
            <w:webHidden/>
          </w:rPr>
          <w:fldChar w:fldCharType="separate"/>
        </w:r>
        <w:r>
          <w:rPr>
            <w:noProof/>
            <w:webHidden/>
          </w:rPr>
          <w:t>141</w:t>
        </w:r>
        <w:r>
          <w:rPr>
            <w:noProof/>
            <w:webHidden/>
          </w:rPr>
          <w:fldChar w:fldCharType="end"/>
        </w:r>
      </w:hyperlink>
    </w:p>
    <w:p w14:paraId="37C483C0" w14:textId="2F105E6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7" w:history="1">
        <w:r w:rsidRPr="000F7F70">
          <w:rPr>
            <w:rStyle w:val="Hyperlink"/>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_Toc169134767 \h </w:instrText>
        </w:r>
        <w:r>
          <w:rPr>
            <w:noProof/>
            <w:webHidden/>
          </w:rPr>
        </w:r>
        <w:r>
          <w:rPr>
            <w:noProof/>
            <w:webHidden/>
          </w:rPr>
          <w:fldChar w:fldCharType="separate"/>
        </w:r>
        <w:r>
          <w:rPr>
            <w:noProof/>
            <w:webHidden/>
          </w:rPr>
          <w:t>143</w:t>
        </w:r>
        <w:r>
          <w:rPr>
            <w:noProof/>
            <w:webHidden/>
          </w:rPr>
          <w:fldChar w:fldCharType="end"/>
        </w:r>
      </w:hyperlink>
    </w:p>
    <w:p w14:paraId="08FF2283" w14:textId="6149A0E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8" w:history="1">
        <w:r w:rsidRPr="000F7F70">
          <w:rPr>
            <w:rStyle w:val="Hyperlink"/>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_Toc169134768 \h </w:instrText>
        </w:r>
        <w:r>
          <w:rPr>
            <w:noProof/>
            <w:webHidden/>
          </w:rPr>
        </w:r>
        <w:r>
          <w:rPr>
            <w:noProof/>
            <w:webHidden/>
          </w:rPr>
          <w:fldChar w:fldCharType="separate"/>
        </w:r>
        <w:r>
          <w:rPr>
            <w:noProof/>
            <w:webHidden/>
          </w:rPr>
          <w:t>144</w:t>
        </w:r>
        <w:r>
          <w:rPr>
            <w:noProof/>
            <w:webHidden/>
          </w:rPr>
          <w:fldChar w:fldCharType="end"/>
        </w:r>
      </w:hyperlink>
    </w:p>
    <w:p w14:paraId="3EDBB330" w14:textId="00C8CED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9" w:history="1">
        <w:r w:rsidRPr="000F7F70">
          <w:rPr>
            <w:rStyle w:val="Hyperlink"/>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_Toc169134769 \h </w:instrText>
        </w:r>
        <w:r>
          <w:rPr>
            <w:noProof/>
            <w:webHidden/>
          </w:rPr>
        </w:r>
        <w:r>
          <w:rPr>
            <w:noProof/>
            <w:webHidden/>
          </w:rPr>
          <w:fldChar w:fldCharType="separate"/>
        </w:r>
        <w:r>
          <w:rPr>
            <w:noProof/>
            <w:webHidden/>
          </w:rPr>
          <w:t>150</w:t>
        </w:r>
        <w:r>
          <w:rPr>
            <w:noProof/>
            <w:webHidden/>
          </w:rPr>
          <w:fldChar w:fldCharType="end"/>
        </w:r>
      </w:hyperlink>
    </w:p>
    <w:p w14:paraId="0D7609BD" w14:textId="71777CA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0" w:history="1">
        <w:r w:rsidRPr="000F7F70">
          <w:rPr>
            <w:rStyle w:val="Hyperlink"/>
            <w:noProof/>
          </w:rPr>
          <w:t>Tabela 47. Wybrane definicje określenia interesariusze (</w:t>
        </w:r>
        <w:r w:rsidRPr="000F7F70">
          <w:rPr>
            <w:rStyle w:val="Hyperlink"/>
            <w:i/>
            <w:iCs/>
            <w:noProof/>
          </w:rPr>
          <w:t>stakeholders</w:t>
        </w:r>
        <w:r w:rsidRPr="000F7F70">
          <w:rPr>
            <w:rStyle w:val="Hyperlink"/>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_Toc169134770 \h </w:instrText>
        </w:r>
        <w:r>
          <w:rPr>
            <w:noProof/>
            <w:webHidden/>
          </w:rPr>
        </w:r>
        <w:r>
          <w:rPr>
            <w:noProof/>
            <w:webHidden/>
          </w:rPr>
          <w:fldChar w:fldCharType="separate"/>
        </w:r>
        <w:r>
          <w:rPr>
            <w:noProof/>
            <w:webHidden/>
          </w:rPr>
          <w:t>151</w:t>
        </w:r>
        <w:r>
          <w:rPr>
            <w:noProof/>
            <w:webHidden/>
          </w:rPr>
          <w:fldChar w:fldCharType="end"/>
        </w:r>
      </w:hyperlink>
    </w:p>
    <w:p w14:paraId="04604E36" w14:textId="356653C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1" w:history="1">
        <w:r w:rsidRPr="000F7F70">
          <w:rPr>
            <w:rStyle w:val="Hyperlink"/>
            <w:noProof/>
          </w:rPr>
          <w:t>Tabela 48. Typy teorii interesariuszy</w:t>
        </w:r>
        <w:r>
          <w:rPr>
            <w:noProof/>
            <w:webHidden/>
          </w:rPr>
          <w:tab/>
        </w:r>
        <w:r>
          <w:rPr>
            <w:noProof/>
            <w:webHidden/>
          </w:rPr>
          <w:fldChar w:fldCharType="begin"/>
        </w:r>
        <w:r>
          <w:rPr>
            <w:noProof/>
            <w:webHidden/>
          </w:rPr>
          <w:instrText xml:space="preserve"> PAGEREF _Toc169134771 \h </w:instrText>
        </w:r>
        <w:r>
          <w:rPr>
            <w:noProof/>
            <w:webHidden/>
          </w:rPr>
        </w:r>
        <w:r>
          <w:rPr>
            <w:noProof/>
            <w:webHidden/>
          </w:rPr>
          <w:fldChar w:fldCharType="separate"/>
        </w:r>
        <w:r>
          <w:rPr>
            <w:noProof/>
            <w:webHidden/>
          </w:rPr>
          <w:t>154</w:t>
        </w:r>
        <w:r>
          <w:rPr>
            <w:noProof/>
            <w:webHidden/>
          </w:rPr>
          <w:fldChar w:fldCharType="end"/>
        </w:r>
      </w:hyperlink>
    </w:p>
    <w:p w14:paraId="7DA52A15" w14:textId="65D182F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2" w:history="1">
        <w:r w:rsidRPr="000F7F70">
          <w:rPr>
            <w:rStyle w:val="Hyperlink"/>
            <w:noProof/>
          </w:rPr>
          <w:t>Tabela 49. Typologia interesariuszy wg Mitchell et al.</w:t>
        </w:r>
        <w:r>
          <w:rPr>
            <w:noProof/>
            <w:webHidden/>
          </w:rPr>
          <w:tab/>
        </w:r>
        <w:r>
          <w:rPr>
            <w:noProof/>
            <w:webHidden/>
          </w:rPr>
          <w:fldChar w:fldCharType="begin"/>
        </w:r>
        <w:r>
          <w:rPr>
            <w:noProof/>
            <w:webHidden/>
          </w:rPr>
          <w:instrText xml:space="preserve"> PAGEREF _Toc169134772 \h </w:instrText>
        </w:r>
        <w:r>
          <w:rPr>
            <w:noProof/>
            <w:webHidden/>
          </w:rPr>
        </w:r>
        <w:r>
          <w:rPr>
            <w:noProof/>
            <w:webHidden/>
          </w:rPr>
          <w:fldChar w:fldCharType="separate"/>
        </w:r>
        <w:r>
          <w:rPr>
            <w:noProof/>
            <w:webHidden/>
          </w:rPr>
          <w:t>157</w:t>
        </w:r>
        <w:r>
          <w:rPr>
            <w:noProof/>
            <w:webHidden/>
          </w:rPr>
          <w:fldChar w:fldCharType="end"/>
        </w:r>
      </w:hyperlink>
    </w:p>
    <w:p w14:paraId="444C57DF" w14:textId="12DD42A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3" w:history="1">
        <w:r w:rsidRPr="000F7F70">
          <w:rPr>
            <w:rStyle w:val="Hyperlink"/>
            <w:noProof/>
          </w:rPr>
          <w:t>Tabela 50. Wybrane przykłady interesariuszy uczelni oraz kategorii do jakich mogą zostać przypisani</w:t>
        </w:r>
        <w:r>
          <w:rPr>
            <w:noProof/>
            <w:webHidden/>
          </w:rPr>
          <w:tab/>
        </w:r>
        <w:r>
          <w:rPr>
            <w:noProof/>
            <w:webHidden/>
          </w:rPr>
          <w:fldChar w:fldCharType="begin"/>
        </w:r>
        <w:r>
          <w:rPr>
            <w:noProof/>
            <w:webHidden/>
          </w:rPr>
          <w:instrText xml:space="preserve"> PAGEREF _Toc169134773 \h </w:instrText>
        </w:r>
        <w:r>
          <w:rPr>
            <w:noProof/>
            <w:webHidden/>
          </w:rPr>
        </w:r>
        <w:r>
          <w:rPr>
            <w:noProof/>
            <w:webHidden/>
          </w:rPr>
          <w:fldChar w:fldCharType="separate"/>
        </w:r>
        <w:r>
          <w:rPr>
            <w:noProof/>
            <w:webHidden/>
          </w:rPr>
          <w:t>158</w:t>
        </w:r>
        <w:r>
          <w:rPr>
            <w:noProof/>
            <w:webHidden/>
          </w:rPr>
          <w:fldChar w:fldCharType="end"/>
        </w:r>
      </w:hyperlink>
    </w:p>
    <w:p w14:paraId="3FD3E3BF" w14:textId="171A98C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4" w:history="1">
        <w:r w:rsidRPr="000F7F70">
          <w:rPr>
            <w:rStyle w:val="Hyperlink"/>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_Toc169134774 \h </w:instrText>
        </w:r>
        <w:r>
          <w:rPr>
            <w:noProof/>
            <w:webHidden/>
          </w:rPr>
        </w:r>
        <w:r>
          <w:rPr>
            <w:noProof/>
            <w:webHidden/>
          </w:rPr>
          <w:fldChar w:fldCharType="separate"/>
        </w:r>
        <w:r>
          <w:rPr>
            <w:noProof/>
            <w:webHidden/>
          </w:rPr>
          <w:t>162</w:t>
        </w:r>
        <w:r>
          <w:rPr>
            <w:noProof/>
            <w:webHidden/>
          </w:rPr>
          <w:fldChar w:fldCharType="end"/>
        </w:r>
      </w:hyperlink>
    </w:p>
    <w:p w14:paraId="3ED4F925" w14:textId="7D96C95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5" w:history="1">
        <w:r w:rsidRPr="000F7F70">
          <w:rPr>
            <w:rStyle w:val="Hyperlink"/>
            <w:noProof/>
          </w:rPr>
          <w:t>Tabela 52. Przykładowe przypisanie interesariuszy uczelni do typologii wg Mitchella.</w:t>
        </w:r>
        <w:r>
          <w:rPr>
            <w:noProof/>
            <w:webHidden/>
          </w:rPr>
          <w:tab/>
        </w:r>
        <w:r>
          <w:rPr>
            <w:noProof/>
            <w:webHidden/>
          </w:rPr>
          <w:fldChar w:fldCharType="begin"/>
        </w:r>
        <w:r>
          <w:rPr>
            <w:noProof/>
            <w:webHidden/>
          </w:rPr>
          <w:instrText xml:space="preserve"> PAGEREF _Toc169134775 \h </w:instrText>
        </w:r>
        <w:r>
          <w:rPr>
            <w:noProof/>
            <w:webHidden/>
          </w:rPr>
        </w:r>
        <w:r>
          <w:rPr>
            <w:noProof/>
            <w:webHidden/>
          </w:rPr>
          <w:fldChar w:fldCharType="separate"/>
        </w:r>
        <w:r>
          <w:rPr>
            <w:noProof/>
            <w:webHidden/>
          </w:rPr>
          <w:t>163</w:t>
        </w:r>
        <w:r>
          <w:rPr>
            <w:noProof/>
            <w:webHidden/>
          </w:rPr>
          <w:fldChar w:fldCharType="end"/>
        </w:r>
      </w:hyperlink>
    </w:p>
    <w:p w14:paraId="0B66C35B" w14:textId="7FAB7F5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6" w:history="1">
        <w:r w:rsidRPr="000F7F70">
          <w:rPr>
            <w:rStyle w:val="Hyperlink"/>
            <w:noProof/>
          </w:rPr>
          <w:t>Tabela 53. Przykładowe techniki analizy interesariuszy</w:t>
        </w:r>
        <w:r>
          <w:rPr>
            <w:noProof/>
            <w:webHidden/>
          </w:rPr>
          <w:tab/>
        </w:r>
        <w:r>
          <w:rPr>
            <w:noProof/>
            <w:webHidden/>
          </w:rPr>
          <w:fldChar w:fldCharType="begin"/>
        </w:r>
        <w:r>
          <w:rPr>
            <w:noProof/>
            <w:webHidden/>
          </w:rPr>
          <w:instrText xml:space="preserve"> PAGEREF _Toc169134776 \h </w:instrText>
        </w:r>
        <w:r>
          <w:rPr>
            <w:noProof/>
            <w:webHidden/>
          </w:rPr>
        </w:r>
        <w:r>
          <w:rPr>
            <w:noProof/>
            <w:webHidden/>
          </w:rPr>
          <w:fldChar w:fldCharType="separate"/>
        </w:r>
        <w:r>
          <w:rPr>
            <w:noProof/>
            <w:webHidden/>
          </w:rPr>
          <w:t>169</w:t>
        </w:r>
        <w:r>
          <w:rPr>
            <w:noProof/>
            <w:webHidden/>
          </w:rPr>
          <w:fldChar w:fldCharType="end"/>
        </w:r>
      </w:hyperlink>
    </w:p>
    <w:p w14:paraId="00613568" w14:textId="48381D3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7" w:history="1">
        <w:r w:rsidRPr="000F7F70">
          <w:rPr>
            <w:rStyle w:val="Hyperlink"/>
            <w:noProof/>
          </w:rPr>
          <w:t>Tabela 54. Przykłady metod i kanałów komunikacji z interesariuszami uczelni</w:t>
        </w:r>
        <w:r>
          <w:rPr>
            <w:noProof/>
            <w:webHidden/>
          </w:rPr>
          <w:tab/>
        </w:r>
        <w:r>
          <w:rPr>
            <w:noProof/>
            <w:webHidden/>
          </w:rPr>
          <w:fldChar w:fldCharType="begin"/>
        </w:r>
        <w:r>
          <w:rPr>
            <w:noProof/>
            <w:webHidden/>
          </w:rPr>
          <w:instrText xml:space="preserve"> PAGEREF _Toc169134777 \h </w:instrText>
        </w:r>
        <w:r>
          <w:rPr>
            <w:noProof/>
            <w:webHidden/>
          </w:rPr>
        </w:r>
        <w:r>
          <w:rPr>
            <w:noProof/>
            <w:webHidden/>
          </w:rPr>
          <w:fldChar w:fldCharType="separate"/>
        </w:r>
        <w:r>
          <w:rPr>
            <w:noProof/>
            <w:webHidden/>
          </w:rPr>
          <w:t>178</w:t>
        </w:r>
        <w:r>
          <w:rPr>
            <w:noProof/>
            <w:webHidden/>
          </w:rPr>
          <w:fldChar w:fldCharType="end"/>
        </w:r>
      </w:hyperlink>
    </w:p>
    <w:p w14:paraId="2C4A84DD" w14:textId="75E9B10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8" w:history="1">
        <w:r w:rsidRPr="000F7F70">
          <w:rPr>
            <w:rStyle w:val="Hyperlink"/>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_Toc169134778 \h </w:instrText>
        </w:r>
        <w:r>
          <w:rPr>
            <w:noProof/>
            <w:webHidden/>
          </w:rPr>
        </w:r>
        <w:r>
          <w:rPr>
            <w:noProof/>
            <w:webHidden/>
          </w:rPr>
          <w:fldChar w:fldCharType="separate"/>
        </w:r>
        <w:r>
          <w:rPr>
            <w:noProof/>
            <w:webHidden/>
          </w:rPr>
          <w:t>180</w:t>
        </w:r>
        <w:r>
          <w:rPr>
            <w:noProof/>
            <w:webHidden/>
          </w:rPr>
          <w:fldChar w:fldCharType="end"/>
        </w:r>
      </w:hyperlink>
    </w:p>
    <w:p w14:paraId="41D7E0F6" w14:textId="3418E45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9" w:history="1">
        <w:r w:rsidRPr="000F7F70">
          <w:rPr>
            <w:rStyle w:val="Hyperlink"/>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_Toc169134779 \h </w:instrText>
        </w:r>
        <w:r>
          <w:rPr>
            <w:noProof/>
            <w:webHidden/>
          </w:rPr>
        </w:r>
        <w:r>
          <w:rPr>
            <w:noProof/>
            <w:webHidden/>
          </w:rPr>
          <w:fldChar w:fldCharType="separate"/>
        </w:r>
        <w:r>
          <w:rPr>
            <w:noProof/>
            <w:webHidden/>
          </w:rPr>
          <w:t>183</w:t>
        </w:r>
        <w:r>
          <w:rPr>
            <w:noProof/>
            <w:webHidden/>
          </w:rPr>
          <w:fldChar w:fldCharType="end"/>
        </w:r>
      </w:hyperlink>
    </w:p>
    <w:p w14:paraId="11DE1AF5" w14:textId="61DBCE3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0" w:history="1">
        <w:r w:rsidRPr="000F7F70">
          <w:rPr>
            <w:rStyle w:val="Hyperlink"/>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_Toc169134780 \h </w:instrText>
        </w:r>
        <w:r>
          <w:rPr>
            <w:noProof/>
            <w:webHidden/>
          </w:rPr>
        </w:r>
        <w:r>
          <w:rPr>
            <w:noProof/>
            <w:webHidden/>
          </w:rPr>
          <w:fldChar w:fldCharType="separate"/>
        </w:r>
        <w:r>
          <w:rPr>
            <w:noProof/>
            <w:webHidden/>
          </w:rPr>
          <w:t>184</w:t>
        </w:r>
        <w:r>
          <w:rPr>
            <w:noProof/>
            <w:webHidden/>
          </w:rPr>
          <w:fldChar w:fldCharType="end"/>
        </w:r>
      </w:hyperlink>
    </w:p>
    <w:p w14:paraId="10BCD776" w14:textId="4B2D964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1" w:history="1">
        <w:r w:rsidRPr="000F7F70">
          <w:rPr>
            <w:rStyle w:val="Hyperlink"/>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_Toc169134781 \h </w:instrText>
        </w:r>
        <w:r>
          <w:rPr>
            <w:noProof/>
            <w:webHidden/>
          </w:rPr>
        </w:r>
        <w:r>
          <w:rPr>
            <w:noProof/>
            <w:webHidden/>
          </w:rPr>
          <w:fldChar w:fldCharType="separate"/>
        </w:r>
        <w:r>
          <w:rPr>
            <w:noProof/>
            <w:webHidden/>
          </w:rPr>
          <w:t>189</w:t>
        </w:r>
        <w:r>
          <w:rPr>
            <w:noProof/>
            <w:webHidden/>
          </w:rPr>
          <w:fldChar w:fldCharType="end"/>
        </w:r>
      </w:hyperlink>
    </w:p>
    <w:p w14:paraId="37A29505" w14:textId="796F302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2" w:history="1">
        <w:r w:rsidRPr="000F7F70">
          <w:rPr>
            <w:rStyle w:val="Hyperlink"/>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_Toc169134782 \h </w:instrText>
        </w:r>
        <w:r>
          <w:rPr>
            <w:noProof/>
            <w:webHidden/>
          </w:rPr>
        </w:r>
        <w:r>
          <w:rPr>
            <w:noProof/>
            <w:webHidden/>
          </w:rPr>
          <w:fldChar w:fldCharType="separate"/>
        </w:r>
        <w:r>
          <w:rPr>
            <w:noProof/>
            <w:webHidden/>
          </w:rPr>
          <w:t>198</w:t>
        </w:r>
        <w:r>
          <w:rPr>
            <w:noProof/>
            <w:webHidden/>
          </w:rPr>
          <w:fldChar w:fldCharType="end"/>
        </w:r>
      </w:hyperlink>
    </w:p>
    <w:p w14:paraId="733BC1C5" w14:textId="37C712F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3" w:history="1">
        <w:r w:rsidRPr="000F7F70">
          <w:rPr>
            <w:rStyle w:val="Hyperlink"/>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_Toc169134783 \h </w:instrText>
        </w:r>
        <w:r>
          <w:rPr>
            <w:noProof/>
            <w:webHidden/>
          </w:rPr>
        </w:r>
        <w:r>
          <w:rPr>
            <w:noProof/>
            <w:webHidden/>
          </w:rPr>
          <w:fldChar w:fldCharType="separate"/>
        </w:r>
        <w:r>
          <w:rPr>
            <w:noProof/>
            <w:webHidden/>
          </w:rPr>
          <w:t>202</w:t>
        </w:r>
        <w:r>
          <w:rPr>
            <w:noProof/>
            <w:webHidden/>
          </w:rPr>
          <w:fldChar w:fldCharType="end"/>
        </w:r>
      </w:hyperlink>
    </w:p>
    <w:p w14:paraId="5685A46B" w14:textId="3A1676B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4" w:history="1">
        <w:r w:rsidRPr="000F7F70">
          <w:rPr>
            <w:rStyle w:val="Hyperlink"/>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_Toc169134784 \h </w:instrText>
        </w:r>
        <w:r>
          <w:rPr>
            <w:noProof/>
            <w:webHidden/>
          </w:rPr>
        </w:r>
        <w:r>
          <w:rPr>
            <w:noProof/>
            <w:webHidden/>
          </w:rPr>
          <w:fldChar w:fldCharType="separate"/>
        </w:r>
        <w:r>
          <w:rPr>
            <w:noProof/>
            <w:webHidden/>
          </w:rPr>
          <w:t>204</w:t>
        </w:r>
        <w:r>
          <w:rPr>
            <w:noProof/>
            <w:webHidden/>
          </w:rPr>
          <w:fldChar w:fldCharType="end"/>
        </w:r>
      </w:hyperlink>
    </w:p>
    <w:p w14:paraId="60016E77" w14:textId="3CC4DCC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5" w:history="1">
        <w:r w:rsidRPr="000F7F70">
          <w:rPr>
            <w:rStyle w:val="Hyperlink"/>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_Toc169134785 \h </w:instrText>
        </w:r>
        <w:r>
          <w:rPr>
            <w:noProof/>
            <w:webHidden/>
          </w:rPr>
        </w:r>
        <w:r>
          <w:rPr>
            <w:noProof/>
            <w:webHidden/>
          </w:rPr>
          <w:fldChar w:fldCharType="separate"/>
        </w:r>
        <w:r>
          <w:rPr>
            <w:noProof/>
            <w:webHidden/>
          </w:rPr>
          <w:t>212</w:t>
        </w:r>
        <w:r>
          <w:rPr>
            <w:noProof/>
            <w:webHidden/>
          </w:rPr>
          <w:fldChar w:fldCharType="end"/>
        </w:r>
      </w:hyperlink>
    </w:p>
    <w:p w14:paraId="31F7C404" w14:textId="3E29BBB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6" w:history="1">
        <w:r w:rsidRPr="000F7F70">
          <w:rPr>
            <w:rStyle w:val="Hyperlink"/>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_Toc169134786 \h </w:instrText>
        </w:r>
        <w:r>
          <w:rPr>
            <w:noProof/>
            <w:webHidden/>
          </w:rPr>
        </w:r>
        <w:r>
          <w:rPr>
            <w:noProof/>
            <w:webHidden/>
          </w:rPr>
          <w:fldChar w:fldCharType="separate"/>
        </w:r>
        <w:r>
          <w:rPr>
            <w:noProof/>
            <w:webHidden/>
          </w:rPr>
          <w:t>214</w:t>
        </w:r>
        <w:r>
          <w:rPr>
            <w:noProof/>
            <w:webHidden/>
          </w:rPr>
          <w:fldChar w:fldCharType="end"/>
        </w:r>
      </w:hyperlink>
    </w:p>
    <w:p w14:paraId="09279FCE" w14:textId="6FBE99A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7" w:history="1">
        <w:r w:rsidRPr="000F7F70">
          <w:rPr>
            <w:rStyle w:val="Hyperlink"/>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_Toc169134787 \h </w:instrText>
        </w:r>
        <w:r>
          <w:rPr>
            <w:noProof/>
            <w:webHidden/>
          </w:rPr>
        </w:r>
        <w:r>
          <w:rPr>
            <w:noProof/>
            <w:webHidden/>
          </w:rPr>
          <w:fldChar w:fldCharType="separate"/>
        </w:r>
        <w:r>
          <w:rPr>
            <w:noProof/>
            <w:webHidden/>
          </w:rPr>
          <w:t>217</w:t>
        </w:r>
        <w:r>
          <w:rPr>
            <w:noProof/>
            <w:webHidden/>
          </w:rPr>
          <w:fldChar w:fldCharType="end"/>
        </w:r>
      </w:hyperlink>
    </w:p>
    <w:p w14:paraId="502A46DA" w14:textId="1714FF4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8" w:history="1">
        <w:r w:rsidRPr="000F7F70">
          <w:rPr>
            <w:rStyle w:val="Hyperlink"/>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_Toc169134788 \h </w:instrText>
        </w:r>
        <w:r>
          <w:rPr>
            <w:noProof/>
            <w:webHidden/>
          </w:rPr>
        </w:r>
        <w:r>
          <w:rPr>
            <w:noProof/>
            <w:webHidden/>
          </w:rPr>
          <w:fldChar w:fldCharType="separate"/>
        </w:r>
        <w:r>
          <w:rPr>
            <w:noProof/>
            <w:webHidden/>
          </w:rPr>
          <w:t>217</w:t>
        </w:r>
        <w:r>
          <w:rPr>
            <w:noProof/>
            <w:webHidden/>
          </w:rPr>
          <w:fldChar w:fldCharType="end"/>
        </w:r>
      </w:hyperlink>
    </w:p>
    <w:p w14:paraId="00ECE8B3" w14:textId="5387F34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9" w:history="1">
        <w:r w:rsidRPr="000F7F70">
          <w:rPr>
            <w:rStyle w:val="Hyperlink"/>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_Toc169134789 \h </w:instrText>
        </w:r>
        <w:r>
          <w:rPr>
            <w:noProof/>
            <w:webHidden/>
          </w:rPr>
        </w:r>
        <w:r>
          <w:rPr>
            <w:noProof/>
            <w:webHidden/>
          </w:rPr>
          <w:fldChar w:fldCharType="separate"/>
        </w:r>
        <w:r>
          <w:rPr>
            <w:noProof/>
            <w:webHidden/>
          </w:rPr>
          <w:t>230</w:t>
        </w:r>
        <w:r>
          <w:rPr>
            <w:noProof/>
            <w:webHidden/>
          </w:rPr>
          <w:fldChar w:fldCharType="end"/>
        </w:r>
      </w:hyperlink>
    </w:p>
    <w:p w14:paraId="1BA7C3CA" w14:textId="66F9872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0" w:history="1">
        <w:r w:rsidRPr="000F7F70">
          <w:rPr>
            <w:rStyle w:val="Hyperlink"/>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_Toc169134790 \h </w:instrText>
        </w:r>
        <w:r>
          <w:rPr>
            <w:noProof/>
            <w:webHidden/>
          </w:rPr>
        </w:r>
        <w:r>
          <w:rPr>
            <w:noProof/>
            <w:webHidden/>
          </w:rPr>
          <w:fldChar w:fldCharType="separate"/>
        </w:r>
        <w:r>
          <w:rPr>
            <w:noProof/>
            <w:webHidden/>
          </w:rPr>
          <w:t>231</w:t>
        </w:r>
        <w:r>
          <w:rPr>
            <w:noProof/>
            <w:webHidden/>
          </w:rPr>
          <w:fldChar w:fldCharType="end"/>
        </w:r>
      </w:hyperlink>
    </w:p>
    <w:p w14:paraId="0E0EEF09" w14:textId="630C992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1" w:history="1">
        <w:r w:rsidRPr="000F7F70">
          <w:rPr>
            <w:rStyle w:val="Hyperlink"/>
            <w:noProof/>
          </w:rPr>
          <w:t>Tabela 68. Wartości cząstkowych SSI dla poszczególnych grup interesariuszy.</w:t>
        </w:r>
        <w:r>
          <w:rPr>
            <w:noProof/>
            <w:webHidden/>
          </w:rPr>
          <w:tab/>
        </w:r>
        <w:r>
          <w:rPr>
            <w:noProof/>
            <w:webHidden/>
          </w:rPr>
          <w:fldChar w:fldCharType="begin"/>
        </w:r>
        <w:r>
          <w:rPr>
            <w:noProof/>
            <w:webHidden/>
          </w:rPr>
          <w:instrText xml:space="preserve"> PAGEREF _Toc169134791 \h </w:instrText>
        </w:r>
        <w:r>
          <w:rPr>
            <w:noProof/>
            <w:webHidden/>
          </w:rPr>
        </w:r>
        <w:r>
          <w:rPr>
            <w:noProof/>
            <w:webHidden/>
          </w:rPr>
          <w:fldChar w:fldCharType="separate"/>
        </w:r>
        <w:r>
          <w:rPr>
            <w:noProof/>
            <w:webHidden/>
          </w:rPr>
          <w:t>232</w:t>
        </w:r>
        <w:r>
          <w:rPr>
            <w:noProof/>
            <w:webHidden/>
          </w:rPr>
          <w:fldChar w:fldCharType="end"/>
        </w:r>
      </w:hyperlink>
    </w:p>
    <w:p w14:paraId="6DF4D24B" w14:textId="1B057D7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2" w:history="1">
        <w:r w:rsidRPr="000F7F70">
          <w:rPr>
            <w:rStyle w:val="Hyperlink"/>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_Toc169134792 \h </w:instrText>
        </w:r>
        <w:r>
          <w:rPr>
            <w:noProof/>
            <w:webHidden/>
          </w:rPr>
        </w:r>
        <w:r>
          <w:rPr>
            <w:noProof/>
            <w:webHidden/>
          </w:rPr>
          <w:fldChar w:fldCharType="separate"/>
        </w:r>
        <w:r>
          <w:rPr>
            <w:noProof/>
            <w:webHidden/>
          </w:rPr>
          <w:t>235</w:t>
        </w:r>
        <w:r>
          <w:rPr>
            <w:noProof/>
            <w:webHidden/>
          </w:rPr>
          <w:fldChar w:fldCharType="end"/>
        </w:r>
      </w:hyperlink>
    </w:p>
    <w:p w14:paraId="64347B45" w14:textId="3312655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3" w:history="1">
        <w:r w:rsidRPr="000F7F70">
          <w:rPr>
            <w:rStyle w:val="Hyperlink"/>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_Toc169134793 \h </w:instrText>
        </w:r>
        <w:r>
          <w:rPr>
            <w:noProof/>
            <w:webHidden/>
          </w:rPr>
        </w:r>
        <w:r>
          <w:rPr>
            <w:noProof/>
            <w:webHidden/>
          </w:rPr>
          <w:fldChar w:fldCharType="separate"/>
        </w:r>
        <w:r>
          <w:rPr>
            <w:noProof/>
            <w:webHidden/>
          </w:rPr>
          <w:t>236</w:t>
        </w:r>
        <w:r>
          <w:rPr>
            <w:noProof/>
            <w:webHidden/>
          </w:rPr>
          <w:fldChar w:fldCharType="end"/>
        </w:r>
      </w:hyperlink>
    </w:p>
    <w:p w14:paraId="4C69FD94" w14:textId="10D868E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4" w:history="1">
        <w:r w:rsidRPr="000F7F70">
          <w:rPr>
            <w:rStyle w:val="Hyperlink"/>
            <w:noProof/>
          </w:rPr>
          <w:t>Tabela 71. Interpretacja zakresów wartości korelacji r-Pearsona</w:t>
        </w:r>
        <w:r>
          <w:rPr>
            <w:noProof/>
            <w:webHidden/>
          </w:rPr>
          <w:tab/>
        </w:r>
        <w:r>
          <w:rPr>
            <w:noProof/>
            <w:webHidden/>
          </w:rPr>
          <w:fldChar w:fldCharType="begin"/>
        </w:r>
        <w:r>
          <w:rPr>
            <w:noProof/>
            <w:webHidden/>
          </w:rPr>
          <w:instrText xml:space="preserve"> PAGEREF _Toc169134794 \h </w:instrText>
        </w:r>
        <w:r>
          <w:rPr>
            <w:noProof/>
            <w:webHidden/>
          </w:rPr>
        </w:r>
        <w:r>
          <w:rPr>
            <w:noProof/>
            <w:webHidden/>
          </w:rPr>
          <w:fldChar w:fldCharType="separate"/>
        </w:r>
        <w:r>
          <w:rPr>
            <w:noProof/>
            <w:webHidden/>
          </w:rPr>
          <w:t>236</w:t>
        </w:r>
        <w:r>
          <w:rPr>
            <w:noProof/>
            <w:webHidden/>
          </w:rPr>
          <w:fldChar w:fldCharType="end"/>
        </w:r>
      </w:hyperlink>
    </w:p>
    <w:p w14:paraId="1931E5BE" w14:textId="1A40715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5" w:history="1">
        <w:r w:rsidRPr="000F7F70">
          <w:rPr>
            <w:rStyle w:val="Hyperlink"/>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_Toc169134795 \h </w:instrText>
        </w:r>
        <w:r>
          <w:rPr>
            <w:noProof/>
            <w:webHidden/>
          </w:rPr>
        </w:r>
        <w:r>
          <w:rPr>
            <w:noProof/>
            <w:webHidden/>
          </w:rPr>
          <w:fldChar w:fldCharType="separate"/>
        </w:r>
        <w:r>
          <w:rPr>
            <w:noProof/>
            <w:webHidden/>
          </w:rPr>
          <w:t>237</w:t>
        </w:r>
        <w:r>
          <w:rPr>
            <w:noProof/>
            <w:webHidden/>
          </w:rPr>
          <w:fldChar w:fldCharType="end"/>
        </w:r>
      </w:hyperlink>
    </w:p>
    <w:p w14:paraId="2A476EBC" w14:textId="09A2C28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6" w:history="1">
        <w:r w:rsidRPr="000F7F70">
          <w:rPr>
            <w:rStyle w:val="Hyperlink"/>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_Toc169134796 \h </w:instrText>
        </w:r>
        <w:r>
          <w:rPr>
            <w:noProof/>
            <w:webHidden/>
          </w:rPr>
        </w:r>
        <w:r>
          <w:rPr>
            <w:noProof/>
            <w:webHidden/>
          </w:rPr>
          <w:fldChar w:fldCharType="separate"/>
        </w:r>
        <w:r>
          <w:rPr>
            <w:noProof/>
            <w:webHidden/>
          </w:rPr>
          <w:t>241</w:t>
        </w:r>
        <w:r>
          <w:rPr>
            <w:noProof/>
            <w:webHidden/>
          </w:rPr>
          <w:fldChar w:fldCharType="end"/>
        </w:r>
      </w:hyperlink>
    </w:p>
    <w:p w14:paraId="116FEB6E" w14:textId="0C54BBC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7" w:history="1">
        <w:r w:rsidRPr="000F7F70">
          <w:rPr>
            <w:rStyle w:val="Hyperlink"/>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_Toc169134797 \h </w:instrText>
        </w:r>
        <w:r>
          <w:rPr>
            <w:noProof/>
            <w:webHidden/>
          </w:rPr>
        </w:r>
        <w:r>
          <w:rPr>
            <w:noProof/>
            <w:webHidden/>
          </w:rPr>
          <w:fldChar w:fldCharType="separate"/>
        </w:r>
        <w:r>
          <w:rPr>
            <w:noProof/>
            <w:webHidden/>
          </w:rPr>
          <w:t>246</w:t>
        </w:r>
        <w:r>
          <w:rPr>
            <w:noProof/>
            <w:webHidden/>
          </w:rPr>
          <w:fldChar w:fldCharType="end"/>
        </w:r>
      </w:hyperlink>
    </w:p>
    <w:p w14:paraId="0DA7993B" w14:textId="5FC0AB0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8" w:history="1">
        <w:r w:rsidRPr="000F7F70">
          <w:rPr>
            <w:rStyle w:val="Hyperlink"/>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_Toc169134798 \h </w:instrText>
        </w:r>
        <w:r>
          <w:rPr>
            <w:noProof/>
            <w:webHidden/>
          </w:rPr>
        </w:r>
        <w:r>
          <w:rPr>
            <w:noProof/>
            <w:webHidden/>
          </w:rPr>
          <w:fldChar w:fldCharType="separate"/>
        </w:r>
        <w:r>
          <w:rPr>
            <w:noProof/>
            <w:webHidden/>
          </w:rPr>
          <w:t>249</w:t>
        </w:r>
        <w:r>
          <w:rPr>
            <w:noProof/>
            <w:webHidden/>
          </w:rPr>
          <w:fldChar w:fldCharType="end"/>
        </w:r>
      </w:hyperlink>
    </w:p>
    <w:p w14:paraId="71AE1DBC" w14:textId="64F14C2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9" w:history="1">
        <w:r w:rsidRPr="000F7F70">
          <w:rPr>
            <w:rStyle w:val="Hyperlink"/>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_Toc169134799 \h </w:instrText>
        </w:r>
        <w:r>
          <w:rPr>
            <w:noProof/>
            <w:webHidden/>
          </w:rPr>
        </w:r>
        <w:r>
          <w:rPr>
            <w:noProof/>
            <w:webHidden/>
          </w:rPr>
          <w:fldChar w:fldCharType="separate"/>
        </w:r>
        <w:r>
          <w:rPr>
            <w:noProof/>
            <w:webHidden/>
          </w:rPr>
          <w:t>250</w:t>
        </w:r>
        <w:r>
          <w:rPr>
            <w:noProof/>
            <w:webHidden/>
          </w:rPr>
          <w:fldChar w:fldCharType="end"/>
        </w:r>
      </w:hyperlink>
    </w:p>
    <w:p w14:paraId="3FB7A311" w14:textId="4012599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0" w:history="1">
        <w:r w:rsidRPr="000F7F70">
          <w:rPr>
            <w:rStyle w:val="Hyperlink"/>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_Toc169134800 \h </w:instrText>
        </w:r>
        <w:r>
          <w:rPr>
            <w:noProof/>
            <w:webHidden/>
          </w:rPr>
        </w:r>
        <w:r>
          <w:rPr>
            <w:noProof/>
            <w:webHidden/>
          </w:rPr>
          <w:fldChar w:fldCharType="separate"/>
        </w:r>
        <w:r>
          <w:rPr>
            <w:noProof/>
            <w:webHidden/>
          </w:rPr>
          <w:t>278</w:t>
        </w:r>
        <w:r>
          <w:rPr>
            <w:noProof/>
            <w:webHidden/>
          </w:rPr>
          <w:fldChar w:fldCharType="end"/>
        </w:r>
      </w:hyperlink>
    </w:p>
    <w:p w14:paraId="02F7A111" w14:textId="2E76C3D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1" w:history="1">
        <w:r w:rsidRPr="000F7F70">
          <w:rPr>
            <w:rStyle w:val="Hyperlink"/>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_Toc169134801 \h </w:instrText>
        </w:r>
        <w:r>
          <w:rPr>
            <w:noProof/>
            <w:webHidden/>
          </w:rPr>
        </w:r>
        <w:r>
          <w:rPr>
            <w:noProof/>
            <w:webHidden/>
          </w:rPr>
          <w:fldChar w:fldCharType="separate"/>
        </w:r>
        <w:r>
          <w:rPr>
            <w:noProof/>
            <w:webHidden/>
          </w:rPr>
          <w:t>291</w:t>
        </w:r>
        <w:r>
          <w:rPr>
            <w:noProof/>
            <w:webHidden/>
          </w:rPr>
          <w:fldChar w:fldCharType="end"/>
        </w:r>
      </w:hyperlink>
    </w:p>
    <w:p w14:paraId="70EAAD24" w14:textId="4FAF248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2" w:history="1">
        <w:r w:rsidRPr="000F7F70">
          <w:rPr>
            <w:rStyle w:val="Hyperlink"/>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_Toc169134802 \h </w:instrText>
        </w:r>
        <w:r>
          <w:rPr>
            <w:noProof/>
            <w:webHidden/>
          </w:rPr>
        </w:r>
        <w:r>
          <w:rPr>
            <w:noProof/>
            <w:webHidden/>
          </w:rPr>
          <w:fldChar w:fldCharType="separate"/>
        </w:r>
        <w:r>
          <w:rPr>
            <w:noProof/>
            <w:webHidden/>
          </w:rPr>
          <w:t>292</w:t>
        </w:r>
        <w:r>
          <w:rPr>
            <w:noProof/>
            <w:webHidden/>
          </w:rPr>
          <w:fldChar w:fldCharType="end"/>
        </w:r>
      </w:hyperlink>
    </w:p>
    <w:p w14:paraId="76011F1C" w14:textId="46B4E25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3" w:history="1">
        <w:r w:rsidRPr="000F7F70">
          <w:rPr>
            <w:rStyle w:val="Hyperlink"/>
            <w:noProof/>
          </w:rPr>
          <w:t>Tabela 80. Zestawienie wyników weryfikacji hipotez</w:t>
        </w:r>
        <w:r>
          <w:rPr>
            <w:noProof/>
            <w:webHidden/>
          </w:rPr>
          <w:tab/>
        </w:r>
        <w:r>
          <w:rPr>
            <w:noProof/>
            <w:webHidden/>
          </w:rPr>
          <w:fldChar w:fldCharType="begin"/>
        </w:r>
        <w:r>
          <w:rPr>
            <w:noProof/>
            <w:webHidden/>
          </w:rPr>
          <w:instrText xml:space="preserve"> PAGEREF _Toc169134803 \h </w:instrText>
        </w:r>
        <w:r>
          <w:rPr>
            <w:noProof/>
            <w:webHidden/>
          </w:rPr>
        </w:r>
        <w:r>
          <w:rPr>
            <w:noProof/>
            <w:webHidden/>
          </w:rPr>
          <w:fldChar w:fldCharType="separate"/>
        </w:r>
        <w:r>
          <w:rPr>
            <w:noProof/>
            <w:webHidden/>
          </w:rPr>
          <w:t>297</w:t>
        </w:r>
        <w:r>
          <w:rPr>
            <w:noProof/>
            <w:webHidden/>
          </w:rPr>
          <w:fldChar w:fldCharType="end"/>
        </w:r>
      </w:hyperlink>
    </w:p>
    <w:p w14:paraId="24136EA2" w14:textId="1F48798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4" w:history="1">
        <w:r w:rsidRPr="000F7F70">
          <w:rPr>
            <w:rStyle w:val="Hyperlink"/>
            <w:noProof/>
          </w:rPr>
          <w:t xml:space="preserve">Tabela 81. </w:t>
        </w:r>
        <w:r w:rsidRPr="000F7F70">
          <w:rPr>
            <w:rStyle w:val="Hyperlink"/>
            <w:noProof/>
            <w:lang w:eastAsia="pl-PL"/>
          </w:rPr>
          <w:t>Ranking RV250 dla top100 uczelni w THE, ARWU, QS i Webometrics</w:t>
        </w:r>
        <w:r>
          <w:rPr>
            <w:noProof/>
            <w:webHidden/>
          </w:rPr>
          <w:tab/>
        </w:r>
        <w:r>
          <w:rPr>
            <w:noProof/>
            <w:webHidden/>
          </w:rPr>
          <w:fldChar w:fldCharType="begin"/>
        </w:r>
        <w:r>
          <w:rPr>
            <w:noProof/>
            <w:webHidden/>
          </w:rPr>
          <w:instrText xml:space="preserve"> PAGEREF _Toc169134804 \h </w:instrText>
        </w:r>
        <w:r>
          <w:rPr>
            <w:noProof/>
            <w:webHidden/>
          </w:rPr>
        </w:r>
        <w:r>
          <w:rPr>
            <w:noProof/>
            <w:webHidden/>
          </w:rPr>
          <w:fldChar w:fldCharType="separate"/>
        </w:r>
        <w:r>
          <w:rPr>
            <w:noProof/>
            <w:webHidden/>
          </w:rPr>
          <w:t>349</w:t>
        </w:r>
        <w:r>
          <w:rPr>
            <w:noProof/>
            <w:webHidden/>
          </w:rPr>
          <w:fldChar w:fldCharType="end"/>
        </w:r>
      </w:hyperlink>
    </w:p>
    <w:p w14:paraId="08A04FA6" w14:textId="18880144" w:rsidR="009E61F0" w:rsidRPr="00233788" w:rsidRDefault="009E61F0" w:rsidP="00492634">
      <w:pPr>
        <w:ind w:firstLine="0"/>
      </w:pPr>
      <w:r w:rsidRPr="00233788">
        <w:fldChar w:fldCharType="end"/>
      </w:r>
    </w:p>
    <w:p w14:paraId="091C3A0C" w14:textId="77777777" w:rsidR="00B758DF" w:rsidRPr="00233788" w:rsidRDefault="00B758DF" w:rsidP="00276247">
      <w:pPr>
        <w:pStyle w:val="Heading1"/>
        <w:numPr>
          <w:ilvl w:val="0"/>
          <w:numId w:val="0"/>
        </w:numPr>
        <w:ind w:left="432"/>
      </w:pPr>
      <w:bookmarkStart w:id="930" w:name="_Toc164801041"/>
      <w:bookmarkStart w:id="931" w:name="_Toc168903304"/>
      <w:bookmarkStart w:id="932" w:name="_Toc169134111"/>
      <w:r w:rsidRPr="00233788">
        <w:lastRenderedPageBreak/>
        <w:t>Wykaz załączników</w:t>
      </w:r>
      <w:bookmarkEnd w:id="930"/>
      <w:bookmarkEnd w:id="931"/>
      <w:bookmarkEnd w:id="932"/>
    </w:p>
    <w:p w14:paraId="0EB122C4" w14:textId="46F5C978" w:rsidR="00465951" w:rsidRDefault="00465951">
      <w:pPr>
        <w:pStyle w:val="ListParagraph"/>
        <w:numPr>
          <w:ilvl w:val="0"/>
          <w:numId w:val="8"/>
        </w:numPr>
      </w:pPr>
      <w:r w:rsidRPr="00233788">
        <w:t>Lista głównych zmian wprowadzonych w ramach Konstytucji dla Nauki</w:t>
      </w:r>
    </w:p>
    <w:p w14:paraId="1AEB8E51" w14:textId="447319CA" w:rsidR="007F4465" w:rsidRPr="00233788" w:rsidRDefault="007F4465">
      <w:pPr>
        <w:pStyle w:val="ListParagraph"/>
        <w:numPr>
          <w:ilvl w:val="0"/>
          <w:numId w:val="8"/>
        </w:numPr>
      </w:pPr>
      <w:r w:rsidRPr="00233788">
        <w:t>Kwestionariusze badania satysfakcji interesariuszy</w:t>
      </w:r>
    </w:p>
    <w:p w14:paraId="59BF767E" w14:textId="6E4BA1BF" w:rsidR="001701E3" w:rsidRDefault="00465951">
      <w:pPr>
        <w:pStyle w:val="ListParagraph"/>
        <w:numPr>
          <w:ilvl w:val="0"/>
          <w:numId w:val="8"/>
        </w:numPr>
      </w:pPr>
      <w:r>
        <w:t>Lista uczelni zaklasyfikowanych jako uczelnie</w:t>
      </w:r>
      <w:r w:rsidRPr="00233788">
        <w:t xml:space="preserve"> techniczne </w:t>
      </w:r>
      <w:r>
        <w:t>w ramach badań uwzględnionych w niniejszej pracy</w:t>
      </w:r>
    </w:p>
    <w:p w14:paraId="335D1293" w14:textId="758F000F" w:rsidR="00465951" w:rsidRDefault="00465951">
      <w:pPr>
        <w:pStyle w:val="ListParagraph"/>
        <w:numPr>
          <w:ilvl w:val="0"/>
          <w:numId w:val="8"/>
        </w:numPr>
      </w:pPr>
      <w:r>
        <w:t xml:space="preserve">Propozycja rankingu uczelni </w:t>
      </w:r>
      <w:r w:rsidR="0004651D">
        <w:t xml:space="preserve">świata </w:t>
      </w:r>
      <w:r>
        <w:t>na podstawie rezultatów globalnych THE, ARWU, QS i</w:t>
      </w:r>
      <w:r w:rsidR="00920178">
        <w:t> </w:t>
      </w:r>
      <w:proofErr w:type="spellStart"/>
      <w:r>
        <w:t>Webometrics</w:t>
      </w:r>
      <w:proofErr w:type="spellEnd"/>
      <w:r>
        <w:t xml:space="preserve"> – Ranking RV250</w:t>
      </w:r>
    </w:p>
    <w:p w14:paraId="4A3C5F92" w14:textId="5CD7931B" w:rsidR="004C1815" w:rsidRDefault="004C1815">
      <w:pPr>
        <w:pStyle w:val="ListParagraph"/>
        <w:numPr>
          <w:ilvl w:val="0"/>
          <w:numId w:val="8"/>
        </w:numPr>
      </w:pPr>
      <w:r w:rsidRPr="004C1815">
        <w:t>Lista artykułów naukowych przyjętych do analizy grup interesariuszy uczelni w badaniu SLR</w:t>
      </w:r>
    </w:p>
    <w:p w14:paraId="1314F4D6" w14:textId="553369B8" w:rsidR="004C1815" w:rsidRDefault="004C1815">
      <w:pPr>
        <w:pStyle w:val="ListParagraph"/>
        <w:numPr>
          <w:ilvl w:val="0"/>
          <w:numId w:val="8"/>
        </w:numPr>
      </w:pPr>
      <w:r w:rsidRPr="004C1815">
        <w:t>Szczegółowa lista analizowanych fraz odnoszących się do interesariuszy uczelni w badaniu SLR</w:t>
      </w:r>
    </w:p>
    <w:p w14:paraId="72720D94" w14:textId="539A1AFB" w:rsidR="00767664" w:rsidRPr="00233788" w:rsidRDefault="00767664">
      <w:pPr>
        <w:pStyle w:val="ListParagraph"/>
        <w:numPr>
          <w:ilvl w:val="0"/>
          <w:numId w:val="8"/>
        </w:numPr>
      </w:pPr>
      <w:r w:rsidRPr="00767664">
        <w:t xml:space="preserve">Diagram Modelu Doskonalenia Systemu Zarządzania Jakością Uczelni Inspirowanego Satysfakcją Interesariuszy wraz ze szczegółowym opisem </w:t>
      </w:r>
      <w:r w:rsidR="00920178">
        <w:t xml:space="preserve">jego </w:t>
      </w:r>
      <w:r w:rsidRPr="00767664">
        <w:t>etapów</w:t>
      </w:r>
    </w:p>
    <w:p w14:paraId="2B7EA192" w14:textId="77777777" w:rsidR="00BC6853" w:rsidRDefault="007F4465" w:rsidP="004E7B54">
      <w:pPr>
        <w:spacing w:line="240" w:lineRule="auto"/>
        <w:ind w:firstLine="0"/>
        <w:jc w:val="left"/>
        <w:sectPr w:rsidR="00BC6853" w:rsidSect="00C00765">
          <w:footerReference w:type="default" r:id="rId78"/>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Heading1"/>
        <w:numPr>
          <w:ilvl w:val="0"/>
          <w:numId w:val="0"/>
        </w:numPr>
        <w:ind w:left="432"/>
      </w:pPr>
      <w:bookmarkStart w:id="933" w:name="_Ref66902367"/>
      <w:bookmarkStart w:id="934" w:name="_Toc164801042"/>
      <w:bookmarkStart w:id="935" w:name="_Toc168903305"/>
      <w:bookmarkStart w:id="936" w:name="_Toc168903711"/>
      <w:bookmarkStart w:id="937" w:name="_Toc169134112"/>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933"/>
      <w:bookmarkEnd w:id="934"/>
      <w:bookmarkEnd w:id="935"/>
      <w:bookmarkEnd w:id="936"/>
      <w:bookmarkEnd w:id="937"/>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ListParagraph"/>
        <w:numPr>
          <w:ilvl w:val="0"/>
          <w:numId w:val="18"/>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ListParagraph"/>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ListParagraph"/>
        <w:numPr>
          <w:ilvl w:val="0"/>
          <w:numId w:val="18"/>
        </w:numPr>
      </w:pPr>
      <w:r w:rsidRPr="00233788">
        <w:t>podniesiono minimalny poziom środków finansowych, jakie założyciel przekazuje nowo tworzonej uczelni niepublicznej,</w:t>
      </w:r>
    </w:p>
    <w:p w14:paraId="3D31655A" w14:textId="77777777" w:rsidR="00FB1317" w:rsidRPr="00233788" w:rsidRDefault="00FB1317">
      <w:pPr>
        <w:pStyle w:val="ListParagraph"/>
        <w:numPr>
          <w:ilvl w:val="0"/>
          <w:numId w:val="18"/>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ListParagraph"/>
        <w:numPr>
          <w:ilvl w:val="0"/>
          <w:numId w:val="18"/>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ListParagraph"/>
        <w:numPr>
          <w:ilvl w:val="0"/>
          <w:numId w:val="18"/>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ListParagraph"/>
        <w:numPr>
          <w:ilvl w:val="0"/>
          <w:numId w:val="18"/>
        </w:numPr>
      </w:pPr>
      <w:r w:rsidRPr="00233788">
        <w:t>zmodyfikowano zasady posługiwania się nazwami uczelni i powiązano je z oceną jakości działalności naukowej,</w:t>
      </w:r>
    </w:p>
    <w:p w14:paraId="38824B40" w14:textId="77777777" w:rsidR="00FB1317" w:rsidRPr="00233788" w:rsidRDefault="00FB1317">
      <w:pPr>
        <w:pStyle w:val="ListParagraph"/>
        <w:numPr>
          <w:ilvl w:val="0"/>
          <w:numId w:val="18"/>
        </w:numPr>
      </w:pPr>
      <w:r w:rsidRPr="00233788">
        <w:t>wprowadzono możliwość zmiany statusu uczelni akademickiej na zawodową na wniosek samej uczelni,</w:t>
      </w:r>
    </w:p>
    <w:p w14:paraId="798D9BC8" w14:textId="77777777" w:rsidR="00FB1317" w:rsidRPr="00233788" w:rsidRDefault="00FB1317">
      <w:pPr>
        <w:pStyle w:val="ListParagraph"/>
        <w:numPr>
          <w:ilvl w:val="0"/>
          <w:numId w:val="18"/>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ListParagraph"/>
        <w:numPr>
          <w:ilvl w:val="0"/>
          <w:numId w:val="18"/>
        </w:numPr>
      </w:pPr>
      <w:r w:rsidRPr="00233788">
        <w:t>wprowadzenie rady uczelni w uczelniach publicznych, z wyjątkiem uczelni wojskowych i uczelni służb państwowych,</w:t>
      </w:r>
    </w:p>
    <w:p w14:paraId="78B3B1A2" w14:textId="77777777" w:rsidR="00FB1317" w:rsidRPr="00233788" w:rsidRDefault="00FB1317">
      <w:pPr>
        <w:pStyle w:val="ListParagraph"/>
        <w:numPr>
          <w:ilvl w:val="0"/>
          <w:numId w:val="18"/>
        </w:numPr>
      </w:pPr>
      <w:r w:rsidRPr="00233788">
        <w:t>rada uczelni zatwierdza sprawozdanie z wykonania planu rzeczowo-finansowego oraz sprawozdanie finansowe,</w:t>
      </w:r>
    </w:p>
    <w:p w14:paraId="20B29CF9" w14:textId="77777777" w:rsidR="00FB1317" w:rsidRPr="00233788" w:rsidRDefault="00FB1317">
      <w:pPr>
        <w:pStyle w:val="ListParagraph"/>
        <w:numPr>
          <w:ilvl w:val="0"/>
          <w:numId w:val="18"/>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ListParagraph"/>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ListParagraph"/>
        <w:numPr>
          <w:ilvl w:val="0"/>
          <w:numId w:val="18"/>
        </w:numPr>
      </w:pPr>
      <w:r w:rsidRPr="00233788">
        <w:t>senat uzyskał kompetencję do nadawania stopni naukowych i stopni w zakresie sztuki</w:t>
      </w:r>
    </w:p>
    <w:p w14:paraId="11E52BF0" w14:textId="77777777" w:rsidR="00FB1317" w:rsidRPr="00233788" w:rsidRDefault="00FB1317">
      <w:pPr>
        <w:pStyle w:val="ListParagraph"/>
        <w:numPr>
          <w:ilvl w:val="0"/>
          <w:numId w:val="18"/>
        </w:numPr>
      </w:pPr>
      <w:r w:rsidRPr="00233788">
        <w:t>zrezygnowano z ustawowego określania składu senatu uczelni niepublicznej</w:t>
      </w:r>
    </w:p>
    <w:p w14:paraId="1FD34D30" w14:textId="77777777" w:rsidR="00FB1317" w:rsidRPr="00233788" w:rsidRDefault="00FB1317">
      <w:pPr>
        <w:pStyle w:val="ListParagraph"/>
        <w:numPr>
          <w:ilvl w:val="0"/>
          <w:numId w:val="18"/>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ListParagraph"/>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ListParagraph"/>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ListParagraph"/>
        <w:ind w:firstLine="0"/>
        <w:rPr>
          <w:u w:val="single"/>
        </w:rPr>
      </w:pPr>
      <w:r w:rsidRPr="00233788">
        <w:rPr>
          <w:u w:val="single"/>
        </w:rPr>
        <w:t>Pracownicy</w:t>
      </w:r>
    </w:p>
    <w:p w14:paraId="503E62D4" w14:textId="77777777" w:rsidR="00FB1317" w:rsidRPr="00233788" w:rsidRDefault="00FB1317">
      <w:pPr>
        <w:pStyle w:val="ListParagraph"/>
        <w:numPr>
          <w:ilvl w:val="0"/>
          <w:numId w:val="18"/>
        </w:numPr>
      </w:pPr>
      <w:r w:rsidRPr="00233788">
        <w:t>ograniczono ustawowy katalog stanowisk nauczycieli akademickich,</w:t>
      </w:r>
    </w:p>
    <w:p w14:paraId="046247FE" w14:textId="77777777" w:rsidR="00FB1317" w:rsidRPr="00233788" w:rsidRDefault="00FB1317">
      <w:pPr>
        <w:pStyle w:val="ListParagraph"/>
        <w:numPr>
          <w:ilvl w:val="0"/>
          <w:numId w:val="18"/>
        </w:numPr>
      </w:pPr>
      <w:r w:rsidRPr="00233788">
        <w:t>wprowadzono stanowisko profesora uczelni, na którym mogą być zatrudniane także osoby posiadające stopień doktora,</w:t>
      </w:r>
    </w:p>
    <w:p w14:paraId="4970A11B" w14:textId="77777777" w:rsidR="00FB1317" w:rsidRPr="00233788" w:rsidRDefault="00FB1317">
      <w:pPr>
        <w:pStyle w:val="ListParagraph"/>
        <w:numPr>
          <w:ilvl w:val="0"/>
          <w:numId w:val="18"/>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ListParagraph"/>
        <w:numPr>
          <w:ilvl w:val="0"/>
          <w:numId w:val="18"/>
        </w:numPr>
      </w:pPr>
      <w:r w:rsidRPr="00233788">
        <w:t>likwidacja mianowania jako jednej z form nawiązania stosunku pracy,</w:t>
      </w:r>
    </w:p>
    <w:p w14:paraId="633BB8D6" w14:textId="77777777" w:rsidR="00FB1317" w:rsidRPr="00233788" w:rsidRDefault="00FB1317">
      <w:pPr>
        <w:pStyle w:val="ListParagraph"/>
        <w:numPr>
          <w:ilvl w:val="0"/>
          <w:numId w:val="18"/>
        </w:numPr>
      </w:pPr>
      <w:r w:rsidRPr="00233788">
        <w:t>druga umowa o pracę może zostać zawarta na czas nieokreślony bez przeprowadzenia konkursu,</w:t>
      </w:r>
    </w:p>
    <w:p w14:paraId="052EC708" w14:textId="77777777" w:rsidR="00FB1317" w:rsidRPr="00233788" w:rsidRDefault="00FB1317">
      <w:pPr>
        <w:pStyle w:val="ListParagraph"/>
        <w:numPr>
          <w:ilvl w:val="0"/>
          <w:numId w:val="18"/>
        </w:numPr>
      </w:pPr>
      <w:r w:rsidRPr="00233788">
        <w:t>wprowadzenie jasnej normy w zakresie zadaniowego czasu pracy,</w:t>
      </w:r>
    </w:p>
    <w:p w14:paraId="6E964250" w14:textId="77777777" w:rsidR="00FB1317" w:rsidRPr="00233788" w:rsidRDefault="00FB1317">
      <w:pPr>
        <w:pStyle w:val="ListParagraph"/>
        <w:numPr>
          <w:ilvl w:val="0"/>
          <w:numId w:val="18"/>
        </w:numPr>
      </w:pPr>
      <w:r w:rsidRPr="00233788">
        <w:t>likwidacja minimalnego wymiaru zajęć dydaktycznych,</w:t>
      </w:r>
    </w:p>
    <w:p w14:paraId="157AF10C" w14:textId="77777777" w:rsidR="00FB1317" w:rsidRPr="00233788" w:rsidRDefault="00FB1317">
      <w:pPr>
        <w:pStyle w:val="ListParagraph"/>
        <w:numPr>
          <w:ilvl w:val="0"/>
          <w:numId w:val="18"/>
        </w:numPr>
      </w:pPr>
      <w:r w:rsidRPr="00233788">
        <w:t>nowe zasady wynagradzania pracowników,</w:t>
      </w:r>
    </w:p>
    <w:p w14:paraId="287E281C" w14:textId="77777777" w:rsidR="00FB1317" w:rsidRPr="00233788" w:rsidRDefault="00FB1317">
      <w:pPr>
        <w:pStyle w:val="ListParagraph"/>
        <w:numPr>
          <w:ilvl w:val="0"/>
          <w:numId w:val="18"/>
        </w:numPr>
      </w:pPr>
      <w:r w:rsidRPr="00233788">
        <w:t>kryteria oceny dla każdej grupy pracowników i rodzaju stanowisk oraz tryb i podmiot dokonujący oceny określa rektor,</w:t>
      </w:r>
    </w:p>
    <w:p w14:paraId="0AD59058" w14:textId="77777777" w:rsidR="00FB1317" w:rsidRPr="00233788" w:rsidRDefault="00FB1317">
      <w:pPr>
        <w:pStyle w:val="ListParagraph"/>
        <w:numPr>
          <w:ilvl w:val="0"/>
          <w:numId w:val="18"/>
        </w:numPr>
      </w:pPr>
      <w:r w:rsidRPr="00233788">
        <w:t>inicjatorem wniosku o poddanie nauczyciela akademickiego ocenie dodatkowej jest wyłącznie rektor,</w:t>
      </w:r>
    </w:p>
    <w:p w14:paraId="3E0F2F19" w14:textId="77777777" w:rsidR="00FB1317" w:rsidRPr="00233788" w:rsidRDefault="00FB1317">
      <w:pPr>
        <w:pStyle w:val="ListParagraph"/>
        <w:numPr>
          <w:ilvl w:val="0"/>
          <w:numId w:val="18"/>
        </w:numPr>
      </w:pPr>
      <w:r w:rsidRPr="00233788">
        <w:t>ocena okresowa nauczyciela akademickiego może być wyłącznie pozytywna lub negatywna,</w:t>
      </w:r>
    </w:p>
    <w:p w14:paraId="678EB596" w14:textId="77777777" w:rsidR="00FB1317" w:rsidRPr="00233788" w:rsidRDefault="00FB1317">
      <w:pPr>
        <w:pStyle w:val="ListParagraph"/>
        <w:numPr>
          <w:ilvl w:val="0"/>
          <w:numId w:val="18"/>
        </w:numPr>
      </w:pPr>
      <w:r w:rsidRPr="00233788">
        <w:t>odstąpienie od kryterium uzyskania stopnia naukowego w procedurze oceny okresowej nauczyciela akademickiego,</w:t>
      </w:r>
    </w:p>
    <w:p w14:paraId="68D91DB9" w14:textId="77777777" w:rsidR="00FB1317" w:rsidRPr="00233788" w:rsidRDefault="00FB1317">
      <w:pPr>
        <w:pStyle w:val="ListParagraph"/>
        <w:numPr>
          <w:ilvl w:val="0"/>
          <w:numId w:val="18"/>
        </w:numPr>
      </w:pPr>
      <w:r w:rsidRPr="00233788">
        <w:t>urlop dla poratowania zdrowia przysługuje już po 10 latach zatrudnienia w uczelni,</w:t>
      </w:r>
    </w:p>
    <w:p w14:paraId="6C562110" w14:textId="77777777" w:rsidR="00FB1317" w:rsidRPr="00233788" w:rsidRDefault="00FB1317" w:rsidP="00FB1317">
      <w:pPr>
        <w:pStyle w:val="ListParagraph"/>
        <w:ind w:firstLine="0"/>
        <w:rPr>
          <w:u w:val="single"/>
        </w:rPr>
      </w:pPr>
      <w:r w:rsidRPr="00233788">
        <w:rPr>
          <w:u w:val="single"/>
        </w:rPr>
        <w:t>Awans naukowy - doktoraty</w:t>
      </w:r>
    </w:p>
    <w:p w14:paraId="3F3F615E" w14:textId="77777777" w:rsidR="00FB1317" w:rsidRPr="00233788" w:rsidRDefault="00FB1317">
      <w:pPr>
        <w:pStyle w:val="ListParagraph"/>
        <w:numPr>
          <w:ilvl w:val="0"/>
          <w:numId w:val="18"/>
        </w:numPr>
      </w:pPr>
      <w:r w:rsidRPr="00233788">
        <w:t>umożliwiono nadawanie stopnia naukowego doktora w dziedzinie,</w:t>
      </w:r>
    </w:p>
    <w:p w14:paraId="7D87250B" w14:textId="77777777" w:rsidR="00FB1317" w:rsidRPr="00233788" w:rsidRDefault="00FB1317">
      <w:pPr>
        <w:pStyle w:val="ListParagraph"/>
        <w:numPr>
          <w:ilvl w:val="0"/>
          <w:numId w:val="18"/>
        </w:numPr>
      </w:pPr>
      <w:r w:rsidRPr="00233788">
        <w:t>wprowadzono możliwość nadawania tytułu profesora w dziedzinie i dyscyplinie lub dyscyplinach,</w:t>
      </w:r>
    </w:p>
    <w:p w14:paraId="44A5054A" w14:textId="77777777" w:rsidR="00FB1317" w:rsidRPr="00233788" w:rsidRDefault="00FB1317">
      <w:pPr>
        <w:pStyle w:val="ListParagraph"/>
        <w:numPr>
          <w:ilvl w:val="0"/>
          <w:numId w:val="18"/>
        </w:numPr>
      </w:pPr>
      <w:r w:rsidRPr="00233788">
        <w:t>przeniesiono uprawnienia do nadawania stopni z jednostek organizacyjnych na szczebel uczelni,</w:t>
      </w:r>
    </w:p>
    <w:p w14:paraId="09C8D01D" w14:textId="77777777" w:rsidR="00FB1317" w:rsidRPr="00233788" w:rsidRDefault="00FB1317">
      <w:pPr>
        <w:pStyle w:val="ListParagraph"/>
        <w:numPr>
          <w:ilvl w:val="0"/>
          <w:numId w:val="18"/>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ListParagraph"/>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ListParagraph"/>
        <w:numPr>
          <w:ilvl w:val="0"/>
          <w:numId w:val="18"/>
        </w:numPr>
      </w:pPr>
      <w:r w:rsidRPr="00233788">
        <w:t>zrezygnowano z udziału podmiotów posiadających uprawnienia habilitacyjne w proce- durze nadawania tytułu profesora,</w:t>
      </w:r>
    </w:p>
    <w:p w14:paraId="2F28B339" w14:textId="77777777" w:rsidR="00FB1317" w:rsidRPr="00233788" w:rsidRDefault="00FB1317">
      <w:pPr>
        <w:pStyle w:val="ListParagraph"/>
        <w:numPr>
          <w:ilvl w:val="0"/>
          <w:numId w:val="18"/>
        </w:numPr>
      </w:pPr>
      <w:r w:rsidRPr="00233788">
        <w:t>Centralną Komisję ds. Stopni i Tytułów zastąpiono Radą Doskonałości Naukowej,</w:t>
      </w:r>
    </w:p>
    <w:p w14:paraId="47704C73" w14:textId="77777777" w:rsidR="00FB1317" w:rsidRPr="00233788" w:rsidRDefault="00FB1317">
      <w:pPr>
        <w:pStyle w:val="ListParagraph"/>
        <w:numPr>
          <w:ilvl w:val="0"/>
          <w:numId w:val="18"/>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ListParagraph"/>
        <w:numPr>
          <w:ilvl w:val="0"/>
          <w:numId w:val="18"/>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ListParagraph"/>
        <w:numPr>
          <w:ilvl w:val="0"/>
          <w:numId w:val="18"/>
        </w:numPr>
      </w:pPr>
      <w:r w:rsidRPr="00233788">
        <w:t>rozprawy doktorskie przed obroną będą obligatoryjnie udostępniane w BIP podmiotu doktoryzującego,</w:t>
      </w:r>
    </w:p>
    <w:p w14:paraId="6B12B12F" w14:textId="77777777" w:rsidR="00FB1317" w:rsidRPr="00233788" w:rsidRDefault="00FB1317">
      <w:pPr>
        <w:pStyle w:val="ListParagraph"/>
        <w:numPr>
          <w:ilvl w:val="0"/>
          <w:numId w:val="18"/>
        </w:numPr>
      </w:pPr>
      <w:r w:rsidRPr="00233788">
        <w:t>wszczęcie postępowania (dawne otwarcie przewodu) będzie możliwe dopiero wraz ze złożeniem rozprawy doktorskiej,</w:t>
      </w:r>
    </w:p>
    <w:p w14:paraId="47244DDD" w14:textId="77777777" w:rsidR="00FB1317" w:rsidRPr="00233788" w:rsidRDefault="00FB1317">
      <w:pPr>
        <w:pStyle w:val="ListParagraph"/>
        <w:numPr>
          <w:ilvl w:val="0"/>
          <w:numId w:val="18"/>
        </w:numPr>
      </w:pPr>
      <w:r w:rsidRPr="00233788">
        <w:t>liczba recenzentów w postępowaniu zwiększyła się do trzech,</w:t>
      </w:r>
    </w:p>
    <w:p w14:paraId="56CBDF71" w14:textId="77777777" w:rsidR="00FB1317" w:rsidRPr="00233788" w:rsidRDefault="00FB1317">
      <w:pPr>
        <w:pStyle w:val="ListParagraph"/>
        <w:numPr>
          <w:ilvl w:val="0"/>
          <w:numId w:val="18"/>
        </w:numPr>
      </w:pPr>
      <w:r w:rsidRPr="00233788">
        <w:t>szczegółowe zasady prowadzenia postępowań w uczelni określi senat, a w instytutach rada naukowa</w:t>
      </w:r>
    </w:p>
    <w:p w14:paraId="6647C8D1" w14:textId="77777777" w:rsidR="00FB1317" w:rsidRPr="00233788" w:rsidRDefault="00FB1317" w:rsidP="00FB1317">
      <w:pPr>
        <w:pStyle w:val="ListParagraph"/>
        <w:ind w:firstLine="0"/>
        <w:rPr>
          <w:u w:val="single"/>
        </w:rPr>
      </w:pPr>
      <w:r w:rsidRPr="00233788">
        <w:rPr>
          <w:u w:val="single"/>
        </w:rPr>
        <w:t>Awans naukowy - habilitacje:</w:t>
      </w:r>
    </w:p>
    <w:p w14:paraId="6AEFE0CD" w14:textId="77777777" w:rsidR="00FB1317" w:rsidRPr="00233788" w:rsidRDefault="00FB1317">
      <w:pPr>
        <w:pStyle w:val="ListParagraph"/>
        <w:numPr>
          <w:ilvl w:val="0"/>
          <w:numId w:val="18"/>
        </w:numPr>
      </w:pPr>
      <w:r w:rsidRPr="00233788">
        <w:t>zwiększono liczbę recenzentów w postępowaniu w sprawie nadania stopnia doktora habilitowanego do czterech,</w:t>
      </w:r>
    </w:p>
    <w:p w14:paraId="0F900160" w14:textId="77777777" w:rsidR="00FB1317" w:rsidRPr="00233788" w:rsidRDefault="00FB1317">
      <w:pPr>
        <w:pStyle w:val="ListParagraph"/>
        <w:numPr>
          <w:ilvl w:val="0"/>
          <w:numId w:val="18"/>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ListParagraph"/>
        <w:numPr>
          <w:ilvl w:val="0"/>
          <w:numId w:val="18"/>
        </w:numPr>
      </w:pPr>
      <w:r w:rsidRPr="00233788">
        <w:t>wprowadzono sankcje za wycofanie wniosku o nadanie stopnia po powołaniu komisji habilitacyjnej</w:t>
      </w:r>
    </w:p>
    <w:p w14:paraId="42B801B6" w14:textId="77777777" w:rsidR="00FB1317" w:rsidRPr="00233788" w:rsidRDefault="00FB1317" w:rsidP="00FB1317">
      <w:pPr>
        <w:pStyle w:val="ListParagraph"/>
        <w:ind w:firstLine="0"/>
        <w:rPr>
          <w:u w:val="single"/>
        </w:rPr>
      </w:pPr>
      <w:r w:rsidRPr="00233788">
        <w:rPr>
          <w:u w:val="single"/>
        </w:rPr>
        <w:t>Awans naukowy - profesury:</w:t>
      </w:r>
    </w:p>
    <w:p w14:paraId="28266FEC" w14:textId="0C1C4F8C" w:rsidR="00FB1317" w:rsidRPr="00233788" w:rsidRDefault="00FB1317">
      <w:pPr>
        <w:pStyle w:val="ListParagraph"/>
        <w:numPr>
          <w:ilvl w:val="0"/>
          <w:numId w:val="18"/>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ListParagraph"/>
        <w:numPr>
          <w:ilvl w:val="0"/>
          <w:numId w:val="18"/>
        </w:numPr>
      </w:pPr>
      <w:r w:rsidRPr="00233788">
        <w:t>całkowicie zrezygnowano z udziału uczelni w procedurze nadawania tytułu profesora,</w:t>
      </w:r>
    </w:p>
    <w:p w14:paraId="563C9143" w14:textId="77777777" w:rsidR="00FB1317" w:rsidRPr="00233788" w:rsidRDefault="00FB1317">
      <w:pPr>
        <w:pStyle w:val="ListParagraph"/>
        <w:numPr>
          <w:ilvl w:val="0"/>
          <w:numId w:val="18"/>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ListParagraph"/>
        <w:ind w:firstLine="0"/>
        <w:rPr>
          <w:u w:val="single"/>
        </w:rPr>
      </w:pPr>
      <w:r w:rsidRPr="00233788">
        <w:rPr>
          <w:u w:val="single"/>
        </w:rPr>
        <w:t>Przeciwdziałanie plagiatom:</w:t>
      </w:r>
    </w:p>
    <w:p w14:paraId="73D48382" w14:textId="77777777" w:rsidR="00FB1317" w:rsidRPr="00233788" w:rsidRDefault="00FB1317">
      <w:pPr>
        <w:pStyle w:val="ListParagraph"/>
        <w:numPr>
          <w:ilvl w:val="0"/>
          <w:numId w:val="18"/>
        </w:numPr>
      </w:pPr>
      <w:r w:rsidRPr="00233788">
        <w:t>wprowadzono obowiązek publikowania rozpraw doktorskich w BIP uczelni oraz w systemie POL-on,</w:t>
      </w:r>
    </w:p>
    <w:p w14:paraId="3AC6162D" w14:textId="77777777" w:rsidR="00FB1317" w:rsidRPr="00233788" w:rsidRDefault="00FB1317">
      <w:pPr>
        <w:pStyle w:val="ListParagraph"/>
        <w:numPr>
          <w:ilvl w:val="0"/>
          <w:numId w:val="18"/>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ListParagraph"/>
        <w:ind w:firstLine="0"/>
        <w:rPr>
          <w:u w:val="single"/>
        </w:rPr>
      </w:pPr>
      <w:r w:rsidRPr="00233788">
        <w:rPr>
          <w:u w:val="single"/>
        </w:rPr>
        <w:t>Szkoły doktorskie:</w:t>
      </w:r>
    </w:p>
    <w:p w14:paraId="26C9C9A6" w14:textId="77777777" w:rsidR="00FB1317" w:rsidRPr="00233788" w:rsidRDefault="00FB1317">
      <w:pPr>
        <w:pStyle w:val="ListParagraph"/>
        <w:numPr>
          <w:ilvl w:val="0"/>
          <w:numId w:val="18"/>
        </w:numPr>
      </w:pPr>
      <w:r w:rsidRPr="00233788">
        <w:t>dotychczasowe studia doktoranckie (studia trzeciego stopnia) zastąpiono kształceniem doktorantów w szkołach doktorskich,</w:t>
      </w:r>
    </w:p>
    <w:p w14:paraId="26499BC8" w14:textId="77777777" w:rsidR="00FB1317" w:rsidRPr="00233788" w:rsidRDefault="00FB1317">
      <w:pPr>
        <w:pStyle w:val="ListParagraph"/>
        <w:numPr>
          <w:ilvl w:val="0"/>
          <w:numId w:val="18"/>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ListParagraph"/>
        <w:numPr>
          <w:ilvl w:val="0"/>
          <w:numId w:val="18"/>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ListParagraph"/>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ListParagraph"/>
        <w:numPr>
          <w:ilvl w:val="0"/>
          <w:numId w:val="18"/>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ListParagraph"/>
        <w:numPr>
          <w:ilvl w:val="0"/>
          <w:numId w:val="18"/>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ListParagraph"/>
        <w:numPr>
          <w:ilvl w:val="0"/>
          <w:numId w:val="18"/>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ListParagraph"/>
        <w:numPr>
          <w:ilvl w:val="0"/>
          <w:numId w:val="18"/>
        </w:numPr>
      </w:pPr>
      <w:r w:rsidRPr="00233788">
        <w:t>rekrutacja tylko w drodze konkursu z jawnymi wynikami,</w:t>
      </w:r>
    </w:p>
    <w:p w14:paraId="61334A1A" w14:textId="77777777" w:rsidR="00FB1317" w:rsidRPr="00233788" w:rsidRDefault="00FB1317">
      <w:pPr>
        <w:pStyle w:val="ListParagraph"/>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ListParagraph"/>
        <w:numPr>
          <w:ilvl w:val="0"/>
          <w:numId w:val="18"/>
        </w:numPr>
      </w:pPr>
      <w:r w:rsidRPr="00233788">
        <w:t>ustawa wyklucza możliwość jednoczesnego kształcenia się w więcej niż jednej szkole doktorskiej,</w:t>
      </w:r>
    </w:p>
    <w:p w14:paraId="56C96180" w14:textId="77777777" w:rsidR="00FB1317" w:rsidRPr="00233788" w:rsidRDefault="00FB1317">
      <w:pPr>
        <w:pStyle w:val="ListParagraph"/>
        <w:numPr>
          <w:ilvl w:val="0"/>
          <w:numId w:val="18"/>
        </w:numPr>
      </w:pPr>
      <w:r w:rsidRPr="00233788">
        <w:t>kształcenie doktorantów jest nieodpłatne dla jego uczestników</w:t>
      </w:r>
    </w:p>
    <w:p w14:paraId="06AE620A" w14:textId="77777777" w:rsidR="00FB1317" w:rsidRPr="00233788" w:rsidRDefault="00FB1317">
      <w:pPr>
        <w:pStyle w:val="ListParagraph"/>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ListParagraph"/>
        <w:numPr>
          <w:ilvl w:val="0"/>
          <w:numId w:val="18"/>
        </w:numPr>
      </w:pPr>
      <w:r w:rsidRPr="00233788">
        <w:t>kształcenie w szkole doktorskiej obejmuje dwa zasadnicze elementy: program kształcenia oraz indywidualny plan badawczy,</w:t>
      </w:r>
    </w:p>
    <w:p w14:paraId="281BA54F" w14:textId="77777777" w:rsidR="00FB1317" w:rsidRPr="00233788" w:rsidRDefault="00FB1317">
      <w:pPr>
        <w:pStyle w:val="ListParagraph"/>
        <w:numPr>
          <w:ilvl w:val="0"/>
          <w:numId w:val="18"/>
        </w:numPr>
      </w:pPr>
      <w:r w:rsidRPr="00233788">
        <w:t>program kształcenia ustala senat uczelni lub rada naukowa instytutu,</w:t>
      </w:r>
    </w:p>
    <w:p w14:paraId="47A18BF5" w14:textId="77777777" w:rsidR="00FB1317" w:rsidRPr="00233788" w:rsidRDefault="00FB1317">
      <w:pPr>
        <w:pStyle w:val="ListParagraph"/>
        <w:numPr>
          <w:ilvl w:val="0"/>
          <w:numId w:val="18"/>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ListParagraph"/>
        <w:numPr>
          <w:ilvl w:val="0"/>
          <w:numId w:val="18"/>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ListParagraph"/>
        <w:numPr>
          <w:ilvl w:val="0"/>
          <w:numId w:val="18"/>
        </w:numPr>
      </w:pPr>
      <w:r w:rsidRPr="00233788">
        <w:t>program może przewidywać praktyki dydaktyczne w maks. wymiarze 60 godz. w roku,</w:t>
      </w:r>
    </w:p>
    <w:p w14:paraId="696CF8E6" w14:textId="77777777" w:rsidR="00FB1317" w:rsidRPr="00233788" w:rsidRDefault="00FB1317">
      <w:pPr>
        <w:pStyle w:val="ListParagraph"/>
        <w:numPr>
          <w:ilvl w:val="0"/>
          <w:numId w:val="18"/>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ListParagraph"/>
        <w:numPr>
          <w:ilvl w:val="0"/>
          <w:numId w:val="18"/>
        </w:numPr>
      </w:pPr>
      <w:r w:rsidRPr="00233788">
        <w:t>kształcenie w szkole doktorskiej trwa od 6 do 8 semestrów,</w:t>
      </w:r>
    </w:p>
    <w:p w14:paraId="436094B5" w14:textId="77777777" w:rsidR="00FB1317" w:rsidRPr="00233788" w:rsidRDefault="00FB1317">
      <w:pPr>
        <w:pStyle w:val="ListParagraph"/>
        <w:numPr>
          <w:ilvl w:val="0"/>
          <w:numId w:val="18"/>
        </w:numPr>
      </w:pPr>
      <w:r w:rsidRPr="00233788">
        <w:t>kształcenie doktoranta kończy się wraz ze złożeniem rozprawy doktorskiej,</w:t>
      </w:r>
    </w:p>
    <w:p w14:paraId="6B35C23C" w14:textId="77777777" w:rsidR="00FB1317" w:rsidRPr="00233788" w:rsidRDefault="00FB1317">
      <w:pPr>
        <w:pStyle w:val="ListParagraph"/>
        <w:numPr>
          <w:ilvl w:val="0"/>
          <w:numId w:val="18"/>
        </w:numPr>
      </w:pPr>
      <w:r w:rsidRPr="00233788">
        <w:t>termin złożenia wyznaczony jest w indywidualnym planie badawczym i może być wydłużony maksymalnie o 2 lata,</w:t>
      </w:r>
    </w:p>
    <w:p w14:paraId="086979E0" w14:textId="77777777" w:rsidR="00FB1317" w:rsidRPr="00233788" w:rsidRDefault="00FB1317">
      <w:pPr>
        <w:pStyle w:val="ListParagraph"/>
        <w:numPr>
          <w:ilvl w:val="0"/>
          <w:numId w:val="18"/>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ListParagraph"/>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ListParagraph"/>
        <w:numPr>
          <w:ilvl w:val="0"/>
          <w:numId w:val="18"/>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ListParagraph"/>
        <w:numPr>
          <w:ilvl w:val="0"/>
          <w:numId w:val="18"/>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ListParagraph"/>
        <w:numPr>
          <w:ilvl w:val="0"/>
          <w:numId w:val="18"/>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ListParagraph"/>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ListParagraph"/>
        <w:numPr>
          <w:ilvl w:val="0"/>
          <w:numId w:val="18"/>
        </w:numPr>
      </w:pPr>
      <w:r w:rsidRPr="00233788">
        <w:t>za przeprowadzenie ewaluacji szkół doktorskich odpowiada Komisja Ewaluacji Nauki,</w:t>
      </w:r>
    </w:p>
    <w:p w14:paraId="6B26E87B" w14:textId="77777777" w:rsidR="00FB1317" w:rsidRPr="00233788" w:rsidRDefault="00FB1317">
      <w:pPr>
        <w:pStyle w:val="ListParagraph"/>
        <w:numPr>
          <w:ilvl w:val="0"/>
          <w:numId w:val="18"/>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ListParagraph"/>
        <w:numPr>
          <w:ilvl w:val="0"/>
          <w:numId w:val="18"/>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ListParagraph"/>
        <w:numPr>
          <w:ilvl w:val="0"/>
          <w:numId w:val="18"/>
        </w:numPr>
      </w:pPr>
      <w:r w:rsidRPr="00233788">
        <w:t>negatywna ocena skutkuje zakończeniem działania szkoły doktorskiej,</w:t>
      </w:r>
    </w:p>
    <w:p w14:paraId="00D133FF" w14:textId="6947E0E7" w:rsidR="00FB1317" w:rsidRPr="00233788" w:rsidRDefault="00FB1317">
      <w:pPr>
        <w:pStyle w:val="ListParagraph"/>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74C45C48" w14:textId="77777777" w:rsidR="00FB1317" w:rsidRPr="00233788" w:rsidRDefault="00FB1317">
      <w:pPr>
        <w:pStyle w:val="ListParagraph"/>
        <w:numPr>
          <w:ilvl w:val="0"/>
          <w:numId w:val="18"/>
        </w:numPr>
      </w:pPr>
      <w:r w:rsidRPr="00233788">
        <w:t>wszyscy doktoranci bez stopnia doktora w szkole doktorskiej otrzymują stypendium doktoranckie,</w:t>
      </w:r>
    </w:p>
    <w:p w14:paraId="2C151B2A" w14:textId="77777777" w:rsidR="00FB1317" w:rsidRPr="00233788" w:rsidRDefault="00FB1317">
      <w:pPr>
        <w:pStyle w:val="ListParagraph"/>
        <w:numPr>
          <w:ilvl w:val="0"/>
          <w:numId w:val="18"/>
        </w:numPr>
      </w:pPr>
      <w:r w:rsidRPr="00233788">
        <w:t>łączny okres pobierania stypendiów doktoranckich we wszystkich szkołach, w których kształcił się doktorant, to 4 lata,</w:t>
      </w:r>
    </w:p>
    <w:p w14:paraId="40BFD394" w14:textId="77777777" w:rsidR="00FB1317" w:rsidRPr="00233788" w:rsidRDefault="00FB1317">
      <w:pPr>
        <w:pStyle w:val="ListParagraph"/>
        <w:numPr>
          <w:ilvl w:val="0"/>
          <w:numId w:val="18"/>
        </w:numPr>
      </w:pPr>
      <w:r w:rsidRPr="00233788">
        <w:t>doktorantom z niepełnosprawnościami przysługuje zwiększenie stypendium doktoranckiego,</w:t>
      </w:r>
    </w:p>
    <w:p w14:paraId="1A24ACE2" w14:textId="77777777" w:rsidR="00FB1317" w:rsidRPr="00233788" w:rsidRDefault="00FB1317">
      <w:pPr>
        <w:pStyle w:val="ListParagraph"/>
        <w:numPr>
          <w:ilvl w:val="0"/>
          <w:numId w:val="18"/>
        </w:numPr>
      </w:pPr>
      <w:r w:rsidRPr="00233788">
        <w:t>likwiduje się świadczenia dla doktorantów z funduszu pomocy materialnej,</w:t>
      </w:r>
    </w:p>
    <w:p w14:paraId="0C0924F5" w14:textId="77777777" w:rsidR="00FB1317" w:rsidRPr="00233788" w:rsidRDefault="00FB1317">
      <w:pPr>
        <w:pStyle w:val="ListParagraph"/>
        <w:numPr>
          <w:ilvl w:val="0"/>
          <w:numId w:val="18"/>
        </w:numPr>
      </w:pPr>
      <w:r w:rsidRPr="00233788">
        <w:t>likwiduje się zwiększenie stypendium doktoranckiego z dotacji projakościowej,</w:t>
      </w:r>
    </w:p>
    <w:p w14:paraId="55DB9016" w14:textId="77777777" w:rsidR="00FB1317" w:rsidRPr="00233788" w:rsidRDefault="00FB1317">
      <w:pPr>
        <w:pStyle w:val="ListParagraph"/>
        <w:numPr>
          <w:ilvl w:val="0"/>
          <w:numId w:val="18"/>
        </w:numPr>
      </w:pPr>
      <w:r w:rsidRPr="00233788">
        <w:t>doktorantów obejmuje się ubezpieczeniami społecznymi (emerytalno-rentowym i wypadkowym),</w:t>
      </w:r>
    </w:p>
    <w:p w14:paraId="633387F6" w14:textId="77777777" w:rsidR="00FB1317" w:rsidRPr="00233788" w:rsidRDefault="00FB1317">
      <w:pPr>
        <w:pStyle w:val="ListParagraph"/>
        <w:numPr>
          <w:ilvl w:val="0"/>
          <w:numId w:val="18"/>
        </w:numPr>
      </w:pPr>
      <w:r w:rsidRPr="00233788">
        <w:t>ograniczono możliwość zatrudnienia doktorantów na stanowiskach naukowych lub nauczycieli akademickich,</w:t>
      </w:r>
    </w:p>
    <w:p w14:paraId="4AF3DEC1" w14:textId="77777777" w:rsidR="00FB1317" w:rsidRPr="00233788" w:rsidRDefault="00FB1317">
      <w:pPr>
        <w:pStyle w:val="ListParagraph"/>
        <w:numPr>
          <w:ilvl w:val="0"/>
          <w:numId w:val="18"/>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ListParagraph"/>
        <w:ind w:firstLine="0"/>
        <w:rPr>
          <w:u w:val="single"/>
        </w:rPr>
      </w:pPr>
      <w:r w:rsidRPr="00233788">
        <w:rPr>
          <w:u w:val="single"/>
        </w:rPr>
        <w:t>Studenci:</w:t>
      </w:r>
    </w:p>
    <w:p w14:paraId="32EFC1D5" w14:textId="77777777" w:rsidR="00FB1317" w:rsidRPr="00233788" w:rsidRDefault="00FB1317">
      <w:pPr>
        <w:pStyle w:val="ListParagraph"/>
        <w:numPr>
          <w:ilvl w:val="0"/>
          <w:numId w:val="18"/>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ListParagraph"/>
        <w:numPr>
          <w:ilvl w:val="0"/>
          <w:numId w:val="18"/>
        </w:numPr>
      </w:pPr>
      <w:r w:rsidRPr="00233788">
        <w:t>wprowadzono silniejszą ochronę studentek w ciąży oraz studentów będących rodzicami,</w:t>
      </w:r>
    </w:p>
    <w:p w14:paraId="1AF9B68F" w14:textId="77777777" w:rsidR="00FB1317" w:rsidRPr="00233788" w:rsidRDefault="00FB1317">
      <w:pPr>
        <w:pStyle w:val="ListParagraph"/>
        <w:numPr>
          <w:ilvl w:val="0"/>
          <w:numId w:val="18"/>
        </w:numPr>
      </w:pPr>
      <w:r w:rsidRPr="00233788">
        <w:t>wprowadzenie możliwości skreślenia z listy studentów studenta, który nie bierze udziału w obowiązkowych zajęciach,</w:t>
      </w:r>
    </w:p>
    <w:p w14:paraId="78DD3F6C" w14:textId="77777777" w:rsidR="00FB1317" w:rsidRPr="00233788" w:rsidRDefault="00FB1317">
      <w:pPr>
        <w:pStyle w:val="ListParagraph"/>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ListParagraph"/>
        <w:numPr>
          <w:ilvl w:val="0"/>
          <w:numId w:val="18"/>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ListParagraph"/>
        <w:numPr>
          <w:ilvl w:val="0"/>
          <w:numId w:val="18"/>
        </w:numPr>
      </w:pPr>
      <w:r w:rsidRPr="00233788">
        <w:t>rezygnacja z oświadczeń studenta o pobieraniu stypendium na jednym kierunku,</w:t>
      </w:r>
    </w:p>
    <w:p w14:paraId="6EE96078" w14:textId="77777777" w:rsidR="00FB1317" w:rsidRPr="00233788" w:rsidRDefault="00FB1317">
      <w:pPr>
        <w:pStyle w:val="ListParagraph"/>
        <w:numPr>
          <w:ilvl w:val="0"/>
          <w:numId w:val="18"/>
        </w:numPr>
      </w:pPr>
      <w:r w:rsidRPr="00233788">
        <w:t>wprowadzenie obowiązku przedkładania zaświadczenia z ośrodka pomocy społecznej,</w:t>
      </w:r>
    </w:p>
    <w:p w14:paraId="0A26C579" w14:textId="77777777" w:rsidR="00FB1317" w:rsidRPr="00233788" w:rsidRDefault="00FB1317">
      <w:pPr>
        <w:pStyle w:val="ListParagraph"/>
        <w:numPr>
          <w:ilvl w:val="0"/>
          <w:numId w:val="18"/>
        </w:numPr>
      </w:pPr>
      <w:r w:rsidRPr="00233788">
        <w:t>doprecyzowanie okresu dopuszczalnego korzystania przez studenta z pomocy materialnej,</w:t>
      </w:r>
    </w:p>
    <w:p w14:paraId="0C725966" w14:textId="77777777" w:rsidR="00FB1317" w:rsidRPr="00233788" w:rsidRDefault="00FB1317">
      <w:pPr>
        <w:pStyle w:val="ListParagraph"/>
        <w:numPr>
          <w:ilvl w:val="0"/>
          <w:numId w:val="18"/>
        </w:numPr>
      </w:pPr>
      <w:r w:rsidRPr="00233788">
        <w:t>zastąpienie regulaminu pomocy materialnej regulaminem świadczeń dla studentów,</w:t>
      </w:r>
    </w:p>
    <w:p w14:paraId="19DC5880" w14:textId="77777777" w:rsidR="00FB1317" w:rsidRPr="00233788" w:rsidRDefault="00FB1317">
      <w:pPr>
        <w:pStyle w:val="ListParagraph"/>
        <w:numPr>
          <w:ilvl w:val="0"/>
          <w:numId w:val="18"/>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ListParagraph"/>
        <w:numPr>
          <w:ilvl w:val="0"/>
          <w:numId w:val="18"/>
        </w:numPr>
      </w:pPr>
      <w:r w:rsidRPr="00233788">
        <w:t>rezygnacja z warunku „losowości” przyczyny ubiegania się o zapomogę,</w:t>
      </w:r>
    </w:p>
    <w:p w14:paraId="580E707C" w14:textId="77777777" w:rsidR="00FB1317" w:rsidRPr="00233788" w:rsidRDefault="00FB1317">
      <w:pPr>
        <w:pStyle w:val="ListParagraph"/>
        <w:numPr>
          <w:ilvl w:val="0"/>
          <w:numId w:val="18"/>
        </w:numPr>
      </w:pPr>
      <w:r w:rsidRPr="00233788">
        <w:t>doprecyzowanie orzeczeń uzasadniających przyznanie stypendium dla osób niepełno- prawnych,</w:t>
      </w:r>
    </w:p>
    <w:p w14:paraId="3CFE361D" w14:textId="77777777" w:rsidR="00FB1317" w:rsidRPr="00233788" w:rsidRDefault="00FB1317">
      <w:pPr>
        <w:pStyle w:val="ListParagraph"/>
        <w:numPr>
          <w:ilvl w:val="0"/>
          <w:numId w:val="18"/>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ListParagraph"/>
        <w:numPr>
          <w:ilvl w:val="0"/>
          <w:numId w:val="18"/>
        </w:numPr>
      </w:pPr>
      <w:r w:rsidRPr="00233788">
        <w:t>bezpośrednie, a nie „odpowiednie” stosowanie przepisów Kodeksu postępowania administracyjnego przy przyznawaniu świadczeń,</w:t>
      </w:r>
    </w:p>
    <w:p w14:paraId="59C99E35" w14:textId="77777777" w:rsidR="00FB1317" w:rsidRPr="00233788" w:rsidRDefault="00FB1317">
      <w:pPr>
        <w:pStyle w:val="ListParagraph"/>
        <w:numPr>
          <w:ilvl w:val="0"/>
          <w:numId w:val="18"/>
        </w:numPr>
      </w:pPr>
      <w:r w:rsidRPr="00233788">
        <w:t>określono limit wieku 30 lat dla studenta ubiegającego się o kredyt, a dla doktoranta do 35 lat,</w:t>
      </w:r>
    </w:p>
    <w:p w14:paraId="26C74CF8" w14:textId="77777777" w:rsidR="00FB1317" w:rsidRPr="00233788" w:rsidRDefault="00FB1317">
      <w:pPr>
        <w:pStyle w:val="ListParagraph"/>
        <w:numPr>
          <w:ilvl w:val="0"/>
          <w:numId w:val="18"/>
        </w:numPr>
      </w:pPr>
      <w:r w:rsidRPr="00233788">
        <w:t>zmodyfikowano zasady badania sytuacji finansowej wnioskodawcy,</w:t>
      </w:r>
    </w:p>
    <w:p w14:paraId="46E08748" w14:textId="77777777" w:rsidR="00FB1317" w:rsidRPr="00233788" w:rsidRDefault="00FB1317">
      <w:pPr>
        <w:pStyle w:val="ListParagraph"/>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ListParagraph"/>
        <w:numPr>
          <w:ilvl w:val="0"/>
          <w:numId w:val="18"/>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ListParagraph"/>
        <w:numPr>
          <w:ilvl w:val="0"/>
          <w:numId w:val="18"/>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ListParagraph"/>
        <w:numPr>
          <w:ilvl w:val="0"/>
          <w:numId w:val="18"/>
        </w:numPr>
      </w:pPr>
      <w:r w:rsidRPr="00233788">
        <w:t>regulamin samorządu studenckiego zatwierdza rektor, a nie senat uczelni jak dotychczas,</w:t>
      </w:r>
    </w:p>
    <w:p w14:paraId="36BB416C" w14:textId="77777777" w:rsidR="00FB1317" w:rsidRPr="00233788" w:rsidRDefault="00FB1317">
      <w:pPr>
        <w:pStyle w:val="ListParagraph"/>
        <w:numPr>
          <w:ilvl w:val="0"/>
          <w:numId w:val="18"/>
        </w:numPr>
      </w:pPr>
      <w:r w:rsidRPr="00233788">
        <w:t>ustalono obowiązek utworzenia co najmniej dwóch organów samorządu studenckie- go, przewodniczący i organ uchwałodawczy,</w:t>
      </w:r>
    </w:p>
    <w:p w14:paraId="48C98D32" w14:textId="77777777" w:rsidR="00FB1317" w:rsidRPr="00233788" w:rsidRDefault="00FB1317">
      <w:pPr>
        <w:pStyle w:val="ListParagraph"/>
        <w:numPr>
          <w:ilvl w:val="0"/>
          <w:numId w:val="18"/>
        </w:numPr>
      </w:pPr>
      <w:r w:rsidRPr="00233788">
        <w:t>wprowadzono obowiązek publikowania sprawozdania z rozdziału środków na sprawy studenckie i ich rozliczenia w BIP uczelni,</w:t>
      </w:r>
    </w:p>
    <w:p w14:paraId="773AA382" w14:textId="77777777" w:rsidR="00FB1317" w:rsidRPr="00233788" w:rsidRDefault="00FB1317">
      <w:pPr>
        <w:pStyle w:val="ListParagraph"/>
        <w:numPr>
          <w:ilvl w:val="0"/>
          <w:numId w:val="18"/>
        </w:numPr>
      </w:pPr>
      <w:r w:rsidRPr="00233788">
        <w:t>uszczegółowiono warunki niezbędne do funkcjonowania samorządu studenckiego,</w:t>
      </w:r>
    </w:p>
    <w:p w14:paraId="1F9FA518" w14:textId="77777777" w:rsidR="00FB1317" w:rsidRPr="00233788" w:rsidRDefault="00FB1317">
      <w:pPr>
        <w:pStyle w:val="ListParagraph"/>
        <w:numPr>
          <w:ilvl w:val="0"/>
          <w:numId w:val="18"/>
        </w:numPr>
      </w:pPr>
      <w:r w:rsidRPr="00233788">
        <w:t>wprowadzono obowiązek przeprowadzenia negocjacji z rektorem, zanim zostanie podjęty strajk studencki.</w:t>
      </w:r>
    </w:p>
    <w:p w14:paraId="4A8D4EBA" w14:textId="77777777" w:rsidR="00FB1317" w:rsidRPr="00233788" w:rsidRDefault="00FB1317" w:rsidP="00FB1317">
      <w:pPr>
        <w:pStyle w:val="ListParagraph"/>
        <w:ind w:firstLine="0"/>
        <w:rPr>
          <w:u w:val="single"/>
        </w:rPr>
      </w:pPr>
      <w:r w:rsidRPr="00233788">
        <w:rPr>
          <w:u w:val="single"/>
        </w:rPr>
        <w:t>Prowadzenie studiów:</w:t>
      </w:r>
    </w:p>
    <w:p w14:paraId="2A121A93" w14:textId="77777777" w:rsidR="00FB1317" w:rsidRPr="00233788" w:rsidRDefault="00FB1317">
      <w:pPr>
        <w:pStyle w:val="ListParagraph"/>
        <w:numPr>
          <w:ilvl w:val="0"/>
          <w:numId w:val="18"/>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ListParagraph"/>
        <w:numPr>
          <w:ilvl w:val="0"/>
          <w:numId w:val="18"/>
        </w:numPr>
      </w:pPr>
      <w:r w:rsidRPr="00233788">
        <w:t>kształcenie jest prowadzone w dziedzinach i dyscyplinach,</w:t>
      </w:r>
    </w:p>
    <w:p w14:paraId="6EB5CD06" w14:textId="77777777" w:rsidR="00FB1317" w:rsidRPr="00233788" w:rsidRDefault="00FB1317">
      <w:pPr>
        <w:pStyle w:val="ListParagraph"/>
        <w:numPr>
          <w:ilvl w:val="0"/>
          <w:numId w:val="18"/>
        </w:numPr>
      </w:pPr>
      <w:r w:rsidRPr="00233788">
        <w:t>wprowadzono do ustawy pojęcie „dyscyplina wiodąca”,</w:t>
      </w:r>
    </w:p>
    <w:p w14:paraId="4F873EDD" w14:textId="77777777" w:rsidR="00FB1317" w:rsidRPr="00233788" w:rsidRDefault="00FB1317">
      <w:pPr>
        <w:pStyle w:val="ListParagraph"/>
        <w:numPr>
          <w:ilvl w:val="0"/>
          <w:numId w:val="18"/>
        </w:numPr>
      </w:pPr>
      <w:r w:rsidRPr="00233788">
        <w:t>poziom samodzielności w tworzeniu kierunków jest uzależniony od posiadanej kategorii naukowej,</w:t>
      </w:r>
    </w:p>
    <w:p w14:paraId="12837C7B" w14:textId="77777777" w:rsidR="00FB1317" w:rsidRPr="00233788" w:rsidRDefault="00FB1317">
      <w:pPr>
        <w:pStyle w:val="ListParagraph"/>
        <w:numPr>
          <w:ilvl w:val="0"/>
          <w:numId w:val="18"/>
        </w:numPr>
      </w:pPr>
      <w:r w:rsidRPr="00233788">
        <w:lastRenderedPageBreak/>
        <w:t>zmianom uległy wymagania dotyczące wniosku o pozwolenie na utworzenie studiów,</w:t>
      </w:r>
    </w:p>
    <w:p w14:paraId="594B2624" w14:textId="77777777" w:rsidR="00FB1317" w:rsidRPr="00233788" w:rsidRDefault="00FB1317">
      <w:pPr>
        <w:pStyle w:val="ListParagraph"/>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ListParagraph"/>
        <w:numPr>
          <w:ilvl w:val="0"/>
          <w:numId w:val="18"/>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ListParagraph"/>
        <w:numPr>
          <w:ilvl w:val="0"/>
          <w:numId w:val="18"/>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ListParagraph"/>
        <w:numPr>
          <w:ilvl w:val="0"/>
          <w:numId w:val="18"/>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ListParagraph"/>
        <w:numPr>
          <w:ilvl w:val="0"/>
          <w:numId w:val="18"/>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ListParagraph"/>
        <w:numPr>
          <w:ilvl w:val="0"/>
          <w:numId w:val="18"/>
        </w:numPr>
      </w:pPr>
      <w:r w:rsidRPr="00233788">
        <w:t>zmianom uległy regulacje dotyczące studiów wspólnych, w tym międzynarodowych,</w:t>
      </w:r>
    </w:p>
    <w:p w14:paraId="2F4C89B9" w14:textId="77777777" w:rsidR="00FB1317" w:rsidRPr="00233788" w:rsidRDefault="00FB1317">
      <w:pPr>
        <w:pStyle w:val="ListParagraph"/>
        <w:numPr>
          <w:ilvl w:val="0"/>
          <w:numId w:val="18"/>
        </w:numPr>
      </w:pPr>
      <w:r w:rsidRPr="00233788">
        <w:t>do przepisów wprowadzono pojęcie „studia dualne”,</w:t>
      </w:r>
    </w:p>
    <w:p w14:paraId="264C5700" w14:textId="77777777" w:rsidR="00FB1317" w:rsidRPr="00233788" w:rsidRDefault="00FB1317">
      <w:pPr>
        <w:pStyle w:val="ListParagraph"/>
        <w:numPr>
          <w:ilvl w:val="0"/>
          <w:numId w:val="18"/>
        </w:numPr>
      </w:pPr>
      <w:r w:rsidRPr="00233788">
        <w:t>poszerzono listy kierunków prowadzonych obligatoryjnie albo fakultatywnie jako jednolite studia magisterskie,</w:t>
      </w:r>
    </w:p>
    <w:p w14:paraId="59B257D7" w14:textId="77777777" w:rsidR="00FB1317" w:rsidRPr="00233788" w:rsidRDefault="00FB1317">
      <w:pPr>
        <w:pStyle w:val="ListParagraph"/>
        <w:numPr>
          <w:ilvl w:val="0"/>
          <w:numId w:val="18"/>
        </w:numPr>
      </w:pPr>
      <w:r w:rsidRPr="00233788">
        <w:t>program kształcenia zastąpiono programem studiów i określono warunki, jakie musi on spełnić,</w:t>
      </w:r>
    </w:p>
    <w:p w14:paraId="29E0BFD4" w14:textId="77777777" w:rsidR="00FB1317" w:rsidRPr="00233788" w:rsidRDefault="00FB1317">
      <w:pPr>
        <w:pStyle w:val="ListParagraph"/>
        <w:numPr>
          <w:ilvl w:val="0"/>
          <w:numId w:val="18"/>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ListParagraph"/>
        <w:numPr>
          <w:ilvl w:val="0"/>
          <w:numId w:val="18"/>
        </w:numPr>
      </w:pPr>
      <w:r w:rsidRPr="00233788">
        <w:t>uregulowano ramy czasowe roku akademickiego,</w:t>
      </w:r>
    </w:p>
    <w:p w14:paraId="66C93D54" w14:textId="77777777" w:rsidR="00FB1317" w:rsidRPr="00233788" w:rsidRDefault="00FB1317">
      <w:pPr>
        <w:pStyle w:val="ListParagraph"/>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ListParagraph"/>
        <w:numPr>
          <w:ilvl w:val="0"/>
          <w:numId w:val="18"/>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ListParagraph"/>
        <w:numPr>
          <w:ilvl w:val="0"/>
          <w:numId w:val="18"/>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ListParagraph"/>
        <w:numPr>
          <w:ilvl w:val="0"/>
          <w:numId w:val="18"/>
        </w:numPr>
      </w:pPr>
      <w:r w:rsidRPr="00233788">
        <w:t>uproszczono zakres wymagań stawianych przed prowadzącymi zajęcia,</w:t>
      </w:r>
    </w:p>
    <w:p w14:paraId="296FB2CE" w14:textId="77777777" w:rsidR="00FB1317" w:rsidRPr="00233788" w:rsidRDefault="00FB1317">
      <w:pPr>
        <w:pStyle w:val="ListParagraph"/>
        <w:numPr>
          <w:ilvl w:val="0"/>
          <w:numId w:val="18"/>
        </w:numPr>
      </w:pPr>
      <w:r w:rsidRPr="00233788">
        <w:t>zlikwidowano instytucję minimum kadrowego,</w:t>
      </w:r>
    </w:p>
    <w:p w14:paraId="3D2B43E1" w14:textId="77777777" w:rsidR="00FB1317" w:rsidRPr="00233788" w:rsidRDefault="00FB1317">
      <w:pPr>
        <w:pStyle w:val="ListParagraph"/>
        <w:numPr>
          <w:ilvl w:val="0"/>
          <w:numId w:val="18"/>
        </w:numPr>
      </w:pPr>
      <w:r w:rsidRPr="00233788">
        <w:t>zniesiono obowiązek zawierania umów ze studentami,</w:t>
      </w:r>
    </w:p>
    <w:p w14:paraId="3FD7EDAC" w14:textId="77777777" w:rsidR="00FB1317" w:rsidRPr="00233788" w:rsidRDefault="00FB1317">
      <w:pPr>
        <w:pStyle w:val="ListParagraph"/>
        <w:numPr>
          <w:ilvl w:val="0"/>
          <w:numId w:val="18"/>
        </w:numPr>
      </w:pPr>
      <w:r w:rsidRPr="00233788">
        <w:t>zmieniono katalog opłat możliwych do pobierania przez uczelnie,</w:t>
      </w:r>
    </w:p>
    <w:p w14:paraId="59C5BEA4" w14:textId="77777777" w:rsidR="00FB1317" w:rsidRPr="00233788" w:rsidRDefault="00FB1317">
      <w:pPr>
        <w:pStyle w:val="ListParagraph"/>
        <w:numPr>
          <w:ilvl w:val="0"/>
          <w:numId w:val="18"/>
        </w:numPr>
      </w:pPr>
      <w:r w:rsidRPr="00233788">
        <w:t>zredefiniowano katalog opłat zakazanych,</w:t>
      </w:r>
    </w:p>
    <w:p w14:paraId="122F8DA5" w14:textId="77777777" w:rsidR="00FB1317" w:rsidRPr="00233788" w:rsidRDefault="00FB1317">
      <w:pPr>
        <w:pStyle w:val="ListParagraph"/>
        <w:numPr>
          <w:ilvl w:val="0"/>
          <w:numId w:val="18"/>
        </w:numPr>
      </w:pPr>
      <w:r w:rsidRPr="00233788">
        <w:t>doprecyzowano zasady ustalania i publikowania informacji w sprawie wysokości opłat,</w:t>
      </w:r>
    </w:p>
    <w:p w14:paraId="4559B447" w14:textId="77777777" w:rsidR="00FB1317" w:rsidRPr="00233788" w:rsidRDefault="00FB1317">
      <w:pPr>
        <w:pStyle w:val="ListParagraph"/>
        <w:numPr>
          <w:ilvl w:val="0"/>
          <w:numId w:val="18"/>
        </w:numPr>
      </w:pPr>
      <w:r w:rsidRPr="00233788">
        <w:t>wprowadzono karę pieniężną dla uczelni za pobieranie opłat z naruszeniem przepisów,</w:t>
      </w:r>
    </w:p>
    <w:p w14:paraId="1D65F09F" w14:textId="77777777" w:rsidR="00FB1317" w:rsidRPr="00233788" w:rsidRDefault="00FB1317">
      <w:pPr>
        <w:pStyle w:val="ListParagraph"/>
        <w:numPr>
          <w:ilvl w:val="0"/>
          <w:numId w:val="18"/>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ListParagraph"/>
        <w:numPr>
          <w:ilvl w:val="0"/>
          <w:numId w:val="18"/>
        </w:numPr>
      </w:pPr>
      <w:r w:rsidRPr="00233788">
        <w:t>zmianie uległa zawartość teczki akt osobowych studenta,</w:t>
      </w:r>
    </w:p>
    <w:p w14:paraId="4B480934" w14:textId="77777777" w:rsidR="00FB1317" w:rsidRPr="00233788" w:rsidRDefault="00FB1317">
      <w:pPr>
        <w:pStyle w:val="ListParagraph"/>
        <w:numPr>
          <w:ilvl w:val="0"/>
          <w:numId w:val="18"/>
        </w:numPr>
      </w:pPr>
      <w:r w:rsidRPr="00233788">
        <w:t>zrezygnowano z wydawania decyzji o przyjęciu na studia,</w:t>
      </w:r>
    </w:p>
    <w:p w14:paraId="2595DC65" w14:textId="77777777" w:rsidR="00FB1317" w:rsidRPr="00233788" w:rsidRDefault="00FB1317">
      <w:pPr>
        <w:pStyle w:val="ListParagraph"/>
        <w:numPr>
          <w:ilvl w:val="0"/>
          <w:numId w:val="18"/>
        </w:numPr>
      </w:pPr>
      <w:r w:rsidRPr="00233788">
        <w:lastRenderedPageBreak/>
        <w:t>z obowiązku przechowywania została wyłączona część zawartości teczki akt osobowych studenta,</w:t>
      </w:r>
    </w:p>
    <w:p w14:paraId="0134D3A1" w14:textId="77777777" w:rsidR="00FB1317" w:rsidRPr="00233788" w:rsidRDefault="00FB1317">
      <w:pPr>
        <w:pStyle w:val="ListParagraph"/>
        <w:numPr>
          <w:ilvl w:val="0"/>
          <w:numId w:val="18"/>
        </w:numPr>
      </w:pPr>
      <w:r w:rsidRPr="00233788">
        <w:t>od 1 lipca 2019 r. legitymacje studenckie będą wydawane wyłącznie w postaci elektronicznej,</w:t>
      </w:r>
    </w:p>
    <w:p w14:paraId="62A77F29" w14:textId="77777777" w:rsidR="00FB1317" w:rsidRPr="00233788" w:rsidRDefault="00FB1317">
      <w:pPr>
        <w:pStyle w:val="ListParagraph"/>
        <w:numPr>
          <w:ilvl w:val="0"/>
          <w:numId w:val="18"/>
        </w:numPr>
      </w:pPr>
      <w:r w:rsidRPr="00233788">
        <w:t>hologram umieszczany w kolejno oznaczonych polach legitymacji jest drukiem ścisłego zarachowania,</w:t>
      </w:r>
    </w:p>
    <w:p w14:paraId="4EC62029" w14:textId="77777777" w:rsidR="00FB1317" w:rsidRPr="00233788" w:rsidRDefault="00FB1317">
      <w:pPr>
        <w:pStyle w:val="ListParagraph"/>
        <w:numPr>
          <w:ilvl w:val="0"/>
          <w:numId w:val="18"/>
        </w:numPr>
      </w:pPr>
      <w:r w:rsidRPr="00233788">
        <w:t>zmianie uległo postępowanie z dokumentacją przebiegu studiów w przypadku likwidacji uczelni,</w:t>
      </w:r>
    </w:p>
    <w:p w14:paraId="21CCA927" w14:textId="77777777" w:rsidR="00FB1317" w:rsidRPr="00233788" w:rsidRDefault="00FB1317">
      <w:pPr>
        <w:pStyle w:val="ListParagraph"/>
        <w:numPr>
          <w:ilvl w:val="0"/>
          <w:numId w:val="18"/>
        </w:numPr>
      </w:pPr>
      <w:r w:rsidRPr="00233788">
        <w:t>zmieniono katalog dokumentów, za które uczelnia może pobierać opłatę, a także wysokość opłat,</w:t>
      </w:r>
    </w:p>
    <w:p w14:paraId="4381F1FE" w14:textId="77777777" w:rsidR="00FB1317" w:rsidRPr="00233788" w:rsidRDefault="00FB1317">
      <w:pPr>
        <w:pStyle w:val="ListParagraph"/>
        <w:numPr>
          <w:ilvl w:val="0"/>
          <w:numId w:val="18"/>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ListParagraph"/>
        <w:numPr>
          <w:ilvl w:val="0"/>
          <w:numId w:val="18"/>
        </w:numPr>
      </w:pPr>
      <w:r w:rsidRPr="00233788">
        <w:t>recenzje pracy dyplomowej stały się co do zasady jawne,</w:t>
      </w:r>
    </w:p>
    <w:p w14:paraId="4A92C175" w14:textId="77777777" w:rsidR="00FB1317" w:rsidRPr="00233788" w:rsidRDefault="00FB1317">
      <w:pPr>
        <w:pStyle w:val="ListParagraph"/>
        <w:numPr>
          <w:ilvl w:val="0"/>
          <w:numId w:val="18"/>
        </w:numPr>
      </w:pPr>
      <w:r w:rsidRPr="00233788">
        <w:t>zmianie uległy katalogi niezbędnych elementów dyplomu ukończenia studiów i dyplomu wspólnego oraz tytułów zawodowych,</w:t>
      </w:r>
    </w:p>
    <w:p w14:paraId="7B147A8B" w14:textId="77777777" w:rsidR="00FB1317" w:rsidRPr="00233788" w:rsidRDefault="00FB1317">
      <w:pPr>
        <w:pStyle w:val="ListParagraph"/>
        <w:numPr>
          <w:ilvl w:val="0"/>
          <w:numId w:val="18"/>
        </w:numPr>
      </w:pPr>
      <w:r w:rsidRPr="00233788">
        <w:t>nieznacznym zmianom uległa procedura uwierzytelniania dokumentów,</w:t>
      </w:r>
    </w:p>
    <w:p w14:paraId="5BAE2CEB" w14:textId="77777777" w:rsidR="00FB1317" w:rsidRPr="00233788" w:rsidRDefault="00FB1317">
      <w:pPr>
        <w:pStyle w:val="ListParagraph"/>
        <w:numPr>
          <w:ilvl w:val="0"/>
          <w:numId w:val="18"/>
        </w:numPr>
      </w:pPr>
      <w:r w:rsidRPr="00233788">
        <w:t>wyłącznie decyzje odmowne w postępowaniu rekrutacyjnym mają postać decyzji administracyjnych,</w:t>
      </w:r>
    </w:p>
    <w:p w14:paraId="43FE081D" w14:textId="77777777" w:rsidR="00FB1317" w:rsidRPr="00233788" w:rsidRDefault="00FB1317">
      <w:pPr>
        <w:pStyle w:val="ListParagraph"/>
        <w:numPr>
          <w:ilvl w:val="0"/>
          <w:numId w:val="18"/>
        </w:numPr>
      </w:pPr>
      <w:r w:rsidRPr="00233788">
        <w:t>sprawdzian uzdolnień artystycznych lub sprawności fizycznej może przesądzać w całości o wyniku rekrutacji,</w:t>
      </w:r>
    </w:p>
    <w:p w14:paraId="038A2B16" w14:textId="77777777" w:rsidR="00FB1317" w:rsidRPr="00233788" w:rsidRDefault="00FB1317">
      <w:pPr>
        <w:pStyle w:val="ListParagraph"/>
        <w:numPr>
          <w:ilvl w:val="0"/>
          <w:numId w:val="18"/>
        </w:numPr>
      </w:pPr>
      <w:r w:rsidRPr="00233788">
        <w:t>wprowadzono kształcenie specjalistyczne (poziom 5 PRK), które jest możliwe wyłącznie w uczelniach zawodowych,</w:t>
      </w:r>
    </w:p>
    <w:p w14:paraId="66A3A9B5" w14:textId="77777777" w:rsidR="00FB1317" w:rsidRPr="00233788" w:rsidRDefault="00FB1317">
      <w:pPr>
        <w:pStyle w:val="ListParagraph"/>
        <w:numPr>
          <w:ilvl w:val="0"/>
          <w:numId w:val="18"/>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ListParagraph"/>
        <w:numPr>
          <w:ilvl w:val="0"/>
          <w:numId w:val="18"/>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ListParagraph"/>
        <w:numPr>
          <w:ilvl w:val="0"/>
          <w:numId w:val="18"/>
        </w:numPr>
      </w:pPr>
      <w:r w:rsidRPr="00233788">
        <w:t>negatywna ocena jakości kształcenia powoduje zaprzestanie prowadzenia ocenionych studiów,</w:t>
      </w:r>
    </w:p>
    <w:p w14:paraId="56CC125C" w14:textId="77777777" w:rsidR="00FB1317" w:rsidRPr="00233788" w:rsidRDefault="00FB1317">
      <w:pPr>
        <w:pStyle w:val="ListParagraph"/>
        <w:numPr>
          <w:ilvl w:val="0"/>
          <w:numId w:val="18"/>
        </w:numPr>
      </w:pPr>
      <w:r w:rsidRPr="00233788">
        <w:t>wprowadzono kompleksową ocenę PKA,</w:t>
      </w:r>
    </w:p>
    <w:p w14:paraId="6DE92803" w14:textId="77777777" w:rsidR="00FB1317" w:rsidRPr="00233788" w:rsidRDefault="00FB1317">
      <w:pPr>
        <w:pStyle w:val="ListParagraph"/>
        <w:numPr>
          <w:ilvl w:val="0"/>
          <w:numId w:val="18"/>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ListParagraph"/>
        <w:numPr>
          <w:ilvl w:val="0"/>
          <w:numId w:val="18"/>
        </w:numPr>
      </w:pPr>
      <w:r w:rsidRPr="00233788">
        <w:t>termin na rozpatrzenie przez PKA wniosku o pozwolenie na utworzenie studiów skrócono do 2 miesięcy</w:t>
      </w:r>
    </w:p>
    <w:p w14:paraId="350F9922" w14:textId="77777777" w:rsidR="00FB1317" w:rsidRPr="00233788" w:rsidRDefault="00FB1317" w:rsidP="00FB1317">
      <w:pPr>
        <w:pStyle w:val="ListParagraph"/>
        <w:ind w:firstLine="0"/>
        <w:rPr>
          <w:u w:val="single"/>
        </w:rPr>
      </w:pPr>
      <w:r w:rsidRPr="00233788">
        <w:rPr>
          <w:u w:val="single"/>
        </w:rPr>
        <w:t>Finansowanie uczelni</w:t>
      </w:r>
    </w:p>
    <w:p w14:paraId="327287B7" w14:textId="77777777" w:rsidR="00FB1317" w:rsidRPr="00233788" w:rsidRDefault="00FB1317">
      <w:pPr>
        <w:pStyle w:val="ListParagraph"/>
        <w:numPr>
          <w:ilvl w:val="0"/>
          <w:numId w:val="18"/>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ListParagraph"/>
        <w:numPr>
          <w:ilvl w:val="0"/>
          <w:numId w:val="18"/>
        </w:numPr>
      </w:pPr>
      <w:r w:rsidRPr="00233788">
        <w:t>ujednolicono zasady finansowania zadań uczelni w obszarze kształcenia i badań naukowych,</w:t>
      </w:r>
    </w:p>
    <w:p w14:paraId="560BC495" w14:textId="77777777" w:rsidR="00FB1317" w:rsidRPr="00233788" w:rsidRDefault="00FB1317">
      <w:pPr>
        <w:pStyle w:val="ListParagraph"/>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ListParagraph"/>
        <w:numPr>
          <w:ilvl w:val="0"/>
          <w:numId w:val="18"/>
        </w:numPr>
      </w:pPr>
      <w:r w:rsidRPr="00233788">
        <w:lastRenderedPageBreak/>
        <w:t>z subwencji od 2019 r. finansowane są także domy i stołówki studenckie</w:t>
      </w:r>
    </w:p>
    <w:p w14:paraId="293F4849" w14:textId="77777777" w:rsidR="00FB1317" w:rsidRPr="00233788" w:rsidRDefault="00FB1317">
      <w:pPr>
        <w:pStyle w:val="ListParagraph"/>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ListParagraph"/>
        <w:numPr>
          <w:ilvl w:val="0"/>
          <w:numId w:val="18"/>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ListParagraph"/>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ListParagraph"/>
        <w:numPr>
          <w:ilvl w:val="0"/>
          <w:numId w:val="18"/>
        </w:numPr>
      </w:pPr>
      <w:r w:rsidRPr="00233788">
        <w:t>ujednolicono tryb przyznawania dotacji na zadania inwestycyjne,</w:t>
      </w:r>
    </w:p>
    <w:p w14:paraId="63B66AD3" w14:textId="77777777" w:rsidR="00FB1317" w:rsidRPr="00233788" w:rsidRDefault="00FB1317">
      <w:pPr>
        <w:pStyle w:val="ListParagraph"/>
        <w:numPr>
          <w:ilvl w:val="0"/>
          <w:numId w:val="18"/>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ListParagraph"/>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ListParagraph"/>
        <w:numPr>
          <w:ilvl w:val="0"/>
          <w:numId w:val="18"/>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ListParagraph"/>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ListParagraph"/>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ListParagraph"/>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ListParagraph"/>
        <w:numPr>
          <w:ilvl w:val="0"/>
          <w:numId w:val="18"/>
        </w:numPr>
      </w:pPr>
      <w:r w:rsidRPr="00233788">
        <w:t>uczelnia tworzy fundusz wsparcia osób niepełnosprawnych i przekształca fundusz po- mocy materialnej w fundusz stypendialny,</w:t>
      </w:r>
    </w:p>
    <w:p w14:paraId="3EA87831" w14:textId="77777777" w:rsidR="00FB1317" w:rsidRPr="00233788" w:rsidRDefault="00FB1317">
      <w:pPr>
        <w:pStyle w:val="ListParagraph"/>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ListParagraph"/>
        <w:numPr>
          <w:ilvl w:val="0"/>
          <w:numId w:val="18"/>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ListParagraph"/>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ListParagraph"/>
        <w:numPr>
          <w:ilvl w:val="0"/>
          <w:numId w:val="18"/>
        </w:numPr>
      </w:pPr>
      <w:r w:rsidRPr="00233788">
        <w:t>z dniem 1 stycznia 2019 r. niewykorzystane środki finansowe z dotacji na wsparcie osób z niepełnosprawnością,</w:t>
      </w:r>
    </w:p>
    <w:p w14:paraId="00F7598A" w14:textId="77777777" w:rsidR="00FB1317" w:rsidRPr="00233788" w:rsidRDefault="00FB1317">
      <w:pPr>
        <w:pStyle w:val="ListParagraph"/>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ListParagraph"/>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ListParagraph"/>
        <w:numPr>
          <w:ilvl w:val="0"/>
          <w:numId w:val="18"/>
        </w:numPr>
      </w:pPr>
      <w:r w:rsidRPr="00233788">
        <w:t>obowiązki senatu uczelni dotyczące programu naprawczego przejmuje rada uczelni.</w:t>
      </w:r>
    </w:p>
    <w:p w14:paraId="137C2AAA" w14:textId="77777777" w:rsidR="00FB1317" w:rsidRPr="00233788" w:rsidRDefault="00FB1317" w:rsidP="00FB1317">
      <w:pPr>
        <w:pStyle w:val="ListParagraph"/>
        <w:ind w:firstLine="0"/>
        <w:rPr>
          <w:u w:val="single"/>
        </w:rPr>
      </w:pPr>
      <w:r w:rsidRPr="00233788">
        <w:rPr>
          <w:u w:val="single"/>
        </w:rPr>
        <w:t>Nadzór nad uczelniami:</w:t>
      </w:r>
    </w:p>
    <w:p w14:paraId="1D7D6801" w14:textId="77777777" w:rsidR="00FB1317" w:rsidRPr="00233788" w:rsidRDefault="00FB1317">
      <w:pPr>
        <w:pStyle w:val="ListParagraph"/>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ListParagraph"/>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ListParagraph"/>
        <w:numPr>
          <w:ilvl w:val="0"/>
          <w:numId w:val="18"/>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563A6">
          <w:footerReference w:type="default" r:id="rId79"/>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Heading1"/>
        <w:numPr>
          <w:ilvl w:val="0"/>
          <w:numId w:val="0"/>
        </w:numPr>
        <w:ind w:left="432"/>
      </w:pPr>
      <w:bookmarkStart w:id="938" w:name="_Toc164801043"/>
      <w:bookmarkStart w:id="939" w:name="_Toc168903306"/>
      <w:bookmarkStart w:id="940" w:name="_Toc168903712"/>
      <w:bookmarkStart w:id="941" w:name="_Toc169134113"/>
      <w:r w:rsidRPr="00233788">
        <w:lastRenderedPageBreak/>
        <w:t>Załącznik 2 - Kwestionariusze badania satysfakcji interesariuszy</w:t>
      </w:r>
      <w:bookmarkEnd w:id="938"/>
      <w:bookmarkEnd w:id="939"/>
      <w:bookmarkEnd w:id="940"/>
      <w:bookmarkEnd w:id="941"/>
    </w:p>
    <w:p w14:paraId="16571B9D" w14:textId="4ADC56C9"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566BB526" w14:textId="0ADFF1E1" w:rsidR="00F3116D" w:rsidRDefault="00F3116D">
      <w:pPr>
        <w:pStyle w:val="ListParagraph"/>
        <w:numPr>
          <w:ilvl w:val="0"/>
          <w:numId w:val="17"/>
        </w:numPr>
        <w:rPr>
          <w:bCs/>
        </w:rPr>
      </w:pPr>
      <w:r>
        <w:rPr>
          <w:bCs/>
        </w:rPr>
        <w:t>Pytanie kwalifikujące do udziału w badaniu</w:t>
      </w:r>
      <w:r w:rsidR="009A4E1A">
        <w:rPr>
          <w:bCs/>
        </w:rPr>
        <w:t xml:space="preserve"> (1)</w:t>
      </w:r>
    </w:p>
    <w:p w14:paraId="3ADF2CD0" w14:textId="77777777" w:rsidR="00536B28" w:rsidRPr="00536B28" w:rsidRDefault="00536B28" w:rsidP="00536B28">
      <w:pPr>
        <w:ind w:firstLine="0"/>
        <w:rPr>
          <w:bCs/>
        </w:rPr>
      </w:pPr>
    </w:p>
    <w:p w14:paraId="4F9E2C1D" w14:textId="3103ED10" w:rsidR="00F3116D" w:rsidRDefault="00F3116D">
      <w:pPr>
        <w:pStyle w:val="ListParagraph"/>
        <w:numPr>
          <w:ilvl w:val="0"/>
          <w:numId w:val="17"/>
        </w:numPr>
        <w:rPr>
          <w:bCs/>
        </w:rPr>
      </w:pPr>
      <w:r>
        <w:rPr>
          <w:bCs/>
        </w:rPr>
        <w:t>Pytanie kwalifikujące do udziału w badaniu studentów</w:t>
      </w:r>
      <w:r w:rsidR="009A4E1A">
        <w:rPr>
          <w:bCs/>
        </w:rPr>
        <w:t xml:space="preserve"> (2)</w:t>
      </w:r>
    </w:p>
    <w:p w14:paraId="44B02170" w14:textId="77777777" w:rsidR="00536B28" w:rsidRPr="00536B28" w:rsidRDefault="00536B28" w:rsidP="00536B28">
      <w:pPr>
        <w:ind w:firstLine="0"/>
        <w:rPr>
          <w:bCs/>
        </w:rPr>
      </w:pPr>
    </w:p>
    <w:p w14:paraId="26CB2370" w14:textId="51CF5FB5" w:rsidR="00FB1317" w:rsidRDefault="00FB1317">
      <w:pPr>
        <w:pStyle w:val="ListParagraph"/>
        <w:numPr>
          <w:ilvl w:val="0"/>
          <w:numId w:val="17"/>
        </w:numPr>
        <w:rPr>
          <w:bCs/>
        </w:rPr>
      </w:pPr>
      <w:r w:rsidRPr="00233788">
        <w:t>Kwestionariusz badania</w:t>
      </w:r>
      <w:r w:rsidRPr="00233788">
        <w:rPr>
          <w:bCs/>
        </w:rPr>
        <w:t xml:space="preserve"> studentów</w:t>
      </w:r>
      <w:r w:rsidR="009A4E1A">
        <w:rPr>
          <w:bCs/>
        </w:rPr>
        <w:t xml:space="preserve"> (3)</w:t>
      </w:r>
    </w:p>
    <w:p w14:paraId="25DC8BB4" w14:textId="77777777" w:rsidR="00536B28" w:rsidRPr="00536B28" w:rsidRDefault="00536B28" w:rsidP="00536B28">
      <w:pPr>
        <w:ind w:firstLine="0"/>
        <w:rPr>
          <w:bCs/>
        </w:rPr>
      </w:pPr>
    </w:p>
    <w:p w14:paraId="6733CBA0" w14:textId="4DCCE5C7" w:rsidR="00F3116D" w:rsidRDefault="00F3116D" w:rsidP="00F3116D">
      <w:pPr>
        <w:pStyle w:val="ListParagraph"/>
        <w:numPr>
          <w:ilvl w:val="0"/>
          <w:numId w:val="17"/>
        </w:numPr>
        <w:rPr>
          <w:bCs/>
        </w:rPr>
      </w:pPr>
      <w:r>
        <w:rPr>
          <w:bCs/>
        </w:rPr>
        <w:t>Pytanie kwalifikujące do udziału w badaniu absolwentów</w:t>
      </w:r>
      <w:r w:rsidR="009A4E1A">
        <w:rPr>
          <w:bCs/>
        </w:rPr>
        <w:t xml:space="preserve"> (4)</w:t>
      </w:r>
    </w:p>
    <w:p w14:paraId="62B39ECE" w14:textId="77777777" w:rsidR="00536B28" w:rsidRPr="00536B28" w:rsidRDefault="00536B28" w:rsidP="00536B28">
      <w:pPr>
        <w:ind w:firstLine="0"/>
        <w:rPr>
          <w:bCs/>
        </w:rPr>
      </w:pPr>
    </w:p>
    <w:p w14:paraId="5A1B4B83" w14:textId="1EB18B6C" w:rsidR="00FB1317" w:rsidRDefault="00FB1317">
      <w:pPr>
        <w:pStyle w:val="ListParagraph"/>
        <w:numPr>
          <w:ilvl w:val="0"/>
          <w:numId w:val="17"/>
        </w:numPr>
        <w:rPr>
          <w:bCs/>
        </w:rPr>
      </w:pPr>
      <w:r w:rsidRPr="00233788">
        <w:t>Kwestionariusz badania</w:t>
      </w:r>
      <w:r w:rsidRPr="00233788">
        <w:rPr>
          <w:bCs/>
        </w:rPr>
        <w:t xml:space="preserve"> absolwentów</w:t>
      </w:r>
      <w:r w:rsidR="009A4E1A">
        <w:rPr>
          <w:bCs/>
        </w:rPr>
        <w:t xml:space="preserve"> (5)</w:t>
      </w:r>
    </w:p>
    <w:p w14:paraId="234D4298" w14:textId="77777777" w:rsidR="00536B28" w:rsidRPr="00536B28" w:rsidRDefault="00536B28" w:rsidP="00536B28">
      <w:pPr>
        <w:ind w:firstLine="0"/>
        <w:rPr>
          <w:bCs/>
        </w:rPr>
      </w:pPr>
    </w:p>
    <w:p w14:paraId="6FFEAE51" w14:textId="613F5DF6" w:rsidR="00F3116D" w:rsidRDefault="00F3116D" w:rsidP="00F3116D">
      <w:pPr>
        <w:pStyle w:val="ListParagraph"/>
        <w:numPr>
          <w:ilvl w:val="0"/>
          <w:numId w:val="17"/>
        </w:numPr>
        <w:rPr>
          <w:bCs/>
        </w:rPr>
      </w:pPr>
      <w:r>
        <w:rPr>
          <w:bCs/>
        </w:rPr>
        <w:t xml:space="preserve">Pytanie kwalifikujące do udziału w badaniu rodziców </w:t>
      </w:r>
      <w:r w:rsidRPr="00233788">
        <w:rPr>
          <w:bCs/>
        </w:rPr>
        <w:t>/ opiekunów absolwentów</w:t>
      </w:r>
      <w:r w:rsidR="009A4E1A">
        <w:rPr>
          <w:bCs/>
        </w:rPr>
        <w:t xml:space="preserve"> (6)</w:t>
      </w:r>
    </w:p>
    <w:p w14:paraId="547991E3" w14:textId="77777777" w:rsidR="00536B28" w:rsidRPr="00536B28" w:rsidRDefault="00536B28" w:rsidP="00536B28">
      <w:pPr>
        <w:ind w:firstLine="0"/>
        <w:rPr>
          <w:bCs/>
        </w:rPr>
      </w:pPr>
    </w:p>
    <w:p w14:paraId="642CD9E6" w14:textId="743CE9F8" w:rsidR="00FB1317" w:rsidRDefault="00FB1317">
      <w:pPr>
        <w:pStyle w:val="ListParagraph"/>
        <w:numPr>
          <w:ilvl w:val="0"/>
          <w:numId w:val="17"/>
        </w:numPr>
        <w:rPr>
          <w:bCs/>
        </w:rPr>
      </w:pPr>
      <w:r w:rsidRPr="00233788">
        <w:t>Kwestionariusz badania</w:t>
      </w:r>
      <w:r w:rsidRPr="00233788">
        <w:rPr>
          <w:bCs/>
        </w:rPr>
        <w:t xml:space="preserve"> rodziców / 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30C13768" w14:textId="77777777" w:rsidR="00536B28" w:rsidRPr="00536B28" w:rsidRDefault="00536B28" w:rsidP="00536B28">
      <w:pPr>
        <w:ind w:firstLine="0"/>
        <w:rPr>
          <w:bCs/>
        </w:rPr>
      </w:pPr>
    </w:p>
    <w:p w14:paraId="237F2569" w14:textId="040BAEE0" w:rsidR="00F3116D" w:rsidRDefault="00F3116D" w:rsidP="00F3116D">
      <w:pPr>
        <w:pStyle w:val="ListParagraph"/>
        <w:numPr>
          <w:ilvl w:val="0"/>
          <w:numId w:val="17"/>
        </w:numPr>
        <w:rPr>
          <w:bCs/>
        </w:rPr>
      </w:pPr>
      <w:r>
        <w:rPr>
          <w:bCs/>
        </w:rPr>
        <w:t>Pytanie kwalifikujące do udziału w badaniu pracowników administracyjnych uczelni</w:t>
      </w:r>
      <w:r w:rsidR="009A4E1A">
        <w:rPr>
          <w:bCs/>
        </w:rPr>
        <w:t xml:space="preserve"> (10)</w:t>
      </w:r>
    </w:p>
    <w:p w14:paraId="466D541A" w14:textId="77777777" w:rsidR="00536B28" w:rsidRPr="00536B28" w:rsidRDefault="00536B28" w:rsidP="00536B28">
      <w:pPr>
        <w:ind w:firstLine="0"/>
        <w:rPr>
          <w:bCs/>
        </w:rPr>
      </w:pPr>
    </w:p>
    <w:p w14:paraId="56EB9D53" w14:textId="09C1264E" w:rsidR="00F3116D" w:rsidRDefault="00F3116D" w:rsidP="00F3116D">
      <w:pPr>
        <w:pStyle w:val="ListParagraph"/>
        <w:numPr>
          <w:ilvl w:val="0"/>
          <w:numId w:val="17"/>
        </w:numPr>
      </w:pPr>
      <w:r w:rsidRPr="00233788">
        <w:t>Kwestionariusz badania pracowników administracyjnych uczelni</w:t>
      </w:r>
      <w:r w:rsidR="009A4E1A">
        <w:t xml:space="preserve"> (11)</w:t>
      </w:r>
    </w:p>
    <w:p w14:paraId="2F13AD1D" w14:textId="77777777" w:rsidR="00536B28" w:rsidRPr="00233788" w:rsidRDefault="00536B28" w:rsidP="00536B28">
      <w:pPr>
        <w:ind w:firstLine="0"/>
      </w:pPr>
    </w:p>
    <w:p w14:paraId="595DADF0" w14:textId="43187CBA" w:rsidR="00F3116D" w:rsidRDefault="00F3116D" w:rsidP="00F3116D">
      <w:pPr>
        <w:pStyle w:val="ListParagraph"/>
        <w:numPr>
          <w:ilvl w:val="0"/>
          <w:numId w:val="17"/>
        </w:numPr>
        <w:rPr>
          <w:bCs/>
        </w:rPr>
      </w:pPr>
      <w:r>
        <w:rPr>
          <w:bCs/>
        </w:rPr>
        <w:t xml:space="preserve">Pytanie kwalifikujące do udziału w badaniu pracowników naukowych </w:t>
      </w:r>
      <w:r w:rsidR="009A4E1A">
        <w:rPr>
          <w:bCs/>
        </w:rPr>
        <w:t>/</w:t>
      </w:r>
      <w:r>
        <w:rPr>
          <w:bCs/>
        </w:rPr>
        <w:t xml:space="preserve"> dydaktycznych</w:t>
      </w:r>
      <w:r w:rsidR="009A4E1A">
        <w:rPr>
          <w:bCs/>
        </w:rPr>
        <w:t xml:space="preserve"> (12)</w:t>
      </w:r>
    </w:p>
    <w:p w14:paraId="6AB43871" w14:textId="77777777" w:rsidR="00536B28" w:rsidRPr="00536B28" w:rsidRDefault="00536B28" w:rsidP="00536B28">
      <w:pPr>
        <w:ind w:firstLine="0"/>
        <w:rPr>
          <w:bCs/>
        </w:rPr>
      </w:pPr>
    </w:p>
    <w:p w14:paraId="27B02951" w14:textId="450115CE" w:rsidR="00FB1317" w:rsidRDefault="00FB1317">
      <w:pPr>
        <w:pStyle w:val="ListParagraph"/>
        <w:numPr>
          <w:ilvl w:val="0"/>
          <w:numId w:val="17"/>
        </w:numPr>
        <w:rPr>
          <w:bCs/>
        </w:rPr>
      </w:pPr>
      <w:r w:rsidRPr="00233788">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5A6C0A08" w14:textId="77777777" w:rsidR="00536B28" w:rsidRPr="00536B28" w:rsidRDefault="00536B28" w:rsidP="00536B28">
      <w:pPr>
        <w:ind w:firstLine="0"/>
        <w:rPr>
          <w:bCs/>
        </w:rPr>
      </w:pPr>
    </w:p>
    <w:p w14:paraId="4B611B72" w14:textId="7EC1B6BC" w:rsidR="009A4E1A" w:rsidRDefault="009A4E1A" w:rsidP="009A4E1A">
      <w:pPr>
        <w:pStyle w:val="ListParagraph"/>
        <w:numPr>
          <w:ilvl w:val="0"/>
          <w:numId w:val="17"/>
        </w:numPr>
        <w:rPr>
          <w:bCs/>
        </w:rPr>
      </w:pPr>
      <w:r>
        <w:rPr>
          <w:bCs/>
        </w:rPr>
        <w:t>Pytanie kwalifikujące do udziału w badaniu władz uczelni (14)</w:t>
      </w:r>
    </w:p>
    <w:p w14:paraId="21A79904" w14:textId="77777777" w:rsidR="00536B28" w:rsidRPr="00536B28" w:rsidRDefault="00536B28" w:rsidP="00536B28">
      <w:pPr>
        <w:ind w:firstLine="0"/>
        <w:rPr>
          <w:bCs/>
        </w:rPr>
      </w:pPr>
    </w:p>
    <w:p w14:paraId="0AC2E125" w14:textId="70E4DD71" w:rsidR="009A4E1A" w:rsidRPr="00536B28" w:rsidRDefault="009A4E1A" w:rsidP="007D711A">
      <w:pPr>
        <w:pStyle w:val="ListParagraph"/>
        <w:numPr>
          <w:ilvl w:val="0"/>
          <w:numId w:val="17"/>
        </w:numPr>
        <w:rPr>
          <w:bCs/>
        </w:rPr>
      </w:pPr>
      <w:r w:rsidRPr="00233788">
        <w:t>Kwestionariusz badania przedstawicieli władz uczelni</w:t>
      </w:r>
      <w:r>
        <w:t xml:space="preserve"> (15)</w:t>
      </w:r>
    </w:p>
    <w:p w14:paraId="044FEA25" w14:textId="77777777" w:rsidR="00536B28" w:rsidRPr="00536B28" w:rsidRDefault="00536B28" w:rsidP="00536B28">
      <w:pPr>
        <w:ind w:firstLine="0"/>
        <w:rPr>
          <w:bCs/>
        </w:rPr>
      </w:pPr>
    </w:p>
    <w:p w14:paraId="2B972479" w14:textId="3CFAC9AE" w:rsidR="009A4E1A" w:rsidRDefault="009A4E1A" w:rsidP="009A4E1A">
      <w:pPr>
        <w:pStyle w:val="ListParagraph"/>
        <w:numPr>
          <w:ilvl w:val="0"/>
          <w:numId w:val="17"/>
        </w:numPr>
        <w:rPr>
          <w:bCs/>
        </w:rPr>
      </w:pPr>
      <w:r>
        <w:rPr>
          <w:bCs/>
        </w:rPr>
        <w:t>Pytania kwalifikujące do udziału w badaniu pracodawców (16)</w:t>
      </w:r>
    </w:p>
    <w:p w14:paraId="6D3A69D8" w14:textId="77777777" w:rsidR="00536B28" w:rsidRPr="00536B28" w:rsidRDefault="00536B28" w:rsidP="00536B28">
      <w:pPr>
        <w:ind w:firstLine="0"/>
        <w:rPr>
          <w:bCs/>
        </w:rPr>
      </w:pPr>
    </w:p>
    <w:p w14:paraId="1308C96B" w14:textId="0736B26F" w:rsidR="009A4E1A" w:rsidRDefault="009A4E1A" w:rsidP="009A4E1A">
      <w:pPr>
        <w:pStyle w:val="ListParagraph"/>
        <w:numPr>
          <w:ilvl w:val="0"/>
          <w:numId w:val="17"/>
        </w:numPr>
        <w:rPr>
          <w:bCs/>
        </w:rPr>
      </w:pPr>
      <w:r>
        <w:rPr>
          <w:bCs/>
        </w:rPr>
        <w:t>Pytania wstępne w badaniu pracodawców (17)</w:t>
      </w:r>
    </w:p>
    <w:p w14:paraId="45781C52" w14:textId="77777777" w:rsidR="00536B28" w:rsidRPr="00536B28" w:rsidRDefault="00536B28" w:rsidP="00536B28">
      <w:pPr>
        <w:ind w:firstLine="0"/>
        <w:rPr>
          <w:bCs/>
        </w:rPr>
      </w:pPr>
    </w:p>
    <w:p w14:paraId="769064E8" w14:textId="193F2CBB" w:rsidR="00FB1317" w:rsidRPr="00536B28" w:rsidRDefault="00FB1317">
      <w:pPr>
        <w:pStyle w:val="ListParagraph"/>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04C4110E" w14:textId="77777777" w:rsidR="00536B28" w:rsidRPr="009A4E1A" w:rsidRDefault="00536B28" w:rsidP="00536B28">
      <w:pPr>
        <w:ind w:firstLine="0"/>
      </w:pPr>
    </w:p>
    <w:p w14:paraId="549245DC" w14:textId="660F0CBA" w:rsidR="009A4E1A" w:rsidRDefault="009A4E1A" w:rsidP="009A4E1A">
      <w:pPr>
        <w:pStyle w:val="ListParagraph"/>
        <w:numPr>
          <w:ilvl w:val="0"/>
          <w:numId w:val="17"/>
        </w:numPr>
        <w:rPr>
          <w:bCs/>
        </w:rPr>
      </w:pPr>
      <w:r>
        <w:rPr>
          <w:bCs/>
        </w:rPr>
        <w:t>Pytanie kwalifikujące do udziału w badaniu władz samorządowych (21)</w:t>
      </w:r>
    </w:p>
    <w:p w14:paraId="5C4588C7" w14:textId="77777777" w:rsidR="00536B28" w:rsidRPr="00536B28" w:rsidRDefault="00536B28" w:rsidP="00536B28">
      <w:pPr>
        <w:ind w:firstLine="0"/>
        <w:rPr>
          <w:bCs/>
        </w:rPr>
      </w:pPr>
    </w:p>
    <w:p w14:paraId="4D651AF9" w14:textId="590B0B30" w:rsidR="009A4E1A" w:rsidRPr="00536B28" w:rsidRDefault="009A4E1A">
      <w:pPr>
        <w:pStyle w:val="ListParagraph"/>
        <w:numPr>
          <w:ilvl w:val="0"/>
          <w:numId w:val="17"/>
        </w:numPr>
      </w:pPr>
      <w:r>
        <w:rPr>
          <w:bCs/>
        </w:rPr>
        <w:t>Pytania wstępne w badaniu władz samorządowych (22)</w:t>
      </w:r>
    </w:p>
    <w:p w14:paraId="1B292B08" w14:textId="77777777" w:rsidR="00536B28" w:rsidRPr="009A4E1A" w:rsidRDefault="00536B28" w:rsidP="00536B28">
      <w:pPr>
        <w:ind w:firstLine="0"/>
      </w:pPr>
    </w:p>
    <w:p w14:paraId="1C7C1B7C" w14:textId="7D5F3E21" w:rsidR="00FB1317" w:rsidRDefault="00FB1317">
      <w:pPr>
        <w:pStyle w:val="ListParagraph"/>
        <w:numPr>
          <w:ilvl w:val="0"/>
          <w:numId w:val="17"/>
        </w:numPr>
        <w:rPr>
          <w:bCs/>
        </w:rPr>
      </w:pPr>
      <w:r w:rsidRPr="00233788">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0E82E5EE" w14:textId="77777777" w:rsidR="00536B28" w:rsidRPr="00536B28" w:rsidRDefault="00536B28" w:rsidP="00536B28">
      <w:pPr>
        <w:ind w:firstLine="0"/>
        <w:rPr>
          <w:bCs/>
        </w:rPr>
      </w:pPr>
    </w:p>
    <w:p w14:paraId="1B359705" w14:textId="797982CB" w:rsidR="009A4E1A" w:rsidRDefault="00122E7A">
      <w:pPr>
        <w:pStyle w:val="ListParagraph"/>
        <w:numPr>
          <w:ilvl w:val="0"/>
          <w:numId w:val="17"/>
        </w:numPr>
        <w:rPr>
          <w:bCs/>
        </w:rPr>
      </w:pPr>
      <w:r>
        <w:rPr>
          <w:bCs/>
        </w:rPr>
        <w:t>Pytania końcowe (26)</w:t>
      </w:r>
    </w:p>
    <w:p w14:paraId="2CF604C3" w14:textId="77777777" w:rsidR="00536B28" w:rsidRPr="00536B28" w:rsidRDefault="00536B28" w:rsidP="00536B28">
      <w:pPr>
        <w:ind w:firstLine="0"/>
        <w:rPr>
          <w:bCs/>
        </w:rPr>
      </w:pPr>
    </w:p>
    <w:p w14:paraId="1D8A42AC"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Heading1"/>
        <w:numPr>
          <w:ilvl w:val="0"/>
          <w:numId w:val="0"/>
        </w:numPr>
        <w:ind w:left="432"/>
      </w:pPr>
      <w:bookmarkStart w:id="942" w:name="_Toc164801044"/>
      <w:bookmarkStart w:id="943" w:name="_Toc168903307"/>
      <w:bookmarkStart w:id="944" w:name="_Toc168903713"/>
      <w:bookmarkStart w:id="945" w:name="_Toc169134114"/>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942"/>
      <w:bookmarkEnd w:id="943"/>
      <w:bookmarkEnd w:id="944"/>
      <w:bookmarkEnd w:id="945"/>
    </w:p>
    <w:p w14:paraId="78EE0C33" w14:textId="4B1F5741" w:rsidR="009832CD" w:rsidRPr="009832CD" w:rsidRDefault="009832CD" w:rsidP="009832CD">
      <w:r>
        <w:t>Stan na rok 2020</w:t>
      </w:r>
    </w:p>
    <w:p w14:paraId="16E123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189FF92A" w14:textId="4641ABE8"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pPr>
        <w:pStyle w:val="Numerowanie"/>
        <w:numPr>
          <w:ilvl w:val="0"/>
          <w:numId w:val="9"/>
        </w:numPr>
        <w:jc w:val="left"/>
      </w:pPr>
      <w:r w:rsidRPr="00233788">
        <w:t xml:space="preserve">Politechnika Białostocka </w:t>
      </w:r>
    </w:p>
    <w:p w14:paraId="0B810A74" w14:textId="242110FE" w:rsidR="00A45F41" w:rsidRPr="00233788" w:rsidRDefault="00A45F41">
      <w:pPr>
        <w:pStyle w:val="Numerowanie"/>
        <w:numPr>
          <w:ilvl w:val="0"/>
          <w:numId w:val="9"/>
        </w:numPr>
        <w:jc w:val="left"/>
      </w:pPr>
      <w:r>
        <w:t>Politechnika Bydgoska (dawniej Uniwersytet Technologiczno-Przyrodniczy)</w:t>
      </w:r>
    </w:p>
    <w:p w14:paraId="7DD8FAEF" w14:textId="77777777" w:rsidR="007C7E94" w:rsidRPr="00233788" w:rsidRDefault="007C7E94">
      <w:pPr>
        <w:pStyle w:val="Numerowanie"/>
        <w:numPr>
          <w:ilvl w:val="0"/>
          <w:numId w:val="9"/>
        </w:numPr>
        <w:jc w:val="left"/>
      </w:pPr>
      <w:r w:rsidRPr="00233788">
        <w:t xml:space="preserve">Politechnika Częstochowska </w:t>
      </w:r>
    </w:p>
    <w:p w14:paraId="081FA5F4" w14:textId="77777777" w:rsidR="007C7E94" w:rsidRPr="00233788" w:rsidRDefault="007C7E94">
      <w:pPr>
        <w:pStyle w:val="Numerowanie"/>
        <w:numPr>
          <w:ilvl w:val="0"/>
          <w:numId w:val="9"/>
        </w:numPr>
        <w:jc w:val="left"/>
      </w:pPr>
      <w:r w:rsidRPr="00233788">
        <w:t xml:space="preserve">Politechnika Gdańska </w:t>
      </w:r>
    </w:p>
    <w:p w14:paraId="412E3052" w14:textId="77777777" w:rsidR="007C7E94" w:rsidRPr="00233788" w:rsidRDefault="007C7E94">
      <w:pPr>
        <w:pStyle w:val="Numerowanie"/>
        <w:numPr>
          <w:ilvl w:val="0"/>
          <w:numId w:val="9"/>
        </w:numPr>
        <w:jc w:val="left"/>
      </w:pPr>
      <w:r w:rsidRPr="00233788">
        <w:t xml:space="preserve">Politechnika Koszalińska </w:t>
      </w:r>
    </w:p>
    <w:p w14:paraId="240099D9" w14:textId="77777777" w:rsidR="007C7E94" w:rsidRPr="00233788" w:rsidRDefault="007C7E94">
      <w:pPr>
        <w:pStyle w:val="Numerowanie"/>
        <w:numPr>
          <w:ilvl w:val="0"/>
          <w:numId w:val="9"/>
        </w:numPr>
        <w:jc w:val="left"/>
      </w:pPr>
      <w:r w:rsidRPr="00233788">
        <w:t xml:space="preserve">Politechnika Krakowska </w:t>
      </w:r>
    </w:p>
    <w:p w14:paraId="461AEE6D" w14:textId="77777777" w:rsidR="007C7E94" w:rsidRPr="00233788" w:rsidRDefault="007C7E94">
      <w:pPr>
        <w:pStyle w:val="Numerowanie"/>
        <w:numPr>
          <w:ilvl w:val="0"/>
          <w:numId w:val="9"/>
        </w:numPr>
        <w:jc w:val="left"/>
      </w:pPr>
      <w:r w:rsidRPr="00233788">
        <w:t xml:space="preserve">Politechnika Lubelska </w:t>
      </w:r>
    </w:p>
    <w:p w14:paraId="1239A836" w14:textId="77777777" w:rsidR="007C7E94" w:rsidRDefault="007C7E94">
      <w:pPr>
        <w:pStyle w:val="Numerowanie"/>
        <w:numPr>
          <w:ilvl w:val="0"/>
          <w:numId w:val="9"/>
        </w:numPr>
        <w:jc w:val="left"/>
      </w:pPr>
      <w:r w:rsidRPr="00233788">
        <w:t xml:space="preserve">Politechnika Łódzka </w:t>
      </w:r>
    </w:p>
    <w:p w14:paraId="6C4BA4CB"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9"/>
        </w:numPr>
        <w:jc w:val="left"/>
      </w:pPr>
      <w:r w:rsidRPr="00233788">
        <w:t xml:space="preserve">Politechnika Opolska </w:t>
      </w:r>
    </w:p>
    <w:p w14:paraId="42F86FC4" w14:textId="77777777" w:rsidR="007C7E94" w:rsidRPr="00233788" w:rsidRDefault="007C7E94">
      <w:pPr>
        <w:pStyle w:val="Numerowanie"/>
        <w:numPr>
          <w:ilvl w:val="0"/>
          <w:numId w:val="9"/>
        </w:numPr>
        <w:jc w:val="left"/>
      </w:pPr>
      <w:r w:rsidRPr="00233788">
        <w:t xml:space="preserve">Politechnika Poznańska </w:t>
      </w:r>
    </w:p>
    <w:p w14:paraId="4FE48E4A" w14:textId="77777777" w:rsidR="007C7E94" w:rsidRPr="00233788" w:rsidRDefault="007C7E94">
      <w:pPr>
        <w:pStyle w:val="Numerowanie"/>
        <w:numPr>
          <w:ilvl w:val="0"/>
          <w:numId w:val="9"/>
        </w:numPr>
        <w:jc w:val="left"/>
      </w:pPr>
      <w:r w:rsidRPr="00233788">
        <w:t xml:space="preserve">Politechnika Rzeszowska </w:t>
      </w:r>
    </w:p>
    <w:p w14:paraId="0E338FCB" w14:textId="77777777" w:rsidR="007C7E94" w:rsidRPr="00233788" w:rsidRDefault="007C7E94">
      <w:pPr>
        <w:pStyle w:val="Numerowanie"/>
        <w:numPr>
          <w:ilvl w:val="0"/>
          <w:numId w:val="9"/>
        </w:numPr>
        <w:jc w:val="left"/>
      </w:pPr>
      <w:r w:rsidRPr="00233788">
        <w:t xml:space="preserve">Politechnika Śląska </w:t>
      </w:r>
    </w:p>
    <w:p w14:paraId="6B20093A" w14:textId="77777777" w:rsidR="007C7E94" w:rsidRPr="00233788" w:rsidRDefault="007C7E94">
      <w:pPr>
        <w:pStyle w:val="Numerowanie"/>
        <w:numPr>
          <w:ilvl w:val="0"/>
          <w:numId w:val="9"/>
        </w:numPr>
        <w:jc w:val="left"/>
      </w:pPr>
      <w:r w:rsidRPr="00233788">
        <w:t xml:space="preserve">Politechnika Świętokrzyska </w:t>
      </w:r>
    </w:p>
    <w:p w14:paraId="470EF5E6" w14:textId="77777777" w:rsidR="007C7E94" w:rsidRPr="00233788" w:rsidRDefault="007C7E94">
      <w:pPr>
        <w:pStyle w:val="Numerowanie"/>
        <w:numPr>
          <w:ilvl w:val="0"/>
          <w:numId w:val="9"/>
        </w:numPr>
        <w:jc w:val="left"/>
      </w:pPr>
      <w:r w:rsidRPr="00233788">
        <w:t xml:space="preserve">Politechnika Warszawska </w:t>
      </w:r>
    </w:p>
    <w:p w14:paraId="23FC4DE6" w14:textId="77777777" w:rsidR="00160300" w:rsidRDefault="007C7E94">
      <w:pPr>
        <w:pStyle w:val="Numerowanie"/>
        <w:numPr>
          <w:ilvl w:val="0"/>
          <w:numId w:val="9"/>
        </w:numPr>
        <w:jc w:val="left"/>
      </w:pPr>
      <w:r w:rsidRPr="00233788">
        <w:t xml:space="preserve">Politechnika Wrocławska </w:t>
      </w:r>
    </w:p>
    <w:p w14:paraId="68AF17AE" w14:textId="5CD0B6D1"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21454620" w14:textId="1246841F"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FE7BC03" w14:textId="4A1B45F6" w:rsidR="00160300" w:rsidRPr="00233788" w:rsidRDefault="00160300">
      <w:pPr>
        <w:pStyle w:val="Numerowanie"/>
        <w:numPr>
          <w:ilvl w:val="0"/>
          <w:numId w:val="9"/>
        </w:numPr>
        <w:jc w:val="left"/>
      </w:pPr>
      <w:r w:rsidRPr="00233788">
        <w:t>Wojskowa Akademia Techniczna</w:t>
      </w:r>
    </w:p>
    <w:p w14:paraId="2824BA20" w14:textId="77777777" w:rsidR="00160300" w:rsidRPr="00233788" w:rsidRDefault="00160300">
      <w:pPr>
        <w:pStyle w:val="Numerowanie"/>
        <w:numPr>
          <w:ilvl w:val="0"/>
          <w:numId w:val="9"/>
        </w:numPr>
        <w:jc w:val="left"/>
      </w:pPr>
      <w:r w:rsidRPr="00233788">
        <w:t xml:space="preserve">Zachodniopomorski Uniwersytet Technologiczny </w:t>
      </w:r>
    </w:p>
    <w:p w14:paraId="52031568" w14:textId="77777777" w:rsidR="00BC6853" w:rsidRDefault="00BC6853" w:rsidP="004E7B54">
      <w:pPr>
        <w:pStyle w:val="ListParagraph"/>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4E2D4FAA" w14:textId="4DF83623" w:rsidR="00622247" w:rsidRPr="00920178" w:rsidRDefault="00622247" w:rsidP="00920178">
      <w:pPr>
        <w:pStyle w:val="Heading1"/>
        <w:numPr>
          <w:ilvl w:val="0"/>
          <w:numId w:val="0"/>
        </w:numPr>
        <w:ind w:left="432"/>
      </w:pPr>
      <w:bookmarkStart w:id="946" w:name="_Toc164801045"/>
      <w:bookmarkStart w:id="947" w:name="_Toc168903308"/>
      <w:bookmarkStart w:id="948" w:name="_Toc168903714"/>
      <w:bookmarkStart w:id="949" w:name="_Toc169134115"/>
      <w:r w:rsidRPr="00920178">
        <w:lastRenderedPageBreak/>
        <w:t xml:space="preserve">Załącznik 4 – Propozycja rankingu </w:t>
      </w:r>
      <w:r w:rsidR="00920178" w:rsidRPr="00920178">
        <w:t xml:space="preserve">światowych </w:t>
      </w:r>
      <w:r w:rsidRPr="00920178">
        <w:t>uczelni na podstawie rezultatów globalnych THE, ARWU, QS i Webometrics – Ranking RV250</w:t>
      </w:r>
      <w:bookmarkEnd w:id="946"/>
      <w:bookmarkEnd w:id="947"/>
      <w:bookmarkEnd w:id="948"/>
      <w:bookmarkEnd w:id="949"/>
    </w:p>
    <w:p w14:paraId="5427DF13" w14:textId="2A1236AF" w:rsidR="00622247" w:rsidRDefault="00622247" w:rsidP="00622247">
      <w:pPr>
        <w:pStyle w:val="Tytutabeli"/>
      </w:pPr>
      <w:bookmarkStart w:id="950" w:name="_Ref134656238"/>
      <w:bookmarkStart w:id="951" w:name="_Toc169134804"/>
      <w:r>
        <w:t xml:space="preserve">Tabela </w:t>
      </w:r>
      <w:fldSimple w:instr=" SEQ Tabela \* ARABIC ">
        <w:r w:rsidR="00F2350D">
          <w:rPr>
            <w:noProof/>
          </w:rPr>
          <w:t>81</w:t>
        </w:r>
      </w:fldSimple>
      <w:bookmarkEnd w:id="950"/>
      <w:r w:rsidR="00B84102">
        <w:rPr>
          <w:noProof/>
        </w:rPr>
        <w:t>.</w:t>
      </w:r>
      <w:r>
        <w:t xml:space="preserve"> </w:t>
      </w:r>
      <w:r w:rsidRPr="00622247">
        <w:rPr>
          <w:lang w:eastAsia="pl-PL"/>
        </w:rPr>
        <w:t>Ranking</w:t>
      </w:r>
      <w:r w:rsidR="00B84102">
        <w:rPr>
          <w:lang w:eastAsia="pl-PL"/>
        </w:rPr>
        <w:t xml:space="preserve"> </w:t>
      </w:r>
      <w:r w:rsidRPr="00622247">
        <w:rPr>
          <w:lang w:eastAsia="pl-PL"/>
        </w:rPr>
        <w:t xml:space="preserve">RV250 dla top100 uczelni w THE, ARWU, QS i </w:t>
      </w:r>
      <w:proofErr w:type="spellStart"/>
      <w:r w:rsidRPr="00622247">
        <w:rPr>
          <w:lang w:eastAsia="pl-PL"/>
        </w:rPr>
        <w:t>Webometrics</w:t>
      </w:r>
      <w:bookmarkEnd w:id="951"/>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t>
      </w:r>
      <w:proofErr w:type="spellStart"/>
      <w:r w:rsidR="00E9332A" w:rsidRPr="00D95B07">
        <w:rPr>
          <w:lang w:val="pl-PL"/>
        </w:rPr>
        <w:t>Webometrics</w:t>
      </w:r>
      <w:proofErr w:type="spellEnd"/>
      <w:r w:rsidR="00E9332A" w:rsidRPr="00D95B07">
        <w:rPr>
          <w:lang w:val="pl-PL"/>
        </w:rPr>
        <w:t xml:space="preserve">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7E23C789" w14:textId="404B66D7" w:rsidR="008B24F0" w:rsidRPr="00920178" w:rsidRDefault="008B24F0" w:rsidP="00920178">
      <w:pPr>
        <w:pStyle w:val="Heading1"/>
        <w:numPr>
          <w:ilvl w:val="0"/>
          <w:numId w:val="0"/>
        </w:numPr>
        <w:ind w:left="432"/>
      </w:pPr>
      <w:bookmarkStart w:id="952" w:name="_Toc164801046"/>
      <w:bookmarkStart w:id="953" w:name="_Toc168903309"/>
      <w:bookmarkStart w:id="954" w:name="_Toc168903715"/>
      <w:bookmarkStart w:id="955" w:name="_Toc169134116"/>
      <w:r w:rsidRPr="00920178">
        <w:lastRenderedPageBreak/>
        <w:t xml:space="preserve">Załącznik 5 – Lista artykułów naukowych przyjętych do </w:t>
      </w:r>
      <w:r w:rsidR="00920178" w:rsidRPr="00920178">
        <w:t xml:space="preserve">analizy </w:t>
      </w:r>
      <w:r w:rsidRPr="00920178">
        <w:t>grup interesariuszy uczelni w badaniu SLR</w:t>
      </w:r>
      <w:bookmarkEnd w:id="952"/>
      <w:bookmarkEnd w:id="953"/>
      <w:bookmarkEnd w:id="954"/>
      <w:bookmarkEnd w:id="955"/>
    </w:p>
    <w:tbl>
      <w:tblPr>
        <w:tblStyle w:val="TableGrid"/>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r w:rsidRPr="008C72E5">
              <w:t xml:space="preserve">Rok, </w:t>
            </w:r>
            <w:proofErr w:type="spellStart"/>
            <w:r w:rsidRPr="008C72E5">
              <w:t>publikacja</w:t>
            </w:r>
            <w:proofErr w:type="spellEnd"/>
            <w:r w:rsidRPr="008C72E5">
              <w:t>, DOI</w:t>
            </w:r>
          </w:p>
        </w:tc>
      </w:tr>
      <w:tr w:rsidR="00C4329A" w:rsidRPr="009723C1"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9723C1"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9723C1"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9723C1"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9723C1"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9723C1"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9723C1"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9723C1"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9723C1"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9723C1"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9723C1"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9723C1"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9723C1"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9723C1"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9723C1"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9723C1"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9723C1"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9723C1"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9723C1"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9723C1"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9723C1"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9723C1"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9723C1"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9723C1"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9723C1"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9723C1"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9723C1"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9723C1"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9723C1"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9723C1"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9723C1"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9723C1"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9723C1"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9723C1"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Akinsola-Obatolu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9723C1"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9723C1"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9723C1"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9723C1"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9723C1"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9723C1"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9723C1"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9723C1"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9723C1"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9723C1"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9723C1"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9723C1"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9723C1"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9723C1"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9723C1"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9723C1"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9723C1"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9723C1"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9723C1"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9723C1"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9723C1"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9723C1"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9723C1"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9723C1"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9723C1"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9723C1"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9723C1"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9723C1"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9723C1"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9723C1"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9723C1"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9723C1"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9723C1"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9723C1"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9723C1"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9723C1"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9723C1"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9723C1"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9723C1"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9723C1"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9723C1"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9723C1"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9723C1"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9723C1"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9723C1"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9723C1"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9723C1"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9723C1"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9723C1"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9723C1"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9723C1"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9723C1"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9723C1"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9723C1"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9723C1"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9723C1"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9723C1"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9723C1"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9723C1"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9723C1"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9723C1"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9723C1"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9723C1"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9723C1"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9723C1"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9723C1"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9723C1"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9723C1"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9723C1"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9723C1"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9723C1"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9723C1"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9723C1"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9723C1"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9723C1"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9723C1"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9723C1"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9723C1"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9723C1"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9723C1"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9723C1"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9723C1"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9723C1"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9723C1"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9723C1"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9723C1"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9723C1"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9723C1"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9723C1"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9723C1"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9723C1"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9723C1"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9723C1"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9723C1"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9723C1"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9723C1"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9723C1"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9723C1"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9723C1"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9723C1"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9723C1"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9723C1"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9723C1"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9723C1"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9723C1"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9723C1"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9723C1"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9723C1"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9723C1"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9723C1"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9723C1"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15165E85" w:rsidR="009F6AC8" w:rsidRPr="008C72E5" w:rsidRDefault="009F6AC8" w:rsidP="00B558B7">
            <w:pPr>
              <w:pStyle w:val="TekstTabeli"/>
            </w:pPr>
            <w:r w:rsidRPr="008C72E5">
              <w:t>(2012) ACIS 2012 : Proceedings of the 23rd Australasian Conference on Information Systems, 0</w:t>
            </w:r>
          </w:p>
        </w:tc>
      </w:tr>
      <w:tr w:rsidR="00C4329A" w:rsidRPr="009723C1"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9723C1"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9723C1"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9723C1"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9723C1"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9723C1"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9723C1"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9723C1"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9723C1"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9723C1"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9723C1"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9723C1"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9723C1"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9723C1"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9723C1"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9723C1"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9723C1"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9723C1"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9723C1"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9723C1"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9723C1"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9723C1"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9723C1"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9723C1"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9723C1"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9723C1"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9723C1"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9723C1"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9723C1"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9723C1"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9723C1"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9723C1"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9723C1"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9723C1"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9723C1"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9723C1"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proofErr w:type="spellStart"/>
            <w:r w:rsidRPr="008C72E5">
              <w:t>Kusio</w:t>
            </w:r>
            <w:proofErr w:type="spellEnd"/>
            <w:r w:rsidRPr="008C72E5">
              <w:t xml:space="preserve">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9723C1"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9723C1"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9723C1"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9723C1"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9723C1"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9723C1"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9723C1"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9723C1"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9723C1"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9723C1"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9723C1"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9723C1"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9723C1"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9723C1"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9723C1"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9723C1"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9723C1"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9723C1"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9723C1"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9723C1"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9723C1"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9723C1"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9723C1"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9723C1"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9723C1"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9723C1"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9723C1"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9723C1"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9723C1"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9723C1"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9723C1"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9723C1"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9723C1"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9723C1"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9723C1"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9723C1"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Mohaghar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9723C1"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9723C1"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9723C1"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9723C1"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9723C1"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9723C1"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9723C1"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9723C1"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9723C1"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9723C1"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9723C1"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9723C1"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9723C1"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9723C1"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9723C1"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9723C1"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9723C1"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9723C1"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9723C1"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9723C1"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9723C1"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9723C1"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9723C1"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9723C1"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9723C1"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9723C1"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9723C1"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9723C1"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Silviculturae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9723C1"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9723C1"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9723C1"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9723C1"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9723C1"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9723C1"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9723C1"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9723C1"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9723C1"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9723C1"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9723C1"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9723C1"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9723C1"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9723C1"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9723C1"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9723C1"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9723C1"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9723C1"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9723C1"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9723C1"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9723C1"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9723C1"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9723C1"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9723C1"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9723C1"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9723C1"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9723C1"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9723C1"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9723C1"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9723C1"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9723C1"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9723C1"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9723C1"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9723C1"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9723C1"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9723C1"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9723C1"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9723C1"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9723C1"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9723C1"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9723C1"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9723C1"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9723C1"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9723C1"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9723C1"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9723C1"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9723C1"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9723C1"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9723C1"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9723C1"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9723C1"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9723C1"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9723C1"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9723C1"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9723C1"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9723C1"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9723C1"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9723C1"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9723C1"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9723C1"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9723C1"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9723C1"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9723C1"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9723C1"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9723C1"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9723C1"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9723C1"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9723C1"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9723C1"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9723C1"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9723C1"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9723C1"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9723C1"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9723C1"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9723C1"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9723C1"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9723C1"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9723C1"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9723C1"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9723C1"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9723C1"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9723C1"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9723C1"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9723C1"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9723C1"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9723C1"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9723C1"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9723C1"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9723C1"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9723C1"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9723C1"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9723C1"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9723C1"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9723C1"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9723C1"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9723C1"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9723C1"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9723C1"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9723C1"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9723C1"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9723C1"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r w:rsidRPr="008C72E5">
              <w:t>Alsyouf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9723C1"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9723C1"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9723C1"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9723C1"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9723C1"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Pamidimukkala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9723C1"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9723C1"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9723C1"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9723C1"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9723C1"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9723C1"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9723C1"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9723C1"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9723C1"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9723C1"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9723C1"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9723C1"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9723C1"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9723C1"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9723C1"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9723C1"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9723C1"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9723C1"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9723C1"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9723C1"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9723C1"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9723C1"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9723C1"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9723C1"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9723C1"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9723C1"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9723C1"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9723C1"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9723C1"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9723C1"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9723C1"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9723C1"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9723C1"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9723C1"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9723C1"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9723C1"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9723C1"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9723C1"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9723C1"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9723C1"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9723C1"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9723C1"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9723C1"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9723C1"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9723C1"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9723C1"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9723C1"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9723C1"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9723C1"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9723C1"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9723C1"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9723C1"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9723C1"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9723C1"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9723C1"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9723C1"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9723C1"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9723C1"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9723C1"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9723C1"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9723C1"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9723C1"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9723C1"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9723C1"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9723C1"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9723C1"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9723C1"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9723C1"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9723C1"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9723C1"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9723C1"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9723C1"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9723C1"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9723C1"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9723C1"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9723C1"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9723C1"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9723C1"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9723C1"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9723C1"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9723C1"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9723C1"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9723C1"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9723C1"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9723C1"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9723C1"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9723C1"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72B4E5F4" w14:textId="0420FD17" w:rsidR="008C72E5" w:rsidRPr="00920178" w:rsidRDefault="008C72E5" w:rsidP="00920178">
      <w:pPr>
        <w:pStyle w:val="Heading1"/>
        <w:numPr>
          <w:ilvl w:val="0"/>
          <w:numId w:val="0"/>
        </w:numPr>
        <w:ind w:left="432"/>
      </w:pPr>
      <w:bookmarkStart w:id="956" w:name="_Toc164801047"/>
      <w:bookmarkStart w:id="957" w:name="_Toc168903310"/>
      <w:bookmarkStart w:id="958" w:name="_Toc168903716"/>
      <w:bookmarkStart w:id="959" w:name="_Toc169134117"/>
      <w:r w:rsidRPr="00920178">
        <w:lastRenderedPageBreak/>
        <w:t xml:space="preserve">Załącznik 6 – </w:t>
      </w:r>
      <w:bookmarkStart w:id="960" w:name="_Hlk157755664"/>
      <w:r w:rsidRPr="00920178">
        <w:t xml:space="preserve">Szczegółowa </w:t>
      </w:r>
      <w:r w:rsidR="00920178" w:rsidRPr="00920178">
        <w:t xml:space="preserve">lista analizowanych </w:t>
      </w:r>
      <w:r w:rsidRPr="00920178">
        <w:t>fraz</w:t>
      </w:r>
      <w:r w:rsidR="00D51AB7" w:rsidRPr="00920178">
        <w:br/>
      </w:r>
      <w:r w:rsidRPr="00920178">
        <w:t xml:space="preserve">odnoszących się do </w:t>
      </w:r>
      <w:r w:rsidR="00920178" w:rsidRPr="00920178">
        <w:t xml:space="preserve">interesariuszy </w:t>
      </w:r>
      <w:r w:rsidRPr="00920178">
        <w:t>uczelni w badaniu SLR</w:t>
      </w:r>
      <w:bookmarkEnd w:id="956"/>
      <w:bookmarkEnd w:id="957"/>
      <w:bookmarkEnd w:id="958"/>
      <w:bookmarkEnd w:id="959"/>
      <w:bookmarkEnd w:id="960"/>
    </w:p>
    <w:tbl>
      <w:tblPr>
        <w:tblStyle w:val="TableGrid"/>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FootnoteReference"/>
              </w:rPr>
              <w:footnoteReference w:id="79"/>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E0E038F"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60C88360" w14:textId="4B9289C0" w:rsidR="00BC6853" w:rsidRDefault="00BC6853" w:rsidP="00BC6853">
      <w:pPr>
        <w:pStyle w:val="Heading1"/>
        <w:numPr>
          <w:ilvl w:val="0"/>
          <w:numId w:val="0"/>
        </w:numPr>
        <w:ind w:left="432"/>
      </w:pPr>
      <w:bookmarkStart w:id="961" w:name="_Toc164801048"/>
      <w:bookmarkStart w:id="962" w:name="_Toc168903311"/>
      <w:bookmarkStart w:id="963" w:name="_Toc168903717"/>
      <w:bookmarkStart w:id="964" w:name="_Toc169134118"/>
      <w:r>
        <w:lastRenderedPageBreak/>
        <w:t xml:space="preserve">Załącznik 7 </w:t>
      </w:r>
      <w:r w:rsidR="00B12AF3">
        <w:t xml:space="preserve">– </w:t>
      </w:r>
      <w:r>
        <w:t xml:space="preserve">Diagram Modelu Doskonalenia Systemu Zarządzania Jakością Uczelni Inspirowanego Satysfakcją Interesariuszy wraz ze szczegółowym opisem </w:t>
      </w:r>
      <w:r w:rsidR="00920178">
        <w:t xml:space="preserve">jego </w:t>
      </w:r>
      <w:r>
        <w:t>etapów</w:t>
      </w:r>
      <w:bookmarkEnd w:id="961"/>
      <w:bookmarkEnd w:id="962"/>
      <w:bookmarkEnd w:id="963"/>
      <w:bookmarkEnd w:id="964"/>
    </w:p>
    <w:p w14:paraId="74AE2DCF" w14:textId="4CA19AF2" w:rsidR="00BC6853" w:rsidRDefault="00BC6853" w:rsidP="00BC6853">
      <w:commentRangeStart w:id="965"/>
      <w:r>
        <w:t>Wstawić obraz SSDQM_HQ</w:t>
      </w:r>
      <w:commentRangeEnd w:id="965"/>
      <w:r>
        <w:rPr>
          <w:rStyle w:val="CommentReference"/>
          <w:rFonts w:ascii="Times New Roman" w:eastAsia="Times New Roman" w:hAnsi="Times New Roman"/>
          <w:szCs w:val="20"/>
          <w:lang w:eastAsia="pl-PL"/>
        </w:rPr>
        <w:commentReference w:id="965"/>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6F7CA10F" w:rsidR="00BC6853" w:rsidRDefault="00BC6853">
      <w:pPr>
        <w:pStyle w:val="ListParagraph"/>
        <w:numPr>
          <w:ilvl w:val="0"/>
          <w:numId w:val="41"/>
        </w:numPr>
      </w:pPr>
      <w:r>
        <w:t>Identyfikacja misji, wizji i celów uczelni ze szczególnym uwzględnieniem roli interesariuszy w systemie zarządzania jakością</w:t>
      </w:r>
    </w:p>
    <w:p w14:paraId="79307769" w14:textId="1659D397" w:rsidR="00BC6853" w:rsidRDefault="00BC6853">
      <w:pPr>
        <w:pStyle w:val="ListParagraph"/>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F2350D">
        <w:rPr>
          <w:szCs w:val="20"/>
        </w:rPr>
        <w:t>1.5</w:t>
      </w:r>
      <w:r w:rsidR="000B58A9" w:rsidRPr="000B58A9">
        <w:rPr>
          <w:color w:val="FF0000"/>
          <w:szCs w:val="20"/>
        </w:rPr>
        <w:fldChar w:fldCharType="end"/>
      </w:r>
      <w:r>
        <w:t>)</w:t>
      </w:r>
    </w:p>
    <w:p w14:paraId="5361E810" w14:textId="008973FC" w:rsidR="00BC6853" w:rsidRDefault="00BC6853">
      <w:pPr>
        <w:pStyle w:val="ListParagraph"/>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F2350D">
        <w:rPr>
          <w:szCs w:val="20"/>
        </w:rPr>
        <w:t>1.5</w:t>
      </w:r>
      <w:r w:rsidR="000B58A9" w:rsidRPr="000B58A9">
        <w:rPr>
          <w:color w:val="FF0000"/>
          <w:szCs w:val="20"/>
        </w:rPr>
        <w:fldChar w:fldCharType="end"/>
      </w:r>
      <w:r>
        <w:t>)</w:t>
      </w:r>
    </w:p>
    <w:p w14:paraId="6E107D75" w14:textId="77777777" w:rsidR="00BC6853" w:rsidRDefault="00BC6853">
      <w:pPr>
        <w:pStyle w:val="ListParagraph"/>
        <w:numPr>
          <w:ilvl w:val="1"/>
          <w:numId w:val="41"/>
        </w:numPr>
      </w:pPr>
      <w:r>
        <w:t>Opis cech każdej z grup w celu ich odpowiedniej klasyfikacji</w:t>
      </w:r>
    </w:p>
    <w:p w14:paraId="09A9F4EF" w14:textId="77777777" w:rsidR="00BC6853" w:rsidRDefault="00BC6853">
      <w:pPr>
        <w:pStyle w:val="ListParagraph"/>
        <w:numPr>
          <w:ilvl w:val="1"/>
          <w:numId w:val="41"/>
        </w:numPr>
      </w:pPr>
      <w:r>
        <w:t>Wybór najistotniejszych grup interesariuszy przy uwzględnieniu misji i celów organizacji</w:t>
      </w:r>
    </w:p>
    <w:p w14:paraId="58261903" w14:textId="39A3336A" w:rsidR="00BC6853" w:rsidRDefault="00BC6853">
      <w:pPr>
        <w:pStyle w:val="ListParagraph"/>
        <w:numPr>
          <w:ilvl w:val="0"/>
          <w:numId w:val="41"/>
        </w:numPr>
      </w:pPr>
      <w:r>
        <w:t>Identyfikacja istotnych obszarów doskonalenia z punktu widzenia interesariuszy</w:t>
      </w:r>
      <w:r w:rsidR="00BA3A2B">
        <w:t xml:space="preserve"> –</w:t>
      </w:r>
      <w:r>
        <w:t xml:space="preserve"> badanie jakościowe</w:t>
      </w:r>
    </w:p>
    <w:p w14:paraId="489A7E07" w14:textId="77777777" w:rsidR="00BC6853" w:rsidRDefault="00BC6853">
      <w:pPr>
        <w:pStyle w:val="ListParagraph"/>
        <w:numPr>
          <w:ilvl w:val="1"/>
          <w:numId w:val="41"/>
        </w:numPr>
      </w:pPr>
      <w:r>
        <w:t>Wybór celowy grupy respondentów do wywiadów jakościowych (z uwzględnieniem przedstawicieli władz uczelni oraz przedstawicieli wszystkich istotnych grup interesariuszy)</w:t>
      </w:r>
    </w:p>
    <w:p w14:paraId="69E1A8A2" w14:textId="77777777" w:rsidR="00BC6853" w:rsidRDefault="00BC6853">
      <w:pPr>
        <w:pStyle w:val="ListParagraph"/>
        <w:numPr>
          <w:ilvl w:val="1"/>
          <w:numId w:val="41"/>
        </w:numPr>
      </w:pPr>
      <w:r>
        <w:t>Opracowanie planu wywiadów umożliwiającego osiągnięcie celu badania (identyfikacja obszarów doskonalenia istotnych z punktu widzenia interesariuszy)</w:t>
      </w:r>
    </w:p>
    <w:p w14:paraId="110F43BE" w14:textId="77777777" w:rsidR="00BC6853" w:rsidRDefault="00BC6853">
      <w:pPr>
        <w:pStyle w:val="ListParagraph"/>
        <w:numPr>
          <w:ilvl w:val="1"/>
          <w:numId w:val="41"/>
        </w:numPr>
      </w:pPr>
      <w:r>
        <w:t>Przeprowadzenie wywiadów badania jakościowego</w:t>
      </w:r>
    </w:p>
    <w:p w14:paraId="11A6914A" w14:textId="77777777" w:rsidR="00BC6853" w:rsidRDefault="00BC6853">
      <w:pPr>
        <w:pStyle w:val="ListParagraph"/>
        <w:numPr>
          <w:ilvl w:val="1"/>
          <w:numId w:val="41"/>
        </w:numPr>
      </w:pPr>
      <w:r>
        <w:t>Analiza wyników wywiadu, w tym określenie potencjalnie najistotniejszych obszarów doskonalenia z punktu widzenia interesariuszy</w:t>
      </w:r>
    </w:p>
    <w:p w14:paraId="3E207F60" w14:textId="77777777" w:rsidR="00BC6853" w:rsidRDefault="00BC6853">
      <w:pPr>
        <w:pStyle w:val="ListParagraph"/>
        <w:numPr>
          <w:ilvl w:val="0"/>
          <w:numId w:val="41"/>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pPr>
        <w:pStyle w:val="ListParagraph"/>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pPr>
        <w:pStyle w:val="ListParagraph"/>
        <w:numPr>
          <w:ilvl w:val="1"/>
          <w:numId w:val="41"/>
        </w:numPr>
      </w:pPr>
      <w:r w:rsidRPr="007E3E7E">
        <w:t>Opracowanie narzędzia badawczego</w:t>
      </w:r>
    </w:p>
    <w:p w14:paraId="7BC8F617" w14:textId="77777777" w:rsidR="00BC6853" w:rsidRPr="007E3E7E" w:rsidRDefault="00BC6853">
      <w:pPr>
        <w:pStyle w:val="ListParagraph"/>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pPr>
        <w:pStyle w:val="ListParagraph"/>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pPr>
        <w:pStyle w:val="ListParagraph"/>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pPr>
        <w:pStyle w:val="ListParagraph"/>
        <w:numPr>
          <w:ilvl w:val="1"/>
          <w:numId w:val="41"/>
        </w:numPr>
      </w:pPr>
      <w:r w:rsidRPr="007E3E7E">
        <w:t>Weryfikacja narzędzia pomiarowego poprzez przeprowadzenie badania pilotażowego</w:t>
      </w:r>
    </w:p>
    <w:p w14:paraId="1D8976A9" w14:textId="77777777" w:rsidR="00BC6853" w:rsidRPr="007E3E7E" w:rsidRDefault="00BC6853">
      <w:pPr>
        <w:pStyle w:val="ListParagraph"/>
        <w:numPr>
          <w:ilvl w:val="1"/>
          <w:numId w:val="41"/>
        </w:numPr>
      </w:pPr>
      <w:r w:rsidRPr="007E3E7E">
        <w:t>Wprowadzenie ewentualnych korekt do narzędzia pomiarowego</w:t>
      </w:r>
    </w:p>
    <w:p w14:paraId="3D99E1CC" w14:textId="77777777" w:rsidR="00BC6853" w:rsidRPr="007E3E7E" w:rsidRDefault="00BC6853">
      <w:pPr>
        <w:pStyle w:val="ListParagraph"/>
        <w:numPr>
          <w:ilvl w:val="1"/>
          <w:numId w:val="41"/>
        </w:numPr>
      </w:pPr>
      <w:r w:rsidRPr="007E3E7E">
        <w:t>Przeprowadzenie badania właściwego</w:t>
      </w:r>
    </w:p>
    <w:p w14:paraId="537835FC" w14:textId="77777777" w:rsidR="00BC6853" w:rsidRPr="007E3E7E" w:rsidRDefault="00BC6853">
      <w:pPr>
        <w:pStyle w:val="ListParagraph"/>
        <w:numPr>
          <w:ilvl w:val="1"/>
          <w:numId w:val="41"/>
        </w:numPr>
      </w:pPr>
      <w:r w:rsidRPr="007E3E7E">
        <w:t>Analiza wyników badania</w:t>
      </w:r>
    </w:p>
    <w:p w14:paraId="45BBED72" w14:textId="77777777" w:rsidR="00BC6853" w:rsidRPr="007E3E7E" w:rsidRDefault="00BC6853">
      <w:pPr>
        <w:pStyle w:val="ListParagraph"/>
        <w:numPr>
          <w:ilvl w:val="2"/>
          <w:numId w:val="41"/>
        </w:numPr>
      </w:pPr>
      <w:r w:rsidRPr="007E3E7E">
        <w:t>Weryfikacja reprezentatywności grupy badawczej</w:t>
      </w:r>
    </w:p>
    <w:p w14:paraId="559113A4" w14:textId="77777777" w:rsidR="00BC6853" w:rsidRDefault="00BC6853">
      <w:pPr>
        <w:pStyle w:val="ListParagraph"/>
        <w:numPr>
          <w:ilvl w:val="2"/>
          <w:numId w:val="41"/>
        </w:numPr>
      </w:pPr>
      <w:r w:rsidRPr="007E3E7E">
        <w:t>Weryfikacji statystycznej istotności uzyskanych wyników</w:t>
      </w:r>
    </w:p>
    <w:p w14:paraId="39AB63A1" w14:textId="022FE547" w:rsidR="00BC6853" w:rsidRDefault="00FA3EFF">
      <w:pPr>
        <w:pStyle w:val="ListParagraph"/>
        <w:numPr>
          <w:ilvl w:val="2"/>
          <w:numId w:val="41"/>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pPr>
        <w:pStyle w:val="ListParagraph"/>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pPr>
        <w:pStyle w:val="ListParagraph"/>
        <w:numPr>
          <w:ilvl w:val="1"/>
          <w:numId w:val="41"/>
        </w:numPr>
      </w:pPr>
      <w:r w:rsidRPr="007E3E7E">
        <w:t>Opracowanie raportu z badania</w:t>
      </w:r>
    </w:p>
    <w:p w14:paraId="062E12DB" w14:textId="77777777" w:rsidR="00BC6853" w:rsidRDefault="00BC6853">
      <w:pPr>
        <w:pStyle w:val="ListParagraph"/>
        <w:numPr>
          <w:ilvl w:val="0"/>
          <w:numId w:val="41"/>
        </w:numPr>
      </w:pPr>
      <w:r>
        <w:t>Wybór obszarów do doskonalenia</w:t>
      </w:r>
    </w:p>
    <w:p w14:paraId="30960EF6" w14:textId="77777777" w:rsidR="00BC6853" w:rsidRDefault="00BC6853">
      <w:pPr>
        <w:pStyle w:val="ListParagraph"/>
        <w:numPr>
          <w:ilvl w:val="1"/>
          <w:numId w:val="41"/>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pPr>
        <w:pStyle w:val="ListParagraph"/>
        <w:numPr>
          <w:ilvl w:val="1"/>
          <w:numId w:val="41"/>
        </w:numPr>
      </w:pPr>
      <w:r>
        <w:t>Analiza potencjału poprawy (w odniesieniu do poszczególnych przyczyn istniejących wyzwań, z uwzględnieniem trudności lub kosztów osiągnięcia celów poprawy, w kontekście celów i wartości organizacji)</w:t>
      </w:r>
    </w:p>
    <w:p w14:paraId="3B30960D" w14:textId="59EDD91B" w:rsidR="00BC6853" w:rsidRDefault="00BC6853">
      <w:pPr>
        <w:pStyle w:val="ListParagraph"/>
        <w:numPr>
          <w:ilvl w:val="1"/>
          <w:numId w:val="41"/>
        </w:numPr>
      </w:pPr>
      <w:r>
        <w:t xml:space="preserve">Wybór szczegółowych obszarów do poprawy (zastosowanie metod analitycznych np. tzw. diagram </w:t>
      </w:r>
      <w:proofErr w:type="spellStart"/>
      <w:r>
        <w:t>Pareto</w:t>
      </w:r>
      <w:proofErr w:type="spellEnd"/>
      <w:r>
        <w:t>-Lorentza, i in.)</w:t>
      </w:r>
    </w:p>
    <w:p w14:paraId="51F93E93" w14:textId="77777777" w:rsidR="00BC6853" w:rsidRDefault="00BC6853">
      <w:pPr>
        <w:pStyle w:val="ListParagraph"/>
        <w:numPr>
          <w:ilvl w:val="0"/>
          <w:numId w:val="41"/>
        </w:numPr>
      </w:pPr>
      <w:r>
        <w:t>Implementacja zmian w celu osiągnięcia poprawy w wybranych obszarach</w:t>
      </w:r>
    </w:p>
    <w:p w14:paraId="61E25CAD" w14:textId="77777777" w:rsidR="00BC6853" w:rsidRDefault="00BC6853">
      <w:pPr>
        <w:pStyle w:val="ListParagraph"/>
        <w:numPr>
          <w:ilvl w:val="1"/>
          <w:numId w:val="41"/>
        </w:numPr>
      </w:pPr>
      <w:r>
        <w:t>Zapewnienie zaangażowania i wsparcia najwyższego kierownictwa w zakresie decyzyjności i zasobów niezbędnych do wdrażania zmian</w:t>
      </w:r>
    </w:p>
    <w:p w14:paraId="440A396E" w14:textId="13760BE9" w:rsidR="00BC6853" w:rsidRDefault="00BC6853">
      <w:pPr>
        <w:pStyle w:val="ListParagraph"/>
        <w:numPr>
          <w:ilvl w:val="1"/>
          <w:numId w:val="41"/>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kaskadowe/projektowe (opracowanie planu i harmonogramów realizacji)</w:t>
      </w:r>
    </w:p>
    <w:p w14:paraId="574A0FF8" w14:textId="77777777" w:rsidR="00BC6853" w:rsidRDefault="00BC6853">
      <w:pPr>
        <w:pStyle w:val="ListParagraph"/>
        <w:numPr>
          <w:ilvl w:val="1"/>
          <w:numId w:val="41"/>
        </w:numPr>
      </w:pPr>
      <w:r>
        <w:t>[A] Określenie wstępnej wizji celu do poprawy</w:t>
      </w:r>
    </w:p>
    <w:p w14:paraId="4F538338" w14:textId="77777777" w:rsidR="00BC6853" w:rsidRDefault="00BC6853">
      <w:pPr>
        <w:pStyle w:val="ListParagraph"/>
        <w:numPr>
          <w:ilvl w:val="1"/>
          <w:numId w:val="41"/>
        </w:numPr>
      </w:pPr>
      <w:r>
        <w:t>[A] Określenie przewidywanych etapów wdrożenia i celów cząstkowych (m. in. uwzględnienie potrzeb treningu i wsparcia dla osób będących pod wpływem zmian)</w:t>
      </w:r>
    </w:p>
    <w:p w14:paraId="51DDEB49" w14:textId="77777777" w:rsidR="00BC6853" w:rsidRDefault="00BC6853">
      <w:pPr>
        <w:pStyle w:val="ListParagraph"/>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pPr>
        <w:pStyle w:val="ListParagraph"/>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pPr>
        <w:pStyle w:val="ListParagraph"/>
        <w:numPr>
          <w:ilvl w:val="1"/>
          <w:numId w:val="41"/>
        </w:numPr>
      </w:pPr>
      <w:r>
        <w:t>[A] Ustalenie wstępnego planu działań wraz z ich przewidywanymi kosztami oraz wzajemnymi zależnościami</w:t>
      </w:r>
    </w:p>
    <w:p w14:paraId="74BC8955" w14:textId="77777777" w:rsidR="00BC6853" w:rsidRDefault="00BC6853">
      <w:pPr>
        <w:pStyle w:val="ListParagraph"/>
        <w:numPr>
          <w:ilvl w:val="1"/>
          <w:numId w:val="41"/>
        </w:numPr>
      </w:pPr>
      <w:r>
        <w:t>[A] Iteracyjne wdrażanie zmian i ich bieżąca weryfikacja (plan, realizacja, weryfikacja)</w:t>
      </w:r>
    </w:p>
    <w:p w14:paraId="7FED70FE" w14:textId="77777777" w:rsidR="00BC6853" w:rsidRDefault="00BC6853">
      <w:pPr>
        <w:pStyle w:val="ListParagraph"/>
        <w:numPr>
          <w:ilvl w:val="1"/>
          <w:numId w:val="41"/>
        </w:numPr>
      </w:pPr>
      <w:r>
        <w:t>[A] Iteracyjne przeglądy i doskonalenie sposobów pracy i współpracy zespołu</w:t>
      </w:r>
    </w:p>
    <w:p w14:paraId="5314CEDC" w14:textId="0CA58E52" w:rsidR="00BC6853" w:rsidRDefault="00BC6853">
      <w:pPr>
        <w:pStyle w:val="ListParagraph"/>
        <w:numPr>
          <w:ilvl w:val="1"/>
          <w:numId w:val="41"/>
        </w:numPr>
      </w:pPr>
      <w:r>
        <w:t>[A] Weryfikacja MVP i ustalenie kolejnych etapów najbardziej wartościowych udoskonaleń pierwszej minimalnej wdrożonej wersji zmian (przy osiąganiu celu maksymalizować ilość pracy niewykonanej)</w:t>
      </w:r>
    </w:p>
    <w:p w14:paraId="6050C13C" w14:textId="77777777" w:rsidR="00BC6853" w:rsidRDefault="00BC6853">
      <w:pPr>
        <w:pStyle w:val="ListParagraph"/>
        <w:numPr>
          <w:ilvl w:val="1"/>
          <w:numId w:val="41"/>
        </w:numPr>
      </w:pPr>
      <w:r>
        <w:t>[A] Iteracyjne wdrażanie kolejnych udoskonaleń do MVP, aż do osiągnięcia celu poprawy lub określenia nowych celów doskonalenia</w:t>
      </w:r>
    </w:p>
    <w:p w14:paraId="1512098B" w14:textId="77777777" w:rsidR="00BC6853" w:rsidRDefault="00BC6853">
      <w:pPr>
        <w:pStyle w:val="ListParagraph"/>
        <w:numPr>
          <w:ilvl w:val="1"/>
          <w:numId w:val="41"/>
        </w:numPr>
      </w:pPr>
      <w:r>
        <w:t>[W] Szczegółowe określenie celu do osiągnięcia</w:t>
      </w:r>
    </w:p>
    <w:p w14:paraId="7004DECD" w14:textId="77777777" w:rsidR="00BC6853" w:rsidRDefault="00BC6853">
      <w:pPr>
        <w:pStyle w:val="ListParagraph"/>
        <w:numPr>
          <w:ilvl w:val="1"/>
          <w:numId w:val="41"/>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pPr>
        <w:pStyle w:val="ListParagraph"/>
        <w:numPr>
          <w:ilvl w:val="1"/>
          <w:numId w:val="41"/>
        </w:numPr>
      </w:pPr>
      <w:r>
        <w:t>[W] Weryfikacja planu i opracowanie harmonogramu wraz z harmonogramem wykorzystania zasobów</w:t>
      </w:r>
    </w:p>
    <w:p w14:paraId="252AC35C" w14:textId="77777777" w:rsidR="00BC6853" w:rsidRDefault="00BC6853">
      <w:pPr>
        <w:pStyle w:val="ListParagraph"/>
        <w:numPr>
          <w:ilvl w:val="1"/>
          <w:numId w:val="41"/>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pPr>
        <w:pStyle w:val="ListParagraph"/>
        <w:numPr>
          <w:ilvl w:val="1"/>
          <w:numId w:val="41"/>
        </w:numPr>
      </w:pPr>
      <w:r>
        <w:t>[W] Wprowadzenie ewentualnych korekt do planu</w:t>
      </w:r>
    </w:p>
    <w:p w14:paraId="1FE00ECE" w14:textId="77777777" w:rsidR="00BC6853" w:rsidRDefault="00BC6853">
      <w:pPr>
        <w:pStyle w:val="ListParagraph"/>
        <w:numPr>
          <w:ilvl w:val="1"/>
          <w:numId w:val="41"/>
        </w:numPr>
      </w:pPr>
      <w:r>
        <w:t xml:space="preserve">[W] Realizacja planu i monitorowanie sytuacji w celu identyfikacji konieczności wprowadzenie modyfikacji do planu </w:t>
      </w:r>
    </w:p>
    <w:p w14:paraId="71A4C754" w14:textId="77777777" w:rsidR="00BC6853" w:rsidRDefault="00BC6853">
      <w:pPr>
        <w:pStyle w:val="ListParagraph"/>
        <w:numPr>
          <w:ilvl w:val="1"/>
          <w:numId w:val="41"/>
        </w:numPr>
      </w:pPr>
      <w:r>
        <w:t>[W] Weryfikacja stopnia osiągnięcia celu poprawy</w:t>
      </w:r>
    </w:p>
    <w:p w14:paraId="597FE131" w14:textId="77777777" w:rsidR="00BC6853" w:rsidRDefault="00BC6853">
      <w:pPr>
        <w:pStyle w:val="ListParagraph"/>
        <w:numPr>
          <w:ilvl w:val="0"/>
          <w:numId w:val="41"/>
        </w:numPr>
      </w:pPr>
      <w:r>
        <w:t>Zaplanowanie ciągłego pozyskiwania informacji zwrotnej</w:t>
      </w:r>
    </w:p>
    <w:p w14:paraId="19EF026C" w14:textId="77777777" w:rsidR="00BC6853" w:rsidRDefault="00BC6853">
      <w:pPr>
        <w:pStyle w:val="ListParagraph"/>
        <w:numPr>
          <w:ilvl w:val="1"/>
          <w:numId w:val="41"/>
        </w:numPr>
      </w:pPr>
      <w:r>
        <w:t>Ustalenie szczegółów metod ciągłego pozyskiwania informacji zwrotnej</w:t>
      </w:r>
    </w:p>
    <w:p w14:paraId="013CB91D" w14:textId="77777777" w:rsidR="00BC6853" w:rsidRDefault="00BC6853">
      <w:pPr>
        <w:pStyle w:val="ListParagraph"/>
        <w:numPr>
          <w:ilvl w:val="1"/>
          <w:numId w:val="41"/>
        </w:numPr>
      </w:pPr>
      <w:r>
        <w:t>Zaplanowanie regularnych cykli pozyskiwania informacji zwrotnej</w:t>
      </w:r>
    </w:p>
    <w:p w14:paraId="119632C7" w14:textId="2601AF24" w:rsidR="00BC6853" w:rsidRDefault="00BC6853">
      <w:pPr>
        <w:pStyle w:val="ListParagraph"/>
        <w:numPr>
          <w:ilvl w:val="1"/>
          <w:numId w:val="41"/>
        </w:numPr>
      </w:pPr>
      <w:r>
        <w:t>Automatyzacja procesu pozyskiwania informacji zwrotnej tam</w:t>
      </w:r>
      <w:r w:rsidR="00FD60D8">
        <w:t>,</w:t>
      </w:r>
      <w:r>
        <w:t xml:space="preserve"> gdzie to możliwe (wspierające osiąganie celów pozyskiwania informacji zwrotnej)</w:t>
      </w:r>
    </w:p>
    <w:p w14:paraId="4A26BA56" w14:textId="1953F35A" w:rsidR="00BC6853" w:rsidRDefault="00BC6853">
      <w:pPr>
        <w:pStyle w:val="ListParagraph"/>
        <w:numPr>
          <w:ilvl w:val="1"/>
          <w:numId w:val="41"/>
        </w:numPr>
      </w:pPr>
      <w:r>
        <w:t>Zaangażowanie interesariuszy w proces udzielania informacji zwrotnej (m. in. poprzez komunikowanie o tym</w:t>
      </w:r>
      <w:r w:rsidR="00640402">
        <w:t>,</w:t>
      </w:r>
      <w:r>
        <w:t xml:space="preserve"> w jaki sposób ich informacja zwrotna przyczyniła się do wdrożenia konkretnych zmian)</w:t>
      </w:r>
    </w:p>
    <w:p w14:paraId="4AC74381" w14:textId="77777777" w:rsidR="00BC6853" w:rsidRDefault="00BC6853">
      <w:pPr>
        <w:pStyle w:val="ListParagraph"/>
        <w:numPr>
          <w:ilvl w:val="0"/>
          <w:numId w:val="41"/>
        </w:numPr>
      </w:pPr>
      <w:r>
        <w:t>Ciągłe doskonalenie</w:t>
      </w:r>
    </w:p>
    <w:p w14:paraId="59758E51" w14:textId="77777777" w:rsidR="00BC6853" w:rsidRDefault="00BC6853">
      <w:pPr>
        <w:pStyle w:val="ListParagraph"/>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pPr>
        <w:pStyle w:val="ListParagraph"/>
        <w:numPr>
          <w:ilvl w:val="2"/>
          <w:numId w:val="41"/>
        </w:numPr>
      </w:pPr>
      <w:r>
        <w:t>Opracowanie zestawu wskaźników na podstawie dostępnej literatury oraz własnych badań uwzględniających specyfikę organizacji</w:t>
      </w:r>
    </w:p>
    <w:p w14:paraId="25BDFCA1" w14:textId="77777777" w:rsidR="00BC6853" w:rsidRDefault="00BC6853">
      <w:pPr>
        <w:pStyle w:val="ListParagraph"/>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pPr>
        <w:pStyle w:val="ListParagraph"/>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39320D9B" w:rsidR="00BC6853" w:rsidRDefault="00BC6853">
      <w:pPr>
        <w:pStyle w:val="ListParagraph"/>
        <w:numPr>
          <w:ilvl w:val="2"/>
          <w:numId w:val="41"/>
        </w:numPr>
      </w:pPr>
      <w:r>
        <w:t xml:space="preserve">Ustalenie potrzeb w zakresie długości cyklu pomiarów (i weryfikacji efektów działań uczelni w zależności od specyficznych uwarunkowań konkretnej uczelni, tak </w:t>
      </w:r>
      <w:r w:rsidR="00640402">
        <w:t>a</w:t>
      </w:r>
      <w:r>
        <w:t>by pomiar pozwalał na osiągnięcie celów</w:t>
      </w:r>
      <w:r w:rsidR="00334567">
        <w:rPr>
          <w:sz w:val="18"/>
          <w:szCs w:val="20"/>
        </w:rPr>
        <w:t>, dla których jest przeprowadzany</w:t>
      </w:r>
      <w:r>
        <w:t>)</w:t>
      </w:r>
    </w:p>
    <w:p w14:paraId="17A0FAE4" w14:textId="77777777" w:rsidR="00BC6853" w:rsidRDefault="00BC6853">
      <w:pPr>
        <w:pStyle w:val="ListParagraph"/>
        <w:numPr>
          <w:ilvl w:val="2"/>
          <w:numId w:val="41"/>
        </w:numPr>
      </w:pPr>
      <w:r>
        <w:t>Ustanowienie zestawu metod pomiaru i weryfikacji efektów działań (uczelni, w tym procesów zmian/doskonalenia)</w:t>
      </w:r>
    </w:p>
    <w:p w14:paraId="15C5A897" w14:textId="77777777" w:rsidR="00BC6853" w:rsidRDefault="00BC6853">
      <w:pPr>
        <w:pStyle w:val="ListParagraph"/>
        <w:numPr>
          <w:ilvl w:val="1"/>
          <w:numId w:val="41"/>
        </w:numPr>
      </w:pPr>
      <w:r>
        <w:t>Ustanowienie cykli przeglądu wniosków z pomiarów (efektów działań uczelni, w tym działań doskonalących) oraz pozyskiwania informacji zwrotnej (od interesariuszy)</w:t>
      </w:r>
    </w:p>
    <w:p w14:paraId="5AE15F54" w14:textId="77777777" w:rsidR="00BC6853" w:rsidRDefault="00BC6853">
      <w:pPr>
        <w:pStyle w:val="ListParagraph"/>
        <w:numPr>
          <w:ilvl w:val="1"/>
          <w:numId w:val="41"/>
        </w:numPr>
      </w:pPr>
      <w:r>
        <w:t>Ustanowienie cykli regularnej analizy (kolejnych) obszarów do poprawy oraz wdrażania zmian</w:t>
      </w:r>
    </w:p>
    <w:p w14:paraId="1312F561" w14:textId="6F0F8307" w:rsidR="00BC6853" w:rsidRDefault="00BC6853">
      <w:pPr>
        <w:pStyle w:val="ListParagraph"/>
        <w:numPr>
          <w:ilvl w:val="1"/>
          <w:numId w:val="41"/>
        </w:numPr>
      </w:pPr>
      <w:r>
        <w:t xml:space="preserve">Zaplanowanie sposobów na świętowanie sukcesów w ramach organizacji (w zakresie wybranych spośród najistotniejszych wskaźników efektów działań, np. osiągnięcia wzrostu poziomu </w:t>
      </w:r>
      <w:r>
        <w:lastRenderedPageBreak/>
        <w:t xml:space="preserve">satysfakcji interesariuszy, tak </w:t>
      </w:r>
      <w:r w:rsidR="00640402">
        <w:t>a</w:t>
      </w:r>
      <w:r>
        <w:t>by wzmocnić zaangażowanie społeczności uczelni w udzielanie informacji zwrotniej oraz podejmowanie działań doskonalących)</w:t>
      </w:r>
    </w:p>
    <w:p w14:paraId="595C583D" w14:textId="77777777" w:rsidR="00BC6853" w:rsidRDefault="00BC6853">
      <w:pPr>
        <w:pStyle w:val="ListParagraph"/>
        <w:numPr>
          <w:ilvl w:val="1"/>
          <w:numId w:val="41"/>
        </w:numPr>
      </w:pPr>
      <w:r>
        <w:t>Ustanowienie sposobów transparentnego gromadzenia wiedzy (w zakresie działań doskonalących)</w:t>
      </w:r>
    </w:p>
    <w:p w14:paraId="46B1F95F" w14:textId="77777777" w:rsidR="00BC6853" w:rsidRDefault="00BC6853">
      <w:pPr>
        <w:pStyle w:val="ListParagraph"/>
        <w:numPr>
          <w:ilvl w:val="1"/>
          <w:numId w:val="41"/>
        </w:numPr>
      </w:pPr>
      <w:r>
        <w:t xml:space="preserve">Ustanowienie regularnych przeglądów (np. retrospektywy) procesu ciągłego doskonalenia </w:t>
      </w:r>
    </w:p>
    <w:p w14:paraId="07817CF1" w14:textId="5CD8294B" w:rsidR="00BC6853" w:rsidRPr="00BC6853" w:rsidRDefault="00BC6853">
      <w:pPr>
        <w:pStyle w:val="ListParagraph"/>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7" w:author="Jan Paweł Szefler" w:date="2023-05-11T00:11:00Z" w:initials="JS">
    <w:p w14:paraId="425CE523" w14:textId="77777777" w:rsidR="008640C0" w:rsidRDefault="008640C0" w:rsidP="008640C0">
      <w:pPr>
        <w:pStyle w:val="CommentText"/>
      </w:pPr>
      <w:r>
        <w:rPr>
          <w:rStyle w:val="CommentReference"/>
        </w:rPr>
        <w:annotationRef/>
      </w:r>
      <w:r>
        <w:t>Skontrolować, czy numeracja załączników nie uległa zmianie</w:t>
      </w:r>
    </w:p>
  </w:comment>
  <w:comment w:id="18" w:author="Jan Paweł Szefler" w:date="2024-04-09T08:20:00Z" w:initials="JS">
    <w:p w14:paraId="65E940C3" w14:textId="77777777" w:rsidR="009723C1" w:rsidRDefault="009723C1" w:rsidP="009723C1">
      <w:pPr>
        <w:pStyle w:val="CommentText"/>
      </w:pPr>
      <w:r>
        <w:rPr>
          <w:rStyle w:val="CommentReference"/>
        </w:rPr>
        <w:annotationRef/>
      </w:r>
      <w:r>
        <w:t>to tylko znacznik dla części o TQM</w:t>
      </w:r>
    </w:p>
  </w:comment>
  <w:comment w:id="19" w:author="Jan Paweł Szefler" w:date="2024-04-09T08:20:00Z" w:initials="JS">
    <w:p w14:paraId="5D238E3D" w14:textId="77777777" w:rsidR="009723C1" w:rsidRDefault="009723C1" w:rsidP="009723C1">
      <w:pPr>
        <w:pStyle w:val="CommentText"/>
      </w:pPr>
      <w:r>
        <w:rPr>
          <w:rStyle w:val="CommentReference"/>
        </w:rPr>
        <w:annotationRef/>
      </w:r>
      <w:r>
        <w:t>to tylko znacznik dla części o CAF</w:t>
      </w:r>
    </w:p>
  </w:comment>
  <w:comment w:id="20" w:author="Jan Paweł Szefler" w:date="2024-04-09T08:21:00Z" w:initials="JS">
    <w:p w14:paraId="1649FAD8" w14:textId="77777777" w:rsidR="009723C1" w:rsidRDefault="009723C1" w:rsidP="009723C1">
      <w:pPr>
        <w:pStyle w:val="CommentText"/>
      </w:pPr>
      <w:r>
        <w:rPr>
          <w:rStyle w:val="CommentReference"/>
        </w:rPr>
        <w:annotationRef/>
      </w:r>
      <w:r>
        <w:t xml:space="preserve">to tylko znacznik dla części o </w:t>
      </w:r>
      <w:proofErr w:type="spellStart"/>
      <w:r>
        <w:t>QualHE</w:t>
      </w:r>
      <w:proofErr w:type="spellEnd"/>
    </w:p>
  </w:comment>
  <w:comment w:id="21" w:author="Jan Paweł Szefler" w:date="2024-01-02T21:10:00Z" w:initials="JS">
    <w:p w14:paraId="1888305B" w14:textId="77777777" w:rsidR="009935B2" w:rsidRDefault="009935B2" w:rsidP="009935B2">
      <w:pPr>
        <w:pStyle w:val="CommentText"/>
      </w:pPr>
      <w:r>
        <w:rPr>
          <w:rStyle w:val="CommentReference"/>
        </w:rPr>
        <w:annotationRef/>
      </w:r>
      <w:r>
        <w:t>W trakcie końcowej edycji skontrolować zgodność z numeracją załączników.</w:t>
      </w:r>
    </w:p>
  </w:comment>
  <w:comment w:id="22" w:author="Jan Paweł Szefler" w:date="2024-01-02T21:27:00Z" w:initials="JS">
    <w:p w14:paraId="3BB3C4D0" w14:textId="77777777" w:rsidR="009935B2" w:rsidRDefault="009935B2" w:rsidP="009935B2">
      <w:pPr>
        <w:pStyle w:val="CommentText"/>
      </w:pPr>
      <w:r>
        <w:rPr>
          <w:rStyle w:val="CommentReference"/>
        </w:rPr>
        <w:annotationRef/>
      </w:r>
      <w:r>
        <w:t>W trakcie końcowej edycji skontrolować zgodność z numeracją załączników.</w:t>
      </w:r>
    </w:p>
  </w:comment>
  <w:comment w:id="302" w:author="Jan Paweł Szefler" w:date="2024-06-08T15:14:00Z" w:initials="JPS">
    <w:p w14:paraId="38FDBAC2" w14:textId="51511871" w:rsidR="001C5211" w:rsidRDefault="001C5211">
      <w:pPr>
        <w:pStyle w:val="CommentText"/>
      </w:pPr>
      <w:r>
        <w:rPr>
          <w:rStyle w:val="CommentReference"/>
        </w:rPr>
        <w:annotationRef/>
      </w:r>
      <w:r>
        <w:t>skorygować opis źródła (brak „s.”)</w:t>
      </w:r>
    </w:p>
  </w:comment>
  <w:comment w:id="316" w:author="Jan Paweł Szefler" w:date="2024-06-10T07:34:00Z" w:initials="JS">
    <w:p w14:paraId="6340AB1F" w14:textId="2593E7D5" w:rsidR="00C15C8F" w:rsidRDefault="00C15C8F">
      <w:pPr>
        <w:pStyle w:val="CommentText"/>
      </w:pPr>
      <w:r>
        <w:rPr>
          <w:rStyle w:val="CommentReference"/>
        </w:rPr>
        <w:annotationRef/>
      </w:r>
      <w:r>
        <w:t>przy końcowej edycji upewnić się, że myślnik nie przerzuca do następnego wiersza</w:t>
      </w:r>
    </w:p>
  </w:comment>
  <w:comment w:id="498" w:author="Jan Paweł Szefler" w:date="2024-05-10T23:11:00Z" w:initials="JS">
    <w:p w14:paraId="04C34207" w14:textId="66756439" w:rsidR="00B95DFB" w:rsidRDefault="00B95DFB">
      <w:pPr>
        <w:pStyle w:val="CommentText"/>
      </w:pPr>
      <w:r>
        <w:rPr>
          <w:rStyle w:val="CommentReference"/>
        </w:rPr>
        <w:annotationRef/>
      </w:r>
      <w:r>
        <w:t>Przy końcowej edycji zapewnić, że nazwy kategorii z pierwszej kolumny będą odpowiednio widoczne na każdej stronie (po przeniesieniu)</w:t>
      </w:r>
    </w:p>
  </w:comment>
  <w:comment w:id="514" w:author="Jan Paweł Szefler" w:date="2023-05-11T00:11:00Z" w:initials="JS">
    <w:p w14:paraId="141A0DBE" w14:textId="164A47EC" w:rsidR="00DA1B58" w:rsidRDefault="00DA1B58">
      <w:pPr>
        <w:pStyle w:val="CommentText"/>
      </w:pPr>
      <w:r>
        <w:rPr>
          <w:rStyle w:val="CommentReference"/>
        </w:rPr>
        <w:annotationRef/>
      </w:r>
      <w:r>
        <w:t>Skontrolować, czy numeracja załączników nie uległa zmianie</w:t>
      </w:r>
    </w:p>
  </w:comment>
  <w:comment w:id="521" w:author="Jan Paweł Szefler" w:date="2024-04-12T07:50:00Z" w:initials="JS">
    <w:p w14:paraId="5B9E0628" w14:textId="51B097AF" w:rsidR="00DB69B9" w:rsidRDefault="00DB69B9">
      <w:pPr>
        <w:pStyle w:val="CommentText"/>
      </w:pPr>
      <w:r>
        <w:rPr>
          <w:rStyle w:val="CommentReference"/>
        </w:rPr>
        <w:annotationRef/>
      </w:r>
      <w:r>
        <w:t>Przy końcowej edycji zapewnić, że nazwy kategorii z pierwszej kolumny będą odpowiednio widoczne na każdej stronie (po przeniesieniu)</w:t>
      </w:r>
    </w:p>
  </w:comment>
  <w:comment w:id="534" w:author="Jan Paweł Szefler" w:date="2024-04-09T08:20:00Z" w:initials="JS">
    <w:p w14:paraId="3E863648" w14:textId="68BE1FDB" w:rsidR="00D10BAA" w:rsidRDefault="00D10BAA">
      <w:pPr>
        <w:pStyle w:val="CommentText"/>
      </w:pPr>
      <w:r>
        <w:rPr>
          <w:rStyle w:val="CommentReference"/>
        </w:rPr>
        <w:annotationRef/>
      </w:r>
      <w:r>
        <w:t>to tylko znacznik dla części o TQM</w:t>
      </w:r>
    </w:p>
  </w:comment>
  <w:comment w:id="538" w:author="Jan Paweł Szefler" w:date="2024-04-09T08:19:00Z" w:initials="JS">
    <w:p w14:paraId="6F46EB0E" w14:textId="64918AC9" w:rsidR="00D10BAA" w:rsidRDefault="00D10BAA">
      <w:pPr>
        <w:pStyle w:val="CommentText"/>
      </w:pPr>
      <w:r>
        <w:rPr>
          <w:rStyle w:val="CommentReference"/>
        </w:rPr>
        <w:annotationRef/>
      </w:r>
      <w:r>
        <w:t>to tylko znacznik dla części o Normatywnych SZJ</w:t>
      </w:r>
    </w:p>
  </w:comment>
  <w:comment w:id="545" w:author="Jan Paweł Szefler" w:date="2024-04-09T08:18:00Z" w:initials="JS">
    <w:p w14:paraId="29BE1ECE" w14:textId="3B37CA01" w:rsidR="00D10BAA" w:rsidRDefault="00D10BAA">
      <w:pPr>
        <w:pStyle w:val="CommentText"/>
      </w:pPr>
      <w:r>
        <w:rPr>
          <w:rStyle w:val="CommentReference"/>
        </w:rPr>
        <w:annotationRef/>
      </w:r>
      <w:r>
        <w:t>to tylko znacznik dla części o Lean</w:t>
      </w:r>
    </w:p>
  </w:comment>
  <w:comment w:id="549" w:author="Jan Paweł Szefler" w:date="2024-04-09T08:17:00Z" w:initials="JS">
    <w:p w14:paraId="21B2B240" w14:textId="220DDF02" w:rsidR="00543F91" w:rsidRDefault="00543F91">
      <w:pPr>
        <w:pStyle w:val="CommentText"/>
      </w:pPr>
      <w:r>
        <w:rPr>
          <w:rStyle w:val="CommentReference"/>
        </w:rPr>
        <w:annotationRef/>
      </w:r>
      <w:r w:rsidR="00D10BAA">
        <w:t xml:space="preserve">to tylko znacznik dla części o </w:t>
      </w:r>
      <w:proofErr w:type="spellStart"/>
      <w:r>
        <w:t>SixSigma</w:t>
      </w:r>
      <w:proofErr w:type="spellEnd"/>
    </w:p>
  </w:comment>
  <w:comment w:id="550" w:author="Jan Paweł Szefler" w:date="2024-04-09T08:17:00Z" w:initials="JS">
    <w:p w14:paraId="5BDF9A5B" w14:textId="454B0E37" w:rsidR="00543F91" w:rsidRDefault="00543F91">
      <w:pPr>
        <w:pStyle w:val="CommentText"/>
      </w:pPr>
      <w:r>
        <w:rPr>
          <w:rStyle w:val="CommentReference"/>
        </w:rPr>
        <w:annotationRef/>
      </w:r>
      <w:r w:rsidR="00D10BAA">
        <w:t xml:space="preserve">to tylko znacznik dla części o </w:t>
      </w:r>
      <w:r>
        <w:t xml:space="preserve">Lean </w:t>
      </w:r>
      <w:proofErr w:type="spellStart"/>
      <w:r>
        <w:t>SixSigma</w:t>
      </w:r>
      <w:proofErr w:type="spellEnd"/>
    </w:p>
  </w:comment>
  <w:comment w:id="560" w:author="Jan Paweł Szefler" w:date="2024-04-09T08:20:00Z" w:initials="JS">
    <w:p w14:paraId="60D8FA76" w14:textId="3419E375" w:rsidR="00D10BAA" w:rsidRDefault="00D10BAA">
      <w:pPr>
        <w:pStyle w:val="CommentText"/>
      </w:pPr>
      <w:r>
        <w:rPr>
          <w:rStyle w:val="CommentReference"/>
        </w:rPr>
        <w:annotationRef/>
      </w:r>
      <w:r>
        <w:t>to tylko znacznik dla części o CAF</w:t>
      </w:r>
    </w:p>
  </w:comment>
  <w:comment w:id="567" w:author="Jan Paweł Szefler" w:date="2024-04-12T08:01:00Z" w:initials="JS">
    <w:p w14:paraId="107C282F" w14:textId="7B2637AC" w:rsidR="00220D69" w:rsidRDefault="00220D69">
      <w:pPr>
        <w:pStyle w:val="CommentText"/>
      </w:pPr>
      <w:r>
        <w:rPr>
          <w:rStyle w:val="CommentReference"/>
        </w:rPr>
        <w:annotationRef/>
      </w:r>
      <w:r>
        <w:t>ew. korekta w treści opisów</w:t>
      </w:r>
    </w:p>
  </w:comment>
  <w:comment w:id="568" w:author="Jan Paweł Szefler" w:date="2024-04-09T08:21:00Z" w:initials="JS">
    <w:p w14:paraId="6037BEE4" w14:textId="2D548B92" w:rsidR="00D10BAA" w:rsidRDefault="00D10BAA">
      <w:pPr>
        <w:pStyle w:val="CommentText"/>
      </w:pPr>
      <w:r>
        <w:rPr>
          <w:rStyle w:val="CommentReference"/>
        </w:rPr>
        <w:annotationRef/>
      </w:r>
      <w:r>
        <w:t xml:space="preserve">to tylko znacznik dla części o </w:t>
      </w:r>
      <w:proofErr w:type="spellStart"/>
      <w:r>
        <w:t>QualHE</w:t>
      </w:r>
      <w:proofErr w:type="spellEnd"/>
    </w:p>
  </w:comment>
  <w:comment w:id="636" w:author="Jan Paweł Szefler" w:date="2024-01-02T21:10:00Z" w:initials="JS">
    <w:p w14:paraId="132B0310" w14:textId="5DB43894" w:rsidR="008C72E5" w:rsidRDefault="008C72E5">
      <w:pPr>
        <w:pStyle w:val="CommentText"/>
      </w:pPr>
      <w:r>
        <w:rPr>
          <w:rStyle w:val="CommentReference"/>
        </w:rPr>
        <w:annotationRef/>
      </w:r>
      <w:r>
        <w:t>W trakcie końcowej edycji skontrolować zgodność z numeracją załączników.</w:t>
      </w:r>
    </w:p>
  </w:comment>
  <w:comment w:id="637" w:author="Jan Paweł Szefler" w:date="2024-01-02T21:27:00Z" w:initials="JS">
    <w:p w14:paraId="2B682DC9" w14:textId="66F26C64" w:rsidR="00C278BA" w:rsidRDefault="00C278BA">
      <w:pPr>
        <w:pStyle w:val="CommentText"/>
      </w:pPr>
      <w:r>
        <w:rPr>
          <w:rStyle w:val="CommentReference"/>
        </w:rPr>
        <w:annotationRef/>
      </w:r>
      <w:r>
        <w:t>W trakcie końcowej edycji skontrolować zgodność z numeracją załączników.</w:t>
      </w:r>
    </w:p>
  </w:comment>
  <w:comment w:id="673" w:author="Jan Paweł Szefler" w:date="2024-01-24T15:07:00Z" w:initials="JS">
    <w:p w14:paraId="74758B22" w14:textId="3FB5C1EB" w:rsidR="009D61E4" w:rsidRDefault="009D61E4">
      <w:pPr>
        <w:pStyle w:val="CommentText"/>
      </w:pPr>
      <w:r>
        <w:rPr>
          <w:rStyle w:val="CommentReference"/>
        </w:rPr>
        <w:annotationRef/>
      </w:r>
      <w:r>
        <w:t>Przy końcowej edycji zapewnić pojawienie się nazwy tej kategorii na każdej stronie z tabelą</w:t>
      </w:r>
    </w:p>
  </w:comment>
  <w:comment w:id="738" w:author="Jan Paweł Szefler" w:date="2023-06-18T22:22:00Z" w:initials="JPS">
    <w:p w14:paraId="3019F10F" w14:textId="18A4A382" w:rsidR="00684943" w:rsidRDefault="00684943">
      <w:pPr>
        <w:pStyle w:val="CommentText"/>
      </w:pPr>
      <w:r>
        <w:rPr>
          <w:rStyle w:val="CommentReference"/>
        </w:rPr>
        <w:annotationRef/>
      </w:r>
      <w:r>
        <w:t>Skontrolować na koniec czy numeracja załączników się nie zmieniła</w:t>
      </w:r>
    </w:p>
  </w:comment>
  <w:comment w:id="841" w:author="Jan Paweł Szefler" w:date="2023-06-14T15:19:00Z" w:initials="JS">
    <w:p w14:paraId="5A0470A1" w14:textId="2856CEDF" w:rsidR="002B27E1" w:rsidRDefault="002B27E1">
      <w:pPr>
        <w:pStyle w:val="CommentText"/>
      </w:pPr>
      <w:r>
        <w:rPr>
          <w:rStyle w:val="CommentReference"/>
        </w:rPr>
        <w:annotationRef/>
      </w:r>
      <w:r>
        <w:t>Upewnić się na koniec czy numeracja się nie zmieniła.</w:t>
      </w:r>
    </w:p>
  </w:comment>
  <w:comment w:id="885" w:author="Jan Paweł Szefler" w:date="2024-03-26T08:19:00Z" w:initials="JS">
    <w:p w14:paraId="006FB1C8" w14:textId="65DCD355" w:rsidR="00DE5B26" w:rsidRDefault="00DE5B26">
      <w:pPr>
        <w:pStyle w:val="CommentText"/>
      </w:pPr>
      <w:r>
        <w:rPr>
          <w:rStyle w:val="CommentReference"/>
        </w:rPr>
        <w:annotationRef/>
      </w:r>
      <w:r>
        <w:t xml:space="preserve">Zweryfikować przy edycji końcowej </w:t>
      </w:r>
    </w:p>
  </w:comment>
  <w:comment w:id="965" w:author="Jan Paweł Szefler" w:date="2024-03-23T14:52:00Z" w:initials="JS">
    <w:p w14:paraId="6EC2215C" w14:textId="57955F2F" w:rsidR="00BC6853" w:rsidRDefault="00BC6853">
      <w:pPr>
        <w:pStyle w:val="CommentText"/>
      </w:pPr>
      <w:r>
        <w:rPr>
          <w:rStyle w:val="CommentReference"/>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25CE523" w15:done="0"/>
  <w15:commentEx w15:paraId="65E940C3" w15:done="0"/>
  <w15:commentEx w15:paraId="5D238E3D" w15:done="0"/>
  <w15:commentEx w15:paraId="1649FAD8" w15:done="0"/>
  <w15:commentEx w15:paraId="1888305B" w15:done="0"/>
  <w15:commentEx w15:paraId="3BB3C4D0" w15:done="0"/>
  <w15:commentEx w15:paraId="38FDBAC2" w15:done="0"/>
  <w15:commentEx w15:paraId="6340AB1F" w15:done="0"/>
  <w15:commentEx w15:paraId="04C34207"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60D8FA76" w15:done="0"/>
  <w15:commentEx w15:paraId="107C282F" w15:done="0"/>
  <w15:commentEx w15:paraId="6037BEE4" w15:done="0"/>
  <w15:commentEx w15:paraId="132B0310" w15:done="0"/>
  <w15:commentEx w15:paraId="2B682DC9" w15:done="0"/>
  <w15:commentEx w15:paraId="74758B22" w15:done="0"/>
  <w15:commentEx w15:paraId="3019F10F"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D1687A4" w16cex:dateUtc="2023-05-10T22:11:00Z"/>
  <w16cex:commentExtensible w16cex:durableId="143FB0ED" w16cex:dateUtc="2024-04-09T06:20:00Z"/>
  <w16cex:commentExtensible w16cex:durableId="5E74BA66" w16cex:dateUtc="2024-04-09T06:20:00Z"/>
  <w16cex:commentExtensible w16cex:durableId="275B5DCA" w16cex:dateUtc="2024-04-09T06:21:00Z"/>
  <w16cex:commentExtensible w16cex:durableId="4487CEF5" w16cex:dateUtc="2024-01-02T20:10:00Z"/>
  <w16cex:commentExtensible w16cex:durableId="2027F70C" w16cex:dateUtc="2024-01-02T20:27:00Z"/>
  <w16cex:commentExtensible w16cex:durableId="091C62BA" w16cex:dateUtc="2024-06-08T13:14:00Z"/>
  <w16cex:commentExtensible w16cex:durableId="0EBD1020" w16cex:dateUtc="2024-06-10T05:34:00Z"/>
  <w16cex:commentExtensible w16cex:durableId="698CB215" w16cex:dateUtc="2024-05-10T21:11: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27525F82" w16cex:dateUtc="2024-04-09T06:20:00Z"/>
  <w16cex:commentExtensible w16cex:durableId="6570A2DC" w16cex:dateUtc="2024-04-12T06:01:00Z"/>
  <w16cex:commentExtensible w16cex:durableId="7DE77A0D" w16cex:dateUtc="2024-04-09T06:21: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25CE523" w16cid:durableId="6D1687A4"/>
  <w16cid:commentId w16cid:paraId="65E940C3" w16cid:durableId="143FB0ED"/>
  <w16cid:commentId w16cid:paraId="5D238E3D" w16cid:durableId="5E74BA66"/>
  <w16cid:commentId w16cid:paraId="1649FAD8" w16cid:durableId="275B5DCA"/>
  <w16cid:commentId w16cid:paraId="1888305B" w16cid:durableId="4487CEF5"/>
  <w16cid:commentId w16cid:paraId="3BB3C4D0" w16cid:durableId="2027F70C"/>
  <w16cid:commentId w16cid:paraId="38FDBAC2" w16cid:durableId="091C62BA"/>
  <w16cid:commentId w16cid:paraId="6340AB1F" w16cid:durableId="0EBD1020"/>
  <w16cid:commentId w16cid:paraId="04C34207" w16cid:durableId="698CB215"/>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60D8FA76" w16cid:durableId="27525F82"/>
  <w16cid:commentId w16cid:paraId="107C282F" w16cid:durableId="6570A2DC"/>
  <w16cid:commentId w16cid:paraId="6037BEE4" w16cid:durableId="7DE77A0D"/>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257292" w14:textId="77777777" w:rsidR="006B127A" w:rsidRDefault="006B127A" w:rsidP="00807180">
      <w:pPr>
        <w:spacing w:line="240" w:lineRule="auto"/>
      </w:pPr>
      <w:r>
        <w:separator/>
      </w:r>
    </w:p>
  </w:endnote>
  <w:endnote w:type="continuationSeparator" w:id="0">
    <w:p w14:paraId="0BFC56D6" w14:textId="77777777" w:rsidR="006B127A" w:rsidRDefault="006B127A"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D25AC" w14:textId="37054CD3" w:rsidR="00920540" w:rsidRDefault="00920540" w:rsidP="00B758D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C7F4F2" w14:textId="521A7E68" w:rsidR="00C00765" w:rsidRDefault="00C00765" w:rsidP="00B758D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2535499"/>
      <w:docPartObj>
        <w:docPartGallery w:val="Page Numbers (Bottom of Page)"/>
        <w:docPartUnique/>
      </w:docPartObj>
    </w:sdtPr>
    <w:sdtContent>
      <w:p w14:paraId="22727CD7" w14:textId="77777777" w:rsidR="00C00765" w:rsidRDefault="00C00765"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6F752" w14:textId="3CFAE288" w:rsidR="006F7A93" w:rsidRDefault="006F7A93" w:rsidP="00B758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7ABD75" w14:textId="77777777" w:rsidR="006B127A" w:rsidRDefault="006B127A" w:rsidP="00807180">
      <w:pPr>
        <w:spacing w:line="240" w:lineRule="auto"/>
      </w:pPr>
      <w:r>
        <w:separator/>
      </w:r>
    </w:p>
  </w:footnote>
  <w:footnote w:type="continuationSeparator" w:id="0">
    <w:p w14:paraId="274A6932" w14:textId="77777777" w:rsidR="006B127A" w:rsidRDefault="006B127A" w:rsidP="00807180">
      <w:pPr>
        <w:spacing w:line="240" w:lineRule="auto"/>
      </w:pPr>
      <w:r>
        <w:continuationSeparator/>
      </w:r>
    </w:p>
  </w:footnote>
  <w:footnote w:id="1">
    <w:p w14:paraId="153B2689" w14:textId="77777777" w:rsidR="00CA5D5E" w:rsidRDefault="00CA5D5E" w:rsidP="00CA5D5E">
      <w:pPr>
        <w:pStyle w:val="FootnoteText"/>
      </w:pPr>
      <w:r>
        <w:rPr>
          <w:rStyle w:val="FootnoteReference"/>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6275A819" w14:textId="77777777" w:rsidR="000C16BD" w:rsidRDefault="000C16BD" w:rsidP="000C16BD">
      <w:pPr>
        <w:pStyle w:val="FootnoteText"/>
      </w:pPr>
      <w:r>
        <w:rPr>
          <w:rStyle w:val="FootnoteReference"/>
        </w:rPr>
        <w:footnoteRef/>
      </w:r>
      <w:r>
        <w:t xml:space="preserve"> tłumaczenie „korektor zarządzania” w odniesieniu do pojęcia „</w:t>
      </w:r>
      <w:proofErr w:type="spellStart"/>
      <w:r>
        <w:t>governance</w:t>
      </w:r>
      <w:proofErr w:type="spellEnd"/>
      <w:r>
        <w:t xml:space="preserve"> </w:t>
      </w:r>
      <w:proofErr w:type="spellStart"/>
      <w:r>
        <w:t>equalizer</w:t>
      </w:r>
      <w:proofErr w:type="spellEnd"/>
      <w:r>
        <w:t>” pochodzi od analogii do pojęcia korektor dźwięku (</w:t>
      </w:r>
      <w:proofErr w:type="spellStart"/>
      <w:r w:rsidRPr="00266B6F">
        <w:rPr>
          <w:i/>
          <w:iCs/>
        </w:rPr>
        <w:t>sound</w:t>
      </w:r>
      <w:proofErr w:type="spellEnd"/>
      <w:r w:rsidRPr="00266B6F">
        <w:rPr>
          <w:i/>
          <w:iCs/>
        </w:rPr>
        <w:t xml:space="preserve"> </w:t>
      </w:r>
      <w:proofErr w:type="spellStart"/>
      <w:r w:rsidRPr="00266B6F">
        <w:rPr>
          <w:i/>
          <w:iCs/>
        </w:rPr>
        <w:t>equalizer</w:t>
      </w:r>
      <w:proofErr w:type="spellEnd"/>
      <w:r>
        <w:t>) odnoszącego się do urządzenia (również oprogramowania) będącego zestawem suwaków pozwalających na dostosowywanie brzmienia dźwięku poprzez zwiększenie lub zmniejszenie głośności wyodrębnionych pasm częstotliwości.</w:t>
      </w:r>
    </w:p>
  </w:footnote>
  <w:footnote w:id="3">
    <w:p w14:paraId="5379C93C" w14:textId="77777777" w:rsidR="0058452D" w:rsidRDefault="0058452D" w:rsidP="0058452D">
      <w:pPr>
        <w:pStyle w:val="FootnoteText"/>
      </w:pPr>
      <w:r w:rsidRPr="00001D48">
        <w:rPr>
          <w:rStyle w:val="FootnoteReference"/>
        </w:rPr>
        <w:footnoteRef/>
      </w:r>
      <w:r>
        <w:t xml:space="preserve"> Domena tu rozumiana jako „zakres działalności”</w:t>
      </w:r>
    </w:p>
  </w:footnote>
  <w:footnote w:id="4">
    <w:p w14:paraId="1AC1CFB2" w14:textId="77777777" w:rsidR="0058452D" w:rsidRDefault="0058452D" w:rsidP="0058452D">
      <w:pPr>
        <w:pStyle w:val="FootnoteText"/>
      </w:pPr>
      <w:r w:rsidRPr="00001D48">
        <w:rPr>
          <w:rStyle w:val="FootnoteReference"/>
        </w:rPr>
        <w:footnoteRef/>
      </w:r>
      <w:r>
        <w:t xml:space="preserve"> W odniesieniu do najnowszych edycji (stan na dzień 19.04.2024) wymienionych rankingów w zakresie kryterium prestiżu dla większości z nich nie zaobserwowano istotnych zmian: ARWU 2023 – bez zmian; THE WUR 2024 – reputacja kształcenia bez zmian, reputacja badań 18% (+3); QS WUR 2024 – Reputacja akademicka 30% (-10), Reputacja wśród pracodawców 15% (+5); RUR 2023 – zmienione nazwy i zmodyfikowane metody pomiaru jednak autorzy utrzymują, że osiągnięto większą wiarygodność pomiarów poprzez pozyskiwania danych dotyczących większej populacji badanej; </w:t>
      </w:r>
      <w:proofErr w:type="spellStart"/>
      <w:r>
        <w:t>MyPlan</w:t>
      </w:r>
      <w:proofErr w:type="spellEnd"/>
      <w:r>
        <w:t> 2024 – 7,1% (1 z 14); Perspektywy 2023 – bez zmian.</w:t>
      </w:r>
    </w:p>
  </w:footnote>
  <w:footnote w:id="5">
    <w:p w14:paraId="1849A43A" w14:textId="77777777" w:rsidR="0058452D" w:rsidRDefault="0058452D" w:rsidP="0058452D">
      <w:pPr>
        <w:pStyle w:val="FootnoteText"/>
      </w:pPr>
      <w:r>
        <w:rPr>
          <w:rStyle w:val="FootnoteReference"/>
        </w:rPr>
        <w:footnoteRef/>
      </w:r>
      <w:r>
        <w:t xml:space="preserve"> </w:t>
      </w:r>
      <w:r w:rsidRPr="00C65E97">
        <w:rPr>
          <w:i/>
          <w:iCs/>
        </w:rPr>
        <w:t>*</w:t>
      </w:r>
      <w:r>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Pr>
          <w:i/>
          <w:iCs/>
        </w:rPr>
        <w:t>.</w:t>
      </w:r>
    </w:p>
  </w:footnote>
  <w:footnote w:id="6">
    <w:p w14:paraId="405FB7AD" w14:textId="77777777" w:rsidR="00A40EDE" w:rsidRDefault="00A40EDE" w:rsidP="00A40EDE">
      <w:pPr>
        <w:pStyle w:val="FootnoteText"/>
      </w:pPr>
      <w:r w:rsidRPr="00001D48">
        <w:rPr>
          <w:rStyle w:val="FootnoteReference"/>
        </w:rPr>
        <w:footnoteRef/>
      </w:r>
      <w:r>
        <w:t xml:space="preserve"> Najistotniejsze rankingi z punktu widzenia niniejszej pracy zostaną omówione w kolejnym podrozdziale (</w:t>
      </w:r>
      <w:r>
        <w:fldChar w:fldCharType="begin"/>
      </w:r>
      <w:r>
        <w:instrText xml:space="preserve"> REF _Ref66053927 \r \h </w:instrText>
      </w:r>
      <w:r>
        <w:fldChar w:fldCharType="separate"/>
      </w:r>
      <w:r>
        <w:t>1.3.3</w:t>
      </w:r>
      <w:r>
        <w:fldChar w:fldCharType="end"/>
      </w:r>
      <w:r>
        <w:t>)</w:t>
      </w:r>
    </w:p>
  </w:footnote>
  <w:footnote w:id="7">
    <w:p w14:paraId="331632ED" w14:textId="77777777" w:rsidR="00A40EDE" w:rsidRDefault="00A40EDE" w:rsidP="00A40EDE">
      <w:pPr>
        <w:pStyle w:val="FootnoteText"/>
      </w:pPr>
      <w:r w:rsidRPr="00001D48">
        <w:rPr>
          <w:rStyle w:val="FootnoteReference"/>
        </w:rPr>
        <w:footnoteRef/>
      </w:r>
      <w:r>
        <w:t xml:space="preserve"> Pojęcie interesariuszy zostanie szerzej omówione w podrozdziale </w:t>
      </w:r>
      <w:r>
        <w:fldChar w:fldCharType="begin"/>
      </w:r>
      <w:r>
        <w:instrText xml:space="preserve"> REF _Ref140912412 \r \h </w:instrText>
      </w:r>
      <w:r>
        <w:fldChar w:fldCharType="separate"/>
      </w:r>
      <w:r>
        <w:t>1.5</w:t>
      </w:r>
      <w:r>
        <w:fldChar w:fldCharType="end"/>
      </w:r>
    </w:p>
  </w:footnote>
  <w:footnote w:id="8">
    <w:p w14:paraId="2785B70A" w14:textId="77777777" w:rsidR="00A40EDE" w:rsidRPr="0075766C" w:rsidRDefault="00A40EDE" w:rsidP="00A40EDE">
      <w:pPr>
        <w:pStyle w:val="FootnoteText"/>
        <w:rPr>
          <w:rFonts w:cs="Arial"/>
          <w:szCs w:val="18"/>
        </w:rPr>
      </w:pPr>
      <w:r w:rsidRPr="00001D48">
        <w:rPr>
          <w:rStyle w:val="FootnoteReference"/>
        </w:rPr>
        <w:footnoteRef/>
      </w:r>
      <w:r w:rsidRPr="0075766C">
        <w:rPr>
          <w:rFonts w:cs="Arial"/>
          <w:szCs w:val="18"/>
        </w:rPr>
        <w:t xml:space="preserve"> Liczba uczelni oznacza </w:t>
      </w:r>
      <w:r>
        <w:rPr>
          <w:rFonts w:cs="Arial"/>
          <w:szCs w:val="18"/>
        </w:rPr>
        <w:t xml:space="preserve">stosunek </w:t>
      </w:r>
      <w:r w:rsidRPr="0075766C">
        <w:rPr>
          <w:rFonts w:cs="Arial"/>
          <w:szCs w:val="18"/>
        </w:rPr>
        <w:t>liczb</w:t>
      </w:r>
      <w:r>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 do 4 rankingów.</w:t>
      </w:r>
    </w:p>
  </w:footnote>
  <w:footnote w:id="9">
    <w:p w14:paraId="00CF3BD9" w14:textId="77777777" w:rsidR="008640C0" w:rsidRDefault="008640C0" w:rsidP="008640C0">
      <w:pPr>
        <w:pStyle w:val="FootnoteText"/>
      </w:pPr>
      <w:r w:rsidRPr="00001D48">
        <w:rPr>
          <w:rStyle w:val="FootnoteReference"/>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10">
    <w:p w14:paraId="406665C9" w14:textId="77777777" w:rsidR="009723C1" w:rsidRDefault="009723C1" w:rsidP="009723C1">
      <w:pPr>
        <w:pStyle w:val="FootnoteText"/>
      </w:pPr>
      <w:r w:rsidRPr="00001D48">
        <w:rPr>
          <w:rStyle w:val="FootnoteReference"/>
        </w:rPr>
        <w:footnoteRef/>
      </w:r>
      <w:r>
        <w:t xml:space="preserve"> Choć raczej na początku XX w. nikt w ten sposób nie definiował procesów produkcyjnych, kierując się raczej skutecznością biznesową.</w:t>
      </w:r>
    </w:p>
  </w:footnote>
  <w:footnote w:id="11">
    <w:p w14:paraId="739D9106" w14:textId="77777777" w:rsidR="00BB5708" w:rsidRDefault="00BB5708" w:rsidP="00BB5708">
      <w:pPr>
        <w:pStyle w:val="FootnoteText"/>
      </w:pPr>
      <w:r w:rsidRPr="00001D48">
        <w:rPr>
          <w:rStyle w:val="FootnoteReference"/>
        </w:rPr>
        <w:footnoteRef/>
      </w:r>
      <w:r>
        <w:t xml:space="preserve"> Część z tych wymagań, a także zmian wprowadzonych w roku 2018 zostały omówione w podrozdziale </w:t>
      </w:r>
      <w:r>
        <w:fldChar w:fldCharType="begin"/>
      </w:r>
      <w:r>
        <w:instrText xml:space="preserve"> REF _Ref66874449 \r \h </w:instrText>
      </w:r>
      <w:r>
        <w:fldChar w:fldCharType="separate"/>
      </w:r>
      <w:r>
        <w:t>1.1.3</w:t>
      </w:r>
      <w:r>
        <w:fldChar w:fldCharType="end"/>
      </w:r>
    </w:p>
  </w:footnote>
  <w:footnote w:id="12">
    <w:p w14:paraId="049E5FD3" w14:textId="77777777" w:rsidR="005918E7" w:rsidRPr="009935B2" w:rsidRDefault="005918E7" w:rsidP="005918E7">
      <w:pPr>
        <w:pStyle w:val="FootnoteText"/>
        <w:rPr>
          <w:lang w:val="en-GB"/>
        </w:rPr>
      </w:pPr>
      <w:r w:rsidRPr="00001D48">
        <w:rPr>
          <w:rStyle w:val="FootnoteReference"/>
        </w:rPr>
        <w:footnoteRef/>
      </w:r>
      <w:r w:rsidRPr="009935B2">
        <w:rPr>
          <w:lang w:val="en-GB"/>
        </w:rPr>
        <w:t xml:space="preserve"> </w:t>
      </w:r>
      <w:r w:rsidRPr="009935B2">
        <w:rPr>
          <w:szCs w:val="18"/>
          <w:lang w:val="en-GB"/>
        </w:rPr>
        <w:t>Model MBNQA (</w:t>
      </w:r>
      <w:r w:rsidRPr="009935B2">
        <w:rPr>
          <w:i/>
          <w:iCs/>
          <w:szCs w:val="18"/>
          <w:lang w:val="en-GB"/>
        </w:rPr>
        <w:t>Malcolm Baldridge National Quality Award</w:t>
      </w:r>
      <w:r w:rsidRPr="009935B2">
        <w:rPr>
          <w:szCs w:val="18"/>
          <w:lang w:val="en-GB"/>
        </w:rPr>
        <w:t>)</w:t>
      </w:r>
    </w:p>
  </w:footnote>
  <w:footnote w:id="13">
    <w:p w14:paraId="1DD9D914" w14:textId="77777777" w:rsidR="005918E7" w:rsidRDefault="005918E7" w:rsidP="005918E7">
      <w:pPr>
        <w:pStyle w:val="FootnoteText"/>
      </w:pPr>
      <w:r w:rsidRPr="00001D48">
        <w:rPr>
          <w:rStyle w:val="FootnoteReference"/>
        </w:rPr>
        <w:footnoteRef/>
      </w:r>
      <w:r>
        <w:t xml:space="preserve"> W naukach o zarządzaniu i jakości powszechnie przyjmuje się, że zarówno wyroby materialne, jak i usługi należą do zbioru produktów.</w:t>
      </w:r>
    </w:p>
  </w:footnote>
  <w:footnote w:id="14">
    <w:p w14:paraId="4E5554EC" w14:textId="77777777" w:rsidR="009935B2" w:rsidRDefault="009935B2" w:rsidP="009935B2">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15">
    <w:p w14:paraId="5358E3BF" w14:textId="77777777" w:rsidR="009935B2" w:rsidRDefault="009935B2" w:rsidP="009935B2">
      <w:pPr>
        <w:pStyle w:val="FootnoteText"/>
      </w:pPr>
      <w:r w:rsidRPr="00001D48">
        <w:rPr>
          <w:rStyle w:val="FootnoteReference"/>
        </w:rPr>
        <w:footnoteRef/>
      </w:r>
      <w:r>
        <w:t xml:space="preserve"> Określenie „lider opinii”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fldChar w:fldCharType="begin" w:fldLock="1"/>
      </w:r>
      <w:r>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fldChar w:fldCharType="separate"/>
      </w:r>
      <w:r w:rsidRPr="000121CA">
        <w:rPr>
          <w:noProof/>
        </w:rPr>
        <w:t>(Bendkowski, 2016, s. 13)</w:t>
      </w:r>
      <w:r>
        <w:fldChar w:fldCharType="end"/>
      </w:r>
      <w:r>
        <w:t>.</w:t>
      </w:r>
    </w:p>
  </w:footnote>
  <w:footnote w:id="16">
    <w:p w14:paraId="55AF15FB" w14:textId="2D18BB45" w:rsidR="00BE2368" w:rsidRDefault="00BE2368">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p>
  </w:footnote>
  <w:footnote w:id="17">
    <w:p w14:paraId="754E12DC" w14:textId="63D9BF1A" w:rsidR="00E726C6" w:rsidDel="005F2943" w:rsidRDefault="00E726C6">
      <w:pPr>
        <w:pStyle w:val="FootnoteText"/>
        <w:rPr>
          <w:del w:id="225" w:author="Jan Szefler" w:date="2024-11-06T08:40:00Z" w16du:dateUtc="2024-11-06T07:40:00Z"/>
        </w:rPr>
      </w:pPr>
      <w:del w:id="226" w:author="Jan Szefler" w:date="2024-11-06T08:40:00Z" w16du:dateUtc="2024-11-06T07:40:00Z">
        <w:r w:rsidDel="005F2943">
          <w:rPr>
            <w:rStyle w:val="FootnoteReference"/>
          </w:rPr>
          <w:footnoteRef/>
        </w:r>
        <w:r w:rsidDel="005F2943">
          <w:delText xml:space="preserve"> Pojęcie to wprawdzie kojarz</w:delText>
        </w:r>
        <w:r w:rsidR="009811F3" w:rsidDel="005F2943">
          <w:delText>y</w:delText>
        </w:r>
        <w:r w:rsidDel="005F2943">
          <w:delText xml:space="preserve"> się z NPM – New Public Man</w:delText>
        </w:r>
        <w:r w:rsidR="009811F3" w:rsidDel="005F2943">
          <w:delText>a</w:delText>
        </w:r>
        <w:r w:rsidDel="005F2943">
          <w:delText>gement (Nowe zarządzanie publiczne) jednak Pucciarelli i Kaplan nie odwołują się do niego</w:delText>
        </w:r>
        <w:r w:rsidR="009811F3" w:rsidDel="005F2943">
          <w:delText xml:space="preserve"> w swoich analizach</w:delText>
        </w:r>
      </w:del>
    </w:p>
  </w:footnote>
  <w:footnote w:id="18">
    <w:p w14:paraId="04F826D3" w14:textId="3EC42944" w:rsidR="00266B6F" w:rsidRDefault="00266B6F">
      <w:pPr>
        <w:pStyle w:val="FootnoteText"/>
      </w:pPr>
      <w:r>
        <w:rPr>
          <w:rStyle w:val="FootnoteReference"/>
        </w:rPr>
        <w:footnoteRef/>
      </w:r>
      <w:r>
        <w:t xml:space="preserve"> tłumaczenie „korektor zarządzania” w odniesieniu do pojęcia „</w:t>
      </w:r>
      <w:proofErr w:type="spellStart"/>
      <w:r>
        <w:t>governance</w:t>
      </w:r>
      <w:proofErr w:type="spellEnd"/>
      <w:r>
        <w:t xml:space="preserve"> </w:t>
      </w:r>
      <w:proofErr w:type="spellStart"/>
      <w:r>
        <w:t>equalizer</w:t>
      </w:r>
      <w:proofErr w:type="spellEnd"/>
      <w:r>
        <w:t>” pochodzi od analogii do pojęcia korektor dźwięku (</w:t>
      </w:r>
      <w:proofErr w:type="spellStart"/>
      <w:r w:rsidRPr="00266B6F">
        <w:rPr>
          <w:i/>
          <w:iCs/>
        </w:rPr>
        <w:t>sound</w:t>
      </w:r>
      <w:proofErr w:type="spellEnd"/>
      <w:r w:rsidRPr="00266B6F">
        <w:rPr>
          <w:i/>
          <w:iCs/>
        </w:rPr>
        <w:t xml:space="preserve"> </w:t>
      </w:r>
      <w:proofErr w:type="spellStart"/>
      <w:r w:rsidRPr="00266B6F">
        <w:rPr>
          <w:i/>
          <w:iCs/>
        </w:rPr>
        <w:t>equalizer</w:t>
      </w:r>
      <w:proofErr w:type="spellEnd"/>
      <w:r>
        <w:t>) odnoszącego się do urządzenia (również oprogramowania) będącego zestawem suwaków pozwalających na dostosowywanie brzmienia dźwięku poprzez zwiększenie lub zmniejszenie głośności wyodrębnionych pasm częstotliwości.</w:t>
      </w:r>
    </w:p>
  </w:footnote>
  <w:footnote w:id="19">
    <w:p w14:paraId="284054BD" w14:textId="633ECC53" w:rsidR="005E6636" w:rsidRDefault="005E6636">
      <w:pPr>
        <w:pStyle w:val="FootnoteText"/>
      </w:pPr>
      <w:r w:rsidRPr="00001D48">
        <w:rPr>
          <w:rStyle w:val="FootnoteReference"/>
        </w:rPr>
        <w:footnoteRef/>
      </w:r>
      <w:r>
        <w:t xml:space="preserve"> </w:t>
      </w:r>
      <w:r w:rsidR="008F23D0">
        <w:t>W najnowszych edycjach tych rankingów na dzień 19.04.2024 (ARWU, 2023; THE 2024) pozycja polskich uczelni nie zmieniła się istotnie.</w:t>
      </w:r>
    </w:p>
  </w:footnote>
  <w:footnote w:id="20">
    <w:p w14:paraId="31230751" w14:textId="420C87CB" w:rsidR="00726A94" w:rsidRDefault="00726A94">
      <w:pPr>
        <w:pStyle w:val="FootnoteText"/>
      </w:pPr>
      <w:r w:rsidRPr="00001D48">
        <w:rPr>
          <w:rStyle w:val="FootnoteReference"/>
        </w:rPr>
        <w:footnoteRef/>
      </w:r>
      <w:r>
        <w:t xml:space="preserve"> Domena tu rozumiana jako „zakres działalności”</w:t>
      </w:r>
    </w:p>
  </w:footnote>
  <w:footnote w:id="21">
    <w:p w14:paraId="3C305BA3" w14:textId="17549AC8" w:rsidR="00AF36C0" w:rsidRDefault="00AF36C0">
      <w:pPr>
        <w:pStyle w:val="FootnoteText"/>
      </w:pPr>
      <w:r w:rsidRPr="00001D48">
        <w:rPr>
          <w:rStyle w:val="FootnoteReference"/>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xml:space="preserve">; </w:t>
      </w:r>
      <w:proofErr w:type="spellStart"/>
      <w:r>
        <w:t>MyPlan</w:t>
      </w:r>
      <w:proofErr w:type="spellEnd"/>
      <w:r w:rsidR="00F8755C">
        <w:t> </w:t>
      </w:r>
      <w:r>
        <w:t>2024 – 7,1% (1 z 14); Perspektywy</w:t>
      </w:r>
      <w:r w:rsidR="00F8755C">
        <w:t> </w:t>
      </w:r>
      <w:r>
        <w:t>2023 – bez zmian.</w:t>
      </w:r>
    </w:p>
  </w:footnote>
  <w:footnote w:id="22">
    <w:p w14:paraId="3DE95066" w14:textId="4B4AA7E8" w:rsidR="008207C7" w:rsidRDefault="008207C7">
      <w:pPr>
        <w:pStyle w:val="FootnoteText"/>
      </w:pPr>
      <w:r>
        <w:rPr>
          <w:rStyle w:val="FootnoteReference"/>
        </w:rPr>
        <w:footnoteRef/>
      </w:r>
      <w:r>
        <w:t xml:space="preserve"> </w:t>
      </w:r>
      <w:r w:rsidRPr="00C65E97">
        <w:rPr>
          <w:i/>
          <w:iCs/>
        </w:rPr>
        <w:t>*</w:t>
      </w:r>
      <w:r w:rsidR="0087187B">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sidR="0087187B">
        <w:rPr>
          <w:i/>
          <w:iCs/>
        </w:rPr>
        <w:t>.</w:t>
      </w:r>
    </w:p>
  </w:footnote>
  <w:footnote w:id="23">
    <w:p w14:paraId="39FD2D44" w14:textId="74DFBF7B" w:rsidR="00E8137F" w:rsidRDefault="00E8137F">
      <w:pPr>
        <w:pStyle w:val="FootnoteText"/>
      </w:pPr>
      <w:r w:rsidRPr="00001D48">
        <w:rPr>
          <w:rStyle w:val="FootnoteReference"/>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4">
    <w:p w14:paraId="3326F996" w14:textId="50EA0E5C" w:rsidR="006808D4" w:rsidRDefault="006808D4">
      <w:pPr>
        <w:pStyle w:val="FootnoteText"/>
      </w:pPr>
      <w:r w:rsidRPr="00001D48">
        <w:rPr>
          <w:rStyle w:val="FootnoteReference"/>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25">
    <w:p w14:paraId="00F8E511" w14:textId="0E43A1ED" w:rsidR="00B2612E" w:rsidRDefault="00B2612E">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p>
  </w:footnote>
  <w:footnote w:id="26">
    <w:p w14:paraId="1F5B4A48" w14:textId="0A2682F2" w:rsidR="00212418" w:rsidRDefault="00212418">
      <w:pPr>
        <w:pStyle w:val="FootnoteText"/>
      </w:pPr>
      <w:r w:rsidRPr="00001D48">
        <w:rPr>
          <w:rStyle w:val="FootnoteReference"/>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27">
    <w:p w14:paraId="6D7381C9" w14:textId="3CFB7FC0" w:rsidR="007D0DF0" w:rsidRDefault="007D0DF0" w:rsidP="007D0DF0">
      <w:pPr>
        <w:pStyle w:val="FootnoteText"/>
      </w:pPr>
      <w:r w:rsidRPr="00001D48">
        <w:rPr>
          <w:rStyle w:val="FootnoteReference"/>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28">
    <w:p w14:paraId="4A38FE55" w14:textId="66F6BEE7" w:rsidR="00F71202" w:rsidRDefault="00F71202" w:rsidP="00F71202">
      <w:pPr>
        <w:pStyle w:val="FootnoteText"/>
      </w:pPr>
      <w:r w:rsidRPr="00001D48">
        <w:rPr>
          <w:rStyle w:val="FootnoteReference"/>
        </w:rPr>
        <w:footnoteRef/>
      </w:r>
      <w:r>
        <w:t xml:space="preserve"> Najistotniejsze rankingi z punktu widzenia niniejszej </w:t>
      </w:r>
      <w:r w:rsidR="004034BE">
        <w:t xml:space="preserve">pracy </w:t>
      </w:r>
      <w:r>
        <w:t xml:space="preserve">zostaną omówione w kolejnym </w:t>
      </w:r>
      <w:r w:rsidR="0049362A">
        <w:t>pod</w:t>
      </w:r>
      <w:r>
        <w:t>rozdziale (</w:t>
      </w:r>
      <w:r>
        <w:fldChar w:fldCharType="begin"/>
      </w:r>
      <w:r>
        <w:instrText xml:space="preserve"> REF _Ref66053927 \r \h </w:instrText>
      </w:r>
      <w:r>
        <w:fldChar w:fldCharType="separate"/>
      </w:r>
      <w:r w:rsidR="00F2350D">
        <w:t>1.3.3</w:t>
      </w:r>
      <w:r>
        <w:fldChar w:fldCharType="end"/>
      </w:r>
      <w:r>
        <w:t>)</w:t>
      </w:r>
    </w:p>
  </w:footnote>
  <w:footnote w:id="29">
    <w:p w14:paraId="34F63F9D" w14:textId="31D14E91" w:rsidR="00EF0FC6" w:rsidRDefault="00EF0FC6">
      <w:pPr>
        <w:pStyle w:val="FootnoteText"/>
      </w:pPr>
      <w:r w:rsidRPr="00001D48">
        <w:rPr>
          <w:rStyle w:val="FootnoteReference"/>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p>
  </w:footnote>
  <w:footnote w:id="30">
    <w:p w14:paraId="617F4369" w14:textId="3EA9BB55" w:rsidR="00895DE2" w:rsidRDefault="00895DE2">
      <w:pPr>
        <w:pStyle w:val="FootnoteText"/>
      </w:pPr>
      <w:r w:rsidRPr="00001D48">
        <w:rPr>
          <w:rStyle w:val="FootnoteReference"/>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w:t>
      </w:r>
      <w:r w:rsidR="00E77FAC">
        <w:t>,</w:t>
      </w:r>
      <w:r>
        <w:t xml:space="preserve"> jak i nauczycieli akademickich w rozumieniu terminologii przyjętej w Polsce</w:t>
      </w:r>
    </w:p>
  </w:footnote>
  <w:footnote w:id="31">
    <w:p w14:paraId="532B0D09" w14:textId="08526915" w:rsidR="00241F68" w:rsidRDefault="00241F68">
      <w:pPr>
        <w:pStyle w:val="FootnoteText"/>
      </w:pPr>
      <w:r w:rsidRPr="00001D48">
        <w:rPr>
          <w:rStyle w:val="FootnoteReference"/>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F2350D" w:rsidRPr="00233788">
        <w:t xml:space="preserve">Tabela </w:t>
      </w:r>
      <w:r w:rsidR="00F2350D">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32">
    <w:p w14:paraId="339AEA01" w14:textId="017CDB6C" w:rsidR="003516FF" w:rsidRDefault="003516FF">
      <w:pPr>
        <w:pStyle w:val="FootnoteText"/>
      </w:pPr>
      <w:r w:rsidRPr="00001D48">
        <w:rPr>
          <w:rStyle w:val="FootnoteReference"/>
        </w:rPr>
        <w:footnoteRef/>
      </w:r>
      <w:r>
        <w:t xml:space="preserve"> Zapowiedziana metodologia rankingu QS WUR na rok 2024 wprowadza zmiany dotyczące zarówno liczby ocenianych kategorii</w:t>
      </w:r>
      <w:r w:rsidR="00E77FAC">
        <w:t>,</w:t>
      </w:r>
      <w:r>
        <w:t xml:space="preserve"> jak i wag, które warto uwzględnić</w:t>
      </w:r>
      <w:r w:rsidR="005314B4">
        <w:t>,</w:t>
      </w:r>
      <w:r>
        <w:t xml:space="preserve"> by pokazać szerszy kontekst zmieniającego się podejścia do pomiaru jakości uniwersytetów wśród specjalistów zawodowo zajmujących tworzeniem rankingów.</w:t>
      </w:r>
    </w:p>
  </w:footnote>
  <w:footnote w:id="33">
    <w:p w14:paraId="513C2015" w14:textId="1D12D186" w:rsidR="00BB1991" w:rsidRDefault="00BB1991">
      <w:pPr>
        <w:pStyle w:val="FootnoteText"/>
      </w:pPr>
      <w:r w:rsidRPr="00001D48">
        <w:rPr>
          <w:rStyle w:val="FootnoteReference"/>
        </w:rPr>
        <w:footnoteRef/>
      </w:r>
      <w:r>
        <w:t xml:space="preserve"> W 2023 roku wskaźnik </w:t>
      </w:r>
      <w:r w:rsidR="00290C9F">
        <w:t>IRN</w:t>
      </w:r>
      <w:r>
        <w:t xml:space="preserve"> był mierzony, ale nie </w:t>
      </w:r>
      <w:r w:rsidR="00F77F0C">
        <w:t>został</w:t>
      </w:r>
      <w:r>
        <w:t xml:space="preserve"> uwzględniony w ogólnym rankingu uczelni</w:t>
      </w:r>
      <w:r w:rsidR="00F77F0C">
        <w:t>.</w:t>
      </w:r>
    </w:p>
  </w:footnote>
  <w:footnote w:id="34">
    <w:p w14:paraId="6E17B944" w14:textId="75FCB5C0" w:rsidR="00290C9F" w:rsidRDefault="00290C9F">
      <w:pPr>
        <w:pStyle w:val="FootnoteText"/>
      </w:pPr>
      <w:r w:rsidRPr="00001D48">
        <w:rPr>
          <w:rStyle w:val="FootnoteReference"/>
        </w:rPr>
        <w:footnoteRef/>
      </w:r>
      <w:r>
        <w:t xml:space="preserve"> W 2023 roku wskaźnik był mierzony, ale nie był uwzględniany w ogólnym rankingu uczelni</w:t>
      </w:r>
      <w:r w:rsidR="00F77F0C">
        <w:t>.</w:t>
      </w:r>
    </w:p>
  </w:footnote>
  <w:footnote w:id="35">
    <w:p w14:paraId="4E5776DE" w14:textId="4E1878EB" w:rsidR="005B7C40" w:rsidRDefault="005B7C40">
      <w:pPr>
        <w:pStyle w:val="FootnoteText"/>
      </w:pPr>
      <w:r w:rsidRPr="00001D48">
        <w:rPr>
          <w:rStyle w:val="FootnoteReference"/>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36">
    <w:p w14:paraId="0B9CFE10" w14:textId="0D5950F2" w:rsidR="0075766C" w:rsidRPr="0075766C" w:rsidRDefault="0075766C">
      <w:pPr>
        <w:pStyle w:val="FootnoteText"/>
        <w:rPr>
          <w:rFonts w:cs="Arial"/>
          <w:szCs w:val="18"/>
        </w:rPr>
      </w:pPr>
      <w:r w:rsidRPr="00001D48">
        <w:rPr>
          <w:rStyle w:val="FootnoteReference"/>
        </w:rPr>
        <w:footnoteRef/>
      </w:r>
      <w:r w:rsidRPr="0075766C">
        <w:rPr>
          <w:rFonts w:cs="Arial"/>
          <w:szCs w:val="18"/>
        </w:rPr>
        <w:t xml:space="preserve"> Liczba uczelni oznacza </w:t>
      </w:r>
      <w:r w:rsidR="005337BD">
        <w:rPr>
          <w:rFonts w:cs="Arial"/>
          <w:szCs w:val="18"/>
        </w:rPr>
        <w:t xml:space="preserve">stosunek </w:t>
      </w:r>
      <w:r w:rsidRPr="0075766C">
        <w:rPr>
          <w:rFonts w:cs="Arial"/>
          <w:szCs w:val="18"/>
        </w:rPr>
        <w:t>liczb</w:t>
      </w:r>
      <w:r w:rsidR="005337BD">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 do 4 rankingów.</w:t>
      </w:r>
    </w:p>
  </w:footnote>
  <w:footnote w:id="37">
    <w:p w14:paraId="06D4F8EF" w14:textId="1D8E7575" w:rsidR="00AC7707" w:rsidRDefault="00AC7707">
      <w:pPr>
        <w:pStyle w:val="FootnoteText"/>
      </w:pPr>
      <w:r w:rsidRPr="00001D48">
        <w:rPr>
          <w:rStyle w:val="FootnoteReference"/>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38">
    <w:p w14:paraId="77A4073C" w14:textId="56F48156" w:rsidR="004F1B05" w:rsidRPr="00430297" w:rsidRDefault="004F1B05">
      <w:pPr>
        <w:pStyle w:val="FootnoteText"/>
        <w:rPr>
          <w:rFonts w:cs="Arial"/>
          <w:szCs w:val="20"/>
        </w:rPr>
      </w:pPr>
      <w:r w:rsidRPr="00001D48">
        <w:rPr>
          <w:rStyle w:val="FootnoteReference"/>
        </w:rPr>
        <w:footnoteRef/>
      </w:r>
      <w:r w:rsidRPr="00430297">
        <w:rPr>
          <w:rFonts w:cs="Arial"/>
          <w:szCs w:val="20"/>
        </w:rPr>
        <w:t xml:space="preserve"> KEJN – Komitet Ewaluacji Jednostek Naukowych</w:t>
      </w:r>
    </w:p>
  </w:footnote>
  <w:footnote w:id="39">
    <w:p w14:paraId="78F13376" w14:textId="574F6536" w:rsidR="00430297" w:rsidRPr="00430297" w:rsidRDefault="00430297">
      <w:pPr>
        <w:pStyle w:val="FootnoteText"/>
        <w:rPr>
          <w:rFonts w:cs="Arial"/>
          <w:szCs w:val="20"/>
        </w:rPr>
      </w:pPr>
      <w:r w:rsidRPr="00001D48">
        <w:rPr>
          <w:rStyle w:val="FootnoteReference"/>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40">
    <w:p w14:paraId="4FA578A2" w14:textId="72279FB2" w:rsidR="00430297" w:rsidRPr="00430297" w:rsidRDefault="00430297">
      <w:pPr>
        <w:pStyle w:val="FootnoteText"/>
        <w:rPr>
          <w:rFonts w:cs="Arial"/>
          <w:szCs w:val="20"/>
          <w:lang w:val="en-GB"/>
        </w:rPr>
      </w:pPr>
      <w:r w:rsidRPr="00001D48">
        <w:rPr>
          <w:rStyle w:val="FootnoteReference"/>
        </w:rPr>
        <w:footnoteRef/>
      </w:r>
      <w:r w:rsidRPr="00430297">
        <w:rPr>
          <w:rFonts w:cs="Arial"/>
          <w:szCs w:val="20"/>
          <w:lang w:val="en-GB"/>
        </w:rPr>
        <w:t xml:space="preserve"> por. </w:t>
      </w:r>
      <w:r w:rsidRPr="001D7938">
        <w:rPr>
          <w:rFonts w:cs="Arial"/>
          <w:i/>
          <w:iCs/>
          <w:szCs w:val="20"/>
          <w:lang w:val="en-GB"/>
        </w:rPr>
        <w:t>Sustainable Development Goals</w:t>
      </w:r>
      <w:r w:rsidRPr="00430297">
        <w:rPr>
          <w:rFonts w:cs="Arial"/>
          <w:szCs w:val="20"/>
          <w:lang w:val="en-GB"/>
        </w:rPr>
        <w:t xml:space="preserve"> – agenda 2030: https://sdgs.un.org/2030agenda</w:t>
      </w:r>
    </w:p>
  </w:footnote>
  <w:footnote w:id="41">
    <w:p w14:paraId="60A5EA03" w14:textId="4C457F6C" w:rsidR="008471E3" w:rsidRPr="008471E3" w:rsidRDefault="008471E3">
      <w:pPr>
        <w:pStyle w:val="FootnoteText"/>
        <w:rPr>
          <w:rFonts w:cs="Arial"/>
          <w:szCs w:val="20"/>
        </w:rPr>
      </w:pPr>
      <w:r w:rsidRPr="00001D48">
        <w:rPr>
          <w:rStyle w:val="FootnoteReference"/>
        </w:rPr>
        <w:footnoteRef/>
      </w:r>
      <w:r w:rsidRPr="008471E3">
        <w:rPr>
          <w:rFonts w:cs="Arial"/>
          <w:szCs w:val="20"/>
        </w:rPr>
        <w:t xml:space="preserve"> Jest to sprawozdanie składane przez uczelnie do GUS</w:t>
      </w:r>
    </w:p>
  </w:footnote>
  <w:footnote w:id="42">
    <w:p w14:paraId="72D7A38F" w14:textId="365B755D" w:rsidR="003A6845" w:rsidRPr="003A6845" w:rsidRDefault="003A6845">
      <w:pPr>
        <w:pStyle w:val="FootnoteText"/>
        <w:rPr>
          <w:rFonts w:cs="Arial"/>
          <w:szCs w:val="20"/>
        </w:rPr>
      </w:pPr>
      <w:r w:rsidRPr="00001D48">
        <w:rPr>
          <w:rStyle w:val="FootnoteReference"/>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08.05.2023</w:t>
      </w:r>
    </w:p>
  </w:footnote>
  <w:footnote w:id="43">
    <w:p w14:paraId="346BB16E" w14:textId="47F6E6D2" w:rsidR="00FF5B63" w:rsidRDefault="00FF5B63">
      <w:pPr>
        <w:pStyle w:val="FootnoteText"/>
      </w:pPr>
      <w:r w:rsidRPr="00001D48">
        <w:rPr>
          <w:rStyle w:val="FootnoteReference"/>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44">
    <w:p w14:paraId="5963C2E7" w14:textId="77777777" w:rsidR="006A771B" w:rsidRDefault="006A771B" w:rsidP="006A771B">
      <w:pPr>
        <w:pStyle w:val="FootnoteText"/>
      </w:pPr>
      <w:r w:rsidRPr="00001D48">
        <w:rPr>
          <w:rStyle w:val="FootnoteReference"/>
        </w:rPr>
        <w:footnoteRef/>
      </w:r>
      <w:r>
        <w:t xml:space="preserve"> Choć raczej na początku XX w. nikt w ten sposób nie definiował procesów produkcyjnych, kierując się raczej skutecznością biznesową.</w:t>
      </w:r>
    </w:p>
  </w:footnote>
  <w:footnote w:id="45">
    <w:p w14:paraId="136258DA" w14:textId="400726E9" w:rsidR="00DC0658" w:rsidRDefault="00DC0658">
      <w:pPr>
        <w:pStyle w:val="FootnoteText"/>
      </w:pPr>
      <w:r w:rsidRPr="00001D48">
        <w:rPr>
          <w:rStyle w:val="FootnoteReference"/>
        </w:rPr>
        <w:footnoteRef/>
      </w:r>
      <w:r>
        <w:t xml:space="preserve"> Ponad 200 </w:t>
      </w:r>
      <w:proofErr w:type="spellStart"/>
      <w:r>
        <w:t>cytowań</w:t>
      </w:r>
      <w:proofErr w:type="spellEnd"/>
      <w:r>
        <w:t xml:space="preserve"> w bazie </w:t>
      </w:r>
      <w:proofErr w:type="spellStart"/>
      <w:r>
        <w:t>Mendeley</w:t>
      </w:r>
      <w:proofErr w:type="spellEnd"/>
    </w:p>
  </w:footnote>
  <w:footnote w:id="46">
    <w:p w14:paraId="13BF6190" w14:textId="2914A965" w:rsidR="006137DD" w:rsidRDefault="006137DD">
      <w:pPr>
        <w:pStyle w:val="FootnoteText"/>
      </w:pPr>
      <w:r w:rsidRPr="00001D48">
        <w:rPr>
          <w:rStyle w:val="FootnoteReference"/>
        </w:rPr>
        <w:footnoteRef/>
      </w:r>
      <w:r>
        <w:t xml:space="preserve"> Szersze omówienia pojęcia interesariuszy znajduje się w </w:t>
      </w:r>
      <w:r w:rsidR="0049362A">
        <w:t>pod</w:t>
      </w:r>
      <w:r>
        <w:t>rozdziale 1.5</w:t>
      </w:r>
    </w:p>
  </w:footnote>
  <w:footnote w:id="47">
    <w:p w14:paraId="0792ACD6" w14:textId="02C07249" w:rsidR="007432A6" w:rsidRDefault="007432A6">
      <w:pPr>
        <w:pStyle w:val="FootnoteText"/>
      </w:pPr>
      <w:r w:rsidRPr="00001D48">
        <w:rPr>
          <w:rStyle w:val="FootnoteReference"/>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r>
        <w:t>.</w:t>
      </w:r>
    </w:p>
  </w:footnote>
  <w:footnote w:id="48">
    <w:p w14:paraId="6B91FFA7" w14:textId="3E86F519" w:rsidR="007406C7" w:rsidRDefault="007406C7" w:rsidP="007406C7">
      <w:pPr>
        <w:pStyle w:val="FootnoteText"/>
      </w:pPr>
      <w:r w:rsidRPr="00001D48">
        <w:rPr>
          <w:rStyle w:val="FootnoteReference"/>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F2350D">
        <w:t>1.1.3</w:t>
      </w:r>
      <w:r>
        <w:fldChar w:fldCharType="end"/>
      </w:r>
    </w:p>
  </w:footnote>
  <w:footnote w:id="49">
    <w:p w14:paraId="4592A7C5" w14:textId="3B74B66F" w:rsidR="003965E2" w:rsidRDefault="003965E2">
      <w:pPr>
        <w:pStyle w:val="FootnoteText"/>
      </w:pPr>
      <w:r w:rsidRPr="00001D48">
        <w:rPr>
          <w:rStyle w:val="FootnoteReference"/>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50">
    <w:p w14:paraId="4A47BA73" w14:textId="27A6E8F2" w:rsidR="000022FB" w:rsidRDefault="000022FB">
      <w:pPr>
        <w:pStyle w:val="FootnoteText"/>
      </w:pPr>
      <w:r w:rsidRPr="00001D48">
        <w:rPr>
          <w:rStyle w:val="FootnoteReference"/>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51">
    <w:p w14:paraId="34613B32" w14:textId="1340F74D" w:rsidR="00A14420" w:rsidRDefault="00A14420">
      <w:pPr>
        <w:pStyle w:val="FootnoteText"/>
      </w:pPr>
      <w:r w:rsidRPr="00001D48">
        <w:rPr>
          <w:rStyle w:val="FootnoteReference"/>
        </w:rPr>
        <w:footnoteRef/>
      </w:r>
      <w:r>
        <w:t xml:space="preserve"> Kontrkultura to np. kultura oporu</w:t>
      </w:r>
    </w:p>
  </w:footnote>
  <w:footnote w:id="52">
    <w:p w14:paraId="733C566C" w14:textId="56410E33" w:rsidR="008D1FCB" w:rsidRPr="0090720C" w:rsidRDefault="008D1FCB">
      <w:pPr>
        <w:pStyle w:val="FootnoteText"/>
      </w:pPr>
      <w:r w:rsidRPr="00001D48">
        <w:rPr>
          <w:rStyle w:val="FootnoteReference"/>
        </w:rPr>
        <w:footnoteRef/>
      </w:r>
      <w:r w:rsidRPr="0090720C">
        <w:t xml:space="preserve"> </w:t>
      </w:r>
      <w:r w:rsidRPr="0090720C">
        <w:rPr>
          <w:szCs w:val="18"/>
        </w:rPr>
        <w:t>Model MBNQA (</w:t>
      </w:r>
      <w:r w:rsidRPr="0090720C">
        <w:rPr>
          <w:i/>
          <w:iCs/>
          <w:szCs w:val="18"/>
        </w:rPr>
        <w:t xml:space="preserve">Malcolm </w:t>
      </w:r>
      <w:proofErr w:type="spellStart"/>
      <w:r w:rsidRPr="0090720C">
        <w:rPr>
          <w:i/>
          <w:iCs/>
          <w:szCs w:val="18"/>
        </w:rPr>
        <w:t>Baldridge</w:t>
      </w:r>
      <w:proofErr w:type="spellEnd"/>
      <w:r w:rsidRPr="0090720C">
        <w:rPr>
          <w:i/>
          <w:iCs/>
          <w:szCs w:val="18"/>
        </w:rPr>
        <w:t xml:space="preserve"> </w:t>
      </w:r>
      <w:proofErr w:type="spellStart"/>
      <w:r w:rsidRPr="0090720C">
        <w:rPr>
          <w:i/>
          <w:iCs/>
          <w:szCs w:val="18"/>
        </w:rPr>
        <w:t>National</w:t>
      </w:r>
      <w:proofErr w:type="spellEnd"/>
      <w:r w:rsidRPr="0090720C">
        <w:rPr>
          <w:i/>
          <w:iCs/>
          <w:szCs w:val="18"/>
        </w:rPr>
        <w:t xml:space="preserve"> </w:t>
      </w:r>
      <w:proofErr w:type="spellStart"/>
      <w:r w:rsidRPr="0090720C">
        <w:rPr>
          <w:i/>
          <w:iCs/>
          <w:szCs w:val="18"/>
        </w:rPr>
        <w:t>Quality</w:t>
      </w:r>
      <w:proofErr w:type="spellEnd"/>
      <w:r w:rsidRPr="0090720C">
        <w:rPr>
          <w:i/>
          <w:iCs/>
          <w:szCs w:val="18"/>
        </w:rPr>
        <w:t xml:space="preserve"> </w:t>
      </w:r>
      <w:proofErr w:type="spellStart"/>
      <w:r w:rsidRPr="0090720C">
        <w:rPr>
          <w:i/>
          <w:iCs/>
          <w:szCs w:val="18"/>
        </w:rPr>
        <w:t>Award</w:t>
      </w:r>
      <w:proofErr w:type="spellEnd"/>
      <w:r w:rsidRPr="0090720C">
        <w:rPr>
          <w:szCs w:val="18"/>
        </w:rPr>
        <w:t>)</w:t>
      </w:r>
    </w:p>
  </w:footnote>
  <w:footnote w:id="53">
    <w:p w14:paraId="7EBE9F1F" w14:textId="44C05B5D" w:rsidR="009A7905" w:rsidRDefault="009A7905">
      <w:pPr>
        <w:pStyle w:val="FootnoteText"/>
      </w:pPr>
      <w:r w:rsidRPr="00001D48">
        <w:rPr>
          <w:rStyle w:val="FootnoteReference"/>
        </w:rPr>
        <w:footnoteRef/>
      </w:r>
      <w:r>
        <w:t xml:space="preserve"> W naukach o zarządzaniu i jakości powszechnie przyjmuje się, że zarówno wyroby materialne</w:t>
      </w:r>
      <w:r w:rsidR="00E77FAC">
        <w:t>,</w:t>
      </w:r>
      <w:r>
        <w:t xml:space="preserve"> jak i usługi należą do zbioru produktów.</w:t>
      </w:r>
    </w:p>
  </w:footnote>
  <w:footnote w:id="54">
    <w:p w14:paraId="36F4AD47" w14:textId="30414636" w:rsidR="00F02865" w:rsidRDefault="00F02865">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55">
    <w:p w14:paraId="0080B111" w14:textId="7F14FD58" w:rsidR="00F02865" w:rsidRDefault="00F02865">
      <w:pPr>
        <w:pStyle w:val="FootnoteText"/>
      </w:pPr>
      <w:r w:rsidRPr="00001D48">
        <w:rPr>
          <w:rStyle w:val="FootnoteReference"/>
        </w:rPr>
        <w:footnoteRef/>
      </w:r>
      <w:r>
        <w:t xml:space="preserve"> W – wpływowy, R – roszczeniowy, K – kooperant, O - odbiorca</w:t>
      </w:r>
    </w:p>
  </w:footnote>
  <w:footnote w:id="56">
    <w:p w14:paraId="58F94D8A" w14:textId="7C1E3812" w:rsidR="00BF175F" w:rsidRDefault="00BF175F">
      <w:pPr>
        <w:pStyle w:val="FootnoteText"/>
      </w:pPr>
      <w:r w:rsidRPr="00001D48">
        <w:rPr>
          <w:rStyle w:val="FootnoteReference"/>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57">
    <w:p w14:paraId="0E498620" w14:textId="16527349" w:rsidR="00CD2A94" w:rsidRDefault="00CD2A94">
      <w:pPr>
        <w:pStyle w:val="FootnoteText"/>
      </w:pPr>
      <w:r w:rsidRPr="00001D48">
        <w:rPr>
          <w:rStyle w:val="FootnoteReference"/>
        </w:rPr>
        <w:footnoteRef/>
      </w:r>
      <w:r>
        <w:t xml:space="preserve"> SJK – Standard Jakości Kształcenia, wg numeracji załącznika nr 2 do Statutu PKA</w:t>
      </w:r>
    </w:p>
  </w:footnote>
  <w:footnote w:id="58">
    <w:p w14:paraId="4DDA990B" w14:textId="2F049FDE" w:rsidR="0059211F" w:rsidRDefault="0059211F">
      <w:pPr>
        <w:pStyle w:val="FootnoteText"/>
      </w:pPr>
      <w:r w:rsidRPr="00001D48">
        <w:rPr>
          <w:rStyle w:val="FootnoteReference"/>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59">
    <w:p w14:paraId="4EAF8729" w14:textId="70803EEA" w:rsidR="00297B9E" w:rsidRDefault="00297B9E">
      <w:pPr>
        <w:pStyle w:val="FootnoteText"/>
      </w:pPr>
      <w:r w:rsidRPr="00001D48">
        <w:rPr>
          <w:rStyle w:val="FootnoteReference"/>
        </w:rPr>
        <w:footnoteRef/>
      </w:r>
      <w:r>
        <w:t xml:space="preserve"> </w:t>
      </w:r>
      <w:r w:rsidRPr="0092119E">
        <w:rPr>
          <w:szCs w:val="20"/>
        </w:rPr>
        <w:t>W kontekście niniejszej pracy określania odnoszące się do ukończenia studiów i uzyskania dyplomu są traktowane jako synonimy.</w:t>
      </w:r>
    </w:p>
  </w:footnote>
  <w:footnote w:id="60">
    <w:p w14:paraId="163BB950"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https://ankietaplus.pl/</w:t>
      </w:r>
    </w:p>
  </w:footnote>
  <w:footnote w:id="61">
    <w:p w14:paraId="0C40FE1E"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62">
    <w:p w14:paraId="34618663" w14:textId="77777777" w:rsidR="003C08E8" w:rsidRPr="0024321C" w:rsidRDefault="003C08E8" w:rsidP="003C08E8">
      <w:pPr>
        <w:pStyle w:val="FootnoteText"/>
        <w:rPr>
          <w:rFonts w:cs="Arial"/>
          <w:szCs w:val="20"/>
        </w:rPr>
      </w:pPr>
      <w:r w:rsidRPr="00001D48">
        <w:rPr>
          <w:rStyle w:val="FootnoteReference"/>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63">
    <w:p w14:paraId="1C6D545E" w14:textId="77777777" w:rsidR="003C08E8" w:rsidRPr="002D2DF1" w:rsidRDefault="003C08E8" w:rsidP="003C08E8">
      <w:pPr>
        <w:pStyle w:val="FootnoteText"/>
        <w:rPr>
          <w:rFonts w:cs="Arial"/>
          <w:szCs w:val="20"/>
        </w:rPr>
      </w:pPr>
      <w:r w:rsidRPr="00001D48">
        <w:rPr>
          <w:rStyle w:val="FootnoteReference"/>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64">
    <w:p w14:paraId="1FA7AAB7" w14:textId="16D23375" w:rsidR="00847F16" w:rsidRPr="007A02E6" w:rsidRDefault="00847F16" w:rsidP="00847F16">
      <w:pPr>
        <w:pStyle w:val="FootnoteText"/>
        <w:rPr>
          <w:rFonts w:cs="Arial"/>
        </w:rPr>
      </w:pPr>
      <w:r w:rsidRPr="00001D48">
        <w:rPr>
          <w:rStyle w:val="FootnoteReference"/>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65">
    <w:p w14:paraId="7E4CF983" w14:textId="77777777" w:rsidR="00847F16" w:rsidRDefault="00847F16" w:rsidP="00847F16">
      <w:pPr>
        <w:pStyle w:val="FootnoteText"/>
      </w:pPr>
      <w:r w:rsidRPr="00001D48">
        <w:rPr>
          <w:rStyle w:val="FootnoteReference"/>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66">
    <w:p w14:paraId="48B99BA9" w14:textId="0159200E" w:rsidR="00245930" w:rsidRDefault="00245930">
      <w:pPr>
        <w:pStyle w:val="FootnoteText"/>
      </w:pPr>
      <w:r w:rsidRPr="00001D48">
        <w:rPr>
          <w:rStyle w:val="FootnoteReference"/>
        </w:rPr>
        <w:footnoteRef/>
      </w:r>
      <w:r>
        <w:t xml:space="preserve"> </w:t>
      </w:r>
      <w:r w:rsidRPr="00245930">
        <w:rPr>
          <w:szCs w:val="20"/>
        </w:rPr>
        <w:t>Stan na początek roku 2023</w:t>
      </w:r>
    </w:p>
  </w:footnote>
  <w:footnote w:id="67">
    <w:p w14:paraId="35C8A11A" w14:textId="41626D8B"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nietechniczne</w:t>
      </w:r>
    </w:p>
  </w:footnote>
  <w:footnote w:id="68">
    <w:p w14:paraId="47C8587C" w14:textId="29E6CF5E"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techniczne</w:t>
      </w:r>
    </w:p>
  </w:footnote>
  <w:footnote w:id="69">
    <w:p w14:paraId="15DAE6ED" w14:textId="7AD71791" w:rsidR="00AA4CDC" w:rsidRPr="00AA4CDC" w:rsidRDefault="00AA4CDC">
      <w:pPr>
        <w:pStyle w:val="FootnoteText"/>
        <w:rPr>
          <w:szCs w:val="20"/>
        </w:rPr>
      </w:pPr>
      <w:r w:rsidRPr="00001D48">
        <w:rPr>
          <w:rStyle w:val="FootnoteReference"/>
        </w:rPr>
        <w:footnoteRef/>
      </w:r>
      <w:r>
        <w:t xml:space="preserve"> </w:t>
      </w:r>
      <w:r w:rsidRPr="00AA4CDC">
        <w:rPr>
          <w:szCs w:val="20"/>
        </w:rPr>
        <w:t>Oznacza to akceptację 10% ryzyka przyjęcia błędnego wniosku o istnieniu związku podczas gdy on nie istnieje.</w:t>
      </w:r>
    </w:p>
  </w:footnote>
  <w:footnote w:id="70">
    <w:p w14:paraId="54F53473" w14:textId="0708A138" w:rsidR="00361E22" w:rsidRDefault="00361E22">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71">
    <w:p w14:paraId="1B5C53EE" w14:textId="15F9DE68" w:rsidR="00361E22" w:rsidRDefault="00361E22">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72">
    <w:p w14:paraId="32DB9866" w14:textId="6C4D395B" w:rsidR="00D947AB" w:rsidRDefault="00D947AB">
      <w:pPr>
        <w:pStyle w:val="FootnoteText"/>
      </w:pPr>
      <w:r w:rsidRPr="00001D48">
        <w:rPr>
          <w:rStyle w:val="FootnoteReference"/>
        </w:rPr>
        <w:footnoteRef/>
      </w:r>
      <w:r>
        <w:t xml:space="preserve"> SSDQM </w:t>
      </w:r>
      <w:r w:rsidR="00E973D4">
        <w:t>–</w:t>
      </w:r>
      <w:r>
        <w:t xml:space="preserve"> </w:t>
      </w:r>
      <w:r w:rsidR="00E973D4">
        <w:t>skrót na podstawie angielskiej nazwy Modelu doskonalenia SZJ uczelni inspirowanego satysfakcją interesariuszy (</w:t>
      </w:r>
      <w:proofErr w:type="spellStart"/>
      <w:r w:rsidR="00E973D4">
        <w:t>Stakeholders</w:t>
      </w:r>
      <w:proofErr w:type="spellEnd"/>
      <w:r w:rsidR="00E973D4">
        <w:t xml:space="preserve"> </w:t>
      </w:r>
      <w:proofErr w:type="spellStart"/>
      <w:r w:rsidR="00E973D4">
        <w:t>Satisfaction</w:t>
      </w:r>
      <w:proofErr w:type="spellEnd"/>
      <w:r w:rsidR="00E973D4">
        <w:t xml:space="preserve"> </w:t>
      </w:r>
      <w:proofErr w:type="spellStart"/>
      <w:r w:rsidR="00E973D4">
        <w:t>Driven</w:t>
      </w:r>
      <w:proofErr w:type="spellEnd"/>
      <w:r w:rsidR="00E973D4">
        <w:t xml:space="preserve"> </w:t>
      </w:r>
      <w:proofErr w:type="spellStart"/>
      <w:r w:rsidR="00E973D4">
        <w:t>Quality</w:t>
      </w:r>
      <w:proofErr w:type="spellEnd"/>
      <w:r w:rsidR="00E973D4">
        <w:t xml:space="preserve"> </w:t>
      </w:r>
      <w:r w:rsidR="00C37BF8">
        <w:t>M</w:t>
      </w:r>
      <w:r w:rsidR="00E973D4">
        <w:t>anagement Model)</w:t>
      </w:r>
    </w:p>
  </w:footnote>
  <w:footnote w:id="73">
    <w:p w14:paraId="7331D86D" w14:textId="48E31A38" w:rsidR="00B4213B" w:rsidRDefault="00B4213B">
      <w:pPr>
        <w:pStyle w:val="FootnoteText"/>
      </w:pPr>
      <w:r w:rsidRPr="00001D48">
        <w:rPr>
          <w:rStyle w:val="FootnoteReference"/>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proofErr w:type="spellStart"/>
      <w:r w:rsidRPr="00B4213B">
        <w:rPr>
          <w:i/>
          <w:iCs/>
        </w:rPr>
        <w:t>interested</w:t>
      </w:r>
      <w:proofErr w:type="spellEnd"/>
      <w:r w:rsidRPr="00B4213B">
        <w:rPr>
          <w:i/>
          <w:iCs/>
        </w:rPr>
        <w:t xml:space="preserve"> party</w:t>
      </w:r>
      <w:r>
        <w:t>”</w:t>
      </w:r>
      <w:r w:rsidR="00405CB4">
        <w:t xml:space="preserve"> ze względu na łatwiejsze stosowanie tego synonimicznego określenia w opisach.</w:t>
      </w:r>
    </w:p>
  </w:footnote>
  <w:footnote w:id="74">
    <w:p w14:paraId="1D20B1F4" w14:textId="0CEA1BA2" w:rsidR="00DB50FB" w:rsidRDefault="00DB50FB">
      <w:pPr>
        <w:pStyle w:val="FootnoteText"/>
      </w:pPr>
      <w:r w:rsidRPr="00001D48">
        <w:rPr>
          <w:rStyle w:val="FootnoteReference"/>
        </w:rPr>
        <w:footnoteRef/>
      </w:r>
      <w:r>
        <w:t xml:space="preserve"> [Z] – oznaczenie dla punktów odnoszących się do opisu etapów postępowania przy wyborze metod zwinnych (agile)</w:t>
      </w:r>
    </w:p>
  </w:footnote>
  <w:footnote w:id="75">
    <w:p w14:paraId="1134C648" w14:textId="053CAE73" w:rsidR="00DB50FB" w:rsidRDefault="00DB50FB">
      <w:pPr>
        <w:pStyle w:val="FootnoteText"/>
      </w:pPr>
      <w:r w:rsidRPr="00001D48">
        <w:rPr>
          <w:rStyle w:val="FootnoteReference"/>
        </w:rPr>
        <w:footnoteRef/>
      </w:r>
      <w:r>
        <w:t xml:space="preserve"> [K] – oznaczenie dla punktów odnoszących się do opisu etapów postepowania przy wyborze metod kaskadowych</w:t>
      </w:r>
    </w:p>
  </w:footnote>
  <w:footnote w:id="76">
    <w:p w14:paraId="2DBA1D64" w14:textId="6ACD75FB" w:rsidR="00B6526F" w:rsidRDefault="00B6526F">
      <w:pPr>
        <w:pStyle w:val="FootnoteText"/>
      </w:pPr>
      <w:r w:rsidRPr="00001D48">
        <w:rPr>
          <w:rStyle w:val="FootnoteReference"/>
        </w:rPr>
        <w:footnoteRef/>
      </w:r>
      <w:r>
        <w:t xml:space="preserve"> W badaniu ELA publikowane są dane odnoszące się do okresów od 1. roku po ukończeniu studiów do 5. lat po ukończeniu studiów.</w:t>
      </w:r>
    </w:p>
  </w:footnote>
  <w:footnote w:id="77">
    <w:p w14:paraId="2967BFC4" w14:textId="77777777" w:rsidR="00E3060F" w:rsidRDefault="00E3060F">
      <w:pPr>
        <w:pStyle w:val="FootnoteText"/>
      </w:pPr>
      <w:r w:rsidRPr="00001D48">
        <w:rPr>
          <w:rStyle w:val="FootnoteReference"/>
        </w:rPr>
        <w:footnoteRef/>
      </w:r>
      <w:r>
        <w:t xml:space="preserve"> stan na dzień 06.04.2024</w:t>
      </w:r>
    </w:p>
  </w:footnote>
  <w:footnote w:id="78">
    <w:p w14:paraId="36176C4B" w14:textId="3D9E27C1" w:rsidR="008A61F3" w:rsidRDefault="008A61F3">
      <w:pPr>
        <w:pStyle w:val="FootnoteText"/>
      </w:pPr>
      <w:r>
        <w:rPr>
          <w:rStyle w:val="FootnoteReference"/>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w:t>
      </w:r>
      <w:proofErr w:type="spellStart"/>
      <w:r>
        <w:t>prim</w:t>
      </w:r>
      <w:proofErr w:type="spellEnd"/>
      <w:r>
        <w:t>).</w:t>
      </w:r>
    </w:p>
  </w:footnote>
  <w:footnote w:id="79">
    <w:p w14:paraId="49C96803" w14:textId="6D87EFC1" w:rsidR="000906B0" w:rsidRDefault="000906B0">
      <w:pPr>
        <w:pStyle w:val="FootnoteText"/>
      </w:pPr>
      <w:r w:rsidRPr="00001D48">
        <w:rPr>
          <w:rStyle w:val="FootnoteReference"/>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ED517" w14:textId="3408F612" w:rsidR="00920540" w:rsidRDefault="00920540" w:rsidP="0080718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8"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9"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46561478"/>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5"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61221C28"/>
    <w:multiLevelType w:val="hybridMultilevel"/>
    <w:tmpl w:val="D7929A12"/>
    <w:lvl w:ilvl="0" w:tplc="FFFFFFFF">
      <w:start w:val="1"/>
      <w:numFmt w:val="decimal"/>
      <w:lvlText w:val="%1."/>
      <w:lvlJc w:val="left"/>
      <w:pPr>
        <w:ind w:left="792" w:hanging="360"/>
      </w:pPr>
      <w:rPr>
        <w:rFonts w:hint="default"/>
      </w:rPr>
    </w:lvl>
    <w:lvl w:ilvl="1" w:tplc="FFFFFFFF" w:tentative="1">
      <w:start w:val="1"/>
      <w:numFmt w:val="lowerLetter"/>
      <w:lvlText w:val="%2."/>
      <w:lvlJc w:val="left"/>
      <w:pPr>
        <w:ind w:left="1512" w:hanging="360"/>
      </w:pPr>
    </w:lvl>
    <w:lvl w:ilvl="2" w:tplc="FFFFFFFF" w:tentative="1">
      <w:start w:val="1"/>
      <w:numFmt w:val="lowerRoman"/>
      <w:lvlText w:val="%3."/>
      <w:lvlJc w:val="right"/>
      <w:pPr>
        <w:ind w:left="2232" w:hanging="180"/>
      </w:pPr>
    </w:lvl>
    <w:lvl w:ilvl="3" w:tplc="FFFFFFFF" w:tentative="1">
      <w:start w:val="1"/>
      <w:numFmt w:val="decimal"/>
      <w:lvlText w:val="%4."/>
      <w:lvlJc w:val="left"/>
      <w:pPr>
        <w:ind w:left="2952" w:hanging="360"/>
      </w:pPr>
    </w:lvl>
    <w:lvl w:ilvl="4" w:tplc="FFFFFFFF" w:tentative="1">
      <w:start w:val="1"/>
      <w:numFmt w:val="lowerLetter"/>
      <w:lvlText w:val="%5."/>
      <w:lvlJc w:val="left"/>
      <w:pPr>
        <w:ind w:left="3672" w:hanging="360"/>
      </w:pPr>
    </w:lvl>
    <w:lvl w:ilvl="5" w:tplc="FFFFFFFF" w:tentative="1">
      <w:start w:val="1"/>
      <w:numFmt w:val="lowerRoman"/>
      <w:lvlText w:val="%6."/>
      <w:lvlJc w:val="right"/>
      <w:pPr>
        <w:ind w:left="4392" w:hanging="180"/>
      </w:pPr>
    </w:lvl>
    <w:lvl w:ilvl="6" w:tplc="FFFFFFFF" w:tentative="1">
      <w:start w:val="1"/>
      <w:numFmt w:val="decimal"/>
      <w:lvlText w:val="%7."/>
      <w:lvlJc w:val="left"/>
      <w:pPr>
        <w:ind w:left="5112" w:hanging="360"/>
      </w:pPr>
    </w:lvl>
    <w:lvl w:ilvl="7" w:tplc="FFFFFFFF" w:tentative="1">
      <w:start w:val="1"/>
      <w:numFmt w:val="lowerLetter"/>
      <w:lvlText w:val="%8."/>
      <w:lvlJc w:val="left"/>
      <w:pPr>
        <w:ind w:left="5832" w:hanging="360"/>
      </w:pPr>
    </w:lvl>
    <w:lvl w:ilvl="8" w:tplc="FFFFFFFF" w:tentative="1">
      <w:start w:val="1"/>
      <w:numFmt w:val="lowerRoman"/>
      <w:lvlText w:val="%9."/>
      <w:lvlJc w:val="right"/>
      <w:pPr>
        <w:ind w:left="6552" w:hanging="180"/>
      </w:pPr>
    </w:lvl>
  </w:abstractNum>
  <w:abstractNum w:abstractNumId="32"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37"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0"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376329">
    <w:abstractNumId w:val="24"/>
  </w:num>
  <w:num w:numId="2" w16cid:durableId="1152141714">
    <w:abstractNumId w:val="25"/>
  </w:num>
  <w:num w:numId="3" w16cid:durableId="412630402">
    <w:abstractNumId w:val="24"/>
    <w:lvlOverride w:ilvl="0">
      <w:startOverride w:val="1"/>
    </w:lvlOverride>
  </w:num>
  <w:num w:numId="4" w16cid:durableId="1852140090">
    <w:abstractNumId w:val="15"/>
  </w:num>
  <w:num w:numId="5" w16cid:durableId="1588689285">
    <w:abstractNumId w:val="32"/>
  </w:num>
  <w:num w:numId="6" w16cid:durableId="649604550">
    <w:abstractNumId w:val="29"/>
  </w:num>
  <w:num w:numId="7" w16cid:durableId="1096633854">
    <w:abstractNumId w:val="23"/>
  </w:num>
  <w:num w:numId="8" w16cid:durableId="386149807">
    <w:abstractNumId w:val="4"/>
  </w:num>
  <w:num w:numId="9" w16cid:durableId="1662730210">
    <w:abstractNumId w:val="30"/>
  </w:num>
  <w:num w:numId="10" w16cid:durableId="122966611">
    <w:abstractNumId w:val="33"/>
  </w:num>
  <w:num w:numId="11" w16cid:durableId="347293067">
    <w:abstractNumId w:val="38"/>
  </w:num>
  <w:num w:numId="12" w16cid:durableId="1658806952">
    <w:abstractNumId w:val="8"/>
  </w:num>
  <w:num w:numId="13" w16cid:durableId="1393308741">
    <w:abstractNumId w:val="1"/>
  </w:num>
  <w:num w:numId="14" w16cid:durableId="1351032583">
    <w:abstractNumId w:val="11"/>
  </w:num>
  <w:num w:numId="15" w16cid:durableId="1279608975">
    <w:abstractNumId w:val="28"/>
  </w:num>
  <w:num w:numId="16" w16cid:durableId="1800755233">
    <w:abstractNumId w:val="17"/>
  </w:num>
  <w:num w:numId="17" w16cid:durableId="567154322">
    <w:abstractNumId w:val="19"/>
  </w:num>
  <w:num w:numId="18" w16cid:durableId="1644890384">
    <w:abstractNumId w:val="35"/>
  </w:num>
  <w:num w:numId="19" w16cid:durableId="2073962726">
    <w:abstractNumId w:val="14"/>
  </w:num>
  <w:num w:numId="20" w16cid:durableId="1486900364">
    <w:abstractNumId w:val="22"/>
  </w:num>
  <w:num w:numId="21" w16cid:durableId="730884049">
    <w:abstractNumId w:val="9"/>
  </w:num>
  <w:num w:numId="22" w16cid:durableId="1098676612">
    <w:abstractNumId w:val="0"/>
  </w:num>
  <w:num w:numId="23" w16cid:durableId="2085108929">
    <w:abstractNumId w:val="34"/>
  </w:num>
  <w:num w:numId="24" w16cid:durableId="296843607">
    <w:abstractNumId w:val="39"/>
  </w:num>
  <w:num w:numId="25" w16cid:durableId="1608731842">
    <w:abstractNumId w:val="24"/>
    <w:lvlOverride w:ilvl="0">
      <w:startOverride w:val="1"/>
    </w:lvlOverride>
  </w:num>
  <w:num w:numId="26" w16cid:durableId="360979206">
    <w:abstractNumId w:val="7"/>
  </w:num>
  <w:num w:numId="27" w16cid:durableId="691804319">
    <w:abstractNumId w:val="24"/>
    <w:lvlOverride w:ilvl="0">
      <w:startOverride w:val="1"/>
    </w:lvlOverride>
  </w:num>
  <w:num w:numId="28" w16cid:durableId="793138348">
    <w:abstractNumId w:val="6"/>
  </w:num>
  <w:num w:numId="29" w16cid:durableId="1563834281">
    <w:abstractNumId w:val="2"/>
  </w:num>
  <w:num w:numId="30" w16cid:durableId="870218547">
    <w:abstractNumId w:val="10"/>
  </w:num>
  <w:num w:numId="31" w16cid:durableId="2139257992">
    <w:abstractNumId w:val="16"/>
  </w:num>
  <w:num w:numId="32" w16cid:durableId="1018849354">
    <w:abstractNumId w:val="37"/>
  </w:num>
  <w:num w:numId="33" w16cid:durableId="721712733">
    <w:abstractNumId w:val="13"/>
  </w:num>
  <w:num w:numId="34" w16cid:durableId="1378698831">
    <w:abstractNumId w:val="3"/>
  </w:num>
  <w:num w:numId="35" w16cid:durableId="141428669">
    <w:abstractNumId w:val="12"/>
  </w:num>
  <w:num w:numId="36" w16cid:durableId="240599873">
    <w:abstractNumId w:val="26"/>
  </w:num>
  <w:num w:numId="37" w16cid:durableId="1238396744">
    <w:abstractNumId w:val="27"/>
  </w:num>
  <w:num w:numId="38" w16cid:durableId="568423838">
    <w:abstractNumId w:val="5"/>
  </w:num>
  <w:num w:numId="39" w16cid:durableId="57435818">
    <w:abstractNumId w:val="21"/>
  </w:num>
  <w:num w:numId="40" w16cid:durableId="384261147">
    <w:abstractNumId w:val="20"/>
  </w:num>
  <w:num w:numId="41" w16cid:durableId="474183920">
    <w:abstractNumId w:val="40"/>
  </w:num>
  <w:num w:numId="42" w16cid:durableId="1503860785">
    <w:abstractNumId w:val="36"/>
  </w:num>
  <w:num w:numId="43" w16cid:durableId="157315364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091538119">
    <w:abstractNumId w:val="18"/>
  </w:num>
  <w:num w:numId="45" w16cid:durableId="1610815084">
    <w:abstractNumId w:val="31"/>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Paweł Szefler">
    <w15:presenceInfo w15:providerId="Windows Live" w15:userId="e84f5724f12f699f"/>
  </w15:person>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1"/>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899"/>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57F"/>
    <w:rsid w:val="000B5606"/>
    <w:rsid w:val="000B58A9"/>
    <w:rsid w:val="000B5F61"/>
    <w:rsid w:val="000B627A"/>
    <w:rsid w:val="000B689F"/>
    <w:rsid w:val="000B7AEE"/>
    <w:rsid w:val="000B7EBC"/>
    <w:rsid w:val="000C16BD"/>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3CED"/>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F1C"/>
    <w:rsid w:val="00135988"/>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5"/>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938"/>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5049"/>
    <w:rsid w:val="002D5DD4"/>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509"/>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37D5F"/>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630A"/>
    <w:rsid w:val="005473F5"/>
    <w:rsid w:val="00547B78"/>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7CB"/>
    <w:rsid w:val="00582845"/>
    <w:rsid w:val="00582D19"/>
    <w:rsid w:val="0058350A"/>
    <w:rsid w:val="00584042"/>
    <w:rsid w:val="0058452D"/>
    <w:rsid w:val="00584D01"/>
    <w:rsid w:val="00584DCA"/>
    <w:rsid w:val="00584E00"/>
    <w:rsid w:val="005860C1"/>
    <w:rsid w:val="005868AC"/>
    <w:rsid w:val="0058751C"/>
    <w:rsid w:val="00587ED0"/>
    <w:rsid w:val="00590478"/>
    <w:rsid w:val="00590A36"/>
    <w:rsid w:val="005918E7"/>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94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5B4"/>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27A"/>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1E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28A"/>
    <w:rsid w:val="006F76D2"/>
    <w:rsid w:val="006F7A93"/>
    <w:rsid w:val="006F7DC7"/>
    <w:rsid w:val="006F7E44"/>
    <w:rsid w:val="007000CB"/>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4DBD"/>
    <w:rsid w:val="007258BC"/>
    <w:rsid w:val="00725C07"/>
    <w:rsid w:val="00725FC3"/>
    <w:rsid w:val="007268D6"/>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D7C2D"/>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21E4"/>
    <w:rsid w:val="007F2E51"/>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37B"/>
    <w:rsid w:val="00830956"/>
    <w:rsid w:val="00830B14"/>
    <w:rsid w:val="00830D04"/>
    <w:rsid w:val="0083152E"/>
    <w:rsid w:val="00831A07"/>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0"/>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121"/>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4D6E"/>
    <w:rsid w:val="009053EF"/>
    <w:rsid w:val="00905C85"/>
    <w:rsid w:val="0090720C"/>
    <w:rsid w:val="00907347"/>
    <w:rsid w:val="00907BCD"/>
    <w:rsid w:val="00910022"/>
    <w:rsid w:val="009117B6"/>
    <w:rsid w:val="00911C04"/>
    <w:rsid w:val="00913F24"/>
    <w:rsid w:val="00914B41"/>
    <w:rsid w:val="009153B5"/>
    <w:rsid w:val="009174AB"/>
    <w:rsid w:val="009176C7"/>
    <w:rsid w:val="00917D95"/>
    <w:rsid w:val="009200BD"/>
    <w:rsid w:val="00920178"/>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D4B"/>
    <w:rsid w:val="00930F4E"/>
    <w:rsid w:val="009311DF"/>
    <w:rsid w:val="00931A4F"/>
    <w:rsid w:val="0093237E"/>
    <w:rsid w:val="0093269F"/>
    <w:rsid w:val="009334DD"/>
    <w:rsid w:val="00933685"/>
    <w:rsid w:val="00933798"/>
    <w:rsid w:val="009337B8"/>
    <w:rsid w:val="00933E76"/>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23C1"/>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90019"/>
    <w:rsid w:val="00990971"/>
    <w:rsid w:val="00991161"/>
    <w:rsid w:val="00991438"/>
    <w:rsid w:val="009916A7"/>
    <w:rsid w:val="009935B2"/>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0EDE"/>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B5B"/>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39A"/>
    <w:rsid w:val="00B316B1"/>
    <w:rsid w:val="00B321CB"/>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08"/>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37BF8"/>
    <w:rsid w:val="00C41DD6"/>
    <w:rsid w:val="00C421AE"/>
    <w:rsid w:val="00C42AB2"/>
    <w:rsid w:val="00C4329A"/>
    <w:rsid w:val="00C43BDC"/>
    <w:rsid w:val="00C43DF6"/>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160"/>
    <w:rsid w:val="00C874A3"/>
    <w:rsid w:val="00C87D88"/>
    <w:rsid w:val="00C90C6C"/>
    <w:rsid w:val="00C91CF1"/>
    <w:rsid w:val="00C9433E"/>
    <w:rsid w:val="00C948AD"/>
    <w:rsid w:val="00C95120"/>
    <w:rsid w:val="00C955EF"/>
    <w:rsid w:val="00C95D63"/>
    <w:rsid w:val="00C9615F"/>
    <w:rsid w:val="00C96A1A"/>
    <w:rsid w:val="00C97743"/>
    <w:rsid w:val="00CA04D7"/>
    <w:rsid w:val="00CA165A"/>
    <w:rsid w:val="00CA2075"/>
    <w:rsid w:val="00CA287C"/>
    <w:rsid w:val="00CA2FD3"/>
    <w:rsid w:val="00CA38D7"/>
    <w:rsid w:val="00CA4056"/>
    <w:rsid w:val="00CA4E44"/>
    <w:rsid w:val="00CA5D5E"/>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712"/>
    <w:rsid w:val="00CD09E6"/>
    <w:rsid w:val="00CD1693"/>
    <w:rsid w:val="00CD1C98"/>
    <w:rsid w:val="00CD2A94"/>
    <w:rsid w:val="00CD3684"/>
    <w:rsid w:val="00CD40E6"/>
    <w:rsid w:val="00CD42FC"/>
    <w:rsid w:val="00CD55E8"/>
    <w:rsid w:val="00CD584B"/>
    <w:rsid w:val="00CD64AA"/>
    <w:rsid w:val="00CD6E6D"/>
    <w:rsid w:val="00CD7F36"/>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6F3"/>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5C5"/>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0ECD"/>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BA"/>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4BB0"/>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0E0C"/>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F0C"/>
    <w:rsid w:val="00F8079C"/>
    <w:rsid w:val="00F81312"/>
    <w:rsid w:val="00F8187B"/>
    <w:rsid w:val="00F8233B"/>
    <w:rsid w:val="00F82482"/>
    <w:rsid w:val="00F82C17"/>
    <w:rsid w:val="00F834B6"/>
    <w:rsid w:val="00F836BF"/>
    <w:rsid w:val="00F83D90"/>
    <w:rsid w:val="00F84573"/>
    <w:rsid w:val="00F84776"/>
    <w:rsid w:val="00F848A1"/>
    <w:rsid w:val="00F8497D"/>
    <w:rsid w:val="00F85886"/>
    <w:rsid w:val="00F86516"/>
    <w:rsid w:val="00F867AE"/>
    <w:rsid w:val="00F868AD"/>
    <w:rsid w:val="00F8699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A03E4"/>
    <w:rsid w:val="00FA0625"/>
    <w:rsid w:val="00FA0BFC"/>
    <w:rsid w:val="00FA0DAA"/>
    <w:rsid w:val="00FA295F"/>
    <w:rsid w:val="00FA2FB7"/>
    <w:rsid w:val="00FA398B"/>
    <w:rsid w:val="00FA3B63"/>
    <w:rsid w:val="00FA3BA3"/>
    <w:rsid w:val="00FA3D54"/>
    <w:rsid w:val="00FA3EFF"/>
    <w:rsid w:val="00FA5A23"/>
    <w:rsid w:val="00FA5B37"/>
    <w:rsid w:val="00FA6769"/>
    <w:rsid w:val="00FA797F"/>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55E5"/>
    <w:rsid w:val="00FC5B1B"/>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1A07"/>
    <w:pPr>
      <w:spacing w:before="120" w:line="360" w:lineRule="auto"/>
      <w:ind w:firstLine="709"/>
      <w:jc w:val="both"/>
    </w:pPr>
    <w:rPr>
      <w:rFonts w:ascii="Arial" w:hAnsi="Arial"/>
      <w:szCs w:val="22"/>
    </w:rPr>
  </w:style>
  <w:style w:type="paragraph" w:styleId="Heading1">
    <w:name w:val="heading 1"/>
    <w:basedOn w:val="Normal"/>
    <w:next w:val="Normal"/>
    <w:link w:val="Heading1Char"/>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5"/>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5"/>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5"/>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5"/>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5"/>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611162"/>
    <w:pPr>
      <w:numPr>
        <w:ilvl w:val="7"/>
        <w:numId w:val="5"/>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611162"/>
    <w:pPr>
      <w:numPr>
        <w:ilvl w:val="8"/>
        <w:numId w:val="5"/>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D452EB"/>
    <w:rPr>
      <w:rFonts w:ascii="Arial" w:hAnsi="Arial"/>
      <w:b/>
      <w:bCs/>
      <w:caps/>
      <w:sz w:val="24"/>
      <w:szCs w:val="28"/>
    </w:rPr>
  </w:style>
  <w:style w:type="character" w:customStyle="1" w:styleId="Heading2Char">
    <w:name w:val="Heading 2 Char"/>
    <w:basedOn w:val="DefaultParagraphFont"/>
    <w:link w:val="Heading2"/>
    <w:uiPriority w:val="9"/>
    <w:rsid w:val="00D452EB"/>
    <w:rPr>
      <w:rFonts w:ascii="Arial" w:hAnsi="Arial"/>
      <w:b/>
      <w:bCs/>
      <w:i/>
      <w:szCs w:val="26"/>
    </w:rPr>
  </w:style>
  <w:style w:type="character" w:customStyle="1" w:styleId="Heading3Char">
    <w:name w:val="Heading 3 Char"/>
    <w:basedOn w:val="DefaultParagraphFont"/>
    <w:link w:val="Heading3"/>
    <w:uiPriority w:val="9"/>
    <w:rsid w:val="00D452EB"/>
    <w:rPr>
      <w:rFonts w:ascii="Arial" w:hAnsi="Arial"/>
      <w:bCs/>
      <w:i/>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Arial" w:eastAsia="Times New Roman" w:hAnsi="Arial"/>
      <w:szCs w:val="22"/>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basedOn w:val="DefaultParagraphFont"/>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basedOn w:val="DefaultParagraphFont"/>
    <w:link w:val="rdo"/>
    <w:rsid w:val="00266801"/>
    <w:rPr>
      <w:rFonts w:ascii="Arial" w:hAnsi="Arial"/>
      <w:sz w:val="18"/>
      <w:szCs w:val="22"/>
      <w:lang w:val="en-US"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efaultParagraphFont"/>
    <w:link w:val="TekstTabeli"/>
    <w:rsid w:val="00B558B7"/>
    <w:rPr>
      <w:rFonts w:ascii="Arial" w:eastAsia="Times New Roman" w:hAnsi="Arial" w:cstheme="majorBidi"/>
      <w:bCs/>
      <w:sz w:val="18"/>
      <w:lang w:eastAsia="pl-PL" w:bidi="en-US"/>
    </w:rPr>
  </w:style>
  <w:style w:type="paragraph" w:customStyle="1" w:styleId="Nagwek1">
    <w:name w:val="Nagłówek 1"/>
    <w:basedOn w:val="Normal"/>
    <w:rsid w:val="00CA5D5E"/>
    <w:pPr>
      <w:numPr>
        <w:numId w:val="44"/>
      </w:numPr>
    </w:pPr>
  </w:style>
  <w:style w:type="paragraph" w:customStyle="1" w:styleId="Nagwek2">
    <w:name w:val="Nagłówek 2"/>
    <w:basedOn w:val="Normal"/>
    <w:rsid w:val="00CA5D5E"/>
    <w:pPr>
      <w:numPr>
        <w:ilvl w:val="1"/>
        <w:numId w:val="44"/>
      </w:numPr>
    </w:pPr>
  </w:style>
  <w:style w:type="paragraph" w:customStyle="1" w:styleId="Nagwek3">
    <w:name w:val="Nagłówek 3"/>
    <w:basedOn w:val="Normal"/>
    <w:rsid w:val="00CA5D5E"/>
    <w:pPr>
      <w:numPr>
        <w:ilvl w:val="2"/>
        <w:numId w:val="44"/>
      </w:numPr>
    </w:pPr>
  </w:style>
  <w:style w:type="paragraph" w:customStyle="1" w:styleId="Nagwek4">
    <w:name w:val="Nagłówek 4"/>
    <w:basedOn w:val="Normal"/>
    <w:rsid w:val="00CA5D5E"/>
    <w:pPr>
      <w:numPr>
        <w:ilvl w:val="3"/>
        <w:numId w:val="44"/>
      </w:numPr>
    </w:pPr>
  </w:style>
  <w:style w:type="paragraph" w:customStyle="1" w:styleId="Nagwek5">
    <w:name w:val="Nagłówek 5"/>
    <w:basedOn w:val="Normal"/>
    <w:rsid w:val="00CA5D5E"/>
    <w:pPr>
      <w:numPr>
        <w:ilvl w:val="4"/>
        <w:numId w:val="44"/>
      </w:numPr>
    </w:pPr>
  </w:style>
  <w:style w:type="paragraph" w:customStyle="1" w:styleId="Nagwek6">
    <w:name w:val="Nagłówek 6"/>
    <w:basedOn w:val="Normal"/>
    <w:rsid w:val="00CA5D5E"/>
    <w:pPr>
      <w:numPr>
        <w:ilvl w:val="5"/>
        <w:numId w:val="44"/>
      </w:numPr>
    </w:pPr>
  </w:style>
  <w:style w:type="paragraph" w:customStyle="1" w:styleId="Nagwek7">
    <w:name w:val="Nagłówek 7"/>
    <w:basedOn w:val="Normal"/>
    <w:rsid w:val="00CA5D5E"/>
    <w:pPr>
      <w:numPr>
        <w:ilvl w:val="6"/>
        <w:numId w:val="44"/>
      </w:numPr>
    </w:pPr>
  </w:style>
  <w:style w:type="paragraph" w:customStyle="1" w:styleId="Nagwek8">
    <w:name w:val="Nagłówek 8"/>
    <w:basedOn w:val="Normal"/>
    <w:rsid w:val="00CA5D5E"/>
    <w:pPr>
      <w:numPr>
        <w:ilvl w:val="7"/>
        <w:numId w:val="44"/>
      </w:numPr>
    </w:pPr>
  </w:style>
  <w:style w:type="paragraph" w:customStyle="1" w:styleId="Nagwek9">
    <w:name w:val="Nagłówek 9"/>
    <w:basedOn w:val="Normal"/>
    <w:rsid w:val="00CA5D5E"/>
    <w:pPr>
      <w:numPr>
        <w:ilvl w:val="8"/>
        <w:numId w:val="4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microsoft.com/office/2018/08/relationships/commentsExtensible" Target="commentsExtensible.xml"/><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header" Target="header1.xml"/><Relationship Id="rId24" Type="http://schemas.microsoft.com/office/2011/relationships/commentsExtended" Target="commentsExtended.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oter" Target="footer3.xml"/><Relationship Id="rId81"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microsoft.com/office/2016/09/relationships/commentsIds" Target="commentsIds.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comments" Target="comments.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71370</TotalTime>
  <Pages>472</Pages>
  <Words>438077</Words>
  <Characters>2628464</Characters>
  <Application>Microsoft Office Word</Application>
  <DocSecurity>0</DocSecurity>
  <Lines>21903</Lines>
  <Paragraphs>6120</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3060421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1235</cp:revision>
  <cp:lastPrinted>2024-06-10T07:48:00Z</cp:lastPrinted>
  <dcterms:created xsi:type="dcterms:W3CDTF">2021-05-09T13:07:00Z</dcterms:created>
  <dcterms:modified xsi:type="dcterms:W3CDTF">2024-11-14T12:22:00Z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