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19BCB479" w:rsidR="007E7749" w:rsidRPr="00F2350D" w:rsidRDefault="00DA0ECD" w:rsidP="007E7749">
      <w:pPr>
        <w:rPr>
          <w:b/>
          <w:bCs/>
          <w:sz w:val="23"/>
          <w:szCs w:val="23"/>
          <w:lang w:val="en-GB"/>
        </w:rPr>
      </w:pPr>
      <w:r>
        <w:rPr>
          <w:b/>
          <w:bCs/>
          <w:sz w:val="23"/>
          <w:szCs w:val="23"/>
          <w:lang w:val="en-GB"/>
        </w:rPr>
        <w:t xml:space="preserve">SUMMARY OF </w:t>
      </w:r>
      <w:r w:rsidR="007E7749"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proofErr w:type="spellStart"/>
            <w:r>
              <w:rPr>
                <w:szCs w:val="20"/>
              </w:rPr>
              <w:t>Supervisor</w:t>
            </w:r>
            <w:proofErr w:type="spellEnd"/>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 xml:space="preserve">Second </w:t>
            </w:r>
            <w:proofErr w:type="spellStart"/>
            <w:r>
              <w:rPr>
                <w:szCs w:val="20"/>
              </w:rPr>
              <w:t>supervisor</w:t>
            </w:r>
            <w:proofErr w:type="spellEnd"/>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proofErr w:type="spellStart"/>
            <w:r>
              <w:rPr>
                <w:i/>
                <w:iCs/>
                <w:sz w:val="16"/>
                <w:szCs w:val="16"/>
              </w:rPr>
              <w:t>signature</w:t>
            </w:r>
            <w:proofErr w:type="spellEnd"/>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proofErr w:type="spellStart"/>
            <w:r>
              <w:rPr>
                <w:szCs w:val="20"/>
              </w:rPr>
              <w:t>Cosupervisor</w:t>
            </w:r>
            <w:proofErr w:type="spellEnd"/>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proofErr w:type="spellStart"/>
            <w:r>
              <w:rPr>
                <w:i/>
                <w:iCs/>
                <w:sz w:val="16"/>
                <w:szCs w:val="16"/>
              </w:rPr>
              <w:t>signature</w:t>
            </w:r>
            <w:proofErr w:type="spellEnd"/>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5D1B708D"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148B51F1" w14:textId="2F2257E1" w:rsidR="00F04734" w:rsidRDefault="00C23BC1" w:rsidP="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3FD3442C" w14:textId="53AB325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Pr>
          <w:noProof/>
        </w:rPr>
        <w:t>8</w:t>
      </w:r>
      <w:r>
        <w:rPr>
          <w:noProof/>
        </w:rPr>
        <w:fldChar w:fldCharType="end"/>
      </w:r>
    </w:p>
    <w:p w14:paraId="26EB199D" w14:textId="01327995"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Pr>
          <w:noProof/>
        </w:rPr>
        <w:t>12</w:t>
      </w:r>
      <w:r>
        <w:rPr>
          <w:noProof/>
        </w:rPr>
        <w:fldChar w:fldCharType="end"/>
      </w:r>
    </w:p>
    <w:p w14:paraId="24425668" w14:textId="24D194E5"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Pr>
          <w:noProof/>
        </w:rPr>
        <w:t>12</w:t>
      </w:r>
      <w:r>
        <w:rPr>
          <w:noProof/>
        </w:rPr>
        <w:fldChar w:fldCharType="end"/>
      </w:r>
    </w:p>
    <w:p w14:paraId="1FF99A5E" w14:textId="4F5869C7"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Pr>
          <w:noProof/>
        </w:rPr>
        <w:t>12</w:t>
      </w:r>
      <w:r>
        <w:rPr>
          <w:noProof/>
        </w:rPr>
        <w:fldChar w:fldCharType="end"/>
      </w:r>
    </w:p>
    <w:p w14:paraId="45A3BFAC" w14:textId="5A84EBA0"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Pr>
          <w:noProof/>
        </w:rPr>
        <w:t>16</w:t>
      </w:r>
      <w:r>
        <w:rPr>
          <w:noProof/>
        </w:rPr>
        <w:fldChar w:fldCharType="end"/>
      </w:r>
    </w:p>
    <w:p w14:paraId="35FCF3D0" w14:textId="5DF4B05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Pr>
          <w:noProof/>
        </w:rPr>
        <w:t>28</w:t>
      </w:r>
      <w:r>
        <w:rPr>
          <w:noProof/>
        </w:rPr>
        <w:fldChar w:fldCharType="end"/>
      </w:r>
    </w:p>
    <w:p w14:paraId="44225398" w14:textId="6F4F953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Pr>
          <w:noProof/>
        </w:rPr>
        <w:t>38</w:t>
      </w:r>
      <w:r>
        <w:rPr>
          <w:noProof/>
        </w:rPr>
        <w:fldChar w:fldCharType="end"/>
      </w:r>
    </w:p>
    <w:p w14:paraId="73EDD0AC" w14:textId="35E26F24"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Pr>
          <w:noProof/>
        </w:rPr>
        <w:t>38</w:t>
      </w:r>
      <w:r>
        <w:rPr>
          <w:noProof/>
        </w:rPr>
        <w:fldChar w:fldCharType="end"/>
      </w:r>
    </w:p>
    <w:p w14:paraId="056B4A41" w14:textId="696F394B"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Pr>
          <w:noProof/>
        </w:rPr>
        <w:t>43</w:t>
      </w:r>
      <w:r>
        <w:rPr>
          <w:noProof/>
        </w:rPr>
        <w:fldChar w:fldCharType="end"/>
      </w:r>
    </w:p>
    <w:p w14:paraId="000C4528" w14:textId="065160A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Pr>
          <w:noProof/>
        </w:rPr>
        <w:t>49</w:t>
      </w:r>
      <w:r>
        <w:rPr>
          <w:noProof/>
        </w:rPr>
        <w:fldChar w:fldCharType="end"/>
      </w:r>
    </w:p>
    <w:p w14:paraId="71C5C314" w14:textId="3CE58B9C"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Pr>
          <w:noProof/>
        </w:rPr>
        <w:t>56</w:t>
      </w:r>
      <w:r>
        <w:rPr>
          <w:noProof/>
        </w:rPr>
        <w:fldChar w:fldCharType="end"/>
      </w:r>
    </w:p>
    <w:p w14:paraId="4AD9D545" w14:textId="0802F63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Pr>
          <w:noProof/>
        </w:rPr>
        <w:t>66</w:t>
      </w:r>
      <w:r>
        <w:rPr>
          <w:noProof/>
        </w:rPr>
        <w:fldChar w:fldCharType="end"/>
      </w:r>
    </w:p>
    <w:p w14:paraId="21D79B0D" w14:textId="32E2304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Pr>
          <w:noProof/>
        </w:rPr>
        <w:t>67</w:t>
      </w:r>
      <w:r>
        <w:rPr>
          <w:noProof/>
        </w:rPr>
        <w:fldChar w:fldCharType="end"/>
      </w:r>
    </w:p>
    <w:p w14:paraId="6763F32C" w14:textId="2511CA82"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Pr>
          <w:noProof/>
        </w:rPr>
        <w:t>78</w:t>
      </w:r>
      <w:r>
        <w:rPr>
          <w:noProof/>
        </w:rPr>
        <w:fldChar w:fldCharType="end"/>
      </w:r>
    </w:p>
    <w:p w14:paraId="0074DAB2" w14:textId="6972669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Pr>
          <w:noProof/>
        </w:rPr>
        <w:t>90</w:t>
      </w:r>
      <w:r>
        <w:rPr>
          <w:noProof/>
        </w:rPr>
        <w:fldChar w:fldCharType="end"/>
      </w:r>
    </w:p>
    <w:p w14:paraId="1DF68DDF" w14:textId="29F08F7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Pr>
          <w:noProof/>
        </w:rPr>
        <w:t>105</w:t>
      </w:r>
      <w:r>
        <w:rPr>
          <w:noProof/>
        </w:rPr>
        <w:fldChar w:fldCharType="end"/>
      </w:r>
    </w:p>
    <w:p w14:paraId="16AD6820" w14:textId="134589F6"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_Toc169134084 \h </w:instrText>
      </w:r>
      <w:r>
        <w:rPr>
          <w:noProof/>
        </w:rPr>
      </w:r>
      <w:r>
        <w:rPr>
          <w:noProof/>
        </w:rPr>
        <w:fldChar w:fldCharType="separate"/>
      </w:r>
      <w:r>
        <w:rPr>
          <w:noProof/>
        </w:rPr>
        <w:t>106</w:t>
      </w:r>
      <w:r>
        <w:rPr>
          <w:noProof/>
        </w:rPr>
        <w:fldChar w:fldCharType="end"/>
      </w:r>
    </w:p>
    <w:p w14:paraId="158056E0" w14:textId="4A7675F9"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Pr>
          <w:noProof/>
        </w:rPr>
        <w:t>127</w:t>
      </w:r>
      <w:r>
        <w:rPr>
          <w:noProof/>
        </w:rPr>
        <w:fldChar w:fldCharType="end"/>
      </w:r>
    </w:p>
    <w:p w14:paraId="779196E4" w14:textId="6C55266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Pr>
          <w:noProof/>
        </w:rPr>
        <w:t>141</w:t>
      </w:r>
      <w:r>
        <w:rPr>
          <w:noProof/>
        </w:rPr>
        <w:fldChar w:fldCharType="end"/>
      </w:r>
    </w:p>
    <w:p w14:paraId="2756A446" w14:textId="36DD4F1B"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Pr>
          <w:noProof/>
        </w:rPr>
        <w:t>148</w:t>
      </w:r>
      <w:r>
        <w:rPr>
          <w:noProof/>
        </w:rPr>
        <w:fldChar w:fldCharType="end"/>
      </w:r>
    </w:p>
    <w:p w14:paraId="41E8E1D4" w14:textId="1654033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Pr>
          <w:noProof/>
        </w:rPr>
        <w:t>149</w:t>
      </w:r>
      <w:r>
        <w:rPr>
          <w:noProof/>
        </w:rPr>
        <w:fldChar w:fldCharType="end"/>
      </w:r>
    </w:p>
    <w:p w14:paraId="1E2C5809" w14:textId="1525BAAA"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Pr>
          <w:noProof/>
        </w:rPr>
        <w:t>167</w:t>
      </w:r>
      <w:r>
        <w:rPr>
          <w:noProof/>
        </w:rPr>
        <w:fldChar w:fldCharType="end"/>
      </w:r>
    </w:p>
    <w:p w14:paraId="263A18D4" w14:textId="4DA9EEB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_Toc169134090 \h </w:instrText>
      </w:r>
      <w:r>
        <w:rPr>
          <w:noProof/>
        </w:rPr>
      </w:r>
      <w:r>
        <w:rPr>
          <w:noProof/>
        </w:rPr>
        <w:fldChar w:fldCharType="separate"/>
      </w:r>
      <w:r>
        <w:rPr>
          <w:noProof/>
        </w:rPr>
        <w:t>183</w:t>
      </w:r>
      <w:r>
        <w:rPr>
          <w:noProof/>
        </w:rPr>
        <w:fldChar w:fldCharType="end"/>
      </w:r>
    </w:p>
    <w:p w14:paraId="1DD74267" w14:textId="3FEE2CBC"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Pr>
          <w:noProof/>
        </w:rPr>
        <w:t>198</w:t>
      </w:r>
      <w:r>
        <w:rPr>
          <w:noProof/>
        </w:rPr>
        <w:fldChar w:fldCharType="end"/>
      </w:r>
    </w:p>
    <w:p w14:paraId="661B2489" w14:textId="30992409"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Pr>
          <w:noProof/>
        </w:rPr>
        <w:t>198</w:t>
      </w:r>
      <w:r>
        <w:rPr>
          <w:noProof/>
        </w:rPr>
        <w:fldChar w:fldCharType="end"/>
      </w:r>
    </w:p>
    <w:p w14:paraId="3A5581AC" w14:textId="4E2CDE4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_Toc169134093 \h </w:instrText>
      </w:r>
      <w:r>
        <w:rPr>
          <w:noProof/>
        </w:rPr>
      </w:r>
      <w:r>
        <w:rPr>
          <w:noProof/>
        </w:rPr>
        <w:fldChar w:fldCharType="separate"/>
      </w:r>
      <w:r>
        <w:rPr>
          <w:noProof/>
        </w:rPr>
        <w:t>198</w:t>
      </w:r>
      <w:r>
        <w:rPr>
          <w:noProof/>
        </w:rPr>
        <w:fldChar w:fldCharType="end"/>
      </w:r>
    </w:p>
    <w:p w14:paraId="7D5C7E85" w14:textId="4F5CEDF8"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Pr>
          <w:noProof/>
        </w:rPr>
        <w:t>201</w:t>
      </w:r>
      <w:r>
        <w:rPr>
          <w:noProof/>
        </w:rPr>
        <w:fldChar w:fldCharType="end"/>
      </w:r>
    </w:p>
    <w:p w14:paraId="606EA8C1" w14:textId="5DB0CA2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Pr>
          <w:noProof/>
        </w:rPr>
        <w:t>210</w:t>
      </w:r>
      <w:r>
        <w:rPr>
          <w:noProof/>
        </w:rPr>
        <w:fldChar w:fldCharType="end"/>
      </w:r>
    </w:p>
    <w:p w14:paraId="104CD872" w14:textId="390BFC8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Pr>
          <w:noProof/>
        </w:rPr>
        <w:t>212</w:t>
      </w:r>
      <w:r>
        <w:rPr>
          <w:noProof/>
        </w:rPr>
        <w:fldChar w:fldCharType="end"/>
      </w:r>
    </w:p>
    <w:p w14:paraId="6F184934" w14:textId="7AD6E75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Pr>
          <w:noProof/>
        </w:rPr>
        <w:t>215</w:t>
      </w:r>
      <w:r>
        <w:rPr>
          <w:noProof/>
        </w:rPr>
        <w:fldChar w:fldCharType="end"/>
      </w:r>
    </w:p>
    <w:p w14:paraId="11BD4E26" w14:textId="143DFEDB" w:rsidR="00F04734" w:rsidRDefault="00F04734">
      <w:pPr>
        <w:pStyle w:val="TOC3"/>
        <w:rPr>
          <w:rFonts w:asciiTheme="minorHAnsi" w:eastAsiaTheme="minorEastAsia" w:hAnsiTheme="minorHAnsi" w:cstheme="minorBidi"/>
          <w:noProof/>
          <w:kern w:val="2"/>
          <w:sz w:val="22"/>
          <w:lang w:eastAsia="pl-PL"/>
          <w14:ligatures w14:val="standardContextual"/>
        </w:rPr>
      </w:pPr>
      <w:r w:rsidRPr="00ED211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D211F">
        <w:rPr>
          <w:noProof/>
        </w:rPr>
        <w:t>uczelni</w:t>
      </w:r>
      <w:r>
        <w:rPr>
          <w:noProof/>
        </w:rPr>
        <w:tab/>
      </w:r>
      <w:r>
        <w:rPr>
          <w:noProof/>
        </w:rPr>
        <w:fldChar w:fldCharType="begin"/>
      </w:r>
      <w:r>
        <w:rPr>
          <w:noProof/>
        </w:rPr>
        <w:instrText xml:space="preserve"> PAGEREF _Toc169134098 \h </w:instrText>
      </w:r>
      <w:r>
        <w:rPr>
          <w:noProof/>
        </w:rPr>
      </w:r>
      <w:r>
        <w:rPr>
          <w:noProof/>
        </w:rPr>
        <w:fldChar w:fldCharType="separate"/>
      </w:r>
      <w:r>
        <w:rPr>
          <w:noProof/>
        </w:rPr>
        <w:t>225</w:t>
      </w:r>
      <w:r>
        <w:rPr>
          <w:noProof/>
        </w:rPr>
        <w:fldChar w:fldCharType="end"/>
      </w:r>
    </w:p>
    <w:p w14:paraId="266BBDD4" w14:textId="7F438942"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Pr>
          <w:noProof/>
        </w:rPr>
        <w:t>234</w:t>
      </w:r>
      <w:r>
        <w:rPr>
          <w:noProof/>
        </w:rPr>
        <w:fldChar w:fldCharType="end"/>
      </w:r>
    </w:p>
    <w:p w14:paraId="0E5E466F" w14:textId="79364D8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Pr>
          <w:noProof/>
        </w:rPr>
        <w:t>235</w:t>
      </w:r>
      <w:r>
        <w:rPr>
          <w:noProof/>
        </w:rPr>
        <w:fldChar w:fldCharType="end"/>
      </w:r>
    </w:p>
    <w:p w14:paraId="51C0D0B0" w14:textId="18AEF3A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w:t>
      </w:r>
      <w:r>
        <w:rPr>
          <w:noProof/>
        </w:rPr>
        <w:tab/>
      </w:r>
      <w:r>
        <w:rPr>
          <w:noProof/>
        </w:rPr>
        <w:fldChar w:fldCharType="begin"/>
      </w:r>
      <w:r>
        <w:rPr>
          <w:noProof/>
        </w:rPr>
        <w:instrText xml:space="preserve"> PAGEREF _Toc169134101 \h </w:instrText>
      </w:r>
      <w:r>
        <w:rPr>
          <w:noProof/>
        </w:rPr>
      </w:r>
      <w:r>
        <w:rPr>
          <w:noProof/>
        </w:rPr>
        <w:fldChar w:fldCharType="separate"/>
      </w:r>
      <w:r>
        <w:rPr>
          <w:noProof/>
        </w:rPr>
        <w:t>246</w:t>
      </w:r>
      <w:r>
        <w:rPr>
          <w:noProof/>
        </w:rPr>
        <w:fldChar w:fldCharType="end"/>
      </w:r>
    </w:p>
    <w:p w14:paraId="6D12CAE6" w14:textId="7BC89F6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Pr>
          <w:noProof/>
        </w:rPr>
        <w:t>253</w:t>
      </w:r>
      <w:r>
        <w:rPr>
          <w:noProof/>
        </w:rPr>
        <w:fldChar w:fldCharType="end"/>
      </w:r>
    </w:p>
    <w:p w14:paraId="04FEC707" w14:textId="707FC3ED"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Pr>
          <w:noProof/>
        </w:rPr>
        <w:t>259</w:t>
      </w:r>
      <w:r>
        <w:rPr>
          <w:noProof/>
        </w:rPr>
        <w:fldChar w:fldCharType="end"/>
      </w:r>
    </w:p>
    <w:p w14:paraId="3D26198E" w14:textId="1A26E9A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Pr>
          <w:noProof/>
        </w:rPr>
        <w:t>259</w:t>
      </w:r>
      <w:r>
        <w:rPr>
          <w:noProof/>
        </w:rPr>
        <w:fldChar w:fldCharType="end"/>
      </w:r>
    </w:p>
    <w:p w14:paraId="79AF3765" w14:textId="13927A51"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_Toc169134105 \h </w:instrText>
      </w:r>
      <w:r>
        <w:rPr>
          <w:noProof/>
        </w:rPr>
      </w:r>
      <w:r>
        <w:rPr>
          <w:noProof/>
        </w:rPr>
        <w:fldChar w:fldCharType="separate"/>
      </w:r>
      <w:r>
        <w:rPr>
          <w:noProof/>
        </w:rPr>
        <w:t>278</w:t>
      </w:r>
      <w:r>
        <w:rPr>
          <w:noProof/>
        </w:rPr>
        <w:fldChar w:fldCharType="end"/>
      </w:r>
    </w:p>
    <w:p w14:paraId="51ED2396" w14:textId="23A96AC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Pr>
          <w:noProof/>
        </w:rPr>
        <w:t>287</w:t>
      </w:r>
      <w:r>
        <w:rPr>
          <w:noProof/>
        </w:rPr>
        <w:fldChar w:fldCharType="end"/>
      </w:r>
    </w:p>
    <w:p w14:paraId="117B221D" w14:textId="4204CE2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Pr>
          <w:noProof/>
        </w:rPr>
        <w:t>297</w:t>
      </w:r>
      <w:r>
        <w:rPr>
          <w:noProof/>
        </w:rPr>
        <w:fldChar w:fldCharType="end"/>
      </w:r>
    </w:p>
    <w:p w14:paraId="3BD8663C" w14:textId="0D2CD489"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Pr>
          <w:noProof/>
        </w:rPr>
        <w:t>301</w:t>
      </w:r>
      <w:r>
        <w:rPr>
          <w:noProof/>
        </w:rPr>
        <w:fldChar w:fldCharType="end"/>
      </w:r>
    </w:p>
    <w:p w14:paraId="77D6F25F" w14:textId="1FF27F4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Pr>
          <w:noProof/>
        </w:rPr>
        <w:t>330</w:t>
      </w:r>
      <w:r>
        <w:rPr>
          <w:noProof/>
        </w:rPr>
        <w:fldChar w:fldCharType="end"/>
      </w:r>
    </w:p>
    <w:p w14:paraId="0C1D19E8" w14:textId="13DFA42E"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Pr>
          <w:noProof/>
        </w:rPr>
        <w:t>333</w:t>
      </w:r>
      <w:r>
        <w:rPr>
          <w:noProof/>
        </w:rPr>
        <w:fldChar w:fldCharType="end"/>
      </w:r>
    </w:p>
    <w:p w14:paraId="53778244" w14:textId="7A21A2E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Pr>
          <w:noProof/>
        </w:rPr>
        <w:t>337</w:t>
      </w:r>
      <w:r>
        <w:rPr>
          <w:noProof/>
        </w:rPr>
        <w:fldChar w:fldCharType="end"/>
      </w:r>
    </w:p>
    <w:p w14:paraId="4A7762A3" w14:textId="65A24EBC"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0DC3659E" w14:textId="77777777"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58A3DACE" w14:textId="3390AABE" w:rsidR="00CA5D5E" w:rsidRDefault="00CA5D5E" w:rsidP="000176BB">
      <w:pPr>
        <w:pStyle w:val="Heading1"/>
        <w:spacing w:after="240"/>
        <w:ind w:left="431" w:hanging="431"/>
      </w:pPr>
      <w:bookmarkStart w:id="11" w:name="_Toc164800997"/>
      <w:bookmarkStart w:id="12" w:name="_Toc168903261"/>
      <w:bookmarkStart w:id="13" w:name="_Toc169134069"/>
      <w:bookmarkEnd w:id="4"/>
      <w:bookmarkEnd w:id="5"/>
      <w:r>
        <w:lastRenderedPageBreak/>
        <w:t>Uzasadnienie wyboru tematu i główny cel rozprawy</w:t>
      </w:r>
    </w:p>
    <w:p w14:paraId="2D5CEBC5" w14:textId="77777777" w:rsidR="00CA5D5E" w:rsidRPr="003077E3" w:rsidRDefault="00CA5D5E" w:rsidP="00CA5D5E">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60CDB4E3" w14:textId="77777777" w:rsidR="00CA5D5E" w:rsidRPr="00C8593F" w:rsidRDefault="00CA5D5E" w:rsidP="00CA5D5E">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4EA15DE0" w14:textId="77777777" w:rsidR="00CA5D5E" w:rsidRDefault="00CA5D5E" w:rsidP="00CA5D5E">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1F9B4C6B" w14:textId="77777777" w:rsidR="00CA5D5E" w:rsidRDefault="00CA5D5E" w:rsidP="00CA5D5E">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23CF69E2" w14:textId="77777777" w:rsidR="00CA5D5E" w:rsidRPr="0019285C" w:rsidRDefault="00CA5D5E" w:rsidP="00CA5D5E">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671DC1BD" w14:textId="77777777" w:rsidR="00CA5D5E" w:rsidRPr="001E097C" w:rsidRDefault="00CA5D5E" w:rsidP="00CA5D5E">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7B9E6A2A" w14:textId="77777777" w:rsidR="00CA5D5E" w:rsidRPr="001E097C" w:rsidRDefault="00CA5D5E" w:rsidP="00CA5D5E">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075BCCCA" w14:textId="77777777" w:rsidR="00CA5D5E" w:rsidRPr="007E62FA" w:rsidRDefault="00CA5D5E" w:rsidP="00CA5D5E">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67CC1ADA" w14:textId="77777777" w:rsidR="00CA5D5E" w:rsidRPr="00233788" w:rsidRDefault="00CA5D5E" w:rsidP="00CA5D5E">
      <w:r w:rsidRPr="004C007D">
        <w:rPr>
          <w:i/>
          <w:iCs/>
        </w:rPr>
        <w:t>Identyfikacja skutecznych z perspektywy doskonalenia systemu zarządzania jakością metod pomiaru i analizy poziomu satysfakcji interesariuszy jako miernika jakości</w:t>
      </w:r>
      <w:r>
        <w:t>.</w:t>
      </w:r>
    </w:p>
    <w:p w14:paraId="1C2F0340" w14:textId="77777777" w:rsidR="00CA5D5E" w:rsidRDefault="00CA5D5E" w:rsidP="00CA5D5E">
      <w:pPr>
        <w:ind w:firstLine="0"/>
        <w:rPr>
          <w:bCs/>
        </w:rPr>
      </w:pPr>
      <w:r>
        <w:t xml:space="preserve">Natomiast przyjęty </w:t>
      </w:r>
      <w:r w:rsidRPr="00233788">
        <w:rPr>
          <w:b/>
        </w:rPr>
        <w:t>cel utylitarny</w:t>
      </w:r>
      <w:r>
        <w:rPr>
          <w:bCs/>
        </w:rPr>
        <w:t xml:space="preserve"> to:</w:t>
      </w:r>
    </w:p>
    <w:p w14:paraId="529C70DC" w14:textId="77777777" w:rsidR="00CA5D5E" w:rsidRPr="004C007D" w:rsidRDefault="00CA5D5E" w:rsidP="00CA5D5E">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032E9D31" w14:textId="77777777" w:rsidR="00CA5D5E" w:rsidRPr="008D38B6" w:rsidRDefault="00CA5D5E" w:rsidP="00CA5D5E">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2E511A6C" w14:textId="77777777" w:rsidR="00CA5D5E" w:rsidRDefault="00CA5D5E" w:rsidP="00CA5D5E">
      <w:pPr>
        <w:pStyle w:val="Rysunek"/>
      </w:pPr>
      <w:r>
        <w:rPr>
          <w:noProof/>
          <w:lang w:val="en-GB"/>
        </w:rPr>
        <w:drawing>
          <wp:inline distT="0" distB="0" distL="0" distR="0" wp14:anchorId="420A2618" wp14:editId="1A644F19">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3"/>
                    <a:stretch>
                      <a:fillRect/>
                    </a:stretch>
                  </pic:blipFill>
                  <pic:spPr>
                    <a:xfrm>
                      <a:off x="0" y="0"/>
                      <a:ext cx="5241045" cy="2520000"/>
                    </a:xfrm>
                    <a:prstGeom prst="rect">
                      <a:avLst/>
                    </a:prstGeom>
                  </pic:spPr>
                </pic:pic>
              </a:graphicData>
            </a:graphic>
          </wp:inline>
        </w:drawing>
      </w:r>
    </w:p>
    <w:p w14:paraId="786F6EDC" w14:textId="77777777" w:rsidR="00CA5D5E" w:rsidRPr="008D38B6" w:rsidRDefault="00CA5D5E" w:rsidP="00CA5D5E">
      <w:pPr>
        <w:pStyle w:val="Tytutabeli"/>
      </w:pPr>
      <w:r>
        <w:t xml:space="preserve">Rysunek </w:t>
      </w:r>
      <w:fldSimple w:instr=" SEQ Rysunek \* ARABIC ">
        <w:r>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p>
    <w:p w14:paraId="65FCE5A8" w14:textId="77777777" w:rsidR="00CA5D5E" w:rsidRDefault="00CA5D5E" w:rsidP="00CA5D5E">
      <w:r w:rsidRPr="00C45564">
        <w:t>Teoria zarządzania jakością stawia w centrum uwagi klientów. W tym zakresie promuje podejście</w:t>
      </w:r>
      <w:r>
        <w:t xml:space="preserve"> </w:t>
      </w:r>
      <w:proofErr w:type="spellStart"/>
      <w:r>
        <w:t>klientocentryczne</w:t>
      </w:r>
      <w:proofErr w:type="spellEnd"/>
      <w:r>
        <w:t xml:space="preserv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3517CBE8" w14:textId="5B168EF9" w:rsidR="00D256F3" w:rsidRDefault="00D256F3" w:rsidP="00CA5D5E">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683D333F" w14:textId="77777777" w:rsidR="00923E79" w:rsidRPr="00537D5F" w:rsidRDefault="00923E79" w:rsidP="00923E79">
      <w:pPr>
        <w:pStyle w:val="Heading1"/>
        <w:numPr>
          <w:ilvl w:val="0"/>
          <w:numId w:val="0"/>
        </w:numPr>
        <w:ind w:left="432"/>
        <w:rPr>
          <w:highlight w:val="cyan"/>
          <w:lang w:val="en-GB"/>
        </w:rPr>
      </w:pPr>
      <w:bookmarkStart w:id="14" w:name="_Toc168903666"/>
      <w:bookmarkStart w:id="15" w:name="_Toc169134067"/>
      <w:r w:rsidRPr="00537D5F">
        <w:rPr>
          <w:highlight w:val="cyan"/>
          <w:lang w:val="en-GB"/>
        </w:rPr>
        <w:lastRenderedPageBreak/>
        <w:t>Abstract</w:t>
      </w:r>
      <w:bookmarkEnd w:id="14"/>
      <w:bookmarkEnd w:id="15"/>
    </w:p>
    <w:p w14:paraId="0EE3ED01" w14:textId="77777777" w:rsidR="00923E79" w:rsidRPr="00537D5F" w:rsidRDefault="00923E79" w:rsidP="00923E79">
      <w:pPr>
        <w:rPr>
          <w:highlight w:val="cyan"/>
          <w:lang w:val="en-GB"/>
        </w:rPr>
      </w:pPr>
      <w:bookmarkStart w:id="16" w:name="_Hlk168902430"/>
      <w:r w:rsidRPr="00537D5F">
        <w:rPr>
          <w:highlight w:val="cyan"/>
          <w:lang w:val="en-GB"/>
        </w:rPr>
        <w: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p>
    <w:bookmarkEnd w:id="16"/>
    <w:p w14:paraId="5907EF2B" w14:textId="77777777" w:rsidR="00923E79" w:rsidRDefault="00923E79" w:rsidP="00923E79">
      <w:pPr>
        <w:rPr>
          <w:lang w:val="en-GB"/>
        </w:rPr>
      </w:pPr>
      <w:r w:rsidRPr="00537D5F">
        <w:rPr>
          <w:highlight w:val="cyan"/>
          <w:lang w:val="en-GB"/>
        </w:rPr>
        <w:t xml:space="preserve">The conducted qualitative and quantitative research allowed for achieving the cognitive goal of the study, which was to </w:t>
      </w:r>
      <w:r w:rsidRPr="00537D5F">
        <w:rPr>
          <w:i/>
          <w:iCs/>
          <w:highlight w:val="cyan"/>
          <w:lang w:val="en-GB"/>
        </w:rPr>
        <w:t>identify effective methods from the perspective of improving the quality management system, through the measurement and analysis of stakeholder satisfaction levels as an indicator of quality</w:t>
      </w:r>
      <w:r w:rsidRPr="00537D5F">
        <w:rPr>
          <w:highlight w:val="cyan"/>
          <w:lang w:val="en-GB"/>
        </w:rPr>
        <w:t xml:space="preserve">. The utilitarian goal, formulated as </w:t>
      </w:r>
      <w:r w:rsidRPr="00537D5F">
        <w:rPr>
          <w:i/>
          <w:iCs/>
          <w:highlight w:val="cyan"/>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537D5F">
        <w:rPr>
          <w:highlight w:val="cyan"/>
          <w:lang w:val="en-GB"/>
        </w:rPr>
        <w:t>,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 21001:2018 and other standards and requirements that promote focus on stakeholders.</w:t>
      </w:r>
    </w:p>
    <w:p w14:paraId="206F1A1E" w14:textId="77777777" w:rsidR="00923E79" w:rsidRDefault="00923E79" w:rsidP="00923E79">
      <w:pPr>
        <w:spacing w:before="0" w:line="240" w:lineRule="auto"/>
        <w:ind w:firstLine="0"/>
        <w:jc w:val="left"/>
        <w:rPr>
          <w:lang w:val="en-GB"/>
        </w:rPr>
        <w:sectPr w:rsidR="00923E79" w:rsidSect="00923E79">
          <w:footerReference w:type="default" r:id="rId14"/>
          <w:pgSz w:w="11906" w:h="16838"/>
          <w:pgMar w:top="1417" w:right="1417" w:bottom="1417" w:left="1417" w:header="708" w:footer="708" w:gutter="0"/>
          <w:cols w:space="708"/>
          <w:docGrid w:linePitch="360"/>
        </w:sectPr>
      </w:pPr>
    </w:p>
    <w:p w14:paraId="2C03FFAE" w14:textId="01D0D776" w:rsidR="00CA5D5E" w:rsidRDefault="00CA5D5E" w:rsidP="00CA5D5E">
      <w:pPr>
        <w:pStyle w:val="Heading1"/>
      </w:pPr>
      <w:r>
        <w:lastRenderedPageBreak/>
        <w:t>Hipoteza główna i hipotezy pomocnicze</w:t>
      </w:r>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CA5D5E">
      <w:pPr>
        <w:pStyle w:val="ListParagraph"/>
        <w:numPr>
          <w:ilvl w:val="0"/>
          <w:numId w:val="45"/>
        </w:numPr>
      </w:pPr>
      <w:r w:rsidRPr="00233788">
        <w:t>Jak różni interesariusze uczelni postrzegają cel istnienia uniwersytetów</w:t>
      </w:r>
      <w:r>
        <w:t>?</w:t>
      </w:r>
    </w:p>
    <w:p w14:paraId="32443F1B" w14:textId="77777777" w:rsidR="00CA5D5E" w:rsidRPr="00233788" w:rsidRDefault="00CA5D5E" w:rsidP="00CA5D5E">
      <w:pPr>
        <w:pStyle w:val="ListParagraph"/>
        <w:numPr>
          <w:ilvl w:val="0"/>
          <w:numId w:val="45"/>
        </w:numPr>
      </w:pPr>
      <w:r>
        <w:t>Jak różni interesariusze postrzegają znaczenie różnych grup interesariuszy uniwersytetów?</w:t>
      </w:r>
    </w:p>
    <w:p w14:paraId="7F35CBCB" w14:textId="77777777" w:rsidR="00CA5D5E" w:rsidRDefault="00CA5D5E" w:rsidP="00CA5D5E">
      <w:pPr>
        <w:pStyle w:val="ListParagraph"/>
        <w:numPr>
          <w:ilvl w:val="0"/>
          <w:numId w:val="45"/>
        </w:numPr>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CA5D5E">
      <w:pPr>
        <w:pStyle w:val="ListParagraph"/>
        <w:numPr>
          <w:ilvl w:val="0"/>
          <w:numId w:val="45"/>
        </w:numPr>
      </w:pPr>
      <w:r>
        <w:t xml:space="preserve">Czy usługi publicznych uczelni technicznych są oceniane wyżej niż wyniki pozostałych polskich </w:t>
      </w:r>
      <w:r w:rsidRPr="007B3850">
        <w:t>uczelni?</w:t>
      </w:r>
    </w:p>
    <w:p w14:paraId="7599049D" w14:textId="77777777" w:rsidR="00CA5D5E" w:rsidRPr="007B3850" w:rsidRDefault="00CA5D5E" w:rsidP="00CA5D5E">
      <w:r w:rsidRPr="00C45564">
        <w:t>W celu przybliżenia odpowiedzi na powyższe pytania, w na podstawie przeprowadzonych badań lite</w:t>
      </w:r>
      <w:r w:rsidRPr="007B3850">
        <w:t>ratury oraz badań jakościowych postawiono następujące hipotezy:</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0D34C2F6" w14:textId="77777777" w:rsidR="00CA5D5E" w:rsidRPr="00CA5D5E" w:rsidRDefault="00CA5D5E" w:rsidP="00CA5D5E"/>
    <w:p w14:paraId="7CB9A6C3" w14:textId="1B6278AE" w:rsidR="00CA5D5E" w:rsidRDefault="00CA5D5E" w:rsidP="00CA5D5E">
      <w:pPr>
        <w:pStyle w:val="Heading1"/>
      </w:pPr>
      <w:r>
        <w:lastRenderedPageBreak/>
        <w:t>Metody badawcze</w:t>
      </w:r>
    </w:p>
    <w:p w14:paraId="6F882D8B" w14:textId="715CFD20" w:rsidR="00CA5D5E" w:rsidRDefault="00CA5D5E" w:rsidP="00CA5D5E">
      <w:pPr>
        <w:pStyle w:val="Heading1"/>
      </w:pPr>
      <w:r>
        <w:lastRenderedPageBreak/>
        <w:t>Zakres przedmiotowy rozprawy</w:t>
      </w:r>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77777777"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t>1.1</w:t>
      </w:r>
      <w:r w:rsidRPr="009B4AA9">
        <w:fldChar w:fldCharType="end"/>
      </w:r>
      <w:r w:rsidRPr="009B4AA9">
        <w:t>). Najpierw uwzględniono tło historyczne kształtowania się uniwersytetów i zmian na nich zachodzących (</w:t>
      </w:r>
      <w:r>
        <w:t>pod</w:t>
      </w:r>
      <w:r w:rsidRPr="009B4AA9">
        <w:t>rozdz.</w:t>
      </w:r>
      <w:r w:rsidRPr="009B4AA9">
        <w:fldChar w:fldCharType="begin"/>
      </w:r>
      <w:r w:rsidRPr="009B4AA9">
        <w:instrText xml:space="preserve"> REF _Ref62845084 \r \h  \* MERGEFORMAT </w:instrText>
      </w:r>
      <w:r w:rsidRPr="009B4AA9">
        <w:fldChar w:fldCharType="separate"/>
      </w:r>
      <w:r>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t>1.1.2</w:t>
      </w:r>
      <w:r w:rsidRPr="009B4AA9">
        <w:fldChar w:fldCharType="end"/>
      </w:r>
      <w:r w:rsidRPr="009B4AA9">
        <w:t>)</w:t>
      </w:r>
      <w:r>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t>1.1.3</w:t>
      </w:r>
      <w:r w:rsidRPr="009B4AA9">
        <w:fldChar w:fldCharType="end"/>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r w:rsidRPr="009B4AA9">
        <w:t>).</w:t>
      </w:r>
    </w:p>
    <w:p w14:paraId="2BA8AF59" w14:textId="77777777" w:rsidR="00D256F3" w:rsidRPr="009B4AA9" w:rsidRDefault="00D256F3" w:rsidP="00D256F3">
      <w:r w:rsidRPr="009B4AA9">
        <w:t>W kolejnym podrozdziale (</w:t>
      </w:r>
      <w:r w:rsidRPr="009B4AA9">
        <w:fldChar w:fldCharType="begin"/>
      </w:r>
      <w:r w:rsidRPr="009B4AA9">
        <w:instrText xml:space="preserve"> REF _Ref164514974 \r \h  \* MERGEFORMAT </w:instrText>
      </w:r>
      <w:r w:rsidRPr="009B4AA9">
        <w:fldChar w:fldCharType="separate"/>
      </w:r>
      <w:r>
        <w:t>1.2</w:t>
      </w:r>
      <w:r w:rsidRPr="009B4AA9">
        <w:fldChar w:fldCharType="end"/>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w:t>
      </w:r>
      <w:r w:rsidRPr="009B4AA9">
        <w:lastRenderedPageBreak/>
        <w:t xml:space="preserve">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93B1A">
        <w:t xml:space="preserve">Tabela </w:t>
      </w:r>
      <w:r>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233788">
        <w:t xml:space="preserve">Tabela </w:t>
      </w:r>
      <w:r>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77777777" w:rsidR="00D256F3" w:rsidRPr="009B4AA9" w:rsidRDefault="00D256F3" w:rsidP="00D256F3">
      <w:r w:rsidRPr="009B4AA9">
        <w:t>Po przedstawieniu szerokich kontekstów związanych z uwarunkowaniami i specyfiką uczelni w</w:t>
      </w:r>
      <w:r>
        <w:t> </w:t>
      </w:r>
      <w:r w:rsidRPr="009B4AA9">
        <w:t>kolejnym podrozdziale (</w:t>
      </w:r>
      <w:r w:rsidRPr="009B4AA9">
        <w:fldChar w:fldCharType="begin"/>
      </w:r>
      <w:r w:rsidRPr="009B4AA9">
        <w:instrText xml:space="preserve"> REF _Ref153646064 \r \h  \* MERGEFORMAT </w:instrText>
      </w:r>
      <w:r w:rsidRPr="009B4AA9">
        <w:fldChar w:fldCharType="separate"/>
      </w:r>
      <w:r>
        <w:t>1.3</w:t>
      </w:r>
      <w:r w:rsidRPr="009B4AA9">
        <w:fldChar w:fldCharType="end"/>
      </w:r>
      <w:r w:rsidRPr="009B4AA9">
        <w:t>) zostały omówione zagadnienia związane z pomiarem jakości. W pierwszej części (</w:t>
      </w:r>
      <w:proofErr w:type="spellStart"/>
      <w:r>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t>1.3.1</w:t>
      </w:r>
      <w:r w:rsidRPr="009B4AA9">
        <w:fldChar w:fldCharType="end"/>
      </w:r>
      <w:r w:rsidRPr="009B4AA9">
        <w:t>) skupiono się na omówieniu definicji jakości i modeli jakości mających istotny wpływ na rozumienie różnic pomiędzy jakością klasycznych wyrobów materialnych</w:t>
      </w:r>
      <w:r>
        <w:t xml:space="preserve"> </w:t>
      </w:r>
      <w:r w:rsidRPr="009B4AA9">
        <w:t xml:space="preserve">a jakością </w:t>
      </w:r>
      <w:r w:rsidRPr="009B4AA9">
        <w:lastRenderedPageBreak/>
        <w:t>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t>1.3.2</w:t>
      </w:r>
      <w:r w:rsidRPr="009B4AA9">
        <w:fldChar w:fldCharType="end"/>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proofErr w:type="spellStart"/>
      <w:r>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t>1.3.3</w:t>
      </w:r>
      <w:r w:rsidRPr="009B4AA9">
        <w:fldChar w:fldCharType="end"/>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 Omówiono też szczegóły metodologii najbardziej uznanego w</w:t>
      </w:r>
      <w:r>
        <w:t> </w:t>
      </w:r>
      <w:r w:rsidRPr="009B4AA9">
        <w:t>Polsce rankingu magazynu Perspektywy o bardzo rozbudowanej strukturze pomiaru.</w:t>
      </w:r>
    </w:p>
    <w:p w14:paraId="33F4735A" w14:textId="77777777" w:rsidR="00D256F3" w:rsidRPr="009B4AA9" w:rsidRDefault="00D256F3" w:rsidP="00D256F3">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t>1.4.2</w:t>
      </w:r>
      <w:r w:rsidRPr="009B4AA9">
        <w:fldChar w:fldCharType="end"/>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który jest związany jedną z dwóch podstaw teoretycznych niniejszej pracy wymienionych we wstępie – teorią zarządzania jakością.</w:t>
      </w:r>
    </w:p>
    <w:p w14:paraId="43FA2148" w14:textId="77777777" w:rsidR="00D256F3" w:rsidRPr="009B4AA9" w:rsidRDefault="00D256F3" w:rsidP="00D256F3">
      <w:r w:rsidRPr="009B4AA9">
        <w:lastRenderedPageBreak/>
        <w:t>Ostatni podrozdział (</w:t>
      </w:r>
      <w:r w:rsidRPr="009B4AA9">
        <w:fldChar w:fldCharType="begin"/>
      </w:r>
      <w:r w:rsidRPr="009B4AA9">
        <w:instrText xml:space="preserve"> REF _Ref140912412 \r \h  \* MERGEFORMAT </w:instrText>
      </w:r>
      <w:r w:rsidRPr="009B4AA9">
        <w:fldChar w:fldCharType="separate"/>
      </w:r>
      <w:r>
        <w:t>1.5</w:t>
      </w:r>
      <w:r w:rsidRPr="009B4AA9">
        <w:fldChar w:fldCharType="end"/>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r w:rsidRPr="009B4AA9">
        <w:t>) oraz zaprezentowano propozycję kategoryzacji tych grup do rodzajów wg typologii Mitchella (</w:t>
      </w:r>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r w:rsidRPr="009B4AA9">
        <w:t>). Następnie omówiono zagadnienia związane z kształtowaniem relacji z interesariuszami (</w:t>
      </w:r>
      <w:proofErr w:type="spellStart"/>
      <w:r>
        <w:t>pod</w:t>
      </w:r>
      <w:r w:rsidRPr="009B4AA9">
        <w:t>rozdz</w:t>
      </w:r>
      <w:proofErr w:type="spellEnd"/>
      <w:r w:rsidRPr="009B4AA9">
        <w:t xml:space="preserve">. </w:t>
      </w:r>
      <w:r w:rsidRPr="009B4AA9">
        <w:fldChar w:fldCharType="begin"/>
      </w:r>
      <w:r w:rsidRPr="009B4AA9">
        <w:instrText xml:space="preserve"> REF _Ref162381255 \r \h  \* MERGEFORMAT </w:instrText>
      </w:r>
      <w:r w:rsidRPr="009B4AA9">
        <w:fldChar w:fldCharType="separate"/>
      </w:r>
      <w:r>
        <w:t>1.5.2</w:t>
      </w:r>
      <w:r w:rsidRPr="009B4AA9">
        <w:fldChar w:fldCharType="end"/>
      </w:r>
      <w:r w:rsidRPr="009B4AA9">
        <w:t xml:space="preserve">). Proces ten (por.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r w:rsidRPr="009B4AA9">
        <w:t>) i rekomendacji dotyczących kształtowania relacji z nimi oraz metod i kanałów komunikacji z interesariuszami (</w:t>
      </w:r>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r w:rsidRPr="009B4AA9">
        <w:t>). W następnym podrozdziale (</w:t>
      </w:r>
      <w:r w:rsidRPr="009B4AA9">
        <w:fldChar w:fldCharType="begin"/>
      </w:r>
      <w:r w:rsidRPr="009B4AA9">
        <w:instrText xml:space="preserve"> REF _Ref162612597 \r \h  \* MERGEFORMAT </w:instrText>
      </w:r>
      <w:r w:rsidRPr="009B4AA9">
        <w:fldChar w:fldCharType="separate"/>
      </w:r>
      <w:r>
        <w:t>1.5.3</w:t>
      </w:r>
      <w:r w:rsidRPr="009B4AA9">
        <w:fldChar w:fldCharType="end"/>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r w:rsidRPr="009B4AA9">
        <w:t>). Ponadto zaprezentowano autorską propozycję modelu relacji wybranych czynników jakości usług uczelni technicznej związanych z satysfakcją interesariuszy (</w:t>
      </w:r>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77777777"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t>2.1</w:t>
      </w:r>
      <w:r w:rsidRPr="009B4AA9">
        <w:fldChar w:fldCharType="end"/>
      </w:r>
      <w:r w:rsidRPr="009B4AA9">
        <w:t>. W ramach omówienia założeń badania jakościowego (</w:t>
      </w:r>
      <w:proofErr w:type="spellStart"/>
      <w:r>
        <w:t>pod</w:t>
      </w:r>
      <w:r w:rsidRPr="009B4AA9">
        <w:t>rozdz</w:t>
      </w:r>
      <w:proofErr w:type="spellEnd"/>
      <w:r w:rsidRPr="009B4AA9">
        <w:t>.</w:t>
      </w:r>
      <w:r>
        <w:t> </w:t>
      </w:r>
      <w:r w:rsidRPr="009B4AA9">
        <w:fldChar w:fldCharType="begin"/>
      </w:r>
      <w:r w:rsidRPr="009B4AA9">
        <w:instrText xml:space="preserve"> REF _Ref164502714 \r \h  \* MERGEFORMAT </w:instrText>
      </w:r>
      <w:r w:rsidRPr="009B4AA9">
        <w:fldChar w:fldCharType="separate"/>
      </w:r>
      <w:r>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t>2.1.2</w:t>
      </w:r>
      <w:r w:rsidRPr="009B4AA9">
        <w:fldChar w:fldCharType="end"/>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777777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r w:rsidRPr="009B4AA9">
        <w:t xml:space="preserve">). </w:t>
      </w:r>
      <w:r w:rsidRPr="009B4AA9">
        <w:lastRenderedPageBreak/>
        <w:t>W </w:t>
      </w:r>
      <w:r>
        <w:t>pod</w:t>
      </w:r>
      <w:r w:rsidRPr="009B4AA9">
        <w:t xml:space="preserve">rozdziale </w:t>
      </w:r>
      <w:r w:rsidRPr="009B4AA9">
        <w:fldChar w:fldCharType="begin"/>
      </w:r>
      <w:r w:rsidRPr="009B4AA9">
        <w:instrText xml:space="preserve"> REF _Ref138021609 \r \h  \* MERGEFORMAT </w:instrText>
      </w:r>
      <w:r w:rsidRPr="009B4AA9">
        <w:fldChar w:fldCharType="separate"/>
      </w:r>
      <w:r>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27E0A6BB"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t>2.3</w:t>
      </w:r>
      <w:r w:rsidRPr="009B4AA9">
        <w:fldChar w:fldCharType="end"/>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t>2.3.1</w:t>
      </w:r>
      <w:r w:rsidRPr="009B4AA9">
        <w:fldChar w:fldCharType="end"/>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t>2.3.2</w:t>
      </w:r>
      <w:r w:rsidRPr="009B4AA9">
        <w:fldChar w:fldCharType="end"/>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w:t>
      </w:r>
      <w:r w:rsidRPr="009B4AA9">
        <w:lastRenderedPageBreak/>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2FEE2B1D" w14:textId="77777777" w:rsidR="00D256F3" w:rsidRDefault="00D256F3" w:rsidP="00D256F3">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w:t>
      </w:r>
      <w:r w:rsidRPr="00C20097">
        <w:t xml:space="preserve"> </w:t>
      </w:r>
      <w:r>
        <w:t>zaproponowano zestaw wskaźników (</w:t>
      </w:r>
      <w:r>
        <w:fldChar w:fldCharType="begin"/>
      </w:r>
      <w:r>
        <w:instrText xml:space="preserve"> REF _Ref163293949 \h </w:instrText>
      </w:r>
      <w:r>
        <w:fldChar w:fldCharType="separate"/>
      </w:r>
      <w:r>
        <w:t xml:space="preserve">Tabela </w:t>
      </w:r>
      <w:r>
        <w:rPr>
          <w:noProof/>
        </w:rPr>
        <w:t>78</w:t>
      </w:r>
      <w:r>
        <w:fldChar w:fldCharType="end"/>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61D80A05" w14:textId="77777777" w:rsidR="00D256F3" w:rsidRPr="00D256F3" w:rsidRDefault="00D256F3" w:rsidP="00D256F3"/>
    <w:p w14:paraId="108936B8" w14:textId="644BE4FD" w:rsidR="00D256F3" w:rsidRDefault="00D256F3" w:rsidP="00CA5D5E">
      <w:pPr>
        <w:pStyle w:val="Heading1"/>
      </w:pPr>
      <w:r>
        <w:lastRenderedPageBreak/>
        <w:t>Wybrane wyniki z badania literatury</w:t>
      </w:r>
    </w:p>
    <w:p w14:paraId="64EC2A8E" w14:textId="77777777" w:rsidR="00D256F3" w:rsidRPr="002E4E5D" w:rsidRDefault="00D256F3" w:rsidP="00D256F3">
      <w:r>
        <w:t>Dla lepszego zobrazowania i zrozumienia istniejących wyzwań w kontekście zarządzania 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podrozdziale.</w:t>
      </w:r>
    </w:p>
    <w:p w14:paraId="0660ECF1" w14:textId="4F38A0C2" w:rsidR="00D256F3" w:rsidRDefault="00D256F3" w:rsidP="00D256F3">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instrText>ADDIN CSL_CITATION {"citationItems":[{"id":"ITEM-1","itemData":{"DOI":"10.1007/978-3-030-41834-2_4","ISBN":"978-3-030-41834-2","abstract":"Since the nineteenth century, we have become used to associating universities w</w:instrText>
      </w:r>
      <w:r w:rsidRPr="009723C1">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9723C1">
        <w:rPr>
          <w:noProof/>
        </w:rPr>
        <w:t>(De Ridder-Symoens, 2020, s. 50)</w:t>
      </w:r>
      <w:r w:rsidRPr="00233788">
        <w:fldChar w:fldCharType="end"/>
      </w:r>
      <w:r w:rsidRPr="009723C1">
        <w:t xml:space="preserve">. </w:t>
      </w:r>
      <w:r w:rsidRPr="000C16BD">
        <w:t xml:space="preserve">Niemniej zagrożenie dla ówczesnych elit arystokratycznych ze strony rosnących rzesz (i nowych elit) wykształconych ludzi pochodzących z niższych warstw społecznych było dostrzegane w wieku XVII, czego ciekawym przykładem jest ostrzeżenie sformułowane przez księcia Newcastle do Karola II przeciw „zbyt dużej ilości edukacji, a szczególnie zbyt dużej ilości niewłaściwego rodzaju edukacji przekazywanej niewłaściwemu rodzajowi ludzi” </w:t>
      </w:r>
      <w:r w:rsidRPr="00233788">
        <w:fldChar w:fldCharType="begin" w:fldLock="1"/>
      </w:r>
      <w:r w:rsidRPr="009723C1">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0C16BD">
        <w:rPr>
          <w:noProof/>
        </w:rPr>
        <w:t>(Twigg, 1990)</w:t>
      </w:r>
      <w:r w:rsidRPr="00233788">
        <w:fldChar w:fldCharType="end"/>
      </w:r>
      <w:r w:rsidRPr="000C16BD">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w:t>
      </w:r>
      <w:r w:rsidRPr="00233788">
        <w:lastRenderedPageBreak/>
        <w:t>leżność. Prowadziło to do umocnienia się idei uniwersytetu liberalnego oraz idei wolności badań i</w:t>
      </w:r>
      <w:r>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t> </w:t>
      </w:r>
      <w:r w:rsidRPr="00233788">
        <w:t>na poziomie międzynarodowych organizacji i instytucji.</w:t>
      </w:r>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Przywołane określenia oddają bardzo dobrze charakter zdobywania wiedzy na uniwersytetach średniowiecznych, już ustrukturyzowanych, na których wykładano słuchaczom wszystkie uznawane </w:t>
      </w:r>
      <w:r w:rsidRPr="00233788">
        <w:lastRenderedPageBreak/>
        <w:t>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drawing>
          <wp:inline distT="0" distB="0" distL="0" distR="0" wp14:anchorId="2659EF5A" wp14:editId="63401560">
            <wp:extent cx="4320000" cy="3666711"/>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5DB30BA4" w14:textId="77777777" w:rsidR="00D256F3" w:rsidRPr="00233788" w:rsidRDefault="00D256F3" w:rsidP="00D256F3">
      <w:pPr>
        <w:pStyle w:val="Tytutabeli"/>
        <w:rPr>
          <w:color w:val="000000" w:themeColor="text1"/>
        </w:rPr>
      </w:pPr>
      <w:r w:rsidRPr="00233788">
        <w:t xml:space="preserve">Rysunek </w:t>
      </w:r>
      <w:fldSimple w:instr=" SEQ Rysunek \* ARABIC ">
        <w:r>
          <w:rPr>
            <w:noProof/>
          </w:rPr>
          <w:t>2</w:t>
        </w:r>
      </w:fldSimple>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t>
      </w:r>
      <w:r w:rsidRPr="00233788">
        <w:lastRenderedPageBreak/>
        <w:t>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77777777" w:rsidR="000C16BD" w:rsidRPr="00233788" w:rsidRDefault="000C16BD" w:rsidP="000C16BD">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77777777" w:rsidR="000C16BD" w:rsidRPr="00233788" w:rsidRDefault="000C16BD" w:rsidP="000C16BD">
      <w:pPr>
        <w:pStyle w:val="Tytutabeli"/>
      </w:pPr>
      <w:r w:rsidRPr="00233788">
        <w:lastRenderedPageBreak/>
        <w:t xml:space="preserve">Tabela </w:t>
      </w:r>
      <w:fldSimple w:instr=" SEQ Tabela \* ARABIC ">
        <w:r>
          <w:rPr>
            <w:noProof/>
          </w:rPr>
          <w:t>4</w:t>
        </w:r>
      </w:fldSimple>
      <w:r>
        <w:rPr>
          <w:noProof/>
        </w:rPr>
        <w:t>.</w:t>
      </w:r>
      <w:r w:rsidRPr="00233788">
        <w:t xml:space="preserve"> Uniwersytet przedsiębiorczy a uniwersytet odpowiedzialny społecznie</w:t>
      </w:r>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self-governance</w:t>
            </w:r>
            <w:proofErr w:type="spellEnd"/>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guidance</w:t>
            </w:r>
            <w:proofErr w:type="spellEnd"/>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w:t>
            </w:r>
            <w:r>
              <w:rPr>
                <w:i/>
                <w:iCs/>
                <w:sz w:val="18"/>
                <w:szCs w:val="18"/>
                <w:lang w:val="pl-PL"/>
              </w:rPr>
              <w:t>-</w:t>
            </w:r>
            <w:r w:rsidRPr="00233788">
              <w:rPr>
                <w:i/>
                <w:iCs/>
                <w:sz w:val="18"/>
                <w:szCs w:val="18"/>
                <w:lang w:val="pl-PL"/>
              </w:rPr>
              <w:t>governance</w:t>
            </w:r>
            <w:proofErr w:type="spellEnd"/>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4B1E3F77">
                  <wp:extent cx="4885479" cy="32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77777777" w:rsidR="000C16BD" w:rsidRPr="00233788" w:rsidRDefault="000C16BD" w:rsidP="000C16BD">
      <w:r w:rsidRPr="00233788">
        <w:t>Analizując różnice pomiędzy modelem uniwersytetu przedsiębiorczego i uniwersytetu społecznie odpowiedzialnego</w:t>
      </w:r>
      <w:r>
        <w:t xml:space="preserve"> </w:t>
      </w:r>
      <w:r w:rsidRPr="00233788">
        <w:t>(</w:t>
      </w:r>
      <w:r>
        <w:t xml:space="preserve">por. </w:t>
      </w:r>
      <w:r>
        <w:fldChar w:fldCharType="begin"/>
      </w:r>
      <w:r>
        <w:instrText xml:space="preserve"> REF _Ref134896694 \h </w:instrText>
      </w:r>
      <w:r>
        <w:fldChar w:fldCharType="separate"/>
      </w:r>
      <w:r w:rsidRPr="00233788">
        <w:t xml:space="preserve">Tabela </w:t>
      </w:r>
      <w:r>
        <w:rPr>
          <w:noProof/>
        </w:rPr>
        <w:t>4</w:t>
      </w:r>
      <w:r>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52216D2A" w14:textId="77777777"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6765C91C" w14:textId="77777777" w:rsidR="000C16BD" w:rsidRPr="00233788" w:rsidRDefault="000C16BD" w:rsidP="000C16BD">
      <w:pPr>
        <w:spacing w:before="0"/>
        <w:ind w:firstLine="284"/>
      </w:pPr>
      <w:r w:rsidRPr="00233788">
        <w:t>- zwiększenie roli produktywności badawczej w finansowaniu,</w:t>
      </w:r>
    </w:p>
    <w:p w14:paraId="46E123BE" w14:textId="77777777" w:rsidR="000C16BD" w:rsidRPr="00233788" w:rsidRDefault="000C16BD" w:rsidP="000C16BD">
      <w:pPr>
        <w:spacing w:before="0"/>
        <w:ind w:firstLine="284"/>
      </w:pPr>
      <w:r w:rsidRPr="00233788">
        <w:t>- oczekiwanie transformacji misji, struktur zarządzania i sposobów finansowania,</w:t>
      </w:r>
    </w:p>
    <w:p w14:paraId="4625116E" w14:textId="77777777" w:rsidR="000C16BD" w:rsidRPr="00233788" w:rsidRDefault="000C16BD" w:rsidP="000C16BD">
      <w:pPr>
        <w:spacing w:before="0"/>
        <w:ind w:firstLine="284"/>
      </w:pPr>
      <w:r w:rsidRPr="00233788">
        <w:t>- inicjacja stopniowego wprowadzania modelu finansowania opartego na grantach,</w:t>
      </w:r>
    </w:p>
    <w:p w14:paraId="171A87E6" w14:textId="77777777" w:rsidR="000C16BD" w:rsidRPr="00233788" w:rsidRDefault="000C16BD" w:rsidP="000C16BD">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t> </w:t>
      </w:r>
      <w:r w:rsidRPr="00233788">
        <w:t xml:space="preserve">państwa, a rozstrzygających konkursy na granty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921CC1">
        <w:rPr>
          <w:noProof/>
        </w:rPr>
        <w:t>(por. Kwiek, 2015, s. 198)</w:t>
      </w:r>
      <w:r w:rsidRPr="00233788">
        <w:fldChar w:fldCharType="end"/>
      </w:r>
      <w:r w:rsidRPr="00233788">
        <w:t>.</w:t>
      </w:r>
    </w:p>
    <w:p w14:paraId="6FDC3B59" w14:textId="77777777" w:rsidR="000C16BD" w:rsidRPr="00233788" w:rsidRDefault="000C16BD" w:rsidP="000C16BD">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t> </w:t>
      </w:r>
      <w:r w:rsidRPr="00233788">
        <w:t xml:space="preserve">których uczestniczyło od 25 do 400 osób </w:t>
      </w:r>
      <w:r>
        <w:t>–</w:t>
      </w:r>
      <w:r w:rsidRPr="00233788">
        <w:t xml:space="preserve"> średnio ok.</w:t>
      </w:r>
      <w:r>
        <w:t xml:space="preserve"> </w:t>
      </w:r>
      <w:r w:rsidRPr="00233788">
        <w:t xml:space="preserve">140 </w:t>
      </w:r>
      <w:r w:rsidRPr="00233788">
        <w:fldChar w:fldCharType="begin" w:fldLock="1"/>
      </w:r>
      <w:r>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t> </w:t>
      </w:r>
      <w:r w:rsidRPr="00233788">
        <w:t>założenia do Ustawy 2.0 (luty 2016) do podpisania przyjętej ustawy przez Prezydenta RP w dniu 1</w:t>
      </w:r>
      <w:r>
        <w:t> </w:t>
      </w:r>
      <w:r w:rsidRPr="00233788">
        <w:t xml:space="preserve">sierpnia 2018 </w:t>
      </w:r>
      <w:r w:rsidRPr="00233788">
        <w:fldChar w:fldCharType="begin" w:fldLock="1"/>
      </w:r>
      <w: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921CC1">
        <w:rPr>
          <w:noProof/>
        </w:rPr>
        <w:t>(MNiSW, 2019a)</w:t>
      </w:r>
      <w:r w:rsidRPr="00233788">
        <w:fldChar w:fldCharType="end"/>
      </w:r>
      <w:r w:rsidRPr="00233788">
        <w:t>.</w:t>
      </w:r>
    </w:p>
    <w:p w14:paraId="38EBDB41" w14:textId="24FAF064" w:rsidR="00D256F3" w:rsidRDefault="000C16BD" w:rsidP="00D256F3">
      <w:r w:rsidRPr="00233788">
        <w:t xml:space="preserve">Jednym z najistotniejszych czynników wpływających na rynek edukacji wyższej przy stosunkowo stabilnych regulacjach prawnych są trendy demograficzne </w:t>
      </w:r>
      <w:r w:rsidRPr="00233788">
        <w:fldChar w:fldCharType="begin" w:fldLock="1"/>
      </w:r>
      <w:r>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t>y</w:t>
      </w:r>
      <w:r w:rsidRPr="00233788">
        <w:t xml:space="preserve"> Środkowej po</w:t>
      </w:r>
      <w:r>
        <w:t xml:space="preserve"> </w:t>
      </w:r>
      <w:r w:rsidRPr="00233788">
        <w:t>upadku komunizmu popyt na usługi uczelni był niezwykle duży. Jedną z przyczyn tego zjawiska jest wysoka premia płacowa za wykształcenie.</w:t>
      </w:r>
    </w:p>
    <w:p w14:paraId="331BDA8E" w14:textId="77777777" w:rsidR="000C16BD" w:rsidRPr="00233788" w:rsidRDefault="000C16BD" w:rsidP="000C16BD">
      <w:r w:rsidRPr="00233788">
        <w:t>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w:t>
      </w:r>
    </w:p>
    <w:p w14:paraId="4E9C384D" w14:textId="77777777" w:rsidR="000C16BD" w:rsidRPr="00233788" w:rsidRDefault="000C16BD" w:rsidP="000C16BD">
      <w:pPr>
        <w:pStyle w:val="Rysunek"/>
      </w:pPr>
      <w:r>
        <w:rPr>
          <w:noProof/>
        </w:rPr>
        <w:drawing>
          <wp:inline distT="0" distB="0" distL="0" distR="0" wp14:anchorId="3034BA1C" wp14:editId="71D4A0C8">
            <wp:extent cx="5758180" cy="3390265"/>
            <wp:effectExtent l="0" t="0" r="0" b="0"/>
            <wp:docPr id="364683286"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5A28BD16" w14:textId="77777777" w:rsidR="000C16BD" w:rsidRPr="00233788" w:rsidRDefault="000C16BD" w:rsidP="000C16BD">
      <w:pPr>
        <w:pStyle w:val="Tytutabeli"/>
      </w:pPr>
      <w:r w:rsidRPr="00233788">
        <w:t xml:space="preserve">Rysunek </w:t>
      </w:r>
      <w:fldSimple w:instr=" SEQ Rysunek \* ARABIC ">
        <w:r>
          <w:rPr>
            <w:noProof/>
          </w:rPr>
          <w:t>8</w:t>
        </w:r>
      </w:fldSimple>
      <w:r>
        <w:rPr>
          <w:noProof/>
        </w:rPr>
        <w:t>.</w:t>
      </w:r>
      <w:r w:rsidRPr="00233788">
        <w:t xml:space="preserve"> Udział wydatków publicznych na szkolnictwo wyższe w PKB Polski</w:t>
      </w:r>
    </w:p>
    <w:p w14:paraId="67EACA09"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Pr="00FE3ACD">
        <w:rPr>
          <w:noProof/>
          <w:lang w:val="pl-PL"/>
        </w:rPr>
        <w:t>(GUS, 2020d, 2022b)</w:t>
      </w:r>
      <w:r w:rsidRPr="00233788">
        <w:fldChar w:fldCharType="end"/>
      </w:r>
    </w:p>
    <w:p w14:paraId="35559B54" w14:textId="109487CD" w:rsidR="000C16BD" w:rsidRPr="00233788" w:rsidRDefault="000C16BD" w:rsidP="000C16BD">
      <w:r w:rsidRPr="00233788">
        <w:t xml:space="preserve">Przedstawione na </w:t>
      </w:r>
      <w:r>
        <w:t>Rysunku 8</w:t>
      </w:r>
      <w:r w:rsidRPr="00233788">
        <w:t xml:space="preserve"> wartości wydatków publicznych na szkolnictwo wyższe </w:t>
      </w:r>
      <w:r>
        <w:t xml:space="preserve">w Polsce </w:t>
      </w:r>
      <w:r w:rsidRPr="00233788">
        <w:t>wskazują na stabilny trend wzrostowy w analizowanym okresie (2005</w:t>
      </w:r>
      <w:r>
        <w:t>–</w:t>
      </w:r>
      <w:r w:rsidRPr="00233788">
        <w:t>20</w:t>
      </w:r>
      <w:r>
        <w:t>21</w:t>
      </w:r>
      <w:r w:rsidRPr="00233788">
        <w:t>). Natomiast wzrosty wartości wydatków mają charakter skokowy, etapowy. Wydaje się, że wzrosty wydatków występują wraz z</w:t>
      </w:r>
      <w:r>
        <w:t> </w:t>
      </w:r>
      <w:r w:rsidRPr="00233788">
        <w:t xml:space="preserve">kolejnymi reformami systemu edukacji lub też zakończeniami kolejnych kadencji rządów. Bardziej </w:t>
      </w:r>
      <w:r w:rsidRPr="00233788">
        <w:lastRenderedPageBreak/>
        <w:t>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t xml:space="preserve">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podrozdziału zostaną szerzej omówione specyficzne dla uniwersytetów wymagania wobec zarządzania nimi.</w:t>
      </w:r>
    </w:p>
    <w:p w14:paraId="4C75BC62" w14:textId="7334EC9C" w:rsidR="000C16BD" w:rsidRDefault="000C16BD" w:rsidP="00D256F3">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48B00969" w14:textId="77777777" w:rsidR="0058452D" w:rsidRPr="00233788" w:rsidRDefault="0058452D" w:rsidP="0058452D">
      <w:r w:rsidRPr="00233788">
        <w:lastRenderedPageBreak/>
        <w:t xml:space="preserve">Biorąc pod uwagę historyczny rozwój uniwersytetów opisany w </w:t>
      </w:r>
      <w:r>
        <w:t>pod</w:t>
      </w:r>
      <w:r w:rsidRPr="00233788">
        <w:t xml:space="preserve">rozdziale </w:t>
      </w:r>
      <w:r w:rsidRPr="00233788">
        <w:fldChar w:fldCharType="begin"/>
      </w:r>
      <w:r w:rsidRPr="00233788">
        <w:instrText xml:space="preserve"> REF _Ref62845084 \r \h </w:instrText>
      </w:r>
      <w:r w:rsidRPr="00233788">
        <w:fldChar w:fldCharType="separate"/>
      </w:r>
      <w:r>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t>Rysunku 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t>pod</w:t>
      </w:r>
      <w:r w:rsidRPr="00233788">
        <w:t xml:space="preserve">rozdziale </w:t>
      </w:r>
      <w:r w:rsidRPr="00233788">
        <w:fldChar w:fldCharType="begin"/>
      </w:r>
      <w:r w:rsidRPr="00233788">
        <w:instrText xml:space="preserve"> REF _Ref67311347 \r \h </w:instrText>
      </w:r>
      <w:r w:rsidRPr="00233788">
        <w:fldChar w:fldCharType="separate"/>
      </w:r>
      <w:r>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921CC1">
        <w:rPr>
          <w:noProof/>
        </w:rPr>
        <w:t>(Raynor, 1998, s. 373)</w:t>
      </w:r>
      <w:r w:rsidRPr="00233788">
        <w:fldChar w:fldCharType="end"/>
      </w:r>
      <w:r w:rsidRPr="00233788">
        <w:t>.</w:t>
      </w:r>
    </w:p>
    <w:p w14:paraId="2465D54A" w14:textId="77777777" w:rsidR="0058452D" w:rsidRPr="00233788" w:rsidRDefault="0058452D" w:rsidP="0058452D">
      <w:pPr>
        <w:pStyle w:val="Rysunek"/>
      </w:pPr>
      <w:r>
        <w:rPr>
          <w:noProof/>
        </w:rPr>
        <w:drawing>
          <wp:inline distT="0" distB="0" distL="0" distR="0" wp14:anchorId="585A6A42" wp14:editId="1FAB4D4E">
            <wp:extent cx="5132951" cy="2700000"/>
            <wp:effectExtent l="0" t="0" r="0" b="0"/>
            <wp:docPr id="1641214143"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1B4510B" w14:textId="77777777" w:rsidR="0058452D" w:rsidRPr="00233788" w:rsidRDefault="0058452D" w:rsidP="0058452D">
      <w:pPr>
        <w:pStyle w:val="Tytutabeli"/>
      </w:pPr>
      <w:r w:rsidRPr="00233788">
        <w:t xml:space="preserve">Rysunek </w:t>
      </w:r>
      <w:fldSimple w:instr=" SEQ Rysunek \* ARABIC ">
        <w:r>
          <w:rPr>
            <w:noProof/>
          </w:rPr>
          <w:t>10</w:t>
        </w:r>
      </w:fldSimple>
      <w:r>
        <w:rPr>
          <w:noProof/>
        </w:rPr>
        <w:t>.</w:t>
      </w:r>
      <w:r w:rsidRPr="00233788">
        <w:t xml:space="preserve"> Miejsce celów w procesie zarządzania organizacją</w:t>
      </w:r>
    </w:p>
    <w:p w14:paraId="2D96190B"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D95B07">
        <w:rPr>
          <w:noProof/>
          <w:lang w:val="pl-PL"/>
        </w:rPr>
        <w:t>(Leja, 2011, s. 189; Raynor, 1998, s. 373)</w:t>
      </w:r>
      <w:r w:rsidRPr="00233788">
        <w:fldChar w:fldCharType="end"/>
      </w:r>
    </w:p>
    <w:p w14:paraId="78405533" w14:textId="724B932F" w:rsidR="000C16BD" w:rsidRDefault="0058452D" w:rsidP="0058452D">
      <w:r w:rsidRPr="00233788">
        <w:t xml:space="preserve">Lewa strona schematu przedstawionego </w:t>
      </w:r>
      <w:r>
        <w:t>na Rysunku 10</w:t>
      </w:r>
      <w:r w:rsidRPr="00233788">
        <w:t xml:space="preserve"> </w:t>
      </w:r>
      <w:r>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w:t>
      </w:r>
      <w:r w:rsidRPr="00233788">
        <w:lastRenderedPageBreak/>
        <w:t xml:space="preserve">są koncepcjami z zakresu zarządzania strategicznego. Odzwierciedlają one aspekt kulturowy związany ze sposobem wyrażania najważniejszych wartości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921CC1">
        <w:rPr>
          <w:noProof/>
        </w:rPr>
        <w:t>(Sułkowski i in., 2019, s. 759)</w:t>
      </w:r>
      <w:r w:rsidRPr="00233788">
        <w:fldChar w:fldCharType="end"/>
      </w:r>
      <w:r w:rsidRPr="00233788">
        <w:t xml:space="preserve">. Aspekty kultury uniwersyteckiej są szerzej zaprezentowane w </w:t>
      </w:r>
      <w:r>
        <w:t>pod</w:t>
      </w:r>
      <w:r w:rsidRPr="00233788">
        <w:t xml:space="preserve">rozdziale </w:t>
      </w:r>
      <w:r w:rsidRPr="00233788">
        <w:fldChar w:fldCharType="begin"/>
      </w:r>
      <w:r w:rsidRPr="00233788">
        <w:instrText xml:space="preserve"> REF _Ref67757874 \r \h </w:instrText>
      </w:r>
      <w:r w:rsidRPr="00233788">
        <w:fldChar w:fldCharType="separate"/>
      </w:r>
      <w:r>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921CC1">
        <w:rPr>
          <w:noProof/>
        </w:rPr>
        <w:t>(Sułkowski i in., 2019, s. 304)</w:t>
      </w:r>
      <w:r w:rsidRPr="00233788">
        <w:fldChar w:fldCharType="end"/>
      </w:r>
      <w:r w:rsidRPr="00233788">
        <w:t>.</w:t>
      </w:r>
    </w:p>
    <w:p w14:paraId="6C3B27A1" w14:textId="0D4DCB72" w:rsidR="0058452D" w:rsidRDefault="0058452D" w:rsidP="0058452D">
      <w:r>
        <w:t>Ważnym zasobem niematerialnym uczelni jest również jej kultura organizacyjna. Posiada ona bowiem różne cechy, które mogą zarówno wspierać, jak i osłabiać zdolności do innowacyjności. W kolejnym podrozdziale zostaną szerzej omówione istotne z punktu widzenia zarządzania aspekty uniwersyteckiej kultury organizacyjnej.</w:t>
      </w:r>
    </w:p>
    <w:p w14:paraId="3752734C" w14:textId="131D9D58" w:rsidR="0058452D" w:rsidRDefault="0058452D" w:rsidP="0058452D">
      <w:r w:rsidRPr="00233788">
        <w:t xml:space="preserve">Spośród wielu cech </w:t>
      </w:r>
      <w:r>
        <w:t>od</w:t>
      </w:r>
      <w:r w:rsidRPr="00233788">
        <w:t>różniających uniwersytety od innych organizacji lub przedsiębiorstw jest ich specyficzna kultura organizacyjna.</w:t>
      </w:r>
    </w:p>
    <w:p w14:paraId="4BA8054E" w14:textId="77777777" w:rsidR="0058452D" w:rsidRPr="00233788" w:rsidRDefault="0058452D" w:rsidP="0058452D">
      <w:r>
        <w:t xml:space="preserve">Przyglądając się </w:t>
      </w:r>
      <w:r w:rsidRPr="00233788">
        <w:t>bardziej szczegółowo cechom kultury organizacyjnej uczelni</w:t>
      </w:r>
      <w:r>
        <w:t>,</w:t>
      </w:r>
      <w:r w:rsidRPr="00233788">
        <w:t xml:space="preserve"> warto wspomnieć zdanie Roberta H. Roya</w:t>
      </w:r>
      <w:r>
        <w:t>,</w:t>
      </w:r>
      <w:r w:rsidRPr="00233788">
        <w:t xml:space="preserve"> przytoczone przez Clarka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w:t>
      </w:r>
      <w:r>
        <w:t> 8</w:t>
      </w:r>
      <w:r w:rsidRPr="00233788">
        <w:t>.</w:t>
      </w:r>
    </w:p>
    <w:p w14:paraId="07E06E96" w14:textId="77777777" w:rsidR="0058452D" w:rsidRPr="00993B1A" w:rsidRDefault="0058452D" w:rsidP="0058452D">
      <w:pPr>
        <w:pStyle w:val="Tytutabeli"/>
      </w:pPr>
      <w:r w:rsidRPr="00993B1A">
        <w:lastRenderedPageBreak/>
        <w:t xml:space="preserve">Tabela </w:t>
      </w:r>
      <w:fldSimple w:instr=" SEQ Tabela \* ARABIC ">
        <w:r>
          <w:rPr>
            <w:noProof/>
          </w:rPr>
          <w:t>8</w:t>
        </w:r>
      </w:fldSimple>
      <w:r w:rsidRPr="00993B1A">
        <w:t>. Relacje pomiędzy elementami podstawowych kultur wpływających na pracowników akademickich</w:t>
      </w:r>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58452D" w:rsidRPr="00233788" w14:paraId="10111A70" w14:textId="77777777" w:rsidTr="00B668F9">
        <w:trPr>
          <w:cantSplit/>
        </w:trPr>
        <w:tc>
          <w:tcPr>
            <w:tcW w:w="1984" w:type="dxa"/>
            <w:gridSpan w:val="3"/>
            <w:vAlign w:val="center"/>
          </w:tcPr>
          <w:p w14:paraId="47FF1D86"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211C7DE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5D164FF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3C07BE02"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58452D" w:rsidRPr="00233788" w14:paraId="7D0326FD" w14:textId="77777777" w:rsidTr="00B668F9">
        <w:trPr>
          <w:cantSplit/>
        </w:trPr>
        <w:tc>
          <w:tcPr>
            <w:tcW w:w="1984" w:type="dxa"/>
            <w:gridSpan w:val="3"/>
            <w:vAlign w:val="center"/>
          </w:tcPr>
          <w:p w14:paraId="7B2FE7A4"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B. Kultura </w:t>
            </w:r>
            <w:r>
              <w:rPr>
                <w:sz w:val="20"/>
                <w:szCs w:val="20"/>
                <w:lang w:val="pl-PL"/>
              </w:rPr>
              <w:br/>
            </w:r>
            <w:r w:rsidRPr="00233788">
              <w:rPr>
                <w:sz w:val="20"/>
                <w:szCs w:val="20"/>
                <w:lang w:val="pl-PL"/>
              </w:rPr>
              <w:t>dyscypliny</w:t>
            </w:r>
          </w:p>
        </w:tc>
        <w:tc>
          <w:tcPr>
            <w:tcW w:w="7088" w:type="dxa"/>
            <w:gridSpan w:val="11"/>
            <w:vAlign w:val="center"/>
          </w:tcPr>
          <w:p w14:paraId="77D67E2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7AB3916F"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55DF50B9"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7328BDB8"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58452D" w:rsidRPr="00233788" w14:paraId="52F6ABF9" w14:textId="77777777" w:rsidTr="00B668F9">
        <w:trPr>
          <w:cantSplit/>
        </w:trPr>
        <w:tc>
          <w:tcPr>
            <w:tcW w:w="1984" w:type="dxa"/>
            <w:gridSpan w:val="3"/>
            <w:vAlign w:val="center"/>
          </w:tcPr>
          <w:p w14:paraId="7CFBAE85"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C. Kultura </w:t>
            </w:r>
            <w:r>
              <w:rPr>
                <w:sz w:val="20"/>
                <w:szCs w:val="20"/>
                <w:lang w:val="pl-PL"/>
              </w:rPr>
              <w:br/>
            </w:r>
            <w:r w:rsidRPr="00233788">
              <w:rPr>
                <w:sz w:val="20"/>
                <w:szCs w:val="20"/>
                <w:lang w:val="pl-PL"/>
              </w:rPr>
              <w:t>uniwersytetu</w:t>
            </w:r>
          </w:p>
        </w:tc>
        <w:tc>
          <w:tcPr>
            <w:tcW w:w="7088" w:type="dxa"/>
            <w:gridSpan w:val="11"/>
            <w:vAlign w:val="center"/>
          </w:tcPr>
          <w:p w14:paraId="5E6312D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9D67296"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58452D" w:rsidRPr="00233788" w14:paraId="1AF65B01" w14:textId="77777777" w:rsidTr="00B668F9">
        <w:trPr>
          <w:cantSplit/>
        </w:trPr>
        <w:tc>
          <w:tcPr>
            <w:tcW w:w="1984" w:type="dxa"/>
            <w:gridSpan w:val="3"/>
            <w:vAlign w:val="center"/>
          </w:tcPr>
          <w:p w14:paraId="5C30543C"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451C676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6DB7999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378BC7B0"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08788DC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13E38873"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58452D" w:rsidRPr="00233788" w14:paraId="3CBBC07A" w14:textId="77777777" w:rsidTr="00B668F9">
        <w:trPr>
          <w:cantSplit/>
        </w:trPr>
        <w:tc>
          <w:tcPr>
            <w:tcW w:w="648" w:type="dxa"/>
          </w:tcPr>
          <w:p w14:paraId="780DE3D1" w14:textId="77777777" w:rsidR="0058452D" w:rsidRPr="00233788" w:rsidRDefault="0058452D" w:rsidP="00B668F9">
            <w:pPr>
              <w:keepNext/>
              <w:spacing w:beforeLines="20" w:before="48"/>
              <w:ind w:firstLine="0"/>
              <w:rPr>
                <w:rFonts w:cs="Arial"/>
                <w:sz w:val="20"/>
                <w:szCs w:val="20"/>
                <w:lang w:val="pl-PL"/>
              </w:rPr>
            </w:pPr>
          </w:p>
        </w:tc>
        <w:tc>
          <w:tcPr>
            <w:tcW w:w="648" w:type="dxa"/>
            <w:vAlign w:val="center"/>
          </w:tcPr>
          <w:p w14:paraId="47E9BA7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6CA26215"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2C99A21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1CEBF3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22EAF54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2ACFD60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0253418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4F04E6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9FB5C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0B1A11B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022695CA"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1D4D26F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33DCE7F7"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58452D" w:rsidRPr="00233788" w14:paraId="371F8A70" w14:textId="77777777" w:rsidTr="00B668F9">
        <w:trPr>
          <w:cantSplit/>
        </w:trPr>
        <w:tc>
          <w:tcPr>
            <w:tcW w:w="648" w:type="dxa"/>
            <w:vAlign w:val="center"/>
          </w:tcPr>
          <w:p w14:paraId="09D3E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2192255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EAE60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2BAF0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897A2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3C0DB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6E63C9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9AEEE9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703846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CFC09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FA3E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414A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25C3C5D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6288D9F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r>
      <w:tr w:rsidR="0058452D" w:rsidRPr="00233788" w14:paraId="394872DB" w14:textId="77777777" w:rsidTr="00B668F9">
        <w:trPr>
          <w:cantSplit/>
        </w:trPr>
        <w:tc>
          <w:tcPr>
            <w:tcW w:w="648" w:type="dxa"/>
            <w:vAlign w:val="center"/>
          </w:tcPr>
          <w:p w14:paraId="500EC81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62203A81"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7160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9493F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FD73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14995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EF8F0D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F3C61C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A805B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947C97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099B7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9D58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66876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7864421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F9D20D4" w14:textId="77777777" w:rsidTr="00B668F9">
        <w:trPr>
          <w:cantSplit/>
        </w:trPr>
        <w:tc>
          <w:tcPr>
            <w:tcW w:w="648" w:type="dxa"/>
            <w:vAlign w:val="center"/>
          </w:tcPr>
          <w:p w14:paraId="2B6AFF38"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42CDE20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F64385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72D19A9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23CBB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4C503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ADB17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7CC15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7132F6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60D87B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1CA07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56FD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DFF1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14E30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3001EE3" w14:textId="77777777" w:rsidTr="00B668F9">
        <w:trPr>
          <w:cantSplit/>
        </w:trPr>
        <w:tc>
          <w:tcPr>
            <w:tcW w:w="648" w:type="dxa"/>
            <w:vAlign w:val="center"/>
          </w:tcPr>
          <w:p w14:paraId="1A010CE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3557DF7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725B0C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BFA96A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6771995E"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15A72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BA74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D185EA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AF4590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B074C8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0F0C9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61DB6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32A2E2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3A13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97D8002" w14:textId="77777777" w:rsidTr="00B668F9">
        <w:trPr>
          <w:cantSplit/>
        </w:trPr>
        <w:tc>
          <w:tcPr>
            <w:tcW w:w="648" w:type="dxa"/>
            <w:vAlign w:val="center"/>
          </w:tcPr>
          <w:p w14:paraId="66ADD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365E92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536A63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94A22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D1E18F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6AFE72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300D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84B4E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C1D494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3A91F61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9A0E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251ED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1CBB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53F8D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E337CB5" w14:textId="77777777" w:rsidTr="00B668F9">
        <w:trPr>
          <w:cantSplit/>
        </w:trPr>
        <w:tc>
          <w:tcPr>
            <w:tcW w:w="648" w:type="dxa"/>
            <w:vAlign w:val="center"/>
          </w:tcPr>
          <w:p w14:paraId="3EA49FE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4C9705D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8C8917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180E2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79C23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21D629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C5B4EA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E5782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F3EF9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FAAB2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4854D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905141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2DFD56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00A823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12DD8573" w14:textId="77777777" w:rsidTr="00B668F9">
        <w:trPr>
          <w:cantSplit/>
        </w:trPr>
        <w:tc>
          <w:tcPr>
            <w:tcW w:w="648" w:type="dxa"/>
            <w:vAlign w:val="center"/>
          </w:tcPr>
          <w:p w14:paraId="484413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769CD2A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94B7D6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6E6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986863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D85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ED77D1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BE6E02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3126B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FA7BE7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4359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D768F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E22DB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FF72A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2E36395" w14:textId="77777777" w:rsidTr="00B668F9">
        <w:trPr>
          <w:cantSplit/>
        </w:trPr>
        <w:tc>
          <w:tcPr>
            <w:tcW w:w="648" w:type="dxa"/>
            <w:vAlign w:val="center"/>
          </w:tcPr>
          <w:p w14:paraId="575543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7CFC0A5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C26B4C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F12CA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64AC2B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D1D65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BC75EB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0A8914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47D60F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A2449F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35AA8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DC8A6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DB6B7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BA308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8603518" w14:textId="77777777" w:rsidTr="00B668F9">
        <w:trPr>
          <w:cantSplit/>
        </w:trPr>
        <w:tc>
          <w:tcPr>
            <w:tcW w:w="648" w:type="dxa"/>
            <w:vAlign w:val="center"/>
          </w:tcPr>
          <w:p w14:paraId="787037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03FEB07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CC4C5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3CB858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1CDDC7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18F8DF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5C9D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5D352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5CC7F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142ECE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F86DF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48DBD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279A2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51C78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7EE0A05" w14:textId="77777777" w:rsidTr="00B668F9">
        <w:trPr>
          <w:cantSplit/>
        </w:trPr>
        <w:tc>
          <w:tcPr>
            <w:tcW w:w="648" w:type="dxa"/>
            <w:vAlign w:val="center"/>
          </w:tcPr>
          <w:p w14:paraId="1DE1DC9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7CD97F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09A7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05C8E8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D585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3186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7CB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4CE75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8AD5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C2E66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B1FEB6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97E97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E4B33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8BCA4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20E846F" w14:textId="77777777" w:rsidTr="00B668F9">
        <w:trPr>
          <w:cantSplit/>
        </w:trPr>
        <w:tc>
          <w:tcPr>
            <w:tcW w:w="648" w:type="dxa"/>
            <w:vAlign w:val="center"/>
          </w:tcPr>
          <w:p w14:paraId="12033B5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108EE3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A7C43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51F651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0753D6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C083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915B0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5E369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6051C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2D792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D8DF3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B546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4E48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35C68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BB855CC" w14:textId="77777777" w:rsidTr="00B668F9">
        <w:trPr>
          <w:cantSplit/>
        </w:trPr>
        <w:tc>
          <w:tcPr>
            <w:tcW w:w="648" w:type="dxa"/>
            <w:vAlign w:val="center"/>
          </w:tcPr>
          <w:p w14:paraId="41FB6A2B"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6524D74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16388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7C2C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B879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8BB7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DBEFDD"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8DB6E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AE3F3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DBBFA8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869C7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A2DDE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CB1F0E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7334A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D223CCE" w14:textId="77777777" w:rsidTr="00B668F9">
        <w:trPr>
          <w:cantSplit/>
        </w:trPr>
        <w:tc>
          <w:tcPr>
            <w:tcW w:w="648" w:type="dxa"/>
            <w:vAlign w:val="center"/>
          </w:tcPr>
          <w:p w14:paraId="39C0262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1B83DAF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C731B4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EB4B5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BB51CF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24447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622BF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D942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26A35F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FA5712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8F24A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152B0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12023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90E1A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35FDBF20" w14:textId="77777777" w:rsidTr="00B668F9">
        <w:trPr>
          <w:cantSplit/>
        </w:trPr>
        <w:tc>
          <w:tcPr>
            <w:tcW w:w="9072" w:type="dxa"/>
            <w:gridSpan w:val="14"/>
          </w:tcPr>
          <w:p w14:paraId="5583A2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6299F20F"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D95B07">
        <w:rPr>
          <w:noProof/>
          <w:lang w:val="pl-PL"/>
        </w:rPr>
        <w:t>(Austin, 1990; Clark, 1980)</w:t>
      </w:r>
      <w:r w:rsidRPr="00233788">
        <w:fldChar w:fldCharType="end"/>
      </w:r>
    </w:p>
    <w:p w14:paraId="46E81592" w14:textId="77777777" w:rsidR="0058452D" w:rsidRPr="00233788" w:rsidRDefault="0058452D" w:rsidP="0058452D">
      <w:r w:rsidRPr="00233788">
        <w:t>Każda z wymienionych kultur akademickich składa się z co najmniej kilku elementów</w:t>
      </w:r>
      <w:r>
        <w:t xml:space="preserve"> (</w:t>
      </w:r>
      <w:r>
        <w:fldChar w:fldCharType="begin"/>
      </w:r>
      <w:r>
        <w:instrText xml:space="preserve"> REF _Ref134896895 \h </w:instrText>
      </w:r>
      <w:r>
        <w:fldChar w:fldCharType="separate"/>
      </w:r>
      <w:r w:rsidRPr="00993B1A">
        <w:t xml:space="preserve">Tabela </w:t>
      </w:r>
      <w:r>
        <w:rPr>
          <w:noProof/>
        </w:rPr>
        <w:t>8</w:t>
      </w:r>
      <w:r>
        <w:fldChar w:fldCharType="end"/>
      </w:r>
      <w:r>
        <w:t>)</w:t>
      </w:r>
      <w:r w:rsidRPr="00233788">
        <w:t>. Ocena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t>
      </w:r>
      <w:r w:rsidRPr="00233788">
        <w:lastRenderedPageBreak/>
        <w:t xml:space="preserve">wszystkim pracowników akademickich, ale również innych </w:t>
      </w:r>
      <w:r>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w:t>
      </w:r>
      <w:r>
        <w:t> </w:t>
      </w:r>
      <w:r w:rsidRPr="00233788">
        <w:t xml:space="preserve">kultury uniwersytetu. Wartości i przekonania te bowiem często są określane jako etos akademicki. Jak ukazuje to Leja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w:t>
      </w:r>
      <w:r>
        <w:t> </w:t>
      </w:r>
      <w:r w:rsidRPr="00233788">
        <w:t xml:space="preserve">jednocześnie stanowi wspólny i odrębny zbiór wartości dotyczących standardów, jakości i metod codziennej pracy naukowej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921CC1">
        <w:rPr>
          <w:noProof/>
        </w:rPr>
        <w:t>(Toma, 1997, s. 689)</w:t>
      </w:r>
      <w:r w:rsidRPr="00233788">
        <w:fldChar w:fldCharType="end"/>
      </w:r>
      <w:r w:rsidRPr="00233788">
        <w:t>.</w:t>
      </w:r>
    </w:p>
    <w:p w14:paraId="75DC61D2" w14:textId="7D878803" w:rsidR="0058452D" w:rsidRDefault="0058452D" w:rsidP="0058452D">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41977A2B" w14:textId="77777777" w:rsidR="0058452D" w:rsidRPr="00233788" w:rsidRDefault="0058452D" w:rsidP="0058452D">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6B36AD1E" w14:textId="77777777" w:rsidR="0058452D" w:rsidRPr="00233788" w:rsidRDefault="0058452D" w:rsidP="0058452D">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2B9C4E83" w14:textId="77777777" w:rsidR="0058452D" w:rsidRPr="00233788" w:rsidRDefault="0058452D" w:rsidP="0058452D">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267CBFBF" w14:textId="77777777" w:rsidR="0058452D" w:rsidRPr="00233788" w:rsidRDefault="0058452D" w:rsidP="0058452D">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1AD4D928" w14:textId="77777777" w:rsidR="0058452D" w:rsidRPr="00233788" w:rsidRDefault="0058452D" w:rsidP="0058452D">
      <w:pPr>
        <w:pStyle w:val="ListParagraph"/>
        <w:numPr>
          <w:ilvl w:val="0"/>
          <w:numId w:val="13"/>
        </w:numPr>
        <w:spacing w:before="0" w:line="300" w:lineRule="auto"/>
        <w:ind w:left="641" w:hanging="357"/>
      </w:pPr>
      <w:r w:rsidRPr="00233788">
        <w:t>kultura negocjowania – cenione są zasady i procedury zapewniające równość i egalitarność, a</w:t>
      </w:r>
      <w:r>
        <w:t> </w:t>
      </w:r>
      <w:r w:rsidRPr="00233788">
        <w:t xml:space="preserve">także konfrontacje, grupy interesów, mediacje i władza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729B940B" w14:textId="77777777" w:rsidR="0058452D" w:rsidRPr="00233788" w:rsidRDefault="0058452D" w:rsidP="0058452D">
      <w:pPr>
        <w:ind w:firstLine="0"/>
      </w:pPr>
      <w:proofErr w:type="spellStart"/>
      <w:r w:rsidRPr="00233788">
        <w:lastRenderedPageBreak/>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13BCCA7B" w14:textId="77777777" w:rsidR="0058452D" w:rsidRPr="00233788" w:rsidRDefault="0058452D" w:rsidP="0058452D">
      <w:r w:rsidRPr="00233788">
        <w:t xml:space="preserve">Nawiązując </w:t>
      </w:r>
      <w:r>
        <w:t>do</w:t>
      </w:r>
      <w:r w:rsidRPr="00233788">
        <w:t xml:space="preserve"> przytoczonego na początku tego </w:t>
      </w:r>
      <w:r>
        <w:t>pod</w:t>
      </w:r>
      <w:r w:rsidRPr="00233788">
        <w:t xml:space="preserve">rozdziału zdania </w:t>
      </w:r>
      <w:proofErr w:type="spellStart"/>
      <w:r w:rsidRPr="00233788">
        <w:t>Kuh</w:t>
      </w:r>
      <w:r>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t> </w:t>
      </w:r>
      <w:r w:rsidRPr="00233788">
        <w:t xml:space="preserve">zachowania badaczy jest kultura dyscypliny, a jej wpływ rośnie wraz ze wzrostem zaawansowania struktury akademickiej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921CC1">
        <w:rPr>
          <w:noProof/>
        </w:rPr>
        <w:t>(1990, s. 72)</w:t>
      </w:r>
      <w:r w:rsidRPr="00233788">
        <w:fldChar w:fldCharType="end"/>
      </w:r>
      <w:r w:rsidRPr="00233788">
        <w:t xml:space="preserve"> proponuje jako panaceum na złagodzenie napięć pomiędzy różnymi kulturami</w:t>
      </w:r>
      <w:r>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50C7FE9D" w14:textId="77777777" w:rsidR="0058452D" w:rsidRPr="00233788" w:rsidRDefault="0058452D" w:rsidP="0058452D">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921CC1">
        <w:rPr>
          <w:noProof/>
        </w:rPr>
        <w:t>(Blackmore &amp; Kandiko, 2011, s. 408)</w:t>
      </w:r>
      <w:r w:rsidRPr="00233788">
        <w:fldChar w:fldCharType="end"/>
      </w:r>
      <w:r w:rsidRPr="00233788">
        <w:t>. Powiązania pomiędzy różnymi czynnikami motywacji akademickich zostały przedstawione na Rysunku</w:t>
      </w:r>
      <w:r>
        <w:t> 12</w:t>
      </w:r>
      <w:r w:rsidRPr="00233788">
        <w:t>.</w:t>
      </w:r>
    </w:p>
    <w:p w14:paraId="237F9E1C" w14:textId="77777777" w:rsidR="0058452D" w:rsidRDefault="0058452D" w:rsidP="0058452D">
      <w:pPr>
        <w:pStyle w:val="Rysunek"/>
      </w:pPr>
      <w:r>
        <w:rPr>
          <w:noProof/>
        </w:rPr>
        <w:lastRenderedPageBreak/>
        <w:drawing>
          <wp:inline distT="0" distB="0" distL="0" distR="0" wp14:anchorId="2E9C3E33" wp14:editId="3B0AEBF1">
            <wp:extent cx="4655652" cy="3348000"/>
            <wp:effectExtent l="0" t="0" r="0" b="0"/>
            <wp:docPr id="185996027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71E1602D" w14:textId="77777777" w:rsidR="0058452D" w:rsidRPr="00233788" w:rsidRDefault="0058452D" w:rsidP="0058452D">
      <w:pPr>
        <w:pStyle w:val="Rysunek"/>
      </w:pPr>
      <w:r>
        <w:t xml:space="preserve">Rysunek </w:t>
      </w:r>
      <w:fldSimple w:instr=" SEQ Rysunek \* ARABIC ">
        <w:r>
          <w:rPr>
            <w:noProof/>
          </w:rPr>
          <w:t>12</w:t>
        </w:r>
      </w:fldSimple>
      <w:r>
        <w:rPr>
          <w:noProof/>
        </w:rPr>
        <w:t>.</w:t>
      </w:r>
      <w:r>
        <w:t xml:space="preserve"> </w:t>
      </w:r>
      <w:r w:rsidRPr="00233788">
        <w:t>Model motywacji akademickich</w:t>
      </w:r>
    </w:p>
    <w:p w14:paraId="6E338D8A" w14:textId="77777777" w:rsidR="0058452D" w:rsidRPr="00D95B07" w:rsidRDefault="0058452D" w:rsidP="0058452D">
      <w:pPr>
        <w:pStyle w:val="rdo"/>
        <w:rPr>
          <w:lang w:val="pl-PL"/>
        </w:rPr>
      </w:pPr>
      <w:r w:rsidRPr="00D95B07">
        <w:rPr>
          <w:lang w:val="pl-PL"/>
        </w:rPr>
        <w:t xml:space="preserve">Źródło: </w:t>
      </w:r>
      <w:r w:rsidRPr="00233788">
        <w:fldChar w:fldCharType="begin" w:fldLock="1"/>
      </w:r>
      <w:r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D95B07">
        <w:rPr>
          <w:noProof/>
          <w:lang w:val="pl-PL"/>
        </w:rPr>
        <w:t>(Blackmore &amp; Kandiko, 2011, s. 405)</w:t>
      </w:r>
      <w:r w:rsidRPr="00233788">
        <w:fldChar w:fldCharType="end"/>
      </w:r>
    </w:p>
    <w:p w14:paraId="4AC9D640" w14:textId="77777777" w:rsidR="0058452D" w:rsidRPr="00233788" w:rsidRDefault="0058452D" w:rsidP="0058452D">
      <w:r>
        <w:t>W</w:t>
      </w:r>
      <w:r w:rsidRPr="00233788">
        <w:t>zajemne relacje trzech obszarów motywacji akademickich</w:t>
      </w:r>
      <w:r>
        <w:t xml:space="preserve"> </w:t>
      </w:r>
      <w:r w:rsidRPr="00233788">
        <w:t>(</w:t>
      </w:r>
      <w:r>
        <w:fldChar w:fldCharType="begin"/>
      </w:r>
      <w:r>
        <w:instrText xml:space="preserve"> REF _Ref134899759 \h </w:instrText>
      </w:r>
      <w:r>
        <w:fldChar w:fldCharType="separate"/>
      </w:r>
      <w:r>
        <w:t xml:space="preserve">Rysunek </w:t>
      </w:r>
      <w:r>
        <w:rPr>
          <w:noProof/>
        </w:rPr>
        <w:t>12</w:t>
      </w:r>
      <w:r>
        <w:fldChar w:fldCharType="end"/>
      </w:r>
      <w:r w:rsidRPr="00233788">
        <w:t xml:space="preserve">) </w:t>
      </w:r>
      <w:r>
        <w:t>w</w:t>
      </w:r>
      <w:r w:rsidRPr="00233788">
        <w:t xml:space="preserve">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t>e</w:t>
      </w:r>
      <w:r w:rsidRPr="00233788">
        <w:t xml:space="preserve"> w odmienny sposób. Ponadto w wyniku nakładania się motywacji z różnych obszarów możemy określić zjawiska pomocne w identyfikacji skutków istnienia poszczególnych współzależności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921CC1">
        <w:rPr>
          <w:noProof/>
        </w:rPr>
        <w:t>(Blackmore &amp; Kandiko, 2011)</w:t>
      </w:r>
      <w:r w:rsidRPr="00233788">
        <w:fldChar w:fldCharType="end"/>
      </w:r>
      <w:r w:rsidRPr="00233788">
        <w:t>, co może być istotnym obszarem konfliktów wartości doświadczanych przez pracowników akademickich.</w:t>
      </w:r>
    </w:p>
    <w:p w14:paraId="5976C245" w14:textId="4094903D" w:rsidR="0058452D" w:rsidRDefault="0058452D" w:rsidP="0058452D">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w:t>
      </w:r>
      <w:r w:rsidRPr="00233788">
        <w:lastRenderedPageBreak/>
        <w:t>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t>,</w:t>
      </w:r>
      <w:r w:rsidRPr="00233788">
        <w:t xml:space="preserve"> co doświadczają prestiżu</w:t>
      </w:r>
      <w:r>
        <w:t>,</w:t>
      </w:r>
      <w:r w:rsidRPr="00233788">
        <w:t xml:space="preserve"> są zmotywowani do konkurowania wśród równych sobie rangą, by zachować korzyści płynące z wysokiego statusu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Reputację natomiast definiuje się jako konstrukt socjologiczny</w:t>
      </w:r>
      <w:r>
        <w:t>,</w:t>
      </w:r>
      <w:r w:rsidRPr="00233788">
        <w:t xml:space="preserve"> zdefiniowany jako ogólny poziom szacunku dla organizacji wyrażanego przez interesariuszy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t>;</w:t>
      </w:r>
      <w:r w:rsidRPr="00233788">
        <w:t xml:space="preserve"> jest to zgodnie z</w:t>
      </w:r>
      <w:r>
        <w:t> </w:t>
      </w:r>
      <w:r w:rsidRPr="00233788">
        <w:t xml:space="preserve">opinią </w:t>
      </w:r>
      <w:proofErr w:type="spellStart"/>
      <w:r w:rsidRPr="00233788">
        <w:t>Le</w:t>
      </w:r>
      <w:r>
        <w:t>ji</w:t>
      </w:r>
      <w:proofErr w:type="spellEnd"/>
      <w:r w:rsidRPr="00233788">
        <w:t xml:space="preserve">, który wymienia reputację wśród zasobów konkurencyjnych uczelni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921CC1">
        <w:rPr>
          <w:noProof/>
        </w:rPr>
        <w:t>(Leja, 2011, s. 227)</w:t>
      </w:r>
      <w:r w:rsidRPr="00233788">
        <w:fldChar w:fldCharType="end"/>
      </w:r>
      <w:r w:rsidRPr="00233788">
        <w:t>.</w:t>
      </w:r>
    </w:p>
    <w:p w14:paraId="2FB87128" w14:textId="77777777" w:rsidR="0058452D" w:rsidRPr="00233788" w:rsidRDefault="0058452D" w:rsidP="0058452D">
      <w:r w:rsidRPr="00233788">
        <w:t xml:space="preserve">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p>
    <w:p w14:paraId="51D9E72B" w14:textId="77777777" w:rsidR="0058452D" w:rsidRPr="00233788" w:rsidRDefault="0058452D" w:rsidP="0058452D">
      <w:pPr>
        <w:pStyle w:val="Tytutabeli"/>
        <w:rPr>
          <w:noProof/>
        </w:rPr>
      </w:pPr>
      <w:r w:rsidRPr="00233788">
        <w:t xml:space="preserve">Tabela </w:t>
      </w:r>
      <w:fldSimple w:instr=" SEQ Tabela \* ARABIC ">
        <w:r>
          <w:rPr>
            <w:noProof/>
          </w:rPr>
          <w:t>10</w:t>
        </w:r>
      </w:fldSimple>
      <w:r>
        <w:rPr>
          <w:noProof/>
        </w:rPr>
        <w:t>.</w:t>
      </w:r>
      <w:r w:rsidRPr="00233788">
        <w:t xml:space="preserve"> Udział kryteriów odnoszących się do prestiżu w ocenie rankingów </w:t>
      </w:r>
      <w:r>
        <w:t>uniwersytetów</w:t>
      </w:r>
    </w:p>
    <w:tbl>
      <w:tblPr>
        <w:tblStyle w:val="TableGrid"/>
        <w:tblW w:w="9072" w:type="dxa"/>
        <w:tblLook w:val="04A0" w:firstRow="1" w:lastRow="0" w:firstColumn="1" w:lastColumn="0" w:noHBand="0" w:noVBand="1"/>
      </w:tblPr>
      <w:tblGrid>
        <w:gridCol w:w="1531"/>
        <w:gridCol w:w="1361"/>
        <w:gridCol w:w="6180"/>
      </w:tblGrid>
      <w:tr w:rsidR="0058452D" w:rsidRPr="000352D6" w14:paraId="00F5FB1E" w14:textId="77777777" w:rsidTr="00B668F9">
        <w:trPr>
          <w:cantSplit/>
          <w:tblHeader/>
        </w:trPr>
        <w:tc>
          <w:tcPr>
            <w:tcW w:w="1531" w:type="dxa"/>
            <w:vAlign w:val="center"/>
          </w:tcPr>
          <w:p w14:paraId="2F863C15"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 xml:space="preserve">Nazwa </w:t>
            </w:r>
            <w:r>
              <w:rPr>
                <w:b/>
                <w:bCs/>
                <w:sz w:val="18"/>
                <w:szCs w:val="18"/>
                <w:lang w:val="pl-PL"/>
              </w:rPr>
              <w:br/>
            </w:r>
            <w:r w:rsidRPr="000352D6">
              <w:rPr>
                <w:b/>
                <w:bCs/>
                <w:sz w:val="18"/>
                <w:szCs w:val="18"/>
                <w:lang w:val="pl-PL"/>
              </w:rPr>
              <w:t>rankingu (rok)</w:t>
            </w:r>
            <w:r w:rsidRPr="00001D48">
              <w:rPr>
                <w:rStyle w:val="FootnoteReference"/>
              </w:rPr>
              <w:footnoteReference w:id="4"/>
            </w:r>
          </w:p>
        </w:tc>
        <w:tc>
          <w:tcPr>
            <w:tcW w:w="1361" w:type="dxa"/>
            <w:vAlign w:val="center"/>
          </w:tcPr>
          <w:p w14:paraId="4BBBB4D7"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7B157352" w14:textId="77777777" w:rsidR="0058452D" w:rsidRPr="000352D6" w:rsidRDefault="0058452D" w:rsidP="00B668F9">
            <w:pPr>
              <w:keepNext/>
              <w:ind w:firstLine="0"/>
              <w:jc w:val="left"/>
              <w:rPr>
                <w:b/>
                <w:bCs/>
                <w:sz w:val="18"/>
                <w:szCs w:val="18"/>
                <w:lang w:val="pl-PL"/>
              </w:rPr>
            </w:pPr>
            <w:r w:rsidRPr="000352D6">
              <w:rPr>
                <w:b/>
                <w:bCs/>
                <w:sz w:val="18"/>
                <w:szCs w:val="18"/>
                <w:lang w:val="pl-PL"/>
              </w:rPr>
              <w:t>Opis kryteriów składowych prestiżu</w:t>
            </w:r>
          </w:p>
        </w:tc>
      </w:tr>
      <w:tr w:rsidR="0058452D" w:rsidRPr="000352D6" w14:paraId="48A07201" w14:textId="77777777" w:rsidTr="00B668F9">
        <w:trPr>
          <w:cantSplit/>
        </w:trPr>
        <w:tc>
          <w:tcPr>
            <w:tcW w:w="1531" w:type="dxa"/>
            <w:vAlign w:val="center"/>
          </w:tcPr>
          <w:p w14:paraId="77AF57C8" w14:textId="77777777" w:rsidR="0058452D" w:rsidRPr="000352D6" w:rsidRDefault="0058452D" w:rsidP="00B668F9">
            <w:pPr>
              <w:pStyle w:val="TekstTabeli"/>
              <w:jc w:val="center"/>
              <w:rPr>
                <w:lang w:val="pl-PL"/>
              </w:rPr>
            </w:pPr>
            <w:r w:rsidRPr="000352D6">
              <w:rPr>
                <w:lang w:val="pl-PL"/>
              </w:rPr>
              <w:t xml:space="preserve">ARWU </w:t>
            </w:r>
            <w:r>
              <w:rPr>
                <w:lang w:val="pl-PL"/>
              </w:rPr>
              <w:br/>
            </w:r>
            <w:r w:rsidRPr="000352D6">
              <w:rPr>
                <w:lang w:val="pl-PL"/>
              </w:rPr>
              <w:t>Shanghai (2020)</w:t>
            </w:r>
          </w:p>
        </w:tc>
        <w:tc>
          <w:tcPr>
            <w:tcW w:w="1361" w:type="dxa"/>
            <w:vAlign w:val="center"/>
          </w:tcPr>
          <w:p w14:paraId="1CC7821B" w14:textId="77777777" w:rsidR="0058452D" w:rsidRPr="000352D6" w:rsidRDefault="0058452D" w:rsidP="00B668F9">
            <w:pPr>
              <w:ind w:firstLine="0"/>
              <w:jc w:val="center"/>
              <w:rPr>
                <w:sz w:val="18"/>
                <w:szCs w:val="18"/>
                <w:lang w:val="pl-PL"/>
              </w:rPr>
            </w:pPr>
            <w:r w:rsidRPr="000352D6">
              <w:rPr>
                <w:sz w:val="18"/>
                <w:szCs w:val="18"/>
                <w:lang w:val="pl-PL"/>
              </w:rPr>
              <w:t>30%</w:t>
            </w:r>
            <w:r>
              <w:rPr>
                <w:rStyle w:val="FootnoteReference"/>
                <w:sz w:val="18"/>
                <w:szCs w:val="18"/>
                <w:lang w:val="pl-PL"/>
              </w:rPr>
              <w:footnoteReference w:id="5"/>
            </w:r>
          </w:p>
        </w:tc>
        <w:tc>
          <w:tcPr>
            <w:tcW w:w="6180" w:type="dxa"/>
            <w:vAlign w:val="center"/>
          </w:tcPr>
          <w:p w14:paraId="2CD6FAC9" w14:textId="77777777" w:rsidR="0058452D" w:rsidRPr="000352D6" w:rsidRDefault="0058452D" w:rsidP="00B668F9">
            <w:pPr>
              <w:pStyle w:val="TekstTabeli"/>
              <w:rPr>
                <w:lang w:val="pl-PL"/>
              </w:rPr>
            </w:pPr>
            <w:r w:rsidRPr="000352D6">
              <w:rPr>
                <w:lang w:val="pl-PL"/>
              </w:rPr>
              <w:t xml:space="preserve">Absolwenci z </w:t>
            </w:r>
            <w:proofErr w:type="spellStart"/>
            <w:r w:rsidRPr="000352D6">
              <w:rPr>
                <w:lang w:val="pl-PL"/>
              </w:rPr>
              <w:t>nagr</w:t>
            </w:r>
            <w:proofErr w:type="spellEnd"/>
            <w:r>
              <w:rPr>
                <w:lang w:val="pl-PL"/>
              </w:rPr>
              <w:t>.</w:t>
            </w:r>
            <w:r w:rsidRPr="000352D6">
              <w:rPr>
                <w:lang w:val="pl-PL"/>
              </w:rPr>
              <w:t xml:space="preserve"> Nobla lub odpowiednikiem w swojej dziedzinie: 10%</w:t>
            </w:r>
          </w:p>
          <w:p w14:paraId="4E5FB49B" w14:textId="77777777" w:rsidR="0058452D" w:rsidRPr="008207C7" w:rsidRDefault="0058452D" w:rsidP="00B668F9">
            <w:pPr>
              <w:pStyle w:val="TekstTabeli"/>
              <w:rPr>
                <w:lang w:val="pl-PL"/>
              </w:rPr>
            </w:pPr>
            <w:r w:rsidRPr="000352D6">
              <w:rPr>
                <w:lang w:val="pl-PL"/>
              </w:rPr>
              <w:t xml:space="preserve">Kadra z </w:t>
            </w:r>
            <w:proofErr w:type="spellStart"/>
            <w:r w:rsidRPr="000352D6">
              <w:rPr>
                <w:lang w:val="pl-PL"/>
              </w:rPr>
              <w:t>nagr</w:t>
            </w:r>
            <w:proofErr w:type="spellEnd"/>
            <w:r>
              <w:rPr>
                <w:lang w:val="pl-PL"/>
              </w:rPr>
              <w:t>.</w:t>
            </w:r>
            <w:r w:rsidRPr="000352D6">
              <w:rPr>
                <w:lang w:val="pl-PL"/>
              </w:rPr>
              <w:t xml:space="preserve"> Nobla lub odpowiednikiem w swojej dziedzinie: 20%</w:t>
            </w:r>
          </w:p>
        </w:tc>
      </w:tr>
      <w:tr w:rsidR="0058452D" w:rsidRPr="000352D6" w14:paraId="1139A9DC" w14:textId="77777777" w:rsidTr="00B668F9">
        <w:trPr>
          <w:cantSplit/>
        </w:trPr>
        <w:tc>
          <w:tcPr>
            <w:tcW w:w="1531" w:type="dxa"/>
            <w:vAlign w:val="center"/>
          </w:tcPr>
          <w:p w14:paraId="4E426615" w14:textId="77777777" w:rsidR="0058452D" w:rsidRPr="000352D6" w:rsidRDefault="0058452D" w:rsidP="00B668F9">
            <w:pPr>
              <w:pStyle w:val="TekstTabeli"/>
              <w:jc w:val="center"/>
              <w:rPr>
                <w:lang w:val="pl-PL"/>
              </w:rPr>
            </w:pPr>
            <w:r w:rsidRPr="000352D6">
              <w:rPr>
                <w:lang w:val="pl-PL"/>
              </w:rPr>
              <w:t>THE Times (2020)</w:t>
            </w:r>
          </w:p>
        </w:tc>
        <w:tc>
          <w:tcPr>
            <w:tcW w:w="1361" w:type="dxa"/>
            <w:vAlign w:val="center"/>
          </w:tcPr>
          <w:p w14:paraId="645305AC" w14:textId="77777777" w:rsidR="0058452D" w:rsidRPr="000352D6" w:rsidRDefault="0058452D" w:rsidP="00B668F9">
            <w:pPr>
              <w:ind w:firstLine="0"/>
              <w:jc w:val="center"/>
              <w:rPr>
                <w:sz w:val="18"/>
                <w:szCs w:val="18"/>
                <w:lang w:val="pl-PL"/>
              </w:rPr>
            </w:pPr>
            <w:r w:rsidRPr="000352D6">
              <w:rPr>
                <w:sz w:val="18"/>
                <w:szCs w:val="18"/>
                <w:lang w:val="pl-PL"/>
              </w:rPr>
              <w:t>30%</w:t>
            </w:r>
          </w:p>
        </w:tc>
        <w:tc>
          <w:tcPr>
            <w:tcW w:w="6180" w:type="dxa"/>
            <w:vAlign w:val="center"/>
          </w:tcPr>
          <w:p w14:paraId="600D93B7" w14:textId="77777777" w:rsidR="0058452D" w:rsidRPr="000352D6" w:rsidRDefault="0058452D" w:rsidP="00B668F9">
            <w:pPr>
              <w:pStyle w:val="TekstTabeli"/>
              <w:rPr>
                <w:lang w:val="pl-PL"/>
              </w:rPr>
            </w:pPr>
            <w:r w:rsidRPr="000352D6">
              <w:rPr>
                <w:lang w:val="pl-PL"/>
              </w:rPr>
              <w:t>Badanie reputacji kształcenia: 15%</w:t>
            </w:r>
          </w:p>
          <w:p w14:paraId="03E8B378" w14:textId="77777777" w:rsidR="0058452D" w:rsidRPr="000352D6" w:rsidRDefault="0058452D" w:rsidP="00B668F9">
            <w:pPr>
              <w:pStyle w:val="TekstTabeli"/>
              <w:rPr>
                <w:lang w:val="pl-PL"/>
              </w:rPr>
            </w:pPr>
            <w:r w:rsidRPr="000352D6">
              <w:rPr>
                <w:lang w:val="pl-PL"/>
              </w:rPr>
              <w:t>Badanie reputacji badań: 15%</w:t>
            </w:r>
          </w:p>
        </w:tc>
      </w:tr>
      <w:tr w:rsidR="0058452D" w:rsidRPr="000352D6" w14:paraId="472DD592" w14:textId="77777777" w:rsidTr="00B668F9">
        <w:trPr>
          <w:cantSplit/>
        </w:trPr>
        <w:tc>
          <w:tcPr>
            <w:tcW w:w="1531" w:type="dxa"/>
            <w:vAlign w:val="center"/>
          </w:tcPr>
          <w:p w14:paraId="6C36174A" w14:textId="77777777" w:rsidR="0058452D" w:rsidRPr="000352D6" w:rsidRDefault="0058452D" w:rsidP="00B668F9">
            <w:pPr>
              <w:pStyle w:val="TekstTabeli"/>
              <w:jc w:val="center"/>
              <w:rPr>
                <w:lang w:val="pl-PL"/>
              </w:rPr>
            </w:pPr>
            <w:r w:rsidRPr="000352D6">
              <w:rPr>
                <w:lang w:val="pl-PL"/>
              </w:rPr>
              <w:t>QS W</w:t>
            </w:r>
            <w:r>
              <w:rPr>
                <w:lang w:val="pl-PL"/>
              </w:rPr>
              <w:t>UR</w:t>
            </w:r>
            <w:r w:rsidRPr="000352D6">
              <w:rPr>
                <w:lang w:val="pl-PL"/>
              </w:rPr>
              <w:t xml:space="preserve"> (2020)</w:t>
            </w:r>
          </w:p>
        </w:tc>
        <w:tc>
          <w:tcPr>
            <w:tcW w:w="1361" w:type="dxa"/>
            <w:vAlign w:val="center"/>
          </w:tcPr>
          <w:p w14:paraId="72285ED3" w14:textId="77777777" w:rsidR="0058452D" w:rsidRPr="000352D6" w:rsidRDefault="0058452D" w:rsidP="00B668F9">
            <w:pPr>
              <w:ind w:firstLine="0"/>
              <w:jc w:val="center"/>
              <w:rPr>
                <w:sz w:val="18"/>
                <w:szCs w:val="18"/>
                <w:lang w:val="pl-PL"/>
              </w:rPr>
            </w:pPr>
            <w:r w:rsidRPr="000352D6">
              <w:rPr>
                <w:sz w:val="18"/>
                <w:szCs w:val="18"/>
                <w:lang w:val="pl-PL"/>
              </w:rPr>
              <w:t>50%</w:t>
            </w:r>
          </w:p>
        </w:tc>
        <w:tc>
          <w:tcPr>
            <w:tcW w:w="6180" w:type="dxa"/>
            <w:vAlign w:val="center"/>
          </w:tcPr>
          <w:p w14:paraId="11CAC90E" w14:textId="77777777" w:rsidR="0058452D" w:rsidRPr="000352D6" w:rsidRDefault="0058452D" w:rsidP="00B668F9">
            <w:pPr>
              <w:pStyle w:val="TekstTabeli"/>
              <w:rPr>
                <w:lang w:val="pl-PL"/>
              </w:rPr>
            </w:pPr>
            <w:r w:rsidRPr="000352D6">
              <w:rPr>
                <w:lang w:val="pl-PL"/>
              </w:rPr>
              <w:t>Reputacja akademicka: 40%</w:t>
            </w:r>
          </w:p>
          <w:p w14:paraId="2B8FD011" w14:textId="77777777" w:rsidR="0058452D" w:rsidRPr="000352D6" w:rsidRDefault="0058452D" w:rsidP="00B668F9">
            <w:pPr>
              <w:pStyle w:val="TekstTabeli"/>
              <w:rPr>
                <w:lang w:val="pl-PL"/>
              </w:rPr>
            </w:pPr>
            <w:r w:rsidRPr="000352D6">
              <w:rPr>
                <w:lang w:val="pl-PL"/>
              </w:rPr>
              <w:t>Reputacja wśród pracodawców: 10%</w:t>
            </w:r>
          </w:p>
        </w:tc>
      </w:tr>
      <w:tr w:rsidR="0058452D" w:rsidRPr="000352D6" w14:paraId="492E4BC2" w14:textId="77777777" w:rsidTr="00B668F9">
        <w:trPr>
          <w:cantSplit/>
        </w:trPr>
        <w:tc>
          <w:tcPr>
            <w:tcW w:w="1531" w:type="dxa"/>
            <w:vAlign w:val="center"/>
          </w:tcPr>
          <w:p w14:paraId="44672120" w14:textId="77777777" w:rsidR="0058452D" w:rsidRPr="000352D6" w:rsidRDefault="0058452D" w:rsidP="00B668F9">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436E8F5C" w14:textId="77777777" w:rsidR="0058452D" w:rsidRPr="000352D6" w:rsidRDefault="0058452D" w:rsidP="00B668F9">
            <w:pPr>
              <w:ind w:firstLine="0"/>
              <w:jc w:val="center"/>
              <w:rPr>
                <w:sz w:val="18"/>
                <w:szCs w:val="18"/>
                <w:lang w:val="pl-PL"/>
              </w:rPr>
            </w:pPr>
            <w:r w:rsidRPr="000352D6">
              <w:rPr>
                <w:sz w:val="18"/>
                <w:szCs w:val="18"/>
                <w:lang w:val="pl-PL"/>
              </w:rPr>
              <w:t>18%</w:t>
            </w:r>
          </w:p>
        </w:tc>
        <w:tc>
          <w:tcPr>
            <w:tcW w:w="6180" w:type="dxa"/>
            <w:vAlign w:val="center"/>
          </w:tcPr>
          <w:p w14:paraId="037E81E2" w14:textId="77777777" w:rsidR="0058452D" w:rsidRPr="000352D6" w:rsidRDefault="0058452D" w:rsidP="00B668F9">
            <w:pPr>
              <w:pStyle w:val="TekstTabeli"/>
              <w:rPr>
                <w:lang w:val="pl-PL"/>
              </w:rPr>
            </w:pPr>
            <w:r w:rsidRPr="000352D6">
              <w:rPr>
                <w:lang w:val="pl-PL"/>
              </w:rPr>
              <w:t>Światowa reputacja kształcenia: 8%</w:t>
            </w:r>
          </w:p>
          <w:p w14:paraId="27497D31" w14:textId="77777777" w:rsidR="0058452D" w:rsidRPr="000352D6" w:rsidRDefault="0058452D" w:rsidP="00B668F9">
            <w:pPr>
              <w:pStyle w:val="TekstTabeli"/>
              <w:rPr>
                <w:lang w:val="pl-PL"/>
              </w:rPr>
            </w:pPr>
            <w:r w:rsidRPr="000352D6">
              <w:rPr>
                <w:lang w:val="pl-PL"/>
              </w:rPr>
              <w:t>Światowa reputacja badań: 8%</w:t>
            </w:r>
          </w:p>
          <w:p w14:paraId="49547C38" w14:textId="77777777" w:rsidR="0058452D" w:rsidRPr="000352D6" w:rsidRDefault="0058452D" w:rsidP="00B668F9">
            <w:pPr>
              <w:pStyle w:val="TekstTabeli"/>
              <w:rPr>
                <w:lang w:val="pl-PL"/>
              </w:rPr>
            </w:pPr>
            <w:r w:rsidRPr="000352D6">
              <w:rPr>
                <w:lang w:val="pl-PL"/>
              </w:rPr>
              <w:t>Reputacja poza regionem: 2%</w:t>
            </w:r>
          </w:p>
        </w:tc>
      </w:tr>
      <w:tr w:rsidR="0058452D" w:rsidRPr="000352D6" w14:paraId="4F8972D1" w14:textId="77777777" w:rsidTr="00B668F9">
        <w:trPr>
          <w:cantSplit/>
        </w:trPr>
        <w:tc>
          <w:tcPr>
            <w:tcW w:w="1531" w:type="dxa"/>
            <w:vAlign w:val="center"/>
          </w:tcPr>
          <w:p w14:paraId="101D1C09" w14:textId="77777777" w:rsidR="0058452D" w:rsidRPr="000352D6" w:rsidRDefault="0058452D" w:rsidP="00B668F9">
            <w:pPr>
              <w:pStyle w:val="TekstTabeli"/>
              <w:jc w:val="center"/>
              <w:rPr>
                <w:lang w:val="pl-PL"/>
              </w:rPr>
            </w:pPr>
            <w:r w:rsidRPr="000352D6">
              <w:rPr>
                <w:lang w:val="pl-PL"/>
              </w:rPr>
              <w:t>MyPlan.com (2020)</w:t>
            </w:r>
          </w:p>
        </w:tc>
        <w:tc>
          <w:tcPr>
            <w:tcW w:w="1361" w:type="dxa"/>
            <w:vAlign w:val="center"/>
          </w:tcPr>
          <w:p w14:paraId="47C92E7B" w14:textId="77777777" w:rsidR="0058452D" w:rsidRPr="000352D6" w:rsidRDefault="0058452D" w:rsidP="00B668F9">
            <w:pPr>
              <w:ind w:firstLine="0"/>
              <w:jc w:val="center"/>
              <w:rPr>
                <w:sz w:val="18"/>
                <w:szCs w:val="18"/>
                <w:lang w:val="pl-PL"/>
              </w:rPr>
            </w:pPr>
            <w:r w:rsidRPr="000352D6">
              <w:rPr>
                <w:sz w:val="18"/>
                <w:szCs w:val="18"/>
                <w:lang w:val="pl-PL"/>
              </w:rPr>
              <w:t>7,7%</w:t>
            </w:r>
          </w:p>
        </w:tc>
        <w:tc>
          <w:tcPr>
            <w:tcW w:w="6180" w:type="dxa"/>
            <w:vAlign w:val="center"/>
          </w:tcPr>
          <w:p w14:paraId="0C08FAC8" w14:textId="77777777" w:rsidR="0058452D" w:rsidRPr="000352D6" w:rsidRDefault="0058452D" w:rsidP="00B668F9">
            <w:pPr>
              <w:pStyle w:val="TekstTabeli"/>
              <w:rPr>
                <w:lang w:val="pl-PL"/>
              </w:rPr>
            </w:pPr>
            <w:r w:rsidRPr="000352D6">
              <w:rPr>
                <w:lang w:val="pl-PL"/>
              </w:rPr>
              <w:t>1 z 13 kryteriów oceny ankiety odnosi się do prestiżu uczelni</w:t>
            </w:r>
          </w:p>
        </w:tc>
      </w:tr>
      <w:tr w:rsidR="0058452D" w:rsidRPr="000352D6" w14:paraId="2D28A252" w14:textId="77777777" w:rsidTr="00B668F9">
        <w:trPr>
          <w:cantSplit/>
        </w:trPr>
        <w:tc>
          <w:tcPr>
            <w:tcW w:w="1531" w:type="dxa"/>
            <w:vAlign w:val="center"/>
          </w:tcPr>
          <w:p w14:paraId="6706A38D" w14:textId="77777777" w:rsidR="0058452D" w:rsidRPr="000352D6" w:rsidRDefault="0058452D" w:rsidP="00B668F9">
            <w:pPr>
              <w:pStyle w:val="TekstTabeli"/>
              <w:keepNext/>
              <w:jc w:val="center"/>
              <w:rPr>
                <w:lang w:val="pl-PL"/>
              </w:rPr>
            </w:pPr>
            <w:r w:rsidRPr="000352D6">
              <w:rPr>
                <w:lang w:val="pl-PL"/>
              </w:rPr>
              <w:t>Perspektywy RUA 2020</w:t>
            </w:r>
          </w:p>
        </w:tc>
        <w:tc>
          <w:tcPr>
            <w:tcW w:w="1361" w:type="dxa"/>
            <w:vAlign w:val="center"/>
          </w:tcPr>
          <w:p w14:paraId="04BD3A15" w14:textId="77777777" w:rsidR="0058452D" w:rsidRPr="000352D6" w:rsidRDefault="0058452D" w:rsidP="00B668F9">
            <w:pPr>
              <w:keepNext/>
              <w:ind w:firstLine="0"/>
              <w:jc w:val="center"/>
              <w:rPr>
                <w:sz w:val="18"/>
                <w:szCs w:val="18"/>
                <w:lang w:val="pl-PL"/>
              </w:rPr>
            </w:pPr>
            <w:r w:rsidRPr="000352D6">
              <w:rPr>
                <w:sz w:val="18"/>
                <w:szCs w:val="18"/>
                <w:lang w:val="pl-PL"/>
              </w:rPr>
              <w:t>17%</w:t>
            </w:r>
          </w:p>
        </w:tc>
        <w:tc>
          <w:tcPr>
            <w:tcW w:w="6180" w:type="dxa"/>
            <w:vAlign w:val="center"/>
          </w:tcPr>
          <w:p w14:paraId="6A69F3A5" w14:textId="77777777" w:rsidR="0058452D" w:rsidRPr="000352D6" w:rsidRDefault="0058452D" w:rsidP="00B668F9">
            <w:pPr>
              <w:pStyle w:val="TekstTabeli"/>
              <w:keepNext/>
              <w:rPr>
                <w:lang w:val="pl-PL"/>
              </w:rPr>
            </w:pPr>
            <w:r w:rsidRPr="000352D6">
              <w:rPr>
                <w:lang w:val="pl-PL"/>
              </w:rPr>
              <w:t>Ocena przez kadrę akademicką: 10%</w:t>
            </w:r>
          </w:p>
          <w:p w14:paraId="7DB4EDBC" w14:textId="77777777" w:rsidR="0058452D" w:rsidRPr="000352D6" w:rsidRDefault="0058452D" w:rsidP="00B668F9">
            <w:pPr>
              <w:pStyle w:val="TekstTabeli"/>
              <w:keepNext/>
              <w:rPr>
                <w:lang w:val="pl-PL"/>
              </w:rPr>
            </w:pPr>
            <w:r w:rsidRPr="000352D6">
              <w:rPr>
                <w:lang w:val="pl-PL"/>
              </w:rPr>
              <w:t>Pozycja uczelni w światowych rankingach: 2%</w:t>
            </w:r>
          </w:p>
          <w:p w14:paraId="21113B9C" w14:textId="77777777" w:rsidR="0058452D" w:rsidRPr="000352D6" w:rsidRDefault="0058452D" w:rsidP="00B668F9">
            <w:pPr>
              <w:pStyle w:val="TekstTabeli"/>
              <w:keepNext/>
              <w:rPr>
                <w:lang w:val="pl-PL"/>
              </w:rPr>
            </w:pPr>
            <w:r w:rsidRPr="000352D6">
              <w:rPr>
                <w:lang w:val="pl-PL"/>
              </w:rPr>
              <w:t>Ocena przez pracodawców: 5%</w:t>
            </w:r>
          </w:p>
        </w:tc>
      </w:tr>
    </w:tbl>
    <w:p w14:paraId="0AE7E4AE"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D95B07">
        <w:rPr>
          <w:noProof/>
          <w:lang w:val="pl-PL"/>
        </w:rPr>
        <w:t>(</w:t>
      </w:r>
      <w:r w:rsidRPr="00D95B07">
        <w:rPr>
          <w:i/>
          <w:noProof/>
          <w:lang w:val="pl-PL"/>
        </w:rPr>
        <w:t>Methodology of Round University Ranking 2020</w:t>
      </w:r>
      <w:r w:rsidRPr="00D95B07">
        <w:rPr>
          <w:noProof/>
          <w:lang w:val="pl-PL"/>
        </w:rPr>
        <w:t xml:space="preserve">, 2020; </w:t>
      </w:r>
      <w:r w:rsidRPr="00D95B07">
        <w:rPr>
          <w:i/>
          <w:noProof/>
          <w:lang w:val="pl-PL"/>
        </w:rPr>
        <w:t>Metodologia Rankingu Szkół Wyższych Perspektywy 2020</w:t>
      </w:r>
      <w:r w:rsidRPr="00D95B07">
        <w:rPr>
          <w:noProof/>
          <w:lang w:val="pl-PL"/>
        </w:rPr>
        <w:t xml:space="preserve">, 2020; </w:t>
      </w:r>
      <w:r w:rsidRPr="00D95B07">
        <w:rPr>
          <w:i/>
          <w:noProof/>
          <w:lang w:val="pl-PL"/>
        </w:rPr>
        <w:t>MyPlan College Rankings</w:t>
      </w:r>
      <w:r w:rsidRPr="00D95B07">
        <w:rPr>
          <w:noProof/>
          <w:lang w:val="pl-PL"/>
        </w:rPr>
        <w:t xml:space="preserve">, 2020; </w:t>
      </w:r>
      <w:r w:rsidRPr="00D95B07">
        <w:rPr>
          <w:i/>
          <w:noProof/>
          <w:lang w:val="pl-PL"/>
        </w:rPr>
        <w:t>Ranking Methodology of Academic Ranking of World Universities - 2020</w:t>
      </w:r>
      <w:r w:rsidRPr="00D95B07">
        <w:rPr>
          <w:noProof/>
          <w:lang w:val="pl-PL"/>
        </w:rPr>
        <w:t xml:space="preserve">, 2020; </w:t>
      </w:r>
      <w:r w:rsidRPr="00D95B07">
        <w:rPr>
          <w:i/>
          <w:noProof/>
          <w:lang w:val="pl-PL"/>
        </w:rPr>
        <w:t>THE World University Rankings 2020: methodology</w:t>
      </w:r>
      <w:r w:rsidRPr="00D95B07">
        <w:rPr>
          <w:noProof/>
          <w:lang w:val="pl-PL"/>
        </w:rPr>
        <w:t>, 2020; 2020)</w:t>
      </w:r>
      <w:r w:rsidRPr="00233788">
        <w:fldChar w:fldCharType="end"/>
      </w:r>
    </w:p>
    <w:p w14:paraId="2C79701C" w14:textId="7D3CA639" w:rsidR="0058452D" w:rsidRDefault="0058452D" w:rsidP="0058452D">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77D7DBFB" w14:textId="77777777" w:rsidR="0058452D" w:rsidRPr="00233788" w:rsidRDefault="0058452D" w:rsidP="0058452D">
      <w:r>
        <w:t>W odniesieniu do uczelni prestiż jest bardzo istotnym czynnikiem świadczącym o wysokim poziomie jakości jej usług, ale też niewątpliwie przyczyniającym się do zwiększania potencjału na dalsze podnoszenie jakości. Natomiast s</w:t>
      </w:r>
      <w:r w:rsidRPr="00233788">
        <w:t>koro prestiż instytucji nie jest związany</w:t>
      </w:r>
      <w:r>
        <w:t xml:space="preserve"> z</w:t>
      </w:r>
      <w:r w:rsidRPr="00233788">
        <w:t xml:space="preserve"> dobrym uczeniem to warto badać</w:t>
      </w:r>
      <w:r>
        <w:t>,</w:t>
      </w:r>
      <w:r w:rsidRPr="00233788">
        <w:t xml:space="preserve"> jakie obszary działań instytucji wspierają dobry poziom nauczania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Bez wątpienia główną przyczyną, dla jakiej ludzie podejmują studia, jest szansa na zwiększenie wiedzy i umiejętności w procesie studiowania. A zatem to właśnie 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Ta sama osoba może bowiem inaczej oceniać to, co otrzymała od uczelni, gdy jest już absolwentem z kilkuletnim doświadczeniem zawodowym, niż wtedy, gdy była studentem. Zarządzanie uczelnią wymaga pogodzenia również wielu innych pozornych sprzeczności wynikających między innymi z liczności różnych grup zainteresowanych efektami jej działań, które nieraz mają, lub artykułują rozbieżne interesy. Szersze omówienie środowiska uczelni w kontekście takich sprzecznych interesów zostanie przedstawione w kolejnym podrozdziale.</w:t>
      </w:r>
    </w:p>
    <w:p w14:paraId="55141A33" w14:textId="77777777" w:rsidR="0058452D" w:rsidRDefault="0058452D" w:rsidP="0058452D">
      <w:r>
        <w:t xml:space="preserve">Proces kształtowania się współczesnych uczelni (opisany w podrozdziale </w:t>
      </w:r>
      <w:r>
        <w:fldChar w:fldCharType="begin"/>
      </w:r>
      <w:r>
        <w:instrText xml:space="preserve"> REF _Ref164514592 \r \h </w:instrText>
      </w:r>
      <w:r>
        <w:fldChar w:fldCharType="separate"/>
      </w:r>
      <w:r>
        <w:t>1.1</w:t>
      </w:r>
      <w:r>
        <w:fldChar w:fldCharType="end"/>
      </w:r>
      <w:r>
        <w:t xml:space="preserve">) ma niewątpliwy wpływ na to, jak jest postrzegana rola uczelni współcześnie. Ponieważ na przestrzeni wieków rola uniwersytetów się zmieniała, to i dziś można dostrzec różnice w pojmowaniu tego, co jest celem istnienia uczelni. Ponadto w wielu państwach proces rozwoju uczelni kształtowany przez odmienne czynniki społeczno-gospodarczo-kulturowe, toczył się różnymi drogami. Jednak w epoce silnej globalizacji pewne koncepcje i cechy uczelni przenikają pomiędzy różnymi krajami. Ze względu na to, iż uniwersytety dziś stanowią często centrum ogniskujące wiele szans i możliwości zarówno dla studentów, naukowców, jak i biznesu, a także w szerszej perspektywie społeczeństwa i państwa, trudno jest wyznaczyć właściwe kierunki dla zarządzania uczelniami w tak skomplikowanym systemie. Warto </w:t>
      </w:r>
      <w:r>
        <w:lastRenderedPageBreak/>
        <w:t xml:space="preserve">jednak przeanalizować, w jakich obszarach istnieje </w:t>
      </w:r>
      <w:r w:rsidRPr="007E3E3A">
        <w:t>możliwość korzystania z geniusza „i”</w:t>
      </w:r>
      <w:r>
        <w:t>,</w:t>
      </w:r>
      <w:r w:rsidRPr="007E3E3A">
        <w:t xml:space="preserve"> zamiast poddawania się tyranii „albo”</w:t>
      </w:r>
      <w:r w:rsidRPr="00233788">
        <w:t xml:space="preserve"> </w:t>
      </w:r>
      <w:r w:rsidRPr="00233788">
        <w:fldChar w:fldCharType="begin" w:fldLock="1"/>
      </w:r>
      <w: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Pr="00233788">
        <w:fldChar w:fldCharType="separate"/>
      </w:r>
      <w:r w:rsidRPr="00921CC1">
        <w:rPr>
          <w:noProof/>
        </w:rPr>
        <w:t>(Leja, 2019, s. 11)</w:t>
      </w:r>
      <w:r w:rsidRPr="00233788">
        <w:fldChar w:fldCharType="end"/>
      </w:r>
      <w:r>
        <w:t>, by pogodzić pozornie wykluczające się interesy różnych stron.</w:t>
      </w:r>
    </w:p>
    <w:p w14:paraId="0501DE54" w14:textId="77777777" w:rsidR="00196765" w:rsidRDefault="00196765" w:rsidP="00196765">
      <w:r>
        <w:t>W przypadku uczelni publicznych możemy dostrzec łączny wpływ na ogół uwarunkowań ich funkcjonowania, zarówno niektórych cech charakterystycznych dla sektora publicznego, jak i większości cech charakterystycznych dla współczesnych uniwersytetów. W związku z tym także obraz relacji, w jakich znajdują się uczelnie, jest niezwykle złożony. Uproszczony obraz środowiska relacji, w jakich znajduje się uczelnia przedstawiono na Rysunku 13.</w:t>
      </w:r>
    </w:p>
    <w:p w14:paraId="33BAF071" w14:textId="77777777" w:rsidR="00196765" w:rsidRPr="00646C5E" w:rsidRDefault="00196765" w:rsidP="00196765">
      <w:pPr>
        <w:pStyle w:val="Rysunek"/>
      </w:pPr>
      <w:r>
        <w:rPr>
          <w:noProof/>
        </w:rPr>
        <w:drawing>
          <wp:inline distT="0" distB="0" distL="0" distR="0" wp14:anchorId="158558FB" wp14:editId="37B34CC8">
            <wp:extent cx="5748655" cy="3218815"/>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25A6F42C" w14:textId="77777777" w:rsidR="00196765" w:rsidRDefault="00196765" w:rsidP="00196765">
      <w:pPr>
        <w:pStyle w:val="Tytutabeli"/>
      </w:pPr>
      <w:r>
        <w:t xml:space="preserve">Rysunek </w:t>
      </w:r>
      <w:fldSimple w:instr=" SEQ Rysunek \* ARABIC ">
        <w:r>
          <w:rPr>
            <w:noProof/>
          </w:rPr>
          <w:t>13</w:t>
        </w:r>
      </w:fldSimple>
      <w:r>
        <w:rPr>
          <w:noProof/>
        </w:rPr>
        <w:t>.</w:t>
      </w:r>
      <w:r>
        <w:t xml:space="preserve"> Środowisko relacji uniwersytetu</w:t>
      </w:r>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E763CC7" w14:textId="77777777" w:rsidR="00196765" w:rsidRDefault="00196765" w:rsidP="00196765">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odmiennych celów i motywacji indywidualnych. Zatem potencjał do występowania sprzecznych interesów istnieje nie tyle ze względu na inherentny kształt relacji pomiędzy grupami nauczycieli i studentów, a raczej ze względu na niezgodność interesów indywidualnych jednostek lub mniejszych podgrup. Co ważne, podobnego rodzaju sprzeczności interesów mogą występować wewnątrz każdej z tych grup z tego samego powodu. Przykładem takiej sytuacji mogą być różnice w zaangażowaniu w zdobywanie wiedzy z różnych przedmiotów. Gdy bowiem występują istotne różnice w celach osób, których rezultaty zależą od </w:t>
      </w:r>
      <w:r>
        <w:lastRenderedPageBreak/>
        <w:t>współdziałania, a rozbieżności prowadzą do działań zaburzających współpracę, to nieuchronnie prowadzi to do sytuacji konfliktowych. Stąd też częstym rozwiązaniem jest indywidualizowanie zestawu przedmiotów koniecznych do ukończenia studiów, tak aby szczegółowy zakres wiedzy zdobywanej w trakcie edukacji był lepiej dopasowany do indywidualnych oczekiwań i celów.</w:t>
      </w:r>
    </w:p>
    <w:p w14:paraId="09067B48" w14:textId="77777777" w:rsidR="00196765" w:rsidRDefault="00196765" w:rsidP="00196765">
      <w:r>
        <w:t>Uczelnie funkcjonują w ramach regulacji prawnych kreowanych przez parlament i rząd. Natomiast finansowanie ich ze środków publicznych oznacza pośredni udział społeczeństwa w zabezpieczeniu materialnej strony funkcjonowania uniwersytetów. Stąd też przestrzeń strefy wyznaczenia reguł gry i wymagań może być również nazwana strefą władzy. Szczególnie dla uczelni publicznych jest to grupa podmiotów, z których opinią należy się liczyć, a wymagania spełniać. Niemniej uczelnie niepubliczne również działają w ramach określonych przepisami prawa. Ponadto tzw. Ustawa 2.0 określa całą gamę możliwości pozyskiwania publicznego finansowania różnych obszarów działalności również dla uczelni niepublicznych. W sytuacji, gdy podmioty zewnętrzne wobec uczelni mają władzę nad osobami tworzącymi tę organizację, wystąpienie sprzeczności interesów jest niemal nieuniknione.</w:t>
      </w:r>
    </w:p>
    <w:p w14:paraId="2621B265" w14:textId="58B43C97" w:rsidR="0058452D" w:rsidRDefault="00196765" w:rsidP="00196765">
      <w:r>
        <w:t>Jest jeszcze jedna grupa podmiotów istotnych dla funkcjonowania i rozwoju uczelni. Są to przeróżne instytucje i organizacje związane z kształceniem lub badaniami naukowymi niezależne od uczelni, z którymi uczelnie tworzą sieci współpracy. Stąd też sferę tych podmiotów nazwano sferą współpracy zewnętrznej. W obszarze tego rodzaju współpracy również funkcjonują przedstawiciele biznesu. Z punktu widzenia zarządzających uczelnią współpraca z wieloma różnorodnymi podmiotami zewnętrznymi rodzi wyzwania związane z budowaniem relacji z podmiotami o nieraz rozbieżnych lub też sprzecznych interesach.</w:t>
      </w:r>
    </w:p>
    <w:p w14:paraId="3000B2D8" w14:textId="77777777" w:rsidR="00196765" w:rsidRPr="00857D64" w:rsidRDefault="00196765" w:rsidP="00196765">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 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weberowskimi typami feudalizmu lennego oraz feudalizmu </w:t>
      </w:r>
      <w:proofErr w:type="spellStart"/>
      <w:r>
        <w:t>beneficjarnego</w:t>
      </w:r>
      <w:proofErr w:type="spellEnd"/>
      <w:r>
        <w:t xml:space="preserve">, by określić rodzaj relacji badaczy z uczelnią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Postanowili oni porównać wydziały elitarne i nieelitarne, opisując różnice w relacjach pomiędzy kierownictwem a pracownikami, jednocześnie odnosząc to do wyników mierzonych liczbą publikacji w renomowanych (</w:t>
      </w:r>
      <w:proofErr w:type="spellStart"/>
      <w:r w:rsidRPr="000B0976">
        <w:t>dokł</w:t>
      </w:r>
      <w:proofErr w:type="spellEnd"/>
      <w:r w:rsidRPr="000B0976">
        <w:t>.</w:t>
      </w:r>
      <w:r w:rsidRPr="00BC2AFF">
        <w:rPr>
          <w:i/>
          <w:iCs/>
        </w:rPr>
        <w:t xml:space="preserve"> high </w:t>
      </w:r>
      <w:proofErr w:type="spellStart"/>
      <w:r w:rsidRPr="00BC2AFF">
        <w:rPr>
          <w:i/>
          <w:iCs/>
        </w:rPr>
        <w:t>impact</w:t>
      </w:r>
      <w:proofErr w:type="spellEnd"/>
      <w:r>
        <w:t xml:space="preserve">) czasopismach. Ciekawe jest zauważenie zjawiska zależności liczby wartościowych publikacji od wielkości grantów, przybierającej kształt odwróconej litery „U”. Oznacza to, że powyżej pewnego poziomu pozyskiwanych funduszy na badania liczba publikacji w renomowanych czasopismach spada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 W wyniku swych badań Wieczorek i inni określają, że relacje na wydziałach elitarnych bardziej przypominają typ feudalizmu lennego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dość dużą autonomią wasala, wynikającą </w:t>
      </w:r>
      <w:r>
        <w:lastRenderedPageBreak/>
        <w:t xml:space="preserve">z faktu, iż ten rodzaj relacji stanowił umowę pomiędzy dwiema stronami należącymi do tej samej grupy (klasy) społecznej. Podstawą takiej relacji były zaufanie, osobisty honor i zasługi. Natomiast relacje na wydziałach nie-elitarnych opisali oni jako bardziej przypominające feudalizm </w:t>
      </w:r>
      <w:proofErr w:type="spellStart"/>
      <w:r>
        <w:t>beneficjarny</w:t>
      </w:r>
      <w:proofErr w:type="spellEnd"/>
      <w:r>
        <w:t xml:space="preserve">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skupieniem na osiąganiu efektów z przekazywanego wasalowi beneficjum. Ten drugi typ relacji odznacza się znacznie mniejszą autonomią wasala. W powyższych badaniach uwzględniono poziom indywidualnych odczuć badaczy w zakresie autonomii i presji. Tu również zauważona została różnica pomiędzy wydziałami elitarnymi i nie-elitarnymi.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fldChar w:fldCharType="separate"/>
      </w:r>
      <w:r w:rsidRPr="00921CC1">
        <w:rPr>
          <w:noProof/>
        </w:rPr>
        <w:t>(Wieczorek i in., 2017, s. 902)</w:t>
      </w:r>
      <w:r>
        <w:fldChar w:fldCharType="end"/>
      </w:r>
      <w:r>
        <w:t>.</w:t>
      </w:r>
    </w:p>
    <w:p w14:paraId="25D9D8F2" w14:textId="77777777" w:rsidR="00196765" w:rsidRPr="00233788" w:rsidRDefault="00196765" w:rsidP="00196765">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a wśród przejawów tego zjawiska wymienia hierarchizację, chów wsobny i federalizację wydziałów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Dostrzegane jest również nakładanie się hierarchii uczelnianej na stopnie naukowe, co ma sprzyjać zjawisku hierarchizacji, a zatem również wzmacniać zjawisko feudalizmu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fldChar w:fldCharType="separate"/>
      </w:r>
      <w:r w:rsidRPr="00921CC1">
        <w:rPr>
          <w:noProof/>
        </w:rPr>
        <w:t>(por. Kwiek, 2015, ss. 288, 307–309)</w:t>
      </w:r>
      <w:r>
        <w:fldChar w:fldCharType="end"/>
      </w:r>
      <w:r>
        <w:t xml:space="preserve">. W badaniach Kwieka pojęcie feudalizmu akademickiego pojawiło się wielokrotnie w fazie wywiadów jakościowych, szczególnie wśród młodszej kadry naukowej. Wielu respondentów pod pojęciem feudalizmu akademickiego opisywało zjawisko dobrze zakorzenionej praktyki „wykorzystywania młodszych naukowców przez starszych”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fldChar w:fldCharType="separate"/>
      </w:r>
      <w:r w:rsidRPr="00921CC1">
        <w:rPr>
          <w:noProof/>
        </w:rPr>
        <w:t>(Kwiek, 2015, s. 307)</w:t>
      </w:r>
      <w:r>
        <w:fldChar w:fldCharType="end"/>
      </w:r>
      <w:r>
        <w:t xml:space="preserve">. Etapem kariery naukowej, którego osiągnięcie niejako gwarantowało przejście 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(jeden z warunków uczestnictwa w wielu organach wydziału, uczelni; możliwość prowadzenia badań; warunek w wielu konkursach). Stąd też w ramach reformy 2.0 znalazły się zmiany dotyczące habilitacji. Nie zdecydowano się jednak na zniesienie stopnia doktora habilitowanego, ale podniesiono poziom wymagań do uzyskania habilitacji, a także zwiększono dostęp dla doktorów do formalnych stanowisk na uczelniach. Na przykład zwiększono autonomię uczelni do zatrudniania na stanowisku profesora osób z doktoratem (bez habilitacji), co niejako osłabia formalną „wartość” stopnia doktora habilitowanego </w:t>
      </w:r>
      <w:r>
        <w:fldChar w:fldCharType="begin" w:fldLock="1"/>
      </w:r>
      <w:r>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fldChar w:fldCharType="separate"/>
      </w:r>
      <w:r w:rsidRPr="00921CC1">
        <w:rPr>
          <w:noProof/>
        </w:rPr>
        <w:t>(Kieraciński, 2020)</w:t>
      </w:r>
      <w:r>
        <w:fldChar w:fldCharType="end"/>
      </w:r>
      <w:r>
        <w:t>. W związku z tym można mieć obawy, że proponowane zmiany nie przyczynią się w sposób istotny do osłabienia zjawiska feudalizmu naukowego. Innych przyczyn tego zjawiska upatruje się w p</w:t>
      </w:r>
      <w:r w:rsidRPr="00233788">
        <w:t>rzekonani</w:t>
      </w:r>
      <w:r>
        <w:t>u</w:t>
      </w:r>
      <w:r w:rsidRPr="00233788">
        <w:t xml:space="preserve">, że </w:t>
      </w:r>
      <w:r>
        <w:t>„</w:t>
      </w:r>
      <w:r w:rsidRPr="00233788">
        <w:t xml:space="preserve">przyczyną zjawiska feudalizmu akademickiego jest strach </w:t>
      </w:r>
      <w:r w:rsidRPr="008F08C0">
        <w:rPr>
          <w:i/>
          <w:iCs/>
        </w:rPr>
        <w:t>klasy samodzielnych</w:t>
      </w:r>
      <w:r w:rsidRPr="00233788">
        <w:t xml:space="preserve"> pracowników akademickich przed konkurencją ze strony tych </w:t>
      </w:r>
      <w:r w:rsidRPr="008F08C0">
        <w:rPr>
          <w:i/>
          <w:iCs/>
        </w:rPr>
        <w:t>niesamodzielnych</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Pr="00233788">
        <w:fldChar w:fldCharType="separate"/>
      </w:r>
      <w:r w:rsidRPr="00921CC1">
        <w:rPr>
          <w:noProof/>
        </w:rPr>
        <w:t>(Kwiek, 2015, s. 36)</w:t>
      </w:r>
      <w:r w:rsidRPr="00233788">
        <w:fldChar w:fldCharType="end"/>
      </w:r>
      <w:r>
        <w:t xml:space="preserve">. W kontekście przytoczonych opisów i dużych różnic międzypokoleniowych zastanawiające jest zjawisko </w:t>
      </w:r>
      <w:r w:rsidRPr="00233788">
        <w:t>większego oporu przed zmianami na uczelniach wśród młodych pracowników akademickich niż u tych bardziej doświadczonych</w:t>
      </w:r>
      <w:r>
        <w:t>,</w:t>
      </w:r>
      <w:r w:rsidRPr="00233788">
        <w:t xml:space="preserve"> </w:t>
      </w:r>
      <w:r>
        <w:t>gdyż „</w:t>
      </w:r>
      <w:r w:rsidRPr="00233788">
        <w:t xml:space="preserve">pozytywna </w:t>
      </w:r>
      <w:r w:rsidRPr="00233788">
        <w:lastRenderedPageBreak/>
        <w:t>ocena niezreformowanego systemu w znacznie większym stopniu pochodzi od młodego pokolenia</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Pr="00233788">
        <w:fldChar w:fldCharType="separate"/>
      </w:r>
      <w:r w:rsidRPr="00921CC1">
        <w:rPr>
          <w:noProof/>
        </w:rPr>
        <w:t>(Kwiek, 2015, s. 285)</w:t>
      </w:r>
      <w:r w:rsidRPr="00233788">
        <w:fldChar w:fldCharType="end"/>
      </w:r>
      <w:r>
        <w:t>.</w:t>
      </w:r>
    </w:p>
    <w:p w14:paraId="2EE2CDBE" w14:textId="050B0D4B"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921CC1">
        <w:rPr>
          <w:noProof/>
        </w:rPr>
        <w:t>(Dzimińska i in., 2020, s. 5)</w:t>
      </w:r>
      <w:r w:rsidRPr="00233788">
        <w:fldChar w:fldCharType="end"/>
      </w:r>
      <w:r>
        <w:t>,</w:t>
      </w:r>
      <w:r w:rsidRPr="00A1761A">
        <w:t xml:space="preserve"> właściwe podejście do badania jakości własnych usług jest kluczowe nie tylko dla sukcesu danej instytucji</w:t>
      </w:r>
      <w:r>
        <w:t xml:space="preserve">, </w:t>
      </w:r>
      <w:r w:rsidRPr="00A1761A">
        <w:t>ale też całej gospodarki i społeczeństwa, w którym konkretna</w:t>
      </w:r>
      <w:r>
        <w:t xml:space="preserve"> uczelnia</w:t>
      </w:r>
      <w:r w:rsidRPr="00A1761A">
        <w:t xml:space="preserve"> funkcjonuje.</w:t>
      </w:r>
      <w:r>
        <w:t xml:space="preserve"> To, czym jest jakość w odniesieniu do uczelni oraz jakie metody służą do pomiaru jakości usług edukacyjnych, zostanie omówione w kolejnych podrozdziałach.</w:t>
      </w:r>
    </w:p>
    <w:p w14:paraId="034762F8" w14:textId="77777777" w:rsidR="00A40EDE" w:rsidRPr="00EE5D55" w:rsidRDefault="00A40EDE" w:rsidP="00A40EDE">
      <w:r>
        <w:t xml:space="preserve">Od wielu lat wysoki poziom kształcenia na uczelniach jest istotnym zagadnieniem dla szerokiego grona osób związanych mniej lub bardziej z uczelniami. Niewątpliwie jest to związane ze szczególną rolą dobrej edukacji w umożliwianiu dynamicznego rozwoju całej gospodarki danego kraju. W sytuacji, gdy edukacja jest finansowana z budżetu państwa, kwestia osiągania wysokiej jakości kształcenia staje się istotna dla szerokiego grona ludzi, także dla polityków, zarówno rządzących, jak i aspirujących do rządzenia. Jednak czym jest owa jakość kształcenia? Odnośnych rozważań jest bardzo wiele. Co ciekawe, znajdują one odzwierciedlenie nie tylko w literaturze naukowej. Przykładem tego są rozważania bohatera książki Roberta </w:t>
      </w:r>
      <w:proofErr w:type="spellStart"/>
      <w:r>
        <w:t>Pirsiga</w:t>
      </w:r>
      <w:proofErr w:type="spellEnd"/>
      <w:r>
        <w:t>, który stwierdza: „</w:t>
      </w:r>
      <w:r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t xml:space="preserve">” </w:t>
      </w:r>
      <w:r>
        <w:fldChar w:fldCharType="begin" w:fldLock="1"/>
      </w:r>
      <w:r>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fldChar w:fldCharType="separate"/>
      </w:r>
      <w:r w:rsidRPr="00921CC1">
        <w:rPr>
          <w:noProof/>
        </w:rPr>
        <w:t>(Pirsig, 1994, s. 174)</w:t>
      </w:r>
      <w:r>
        <w:fldChar w:fldCharType="end"/>
      </w:r>
      <w:r>
        <w:t>. Odpowiedzi na podobne pytania w literaturze przedmiotu znajduje się wiele, co wskazuje, że zdefiniowanie jakości nie jest łatwym zadaniem. Niemniej w następnym podrozdziale zostaną przybliżone wybrane definicje, by ukazać pewien zakres ich różnorodności, kierując jednak uwagę na te, które są pomocne w określeniu jakości usług edukacyjnych lub też szerzej – jakości usług uczelni.</w:t>
      </w:r>
    </w:p>
    <w:p w14:paraId="7BA91989" w14:textId="77777777" w:rsidR="00A40EDE" w:rsidRDefault="00A40EDE" w:rsidP="00A40EDE">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Przy czym inherentne właściwości mogą być rozumiane jako cechy wyróżniające, a obiekt jest rozumiany jako cokolwiek co może być dostrzegalne lub wyobrażalne </w:t>
      </w:r>
      <w:r>
        <w:fldChar w:fldCharType="begin" w:fldLock="1"/>
      </w:r>
      <w:r>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fldChar w:fldCharType="separate"/>
      </w:r>
      <w:r w:rsidRPr="00921CC1">
        <w:rPr>
          <w:noProof/>
        </w:rPr>
        <w:t>(Tutko, 2018)</w:t>
      </w:r>
      <w:r>
        <w:fldChar w:fldCharType="end"/>
      </w:r>
      <w:r>
        <w:t xml:space="preserve">. Definicje jakości różnych szczegółowych obszarów stosowane w innych normach publikowanych przez ISO zazwyczaj w znacznym stopniu nawiązują do tej najbardziej </w:t>
      </w:r>
      <w:r>
        <w:lastRenderedPageBreak/>
        <w:t>ogólnej przytoczonej powyżej. Można zatem zauważyć, że definicja ta nie odzwierciedla całego spektrum możliwego postrzegania pojęcia jakości, a jedynie jest narzędziem pomocnym do doprecyzowania, czego tak naprawdę dotyczy norma i jak należy rozumieć jakość w kontekście jej zapisów.</w:t>
      </w:r>
    </w:p>
    <w:p w14:paraId="2A4209C5" w14:textId="6063C179" w:rsidR="00196765" w:rsidRDefault="00A40EDE" w:rsidP="0058452D">
      <w:r w:rsidRPr="00BC4F46">
        <w:t xml:space="preserve">Nawiązując do klasycznej definicji </w:t>
      </w:r>
      <w:proofErr w:type="spellStart"/>
      <w:r w:rsidRPr="00BC4F46">
        <w:t>Kolmana</w:t>
      </w:r>
      <w:proofErr w:type="spellEnd"/>
      <w:r>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4013A59E" w14:textId="77777777" w:rsidR="00A40EDE" w:rsidRPr="00250B30" w:rsidRDefault="00A40EDE" w:rsidP="00A40EDE">
      <w:r w:rsidRPr="00250B30">
        <w:t>Model SERVQUAL, identyfikujący pięć kluczowych luk w procesie dostarczania usług</w:t>
      </w:r>
      <w:r>
        <w:t xml:space="preserve"> (</w:t>
      </w:r>
      <w:r>
        <w:fldChar w:fldCharType="begin"/>
      </w:r>
      <w:r>
        <w:instrText xml:space="preserve"> REF _Ref437181610 \h </w:instrText>
      </w:r>
      <w:r>
        <w:fldChar w:fldCharType="separate"/>
      </w:r>
      <w:r w:rsidRPr="004430F0">
        <w:t xml:space="preserve">Tabela </w:t>
      </w:r>
      <w:r>
        <w:rPr>
          <w:noProof/>
        </w:rPr>
        <w:t>13</w:t>
      </w:r>
      <w:r>
        <w:fldChar w:fldCharType="end"/>
      </w:r>
      <w:r>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78A3A341" w14:textId="77777777" w:rsidR="00A40EDE" w:rsidRDefault="00A40EDE" w:rsidP="00A40EDE">
      <w:r>
        <w:t>Model SERVQUAL stał się podstawą do opracowania jednej z najpowszechniejszych metod oceny jakości usług – metody SERVQUAL.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38BADDD0" w14:textId="77777777" w:rsidR="00A40EDE" w:rsidRPr="005F039F" w:rsidRDefault="00A40EDE" w:rsidP="00A40EDE">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3DC4F4C" w14:textId="77777777" w:rsidR="00A40EDE" w:rsidRPr="005F039F" w:rsidRDefault="00A40EDE" w:rsidP="00A40EDE">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65DB1589" w14:textId="77777777" w:rsidR="00A40EDE" w:rsidRPr="00B66BC9" w:rsidRDefault="00A40EDE" w:rsidP="00A40EDE">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0D61D96" w14:textId="77777777" w:rsidR="00A40EDE" w:rsidRPr="00B66BC9" w:rsidRDefault="00A40EDE" w:rsidP="00A40EDE">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5139BDC9" w14:textId="77777777" w:rsidR="00A40EDE" w:rsidRDefault="00A40EDE" w:rsidP="00A40EDE">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fldChar w:fldCharType="separate"/>
      </w:r>
      <w:r w:rsidRPr="00921CC1">
        <w:rPr>
          <w:noProof/>
        </w:rPr>
        <w:t>(por. Dziadkowiec, 2006; Parasuraman i in., 1985; Sztejnberg, 2008)</w:t>
      </w:r>
      <w:r>
        <w:fldChar w:fldCharType="end"/>
      </w:r>
      <w:r>
        <w:t xml:space="preserve"> </w:t>
      </w:r>
    </w:p>
    <w:p w14:paraId="2F32AE00" w14:textId="77777777" w:rsidR="00A40EDE" w:rsidRPr="00AE0295" w:rsidRDefault="00A40EDE" w:rsidP="00A40EDE">
      <w:r>
        <w:t>W celu mierzenia</w:t>
      </w:r>
      <w:r w:rsidRPr="00AE0295">
        <w:t xml:space="preserve"> wielkość luki 5 stosuje się kwestionariusze badania klientów. Bardziej szczegółowo sposób pomiaru jakości przy pomocy metody SERVQUAL został omówiony w podrozdziale</w:t>
      </w:r>
      <w:r>
        <w:t xml:space="preserve"> </w:t>
      </w:r>
      <w:r>
        <w:fldChar w:fldCharType="begin"/>
      </w:r>
      <w:r>
        <w:instrText xml:space="preserve"> REF _Ref135857644 \r \h </w:instrText>
      </w:r>
      <w:r>
        <w:fldChar w:fldCharType="separate"/>
      </w:r>
      <w:r>
        <w:t>1.3.2</w:t>
      </w:r>
      <w:r>
        <w:fldChar w:fldCharType="end"/>
      </w:r>
      <w:r w:rsidRPr="00AE0295">
        <w:t>.</w:t>
      </w:r>
    </w:p>
    <w:p w14:paraId="6FEB9163" w14:textId="77777777" w:rsidR="00A40EDE" w:rsidRDefault="00A40EDE" w:rsidP="00A40EDE"/>
    <w:p w14:paraId="3B356725" w14:textId="77777777" w:rsidR="00A40EDE" w:rsidRPr="005A5020" w:rsidRDefault="00A40EDE" w:rsidP="00A40EDE">
      <w:pPr>
        <w:pStyle w:val="Rysunek"/>
      </w:pPr>
      <w:r>
        <w:rPr>
          <w:noProof/>
        </w:rPr>
        <w:lastRenderedPageBreak/>
        <w:drawing>
          <wp:inline distT="0" distB="0" distL="0" distR="0" wp14:anchorId="55FC5E13" wp14:editId="4DB1F00B">
            <wp:extent cx="3738890" cy="216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0AC2CABD" w14:textId="77777777" w:rsidR="00A40EDE" w:rsidRPr="005A5020" w:rsidRDefault="00A40EDE" w:rsidP="00A40EDE">
      <w:pPr>
        <w:pStyle w:val="Rysunek"/>
      </w:pPr>
      <w:r w:rsidRPr="005A5020">
        <w:t xml:space="preserve">Rysunek </w:t>
      </w:r>
      <w:fldSimple w:instr=" SEQ Rysunek \* ARABIC ">
        <w:r>
          <w:rPr>
            <w:noProof/>
          </w:rPr>
          <w:t>18</w:t>
        </w:r>
      </w:fldSimple>
      <w:r>
        <w:rPr>
          <w:noProof/>
        </w:rPr>
        <w:t>.</w:t>
      </w:r>
      <w:r w:rsidRPr="005A5020">
        <w:t xml:space="preserve"> Model jakości usług i satysfakcji klienta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777777" w:rsidR="00A40EDE" w:rsidRPr="004B1E8B" w:rsidRDefault="00A40EDE" w:rsidP="00A40EDE">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Pr="004B1E8B">
        <w:t xml:space="preserve">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w:t>
      </w:r>
      <w:r>
        <w:t>,</w:t>
      </w:r>
      <w:r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31A5FAF" w14:textId="77777777" w:rsidR="00A40EDE" w:rsidRPr="00233788" w:rsidRDefault="00A40EDE" w:rsidP="00A40EDE">
      <w:r w:rsidRPr="00B004C5">
        <w:t>Podsumowując</w:t>
      </w:r>
      <w:r>
        <w:t>,</w:t>
      </w:r>
      <w:r w:rsidRPr="00B004C5">
        <w:t xml:space="preserve"> warto przytoczyć </w:t>
      </w:r>
      <w:r>
        <w:t>określenie</w:t>
      </w:r>
      <w:r w:rsidRPr="00B004C5">
        <w:t xml:space="preserve"> jakości edukacji jako „zbalansowane spełnienie potrzeb, celów, wymagań, norm i standardów zidentyfikowanych w odniesieniu do edukacji, jej wyników, procesów i środowiska” zaprezentowan</w:t>
      </w:r>
      <w:r>
        <w:t xml:space="preserve">e przez </w:t>
      </w:r>
      <w:proofErr w:type="spellStart"/>
      <w:r>
        <w:t>Belasha</w:t>
      </w:r>
      <w:proofErr w:type="spellEnd"/>
      <w:r>
        <w:t xml:space="preserve"> i innych </w:t>
      </w:r>
      <w:r w:rsidRPr="00233788">
        <w:fldChar w:fldCharType="begin" w:fldLock="1"/>
      </w:r>
      <w:r>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921CC1">
        <w:rPr>
          <w:noProof/>
        </w:rPr>
        <w:t>(2015, s. 345)</w:t>
      </w:r>
      <w:r w:rsidRPr="00233788">
        <w:fldChar w:fldCharType="end"/>
      </w:r>
      <w:r>
        <w:t xml:space="preserve">. Jest to kompleksowe ujęcie uwzględniające wiele cech charakterystycznych dla usług edukacyjnych. Można zauważyć, że w tym określeniu jakości brakuje wyraźnego odniesienia do stopnia spełnienia różnych wymagań oraz czynnika relacji i interakcji z różnorodnymi grupami osób zainteresowanych jakością usług edukacyjnych. Natomiast to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Do celów dalszych analiz zostanie przyjęte rozumienie jakości nawiązujące do klasycznego podejścia w teorii i praktyce zarzadzania jakością, odnoszące się do stopnia spełniania wymagań. Natomiast pojęcie wymagań w tym kontekście będzie odnoszone do szerokiego spektrum kryteriów wynikających analogicznie z wyżej wspomnianej definicji jakości edukacji. W związku z tym owe wymagania to wszystko, co wynika z potrzeb, celów i oczekiwań różnych uczestników procesu edukacyjnego i innych zainteresowanych stron. A zatem do tego zbioru mogą należeć zarówno wymagania wyrażane wprost (regulacje, standardy, skargi, pochwały, porady), jak i pośrednio (opinie, sondaże, przejawy osobistego zaangażowania, nagrody), a także te nie artykułowane – najtrudniejsze do zidentyfikowania (zmienne w czasie oczekiwania i poglądy na </w:t>
      </w:r>
      <w:r>
        <w:lastRenderedPageBreak/>
        <w:t>temat potrzeb). Wnioski z analiz przedstawionych w niniejszym podrozdziale posłużą za podstawę do omówienia w kolejnym podrozdziale metod pomiaru jakości – wartych uwagi w kontekście usług edukacyjnych. Stąd też w dalszych analizach zostaną przedstawione zarówno najbardziej klasyczne, szeroko stosowane i potwierdzone wieloletnią praktyką metody pomiaru jakości, jak i mniej znane metody, opracowane z założenia dla usług edukacyjnych uczelni, pozwalające na uwzględnienie szerokiego kontekstu relacji wewnątrz uniwersytetu i ze środowiskiem zewnętrznym.</w:t>
      </w:r>
    </w:p>
    <w:p w14:paraId="709C3BCA" w14:textId="77777777" w:rsidR="00A40EDE" w:rsidRDefault="00A40EDE" w:rsidP="00A40EDE">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Pr="009C33D2">
        <w:t>Nawiązując do jednej z najbardziej podstawowych definicji jakości</w:t>
      </w:r>
      <w:r>
        <w:t>,</w:t>
      </w:r>
      <w:r w:rsidRPr="009C33D2">
        <w:t xml:space="preserve"> przytoczonej w poprzednim </w:t>
      </w:r>
      <w:r>
        <w:t>pod</w:t>
      </w:r>
      <w:r w:rsidRPr="009C33D2">
        <w:t>rozdziale</w:t>
      </w:r>
      <w:r>
        <w:t>,</w:t>
      </w:r>
      <w:r w:rsidRPr="009C33D2">
        <w:t xml:space="preserve"> pomiaru jakości można dokonać poprzez zmierzenie stopnia spełnienia wymagań. W takim podejściu po zdefiniowaniu wymagań wobec produktu (usługi) moż</w:t>
      </w:r>
      <w:r>
        <w:t xml:space="preserve">na zmierzyć, w jakim stopniu te wymagania zostały spełnione. </w:t>
      </w:r>
      <w:r w:rsidRPr="00841616">
        <w:t xml:space="preserve">Cechą charakterystyczną usług edukacyjnych – w odróżnieniu od większości innych produktów – jest występowanie </w:t>
      </w:r>
      <w:r>
        <w:t xml:space="preserve">różnych </w:t>
      </w:r>
      <w:r w:rsidRPr="00841616">
        <w:t>grup</w:t>
      </w:r>
      <w:r>
        <w:t xml:space="preserve"> osób będących w silnych relacjach ze świadczącymi usługi i zainteresowanych poziomem jakości tych usług, </w:t>
      </w:r>
      <w:r w:rsidRPr="00841616">
        <w:t xml:space="preserve">a nie </w:t>
      </w:r>
      <w:r>
        <w:t xml:space="preserve">tylko </w:t>
      </w:r>
      <w:r w:rsidRPr="00841616">
        <w:t>pojedynczego klienta</w:t>
      </w:r>
      <w:r>
        <w:t>. W niniejszej pracy takie osoby (grupy osób) będą nazywane</w:t>
      </w:r>
      <w:r w:rsidRPr="00841616">
        <w:t xml:space="preserve"> interesariusz</w:t>
      </w:r>
      <w:r>
        <w:t>ami</w:t>
      </w:r>
      <w:r w:rsidRPr="00841616">
        <w:t xml:space="preserve">. </w:t>
      </w:r>
      <w:r>
        <w:t xml:space="preserve">Szersze omówienie pojęcia i interesariuszy w kontekście uczelni znajduje się w podrozdziale </w:t>
      </w:r>
      <w:r>
        <w:fldChar w:fldCharType="begin"/>
      </w:r>
      <w:r>
        <w:instrText xml:space="preserve"> REF _Ref140912412 \r \h </w:instrText>
      </w:r>
      <w:r>
        <w:fldChar w:fldCharType="separate"/>
      </w:r>
      <w:r>
        <w:t>1.5</w:t>
      </w:r>
      <w:r>
        <w:fldChar w:fldCharType="end"/>
      </w:r>
      <w:r>
        <w:t>. Tak złożone środowisko implikuje</w:t>
      </w:r>
      <w:r w:rsidRPr="00841616">
        <w:t xml:space="preserve"> dużą ilość różnych wymagań, a dopiero stopień ich spełnienia stanowi jakość</w:t>
      </w:r>
      <w:r>
        <w:t>.</w:t>
      </w:r>
      <w:r w:rsidRPr="00841616">
        <w:t xml:space="preserve"> </w:t>
      </w:r>
      <w:r>
        <w:t>To</w:t>
      </w:r>
      <w:r w:rsidRPr="00841616">
        <w:t xml:space="preserve"> istotnie wpływa na </w:t>
      </w:r>
      <w:r>
        <w:t>stopień złożoności procesu</w:t>
      </w:r>
      <w:r w:rsidRPr="00841616">
        <w:t xml:space="preserve"> jej pomiaru. </w:t>
      </w:r>
      <w:r>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z dominującym udziałem właściwości i elementów niematerialnych lub całkowicie niematerialnych jakimi są w zazwyczaj usługi, a w szczególności usługi edukacyjne.</w:t>
      </w:r>
    </w:p>
    <w:p w14:paraId="1C7CCB4A" w14:textId="77777777" w:rsidR="00A40EDE" w:rsidRDefault="00A40EDE" w:rsidP="00A40EDE">
      <w:r>
        <w:t>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uczelni</w:t>
      </w:r>
      <w:r w:rsidRPr="00001D48">
        <w:rPr>
          <w:rStyle w:val="FootnoteReference"/>
        </w:rPr>
        <w:footnoteReference w:id="6"/>
      </w:r>
      <w:r>
        <w:t xml:space="preserve">. Istnieją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lastRenderedPageBreak/>
        <w:t xml:space="preserve">prawdopodobieństwem wnioskować, że pomiar sukcesów niewielkiej grupy najwybitniejszych absolwentów w swoich dziedzinach odzwierciedla poziom usług uczelni i pozwala na wiarygodne porównywanie jakości pomiędzy różnymi 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A8F87B5" w14:textId="77777777" w:rsidR="00A40EDE" w:rsidRDefault="00A40EDE" w:rsidP="00A40EDE">
      <w:r>
        <w:t xml:space="preserve">Inną kategorią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 związku z tym przy takim pomiarze uczelnie charakteryzujące się mniejszą rozpiętością pomiędzy wynikami absolwentów najlepszych i najgorszych, pod względem badanego parametru, mogą otrzymywać relatywnie wyższe oceny w porównaniu do badania jedynie wąskiej grupy najwybitniejszych absolwentów. Takie podejście jest stosowane w ramach ocen uczelni wg metodologii niektórych międzynarodowych rankingów uczelni, co zostanie szerzej omówione w kolejnym podrozdziale. W Polsce ten rodzaj pomiaru jakości uczelni (kierunków studiów) został spopularyzowany wraz z wdrożeniem projektu badania Ekonomicznych Losów Absolwentów (ELA) w 2016 roku. 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ujęcie posiada pewne istotne do uwzględnienia ograniczenia, jak np. różnice w poziomie zarobków i zatrudnienia pomiędzy branżami. Natomiast wydaje się, że pomimo tego wartość tego badania jest istotnie wyższa od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został zaproponowany już kilka lat przed pierwszymi badaniami ELA. Jest to autorski Indeks Wyceny Rynkowej Absolwenta (IWRA) będący wskaźnikiem łączącym zarówno ocenę zarobków absolwentów, jak i prawdopodobieństwa zatrudnienia po studiach </w:t>
      </w:r>
      <w:r>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fldChar w:fldCharType="separate"/>
      </w:r>
      <w:r w:rsidRPr="00921CC1">
        <w:rPr>
          <w:noProof/>
        </w:rPr>
        <w:t>(Szefler, 2011)</w:t>
      </w:r>
      <w:r>
        <w:fldChar w:fldCharType="end"/>
      </w:r>
      <w:r>
        <w:t xml:space="preserve">.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Pr="00E34BBC">
        <w:fldChar w:fldCharType="begin" w:fldLock="1"/>
      </w:r>
      <w:r>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Pr="00E34BBC">
        <w:fldChar w:fldCharType="separate"/>
      </w:r>
      <w:r w:rsidRPr="00921CC1">
        <w:rPr>
          <w:noProof/>
        </w:rPr>
        <w:t>(Szefler &amp; Zieliński, 2013)</w:t>
      </w:r>
      <w:r w:rsidRPr="00E34BBC">
        <w:fldChar w:fldCharType="end"/>
      </w:r>
      <w:r w:rsidRPr="00E34BBC">
        <w:t>.</w:t>
      </w:r>
    </w:p>
    <w:p w14:paraId="6F5622F0" w14:textId="77777777" w:rsidR="00A40EDE" w:rsidRPr="00E34BBC" w:rsidRDefault="00A40EDE" w:rsidP="00A40EDE">
      <w:pPr>
        <w:spacing w:before="0" w:line="240" w:lineRule="auto"/>
        <w:ind w:firstLine="0"/>
        <w:jc w:val="left"/>
      </w:pPr>
    </w:p>
    <w:p w14:paraId="56873883" w14:textId="77777777" w:rsidR="00A40EDE" w:rsidRDefault="00A40EDE" w:rsidP="00A40EDE">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1C8FE603" w14:textId="77777777" w:rsidR="00A40EDE" w:rsidRPr="000862F2" w:rsidRDefault="00A40EDE" w:rsidP="00A40EDE">
      <w:pPr>
        <w:rPr>
          <w:i/>
        </w:rPr>
      </w:pPr>
      <w:r w:rsidRPr="000862F2">
        <w:rPr>
          <w:i/>
        </w:rPr>
        <w:t xml:space="preserve">gdzie: </w:t>
      </w:r>
    </w:p>
    <w:p w14:paraId="5777D48F" w14:textId="77777777" w:rsidR="00A40EDE" w:rsidRPr="000862F2" w:rsidRDefault="00A40EDE" w:rsidP="00A40EDE">
      <w:pPr>
        <w:ind w:left="709" w:firstLine="0"/>
        <w:jc w:val="left"/>
        <w:rPr>
          <w:i/>
        </w:rPr>
      </w:pPr>
      <w:r w:rsidRPr="000862F2">
        <w:rPr>
          <w:i/>
        </w:rPr>
        <w:t>W</w:t>
      </w:r>
      <w:r>
        <w:rPr>
          <w:i/>
        </w:rPr>
        <w:t xml:space="preserve"> – </w:t>
      </w:r>
      <w:r w:rsidRPr="000862F2">
        <w:rPr>
          <w:i/>
        </w:rPr>
        <w:t>wartość średniego wynagrodzenia w badanej grupie w określonym okresie</w:t>
      </w:r>
      <w:r w:rsidRPr="000862F2">
        <w:rPr>
          <w:i/>
        </w:rPr>
        <w:br/>
        <w:t>(jednostka: waluta)</w:t>
      </w:r>
    </w:p>
    <w:p w14:paraId="2B225921" w14:textId="77777777" w:rsidR="00A40EDE" w:rsidRPr="000862F2" w:rsidRDefault="00A40EDE" w:rsidP="00A40EDE">
      <w:pPr>
        <w:ind w:left="709" w:firstLine="0"/>
        <w:jc w:val="left"/>
        <w:rPr>
          <w:i/>
        </w:rPr>
      </w:pPr>
      <w:r w:rsidRPr="000862F2">
        <w:rPr>
          <w:i/>
        </w:rPr>
        <w:t xml:space="preserve">Z </w:t>
      </w:r>
      <w:r>
        <w:rPr>
          <w:i/>
        </w:rPr>
        <w:t xml:space="preserve">– </w:t>
      </w:r>
      <w:r w:rsidRPr="000862F2">
        <w:rPr>
          <w:i/>
        </w:rPr>
        <w:t xml:space="preserve">stopa zatrudnienia absolwentów </w:t>
      </w:r>
      <w:r w:rsidRPr="000862F2">
        <w:rPr>
          <w:i/>
        </w:rPr>
        <w:br/>
        <w:t>(jednostka: procent)</w:t>
      </w:r>
    </w:p>
    <w:p w14:paraId="5FC1FF08" w14:textId="77777777" w:rsidR="00A40EDE" w:rsidRDefault="00A40EDE" w:rsidP="00A40EDE">
      <w:r>
        <w:t>Otrzymane wartości są wyrażane w jednostce pieniężnej i mogą być interpretowane jako przeciętnie najbardziej prawdopodobne do uzyskania wynagrodzenia po ukończeniu studiów, dla których dokonano takiego pomiaru.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Skorzystanie z baz danych zawierających informacje o powyższych cechach pozwala na wnioskowanie na podstawie dużych grup badawczych oraz ustandaryzowanych metodologii pomiaru. Należy tu podkreślić, że sposób pomiaru odnoszący się do zarobków najprawdopodobniej jest nośnikiem istotnych informacji na temat jakości usług uczelni dopiero przy uwzględnieniu dużych grup badawczych, a także w raczej w długim okresie. Wydaje się bowiem, że istnieje szereg ograniczeń tej metody, przede wszystkim wynikających z wpływu wielu zmiennych oddziałujących na poziomie jednostki, które decydują o poziomie wynagrodzeń i prawdopodobieństwie uzyskania zatrudnienia po ukończeniu studiów. Nie ulega bowiem wątpliwości, że taki sposób pomiaru skłania 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absolwent stawia sobie takie same cele.</w:t>
      </w:r>
    </w:p>
    <w:p w14:paraId="3061D104" w14:textId="77777777" w:rsidR="00A40EDE" w:rsidRDefault="00A40EDE" w:rsidP="00A40EDE">
      <w:r w:rsidRPr="002F29C1">
        <w:t>Istnieje szereg m</w:t>
      </w:r>
      <w:r>
        <w:t xml:space="preserve">iar abstrahujących od z góry narzuconych założeń co do oczekiwań klientów. Wiele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 – </w:t>
      </w:r>
      <w:r w:rsidRPr="00C7753D">
        <w:rPr>
          <w:i/>
          <w:iCs/>
        </w:rPr>
        <w:t xml:space="preserve">Net </w:t>
      </w:r>
      <w:proofErr w:type="spellStart"/>
      <w:r w:rsidRPr="00C7753D">
        <w:rPr>
          <w:i/>
          <w:iCs/>
        </w:rPr>
        <w:t>Promoter</w:t>
      </w:r>
      <w:proofErr w:type="spellEnd"/>
      <w:r w:rsidRPr="00C7753D">
        <w:rPr>
          <w:i/>
          <w:iCs/>
        </w:rPr>
        <w:t xml:space="preserve"> </w:t>
      </w:r>
      <w:proofErr w:type="spellStart"/>
      <w:r w:rsidRPr="00C7753D">
        <w:rPr>
          <w:i/>
          <w:iCs/>
        </w:rPr>
        <w:t>Score</w:t>
      </w:r>
      <w:proofErr w:type="spellEnd"/>
      <w:r>
        <w:t xml:space="preserve">. Został on opisany po raz pierwszy w czasopiśmie Harvard Business </w:t>
      </w:r>
      <w:proofErr w:type="spellStart"/>
      <w:r>
        <w:t>Review</w:t>
      </w:r>
      <w:proofErr w:type="spellEnd"/>
      <w:r>
        <w:t xml:space="preserve"> w roku 2003 przez Fredericka F. </w:t>
      </w:r>
      <w:proofErr w:type="spellStart"/>
      <w:r>
        <w:t>Reichhelda</w:t>
      </w:r>
      <w:proofErr w:type="spellEnd"/>
      <w:r>
        <w:t>. Autor ten zauważył, że ogromny wpływ na rozwój możliwości sprzedaży firmy – poprzez rozwój marki – ma opinia klientów, spośród których można wyróżnić trzy istotne grupy. Poziom zadowolenia jednych nie ma ani pozytywnego, ani negatywnego wpływu na firmę – są to tzw. klienci obojętni (</w:t>
      </w:r>
      <w:proofErr w:type="spellStart"/>
      <w:r w:rsidRPr="00B13DFC">
        <w:rPr>
          <w:i/>
          <w:iCs/>
        </w:rPr>
        <w:t>passives</w:t>
      </w:r>
      <w:proofErr w:type="spellEnd"/>
      <w:r>
        <w:t xml:space="preserve">). Część tych </w:t>
      </w:r>
      <w:r>
        <w:lastRenderedPageBreak/>
        <w:t>niezadowolonych ma negatywny wpływ, to krytycy (</w:t>
      </w:r>
      <w:proofErr w:type="spellStart"/>
      <w:r w:rsidRPr="00B13DFC">
        <w:rPr>
          <w:i/>
          <w:iCs/>
        </w:rPr>
        <w:t>detractors</w:t>
      </w:r>
      <w:proofErr w:type="spellEnd"/>
      <w:r>
        <w:t>), oni sprawiają, że ogólna opinia o marce staje się gorsza. Ostatnia grupa to tzw. promotorzy (</w:t>
      </w:r>
      <w:proofErr w:type="spellStart"/>
      <w:r w:rsidRPr="00B13DFC">
        <w:rPr>
          <w:i/>
          <w:iCs/>
        </w:rPr>
        <w:t>promoters</w:t>
      </w:r>
      <w:proofErr w:type="spellEnd"/>
      <w:r>
        <w:t xml:space="preserve">), których zadowolenie jest na tyle duże, że chętnie dzielą się swoją pozytywną opinią ze znajomymi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fldChar w:fldCharType="separate"/>
      </w:r>
      <w:r w:rsidRPr="00921CC1">
        <w:rPr>
          <w:noProof/>
        </w:rPr>
        <w:t>(por. Dziadkowiec &amp; Sikora, 2015; Kristensen &amp; Eskildsen, 2014; Reichheld, 2003)</w:t>
      </w:r>
      <w:r>
        <w:fldChar w:fldCharType="end"/>
      </w:r>
      <w:r w:rsidRPr="00DD7A01">
        <w:t xml:space="preserve">. </w:t>
      </w:r>
      <w:r w:rsidRPr="00E37E44">
        <w:t>Pomiar następuje poprzez zadanie klientom pytania „Jak bardzo prawdopodo</w:t>
      </w:r>
      <w:r>
        <w:t>b</w:t>
      </w:r>
      <w:r w:rsidRPr="00E37E44">
        <w:t xml:space="preserve">ne jest to, że zarekomendujesz </w:t>
      </w:r>
      <w:r>
        <w:t xml:space="preserve">[firmę X] przyjaciołom lub znajomym?” </w:t>
      </w:r>
      <w:r>
        <w:fldChar w:fldCharType="begin" w:fldLock="1"/>
      </w:r>
      <w:r>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fldChar w:fldCharType="separate"/>
      </w:r>
      <w:r w:rsidRPr="00921CC1">
        <w:rPr>
          <w:noProof/>
        </w:rPr>
        <w:t>(Reichheld, 2003)</w:t>
      </w:r>
      <w:r>
        <w:fldChar w:fldCharType="end"/>
      </w:r>
      <w:r>
        <w:t xml:space="preserve">. Klienci udzielają odpowiedzi korzystając z 10-stopniowej skali, dla której wartość 1 oznacza odpowiedź „zupełnie nieprawdopodobne”, a 10 oznacza „niezwykle prawdopodobne” </w:t>
      </w:r>
      <w:r>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fldChar w:fldCharType="separate"/>
      </w:r>
      <w:r w:rsidRPr="00921CC1">
        <w:rPr>
          <w:noProof/>
        </w:rPr>
        <w:t>(Fisher &amp; Kordupleski, 2019)</w:t>
      </w:r>
      <w:r>
        <w:fldChar w:fldCharType="end"/>
      </w:r>
      <w:r>
        <w:t xml:space="preserve">. Cechą charakterystyczną tego pomiaru jest zaklasyfikowanie jedynie odpowiedzi w przedziale 9-10 jako „promotorzy”, a odpowiedzi w przedziale 1-6 jako „krytycy” </w:t>
      </w:r>
      <w: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fldChar w:fldCharType="separate"/>
      </w:r>
      <w:r w:rsidRPr="00921CC1">
        <w:rPr>
          <w:noProof/>
        </w:rPr>
        <w:t>(Kristensen &amp; Eskildsen, 2014)</w:t>
      </w:r>
      <w:r>
        <w:fldChar w:fldCharType="end"/>
      </w:r>
      <w:r>
        <w:t xml:space="preserve">. Wyliczenie wskaźnika NPS polega na odjęciu procentowego udziału w wynikach odpowiedzi zaklasyfikowanych jako krytycy od procentowego udziału odpowiedzi zaklasyfikowanych jako „promotorzy”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fldChar w:fldCharType="separate"/>
      </w:r>
      <w:r w:rsidRPr="00921CC1">
        <w:rPr>
          <w:noProof/>
        </w:rPr>
        <w:t>(Dziadkowiec &amp; Sikora, 2015)</w:t>
      </w:r>
      <w:r>
        <w:fldChar w:fldCharType="end"/>
      </w:r>
      <w:r>
        <w:t xml:space="preserve">. Zatem skala możliwych wartości wskaźnika NPS może wynosić od –100% do 100%. W praktyce jednak wyniki powyżej zera są uważane za niezłe, a te powyżej 50% za bardzo dobre. Po pierwszej publikacji na temat NPS, gdy test ten 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Pr="00F07475">
        <w:t xml:space="preserve">Wśród dużych firm o najwyższych wynikach </w:t>
      </w:r>
      <w:r>
        <w:t xml:space="preserve">szczególnie </w:t>
      </w:r>
      <w:r w:rsidRPr="00F07475">
        <w:t>wyróżniają się takie, które uzyskują wartości NPS na poziomie 90 lub wyższym. W</w:t>
      </w:r>
      <w:r>
        <w:t>g danych na rok</w:t>
      </w:r>
      <w:r w:rsidRPr="00F07475">
        <w:t xml:space="preserve"> 2023 </w:t>
      </w:r>
      <w:r>
        <w:t xml:space="preserve">cztery </w:t>
      </w:r>
      <w:r w:rsidRPr="00F07475">
        <w:t>tego rodzaju firmy uzyskał</w:t>
      </w:r>
      <w:r>
        <w:t>y</w:t>
      </w:r>
      <w:r w:rsidRPr="00F07475">
        <w:t xml:space="preserve"> ten poziom rezultatów i są to </w:t>
      </w:r>
      <w:proofErr w:type="spellStart"/>
      <w:r w:rsidRPr="00F07475">
        <w:t>Princeton</w:t>
      </w:r>
      <w:proofErr w:type="spellEnd"/>
      <w:r w:rsidRPr="00F07475">
        <w:t xml:space="preserve"> </w:t>
      </w:r>
      <w:proofErr w:type="spellStart"/>
      <w:r w:rsidRPr="00F07475">
        <w:t>Mortgage</w:t>
      </w:r>
      <w:proofErr w:type="spellEnd"/>
      <w:r w:rsidRPr="00F07475">
        <w:t xml:space="preserve">, </w:t>
      </w:r>
      <w:proofErr w:type="spellStart"/>
      <w:r w:rsidRPr="00F07475">
        <w:t>Testla</w:t>
      </w:r>
      <w:proofErr w:type="spellEnd"/>
      <w:r w:rsidRPr="00F07475">
        <w:t xml:space="preserve">, </w:t>
      </w:r>
      <w:proofErr w:type="spellStart"/>
      <w:r w:rsidRPr="00F07475">
        <w:t>Nutanix</w:t>
      </w:r>
      <w:proofErr w:type="spellEnd"/>
      <w:r w:rsidRPr="00F07475">
        <w:t xml:space="preserve"> i </w:t>
      </w:r>
      <w:proofErr w:type="spellStart"/>
      <w:r w:rsidRPr="00F07475">
        <w:t>Loanboox</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Natomiast należy również zauważyć, że </w:t>
      </w:r>
      <w:r>
        <w:t>istnieją</w:t>
      </w:r>
      <w:r w:rsidRPr="00F07475">
        <w:t xml:space="preserve"> też takie duże globalne przedsiębiorstwa </w:t>
      </w:r>
      <w:r>
        <w:t>funkcjonujące</w:t>
      </w:r>
      <w:r w:rsidRPr="00F07475">
        <w:t xml:space="preserve"> na rynku od wielu lat, których wartości NPS są bardzo niskie. Przykładami mogą być choćby: </w:t>
      </w:r>
      <w:proofErr w:type="spellStart"/>
      <w:r w:rsidRPr="00F07475">
        <w:t>RyanAir</w:t>
      </w:r>
      <w:proofErr w:type="spellEnd"/>
      <w:r w:rsidRPr="00F07475">
        <w:t xml:space="preserve">, </w:t>
      </w:r>
      <w:proofErr w:type="spellStart"/>
      <w:r w:rsidRPr="00F07475">
        <w:t>Aviva</w:t>
      </w:r>
      <w:proofErr w:type="spellEnd"/>
      <w:r w:rsidRPr="00F07475">
        <w:t xml:space="preserve">, Audi czy </w:t>
      </w:r>
      <w:proofErr w:type="spellStart"/>
      <w:r w:rsidRPr="00F07475">
        <w:t>AirBnB</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Zatem już po pobieżnej analizie można stwierdzić, że trudno uważać ten wskaźnik za jedyną istotną miarę sukcesu, a tym bardziej za </w:t>
      </w:r>
      <w:proofErr w:type="spellStart"/>
      <w:r w:rsidRPr="00F07475">
        <w:t>predyktor</w:t>
      </w:r>
      <w:proofErr w:type="spellEnd"/>
      <w:r w:rsidRPr="00F07475">
        <w:t xml:space="preserve"> rozwoju przedsiębiorstwa. </w:t>
      </w:r>
      <w:r>
        <w:t xml:space="preserve">Podobne opinie prezentują również naukowcy badający wskaźnik NPS, którzy na podstawie wyników swoich badań kwestionują nawet tak podstawowe założenia jak statystyczną istotność podziału wyników na 3 grupy (krytycy, </w:t>
      </w:r>
      <w:r w:rsidRPr="00602D42">
        <w:t>obojętni,</w:t>
      </w:r>
      <w:r>
        <w:t xml:space="preserve"> promotorzy) według zasad obliczania wyników wskaźnika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4E27F6">
        <w:t>.</w:t>
      </w:r>
    </w:p>
    <w:p w14:paraId="339C4AA4" w14:textId="77777777" w:rsidR="00A40EDE" w:rsidRPr="00602D42" w:rsidRDefault="00A40EDE" w:rsidP="00A40EDE">
      <w:r w:rsidRPr="00F07475">
        <w:t xml:space="preserve">Jest to oczywiście wskaźnik odnoszący się do istotnych informacji zwrotnych </w:t>
      </w:r>
      <w:r>
        <w:t>od klientów, gdzie informacje te są wynikiem</w:t>
      </w:r>
      <w:r w:rsidRPr="00F07475">
        <w:t xml:space="preserve"> podejmowanych działań, ale jednak możliwości wpłynięcia na wartości tego wskaźnika bez istotnych zmian kulturowych i organizacyjnych w instytucji</w:t>
      </w:r>
      <w:r>
        <w:t xml:space="preserve"> czy </w:t>
      </w:r>
      <w:r w:rsidRPr="00F07475">
        <w:t xml:space="preserve">przedsiębiorstwie sprawiają, że powinien być on traktowany </w:t>
      </w:r>
      <w:r>
        <w:t xml:space="preserve">raczej </w:t>
      </w:r>
      <w:r w:rsidRPr="00F07475">
        <w:t xml:space="preserve">jako jeden z wielu istotnych niż jako </w:t>
      </w:r>
      <w:r w:rsidRPr="00602D42">
        <w:t xml:space="preserve">kluczowy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 xml:space="preserve">. Podobnie NPS wydaje się być bardzo słabym statystycznie </w:t>
      </w:r>
      <w:proofErr w:type="spellStart"/>
      <w:r w:rsidRPr="00602D42">
        <w:t>predyktorem</w:t>
      </w:r>
      <w:proofErr w:type="spellEnd"/>
      <w:r w:rsidRPr="00602D42">
        <w:t xml:space="preserve"> satysfakcji i</w:t>
      </w:r>
      <w:r>
        <w:t> </w:t>
      </w:r>
      <w:r w:rsidRPr="00602D42">
        <w:t xml:space="preserve">lojalności klientów mierzonych innymi uznanymi metodami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w:t>
      </w:r>
      <w:r>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Pr="00602D42">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Pr="00602D42">
        <w:fldChar w:fldCharType="separate"/>
      </w:r>
      <w:r w:rsidRPr="00921CC1">
        <w:rPr>
          <w:noProof/>
        </w:rPr>
        <w:t>(Fisher &amp; Kordupleski, 2019)</w:t>
      </w:r>
      <w:r w:rsidRPr="00602D42">
        <w:fldChar w:fldCharType="end"/>
      </w:r>
      <w:r w:rsidRPr="00602D42">
        <w:t>.</w:t>
      </w:r>
    </w:p>
    <w:p w14:paraId="0DE8344C" w14:textId="77777777" w:rsidR="00A40EDE" w:rsidRDefault="00A40EDE" w:rsidP="00A40EDE">
      <w:r>
        <w:t>Biorąc pod uwagę</w:t>
      </w:r>
      <w:r w:rsidRPr="00A943C5">
        <w:t xml:space="preserve"> liczne 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 xml:space="preserve">(por. de Haan i in., 2015; van </w:t>
      </w:r>
      <w:r w:rsidRPr="00921CC1">
        <w:rPr>
          <w:noProof/>
        </w:rPr>
        <w:lastRenderedPageBreak/>
        <w:t>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 xml:space="preserve">an </w:t>
      </w:r>
      <w:proofErr w:type="spellStart"/>
      <w:r w:rsidRPr="00A943C5">
        <w:t>Doorn</w:t>
      </w:r>
      <w:proofErr w:type="spellEnd"/>
      <w:r w:rsidRPr="00A943C5">
        <w:t xml:space="preserve"> i in</w:t>
      </w:r>
      <w:r>
        <w:t>ni</w:t>
      </w:r>
      <w:r w:rsidRPr="00A943C5">
        <w:t xml:space="preserve"> wskazują </w:t>
      </w:r>
      <w:r>
        <w:t>n</w:t>
      </w:r>
      <w:r w:rsidRPr="00A943C5">
        <w:t>a to</w:t>
      </w:r>
      <w:r>
        <w:t>,</w:t>
      </w:r>
      <w:r w:rsidRPr="00A943C5">
        <w:t xml:space="preserve"> iż miary satysfakcji mają znacznie większy potencjał jako </w:t>
      </w:r>
      <w:proofErr w:type="spellStart"/>
      <w:r w:rsidRPr="00A943C5">
        <w:t>predyktor</w:t>
      </w:r>
      <w:proofErr w:type="spellEnd"/>
      <w:r w:rsidRPr="00A943C5">
        <w:t xml:space="preserve"> sukcesu</w:t>
      </w:r>
      <w:r>
        <w:t xml:space="preserve"> przedsiębiorstwa</w:t>
      </w:r>
      <w:r w:rsidRPr="00A943C5">
        <w:t xml:space="preserve">. Stąd też kolejna </w:t>
      </w:r>
      <w:r>
        <w:t xml:space="preserve">z </w:t>
      </w:r>
      <w:r w:rsidRPr="00A943C5">
        <w:t>opisywan</w:t>
      </w:r>
      <w:r>
        <w:t>ych</w:t>
      </w:r>
      <w:r w:rsidRPr="00A943C5">
        <w:t xml:space="preserve"> miar odnosi się właśnie to tego parametru. W porównaniu do badania tzw. efektów rynkowych usług uczeni (IWRA) miara satysfakcji odnosi się do bardzo subiektywnego parametru indywidualnego postrzegania jakości</w:t>
      </w:r>
      <w:r>
        <w:t xml:space="preserve"> przez uczestników badania, z drugiej strony taki sposób pomiaru daje szansę na wyeliminowanie czynnika błędnych założeń co do motywacji ludzi do uzyskiwania określonego poziomu zarobków lub innych tzw. obiektywnych efektów kształcenia. Założeniem dla koncepcji takiego pomiaru jest przyjęcie, że każdy, podejmując studia, chce po otrzymaniu takiej usługi być zadowolony z jej efektów. W odniesieniu do uczelni 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Jest to autorski zagregowany wskaźnik zbudowany na podstawie pomiarów satysfakcji z usługi wśród wybranych grup interesariuszy</w:t>
      </w:r>
      <w:r w:rsidRPr="00001D48">
        <w:rPr>
          <w:rStyle w:val="FootnoteReference"/>
        </w:rPr>
        <w:footnoteReference w:id="7"/>
      </w:r>
      <w:r>
        <w:t>. A zatem do wyliczenia jego wartości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różnorodnych badań w celu określenia siły wzajemnego wpływu poszczególnych grup interesariuszy i organizacji (lub grup organizacji) na siebie.</w:t>
      </w:r>
    </w:p>
    <w:p w14:paraId="202AFC5C" w14:textId="77777777" w:rsidR="00A40EDE" w:rsidRPr="008047ED" w:rsidRDefault="00A40EDE" w:rsidP="00A40EDE">
      <w:r w:rsidRPr="008047ED">
        <w:t>Wartość zagregowanego Indeksu Satysfakcji Interesariuszy możn</w:t>
      </w:r>
      <w:r>
        <w:t>a wyliczyć ze wzoru</w:t>
      </w:r>
      <w:r w:rsidRPr="008047ED">
        <w:t>:</w:t>
      </w:r>
    </w:p>
    <w:p w14:paraId="2C202A78" w14:textId="77777777" w:rsidR="00A40EDE" w:rsidRPr="00CC4AE1" w:rsidRDefault="00A40EDE" w:rsidP="00A40EDE">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5D4E1DF2" wp14:editId="18DFBF42">
            <wp:extent cx="998855" cy="173990"/>
            <wp:effectExtent l="0" t="0" r="0" b="0"/>
            <wp:docPr id="1138804019"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6909F749" w14:textId="77777777" w:rsidR="00A40EDE" w:rsidRPr="00BC0AAA" w:rsidRDefault="00A40EDE" w:rsidP="00A40EDE">
      <w:pPr>
        <w:rPr>
          <w:i/>
          <w:iCs/>
        </w:rPr>
      </w:pPr>
      <w:r w:rsidRPr="00BC0AAA">
        <w:rPr>
          <w:i/>
          <w:iCs/>
        </w:rPr>
        <w:t xml:space="preserve">gdzie: </w:t>
      </w:r>
    </w:p>
    <w:p w14:paraId="3E60A67A" w14:textId="77777777" w:rsidR="00A40EDE" w:rsidRPr="00BC0AAA" w:rsidRDefault="00A40EDE" w:rsidP="00A40EDE">
      <w:pPr>
        <w:ind w:left="709" w:firstLine="0"/>
        <w:jc w:val="left"/>
        <w:rPr>
          <w:rFonts w:cs="Arial"/>
          <w:i/>
          <w:iCs/>
        </w:rPr>
      </w:pPr>
      <w:r w:rsidRPr="00BC0AAA">
        <w:rPr>
          <w:rFonts w:cs="Arial"/>
          <w:i/>
          <w:iCs/>
        </w:rPr>
        <w:t xml:space="preserve">u </w:t>
      </w:r>
      <w:r>
        <w:rPr>
          <w:rFonts w:cs="Arial"/>
          <w:i/>
          <w:iCs/>
        </w:rPr>
        <w:t xml:space="preserve">– </w:t>
      </w:r>
      <w:r w:rsidRPr="00BC0AAA">
        <w:rPr>
          <w:rFonts w:cs="Arial"/>
          <w:i/>
          <w:iCs/>
        </w:rPr>
        <w:t>waga częściowego indeksu SSI</w:t>
      </w:r>
      <w:r>
        <w:rPr>
          <w:rFonts w:cs="Arial"/>
          <w:i/>
          <w:iCs/>
        </w:rPr>
        <w:t xml:space="preserve"> </w:t>
      </w:r>
      <w:r>
        <w:rPr>
          <w:rFonts w:cs="Arial"/>
          <w:i/>
          <w:iCs/>
        </w:rPr>
        <w:br/>
        <w:t>(jednostka: procent)</w:t>
      </w:r>
    </w:p>
    <w:p w14:paraId="1CDF72EF" w14:textId="77777777" w:rsidR="00A40EDE" w:rsidRPr="00BC0AAA" w:rsidRDefault="00000000" w:rsidP="00A40EDE">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A40EDE" w:rsidRPr="00BC0AAA">
        <w:rPr>
          <w:rFonts w:cs="Arial"/>
          <w:i/>
          <w:iCs/>
        </w:rPr>
        <w:t xml:space="preserve"> </w:t>
      </w:r>
      <w:r w:rsidR="00A40EDE">
        <w:rPr>
          <w:rFonts w:cs="Arial"/>
          <w:i/>
          <w:iCs/>
        </w:rPr>
        <w:t xml:space="preserve">– </w:t>
      </w:r>
      <w:r w:rsidR="00A40EDE" w:rsidRPr="00BC0AAA">
        <w:rPr>
          <w:rFonts w:cs="Arial"/>
          <w:i/>
          <w:iCs/>
        </w:rPr>
        <w:t>wartość częściowego indeksu SSI</w:t>
      </w:r>
      <w:r w:rsidR="00A40EDE">
        <w:rPr>
          <w:rFonts w:cs="Arial"/>
          <w:i/>
          <w:iCs/>
        </w:rPr>
        <w:t xml:space="preserve"> </w:t>
      </w:r>
      <w:r w:rsidR="00A40EDE">
        <w:rPr>
          <w:rFonts w:cs="Arial"/>
          <w:i/>
          <w:iCs/>
        </w:rPr>
        <w:br/>
        <w:t>(jednostka: procent maksymalnej oceny lub punkty wg przyjętej skali)</w:t>
      </w:r>
    </w:p>
    <w:p w14:paraId="434901C8" w14:textId="77777777" w:rsidR="00A40EDE" w:rsidRPr="008047ED" w:rsidRDefault="00A40EDE" w:rsidP="00A40EDE">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62D63005" w14:textId="77777777" w:rsidR="00A40EDE" w:rsidRDefault="00A40EDE" w:rsidP="00A40EDE">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4DFD0BE7" w14:textId="77777777" w:rsidR="00A40EDE" w:rsidRDefault="00A40EDE" w:rsidP="00A40EDE">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Pr>
          <w:szCs w:val="24"/>
        </w:rPr>
        <w:t>3)</w:t>
      </w:r>
    </w:p>
    <w:p w14:paraId="7FBE7FD2" w14:textId="77777777" w:rsidR="00A40EDE" w:rsidRPr="00980EB8" w:rsidRDefault="00A40EDE" w:rsidP="00A40EDE">
      <w:r>
        <w:t>Głównym elementem składowym zagregowanego indeksu SSI są w</w:t>
      </w:r>
      <w:r w:rsidRPr="00980EB8">
        <w:t>artoś</w:t>
      </w:r>
      <w:r>
        <w:t>ci</w:t>
      </w:r>
      <w:r w:rsidRPr="00980EB8">
        <w:t xml:space="preserve"> cząstkow</w:t>
      </w:r>
      <w:r>
        <w:t>ych</w:t>
      </w:r>
      <w:r w:rsidRPr="00980EB8">
        <w:t xml:space="preserve"> indeks</w:t>
      </w:r>
      <w:r>
        <w:t>ów</w:t>
      </w:r>
      <w:r w:rsidRPr="00980EB8">
        <w:t xml:space="preserve"> SSI wylicza</w:t>
      </w:r>
      <w:r>
        <w:t>ne</w:t>
      </w:r>
      <w:r w:rsidRPr="00980EB8">
        <w:t xml:space="preserve"> </w:t>
      </w:r>
      <w:r>
        <w:t>wg</w:t>
      </w:r>
      <w:r w:rsidRPr="00980EB8">
        <w:t xml:space="preserve"> wzoru (4):</w:t>
      </w:r>
    </w:p>
    <w:p w14:paraId="4A3A9280" w14:textId="77777777" w:rsidR="00A40EDE" w:rsidRPr="00980EB8" w:rsidRDefault="00A40EDE" w:rsidP="00A40EDE">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5AB9017F" wp14:editId="067B39A9">
            <wp:extent cx="998855" cy="173990"/>
            <wp:effectExtent l="0" t="0" r="0" b="0"/>
            <wp:docPr id="873358349"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413120A" w14:textId="77777777" w:rsidR="00A40EDE" w:rsidRPr="00793533" w:rsidRDefault="00A40EDE" w:rsidP="00A40EDE">
      <w:pPr>
        <w:rPr>
          <w:i/>
        </w:rPr>
      </w:pPr>
      <w:r w:rsidRPr="00793533">
        <w:rPr>
          <w:i/>
        </w:rPr>
        <w:lastRenderedPageBreak/>
        <w:t xml:space="preserve">gdzie: </w:t>
      </w:r>
    </w:p>
    <w:p w14:paraId="2AA7E5CC" w14:textId="77777777" w:rsidR="00A40EDE" w:rsidRPr="00793533" w:rsidRDefault="00A40EDE" w:rsidP="00A40EDE">
      <w:pPr>
        <w:ind w:left="709" w:firstLine="0"/>
        <w:jc w:val="left"/>
        <w:rPr>
          <w:i/>
        </w:rPr>
      </w:pPr>
      <w:r w:rsidRPr="00793533">
        <w:rPr>
          <w:i/>
        </w:rPr>
        <w:t xml:space="preserve">w </w:t>
      </w:r>
      <w:r>
        <w:rPr>
          <w:i/>
        </w:rPr>
        <w:t>– waga</w:t>
      </w:r>
      <w:r w:rsidRPr="00793533">
        <w:rPr>
          <w:i/>
        </w:rPr>
        <w:t xml:space="preserve"> </w:t>
      </w:r>
      <w:r>
        <w:rPr>
          <w:i/>
        </w:rPr>
        <w:t>pojedynczego</w:t>
      </w:r>
      <w:r w:rsidRPr="00793533">
        <w:rPr>
          <w:i/>
        </w:rPr>
        <w:t xml:space="preserve"> kryterium satysfakcji interesariuszy</w:t>
      </w:r>
      <w:r>
        <w:rPr>
          <w:i/>
        </w:rPr>
        <w:t xml:space="preserve"> </w:t>
      </w:r>
      <w:r>
        <w:rPr>
          <w:i/>
        </w:rPr>
        <w:br/>
        <w:t>(jednostka: procent)</w:t>
      </w:r>
    </w:p>
    <w:p w14:paraId="062786A0" w14:textId="77777777" w:rsidR="00A40EDE" w:rsidRPr="00793533" w:rsidRDefault="00A40EDE" w:rsidP="00A40EDE">
      <w:pPr>
        <w:ind w:left="709" w:firstLine="0"/>
        <w:jc w:val="left"/>
        <w:rPr>
          <w:i/>
        </w:rPr>
      </w:pPr>
      <w:r w:rsidRPr="00793533">
        <w:rPr>
          <w:i/>
        </w:rPr>
        <w:t xml:space="preserve">r </w:t>
      </w:r>
      <w:r>
        <w:rPr>
          <w:i/>
        </w:rPr>
        <w:t xml:space="preserve">– </w:t>
      </w:r>
      <w:r w:rsidRPr="00793533">
        <w:rPr>
          <w:i/>
        </w:rPr>
        <w:t xml:space="preserve">wartość oceny </w:t>
      </w:r>
      <w:r>
        <w:rPr>
          <w:i/>
        </w:rPr>
        <w:t xml:space="preserve">pojedynczego </w:t>
      </w:r>
      <w:r w:rsidRPr="00793533">
        <w:rPr>
          <w:i/>
        </w:rPr>
        <w:t>kryterium satysfakcji interesariuszy</w:t>
      </w:r>
      <w:r>
        <w:rPr>
          <w:i/>
        </w:rPr>
        <w:t xml:space="preserve"> </w:t>
      </w:r>
      <w:r>
        <w:rPr>
          <w:i/>
        </w:rPr>
        <w:br/>
        <w:t>(jednostka: procent maksymalnej oceny lub punkty wg przyjętej skali)</w:t>
      </w:r>
    </w:p>
    <w:p w14:paraId="35644E7D" w14:textId="77777777" w:rsidR="00A40EDE" w:rsidRPr="00793533" w:rsidRDefault="00A40EDE" w:rsidP="00A40EDE">
      <w:pPr>
        <w:jc w:val="left"/>
        <w:rPr>
          <w:i/>
        </w:rPr>
      </w:pPr>
      <w:r w:rsidRPr="00793533">
        <w:rPr>
          <w:i/>
        </w:rPr>
        <w:t>a – liczba porządkowa lub nazwa grupy interesariuszy</w:t>
      </w:r>
    </w:p>
    <w:p w14:paraId="6423EB3F" w14:textId="77777777" w:rsidR="00A40EDE" w:rsidRPr="00793533" w:rsidRDefault="00A40EDE" w:rsidP="00A40EDE">
      <w:pPr>
        <w:jc w:val="left"/>
        <w:rPr>
          <w:i/>
        </w:rPr>
      </w:pPr>
      <w:r w:rsidRPr="00793533">
        <w:rPr>
          <w:i/>
        </w:rPr>
        <w:t>i – liczba ocenianych kryteriów</w:t>
      </w:r>
    </w:p>
    <w:p w14:paraId="5104C7EC" w14:textId="77777777" w:rsidR="00A40EDE" w:rsidRPr="00793533" w:rsidRDefault="00A40EDE" w:rsidP="00A40EDE">
      <w:pPr>
        <w:jc w:val="left"/>
        <w:rPr>
          <w:i/>
        </w:rPr>
      </w:pPr>
      <w:r w:rsidRPr="00793533">
        <w:rPr>
          <w:i/>
        </w:rPr>
        <w:t>j – liczba oceniających w grupie interesariuszy</w:t>
      </w:r>
      <w:r>
        <w:rPr>
          <w:i/>
        </w:rP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3F768220" w14:textId="77777777" w:rsidR="00A40EDE" w:rsidRDefault="00A40EDE" w:rsidP="00A40EDE">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na wyliczenie zagregowanej wartości oceny nawet na podstawie danych pochodzących z odpowiedzi udzielanych według różnych </w:t>
      </w:r>
      <w:proofErr w:type="spellStart"/>
      <w:r>
        <w:t>skal</w:t>
      </w:r>
      <w:proofErr w:type="spellEnd"/>
      <w:r>
        <w:t xml:space="preserve">, natomiast drugie podejście wymaga zachowania jednolitych </w:t>
      </w:r>
      <w:proofErr w:type="spellStart"/>
      <w:r>
        <w:t>skal</w:t>
      </w:r>
      <w:proofErr w:type="spellEnd"/>
      <w:r>
        <w:t xml:space="preserve"> oceny w zakresie pomiarów wszystkich ocen składowych.</w:t>
      </w:r>
    </w:p>
    <w:p w14:paraId="406AD3DA" w14:textId="77777777" w:rsidR="00A40EDE" w:rsidRPr="004C54F0" w:rsidRDefault="00A40EDE" w:rsidP="00A40EDE">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t> </w:t>
      </w:r>
      <w:r w:rsidRPr="004C54F0">
        <w:t xml:space="preserve">gospodarek narodowych. </w:t>
      </w:r>
      <w:r>
        <w:t>Opisane w niniejszym podrozdziale metody pomiaru jakości reprezentują zarówno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t xml:space="preserve">(…) </w:t>
      </w:r>
      <w:r w:rsidRPr="00233788">
        <w:t>dostarczenie poszczególnym grupom interesariuszy uczelni wiarygodnych informacji o</w:t>
      </w:r>
      <w:r>
        <w:t> </w:t>
      </w:r>
      <w:r w:rsidRPr="00233788">
        <w:t xml:space="preserve">poziomie realizacji przez nie ich kluczowej funkcji, co powinno </w:t>
      </w:r>
      <w:r>
        <w:t xml:space="preserve">(…) </w:t>
      </w:r>
      <w:r w:rsidRPr="00233788">
        <w:t>ułatwić dokonywanie porównań i</w:t>
      </w:r>
      <w:r>
        <w:t> </w:t>
      </w:r>
      <w:r w:rsidRPr="00233788">
        <w:t>podejmowanie na ich podstawie korzystnych decyzji</w:t>
      </w:r>
      <w:r>
        <w:t>”</w:t>
      </w:r>
      <w:r w:rsidRPr="00233788">
        <w:t xml:space="preserve"> </w:t>
      </w:r>
      <w:r w:rsidRPr="00233788">
        <w:fldChar w:fldCharType="begin" w:fldLock="1"/>
      </w:r>
      <w:r>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921CC1">
        <w:rPr>
          <w:noProof/>
        </w:rPr>
        <w:t>(Hall, 2013, s. 52)</w:t>
      </w:r>
      <w:r w:rsidRPr="00233788">
        <w:fldChar w:fldCharType="end"/>
      </w:r>
      <w:r>
        <w:t xml:space="preserve">. Taką rolę bez wątpienia spełniają </w:t>
      </w:r>
      <w:r w:rsidRPr="004C54F0">
        <w:t xml:space="preserve">rankingi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t>Szersze</w:t>
      </w:r>
      <w:r w:rsidRPr="004C54F0">
        <w:t xml:space="preserve"> omówienie wybranych rankingów, również z odniesieniem do realiów polskich</w:t>
      </w:r>
      <w:r>
        <w:t>,</w:t>
      </w:r>
      <w:r w:rsidRPr="004C54F0">
        <w:t xml:space="preserve"> znajduje się w kolejnym </w:t>
      </w:r>
      <w:r>
        <w:t>pod</w:t>
      </w:r>
      <w:r w:rsidRPr="004C54F0">
        <w:t>rozdziale.</w:t>
      </w:r>
    </w:p>
    <w:p w14:paraId="7CEC49FA" w14:textId="77777777" w:rsidR="00A40EDE" w:rsidRDefault="00A40EDE" w:rsidP="00A40EDE">
      <w:r>
        <w:t xml:space="preserve">Współcześnie rankingi uniwersytetów są bardzo popularną metodą porównywania uczelni.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t>
      </w:r>
      <w:r>
        <w:lastRenderedPageBreak/>
        <w:t xml:space="preserve">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Pr>
          <w:rFonts w:ascii="Cambria Math" w:hAnsi="Cambria Math" w:cs="Cambria Math"/>
        </w:rPr>
        <w:instrText>‑</w:instrText>
      </w:r>
      <w:r>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921CC1">
        <w:rPr>
          <w:noProof/>
        </w:rPr>
        <w:t>(Wilbers &amp; Brankovic, 2021)</w:t>
      </w:r>
      <w:r>
        <w:fldChar w:fldCharType="end"/>
      </w:r>
      <w: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t>inkluzywności</w:t>
      </w:r>
      <w:proofErr w:type="spellEnd"/>
      <w:r>
        <w:t xml:space="preserve">. Jednocześnie przy obecnie mocno ugruntowanej pozycji wielu rankingów są one coraz częściej podstawą do podejmowania decyzji nie tylko przez kandydatów na studia, ale również przez inwestorów i instytucje publiczne (np. dot. nawiązywania współpracy) ale też różnych decyzji politycznych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921CC1">
        <w:rPr>
          <w:noProof/>
        </w:rPr>
        <w:t>(por. Rauhvargers, 2014)</w:t>
      </w:r>
      <w:r>
        <w:fldChar w:fldCharType="end"/>
      </w:r>
      <w:r>
        <w:t xml:space="preserv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p>
    <w:p w14:paraId="04131599" w14:textId="77777777" w:rsidR="00A40EDE" w:rsidRDefault="00A40EDE" w:rsidP="00A40EDE">
      <w:pPr>
        <w:spacing w:before="240"/>
      </w:pPr>
      <w:r>
        <w:t xml:space="preserve">Analizując rezultaty wyżej opisanych czterech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w:t>
      </w:r>
      <w:r w:rsidRPr="001A79D4">
        <w:rPr>
          <w:i/>
          <w:iCs/>
        </w:rPr>
        <w:t>top100</w:t>
      </w:r>
      <w:r>
        <w:t xml:space="preserve">) w tych rankingach, okazuje się, że ponad połowa uczelni (51) występuje we wszystkich czterech rankingach. Dokładniejsze wyniki analizy przedstawiono w Tabeli 23. Już po wstępnej analizie można zauważyć, że w przypadku rankingu THE posiada on najmniej uczelni występujących w </w:t>
      </w:r>
      <w:r w:rsidRPr="001A79D4">
        <w:rPr>
          <w:i/>
          <w:iCs/>
        </w:rPr>
        <w:t>top100</w:t>
      </w:r>
      <w:r>
        <w:t xml:space="preserve">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aby za wystąpienie we wszystkich czterech przypisywać 3 punkty, za wystąpienie w trzech 2 punkty, za wystąpienie w dwóch 1 punkt, a za wystąpienie tylko w jednym rankingu 0 punktów, to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6B304461" w14:textId="77777777" w:rsidR="00A40EDE" w:rsidRPr="00F66F63" w:rsidRDefault="00A40EDE" w:rsidP="00A40EDE">
      <w:pPr>
        <w:pStyle w:val="Tytutabeli"/>
      </w:pPr>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Pr>
          <w:rStyle w:val="TytutabeliZnak"/>
          <w:noProof/>
        </w:rPr>
        <w:t>23</w:t>
      </w:r>
      <w:r w:rsidRPr="00654DD1">
        <w:rPr>
          <w:rStyle w:val="TytutabeliZnak"/>
        </w:rPr>
        <w:fldChar w:fldCharType="end"/>
      </w:r>
      <w:r>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A40EDE" w:rsidRPr="00B5787D" w14:paraId="571A2CE6" w14:textId="77777777" w:rsidTr="00B668F9">
        <w:trPr>
          <w:trHeight w:val="285"/>
        </w:trPr>
        <w:tc>
          <w:tcPr>
            <w:tcW w:w="1474" w:type="dxa"/>
            <w:noWrap/>
            <w:hideMark/>
          </w:tcPr>
          <w:p w14:paraId="35BC271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0E35505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8"/>
            </w:r>
          </w:p>
        </w:tc>
        <w:tc>
          <w:tcPr>
            <w:tcW w:w="1474" w:type="dxa"/>
            <w:noWrap/>
            <w:hideMark/>
          </w:tcPr>
          <w:p w14:paraId="2E57D40D"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7A6EC44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066C8B33"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0D24C80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THE</w:t>
            </w:r>
          </w:p>
        </w:tc>
      </w:tr>
      <w:tr w:rsidR="00A40EDE" w:rsidRPr="0075766C" w14:paraId="79F12044" w14:textId="77777777" w:rsidTr="00B668F9">
        <w:trPr>
          <w:trHeight w:val="285"/>
        </w:trPr>
        <w:tc>
          <w:tcPr>
            <w:tcW w:w="1474" w:type="dxa"/>
            <w:noWrap/>
            <w:vAlign w:val="center"/>
            <w:hideMark/>
          </w:tcPr>
          <w:p w14:paraId="22395F8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0E128E1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78E0FBB6"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6A2577A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3A6BB89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5195C69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A40EDE" w:rsidRPr="0075766C" w14:paraId="41FC9F9C" w14:textId="77777777" w:rsidTr="00B668F9">
        <w:trPr>
          <w:trHeight w:val="285"/>
        </w:trPr>
        <w:tc>
          <w:tcPr>
            <w:tcW w:w="1474" w:type="dxa"/>
            <w:noWrap/>
            <w:vAlign w:val="center"/>
            <w:hideMark/>
          </w:tcPr>
          <w:p w14:paraId="326FC97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059192C3"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3CB7E7D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76468C0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0B77EA9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126EDC0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A40EDE" w:rsidRPr="0075766C" w14:paraId="753BD1D2" w14:textId="77777777" w:rsidTr="00B668F9">
        <w:trPr>
          <w:trHeight w:val="285"/>
        </w:trPr>
        <w:tc>
          <w:tcPr>
            <w:tcW w:w="1474" w:type="dxa"/>
            <w:noWrap/>
            <w:vAlign w:val="center"/>
            <w:hideMark/>
          </w:tcPr>
          <w:p w14:paraId="1384090E"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4B5C085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24B902E5"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8B0C66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0B78A7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7C481AD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A40EDE" w:rsidRPr="0075766C" w14:paraId="0DC9A2AC" w14:textId="77777777" w:rsidTr="00B668F9">
        <w:trPr>
          <w:trHeight w:val="285"/>
        </w:trPr>
        <w:tc>
          <w:tcPr>
            <w:tcW w:w="1474" w:type="dxa"/>
            <w:noWrap/>
            <w:vAlign w:val="center"/>
            <w:hideMark/>
          </w:tcPr>
          <w:p w14:paraId="12ED6C6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3963D89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67A309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8A7E39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BD392B7"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EB0556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A40EDE" w:rsidRPr="0075766C" w14:paraId="71E1823F" w14:textId="77777777" w:rsidTr="00B668F9">
        <w:trPr>
          <w:trHeight w:val="285"/>
        </w:trPr>
        <w:tc>
          <w:tcPr>
            <w:tcW w:w="1474" w:type="dxa"/>
            <w:noWrap/>
            <w:vAlign w:val="center"/>
            <w:hideMark/>
          </w:tcPr>
          <w:p w14:paraId="0B7247D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3A3A2AF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649014B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06784E8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506A8AC1"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225A00E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734E8D0A" w14:textId="77777777" w:rsidR="00A40EDE" w:rsidRPr="00D95B07" w:rsidRDefault="00A40EDE" w:rsidP="00A40EDE">
      <w:pPr>
        <w:pStyle w:val="rdo"/>
        <w:rPr>
          <w:lang w:val="pl-PL"/>
        </w:rPr>
      </w:pPr>
      <w:r w:rsidRPr="00D95B07">
        <w:rPr>
          <w:lang w:val="pl-PL"/>
        </w:rPr>
        <w:t xml:space="preserve">Źródło: opracowanie własne na podstawie wyników rankingów THE2023, ARWU2022, QS2023 i </w:t>
      </w:r>
      <w:proofErr w:type="spellStart"/>
      <w:r w:rsidRPr="00D95B07">
        <w:rPr>
          <w:lang w:val="pl-PL"/>
        </w:rPr>
        <w:t>Webometrics</w:t>
      </w:r>
      <w:proofErr w:type="spellEnd"/>
      <w:r w:rsidRPr="00D95B07">
        <w:rPr>
          <w:lang w:val="pl-PL"/>
        </w:rPr>
        <w:t xml:space="preserve"> 2023 H1 </w:t>
      </w:r>
      <w:r>
        <w:fldChar w:fldCharType="begin" w:fldLock="1"/>
      </w:r>
      <w:r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fldChar w:fldCharType="separate"/>
      </w:r>
      <w:r w:rsidRPr="00D95B07">
        <w:rPr>
          <w:noProof/>
          <w:lang w:val="pl-PL"/>
        </w:rPr>
        <w:t>(ARWU, 2022a; Cybermetrics Lab, 2023; QS Quacquarelli Symonds, 2023m; Times Higher Education, 2023)</w:t>
      </w:r>
      <w:r>
        <w:fldChar w:fldCharType="end"/>
      </w:r>
    </w:p>
    <w:p w14:paraId="2107C6A8" w14:textId="77777777" w:rsidR="008640C0" w:rsidRDefault="008640C0" w:rsidP="008640C0">
      <w:pPr>
        <w:spacing w:before="240"/>
      </w:pPr>
      <w:r>
        <w:t xml:space="preserve">Można stworzyć ranking uwzględniający pozycje uczelni w różnych rankingach, tak aby odzwierciedlić fakt zaistnienia danej uczelni w niektórych lub we wszystkich rankingach, co niewątpliwie również niesie informację o wartości usług dostarczanych przez uczelnie. Propozycję takiego rankingu przedstawiono w załączniku </w:t>
      </w:r>
      <w:commentRangeStart w:id="17"/>
      <w:r>
        <w:t>nr 4</w:t>
      </w:r>
      <w:commentRangeEnd w:id="17"/>
      <w:r>
        <w:rPr>
          <w:rStyle w:val="CommentReference"/>
          <w:rFonts w:ascii="Times New Roman" w:eastAsia="Times New Roman" w:hAnsi="Times New Roman"/>
          <w:szCs w:val="20"/>
          <w:lang w:eastAsia="pl-PL"/>
        </w:rPr>
        <w:commentReference w:id="17"/>
      </w:r>
      <w:r>
        <w:t xml:space="preserve"> (</w:t>
      </w:r>
      <w:r>
        <w:fldChar w:fldCharType="begin"/>
      </w:r>
      <w:r>
        <w:instrText xml:space="preserve"> REF _Ref134656238 \h </w:instrText>
      </w:r>
      <w:r>
        <w:fldChar w:fldCharType="separate"/>
      </w:r>
      <w:r>
        <w:t xml:space="preserve">Tabela </w:t>
      </w:r>
      <w:r>
        <w:rPr>
          <w:noProof/>
        </w:rPr>
        <w:t>81</w:t>
      </w:r>
      <w:r>
        <w:fldChar w:fldCharType="end"/>
      </w:r>
      <w: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Pr="00DA1B58">
        <w:rPr>
          <w:i/>
          <w:iCs/>
        </w:rPr>
        <w:t>Ranking Value 250</w:t>
      </w:r>
      <w:r>
        <w:t xml:space="preserve">). Stwierdzono empirycznie, że dla zaproponowanego zestawu rang z rankingów THE2023, ARWU2022, QS2023 i </w:t>
      </w:r>
      <w:proofErr w:type="spellStart"/>
      <w:r>
        <w:t>Webometrics</w:t>
      </w:r>
      <w:proofErr w:type="spellEnd"/>
      <w:r>
        <w:t xml:space="preserve"> 2023H1</w:t>
      </w:r>
      <w:r w:rsidRPr="00001D48">
        <w:rPr>
          <w:rStyle w:val="FootnoteReference"/>
        </w:rPr>
        <w:footnoteReference w:id="9"/>
      </w:r>
      <w:r>
        <w:t xml:space="preserve"> przypisanie wartości 250 pozwala na uwzględnienie wszystkich uczelni występujących w większej liczbie rankingów na pozycjach wyższych niż te osiągnięte przez uczelnie występujące w mniejszej liczbie rankingów. Wartość Rankingu RV250 została obliczona jako suma punktów przyznawanych za pozycję danej uczelni w każdym z analizowanych czterech rankingów. A zatem im mniejsza liczba uzyskanych punktów tym pozycja uczelni w Rankingu RV250 jest wyższa. Od strony obliczeniowej można to zinterpretować tak, że uczelnie, które nie występują w jakimś rankingu, otrzymują przypisaną wartość 250 punktów dla każdego faktu niewystąpienia w jednym z 4 analizowanych rankingów. W związku z tym np. uczelnie występujące tylko w jednym z rankingów otrzymują z tego powodu wynik o wartości 750 punktów plus wartość rangi odpowiadająca pozycji danej uczelni w rankingu, w którym występują.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r-Pearsona wyników </w:t>
      </w:r>
      <w:r w:rsidRPr="005337BD">
        <w:rPr>
          <w:i/>
          <w:iCs/>
        </w:rPr>
        <w:t>top100</w:t>
      </w:r>
      <w:r>
        <w:t xml:space="preserve"> analizowanych rankingów z rankingiem RV250 przedstawiono w Tabeli 25.</w:t>
      </w:r>
    </w:p>
    <w:p w14:paraId="69B89A9C" w14:textId="77777777" w:rsidR="008640C0" w:rsidRDefault="008640C0" w:rsidP="008640C0">
      <w:r w:rsidRPr="00304FA3">
        <w:t xml:space="preserve">Wszystkie metodologie można podzielić na trzy grupy: mierzące czynniki wpływające na jakość edukacji, mierzące czynniki świadczące o efektach edukacji oraz takie, które wykorzystują </w:t>
      </w:r>
      <w:r w:rsidRPr="00304FA3">
        <w:lastRenderedPageBreak/>
        <w:t>połączenie obu wyżej wymienionych.</w:t>
      </w:r>
      <w:r>
        <w:t xml:space="preserve"> Na pewno bardzo rozbudowaną strukturą i złożoną metodologią odznacza się Ranking Perspektywy.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(Nagroda Nobla, Medal Fieldsa) zarówno wśród wykładowców, jak i absolwentów, a także wybitne osiągnięcia naukowe mierzone wskaźnikami </w:t>
      </w:r>
      <w:proofErr w:type="spellStart"/>
      <w:r>
        <w:t>cytowań</w:t>
      </w:r>
      <w:proofErr w:type="spellEnd"/>
      <w:r>
        <w:t xml:space="preserve"> oraz publikacjami w najbardziej prestiżowych czasopismach. Tu w ocenie uczelni wyraźnie zauważalne jest pominięcie osiągnięć w dziedzinach typowo humanistycznych. Nasuwa się przypuszczenie, że oryginalnym celem powstania tego rankingu jest danie wskazówki potencjalnym chińskim studentom lub odpowiednim decydentom,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7607A793" w14:textId="6A1031E7" w:rsidR="00A40EDE" w:rsidRDefault="008640C0" w:rsidP="008640C0">
      <w:r>
        <w:t xml:space="preserve">Rankingi QS i THE mają dość podobne metodologie –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 Najbardziej nietypowy na tle pozostałych rankingów jest ranking </w:t>
      </w:r>
      <w:proofErr w:type="spellStart"/>
      <w:r>
        <w:t>Webometrics</w:t>
      </w:r>
      <w:proofErr w:type="spellEnd"/>
      <w:r>
        <w:t xml:space="preserve">. Został on stworzony według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 nawet niewielkie i lokalne – uczelnie na świecie. Co zaskakujące, wyniki rankingu </w:t>
      </w:r>
      <w:proofErr w:type="spellStart"/>
      <w:r>
        <w:t>Webometrics</w:t>
      </w:r>
      <w:proofErr w:type="spellEnd"/>
      <w:r>
        <w:t xml:space="preserve"> pomimo całkowicie odmiennej koncepcji jego opracowania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z rankingu </w:t>
      </w:r>
      <w:proofErr w:type="spellStart"/>
      <w:r>
        <w:t>Webometrics</w:t>
      </w:r>
      <w:proofErr w:type="spellEnd"/>
      <w:r>
        <w:t xml:space="preserve"> z pozycjami w lokalnym rankingu Perspektywy,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poziomu i obszarów wymagających doskonalenia. Z tego powodu korzystanie z rankingów może być bardzo pomocnym punktem wyjścia do procesów doskonalenia jakości usług, a także do weryfikacji skuteczności podejmowanych działań doskonalących. Do tego ważne może się okazać dobre zrozumienie różnych </w:t>
      </w:r>
      <w:r>
        <w:lastRenderedPageBreak/>
        <w:t>metodologii rankingów, gdyż dzięki odmiennym sposobom pomiaru mogą one dostarczyć uzupełniających się informacji nt. przyczyn zmian w poziomie jakości. Podobnie jak do pomiaru jakości warto korzystać z uznanych metod, tak również do zarządzania jakością warto wykorzystać sprawdzone narzędzia. Te z nich, które oferują przydatne dla zarządzania uczelniami możliwości, zostaną omówione w następnym podrozdziale.</w:t>
      </w:r>
    </w:p>
    <w:p w14:paraId="131F08FC" w14:textId="77777777" w:rsidR="009723C1" w:rsidRDefault="009723C1" w:rsidP="009723C1">
      <w:r>
        <w:t xml:space="preserve">Uczelnie w Polsce są organizacjami podlegającymi szeregowi regulacji prawnych. Jest to naturalne, biorąc pod uwagę wymaganie uznawania dyplomów za potwierdzenie pewnego osiągniętego przez studentów poziomu wiedzy i umiejętności. Ponadto w realiach Polski po przemianie ustrojowej w końcu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pośród różnych regulacji wprowadził również te kształtujące wymagania dla zarządzania uczelniami, w tym zarządzania jakością. Są one związane z wymaganiami co do struktury i organizacji zarządzania uczelniami, ale również takie, które określają reguły akredytacji i oceny jakości różnych instytucji. Pewne aspekty tego tematu zostały omówione w podrozdziale </w:t>
      </w:r>
      <w:r>
        <w:fldChar w:fldCharType="begin"/>
      </w:r>
      <w:r>
        <w:instrText xml:space="preserve"> REF _Ref66874449 \r \h </w:instrText>
      </w:r>
      <w:r>
        <w:fldChar w:fldCharType="separate"/>
      </w:r>
      <w:r>
        <w:t>1.1.3</w:t>
      </w:r>
      <w:r>
        <w:fldChar w:fldCharType="end"/>
      </w:r>
      <w:r>
        <w:t xml:space="preserve"> odnoszącym się do istniejących uwarunkowań funkcjonowania uczelni, gdzie opisane zostały m.in. zmiany wprowadzane w wymaganiach dla uczelni co oczywiście wiąże się z wpływem na zarządzanie tymi instytucjami. Natomiast w niniejszym podrozdziale zostaną omówione tematy ściśle odnoszące się do koncepcji zarządzania jakością stosowanych w różnym zakresie na uczelniach. Ma to na celu ukazanie, między innymi, podobieństw i różnic w stosowanych narzędziach zarządzania jakością 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 Jest to szczególnie istotne wobec wzmocnienia roli rektorów w zarządzaniu szkołami wyższymi w najnowszych regulacjach, co sprawia, że wnioski z niniejszej pracy również powinny być sformułowane przede wszystkim jako wskazówki dla najwyższego kierownictwa uczelni.</w:t>
      </w:r>
    </w:p>
    <w:p w14:paraId="0265C4A2" w14:textId="77777777" w:rsidR="009723C1" w:rsidRDefault="009723C1" w:rsidP="009723C1">
      <w:r>
        <w:t xml:space="preserve">Do zarządzania, w tym zarządzania jakością instytucjami edukacji wyższej mają zastosowanie koncepcje i narzędzia opracowane na potrzeby usług publicznych, gdyż usługi uczelni, szczególnie w zakresie, w 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t>
      </w:r>
      <w:r>
        <w:lastRenderedPageBreak/>
        <w:t>wprowadziły pewne uporządkowanie i usystematyzowanie w tej dziedzinie, pomocne w praktycznym dbaniu o jakość na poziomie coraz większych organizacji.</w:t>
      </w:r>
    </w:p>
    <w:p w14:paraId="15352258" w14:textId="77777777" w:rsidR="009723C1" w:rsidRDefault="009723C1" w:rsidP="009723C1">
      <w:pPr>
        <w:ind w:firstLine="0"/>
      </w:pPr>
      <w:r>
        <w:t>W ujęciu historycznym koncepcje dotyczące dbania o jakość rozwijały się wraz z rozwojem przemysłu i dziedziny zarządzania w ogóle. W Tabeli 27 przedstawiono najważniejsze etapy rozwoju podejścia do zarządzania jakością z perspektywy historycznej. To syntetyczne ujęcie historycznego rozwoju podejścia do jakości w ramach zarządzania ukazuje kierunek od odizolowanego elementu dodatkowego wspierającego skuteczność procesów dostarczania wartości dla klienta</w:t>
      </w:r>
      <w:r w:rsidRPr="00001D48">
        <w:rPr>
          <w:rStyle w:val="FootnoteReference"/>
        </w:rPr>
        <w:footnoteReference w:id="10"/>
      </w:r>
      <w: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 XX w.</w:t>
      </w:r>
    </w:p>
    <w:p w14:paraId="327349E1" w14:textId="77777777" w:rsidR="009723C1" w:rsidRDefault="009723C1" w:rsidP="009723C1">
      <w:pPr>
        <w:pStyle w:val="Tytutabeli"/>
      </w:pPr>
      <w:r>
        <w:t xml:space="preserve">Tabela </w:t>
      </w:r>
      <w:fldSimple w:instr=" SEQ Tabela \* ARABIC ">
        <w:r>
          <w:rPr>
            <w:noProof/>
          </w:rPr>
          <w:t>27</w:t>
        </w:r>
      </w:fldSimple>
      <w:r>
        <w:rPr>
          <w:noProof/>
        </w:rPr>
        <w:t>.</w:t>
      </w:r>
      <w:r>
        <w:t xml:space="preserve"> Zmiany podejścia do zarządzania jakością w ujęciu historycznym</w:t>
      </w:r>
    </w:p>
    <w:tbl>
      <w:tblPr>
        <w:tblStyle w:val="TableGrid"/>
        <w:tblW w:w="0" w:type="auto"/>
        <w:tblLook w:val="04A0" w:firstRow="1" w:lastRow="0" w:firstColumn="1" w:lastColumn="0" w:noHBand="0" w:noVBand="1"/>
      </w:tblPr>
      <w:tblGrid>
        <w:gridCol w:w="3118"/>
        <w:gridCol w:w="1701"/>
        <w:gridCol w:w="4252"/>
      </w:tblGrid>
      <w:tr w:rsidR="009723C1" w:rsidRPr="00D725C7" w14:paraId="2DE71B1A" w14:textId="77777777" w:rsidTr="00E45F30">
        <w:trPr>
          <w:cantSplit/>
          <w:tblHeader/>
        </w:trPr>
        <w:tc>
          <w:tcPr>
            <w:tcW w:w="3118" w:type="dxa"/>
            <w:vAlign w:val="center"/>
          </w:tcPr>
          <w:p w14:paraId="0BE60CA2" w14:textId="77777777" w:rsidR="009723C1" w:rsidRPr="00D725C7" w:rsidRDefault="009723C1" w:rsidP="00E45F30">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137F6697" w14:textId="77777777" w:rsidR="009723C1" w:rsidRPr="00D725C7" w:rsidRDefault="009723C1" w:rsidP="00E45F30">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198F6A20" w14:textId="77777777" w:rsidR="009723C1" w:rsidRPr="00D725C7" w:rsidRDefault="009723C1" w:rsidP="00E45F30">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9723C1" w:rsidRPr="00D725C7" w14:paraId="7D4FC29B" w14:textId="77777777" w:rsidTr="00E45F30">
        <w:trPr>
          <w:cantSplit/>
        </w:trPr>
        <w:tc>
          <w:tcPr>
            <w:tcW w:w="3118" w:type="dxa"/>
            <w:vAlign w:val="center"/>
          </w:tcPr>
          <w:p w14:paraId="1607873E" w14:textId="77777777" w:rsidR="009723C1" w:rsidRDefault="009723C1" w:rsidP="00E45F30">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DC2459" w14:textId="77777777" w:rsidR="009723C1" w:rsidRPr="00D725C7" w:rsidRDefault="009723C1" w:rsidP="00E45F30">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4D6B4778" w14:textId="77777777" w:rsidR="009723C1" w:rsidRPr="00D725C7" w:rsidRDefault="009723C1" w:rsidP="00E45F30">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27A197F8" w14:textId="77777777" w:rsidR="009723C1" w:rsidRPr="00D725C7" w:rsidRDefault="009723C1" w:rsidP="00E45F30">
            <w:pPr>
              <w:pStyle w:val="TekstTabeli"/>
              <w:rPr>
                <w:lang w:val="pl-PL"/>
              </w:rPr>
            </w:pPr>
            <w:r w:rsidRPr="00D725C7">
              <w:rPr>
                <w:lang w:val="pl-PL"/>
              </w:rPr>
              <w:t>Wyodrębnienie ustrukturyzowanej kontroli odbiorczej na końcu procesu produkcyjnego; inspektorzy jakości</w:t>
            </w:r>
          </w:p>
        </w:tc>
      </w:tr>
      <w:tr w:rsidR="009723C1" w:rsidRPr="00D725C7" w14:paraId="44BE7B86" w14:textId="77777777" w:rsidTr="00E45F30">
        <w:trPr>
          <w:cantSplit/>
        </w:trPr>
        <w:tc>
          <w:tcPr>
            <w:tcW w:w="3118" w:type="dxa"/>
            <w:vAlign w:val="center"/>
          </w:tcPr>
          <w:p w14:paraId="77E9B961"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Sterowanie jakością </w:t>
            </w:r>
          </w:p>
          <w:p w14:paraId="5C79AEDB"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4335E1B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5205737" w14:textId="77777777" w:rsidR="009723C1" w:rsidRPr="00D725C7" w:rsidRDefault="009723C1" w:rsidP="00E45F30">
            <w:pPr>
              <w:pStyle w:val="TekstTabeli"/>
              <w:rPr>
                <w:lang w:val="pl-PL"/>
              </w:rPr>
            </w:pPr>
            <w:r w:rsidRPr="00D725C7">
              <w:rPr>
                <w:lang w:val="pl-PL"/>
              </w:rPr>
              <w:t>Karty kontrolne i statystyczne sterowanie procesami poprodukcyjnymi; standaryzacja, planowanie jakości i dokumentacja systemu zarządzania</w:t>
            </w:r>
          </w:p>
        </w:tc>
      </w:tr>
      <w:tr w:rsidR="009723C1" w:rsidRPr="00D725C7" w14:paraId="3328D877" w14:textId="77777777" w:rsidTr="00E45F30">
        <w:trPr>
          <w:cantSplit/>
        </w:trPr>
        <w:tc>
          <w:tcPr>
            <w:tcW w:w="3118" w:type="dxa"/>
            <w:vAlign w:val="center"/>
          </w:tcPr>
          <w:p w14:paraId="5A959367"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Zapewnianie jakości </w:t>
            </w:r>
          </w:p>
          <w:p w14:paraId="3744BA7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62B1940F"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5189EBD3" w14:textId="77777777" w:rsidR="009723C1" w:rsidRPr="00D725C7" w:rsidRDefault="009723C1" w:rsidP="00E45F30">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D725C7" w14:paraId="55283ED6" w14:textId="77777777" w:rsidTr="00E45F30">
        <w:trPr>
          <w:cantSplit/>
        </w:trPr>
        <w:tc>
          <w:tcPr>
            <w:tcW w:w="3118" w:type="dxa"/>
            <w:vAlign w:val="center"/>
          </w:tcPr>
          <w:p w14:paraId="41052CC4" w14:textId="77777777" w:rsidR="009723C1" w:rsidRDefault="009723C1" w:rsidP="00E45F30">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7E932561"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6E0DF3B2"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284ADE70" w14:textId="77777777" w:rsidR="009723C1" w:rsidRDefault="009723C1" w:rsidP="00E45F30">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5B444262" w14:textId="77777777" w:rsidR="009723C1" w:rsidRDefault="009723C1" w:rsidP="00E45F30">
            <w:pPr>
              <w:pStyle w:val="TekstTabeli"/>
              <w:rPr>
                <w:lang w:val="pl-PL"/>
              </w:rPr>
            </w:pPr>
            <w:r w:rsidRPr="00D725C7">
              <w:rPr>
                <w:lang w:val="pl-PL"/>
              </w:rPr>
              <w:t>Przywództwo, ludzie i procesy</w:t>
            </w:r>
            <w:r>
              <w:rPr>
                <w:lang w:val="pl-PL"/>
              </w:rPr>
              <w:t>.</w:t>
            </w:r>
          </w:p>
          <w:p w14:paraId="64B37F51" w14:textId="77777777" w:rsidR="009723C1" w:rsidRPr="00D725C7" w:rsidRDefault="009723C1" w:rsidP="00E45F30">
            <w:pPr>
              <w:pStyle w:val="TekstTabeli"/>
              <w:rPr>
                <w:lang w:val="pl-PL"/>
              </w:rPr>
            </w:pPr>
            <w:r>
              <w:rPr>
                <w:lang w:val="pl-PL"/>
              </w:rPr>
              <w:t>Z</w:t>
            </w:r>
            <w:r w:rsidRPr="00D725C7">
              <w:rPr>
                <w:lang w:val="pl-PL"/>
              </w:rPr>
              <w:t>arządzanie oparte na faktach</w:t>
            </w:r>
          </w:p>
        </w:tc>
      </w:tr>
    </w:tbl>
    <w:p w14:paraId="03FF6D9D"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D95B07">
        <w:rPr>
          <w:noProof/>
          <w:lang w:val="pl-PL"/>
        </w:rPr>
        <w:t>(Grudowski, 2020a)</w:t>
      </w:r>
      <w:r>
        <w:fldChar w:fldCharType="end"/>
      </w:r>
    </w:p>
    <w:p w14:paraId="791CD9A7" w14:textId="77777777" w:rsidR="009723C1" w:rsidRDefault="009723C1" w:rsidP="009723C1">
      <w:r>
        <w:t xml:space="preserve">Obecnie uznaje się zarządzanie jakością za tak istotne, że </w:t>
      </w:r>
      <w:commentRangeStart w:id="18"/>
      <w:r>
        <w:t xml:space="preserve">TQM </w:t>
      </w:r>
      <w:commentRangeEnd w:id="18"/>
      <w:r>
        <w:rPr>
          <w:rStyle w:val="CommentReference"/>
          <w:rFonts w:ascii="Times New Roman" w:eastAsia="Times New Roman" w:hAnsi="Times New Roman"/>
          <w:szCs w:val="20"/>
          <w:lang w:eastAsia="pl-PL"/>
        </w:rPr>
        <w:commentReference w:id="18"/>
      </w:r>
      <w:r>
        <w:t xml:space="preserve">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zestaw narzędzi. Kompleksowe zarządzanie jakością ma bowiem u swych podstaw elementy uniwersalne i niezmienne, natomiast wykorzystywane narzędzia i techniki z czasem ewoluują i są doskonalone, zgodnie z jedną z kluczowych zasad ciągłego doskonalenia (patrz </w:t>
      </w:r>
      <w:r>
        <w:fldChar w:fldCharType="begin"/>
      </w:r>
      <w:r>
        <w:instrText xml:space="preserve"> REF _Ref147563329 \h </w:instrText>
      </w:r>
      <w:r>
        <w:fldChar w:fldCharType="separate"/>
      </w:r>
      <w:r>
        <w:t xml:space="preserve">Tabela </w:t>
      </w:r>
      <w:r>
        <w:rPr>
          <w:noProof/>
        </w:rPr>
        <w:t>28</w:t>
      </w:r>
      <w:r>
        <w:fldChar w:fldCharType="end"/>
      </w:r>
      <w:r>
        <w:t xml:space="preserve">).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p>
    <w:p w14:paraId="62D6CFA8" w14:textId="77777777" w:rsidR="009723C1" w:rsidRDefault="009723C1" w:rsidP="009723C1">
      <w:r>
        <w:lastRenderedPageBreak/>
        <w:t>Dzięki swej uniwersalności założeń koncepcja TQM znalazła swoje zastosowania w działalności usługowej definiowanej jako praca wykonana przez jedną osobę dla korzyści innej osoby</w:t>
      </w:r>
      <w:r w:rsidRPr="005C7AC2">
        <w:t xml:space="preserve"> </w:t>
      </w:r>
      <w:r>
        <w:fldChar w:fldCharType="begin" w:fldLock="1"/>
      </w:r>
      <w: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921CC1">
        <w:rPr>
          <w:noProof/>
        </w:rPr>
        <w:t>(Parker, 1995)</w:t>
      </w:r>
      <w:r>
        <w:fldChar w:fldCharType="end"/>
      </w:r>
      <w:r>
        <w:t xml:space="preserve">. Takie ujęcie określenia usług jest bardzo pojemne i nie wyklucza z niego działalności edukacyjnej. W organizacja zajmujących się edukacją również wdrażano kompleksowej zarządzanie jakością. Pod wpływem popularności TQM również wiele uczelni ustanowiło 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Pr>
          <w:rFonts w:ascii="Cambria Math" w:hAnsi="Cambria Math" w:cs="Cambria Math"/>
        </w:rPr>
        <w:instrText>‐</w:instrText>
      </w:r>
      <w:r>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Pr>
          <w:rFonts w:ascii="Cambria Math" w:hAnsi="Cambria Math" w:cs="Cambria Math"/>
        </w:rPr>
        <w:instrText>‐</w:instrText>
      </w:r>
      <w:r>
        <w:rPr>
          <w:rFonts w:cs="Arial"/>
        </w:rPr>
        <w:instrText>à</w:instrText>
      </w:r>
      <w:r>
        <w:rPr>
          <w:rFonts w:ascii="Cambria Math" w:hAnsi="Cambria Math" w:cs="Cambria Math"/>
        </w:rPr>
        <w:instrText>‐</w:instrText>
      </w:r>
      <w:r>
        <w:instrText>vis scholarship assistance. TQM has had virtually nothing to say about these matters. Two</w:instrText>
      </w:r>
      <w:r>
        <w:rPr>
          <w:rFonts w:ascii="Cambria Math" w:hAnsi="Cambria Math" w:cs="Cambria Math"/>
        </w:rPr>
        <w:instrText>‐</w:instrText>
      </w:r>
      <w:r>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921CC1">
        <w:rPr>
          <w:noProof/>
        </w:rPr>
        <w:t>(Koch, 2003)</w:t>
      </w:r>
      <w:r>
        <w:rPr>
          <w:lang w:val="en-GB"/>
        </w:rPr>
        <w:fldChar w:fldCharType="end"/>
      </w:r>
      <w:r w:rsidRPr="005C7AC2">
        <w:t xml:space="preserve">. </w:t>
      </w:r>
      <w:r>
        <w:t xml:space="preserve">Jednym z elementów, które wyróżniają TQM od dotychczas stosowanych metod oceny i dbania o jakość to podejście procesowe. Podczas gdy akredytacje i oceny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921CC1">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xml:space="preserve">). Z drugiej jednak strony żadne z tych kryteriów w procesie akredytacji nie zostało określone jako kluczowe do spełnienia, by osiągnąć wyższy poziom oceny (por. </w:t>
      </w:r>
      <w:proofErr w:type="spellStart"/>
      <w:r>
        <w:t>podrozdz</w:t>
      </w:r>
      <w:proofErr w:type="spellEnd"/>
      <w:r>
        <w:t xml:space="preserve">. </w:t>
      </w:r>
      <w:r>
        <w:fldChar w:fldCharType="begin"/>
      </w:r>
      <w:r>
        <w:instrText xml:space="preserve"> REF _Ref147563104 \r \h </w:instrText>
      </w:r>
      <w:r>
        <w:fldChar w:fldCharType="separate"/>
      </w:r>
      <w:r>
        <w:t>1.4.2</w:t>
      </w:r>
      <w:r>
        <w:fldChar w:fldCharType="end"/>
      </w:r>
      <w:r>
        <w:t>).</w:t>
      </w:r>
    </w:p>
    <w:p w14:paraId="18812484" w14:textId="77777777" w:rsidR="009723C1" w:rsidRDefault="009723C1" w:rsidP="009723C1">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Zarządzania Jakością (QMS</w:t>
      </w:r>
      <w:r w:rsidRPr="006259CA">
        <w:t xml:space="preserve"> </w:t>
      </w:r>
      <w:r>
        <w:t xml:space="preserve">– </w:t>
      </w:r>
      <w:proofErr w:type="spellStart"/>
      <w:r>
        <w:t>Quality</w:t>
      </w:r>
      <w:proofErr w:type="spellEnd"/>
      <w:r>
        <w:t xml:space="preserve"> Management </w:t>
      </w:r>
      <w:proofErr w:type="spellStart"/>
      <w:r>
        <w:t>Sytems</w:t>
      </w:r>
      <w:proofErr w:type="spellEnd"/>
      <w:r>
        <w:t xml:space="preserve">), także dla organizacji, które z sukcesem wdrożyły ISO 9001, implementacja ISO 21001 nie będzie stanowiła wyzwania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2F637D">
        <w:rPr>
          <w:noProof/>
        </w:rPr>
        <w:t>(Grudowski, 2020a)</w:t>
      </w:r>
      <w:r>
        <w:fldChar w:fldCharType="end"/>
      </w:r>
      <w:r>
        <w:t>. Różnice są widoczne w ujęciu zasad zarządzania jakością stanowiących podstawę normatywnych QMS, które w przypadku EOMS zostały rozszerzone do liczby 11. Zestawienie tych zasad znajduje się w Tabeli 30.</w:t>
      </w:r>
    </w:p>
    <w:p w14:paraId="2D628BE9" w14:textId="77777777" w:rsidR="009723C1" w:rsidRPr="00BA4CC3" w:rsidRDefault="009723C1" w:rsidP="009723C1">
      <w:pPr>
        <w:pStyle w:val="Tytutabeli"/>
      </w:pPr>
      <w:r w:rsidRPr="00BA4CC3">
        <w:t xml:space="preserve">Tabela </w:t>
      </w:r>
      <w:r>
        <w:fldChar w:fldCharType="begin"/>
      </w:r>
      <w:r w:rsidRPr="00BA4CC3">
        <w:instrText xml:space="preserve"> SEQ Tabela \* ARABIC </w:instrText>
      </w:r>
      <w:r>
        <w:fldChar w:fldCharType="separate"/>
      </w:r>
      <w:r>
        <w:rPr>
          <w:noProof/>
        </w:rPr>
        <w:t>30</w:t>
      </w:r>
      <w:r>
        <w:fldChar w:fldCharType="end"/>
      </w:r>
      <w:r>
        <w:t>.</w:t>
      </w:r>
      <w:r w:rsidRPr="00BA4CC3">
        <w:t xml:space="preserve"> Zasady QMS (ISO 9001) i EOMS (ISO 21001)</w:t>
      </w:r>
    </w:p>
    <w:tbl>
      <w:tblPr>
        <w:tblStyle w:val="TableGrid"/>
        <w:tblW w:w="9071" w:type="dxa"/>
        <w:tblLook w:val="04A0" w:firstRow="1" w:lastRow="0" w:firstColumn="1" w:lastColumn="0" w:noHBand="0" w:noVBand="1"/>
      </w:tblPr>
      <w:tblGrid>
        <w:gridCol w:w="454"/>
        <w:gridCol w:w="3685"/>
        <w:gridCol w:w="4932"/>
      </w:tblGrid>
      <w:tr w:rsidR="009723C1" w:rsidRPr="00AA0814" w14:paraId="12B91F2A" w14:textId="77777777" w:rsidTr="00E45F30">
        <w:trPr>
          <w:cantSplit/>
          <w:tblHeader/>
        </w:trPr>
        <w:tc>
          <w:tcPr>
            <w:tcW w:w="454" w:type="dxa"/>
          </w:tcPr>
          <w:p w14:paraId="389E26B6" w14:textId="77777777" w:rsidR="009723C1" w:rsidRPr="00AA0814" w:rsidRDefault="009723C1" w:rsidP="00E45F30">
            <w:pPr>
              <w:keepNext/>
              <w:ind w:firstLine="0"/>
              <w:rPr>
                <w:b/>
                <w:bCs/>
                <w:sz w:val="18"/>
                <w:szCs w:val="18"/>
                <w:lang w:val="pl-PL"/>
              </w:rPr>
            </w:pPr>
            <w:r w:rsidRPr="00AA0814">
              <w:rPr>
                <w:b/>
                <w:bCs/>
                <w:sz w:val="18"/>
                <w:szCs w:val="18"/>
                <w:lang w:val="pl-PL"/>
              </w:rPr>
              <w:t>Nr</w:t>
            </w:r>
          </w:p>
        </w:tc>
        <w:tc>
          <w:tcPr>
            <w:tcW w:w="3685" w:type="dxa"/>
          </w:tcPr>
          <w:p w14:paraId="263FEF62" w14:textId="77777777" w:rsidR="009723C1" w:rsidRPr="00AA0814" w:rsidRDefault="009723C1" w:rsidP="00E45F30">
            <w:pPr>
              <w:keepNext/>
              <w:ind w:firstLine="0"/>
              <w:jc w:val="center"/>
              <w:rPr>
                <w:b/>
                <w:bCs/>
                <w:sz w:val="18"/>
                <w:szCs w:val="18"/>
                <w:lang w:val="pl-PL"/>
              </w:rPr>
            </w:pPr>
            <w:r>
              <w:rPr>
                <w:b/>
                <w:bCs/>
                <w:sz w:val="18"/>
                <w:szCs w:val="18"/>
                <w:lang w:val="pl-PL"/>
              </w:rPr>
              <w:t>7 z</w:t>
            </w:r>
            <w:r w:rsidRPr="00AA0814">
              <w:rPr>
                <w:b/>
                <w:bCs/>
                <w:sz w:val="18"/>
                <w:szCs w:val="18"/>
                <w:lang w:val="pl-PL"/>
              </w:rPr>
              <w:t>asad QMS (ISO 9001)</w:t>
            </w:r>
          </w:p>
        </w:tc>
        <w:tc>
          <w:tcPr>
            <w:tcW w:w="4932" w:type="dxa"/>
          </w:tcPr>
          <w:p w14:paraId="7DCF3F37" w14:textId="77777777" w:rsidR="009723C1" w:rsidRPr="00AA0814" w:rsidRDefault="009723C1" w:rsidP="00E45F30">
            <w:pPr>
              <w:keepNext/>
              <w:ind w:firstLine="0"/>
              <w:jc w:val="center"/>
              <w:rPr>
                <w:b/>
                <w:bCs/>
                <w:sz w:val="18"/>
                <w:szCs w:val="18"/>
                <w:lang w:val="pl-PL"/>
              </w:rPr>
            </w:pPr>
            <w:r>
              <w:rPr>
                <w:b/>
                <w:bCs/>
                <w:sz w:val="18"/>
                <w:szCs w:val="18"/>
                <w:lang w:val="pl-PL"/>
              </w:rPr>
              <w:t>11 z</w:t>
            </w:r>
            <w:r w:rsidRPr="00AA0814">
              <w:rPr>
                <w:b/>
                <w:bCs/>
                <w:sz w:val="18"/>
                <w:szCs w:val="18"/>
                <w:lang w:val="pl-PL"/>
              </w:rPr>
              <w:t>asad EOMS (ISO 21001)</w:t>
            </w:r>
          </w:p>
        </w:tc>
      </w:tr>
      <w:tr w:rsidR="009723C1" w:rsidRPr="00AA0814" w14:paraId="583B981B" w14:textId="77777777" w:rsidTr="00E45F30">
        <w:trPr>
          <w:cantSplit/>
        </w:trPr>
        <w:tc>
          <w:tcPr>
            <w:tcW w:w="454" w:type="dxa"/>
            <w:vAlign w:val="center"/>
          </w:tcPr>
          <w:p w14:paraId="62ED3D3C" w14:textId="77777777" w:rsidR="009723C1" w:rsidRPr="00AA0814" w:rsidRDefault="009723C1" w:rsidP="00E45F30">
            <w:pPr>
              <w:ind w:firstLine="0"/>
              <w:jc w:val="left"/>
              <w:rPr>
                <w:sz w:val="18"/>
                <w:szCs w:val="18"/>
                <w:lang w:val="pl-PL"/>
              </w:rPr>
            </w:pPr>
            <w:r w:rsidRPr="00AA0814">
              <w:rPr>
                <w:sz w:val="18"/>
                <w:szCs w:val="18"/>
                <w:lang w:val="pl-PL"/>
              </w:rPr>
              <w:t>1</w:t>
            </w:r>
          </w:p>
        </w:tc>
        <w:tc>
          <w:tcPr>
            <w:tcW w:w="3685" w:type="dxa"/>
            <w:vAlign w:val="center"/>
          </w:tcPr>
          <w:p w14:paraId="425322BA" w14:textId="77777777" w:rsidR="009723C1" w:rsidRPr="00AA0814" w:rsidRDefault="009723C1" w:rsidP="00E45F30">
            <w:pPr>
              <w:pStyle w:val="TekstTabeli"/>
              <w:rPr>
                <w:lang w:val="pl-PL"/>
              </w:rPr>
            </w:pPr>
            <w:r>
              <w:rPr>
                <w:lang w:val="pl-PL"/>
              </w:rPr>
              <w:t>Koncentracja</w:t>
            </w:r>
            <w:r w:rsidRPr="00AA0814">
              <w:rPr>
                <w:lang w:val="pl-PL"/>
              </w:rPr>
              <w:t xml:space="preserve"> na </w:t>
            </w:r>
            <w:r>
              <w:rPr>
                <w:lang w:val="pl-PL"/>
              </w:rPr>
              <w:t xml:space="preserve">potrzebach </w:t>
            </w:r>
            <w:r w:rsidRPr="00AA0814">
              <w:rPr>
                <w:lang w:val="pl-PL"/>
              </w:rPr>
              <w:t>klienta</w:t>
            </w:r>
          </w:p>
        </w:tc>
        <w:tc>
          <w:tcPr>
            <w:tcW w:w="4932" w:type="dxa"/>
            <w:vAlign w:val="center"/>
          </w:tcPr>
          <w:p w14:paraId="0A68240C" w14:textId="77777777" w:rsidR="009723C1" w:rsidRPr="00AA0814" w:rsidRDefault="009723C1" w:rsidP="00E45F30">
            <w:pPr>
              <w:pStyle w:val="TekstTabeli"/>
              <w:rPr>
                <w:lang w:val="pl-PL"/>
              </w:rPr>
            </w:pPr>
            <w:r w:rsidRPr="00AA0814">
              <w:rPr>
                <w:lang w:val="pl-PL"/>
              </w:rPr>
              <w:t>Koncentracja na potrzebach osób uczących się i innych beneficjentów</w:t>
            </w:r>
          </w:p>
        </w:tc>
      </w:tr>
      <w:tr w:rsidR="009723C1" w:rsidRPr="00AA0814" w14:paraId="110319F2" w14:textId="77777777" w:rsidTr="00E45F30">
        <w:trPr>
          <w:cantSplit/>
        </w:trPr>
        <w:tc>
          <w:tcPr>
            <w:tcW w:w="454" w:type="dxa"/>
            <w:vAlign w:val="center"/>
          </w:tcPr>
          <w:p w14:paraId="0147230C" w14:textId="77777777" w:rsidR="009723C1" w:rsidRPr="00AA0814" w:rsidRDefault="009723C1" w:rsidP="00E45F30">
            <w:pPr>
              <w:ind w:firstLine="0"/>
              <w:jc w:val="left"/>
              <w:rPr>
                <w:sz w:val="18"/>
                <w:szCs w:val="18"/>
                <w:lang w:val="pl-PL"/>
              </w:rPr>
            </w:pPr>
            <w:r w:rsidRPr="00AA0814">
              <w:rPr>
                <w:sz w:val="18"/>
                <w:szCs w:val="18"/>
                <w:lang w:val="pl-PL"/>
              </w:rPr>
              <w:t>2</w:t>
            </w:r>
          </w:p>
        </w:tc>
        <w:tc>
          <w:tcPr>
            <w:tcW w:w="3685" w:type="dxa"/>
            <w:vAlign w:val="center"/>
          </w:tcPr>
          <w:p w14:paraId="211831AB" w14:textId="77777777" w:rsidR="009723C1" w:rsidRPr="00AA0814" w:rsidRDefault="009723C1" w:rsidP="00E45F30">
            <w:pPr>
              <w:pStyle w:val="TekstTabeli"/>
              <w:rPr>
                <w:lang w:val="pl-PL"/>
              </w:rPr>
            </w:pPr>
            <w:r w:rsidRPr="00AA0814">
              <w:rPr>
                <w:lang w:val="pl-PL"/>
              </w:rPr>
              <w:t>Przywództwo</w:t>
            </w:r>
          </w:p>
        </w:tc>
        <w:tc>
          <w:tcPr>
            <w:tcW w:w="4932" w:type="dxa"/>
            <w:vAlign w:val="center"/>
          </w:tcPr>
          <w:p w14:paraId="38362A57" w14:textId="77777777" w:rsidR="009723C1" w:rsidRPr="00AA0814" w:rsidRDefault="009723C1" w:rsidP="00E45F30">
            <w:pPr>
              <w:pStyle w:val="TekstTabeli"/>
              <w:rPr>
                <w:lang w:val="pl-PL"/>
              </w:rPr>
            </w:pPr>
            <w:r>
              <w:rPr>
                <w:lang w:val="pl-PL"/>
              </w:rPr>
              <w:t>Wizjonerskie p</w:t>
            </w:r>
            <w:r w:rsidRPr="00AA0814">
              <w:rPr>
                <w:lang w:val="pl-PL"/>
              </w:rPr>
              <w:t>rzywództwo</w:t>
            </w:r>
          </w:p>
        </w:tc>
      </w:tr>
      <w:tr w:rsidR="009723C1" w:rsidRPr="00AA0814" w14:paraId="241F7387" w14:textId="77777777" w:rsidTr="00E45F30">
        <w:trPr>
          <w:cantSplit/>
        </w:trPr>
        <w:tc>
          <w:tcPr>
            <w:tcW w:w="454" w:type="dxa"/>
            <w:vAlign w:val="center"/>
          </w:tcPr>
          <w:p w14:paraId="3F071BE6" w14:textId="77777777" w:rsidR="009723C1" w:rsidRPr="00AA0814" w:rsidRDefault="009723C1" w:rsidP="00E45F30">
            <w:pPr>
              <w:ind w:firstLine="0"/>
              <w:jc w:val="left"/>
              <w:rPr>
                <w:sz w:val="18"/>
                <w:szCs w:val="18"/>
                <w:lang w:val="pl-PL"/>
              </w:rPr>
            </w:pPr>
            <w:r w:rsidRPr="00AA0814">
              <w:rPr>
                <w:sz w:val="18"/>
                <w:szCs w:val="18"/>
                <w:lang w:val="pl-PL"/>
              </w:rPr>
              <w:t>3</w:t>
            </w:r>
          </w:p>
        </w:tc>
        <w:tc>
          <w:tcPr>
            <w:tcW w:w="3685" w:type="dxa"/>
            <w:vAlign w:val="center"/>
          </w:tcPr>
          <w:p w14:paraId="0EC62F3C" w14:textId="77777777" w:rsidR="009723C1" w:rsidRPr="00AA0814" w:rsidRDefault="009723C1" w:rsidP="00E45F30">
            <w:pPr>
              <w:pStyle w:val="TekstTabeli"/>
              <w:rPr>
                <w:lang w:val="pl-PL"/>
              </w:rPr>
            </w:pPr>
            <w:r w:rsidRPr="00AA0814">
              <w:rPr>
                <w:lang w:val="pl-PL"/>
              </w:rPr>
              <w:t>Zaangażowanie pracowników</w:t>
            </w:r>
          </w:p>
        </w:tc>
        <w:tc>
          <w:tcPr>
            <w:tcW w:w="4932" w:type="dxa"/>
            <w:vAlign w:val="center"/>
          </w:tcPr>
          <w:p w14:paraId="640EBAC1" w14:textId="77777777" w:rsidR="009723C1" w:rsidRPr="00AA0814" w:rsidRDefault="009723C1" w:rsidP="00E45F30">
            <w:pPr>
              <w:pStyle w:val="TekstTabeli"/>
              <w:rPr>
                <w:lang w:val="pl-PL"/>
              </w:rPr>
            </w:pPr>
            <w:r w:rsidRPr="00AA0814">
              <w:rPr>
                <w:lang w:val="pl-PL"/>
              </w:rPr>
              <w:t>Zaangażowanie pracowników</w:t>
            </w:r>
          </w:p>
        </w:tc>
      </w:tr>
      <w:tr w:rsidR="009723C1" w:rsidRPr="00AA0814" w14:paraId="1A03E0B2" w14:textId="77777777" w:rsidTr="00E45F30">
        <w:trPr>
          <w:cantSplit/>
        </w:trPr>
        <w:tc>
          <w:tcPr>
            <w:tcW w:w="454" w:type="dxa"/>
            <w:vAlign w:val="center"/>
          </w:tcPr>
          <w:p w14:paraId="659FCDB8" w14:textId="77777777" w:rsidR="009723C1" w:rsidRPr="00AA0814" w:rsidRDefault="009723C1" w:rsidP="00E45F30">
            <w:pPr>
              <w:ind w:firstLine="0"/>
              <w:jc w:val="left"/>
              <w:rPr>
                <w:sz w:val="18"/>
                <w:szCs w:val="18"/>
                <w:lang w:val="pl-PL"/>
              </w:rPr>
            </w:pPr>
            <w:r w:rsidRPr="00AA0814">
              <w:rPr>
                <w:sz w:val="18"/>
                <w:szCs w:val="18"/>
                <w:lang w:val="pl-PL"/>
              </w:rPr>
              <w:t>4</w:t>
            </w:r>
          </w:p>
        </w:tc>
        <w:tc>
          <w:tcPr>
            <w:tcW w:w="3685" w:type="dxa"/>
            <w:vAlign w:val="center"/>
          </w:tcPr>
          <w:p w14:paraId="3EA3F737" w14:textId="77777777" w:rsidR="009723C1" w:rsidRPr="00AA0814" w:rsidRDefault="009723C1" w:rsidP="00E45F30">
            <w:pPr>
              <w:pStyle w:val="TekstTabeli"/>
              <w:rPr>
                <w:lang w:val="pl-PL"/>
              </w:rPr>
            </w:pPr>
            <w:r w:rsidRPr="00AA0814">
              <w:rPr>
                <w:lang w:val="pl-PL"/>
              </w:rPr>
              <w:t>Podejście procesowe</w:t>
            </w:r>
          </w:p>
        </w:tc>
        <w:tc>
          <w:tcPr>
            <w:tcW w:w="4932" w:type="dxa"/>
            <w:vAlign w:val="center"/>
          </w:tcPr>
          <w:p w14:paraId="334FDDFC" w14:textId="77777777" w:rsidR="009723C1" w:rsidRPr="00AA0814" w:rsidRDefault="009723C1" w:rsidP="00E45F30">
            <w:pPr>
              <w:pStyle w:val="TekstTabeli"/>
              <w:rPr>
                <w:lang w:val="pl-PL"/>
              </w:rPr>
            </w:pPr>
            <w:r w:rsidRPr="00AA0814">
              <w:rPr>
                <w:lang w:val="pl-PL"/>
              </w:rPr>
              <w:t>Podejście procesowe</w:t>
            </w:r>
          </w:p>
        </w:tc>
      </w:tr>
      <w:tr w:rsidR="009723C1" w:rsidRPr="00AA0814" w14:paraId="3D554A7B" w14:textId="77777777" w:rsidTr="00E45F30">
        <w:trPr>
          <w:cantSplit/>
        </w:trPr>
        <w:tc>
          <w:tcPr>
            <w:tcW w:w="454" w:type="dxa"/>
            <w:vAlign w:val="center"/>
          </w:tcPr>
          <w:p w14:paraId="21CFBF78" w14:textId="77777777" w:rsidR="009723C1" w:rsidRPr="00AA0814" w:rsidRDefault="009723C1" w:rsidP="00E45F30">
            <w:pPr>
              <w:ind w:firstLine="0"/>
              <w:jc w:val="left"/>
              <w:rPr>
                <w:sz w:val="18"/>
                <w:szCs w:val="18"/>
                <w:lang w:val="pl-PL"/>
              </w:rPr>
            </w:pPr>
            <w:r w:rsidRPr="00AA0814">
              <w:rPr>
                <w:sz w:val="18"/>
                <w:szCs w:val="18"/>
                <w:lang w:val="pl-PL"/>
              </w:rPr>
              <w:t>5</w:t>
            </w:r>
          </w:p>
        </w:tc>
        <w:tc>
          <w:tcPr>
            <w:tcW w:w="3685" w:type="dxa"/>
            <w:vAlign w:val="center"/>
          </w:tcPr>
          <w:p w14:paraId="39F117EA" w14:textId="77777777" w:rsidR="009723C1" w:rsidRPr="00AA0814" w:rsidRDefault="009723C1" w:rsidP="00E45F30">
            <w:pPr>
              <w:pStyle w:val="TekstTabeli"/>
              <w:rPr>
                <w:lang w:val="pl-PL"/>
              </w:rPr>
            </w:pPr>
            <w:r w:rsidRPr="00AA0814">
              <w:rPr>
                <w:lang w:val="pl-PL"/>
              </w:rPr>
              <w:t>Ciągłe doskonalenie</w:t>
            </w:r>
          </w:p>
        </w:tc>
        <w:tc>
          <w:tcPr>
            <w:tcW w:w="4932" w:type="dxa"/>
            <w:vAlign w:val="center"/>
          </w:tcPr>
          <w:p w14:paraId="712F441F" w14:textId="77777777" w:rsidR="009723C1" w:rsidRPr="00AA0814" w:rsidRDefault="009723C1" w:rsidP="00E45F30">
            <w:pPr>
              <w:pStyle w:val="TekstTabeli"/>
              <w:rPr>
                <w:lang w:val="pl-PL"/>
              </w:rPr>
            </w:pPr>
            <w:r w:rsidRPr="00AA0814">
              <w:rPr>
                <w:lang w:val="pl-PL"/>
              </w:rPr>
              <w:t>Ciągłe doskonalenie</w:t>
            </w:r>
          </w:p>
        </w:tc>
      </w:tr>
      <w:tr w:rsidR="009723C1" w:rsidRPr="00AA0814" w14:paraId="72054853" w14:textId="77777777" w:rsidTr="00E45F30">
        <w:trPr>
          <w:cantSplit/>
        </w:trPr>
        <w:tc>
          <w:tcPr>
            <w:tcW w:w="454" w:type="dxa"/>
            <w:vAlign w:val="center"/>
          </w:tcPr>
          <w:p w14:paraId="0C1715D9" w14:textId="77777777" w:rsidR="009723C1" w:rsidRPr="00AA0814" w:rsidRDefault="009723C1" w:rsidP="00E45F30">
            <w:pPr>
              <w:ind w:firstLine="0"/>
              <w:jc w:val="left"/>
              <w:rPr>
                <w:sz w:val="18"/>
                <w:szCs w:val="18"/>
                <w:lang w:val="pl-PL"/>
              </w:rPr>
            </w:pPr>
            <w:r w:rsidRPr="00AA0814">
              <w:rPr>
                <w:sz w:val="18"/>
                <w:szCs w:val="18"/>
                <w:lang w:val="pl-PL"/>
              </w:rPr>
              <w:t>6</w:t>
            </w:r>
          </w:p>
        </w:tc>
        <w:tc>
          <w:tcPr>
            <w:tcW w:w="3685" w:type="dxa"/>
            <w:vAlign w:val="center"/>
          </w:tcPr>
          <w:p w14:paraId="6CADCC0B" w14:textId="77777777" w:rsidR="009723C1" w:rsidRPr="00AA0814" w:rsidRDefault="009723C1" w:rsidP="00E45F30">
            <w:pPr>
              <w:pStyle w:val="TekstTabeli"/>
              <w:rPr>
                <w:lang w:val="pl-PL"/>
              </w:rPr>
            </w:pPr>
            <w:r w:rsidRPr="00AA0814">
              <w:rPr>
                <w:lang w:val="pl-PL"/>
              </w:rPr>
              <w:t>Podejmowanie decyzji na podstawie faktów</w:t>
            </w:r>
          </w:p>
        </w:tc>
        <w:tc>
          <w:tcPr>
            <w:tcW w:w="4932" w:type="dxa"/>
            <w:vAlign w:val="center"/>
          </w:tcPr>
          <w:p w14:paraId="6279B443" w14:textId="77777777" w:rsidR="009723C1" w:rsidRPr="00AA0814" w:rsidRDefault="009723C1" w:rsidP="00E45F30">
            <w:pPr>
              <w:pStyle w:val="TekstTabeli"/>
              <w:rPr>
                <w:lang w:val="pl-PL"/>
              </w:rPr>
            </w:pPr>
            <w:r w:rsidRPr="00AA0814">
              <w:rPr>
                <w:lang w:val="pl-PL"/>
              </w:rPr>
              <w:t>Podejmowanie decyzji na podstawie faktów</w:t>
            </w:r>
          </w:p>
        </w:tc>
      </w:tr>
      <w:tr w:rsidR="009723C1" w:rsidRPr="00AA0814" w14:paraId="50B06CFD" w14:textId="77777777" w:rsidTr="00E45F30">
        <w:trPr>
          <w:cantSplit/>
        </w:trPr>
        <w:tc>
          <w:tcPr>
            <w:tcW w:w="454" w:type="dxa"/>
            <w:vAlign w:val="center"/>
          </w:tcPr>
          <w:p w14:paraId="4FB49E20" w14:textId="77777777" w:rsidR="009723C1" w:rsidRPr="00AA0814" w:rsidRDefault="009723C1" w:rsidP="00E45F30">
            <w:pPr>
              <w:ind w:firstLine="0"/>
              <w:jc w:val="left"/>
              <w:rPr>
                <w:sz w:val="18"/>
                <w:szCs w:val="18"/>
                <w:lang w:val="pl-PL"/>
              </w:rPr>
            </w:pPr>
            <w:r w:rsidRPr="00AA0814">
              <w:rPr>
                <w:sz w:val="18"/>
                <w:szCs w:val="18"/>
                <w:lang w:val="pl-PL"/>
              </w:rPr>
              <w:t>7</w:t>
            </w:r>
          </w:p>
        </w:tc>
        <w:tc>
          <w:tcPr>
            <w:tcW w:w="3685" w:type="dxa"/>
            <w:vAlign w:val="center"/>
          </w:tcPr>
          <w:p w14:paraId="5F2302C5" w14:textId="77777777" w:rsidR="009723C1" w:rsidRPr="00AA0814" w:rsidRDefault="009723C1" w:rsidP="00E45F30">
            <w:pPr>
              <w:pStyle w:val="TekstTabeli"/>
              <w:rPr>
                <w:lang w:val="pl-PL"/>
              </w:rPr>
            </w:pPr>
            <w:r w:rsidRPr="00AA0814">
              <w:rPr>
                <w:lang w:val="pl-PL"/>
              </w:rPr>
              <w:t>Zarządzanie relacjami</w:t>
            </w:r>
          </w:p>
        </w:tc>
        <w:tc>
          <w:tcPr>
            <w:tcW w:w="4932" w:type="dxa"/>
            <w:vAlign w:val="center"/>
          </w:tcPr>
          <w:p w14:paraId="5D2E34E7" w14:textId="77777777" w:rsidR="009723C1" w:rsidRPr="00AA0814" w:rsidRDefault="009723C1" w:rsidP="00E45F30">
            <w:pPr>
              <w:pStyle w:val="TekstTabeli"/>
              <w:rPr>
                <w:lang w:val="pl-PL"/>
              </w:rPr>
            </w:pPr>
            <w:r w:rsidRPr="00AA0814">
              <w:rPr>
                <w:lang w:val="pl-PL"/>
              </w:rPr>
              <w:t>Zarządzanie relacjami</w:t>
            </w:r>
          </w:p>
        </w:tc>
      </w:tr>
      <w:tr w:rsidR="009723C1" w:rsidRPr="00AA0814" w14:paraId="72FBC4F2" w14:textId="77777777" w:rsidTr="00E45F30">
        <w:trPr>
          <w:cantSplit/>
        </w:trPr>
        <w:tc>
          <w:tcPr>
            <w:tcW w:w="454" w:type="dxa"/>
            <w:vAlign w:val="center"/>
          </w:tcPr>
          <w:p w14:paraId="1B521568" w14:textId="77777777" w:rsidR="009723C1" w:rsidRPr="00AA0814" w:rsidRDefault="009723C1" w:rsidP="00E45F30">
            <w:pPr>
              <w:ind w:firstLine="0"/>
              <w:jc w:val="left"/>
              <w:rPr>
                <w:sz w:val="18"/>
                <w:szCs w:val="18"/>
                <w:lang w:val="pl-PL"/>
              </w:rPr>
            </w:pPr>
            <w:r w:rsidRPr="00AA0814">
              <w:rPr>
                <w:sz w:val="18"/>
                <w:szCs w:val="18"/>
                <w:lang w:val="pl-PL"/>
              </w:rPr>
              <w:t>8</w:t>
            </w:r>
          </w:p>
        </w:tc>
        <w:tc>
          <w:tcPr>
            <w:tcW w:w="3685" w:type="dxa"/>
            <w:vAlign w:val="center"/>
          </w:tcPr>
          <w:p w14:paraId="370BF50C" w14:textId="77777777" w:rsidR="009723C1" w:rsidRPr="00AA0814" w:rsidRDefault="009723C1" w:rsidP="00E45F30">
            <w:pPr>
              <w:pStyle w:val="TekstTabeli"/>
              <w:rPr>
                <w:lang w:val="pl-PL"/>
              </w:rPr>
            </w:pPr>
          </w:p>
        </w:tc>
        <w:tc>
          <w:tcPr>
            <w:tcW w:w="4932" w:type="dxa"/>
            <w:vAlign w:val="center"/>
          </w:tcPr>
          <w:p w14:paraId="60C4A506" w14:textId="77777777" w:rsidR="009723C1" w:rsidRPr="00AA0814" w:rsidRDefault="009723C1" w:rsidP="00E45F30">
            <w:pPr>
              <w:pStyle w:val="TekstTabeli"/>
              <w:rPr>
                <w:lang w:val="pl-PL"/>
              </w:rPr>
            </w:pPr>
            <w:r w:rsidRPr="00AA0814">
              <w:rPr>
                <w:lang w:val="pl-PL"/>
              </w:rPr>
              <w:t>Społeczna odpowiedzialność organizacji edukacyjnej</w:t>
            </w:r>
          </w:p>
        </w:tc>
      </w:tr>
      <w:tr w:rsidR="009723C1" w:rsidRPr="00AA0814" w14:paraId="42489EEF" w14:textId="77777777" w:rsidTr="00E45F30">
        <w:trPr>
          <w:cantSplit/>
        </w:trPr>
        <w:tc>
          <w:tcPr>
            <w:tcW w:w="454" w:type="dxa"/>
            <w:vAlign w:val="center"/>
          </w:tcPr>
          <w:p w14:paraId="3FBF7C17" w14:textId="77777777" w:rsidR="009723C1" w:rsidRPr="00AA0814" w:rsidRDefault="009723C1" w:rsidP="00E45F30">
            <w:pPr>
              <w:ind w:firstLine="0"/>
              <w:jc w:val="left"/>
              <w:rPr>
                <w:sz w:val="18"/>
                <w:szCs w:val="18"/>
                <w:lang w:val="pl-PL"/>
              </w:rPr>
            </w:pPr>
            <w:r w:rsidRPr="00AA0814">
              <w:rPr>
                <w:sz w:val="18"/>
                <w:szCs w:val="18"/>
                <w:lang w:val="pl-PL"/>
              </w:rPr>
              <w:t>9</w:t>
            </w:r>
          </w:p>
        </w:tc>
        <w:tc>
          <w:tcPr>
            <w:tcW w:w="3685" w:type="dxa"/>
            <w:vAlign w:val="center"/>
          </w:tcPr>
          <w:p w14:paraId="300841B8" w14:textId="77777777" w:rsidR="009723C1" w:rsidRPr="00AA0814" w:rsidRDefault="009723C1" w:rsidP="00E45F30">
            <w:pPr>
              <w:pStyle w:val="TekstTabeli"/>
              <w:rPr>
                <w:lang w:val="pl-PL"/>
              </w:rPr>
            </w:pPr>
          </w:p>
        </w:tc>
        <w:tc>
          <w:tcPr>
            <w:tcW w:w="4932" w:type="dxa"/>
            <w:vAlign w:val="center"/>
          </w:tcPr>
          <w:p w14:paraId="47CDEEA2" w14:textId="77777777" w:rsidR="009723C1" w:rsidRPr="00AA0814" w:rsidRDefault="009723C1" w:rsidP="00E45F30">
            <w:pPr>
              <w:pStyle w:val="TekstTabeli"/>
              <w:rPr>
                <w:lang w:val="pl-PL"/>
              </w:rPr>
            </w:pPr>
            <w:r w:rsidRPr="00AA0814">
              <w:rPr>
                <w:lang w:val="pl-PL"/>
              </w:rPr>
              <w:t>Dostępność i sprawiedliwość</w:t>
            </w:r>
          </w:p>
        </w:tc>
      </w:tr>
      <w:tr w:rsidR="009723C1" w:rsidRPr="00AA0814" w14:paraId="11F7F6AA" w14:textId="77777777" w:rsidTr="00E45F30">
        <w:trPr>
          <w:cantSplit/>
        </w:trPr>
        <w:tc>
          <w:tcPr>
            <w:tcW w:w="454" w:type="dxa"/>
            <w:vAlign w:val="center"/>
          </w:tcPr>
          <w:p w14:paraId="770607BE" w14:textId="77777777" w:rsidR="009723C1" w:rsidRPr="00AA0814" w:rsidRDefault="009723C1" w:rsidP="00E45F30">
            <w:pPr>
              <w:ind w:firstLine="0"/>
              <w:jc w:val="left"/>
              <w:rPr>
                <w:sz w:val="18"/>
                <w:szCs w:val="18"/>
                <w:lang w:val="pl-PL"/>
              </w:rPr>
            </w:pPr>
            <w:r w:rsidRPr="00AA0814">
              <w:rPr>
                <w:sz w:val="18"/>
                <w:szCs w:val="18"/>
                <w:lang w:val="pl-PL"/>
              </w:rPr>
              <w:t>10</w:t>
            </w:r>
          </w:p>
        </w:tc>
        <w:tc>
          <w:tcPr>
            <w:tcW w:w="3685" w:type="dxa"/>
            <w:vAlign w:val="center"/>
          </w:tcPr>
          <w:p w14:paraId="3D640AD2" w14:textId="77777777" w:rsidR="009723C1" w:rsidRPr="00AA0814" w:rsidRDefault="009723C1" w:rsidP="00E45F30">
            <w:pPr>
              <w:pStyle w:val="TekstTabeli"/>
              <w:rPr>
                <w:lang w:val="pl-PL"/>
              </w:rPr>
            </w:pPr>
          </w:p>
        </w:tc>
        <w:tc>
          <w:tcPr>
            <w:tcW w:w="4932" w:type="dxa"/>
            <w:vAlign w:val="center"/>
          </w:tcPr>
          <w:p w14:paraId="41FFEB70" w14:textId="77777777" w:rsidR="009723C1" w:rsidRPr="00AA0814" w:rsidRDefault="009723C1" w:rsidP="00E45F30">
            <w:pPr>
              <w:pStyle w:val="TekstTabeli"/>
              <w:rPr>
                <w:lang w:val="pl-PL"/>
              </w:rPr>
            </w:pPr>
            <w:r w:rsidRPr="00AA0814">
              <w:rPr>
                <w:lang w:val="pl-PL"/>
              </w:rPr>
              <w:t>Etyczne postępowanie w ramach procesu kształcenia</w:t>
            </w:r>
          </w:p>
        </w:tc>
      </w:tr>
      <w:tr w:rsidR="009723C1" w:rsidRPr="00AA0814" w14:paraId="6FB0E268" w14:textId="77777777" w:rsidTr="00E45F30">
        <w:trPr>
          <w:cantSplit/>
        </w:trPr>
        <w:tc>
          <w:tcPr>
            <w:tcW w:w="454" w:type="dxa"/>
            <w:vAlign w:val="center"/>
          </w:tcPr>
          <w:p w14:paraId="70BE9C77" w14:textId="77777777" w:rsidR="009723C1" w:rsidRPr="00AA0814" w:rsidRDefault="009723C1" w:rsidP="00E45F30">
            <w:pPr>
              <w:keepNext/>
              <w:ind w:firstLine="0"/>
              <w:jc w:val="left"/>
              <w:rPr>
                <w:sz w:val="18"/>
                <w:szCs w:val="18"/>
                <w:lang w:val="pl-PL"/>
              </w:rPr>
            </w:pPr>
            <w:r w:rsidRPr="00AA0814">
              <w:rPr>
                <w:sz w:val="18"/>
                <w:szCs w:val="18"/>
                <w:lang w:val="pl-PL"/>
              </w:rPr>
              <w:t>11</w:t>
            </w:r>
          </w:p>
        </w:tc>
        <w:tc>
          <w:tcPr>
            <w:tcW w:w="3685" w:type="dxa"/>
            <w:vAlign w:val="center"/>
          </w:tcPr>
          <w:p w14:paraId="5B8570B9" w14:textId="77777777" w:rsidR="009723C1" w:rsidRPr="00AA0814" w:rsidRDefault="009723C1" w:rsidP="00E45F30">
            <w:pPr>
              <w:pStyle w:val="TekstTabeli"/>
              <w:rPr>
                <w:lang w:val="pl-PL"/>
              </w:rPr>
            </w:pPr>
          </w:p>
        </w:tc>
        <w:tc>
          <w:tcPr>
            <w:tcW w:w="4932" w:type="dxa"/>
            <w:vAlign w:val="center"/>
          </w:tcPr>
          <w:p w14:paraId="29424DD6" w14:textId="77777777" w:rsidR="009723C1" w:rsidRPr="00AA0814" w:rsidRDefault="009723C1" w:rsidP="00E45F30">
            <w:pPr>
              <w:pStyle w:val="TekstTabeli"/>
              <w:rPr>
                <w:lang w:val="pl-PL"/>
              </w:rPr>
            </w:pPr>
            <w:r w:rsidRPr="00AA0814">
              <w:rPr>
                <w:lang w:val="pl-PL"/>
              </w:rPr>
              <w:t>Bezpieczeństwo i ochrona danych</w:t>
            </w:r>
          </w:p>
        </w:tc>
      </w:tr>
    </w:tbl>
    <w:p w14:paraId="6FEA9D8C"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Pr="00D95B07">
        <w:rPr>
          <w:noProof/>
          <w:lang w:val="pl-PL"/>
        </w:rPr>
        <w:t>(Fonseca &amp; Domingues, 2017; Grudowski, 2020a)</w:t>
      </w:r>
      <w:r>
        <w:fldChar w:fldCharType="end"/>
      </w:r>
    </w:p>
    <w:p w14:paraId="16AB081C" w14:textId="77777777" w:rsidR="009723C1" w:rsidRDefault="009723C1" w:rsidP="009723C1">
      <w:r>
        <w:lastRenderedPageBreak/>
        <w:t xml:space="preserve">Można zauważyć, że zasady od 2. do 7. są w obu normach jednakowe. Zasada pierwsza w przypadku EOMS w istocie dotyczy tego samego, a różnica polega na szerszej definicji koncepcji klienta niż dla QMS. Sformułowanie odnoszące się do „osób uczących się i innych beneficjentów” przywodzi na myśl definicję interesariuszy (patrz podrozdział </w:t>
      </w:r>
      <w:r>
        <w:fldChar w:fldCharType="begin"/>
      </w:r>
      <w:r>
        <w:instrText xml:space="preserve"> REF _Ref140912412 \r \h </w:instrText>
      </w:r>
      <w:r>
        <w:fldChar w:fldCharType="separate"/>
      </w:r>
      <w:r>
        <w:t>1.5</w:t>
      </w:r>
      <w:r>
        <w:fldChar w:fldCharType="end"/>
      </w:r>
      <w:r>
        <w:t>). Natomiast zasady 8. – 11. Stanowią rozszerzenie związane ze specyfiką usług edukacyjnych.</w:t>
      </w:r>
    </w:p>
    <w:p w14:paraId="67BF570D" w14:textId="77777777" w:rsidR="009723C1" w:rsidRPr="00C52B7A" w:rsidRDefault="009723C1" w:rsidP="009723C1">
      <w:r>
        <w:t xml:space="preserve">Podobnie jak w przypadku TQM oraz Lean również dla </w:t>
      </w:r>
      <w:proofErr w:type="spellStart"/>
      <w:r>
        <w:t>SixSigma</w:t>
      </w:r>
      <w:proofErr w:type="spellEnd"/>
      <w:r>
        <w:t xml:space="preserve"> odnotowano wdrożenia w usługach, w tym na uczelniach, a także identyfikowano bariery dla tego procesu. Na przykład </w:t>
      </w:r>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r>
        <w:t xml:space="preserve">brak dobrych danych, brak zrozumienia korzyści metodologii </w:t>
      </w:r>
      <w:proofErr w:type="spellStart"/>
      <w:r>
        <w:t>SixSigma</w:t>
      </w:r>
      <w:proofErr w:type="spellEnd"/>
      <w:r>
        <w:t xml:space="preserve">, strach przed stosowaniem statystyki, bariery kulturowe i błędne przekonanie, że </w:t>
      </w:r>
      <w:proofErr w:type="spellStart"/>
      <w:r>
        <w:t>SixSigma</w:t>
      </w:r>
      <w:proofErr w:type="spellEnd"/>
      <w:r>
        <w:t xml:space="preserve"> ogranicza się do procesów produkcyjnych, które charakteryzują się zmiennością </w:t>
      </w:r>
      <w:r>
        <w:rPr>
          <w:lang w:val="en-GB"/>
        </w:rPr>
        <w:fldChar w:fldCharType="begin" w:fldLock="1"/>
      </w:r>
      <w: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Pr>
          <w:lang w:val="en-GB"/>
        </w:rPr>
        <w:fldChar w:fldCharType="separate"/>
      </w:r>
      <w:r w:rsidRPr="00921CC1">
        <w:rPr>
          <w:noProof/>
        </w:rPr>
        <w:t>(Antony, 2017, s. 574)</w:t>
      </w:r>
      <w:r>
        <w:rPr>
          <w:lang w:val="en-GB"/>
        </w:rPr>
        <w:fldChar w:fldCharType="end"/>
      </w:r>
      <w:r w:rsidRPr="00C52B7A">
        <w:t>.</w:t>
      </w:r>
      <w:r>
        <w:t xml:space="preserve"> Szersze omówienie barier dla wdrażania SZJ w uczelni jako znajduje się w podrozdziale </w:t>
      </w:r>
      <w:r>
        <w:fldChar w:fldCharType="begin"/>
      </w:r>
      <w:r>
        <w:instrText xml:space="preserve"> REF _Ref147563104 \r \h </w:instrText>
      </w:r>
      <w:r>
        <w:fldChar w:fldCharType="separate"/>
      </w:r>
      <w:r>
        <w:t>1.4.2</w:t>
      </w:r>
      <w:r>
        <w:fldChar w:fldCharType="end"/>
      </w:r>
      <w:r>
        <w:t>.</w:t>
      </w:r>
    </w:p>
    <w:p w14:paraId="0E1479D3" w14:textId="77777777" w:rsidR="009723C1" w:rsidRDefault="009723C1" w:rsidP="009723C1">
      <w:r>
        <w:t xml:space="preserve">Nieco odmiennym podejściem do doskonalenia jakości usług na poziomie organizacji od tych opisanych powyżej jest </w:t>
      </w:r>
      <w:commentRangeStart w:id="19"/>
      <w:r>
        <w:t xml:space="preserve">CAF </w:t>
      </w:r>
      <w:commentRangeEnd w:id="19"/>
      <w:r>
        <w:rPr>
          <w:rStyle w:val="CommentReference"/>
          <w:rFonts w:ascii="Times New Roman" w:eastAsia="Times New Roman" w:hAnsi="Times New Roman"/>
          <w:szCs w:val="20"/>
          <w:lang w:eastAsia="pl-PL"/>
        </w:rPr>
        <w:commentReference w:id="1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 xml:space="preserve">), czyli Wspólna Metoda Oceny </w:t>
      </w:r>
      <w:r>
        <w:fldChar w:fldCharType="begin" w:fldLock="1"/>
      </w:r>
      <w:r>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921CC1">
        <w:rPr>
          <w:noProof/>
        </w:rPr>
        <w:t>(EIPA &amp; EUPAN, 2020)</w:t>
      </w:r>
      <w:r>
        <w:fldChar w:fldCharType="end"/>
      </w:r>
      <w:r>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elementów korzystnych do uwzględniania w doskonaleniu uczelni. Ponadto w kontekście Polski jest to o tyle uzasadnione, że w rankingu krajów według liczby użytkowników systemu CAF Polska została sklasyfikowana na 3. miejscu na świecie wg raportu z 2014 roku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Ponadto CAF stał się najpopularniejszy właśnie w instytucjach edukacyjnych i badawczych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pomimo tego, że jego podstawowa koncepcja „została opracowana w wyniku prac prowadzonych przez Europejską Fundację Zarządzania Jakością (EFQM), Niemiecką Wyższą Szkołę Nauk Administracyjnych (DHV) oraz Holenderski Europejski Instytut Administracji Publicznej (EIPA)”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fldChar w:fldCharType="separate"/>
      </w:r>
      <w:r w:rsidRPr="00921CC1">
        <w:rPr>
          <w:noProof/>
        </w:rPr>
        <w:t>(Radwan, 2009, s. 172)</w:t>
      </w:r>
      <w:r>
        <w:fldChar w:fldCharType="end"/>
      </w:r>
      <w:r>
        <w:t xml:space="preserve">. Celem dla stworzenia CAF było ułatwienie wdrożenia Kompleksowego Zarządzania Jakością (TQM) w administracji publicznej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fldChar w:fldCharType="separate"/>
      </w:r>
      <w:r w:rsidRPr="00921CC1">
        <w:rPr>
          <w:noProof/>
        </w:rPr>
        <w:t>(Radwan, 2009, s. 174)</w:t>
      </w:r>
      <w:r>
        <w:fldChar w:fldCharType="end"/>
      </w:r>
      <w:r>
        <w:t xml:space="preserve"> stąd jego założenia i podstawy są zbieżne z tym opisanymi dla TQM. Powiązania pomiędzy kryteriami modelu CAF zostały przedstawione na Rysunku 20.</w:t>
      </w:r>
    </w:p>
    <w:p w14:paraId="429243AE" w14:textId="77777777" w:rsidR="009723C1" w:rsidRPr="00273E1B" w:rsidRDefault="009723C1" w:rsidP="009723C1">
      <w:pPr>
        <w:pStyle w:val="Rysunek"/>
      </w:pPr>
      <w:r>
        <w:rPr>
          <w:noProof/>
        </w:rPr>
        <w:lastRenderedPageBreak/>
        <w:drawing>
          <wp:inline distT="0" distB="0" distL="0" distR="0" wp14:anchorId="3018030E" wp14:editId="2439EC1B">
            <wp:extent cx="4851189" cy="2124000"/>
            <wp:effectExtent l="0" t="0" r="0" b="0"/>
            <wp:docPr id="648447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003B549D" w14:textId="77777777" w:rsidR="009723C1" w:rsidRPr="00D04521" w:rsidRDefault="009723C1" w:rsidP="009723C1">
      <w:pPr>
        <w:pStyle w:val="Tytutabeli"/>
        <w:jc w:val="center"/>
      </w:pPr>
      <w:r w:rsidRPr="00D04521">
        <w:t xml:space="preserve">Rysunek </w:t>
      </w:r>
      <w:r>
        <w:fldChar w:fldCharType="begin"/>
      </w:r>
      <w:r w:rsidRPr="00D04521">
        <w:instrText xml:space="preserve"> SEQ Rysunek \* ARABIC </w:instrText>
      </w:r>
      <w:r>
        <w:fldChar w:fldCharType="separate"/>
      </w:r>
      <w:r>
        <w:rPr>
          <w:noProof/>
        </w:rPr>
        <w:t>20</w:t>
      </w:r>
      <w:r>
        <w:fldChar w:fldCharType="end"/>
      </w:r>
      <w:r>
        <w:t>.</w:t>
      </w:r>
      <w:r w:rsidRPr="00D04521">
        <w:t xml:space="preserve"> Diagram modelu CAF</w:t>
      </w:r>
    </w:p>
    <w:p w14:paraId="7F29BBCF"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fldChar w:fldCharType="separate"/>
      </w:r>
      <w:r w:rsidRPr="00D95B07">
        <w:rPr>
          <w:noProof/>
          <w:lang w:val="pl-PL"/>
        </w:rPr>
        <w:t>(EIPA &amp; EUPAN, 2013, 2020; Radwan, 2009)</w:t>
      </w:r>
      <w:r>
        <w:fldChar w:fldCharType="end"/>
      </w:r>
    </w:p>
    <w:p w14:paraId="48365845" w14:textId="7F16FDEA" w:rsidR="009723C1" w:rsidRDefault="009723C1" w:rsidP="009723C1">
      <w:r>
        <w:t>Poszczególne kryteria odpowiadają obszarom działania organizacji najistotniejszym z punktu widzenia zarządzania jakością. Tak jak to przedstawia model CAF (</w:t>
      </w:r>
      <w:r>
        <w:fldChar w:fldCharType="begin"/>
      </w:r>
      <w:r>
        <w:instrText xml:space="preserve"> REF _Ref148993802 \h </w:instrText>
      </w:r>
      <w:r>
        <w:fldChar w:fldCharType="separate"/>
      </w:r>
      <w:r w:rsidRPr="00D04521">
        <w:t xml:space="preserve">Rysunek </w:t>
      </w:r>
      <w:r>
        <w:rPr>
          <w:noProof/>
        </w:rPr>
        <w:t>20</w:t>
      </w:r>
      <w:r>
        <w:fldChar w:fldCharType="end"/>
      </w:r>
      <w:r>
        <w:t>) kluczowym jest obszar przywództwa, który bezpośrednio wpływa na planowanie i formułowanie strategii,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w:t>
      </w:r>
    </w:p>
    <w:p w14:paraId="12802647" w14:textId="77777777" w:rsidR="009723C1" w:rsidRDefault="009723C1" w:rsidP="009723C1">
      <w:r>
        <w:t xml:space="preserve">Z inspiracji zarówno TQM, LSS, jak i modelami doskonałości organizacyjnej wykorzystujących samoocenę organizacji, jak na przykład CAF, powstał model systemu zarządzania jakością opracowany typowo z myślą o uczelniach </w:t>
      </w:r>
      <w:commentRangeStart w:id="20"/>
      <w:proofErr w:type="spellStart"/>
      <w:r>
        <w:t>QualHE</w:t>
      </w:r>
      <w:commentRangeEnd w:id="20"/>
      <w:proofErr w:type="spellEnd"/>
      <w:r>
        <w:rPr>
          <w:rStyle w:val="CommentReference"/>
          <w:rFonts w:ascii="Times New Roman" w:eastAsia="Times New Roman" w:hAnsi="Times New Roman"/>
          <w:szCs w:val="20"/>
          <w:lang w:eastAsia="pl-PL"/>
        </w:rPr>
        <w:commentReference w:id="20"/>
      </w:r>
      <w:r>
        <w:t xml:space="preserv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fldChar w:fldCharType="separate"/>
      </w:r>
      <w:r w:rsidRPr="002F637D">
        <w:rPr>
          <w:noProof/>
        </w:rPr>
        <w:t>(Grudowski, 2020a, s. 296)</w:t>
      </w:r>
      <w:r>
        <w:fldChar w:fldCharType="end"/>
      </w:r>
      <w:r>
        <w:t xml:space="preserve">. Głównymi założeniami tego modelu jest integracja osiągnięć i najkorzystniejszych założeń sprawdzonych narzędzi i modeli zarządzania jakością w kontekście specyfiki i uwarunkowań uczelni. Diagram tego modelu przedstawiono na Rysunku 21. W modelu w sposób bardzo czytelny ujęto rolę różnych obszarów działań związanych z doskonaleniem usług uczelni. Główna struktura ukazuje podział na obszar wewnętrzny uczelni oraz obszar zewnętrzny związany głównie relacjami z różnymi grupami interesariuszy. U podstaw modelu </w:t>
      </w:r>
      <w:proofErr w:type="spellStart"/>
      <w:r>
        <w:t>QualHE</w:t>
      </w:r>
      <w:proofErr w:type="spellEnd"/>
      <w:r>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w:t>
      </w:r>
      <w:r>
        <w:lastRenderedPageBreak/>
        <w:t xml:space="preserve">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t>Deminga</w:t>
      </w:r>
      <w:proofErr w:type="spellEnd"/>
      <w:r>
        <w:t xml:space="preserve">): projektowanie </w:t>
      </w:r>
      <w:r>
        <w:rPr>
          <w:rFonts w:cs="Arial"/>
        </w:rPr>
        <w:t>→</w:t>
      </w:r>
      <w:r>
        <w:t xml:space="preserve"> wdrażanie </w:t>
      </w:r>
      <w:r>
        <w:rPr>
          <w:rFonts w:cs="Arial"/>
        </w:rPr>
        <w:t>→</w:t>
      </w:r>
      <w:r>
        <w:t xml:space="preserve"> nadzorowanie </w:t>
      </w:r>
      <w:r>
        <w:rPr>
          <w:rFonts w:cs="Arial"/>
        </w:rPr>
        <w:t>→</w:t>
      </w:r>
      <w:r>
        <w:t xml:space="preserve"> doskonalenie. Ważnym elementem modelu jest też podkreślenie roli różnych informacyjnych pętli zwrotnych pozwalających na ciągłe doskonalenie. Jest oczywiście pętla zwrotna pomiędzy środowiskiem wewnętrznym i zewnętrznym uczelni, ale 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59493CF2" w14:textId="77777777" w:rsidR="009723C1" w:rsidRDefault="009723C1" w:rsidP="009723C1">
      <w:pPr>
        <w:pStyle w:val="Rysunek"/>
      </w:pPr>
      <w:r>
        <w:rPr>
          <w:noProof/>
        </w:rPr>
        <w:lastRenderedPageBreak/>
        <w:drawing>
          <wp:inline distT="0" distB="0" distL="0" distR="0" wp14:anchorId="7592B851" wp14:editId="18B5ECCC">
            <wp:extent cx="5400000" cy="5284878"/>
            <wp:effectExtent l="0" t="0" r="0" b="0"/>
            <wp:docPr id="726741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69B3F0DE" w14:textId="77777777" w:rsidR="009723C1" w:rsidRDefault="009723C1" w:rsidP="009723C1">
      <w:pPr>
        <w:pStyle w:val="Tytutabeli"/>
        <w:jc w:val="center"/>
      </w:pPr>
      <w:r>
        <w:t xml:space="preserve">Rysunek </w:t>
      </w:r>
      <w:fldSimple w:instr=" SEQ Rysunek \* ARABIC ">
        <w:r>
          <w:rPr>
            <w:noProof/>
          </w:rPr>
          <w:t>21</w:t>
        </w:r>
      </w:fldSimple>
      <w:r>
        <w:rPr>
          <w:noProof/>
        </w:rPr>
        <w:t>.</w:t>
      </w:r>
      <w:r>
        <w:t xml:space="preserve"> Diagram modelu systemu zarządzania jakością </w:t>
      </w:r>
      <w:proofErr w:type="spellStart"/>
      <w:r>
        <w:t>QualHE</w:t>
      </w:r>
      <w:proofErr w:type="spellEnd"/>
    </w:p>
    <w:p w14:paraId="372C7680"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Pr="00D95B07">
        <w:rPr>
          <w:noProof/>
          <w:lang w:val="pl-PL"/>
        </w:rPr>
        <w:t>(Grudowski, 2020a, s. 297)</w:t>
      </w:r>
      <w:r>
        <w:fldChar w:fldCharType="end"/>
      </w:r>
    </w:p>
    <w:p w14:paraId="3FCADE06" w14:textId="77777777" w:rsidR="009723C1" w:rsidRDefault="009723C1" w:rsidP="009723C1">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B457A1" w14:textId="77777777" w:rsidR="009723C1" w:rsidRDefault="009723C1" w:rsidP="009723C1">
      <w:r>
        <w:t xml:space="preserve">Ciekawym ujęciem w modelu </w:t>
      </w:r>
      <w:proofErr w:type="spellStart"/>
      <w:r>
        <w:t>QualHE</w:t>
      </w:r>
      <w:proofErr w:type="spellEnd"/>
      <w:r>
        <w:t xml:space="preserve"> przedstawionym na Rysunku 21 jest umiejscowienie wdrażania i stosowania technik Lean Management lub Lean </w:t>
      </w:r>
      <w:proofErr w:type="spellStart"/>
      <w:r>
        <w:t>Six</w:t>
      </w:r>
      <w:proofErr w:type="spellEnd"/>
      <w:r>
        <w:t xml:space="preserve"> Sigma w obszarze inicjatyw oddolnych. Zdaniem autora jest to niezwykle trafne podejście w odniesieniu do uczelni, gdyż przy typowym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lastRenderedPageBreak/>
        <w:t>czony stopniu może obejmować dyrektywne metody zarządcze. Raczej powinno się, więc wyposażyć pracowników w wiedzę i umiejętności stosowania wartościowych narzędzi poparte przykładami usprawnień skutecznie wspierających ich pracę i poprawiających efekty działań.</w:t>
      </w:r>
    </w:p>
    <w:p w14:paraId="2D4D0CFF" w14:textId="77777777" w:rsidR="00BB5708" w:rsidRDefault="00BB5708" w:rsidP="00BB5708">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921CC1">
        <w:rPr>
          <w:noProof/>
        </w:rPr>
        <w:t>(Wawak, 2019, s. 83)</w:t>
      </w:r>
      <w:r>
        <w:fldChar w:fldCharType="end"/>
      </w:r>
      <w:r>
        <w:t>. W niniejszym podrozdziale omówione zostaną przede wszystkim te uwarunkowania zarządzania jakością uczelni, które się odnoszą do pierwszej grupy – czynników zewnętrznych.</w:t>
      </w:r>
    </w:p>
    <w:p w14:paraId="7FF86175" w14:textId="77777777" w:rsidR="00BB5708" w:rsidRDefault="00BB5708" w:rsidP="00BB5708">
      <w:r>
        <w:t>Wymagania wobec uczelni w Polsce, w tym wymagania dotyczące dbałości o jakość kształcenia, są regulowane przez ustawę Prawo o szkolnictwie wyższym i nauce</w:t>
      </w:r>
      <w:r w:rsidRPr="00001D48">
        <w:rPr>
          <w:rStyle w:val="FootnoteReference"/>
        </w:rPr>
        <w:footnoteReference w:id="11"/>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921CC1">
        <w:rPr>
          <w:noProof/>
        </w:rPr>
        <w:t>(MEiN, 2023b)</w:t>
      </w:r>
      <w:r>
        <w:fldChar w:fldCharType="end"/>
      </w:r>
      <w:r>
        <w:t xml:space="preserve"> co niewątpliwie zwiększa szanse na uzyskanie informacji zwrotnej i weryfikacji ze strony specjalistów zagranicznych.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6BFC900" w14:textId="77777777" w:rsidR="00BB5708" w:rsidRPr="00B9115D" w:rsidRDefault="00BB5708" w:rsidP="00BB5708">
      <w:pPr>
        <w:pStyle w:val="Quote"/>
        <w:rPr>
          <w:i w:val="0"/>
          <w:iCs w:val="0"/>
        </w:rPr>
      </w:pPr>
      <w:r w:rsidRPr="00B9115D">
        <w:rPr>
          <w:i w:val="0"/>
          <w:iCs w:val="0"/>
          <w:sz w:val="18"/>
          <w:szCs w:val="20"/>
        </w:rPr>
        <w:t xml:space="preserve">„Art. 2 Misją systemu szkolnictwa wyższego i nauki jest prowadzenie najwyższej jakości kształcenia oraz działalności naukowej, kształtowanie postaw obywatelskich, a także uczestnictwo w rozwoju społecznym oraz tworzeniu gospodarki opartej na innowacjach” </w:t>
      </w:r>
      <w:r w:rsidRPr="00B9115D">
        <w:rPr>
          <w:i w:val="0"/>
          <w:iCs w:val="0"/>
          <w:sz w:val="18"/>
          <w:szCs w:val="20"/>
        </w:rPr>
        <w:fldChar w:fldCharType="begin" w:fldLock="1"/>
      </w:r>
      <w:r>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B9115D">
        <w:rPr>
          <w:i w:val="0"/>
          <w:iCs w:val="0"/>
          <w:sz w:val="18"/>
          <w:szCs w:val="20"/>
        </w:rPr>
        <w:fldChar w:fldCharType="separate"/>
      </w:r>
      <w:r w:rsidRPr="007E1110">
        <w:rPr>
          <w:i w:val="0"/>
          <w:iCs w:val="0"/>
          <w:noProof/>
          <w:sz w:val="18"/>
          <w:szCs w:val="20"/>
        </w:rPr>
        <w:t>(Dz. U. 574, 2022)</w:t>
      </w:r>
      <w:r w:rsidRPr="00B9115D">
        <w:rPr>
          <w:i w:val="0"/>
          <w:iCs w:val="0"/>
          <w:sz w:val="18"/>
          <w:szCs w:val="20"/>
        </w:rPr>
        <w:fldChar w:fldCharType="end"/>
      </w:r>
      <w:r w:rsidRPr="00B9115D">
        <w:rPr>
          <w:i w:val="0"/>
          <w:iCs w:val="0"/>
          <w:sz w:val="18"/>
          <w:szCs w:val="20"/>
        </w:rPr>
        <w:t>.</w:t>
      </w:r>
    </w:p>
    <w:p w14:paraId="368EFCD0" w14:textId="77777777" w:rsidR="00BB5708" w:rsidRDefault="00BB5708" w:rsidP="00BB5708">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921CC1">
        <w:rPr>
          <w:noProof/>
        </w:rPr>
        <w:t>(por. AMuz Gdańsk, 2018)</w:t>
      </w:r>
      <w:r>
        <w:fldChar w:fldCharType="end"/>
      </w:r>
      <w:r>
        <w:t xml:space="preserve">. Na różnych uczelniach w Polsce można spotkać różne nazwy dla Wewnętrznego Systemu Zapewniania Jakości Kształcenia (WSZJK), ale każda uczelnia taki system posiada. Wynika to z tego, że przepisy określające wymagania akredytacyjne wskazują, że 10. kryterium oceny programowej są „ sposoby doskonalenia jakości kształcenia i ich skuteczność” </w:t>
      </w:r>
      <w:r>
        <w:fldChar w:fldCharType="begin" w:fldLock="1"/>
      </w:r>
      <w:r>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fldChar w:fldCharType="separate"/>
      </w:r>
      <w:r w:rsidRPr="00921CC1">
        <w:rPr>
          <w:noProof/>
        </w:rPr>
        <w:t>(Dz. U. 1787, 2018)</w:t>
      </w:r>
      <w:r>
        <w:fldChar w:fldCharType="end"/>
      </w:r>
      <w:r>
        <w:t xml:space="preserve">. Natomiast Polska Komisja Akredytacyjna na tej podstawie określiła dwa standardy jakości kształcenia (SJK) w ramach kryterium 10. Polityka jakości, projektowanie, zatwierdzanie, monitorowanie, przegląd i doskonalenie programu studiów. Są to odpowiednio: </w:t>
      </w:r>
    </w:p>
    <w:p w14:paraId="26857C20" w14:textId="77777777" w:rsidR="00BB5708" w:rsidRDefault="00BB5708" w:rsidP="00BB5708">
      <w:pPr>
        <w:pStyle w:val="Quote"/>
      </w:pPr>
      <w:r w:rsidRPr="00456349">
        <w:rPr>
          <w:i w:val="0"/>
          <w:iCs w:val="0"/>
          <w:sz w:val="18"/>
          <w:szCs w:val="20"/>
        </w:rPr>
        <w:t xml:space="preserve">SJK 10.1: Zostały formalnie przyjęte i są stosowane zasady projektowania, zatwierdzania i zmiany programu studiów oraz prowadzone są systematyczne oceny programu studiów oparte o wyniki analizy </w:t>
      </w:r>
      <w:r w:rsidRPr="00456349">
        <w:rPr>
          <w:i w:val="0"/>
          <w:iCs w:val="0"/>
          <w:sz w:val="18"/>
          <w:szCs w:val="20"/>
        </w:rPr>
        <w:lastRenderedPageBreak/>
        <w:t>wiarygodnych danych i informacji, z udziałem interesariuszy wewnętrznych, w tym studentów oraz zewnętrznych, mające na celu doskonalenie jakości kształcenia</w:t>
      </w:r>
      <w:r w:rsidRPr="00456349">
        <w:rPr>
          <w:i w:val="0"/>
          <w:iCs w:val="0"/>
          <w:sz w:val="18"/>
          <w:szCs w:val="18"/>
        </w:rPr>
        <w:t>.</w:t>
      </w:r>
      <w:r w:rsidRPr="00456349">
        <w:rPr>
          <w:sz w:val="18"/>
          <w:szCs w:val="18"/>
        </w:rPr>
        <w:t xml:space="preserve"> </w:t>
      </w:r>
      <w:r w:rsidRPr="00456349">
        <w:rPr>
          <w:sz w:val="18"/>
          <w:szCs w:val="18"/>
        </w:rPr>
        <w:fldChar w:fldCharType="begin" w:fldLock="1"/>
      </w:r>
      <w:r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Pr="00456349">
        <w:rPr>
          <w:i w:val="0"/>
          <w:noProof/>
          <w:sz w:val="18"/>
          <w:szCs w:val="18"/>
        </w:rPr>
        <w:t>(PKA, 2019a)</w:t>
      </w:r>
      <w:r w:rsidRPr="00456349">
        <w:rPr>
          <w:sz w:val="18"/>
          <w:szCs w:val="18"/>
        </w:rPr>
        <w:fldChar w:fldCharType="end"/>
      </w:r>
    </w:p>
    <w:p w14:paraId="69F792D1" w14:textId="77777777" w:rsidR="00BB5708" w:rsidRPr="00AA567F" w:rsidRDefault="00BB5708" w:rsidP="00BB5708">
      <w:r>
        <w:t>oraz</w:t>
      </w:r>
    </w:p>
    <w:p w14:paraId="59C848CC" w14:textId="77777777" w:rsidR="00BB5708" w:rsidRPr="00456349" w:rsidRDefault="00BB5708" w:rsidP="00BB5708">
      <w:pPr>
        <w:pStyle w:val="Quote"/>
        <w:rPr>
          <w:i w:val="0"/>
          <w:iCs w:val="0"/>
          <w:sz w:val="18"/>
          <w:szCs w:val="20"/>
        </w:rPr>
      </w:pPr>
      <w:r w:rsidRPr="00456349">
        <w:rPr>
          <w:i w:val="0"/>
          <w:iCs w:val="0"/>
          <w:sz w:val="18"/>
          <w:szCs w:val="20"/>
        </w:rPr>
        <w:t xml:space="preserve">SJK 10.2 Jakość kształcenia na kierunku podlega cyklicznym zewnętrznym ocenom jakości kształcenia, których wyniki są publicznie dostępne i wykorzystywane w doskonaleniu jakości. </w:t>
      </w:r>
      <w:r w:rsidRPr="00456349">
        <w:rPr>
          <w:i w:val="0"/>
          <w:iCs w:val="0"/>
          <w:sz w:val="18"/>
          <w:szCs w:val="20"/>
        </w:rPr>
        <w:fldChar w:fldCharType="begin" w:fldLock="1"/>
      </w:r>
      <w:r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i w:val="0"/>
          <w:iCs w:val="0"/>
          <w:sz w:val="18"/>
          <w:szCs w:val="20"/>
        </w:rPr>
        <w:fldChar w:fldCharType="separate"/>
      </w:r>
      <w:r w:rsidRPr="00456349">
        <w:rPr>
          <w:i w:val="0"/>
          <w:iCs w:val="0"/>
          <w:noProof/>
          <w:sz w:val="18"/>
          <w:szCs w:val="20"/>
        </w:rPr>
        <w:t>(PKA, 2019a)</w:t>
      </w:r>
      <w:r w:rsidRPr="00456349">
        <w:rPr>
          <w:i w:val="0"/>
          <w:iCs w:val="0"/>
          <w:sz w:val="18"/>
          <w:szCs w:val="20"/>
        </w:rPr>
        <w:fldChar w:fldCharType="end"/>
      </w:r>
      <w:r w:rsidRPr="00456349">
        <w:rPr>
          <w:i w:val="0"/>
          <w:iCs w:val="0"/>
          <w:sz w:val="18"/>
          <w:szCs w:val="20"/>
        </w:rPr>
        <w:t>.</w:t>
      </w:r>
    </w:p>
    <w:p w14:paraId="04F79B13" w14:textId="77777777" w:rsidR="00BB5708" w:rsidRDefault="00BB5708" w:rsidP="00BB5708">
      <w:r>
        <w:t xml:space="preserve">Jedyne odniesienia do jakości innych obszarów niż kształcenie i badania naukowe to te do jakości procesu rekrutacji w art. 261. dotyczącym ewaluacji szkół doktorskich przeprowadzanej przez KEN – (Komisja Ewaluacji Nauki) oraz do jakości opieki naukowej lub artystycznej i wsparcia w prowadzeniu działalności naukowej w tym samym artykule Ustawy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Pr="007E1110">
        <w:rPr>
          <w:noProof/>
        </w:rPr>
        <w:t>(Dz. U. 574, 2022)</w:t>
      </w:r>
      <w:r>
        <w:fldChar w:fldCharType="end"/>
      </w:r>
      <w:r>
        <w:t>. Oczywiście można również uznać, że ustawodawca rozpoznaje jeszcze inne obszary podlegające ocenie w procesie ewaluacji przez PKA jako te, które wpływają na jakość kształcenia (zob. art. 242.) ale jednak wydaje się to dalece nie wystarczające do inspirowania rozwoju kultury jakości w polskich uczelniach. Można więc stwierdzić, że choć misja dla polskiego systemu szkolnictwa wyższego i nauki nie budzi większych zastrzeżeń to już treść ustawy abstrahuje od takich aspektów jakości jak choćby dążenie do doskonałości organizacyjnej, rozwijanie dobrych relacji z otoczeniem, czy rozwijanie kultury jakości. W związku z tym trudno się spodziewać, by bez szczególnej motywacji i świadomości osób decyzyjnych w szkołach wyższych możliwe było zaimplementowanie nowoczesnych, zintegrowanych rozwiązań projakościowych w instytucjach szkolnictwa wyższego w Polsce.</w:t>
      </w:r>
    </w:p>
    <w:p w14:paraId="5144773C" w14:textId="77777777" w:rsidR="00BB5708" w:rsidRDefault="00BB5708" w:rsidP="00BB5708">
      <w:r>
        <w:t xml:space="preserve">Jak konkluduje wyniki swoich badań </w:t>
      </w:r>
      <w:proofErr w:type="spellStart"/>
      <w:r>
        <w:t>Grudowski</w:t>
      </w:r>
      <w:proofErr w:type="spellEnd"/>
      <w:r>
        <w:t>:</w:t>
      </w:r>
    </w:p>
    <w:p w14:paraId="4A9F0D3E" w14:textId="77777777" w:rsidR="00BB5708" w:rsidRPr="005E1FE3" w:rsidRDefault="00BB5708" w:rsidP="00BB5708">
      <w:pPr>
        <w:rPr>
          <w:sz w:val="18"/>
          <w:szCs w:val="20"/>
        </w:rPr>
      </w:pPr>
      <w:r w:rsidRPr="005E1FE3">
        <w:rPr>
          <w:sz w:val="18"/>
          <w:szCs w:val="20"/>
        </w:rPr>
        <w:t xml:space="preserve">„świadomość znaczenia jakości w szkolnictwie wyższym 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 </w:t>
      </w:r>
      <w:r w:rsidRPr="005E1FE3">
        <w:rPr>
          <w:sz w:val="18"/>
          <w:szCs w:val="20"/>
        </w:rPr>
        <w:fldChar w:fldCharType="begin" w:fldLock="1"/>
      </w:r>
      <w:r>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Pr="002F637D">
        <w:rPr>
          <w:noProof/>
          <w:sz w:val="18"/>
          <w:szCs w:val="20"/>
        </w:rPr>
        <w:t>(Grudowski, 2020a, s. 283)</w:t>
      </w:r>
      <w:r w:rsidRPr="005E1FE3">
        <w:rPr>
          <w:sz w:val="18"/>
          <w:szCs w:val="20"/>
        </w:rPr>
        <w:fldChar w:fldCharType="end"/>
      </w:r>
      <w:r w:rsidRPr="005E1FE3">
        <w:rPr>
          <w:sz w:val="18"/>
          <w:szCs w:val="20"/>
        </w:rPr>
        <w:t>.</w:t>
      </w:r>
    </w:p>
    <w:p w14:paraId="00980322" w14:textId="52CBD233" w:rsidR="009723C1" w:rsidRDefault="00BB5708" w:rsidP="00BB5708">
      <w:r>
        <w:t>Biorąc, ponadto, pod uwagę wynikający z tychże badań przeciętnie niski poziom kompetencji dotyczących zarządzania jakością zarówno wśród kierownictwa uczelni oraz osób delegowanych do pełnienia zadań w zakresie zarządzania jakością, a także wśród pracowników uczelni jest to niewątpliwie obraz dość pesymistyczny i podkreślający skalę wyzwania jaka stoi przed tymi liderami uniwersytetów, którzy chcieliby wdrażać nowoczesne metody zarządzania jakością.</w:t>
      </w:r>
    </w:p>
    <w:p w14:paraId="3847E782" w14:textId="77777777" w:rsidR="00BB5708" w:rsidRDefault="00BB5708" w:rsidP="00BB5708">
      <w:pPr>
        <w:tabs>
          <w:tab w:val="left" w:pos="1580"/>
        </w:tabs>
      </w:pPr>
      <w:r>
        <w:t xml:space="preserve">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t>Antony’ego</w:t>
      </w:r>
      <w:proofErr w:type="spellEnd"/>
      <w:r>
        <w:t xml:space="preserve"> i in. analiza motywowana uwarunkowaniami dla wdrażania Lean Management, natomiast na podstawie opinii innych badaczy można bez większego błędu przyjąć, że w co najmniej w ogromnej większości analogiczne bariery kulturowo-organizacyjne dotyczą wdrażania każdego rodzaju nowoczesnych metod kompleksowego zarządzania jakością. Podsumowanie wniosków z badań J. Maciąg wzbogacone o refleksje autora niniejszej pracy przedstawiono w Tabeli 39.</w:t>
      </w:r>
    </w:p>
    <w:p w14:paraId="398948AF" w14:textId="77777777" w:rsidR="00BB5708" w:rsidRDefault="00BB5708" w:rsidP="00BB5708">
      <w:pPr>
        <w:pStyle w:val="Tytutabeli"/>
      </w:pPr>
      <w:r>
        <w:lastRenderedPageBreak/>
        <w:t xml:space="preserve">Tabela </w:t>
      </w:r>
      <w:fldSimple w:instr=" SEQ Tabela \* ARABIC ">
        <w:r>
          <w:rPr>
            <w:noProof/>
          </w:rPr>
          <w:t>39</w:t>
        </w:r>
      </w:fldSimple>
      <w:r>
        <w:rPr>
          <w:noProof/>
        </w:rPr>
        <w:t>.</w:t>
      </w:r>
      <w:r>
        <w:t xml:space="preserve"> Bariery i ograniczenia dla wprowadzania na polskich uczelniach nowoczesnych SZJ</w:t>
      </w:r>
    </w:p>
    <w:tbl>
      <w:tblPr>
        <w:tblStyle w:val="TableGrid"/>
        <w:tblW w:w="0" w:type="auto"/>
        <w:tblLook w:val="04A0" w:firstRow="1" w:lastRow="0" w:firstColumn="1" w:lastColumn="0" w:noHBand="0" w:noVBand="1"/>
      </w:tblPr>
      <w:tblGrid>
        <w:gridCol w:w="1677"/>
        <w:gridCol w:w="7427"/>
      </w:tblGrid>
      <w:tr w:rsidR="00BB5708" w:rsidRPr="007607F5" w14:paraId="4533CB40" w14:textId="77777777" w:rsidTr="00E45F30">
        <w:trPr>
          <w:cantSplit/>
          <w:tblHeader/>
        </w:trPr>
        <w:tc>
          <w:tcPr>
            <w:tcW w:w="1677" w:type="dxa"/>
            <w:vAlign w:val="center"/>
          </w:tcPr>
          <w:p w14:paraId="62B62EF9" w14:textId="77777777" w:rsidR="00BB5708" w:rsidRPr="007607F5" w:rsidRDefault="00BB5708" w:rsidP="00E45F30">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0234F8A7" w14:textId="77777777" w:rsidR="00BB5708" w:rsidRPr="007607F5" w:rsidRDefault="00BB5708" w:rsidP="00E45F30">
            <w:pPr>
              <w:keepNext/>
              <w:spacing w:before="60" w:line="300" w:lineRule="auto"/>
              <w:ind w:firstLine="0"/>
              <w:jc w:val="left"/>
              <w:rPr>
                <w:b/>
                <w:bCs/>
                <w:sz w:val="18"/>
                <w:szCs w:val="18"/>
                <w:lang w:val="pl-PL"/>
              </w:rPr>
            </w:pPr>
            <w:r w:rsidRPr="007607F5">
              <w:rPr>
                <w:b/>
                <w:bCs/>
                <w:sz w:val="18"/>
                <w:szCs w:val="18"/>
                <w:lang w:val="pl-PL"/>
              </w:rPr>
              <w:t>Opis</w:t>
            </w:r>
          </w:p>
        </w:tc>
      </w:tr>
      <w:tr w:rsidR="00BB5708" w:rsidRPr="007607F5" w14:paraId="70E1E3F6" w14:textId="77777777" w:rsidTr="00E45F30">
        <w:trPr>
          <w:cantSplit/>
        </w:trPr>
        <w:tc>
          <w:tcPr>
            <w:tcW w:w="1677" w:type="dxa"/>
            <w:vAlign w:val="center"/>
          </w:tcPr>
          <w:p w14:paraId="6F09330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4EF6E5FC"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Istnieje w środowisku uczelni obawa iż postrzegana przez otoczenie tożsamość szkoły wyższej oparta na tradycyjnych wartościach, mogłaby przez zmiany organizacyjne zostać zachwiana, a to mogłoby podważyć zaufanie ważnych klientów i partnerów. Zachowanie tożsamości i wzbudzanie zaufania zależą od równoważącego wpływu tendencji konserwatywnych, przekonania otoczenia społecznego, że zachowano istotne elementy ciągłości i</w:t>
            </w:r>
            <w:r>
              <w:rPr>
                <w:sz w:val="18"/>
                <w:szCs w:val="18"/>
                <w:lang w:val="pl-PL"/>
              </w:rPr>
              <w:t> </w:t>
            </w:r>
            <w:r w:rsidRPr="007607F5">
              <w:rPr>
                <w:sz w:val="18"/>
                <w:szCs w:val="18"/>
                <w:lang w:val="pl-PL"/>
              </w:rPr>
              <w:t>odpowiedzialności wynikających z tradycji, kultury i wartości akademickich.</w:t>
            </w:r>
          </w:p>
        </w:tc>
      </w:tr>
      <w:tr w:rsidR="00BB5708" w:rsidRPr="007607F5" w14:paraId="694C95AB" w14:textId="77777777" w:rsidTr="00E45F30">
        <w:trPr>
          <w:cantSplit/>
        </w:trPr>
        <w:tc>
          <w:tcPr>
            <w:tcW w:w="1677" w:type="dxa"/>
            <w:vAlign w:val="center"/>
          </w:tcPr>
          <w:p w14:paraId="24F35865"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2692D044"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Charakterystyczne dla środowiska uczelni jest przeciętnie niskie poczucie odpowiedzialności organizacyjnej i finansowej za podejmowane działania.</w:t>
            </w:r>
          </w:p>
        </w:tc>
      </w:tr>
      <w:tr w:rsidR="00BB5708" w:rsidRPr="007607F5" w14:paraId="4B997B23" w14:textId="77777777" w:rsidTr="00E45F30">
        <w:trPr>
          <w:cantSplit/>
        </w:trPr>
        <w:tc>
          <w:tcPr>
            <w:tcW w:w="1677" w:type="dxa"/>
            <w:vAlign w:val="center"/>
          </w:tcPr>
          <w:p w14:paraId="3A16C09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15E6A01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Tendencja ta może być tłumaczona kulturą respektującą indywidualność pracowników w sferze badań naukowych i dydaktyki. Skutkuje to niestety też takimi zjawiskami jak: izolacjonizm, postawa obronna, nieprzejrzystość oraz fragmentaryczność informacji.</w:t>
            </w:r>
          </w:p>
        </w:tc>
      </w:tr>
      <w:tr w:rsidR="00BB5708" w:rsidRPr="007607F5" w14:paraId="7FD145C7" w14:textId="77777777" w:rsidTr="00E45F30">
        <w:trPr>
          <w:cantSplit/>
        </w:trPr>
        <w:tc>
          <w:tcPr>
            <w:tcW w:w="1677" w:type="dxa"/>
            <w:vAlign w:val="center"/>
          </w:tcPr>
          <w:p w14:paraId="5A15B831"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0E481EC6"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Szczególnie dotyczy to konserwatywnej części środowiska uczelni oraz relacji do radykalnych zmian koncepcji zarządzania. Nieraz powoduje to postawy obronne, napięcia oraz brak umiejętności dostosowania się do procesu zmian kulturowych i organizacyjnych.</w:t>
            </w:r>
          </w:p>
        </w:tc>
      </w:tr>
      <w:tr w:rsidR="00BB5708" w:rsidRPr="007607F5" w14:paraId="78B54783" w14:textId="77777777" w:rsidTr="00E45F30">
        <w:trPr>
          <w:cantSplit/>
        </w:trPr>
        <w:tc>
          <w:tcPr>
            <w:tcW w:w="1677" w:type="dxa"/>
            <w:vAlign w:val="center"/>
          </w:tcPr>
          <w:p w14:paraId="1A6ED7CF"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2959E50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Kultura oceniania osłabia pracę grupową, powoduje nadmierną koncentrację na wynikach krótkoterminowych. Ponadto prowadzi do praktycznego pociągania do odpowiedzialności pracownika za błędy, które często mają swe źródło w wadliwych systemach. Prowadzi to do niewłaściwego motywowania lub demotywowania pracownika.</w:t>
            </w:r>
          </w:p>
        </w:tc>
      </w:tr>
      <w:tr w:rsidR="00BB5708" w:rsidRPr="007607F5" w14:paraId="0CBAC76B" w14:textId="77777777" w:rsidTr="00E45F30">
        <w:trPr>
          <w:cantSplit/>
        </w:trPr>
        <w:tc>
          <w:tcPr>
            <w:tcW w:w="1677" w:type="dxa"/>
            <w:vAlign w:val="center"/>
          </w:tcPr>
          <w:p w14:paraId="5D856F5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630D3518"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Uczelnia w praktyce realizuje wiele rozbieżnych celów, formułowanych przez różne podmioty zainteresowane jej funkcjonowaniem. Powoduje to utrudnienia w jednoznacznym definiowaniu oraz interpretacji mierników jakości, skuteczności, efektywności oraz elastyczności. Problemem jest osiągnięcie konsensusu w tym zakresie.</w:t>
            </w:r>
          </w:p>
        </w:tc>
      </w:tr>
      <w:tr w:rsidR="00BB5708" w:rsidRPr="007607F5" w14:paraId="0EF67B48" w14:textId="77777777" w:rsidTr="00E45F30">
        <w:trPr>
          <w:cantSplit/>
        </w:trPr>
        <w:tc>
          <w:tcPr>
            <w:tcW w:w="1677" w:type="dxa"/>
            <w:vAlign w:val="center"/>
          </w:tcPr>
          <w:p w14:paraId="74810459"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1490B82E"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Kadencyjność władz w połączeniu z brakiem profesjonalizacji zarządzania prowadzi do brak możliwości lub co najmniej braku powodzenia dla tworzenia efektywnych struktur organizacyjnych. Dotyczy to określania własnych struktur wewnętrznych pozwalających na podział funkcji i współdziałania samorządu z zarządem.</w:t>
            </w:r>
          </w:p>
        </w:tc>
      </w:tr>
      <w:tr w:rsidR="00BB5708" w:rsidRPr="007607F5" w14:paraId="48514A8C" w14:textId="77777777" w:rsidTr="00E45F30">
        <w:trPr>
          <w:cantSplit/>
        </w:trPr>
        <w:tc>
          <w:tcPr>
            <w:tcW w:w="1677" w:type="dxa"/>
            <w:vAlign w:val="center"/>
          </w:tcPr>
          <w:p w14:paraId="20E41FF9" w14:textId="77777777" w:rsidR="00BB5708" w:rsidRPr="007607F5" w:rsidRDefault="00BB5708" w:rsidP="00E45F30">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AAB4A61"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Pr>
                <w:sz w:val="18"/>
                <w:szCs w:val="18"/>
                <w:lang w:val="pl-PL"/>
              </w:rPr>
              <w:t> </w:t>
            </w:r>
            <w:r w:rsidRPr="007607F5">
              <w:rPr>
                <w:sz w:val="18"/>
                <w:szCs w:val="18"/>
                <w:lang w:val="pl-PL"/>
              </w:rPr>
              <w:t>grup - zazwyczaj nieformalnych.</w:t>
            </w:r>
          </w:p>
        </w:tc>
      </w:tr>
      <w:tr w:rsidR="00BB5708" w:rsidRPr="007607F5" w14:paraId="0DFA13F2" w14:textId="77777777" w:rsidTr="00E45F30">
        <w:trPr>
          <w:cantSplit/>
        </w:trPr>
        <w:tc>
          <w:tcPr>
            <w:tcW w:w="1677" w:type="dxa"/>
            <w:vAlign w:val="center"/>
          </w:tcPr>
          <w:p w14:paraId="71A5B87E" w14:textId="77777777" w:rsidR="00BB5708" w:rsidRPr="007607F5" w:rsidRDefault="00BB5708" w:rsidP="00E45F30">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7DA3BF98"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Pr>
                <w:sz w:val="18"/>
                <w:szCs w:val="18"/>
                <w:lang w:val="pl-PL"/>
              </w:rPr>
              <w:t> </w:t>
            </w:r>
            <w:r w:rsidRPr="007607F5">
              <w:rPr>
                <w:sz w:val="18"/>
                <w:szCs w:val="18"/>
                <w:lang w:val="pl-PL"/>
              </w:rPr>
              <w:t>nie na wymaganiach rynku.</w:t>
            </w:r>
          </w:p>
        </w:tc>
      </w:tr>
      <w:tr w:rsidR="00BB5708" w:rsidRPr="007607F5" w14:paraId="2510DCC6" w14:textId="77777777" w:rsidTr="00E45F30">
        <w:trPr>
          <w:cantSplit/>
        </w:trPr>
        <w:tc>
          <w:tcPr>
            <w:tcW w:w="1677" w:type="dxa"/>
            <w:vAlign w:val="center"/>
          </w:tcPr>
          <w:p w14:paraId="4DDBE9C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08A46059"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BB5708" w:rsidRPr="007607F5" w14:paraId="71EA015C" w14:textId="77777777" w:rsidTr="00E45F30">
        <w:trPr>
          <w:cantSplit/>
        </w:trPr>
        <w:tc>
          <w:tcPr>
            <w:tcW w:w="1677" w:type="dxa"/>
            <w:vAlign w:val="center"/>
          </w:tcPr>
          <w:p w14:paraId="12F25260" w14:textId="77777777" w:rsidR="00BB5708" w:rsidRPr="007607F5" w:rsidRDefault="00BB5708" w:rsidP="00E45F30">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754EFA6C" w14:textId="77777777" w:rsidR="00BB5708" w:rsidRPr="007607F5" w:rsidRDefault="00BB5708" w:rsidP="00E45F30">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394317A4" w14:textId="77777777" w:rsidR="00BB5708" w:rsidRPr="00D95B07" w:rsidRDefault="00BB5708" w:rsidP="00BB5708">
      <w:pPr>
        <w:pStyle w:val="rdo"/>
        <w:rPr>
          <w:lang w:val="pl-PL"/>
        </w:rPr>
      </w:pPr>
      <w:r w:rsidRPr="00D95B07">
        <w:rPr>
          <w:lang w:val="pl-PL"/>
        </w:rPr>
        <w:t xml:space="preserve">Źródło: opracowanie własne na podstawie </w:t>
      </w:r>
      <w:r w:rsidRPr="00690F4F">
        <w:fldChar w:fldCharType="begin" w:fldLock="1"/>
      </w:r>
      <w:r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Pr="00D95B07">
        <w:rPr>
          <w:noProof/>
          <w:lang w:val="pl-PL"/>
        </w:rPr>
        <w:t>(Maciąg, 2016)</w:t>
      </w:r>
      <w:r w:rsidRPr="00690F4F">
        <w:fldChar w:fldCharType="end"/>
      </w:r>
    </w:p>
    <w:p w14:paraId="614E772F" w14:textId="5DEEB3BC" w:rsidR="00BB5708" w:rsidRDefault="00BB5708" w:rsidP="00BB5708">
      <w:r w:rsidRPr="00087A3D">
        <w:t xml:space="preserve">Trudno </w:t>
      </w:r>
      <w:r>
        <w:t xml:space="preserve">oprzeć się wrażeniu, że bariery i ograniczenia wskazane w Tabeli 39 wynikają w wielu przypadkach z bardzo mocno ugruntowanych praktyk stosowanych w szkolnictwie wyższym, spośród których wiele jest utwierdzonych nie tylko uwarunkowaniami tradycji i pewnej kultury, ale również </w:t>
      </w:r>
      <w:r>
        <w:lastRenderedPageBreak/>
        <w:t>część z nich wynika z regulacji prawnych, w jakich funkcjonują uczelnie. Niewątpliwie wyzwaniem jest funkcjonowanie w środowisku w którym realizowane są rozbieżne cele. Jest to tym trudniejsze gdy jednocześnie jest się wewnątrz kultury oceniania, która często przejawia się mniej lub bardziej silnym układem stosowania kar i nagród. 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w:t>
      </w:r>
    </w:p>
    <w:p w14:paraId="27F38F45" w14:textId="77777777" w:rsidR="00BB5708" w:rsidRDefault="00BB5708" w:rsidP="00BB5708">
      <w:r>
        <w:t xml:space="preserve">Bardzo ważnym elementem wszystkich dojrzałych systemów zarządzania jakością jest kształtowanie w organizacji kultury jakości. Podkreślają to praktycznie wszyscy badacze zajmujący się problematyką jakości, a w szczególności Ci analizujący realia jakości na polskich uczelniach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fldChar w:fldCharType="separate"/>
      </w:r>
      <w:r w:rsidRPr="002F637D">
        <w:rPr>
          <w:noProof/>
        </w:rPr>
        <w:t>(Grudowski, 2020b; Leja &amp; Kitowski, 2013; Próchnicka &amp; Tutko, 2015; Sułkowski, 2014; Wawak, 2015)</w:t>
      </w:r>
      <w:r>
        <w:fldChar w:fldCharType="end"/>
      </w:r>
      <w:r>
        <w:t xml:space="preserve"> Jak już wcześniej zostało to wspomniane istnieją pewne cechy typowej kultury akademickiej, które są zbieżne z kulturą jakości, ale też istnieją rozbieżności. Warto tu przytoczyć jak kultura jakości została zdefiniowana przez Europejskie Stowarzyszenie Uniwersytetów (EUA – </w:t>
      </w:r>
      <w:proofErr w:type="spellStart"/>
      <w:r w:rsidRPr="00A14420">
        <w:rPr>
          <w:i/>
          <w:iCs/>
        </w:rPr>
        <w:t>European</w:t>
      </w:r>
      <w:proofErr w:type="spellEnd"/>
      <w:r w:rsidRPr="00A14420">
        <w:rPr>
          <w:i/>
          <w:iCs/>
        </w:rPr>
        <w:t xml:space="preserve"> University </w:t>
      </w:r>
      <w:proofErr w:type="spellStart"/>
      <w:r w:rsidRPr="00A14420">
        <w:rPr>
          <w:i/>
          <w:iCs/>
        </w:rPr>
        <w:t>Association</w:t>
      </w:r>
      <w:proofErr w:type="spellEnd"/>
      <w:r>
        <w:t>). Kultura jakości to „</w:t>
      </w:r>
      <w:r w:rsidRPr="00A14420">
        <w:t>kultur</w:t>
      </w:r>
      <w:r>
        <w:t>a</w:t>
      </w:r>
      <w:r w:rsidRPr="00A14420">
        <w:t xml:space="preserve"> organizacyjną</w:t>
      </w:r>
      <w:r>
        <w:t xml:space="preserve"> mająca </w:t>
      </w:r>
      <w:r w:rsidRPr="00A14420">
        <w:t>na celu nieustanne podnoszenie jakości charakteryzuj</w:t>
      </w:r>
      <w:r>
        <w:t>ąca</w:t>
      </w:r>
      <w:r w:rsidRPr="00A14420">
        <w:t xml:space="preserve"> się dwoma odrębnymi elementami: kulturowo-psychologicznym, obejmującym wspólne wartości, przekonania, oczekiwania i zaangażowanie na rzecz jakości, </w:t>
      </w:r>
      <w:r>
        <w:t>oraz</w:t>
      </w:r>
      <w:r w:rsidRPr="00A14420">
        <w:t xml:space="preserve"> strukturalno-zarządczym z określonymi procesami, które podnoszą jakość i </w:t>
      </w:r>
      <w:r>
        <w:t>służą</w:t>
      </w:r>
      <w:r w:rsidRPr="00A14420">
        <w:t xml:space="preserve"> koordynowani</w:t>
      </w:r>
      <w:r>
        <w:t>u</w:t>
      </w:r>
      <w:r w:rsidRPr="00A14420">
        <w:t xml:space="preserve"> indywidualnych wysiłków</w:t>
      </w:r>
      <w:r>
        <w:t xml:space="preserve">” </w:t>
      </w:r>
      <w:r>
        <w:rPr>
          <w:lang w:val="en-GB"/>
        </w:rPr>
        <w:fldChar w:fldCharType="begin" w:fldLock="1"/>
      </w:r>
      <w:r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Pr>
          <w:lang w:val="en-GB"/>
        </w:rPr>
        <w:fldChar w:fldCharType="separate"/>
      </w:r>
      <w:r w:rsidRPr="00690385">
        <w:rPr>
          <w:noProof/>
        </w:rPr>
        <w:t>(Byrne i in., 2013, s. 13)</w:t>
      </w:r>
      <w:r>
        <w:rPr>
          <w:lang w:val="en-GB"/>
        </w:rPr>
        <w:fldChar w:fldCharType="end"/>
      </w:r>
      <w:r w:rsidRPr="00A14420">
        <w:t>.</w:t>
      </w:r>
      <w: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Pr>
          <w:lang w:val="en-GB"/>
        </w:rPr>
        <w:fldChar w:fldCharType="begin" w:fldLock="1"/>
      </w:r>
      <w:r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B468E">
        <w:rPr>
          <w:noProof/>
        </w:rPr>
        <w:t>(Verschueren i in., 2023)</w:t>
      </w:r>
      <w:r>
        <w:rPr>
          <w:lang w:val="en-GB"/>
        </w:rPr>
        <w:fldChar w:fldCharType="end"/>
      </w:r>
      <w:r w:rsidRPr="005B468E">
        <w:t xml:space="preserve">. </w:t>
      </w:r>
    </w:p>
    <w:p w14:paraId="07E07E0A" w14:textId="77777777" w:rsidR="00BB5708" w:rsidRPr="00C81EDC" w:rsidRDefault="00BB5708" w:rsidP="00BB5708">
      <w:r>
        <w:t xml:space="preserve">Pomocne przy budowaniu takiej kultury jakości mogą być narzędzia służące do samooceny dojrzałości kultury jakości pomagające nie tylko na diagnozę stanu obecnego, ale także na określenie wizji stanów docelowych w zakresie różnych obszarów przejawów kultury jakości. </w:t>
      </w:r>
      <w:proofErr w:type="spellStart"/>
      <w:r>
        <w:t>Verschueren</w:t>
      </w:r>
      <w:proofErr w:type="spellEnd"/>
      <w:r>
        <w:t xml:space="preserve"> i in. </w:t>
      </w:r>
      <w:r>
        <w:rPr>
          <w:lang w:val="en-GB"/>
        </w:rPr>
        <w:fldChar w:fldCharType="begin" w:fldLock="1"/>
      </w:r>
      <w: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Pr>
          <w:lang w:val="en-GB"/>
        </w:rPr>
        <w:fldChar w:fldCharType="separate"/>
      </w:r>
      <w:r w:rsidRPr="00C81EDC">
        <w:rPr>
          <w:noProof/>
        </w:rPr>
        <w:t>(2023)</w:t>
      </w:r>
      <w:r>
        <w:rPr>
          <w:lang w:val="en-GB"/>
        </w:rPr>
        <w:fldChar w:fldCharType="end"/>
      </w:r>
      <w:r w:rsidRPr="00C81EDC">
        <w:t xml:space="preserve"> na podstawie swoich bada</w:t>
      </w:r>
      <w:r>
        <w:t>ń</w:t>
      </w:r>
      <w:r w:rsidRPr="00C81EDC">
        <w:t xml:space="preserve"> przedstawili 4 etapy dojrzałości kultury jakości</w:t>
      </w:r>
      <w:r>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Pr="00F965D5">
        <w:rPr>
          <w:i/>
          <w:iCs/>
        </w:rPr>
        <w:t>responsibility</w:t>
      </w:r>
      <w:proofErr w:type="spellEnd"/>
      <w:r>
        <w:t>), zobowiązanie (</w:t>
      </w:r>
      <w:proofErr w:type="spellStart"/>
      <w:r w:rsidRPr="00F965D5">
        <w:rPr>
          <w:i/>
          <w:iCs/>
        </w:rPr>
        <w:t>commitment</w:t>
      </w:r>
      <w:proofErr w:type="spellEnd"/>
      <w:r>
        <w:t>), zaangażowanie (</w:t>
      </w:r>
      <w:r w:rsidRPr="00F965D5">
        <w:rPr>
          <w:i/>
          <w:iCs/>
        </w:rPr>
        <w:t>engagement</w:t>
      </w:r>
      <w:r>
        <w:t>), zaufanie (</w:t>
      </w:r>
      <w:r w:rsidRPr="00F965D5">
        <w:rPr>
          <w:i/>
          <w:iCs/>
        </w:rPr>
        <w:t>trust</w:t>
      </w:r>
      <w:r>
        <w:t>), wspólne wartości (</w:t>
      </w:r>
      <w:proofErr w:type="spellStart"/>
      <w:r w:rsidRPr="00F965D5">
        <w:rPr>
          <w:i/>
          <w:iCs/>
        </w:rPr>
        <w:t>shared</w:t>
      </w:r>
      <w:proofErr w:type="spellEnd"/>
      <w:r w:rsidRPr="00F965D5">
        <w:rPr>
          <w:i/>
          <w:iCs/>
        </w:rPr>
        <w:t xml:space="preserve"> </w:t>
      </w:r>
      <w:proofErr w:type="spellStart"/>
      <w:r w:rsidRPr="00F965D5">
        <w:rPr>
          <w:i/>
          <w:iCs/>
        </w:rPr>
        <w:t>values</w:t>
      </w:r>
      <w:proofErr w:type="spellEnd"/>
      <w:r>
        <w:t>), przewodzenie (</w:t>
      </w:r>
      <w:proofErr w:type="spellStart"/>
      <w:r w:rsidRPr="00F965D5">
        <w:rPr>
          <w:i/>
          <w:iCs/>
        </w:rPr>
        <w:t>leadership</w:t>
      </w:r>
      <w:proofErr w:type="spellEnd"/>
      <w:r>
        <w:t>), komunikacja (</w:t>
      </w:r>
      <w:proofErr w:type="spellStart"/>
      <w:r w:rsidRPr="00F965D5">
        <w:rPr>
          <w:i/>
          <w:iCs/>
        </w:rPr>
        <w:t>communication</w:t>
      </w:r>
      <w:proofErr w:type="spellEnd"/>
      <w:r>
        <w:t>), uczestnictwo (</w:t>
      </w:r>
      <w:proofErr w:type="spellStart"/>
      <w:r w:rsidRPr="00F965D5">
        <w:rPr>
          <w:i/>
          <w:iCs/>
        </w:rPr>
        <w:t>participation</w:t>
      </w:r>
      <w:proofErr w:type="spellEnd"/>
      <w:r>
        <w:t>). Krótkie opisy przejawów każdego z 4 poziomów dojrzałości w zakresie wskazanych 8 obszarów znajduje się w Tabeli 42.</w:t>
      </w:r>
    </w:p>
    <w:p w14:paraId="4A4FF97C" w14:textId="77777777" w:rsidR="00BB5708" w:rsidRDefault="00BB5708" w:rsidP="00BB5708">
      <w:pPr>
        <w:pStyle w:val="Tytutabeli"/>
      </w:pPr>
      <w:r>
        <w:lastRenderedPageBreak/>
        <w:t xml:space="preserve">Tabela </w:t>
      </w:r>
      <w:fldSimple w:instr=" SEQ Tabela \* ARABIC ">
        <w:r>
          <w:rPr>
            <w:noProof/>
          </w:rPr>
          <w:t>42</w:t>
        </w:r>
      </w:fldSimple>
      <w:r>
        <w:rPr>
          <w:noProof/>
        </w:rPr>
        <w:t>.</w:t>
      </w:r>
      <w:r>
        <w:t xml:space="preserve"> Obszary analizy dojrzałości kultury jakości</w:t>
      </w:r>
    </w:p>
    <w:tbl>
      <w:tblPr>
        <w:tblStyle w:val="TableGrid"/>
        <w:tblW w:w="9241" w:type="dxa"/>
        <w:tblLook w:val="04A0" w:firstRow="1" w:lastRow="0" w:firstColumn="1" w:lastColumn="0" w:noHBand="0" w:noVBand="1"/>
      </w:tblPr>
      <w:tblGrid>
        <w:gridCol w:w="1814"/>
        <w:gridCol w:w="1814"/>
        <w:gridCol w:w="1871"/>
        <w:gridCol w:w="1871"/>
        <w:gridCol w:w="1871"/>
      </w:tblGrid>
      <w:tr w:rsidR="00BB5708" w:rsidRPr="000541F4" w14:paraId="0B7F03B6" w14:textId="77777777" w:rsidTr="00E45F30">
        <w:trPr>
          <w:cantSplit/>
          <w:tblHeader/>
        </w:trPr>
        <w:tc>
          <w:tcPr>
            <w:tcW w:w="1814" w:type="dxa"/>
            <w:tcBorders>
              <w:tl2br w:val="single" w:sz="4" w:space="0" w:color="auto"/>
            </w:tcBorders>
          </w:tcPr>
          <w:p w14:paraId="7922D832" w14:textId="77777777" w:rsidR="00BB5708" w:rsidRPr="000541F4" w:rsidRDefault="00BB5708" w:rsidP="00E45F30">
            <w:pPr>
              <w:keepNext/>
              <w:spacing w:before="60" w:line="240" w:lineRule="auto"/>
              <w:ind w:firstLine="0"/>
              <w:jc w:val="right"/>
              <w:rPr>
                <w:b/>
                <w:bCs/>
                <w:sz w:val="18"/>
                <w:szCs w:val="18"/>
                <w:lang w:val="pl-PL"/>
              </w:rPr>
            </w:pPr>
            <w:r w:rsidRPr="000541F4">
              <w:rPr>
                <w:b/>
                <w:bCs/>
                <w:sz w:val="18"/>
                <w:szCs w:val="18"/>
                <w:lang w:val="pl-PL"/>
              </w:rPr>
              <w:t>kultura</w:t>
            </w:r>
          </w:p>
          <w:p w14:paraId="48CCE150" w14:textId="77777777" w:rsidR="00BB5708" w:rsidRPr="000541F4" w:rsidRDefault="00BB5708" w:rsidP="00E45F30">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76EC8A4F"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6B82E72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17EA4665"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119B3CFA"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BB5708" w:rsidRPr="000541F4" w14:paraId="769B9B34" w14:textId="77777777" w:rsidTr="00E45F30">
        <w:trPr>
          <w:cantSplit/>
        </w:trPr>
        <w:tc>
          <w:tcPr>
            <w:tcW w:w="1814" w:type="dxa"/>
            <w:vAlign w:val="center"/>
          </w:tcPr>
          <w:p w14:paraId="22BE1C2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t>(</w:t>
            </w:r>
            <w:proofErr w:type="spellStart"/>
            <w:r w:rsidRPr="000541F4">
              <w:rPr>
                <w:b/>
                <w:bCs/>
                <w:i/>
                <w:iCs/>
                <w:sz w:val="18"/>
                <w:szCs w:val="18"/>
                <w:lang w:val="pl-PL"/>
              </w:rPr>
              <w:t>responsibility</w:t>
            </w:r>
            <w:proofErr w:type="spellEnd"/>
            <w:r w:rsidRPr="000541F4">
              <w:rPr>
                <w:b/>
                <w:bCs/>
                <w:sz w:val="18"/>
                <w:szCs w:val="18"/>
                <w:lang w:val="pl-PL"/>
              </w:rPr>
              <w:t>)</w:t>
            </w:r>
          </w:p>
        </w:tc>
        <w:tc>
          <w:tcPr>
            <w:tcW w:w="1814" w:type="dxa"/>
            <w:vAlign w:val="center"/>
          </w:tcPr>
          <w:p w14:paraId="724A14F9" w14:textId="77777777" w:rsidR="00BB5708" w:rsidRPr="000541F4" w:rsidRDefault="00BB5708" w:rsidP="00E45F30">
            <w:pPr>
              <w:pStyle w:val="TekstTabeli"/>
              <w:rPr>
                <w:lang w:val="pl-PL"/>
              </w:rPr>
            </w:pPr>
            <w:r w:rsidRPr="000541F4">
              <w:rPr>
                <w:lang w:val="pl-PL"/>
              </w:rPr>
              <w:t>Nikt nie czuje odpowiedzialności, jest ona unikana, nie jest nawet delegowana.</w:t>
            </w:r>
          </w:p>
        </w:tc>
        <w:tc>
          <w:tcPr>
            <w:tcW w:w="1871" w:type="dxa"/>
            <w:vAlign w:val="center"/>
          </w:tcPr>
          <w:p w14:paraId="1F137F62" w14:textId="77777777" w:rsidR="00BB5708" w:rsidRPr="000541F4" w:rsidRDefault="00BB5708" w:rsidP="00E45F30">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4A0A8DDF" w14:textId="77777777" w:rsidR="00BB5708" w:rsidRPr="000541F4" w:rsidRDefault="00BB5708" w:rsidP="00E45F30">
            <w:pPr>
              <w:pStyle w:val="TekstTabeli"/>
              <w:rPr>
                <w:lang w:val="pl-PL"/>
              </w:rPr>
            </w:pPr>
            <w:r>
              <w:rPr>
                <w:lang w:val="pl-PL"/>
              </w:rPr>
              <w:t xml:space="preserve">Przejmowana </w:t>
            </w:r>
            <w:r>
              <w:rPr>
                <w:lang w:val="pl-PL"/>
              </w:rPr>
              <w:br/>
            </w:r>
            <w:r w:rsidRPr="000541F4">
              <w:rPr>
                <w:lang w:val="pl-PL"/>
              </w:rPr>
              <w:t xml:space="preserve">z pobudek pragmatycznych, dla uzyskania konkretnego efektu. Czasami </w:t>
            </w:r>
            <w:r>
              <w:rPr>
                <w:lang w:val="pl-PL"/>
              </w:rPr>
              <w:t>odczuwana jako</w:t>
            </w:r>
            <w:r w:rsidRPr="000541F4">
              <w:rPr>
                <w:lang w:val="pl-PL"/>
              </w:rPr>
              <w:t xml:space="preserve"> indywidualn</w:t>
            </w:r>
            <w:r>
              <w:rPr>
                <w:lang w:val="pl-PL"/>
              </w:rPr>
              <w:t>a.</w:t>
            </w:r>
          </w:p>
        </w:tc>
        <w:tc>
          <w:tcPr>
            <w:tcW w:w="1871" w:type="dxa"/>
            <w:vAlign w:val="center"/>
          </w:tcPr>
          <w:p w14:paraId="11F1717E" w14:textId="77777777" w:rsidR="00BB5708" w:rsidRPr="000541F4" w:rsidRDefault="00BB5708" w:rsidP="00E45F30">
            <w:pPr>
              <w:pStyle w:val="TekstTabeli"/>
              <w:rPr>
                <w:lang w:val="pl-PL"/>
              </w:rPr>
            </w:pPr>
            <w:r>
              <w:rPr>
                <w:lang w:val="pl-PL"/>
              </w:rPr>
              <w:t>Przejmowana intencjonalnie, w poczuciu odpowiedzialności za grupę i w ramach współpracy grupowej.</w:t>
            </w:r>
          </w:p>
        </w:tc>
      </w:tr>
      <w:tr w:rsidR="00BB5708" w:rsidRPr="000541F4" w14:paraId="4E7B51FA" w14:textId="77777777" w:rsidTr="00E45F30">
        <w:trPr>
          <w:cantSplit/>
        </w:trPr>
        <w:tc>
          <w:tcPr>
            <w:tcW w:w="1814" w:type="dxa"/>
            <w:vAlign w:val="center"/>
          </w:tcPr>
          <w:p w14:paraId="4A9E0F1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t>(</w:t>
            </w:r>
            <w:proofErr w:type="spellStart"/>
            <w:r w:rsidRPr="000541F4">
              <w:rPr>
                <w:b/>
                <w:bCs/>
                <w:i/>
                <w:iCs/>
                <w:sz w:val="18"/>
                <w:szCs w:val="18"/>
                <w:lang w:val="pl-PL"/>
              </w:rPr>
              <w:t>commitment</w:t>
            </w:r>
            <w:proofErr w:type="spellEnd"/>
            <w:r w:rsidRPr="000541F4">
              <w:rPr>
                <w:b/>
                <w:bCs/>
                <w:sz w:val="18"/>
                <w:szCs w:val="18"/>
                <w:lang w:val="pl-PL"/>
              </w:rPr>
              <w:t>),</w:t>
            </w:r>
          </w:p>
        </w:tc>
        <w:tc>
          <w:tcPr>
            <w:tcW w:w="1814" w:type="dxa"/>
            <w:vAlign w:val="center"/>
          </w:tcPr>
          <w:p w14:paraId="2CB54F67" w14:textId="77777777" w:rsidR="00BB5708" w:rsidRPr="000541F4" w:rsidRDefault="00BB5708" w:rsidP="00E45F30">
            <w:pPr>
              <w:pStyle w:val="TekstTabeli"/>
              <w:rPr>
                <w:lang w:val="pl-PL"/>
              </w:rPr>
            </w:pPr>
            <w:r>
              <w:rPr>
                <w:lang w:val="pl-PL"/>
              </w:rPr>
              <w:t>Obojętność, zniechęcenie, brak inicjatywy. Mało / brak pasji: „</w:t>
            </w:r>
            <w:r w:rsidRPr="00840616">
              <w:rPr>
                <w:i/>
                <w:iCs/>
                <w:lang w:val="pl-PL"/>
              </w:rPr>
              <w:t>robię tylko po to by nie stracić pracy</w:t>
            </w:r>
            <w:r>
              <w:rPr>
                <w:lang w:val="pl-PL"/>
              </w:rPr>
              <w:t>”</w:t>
            </w:r>
          </w:p>
        </w:tc>
        <w:tc>
          <w:tcPr>
            <w:tcW w:w="1871" w:type="dxa"/>
            <w:vAlign w:val="center"/>
          </w:tcPr>
          <w:p w14:paraId="42B3F3CA" w14:textId="77777777" w:rsidR="00BB5708" w:rsidRPr="000541F4" w:rsidRDefault="00BB5708" w:rsidP="00E45F30">
            <w:pPr>
              <w:pStyle w:val="TekstTabeli"/>
              <w:rPr>
                <w:lang w:val="pl-PL"/>
              </w:rPr>
            </w:pPr>
            <w:r>
              <w:rPr>
                <w:lang w:val="pl-PL"/>
              </w:rPr>
              <w:t>Zobowiązanie wynika jedynie z zewnętrznej presji: „</w:t>
            </w:r>
            <w:r w:rsidRPr="000541F4">
              <w:rPr>
                <w:i/>
                <w:iCs/>
                <w:lang w:val="pl-PL"/>
              </w:rPr>
              <w:t>robię tylko dlatego, że to część mojej pracy</w:t>
            </w:r>
            <w:r>
              <w:rPr>
                <w:lang w:val="pl-PL"/>
              </w:rPr>
              <w:t>”</w:t>
            </w:r>
          </w:p>
        </w:tc>
        <w:tc>
          <w:tcPr>
            <w:tcW w:w="1871" w:type="dxa"/>
            <w:vAlign w:val="center"/>
          </w:tcPr>
          <w:p w14:paraId="0C9C7044" w14:textId="77777777" w:rsidR="00BB5708" w:rsidRPr="000541F4" w:rsidRDefault="00BB5708" w:rsidP="00E45F30">
            <w:pPr>
              <w:pStyle w:val="TekstTabeli"/>
              <w:rPr>
                <w:lang w:val="pl-PL"/>
              </w:rPr>
            </w:pPr>
            <w:r>
              <w:rPr>
                <w:lang w:val="pl-PL"/>
              </w:rPr>
              <w:t xml:space="preserve">Zróżnicowany stopień zobowiązania w zależności od indywidualnych celów ambicji: </w:t>
            </w:r>
            <w:r>
              <w:rPr>
                <w:lang w:val="pl-PL"/>
              </w:rPr>
              <w:br/>
              <w:t>„</w:t>
            </w:r>
            <w:r w:rsidRPr="00840616">
              <w:rPr>
                <w:i/>
                <w:iCs/>
                <w:lang w:val="pl-PL"/>
              </w:rPr>
              <w:t>podoba mi się pomysł, powiedz dokładnie co robić</w:t>
            </w:r>
            <w:r>
              <w:rPr>
                <w:lang w:val="pl-PL"/>
              </w:rPr>
              <w:t>”</w:t>
            </w:r>
          </w:p>
        </w:tc>
        <w:tc>
          <w:tcPr>
            <w:tcW w:w="1871" w:type="dxa"/>
            <w:vAlign w:val="center"/>
          </w:tcPr>
          <w:p w14:paraId="688B990C" w14:textId="77777777" w:rsidR="00BB5708" w:rsidRPr="000541F4" w:rsidRDefault="00BB5708" w:rsidP="00E45F30">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BB5708" w:rsidRPr="000541F4" w14:paraId="0764BF76" w14:textId="77777777" w:rsidTr="00E45F30">
        <w:trPr>
          <w:cantSplit/>
        </w:trPr>
        <w:tc>
          <w:tcPr>
            <w:tcW w:w="1814" w:type="dxa"/>
            <w:vAlign w:val="center"/>
          </w:tcPr>
          <w:p w14:paraId="6C04BDE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zaangażowanie</w:t>
            </w:r>
            <w:r w:rsidRPr="000541F4">
              <w:rPr>
                <w:b/>
                <w:bCs/>
                <w:sz w:val="18"/>
                <w:szCs w:val="18"/>
                <w:lang w:val="pl-PL"/>
              </w:rPr>
              <w:br/>
              <w:t>(</w:t>
            </w:r>
            <w:r w:rsidRPr="000541F4">
              <w:rPr>
                <w:b/>
                <w:bCs/>
                <w:i/>
                <w:iCs/>
                <w:sz w:val="18"/>
                <w:szCs w:val="18"/>
                <w:lang w:val="pl-PL"/>
              </w:rPr>
              <w:t>engagement</w:t>
            </w:r>
            <w:r w:rsidRPr="000541F4">
              <w:rPr>
                <w:b/>
                <w:bCs/>
                <w:sz w:val="18"/>
                <w:szCs w:val="18"/>
                <w:lang w:val="pl-PL"/>
              </w:rPr>
              <w:t>),</w:t>
            </w:r>
          </w:p>
        </w:tc>
        <w:tc>
          <w:tcPr>
            <w:tcW w:w="1814" w:type="dxa"/>
            <w:vAlign w:val="center"/>
          </w:tcPr>
          <w:p w14:paraId="0CF56DAF" w14:textId="77777777" w:rsidR="00BB5708" w:rsidRPr="000541F4" w:rsidRDefault="00BB5708" w:rsidP="00E45F30">
            <w:pPr>
              <w:pStyle w:val="TekstTabeli"/>
              <w:rPr>
                <w:lang w:val="pl-PL"/>
              </w:rPr>
            </w:pPr>
            <w:r>
              <w:rPr>
                <w:lang w:val="pl-PL"/>
              </w:rPr>
              <w:t>Duże absencje, pesymizm. Trudno pobudzić do jakichkolwiek działań.</w:t>
            </w:r>
          </w:p>
        </w:tc>
        <w:tc>
          <w:tcPr>
            <w:tcW w:w="1871" w:type="dxa"/>
            <w:vAlign w:val="center"/>
          </w:tcPr>
          <w:p w14:paraId="3E7D7950" w14:textId="77777777" w:rsidR="00BB5708" w:rsidRPr="000541F4" w:rsidRDefault="00BB5708" w:rsidP="00E45F30">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6EA3C861" w14:textId="77777777" w:rsidR="00BB5708" w:rsidRPr="000541F4" w:rsidRDefault="00BB5708" w:rsidP="00E45F30">
            <w:pPr>
              <w:pStyle w:val="TekstTabeli"/>
              <w:rPr>
                <w:lang w:val="pl-PL"/>
              </w:rPr>
            </w:pPr>
            <w:r>
              <w:rPr>
                <w:lang w:val="pl-PL"/>
              </w:rPr>
              <w:t xml:space="preserve">Przejawy zaangażowania są zróżnicowane. </w:t>
            </w:r>
            <w:r>
              <w:rPr>
                <w:lang w:val="pl-PL"/>
              </w:rPr>
              <w:br/>
              <w:t xml:space="preserve">Niektóre zadania podejmowane </w:t>
            </w:r>
            <w:r>
              <w:rPr>
                <w:lang w:val="pl-PL"/>
              </w:rPr>
              <w:br/>
              <w:t xml:space="preserve">z pasją. Zaangażowanie </w:t>
            </w:r>
            <w:r w:rsidRPr="00057F06">
              <w:rPr>
                <w:i/>
                <w:iCs/>
                <w:lang w:val="pl-PL"/>
              </w:rPr>
              <w:t>ad hoc</w:t>
            </w:r>
            <w:r>
              <w:rPr>
                <w:lang w:val="pl-PL"/>
              </w:rPr>
              <w:t xml:space="preserve"> bardzo podatne na zmiany okoliczności</w:t>
            </w:r>
          </w:p>
        </w:tc>
        <w:tc>
          <w:tcPr>
            <w:tcW w:w="1871" w:type="dxa"/>
            <w:vAlign w:val="center"/>
          </w:tcPr>
          <w:p w14:paraId="1C4B14AC" w14:textId="77777777" w:rsidR="00BB5708" w:rsidRPr="000541F4" w:rsidRDefault="00BB5708" w:rsidP="00E45F30">
            <w:pPr>
              <w:pStyle w:val="TekstTabeli"/>
              <w:rPr>
                <w:lang w:val="pl-PL"/>
              </w:rPr>
            </w:pPr>
            <w:r>
              <w:rPr>
                <w:lang w:val="pl-PL"/>
              </w:rPr>
              <w:t>Indywidualna chęć do pracy. Członkowie zespołu odczuwają satysfakcje z podejmowanych działań i wkładu w rezultat grupy.</w:t>
            </w:r>
          </w:p>
        </w:tc>
      </w:tr>
      <w:tr w:rsidR="00BB5708" w:rsidRPr="000541F4" w14:paraId="156E785D" w14:textId="77777777" w:rsidTr="00E45F30">
        <w:trPr>
          <w:cantSplit/>
        </w:trPr>
        <w:tc>
          <w:tcPr>
            <w:tcW w:w="1814" w:type="dxa"/>
            <w:vAlign w:val="center"/>
          </w:tcPr>
          <w:p w14:paraId="3F11D57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zaufanie</w:t>
            </w:r>
            <w:r w:rsidRPr="000541F4">
              <w:rPr>
                <w:b/>
                <w:bCs/>
                <w:sz w:val="18"/>
                <w:szCs w:val="18"/>
                <w:lang w:val="pl-PL"/>
              </w:rPr>
              <w:br/>
              <w:t>(</w:t>
            </w:r>
            <w:r w:rsidRPr="000541F4">
              <w:rPr>
                <w:b/>
                <w:bCs/>
                <w:i/>
                <w:iCs/>
                <w:sz w:val="18"/>
                <w:szCs w:val="18"/>
                <w:lang w:val="pl-PL"/>
              </w:rPr>
              <w:t>trust</w:t>
            </w:r>
            <w:r w:rsidRPr="000541F4">
              <w:rPr>
                <w:b/>
                <w:bCs/>
                <w:sz w:val="18"/>
                <w:szCs w:val="18"/>
                <w:lang w:val="pl-PL"/>
              </w:rPr>
              <w:t>),</w:t>
            </w:r>
          </w:p>
        </w:tc>
        <w:tc>
          <w:tcPr>
            <w:tcW w:w="1814" w:type="dxa"/>
            <w:vAlign w:val="center"/>
          </w:tcPr>
          <w:p w14:paraId="2A3696D6" w14:textId="77777777" w:rsidR="00BB5708" w:rsidRPr="000541F4" w:rsidRDefault="00BB5708" w:rsidP="00E45F30">
            <w:pPr>
              <w:pStyle w:val="TekstTabeli"/>
              <w:rPr>
                <w:lang w:val="pl-PL"/>
              </w:rPr>
            </w:pPr>
            <w:r>
              <w:rPr>
                <w:lang w:val="pl-PL"/>
              </w:rPr>
              <w:t xml:space="preserve">Brak zaufania, </w:t>
            </w:r>
            <w:r>
              <w:rPr>
                <w:lang w:val="pl-PL"/>
              </w:rPr>
              <w:br/>
              <w:t>a nawet sceptycyzm i cynizm.</w:t>
            </w:r>
          </w:p>
        </w:tc>
        <w:tc>
          <w:tcPr>
            <w:tcW w:w="1871" w:type="dxa"/>
            <w:vAlign w:val="center"/>
          </w:tcPr>
          <w:p w14:paraId="0B456577" w14:textId="77777777" w:rsidR="00BB5708" w:rsidRPr="000541F4" w:rsidRDefault="00BB5708" w:rsidP="00E45F30">
            <w:pPr>
              <w:pStyle w:val="TekstTabeli"/>
              <w:rPr>
                <w:lang w:val="pl-PL"/>
              </w:rPr>
            </w:pPr>
            <w:r>
              <w:rPr>
                <w:lang w:val="pl-PL"/>
              </w:rPr>
              <w:t>Zaufanie tylko na poziomie formalnym, ograniczone do ról wynikających z pozycji władzy</w:t>
            </w:r>
          </w:p>
        </w:tc>
        <w:tc>
          <w:tcPr>
            <w:tcW w:w="1871" w:type="dxa"/>
            <w:vAlign w:val="center"/>
          </w:tcPr>
          <w:p w14:paraId="005231EB" w14:textId="77777777" w:rsidR="00BB5708" w:rsidRPr="000541F4" w:rsidRDefault="00BB5708" w:rsidP="00E45F30">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6C51B3E0" w14:textId="77777777" w:rsidR="00BB5708" w:rsidRPr="000541F4" w:rsidRDefault="00BB5708" w:rsidP="00E45F30">
            <w:pPr>
              <w:pStyle w:val="TekstTabeli"/>
              <w:rPr>
                <w:lang w:val="pl-PL"/>
              </w:rPr>
            </w:pPr>
            <w:r>
              <w:rPr>
                <w:lang w:val="pl-PL"/>
              </w:rPr>
              <w:t xml:space="preserve">Zaufanie wynikające z wiedzy i predykcji </w:t>
            </w:r>
            <w:proofErr w:type="spellStart"/>
            <w:r>
              <w:rPr>
                <w:lang w:val="pl-PL"/>
              </w:rPr>
              <w:t>zachowań</w:t>
            </w:r>
            <w:proofErr w:type="spellEnd"/>
            <w:r>
              <w:rPr>
                <w:lang w:val="pl-PL"/>
              </w:rPr>
              <w:t xml:space="preserve"> i dobrych intencji, mające źródła w zdrowych interakcjach. Bezwarunkowe m. in. dzięki posiadaniu wspólnych celów.</w:t>
            </w:r>
          </w:p>
        </w:tc>
      </w:tr>
      <w:tr w:rsidR="00BB5708" w:rsidRPr="000541F4" w14:paraId="2CBF9CF8" w14:textId="77777777" w:rsidTr="00E45F30">
        <w:trPr>
          <w:cantSplit/>
        </w:trPr>
        <w:tc>
          <w:tcPr>
            <w:tcW w:w="1814" w:type="dxa"/>
            <w:vAlign w:val="center"/>
          </w:tcPr>
          <w:p w14:paraId="4A0C3D8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wspólne wartości</w:t>
            </w:r>
            <w:r w:rsidRPr="000541F4">
              <w:rPr>
                <w:b/>
                <w:bCs/>
                <w:sz w:val="18"/>
                <w:szCs w:val="18"/>
                <w:lang w:val="pl-PL"/>
              </w:rPr>
              <w:b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52A08722" w14:textId="77777777" w:rsidR="00BB5708" w:rsidRPr="000541F4" w:rsidRDefault="00BB5708" w:rsidP="00E45F30">
            <w:pPr>
              <w:pStyle w:val="TekstTabeli"/>
              <w:rPr>
                <w:lang w:val="pl-PL"/>
              </w:rPr>
            </w:pPr>
            <w:r>
              <w:rPr>
                <w:lang w:val="pl-PL"/>
              </w:rPr>
              <w:t>Brak lub bardzo niewiele wspólnych (wspólnie podzielanych) wartości</w:t>
            </w:r>
          </w:p>
        </w:tc>
        <w:tc>
          <w:tcPr>
            <w:tcW w:w="1871" w:type="dxa"/>
            <w:vAlign w:val="center"/>
          </w:tcPr>
          <w:p w14:paraId="736CF432" w14:textId="77777777" w:rsidR="00BB5708" w:rsidRPr="000541F4" w:rsidRDefault="00BB5708" w:rsidP="00E45F30">
            <w:pPr>
              <w:pStyle w:val="TekstTabeli"/>
              <w:rPr>
                <w:lang w:val="pl-PL"/>
              </w:rPr>
            </w:pPr>
            <w:r>
              <w:rPr>
                <w:lang w:val="pl-PL"/>
              </w:rPr>
              <w:t>Biurokratycznie utrwalone, odgórnie narzucone wartości, przejawiające się w zasadach, regulacjach i procedurach utrzymywanych przez stały nadzór.</w:t>
            </w:r>
          </w:p>
        </w:tc>
        <w:tc>
          <w:tcPr>
            <w:tcW w:w="1871" w:type="dxa"/>
            <w:vAlign w:val="center"/>
          </w:tcPr>
          <w:p w14:paraId="35E121FE" w14:textId="77777777" w:rsidR="00BB5708" w:rsidRPr="000541F4" w:rsidRDefault="00BB5708" w:rsidP="00E45F30">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18E1E29F" w14:textId="77777777" w:rsidR="00BB5708" w:rsidRPr="000541F4" w:rsidRDefault="00BB5708" w:rsidP="00E45F30">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BB5708" w:rsidRPr="000541F4" w14:paraId="36A34E24" w14:textId="77777777" w:rsidTr="00E45F30">
        <w:trPr>
          <w:cantSplit/>
        </w:trPr>
        <w:tc>
          <w:tcPr>
            <w:tcW w:w="1814" w:type="dxa"/>
            <w:vAlign w:val="center"/>
          </w:tcPr>
          <w:p w14:paraId="4DF59A3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2299B00" w14:textId="77777777" w:rsidR="00BB5708" w:rsidRPr="000541F4" w:rsidRDefault="00BB5708" w:rsidP="00E45F30">
            <w:pPr>
              <w:pStyle w:val="TekstTabeli"/>
              <w:rPr>
                <w:lang w:val="pl-PL"/>
              </w:rPr>
            </w:pPr>
            <w:r>
              <w:rPr>
                <w:lang w:val="pl-PL"/>
              </w:rPr>
              <w:t>Brak lidera lub słaby lider. Decyzje są rzadko podejmowane, a jeśli już to w atmosferze konfliktu.</w:t>
            </w:r>
          </w:p>
        </w:tc>
        <w:tc>
          <w:tcPr>
            <w:tcW w:w="1871" w:type="dxa"/>
            <w:vAlign w:val="center"/>
          </w:tcPr>
          <w:p w14:paraId="712C2E3B" w14:textId="77777777" w:rsidR="00BB5708" w:rsidRPr="000541F4" w:rsidRDefault="00BB5708" w:rsidP="00E45F30">
            <w:pPr>
              <w:pStyle w:val="TekstTabeli"/>
              <w:rPr>
                <w:lang w:val="pl-PL"/>
              </w:rPr>
            </w:pPr>
            <w:r>
              <w:rPr>
                <w:lang w:val="pl-PL"/>
              </w:rPr>
              <w:t>Istnieje lider w hierarchii, który deleguje zadania ściśle według zdefiniowanych struktur organizacyjnych. Kontrola rozumienia odpowiedzialności i oczekiwanych rezultatów.</w:t>
            </w:r>
          </w:p>
        </w:tc>
        <w:tc>
          <w:tcPr>
            <w:tcW w:w="1871" w:type="dxa"/>
            <w:vAlign w:val="center"/>
          </w:tcPr>
          <w:p w14:paraId="46F68877" w14:textId="77777777" w:rsidR="00BB5708" w:rsidRPr="000541F4" w:rsidRDefault="00BB5708" w:rsidP="00E45F30">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7ADE20F5" w14:textId="77777777" w:rsidR="00BB5708" w:rsidRPr="000541F4" w:rsidRDefault="00BB5708" w:rsidP="00E45F30">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BB5708" w:rsidRPr="000541F4" w14:paraId="27284F8C" w14:textId="77777777" w:rsidTr="00E45F30">
        <w:trPr>
          <w:cantSplit/>
        </w:trPr>
        <w:tc>
          <w:tcPr>
            <w:tcW w:w="1814" w:type="dxa"/>
            <w:vAlign w:val="center"/>
          </w:tcPr>
          <w:p w14:paraId="31F98DBA"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DBED975" w14:textId="77777777" w:rsidR="00BB5708" w:rsidRPr="000541F4" w:rsidRDefault="00BB5708" w:rsidP="00E45F30">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2DA942E2" w14:textId="77777777" w:rsidR="00BB5708" w:rsidRPr="000541F4" w:rsidRDefault="00BB5708" w:rsidP="00E45F30">
            <w:pPr>
              <w:pStyle w:val="TekstTabeli"/>
              <w:rPr>
                <w:lang w:val="pl-PL"/>
              </w:rPr>
            </w:pPr>
            <w:r>
              <w:rPr>
                <w:lang w:val="pl-PL"/>
              </w:rPr>
              <w:t>Przepływ informacji jest systematyczny, ale ograniczony do formalnych ról i kanałów komunikacji góra-dół. Komunikacja dół-góra ma formę analizy danych i ogólnych ankiet. Pętle informacji zwrotnej są zautomatyzowane i ograniczone.</w:t>
            </w:r>
          </w:p>
        </w:tc>
        <w:tc>
          <w:tcPr>
            <w:tcW w:w="1871" w:type="dxa"/>
            <w:vAlign w:val="center"/>
          </w:tcPr>
          <w:p w14:paraId="5177A8B9" w14:textId="77777777" w:rsidR="00BB5708" w:rsidRPr="000541F4" w:rsidRDefault="00BB5708" w:rsidP="00E45F30">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7690AC20" w14:textId="77777777" w:rsidR="00BB5708" w:rsidRPr="000541F4" w:rsidRDefault="00BB5708" w:rsidP="00E45F30">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BB5708" w:rsidRPr="000541F4" w14:paraId="7EAE8B8F" w14:textId="77777777" w:rsidTr="00E45F30">
        <w:trPr>
          <w:cantSplit/>
        </w:trPr>
        <w:tc>
          <w:tcPr>
            <w:tcW w:w="1814" w:type="dxa"/>
            <w:vAlign w:val="center"/>
          </w:tcPr>
          <w:p w14:paraId="5080748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uczestnictwo</w:t>
            </w:r>
            <w:r w:rsidRPr="000541F4">
              <w:rPr>
                <w:b/>
                <w:bCs/>
                <w:sz w:val="18"/>
                <w:szCs w:val="18"/>
                <w:lang w:val="pl-PL"/>
              </w:rPr>
              <w:b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6B02D0CE" w14:textId="77777777" w:rsidR="00BB5708" w:rsidRPr="000541F4" w:rsidRDefault="00BB5708" w:rsidP="00E45F30">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66115B68" w14:textId="77777777" w:rsidR="00BB5708" w:rsidRPr="000541F4" w:rsidRDefault="00BB5708" w:rsidP="00E45F30">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42EC8643" w14:textId="77777777" w:rsidR="00BB5708" w:rsidRPr="000541F4" w:rsidRDefault="00BB5708" w:rsidP="00E45F30">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06E79E3F" w14:textId="77777777" w:rsidR="00BB5708" w:rsidRPr="000541F4" w:rsidRDefault="00BB5708" w:rsidP="00E45F30">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092CE164" w14:textId="77777777" w:rsidR="00BB5708" w:rsidRPr="00D95B07" w:rsidRDefault="00BB5708" w:rsidP="00BB5708">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6C90121F" w14:textId="19CF774C" w:rsidR="00BB5708" w:rsidRDefault="00BB5708" w:rsidP="00BB5708">
      <w:r>
        <w:t>Na podstawie w ten sposób określonych przejawów dojrzałości kultury jakości w ramach każdego z obszarów wymienionych w Tabeli 42 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(analizy), jak i celów rozwojowych. Inną, nieco podobną do opisanej wyżej, metodą oceny kultury jakości opisywaną w literaturze przedmiotu jest metoda QCI (</w:t>
      </w:r>
      <w:proofErr w:type="spellStart"/>
      <w:r w:rsidRPr="00FE201C">
        <w:rPr>
          <w:i/>
          <w:iCs/>
        </w:rPr>
        <w:t>Quality</w:t>
      </w:r>
      <w:proofErr w:type="spellEnd"/>
      <w:r w:rsidRPr="00FE201C">
        <w:rPr>
          <w:i/>
          <w:iCs/>
        </w:rPr>
        <w:t xml:space="preserve"> </w:t>
      </w:r>
      <w:proofErr w:type="spellStart"/>
      <w:r w:rsidRPr="00FE201C">
        <w:rPr>
          <w:i/>
          <w:iCs/>
        </w:rPr>
        <w:t>Culture</w:t>
      </w:r>
      <w:proofErr w:type="spellEnd"/>
      <w:r w:rsidRPr="00FE201C">
        <w:rPr>
          <w:i/>
          <w:iCs/>
        </w:rPr>
        <w:t xml:space="preserve"> Inventory</w:t>
      </w:r>
      <w:r>
        <w:t xml:space="preserve">), która została opracowana w Niemczech w ramach projektu „The </w:t>
      </w:r>
      <w:proofErr w:type="spellStart"/>
      <w:r>
        <w:t>heiQUALITY</w:t>
      </w:r>
      <w:proofErr w:type="spellEnd"/>
      <w:r>
        <w:t xml:space="preserve"> </w:t>
      </w:r>
      <w:proofErr w:type="spellStart"/>
      <w:r>
        <w:t>Cultures</w:t>
      </w:r>
      <w:proofErr w:type="spellEnd"/>
      <w:r>
        <w:t xml:space="preserve"> Project” w latach 2012-2015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fldChar w:fldCharType="separate"/>
      </w:r>
      <w:r w:rsidRPr="002F637D">
        <w:rPr>
          <w:noProof/>
        </w:rPr>
        <w:t>(Grudowski, 2020a, s. 221; Hildesheim &amp; Sonntag, 2020)</w:t>
      </w:r>
      <w:r>
        <w:fldChar w:fldCharType="end"/>
      </w:r>
      <w:r>
        <w:t>.</w:t>
      </w:r>
    </w:p>
    <w:p w14:paraId="420F9472" w14:textId="77777777" w:rsidR="005918E7" w:rsidRDefault="005918E7" w:rsidP="005918E7">
      <w:r>
        <w:lastRenderedPageBreak/>
        <w:t>Przywództwo (</w:t>
      </w:r>
      <w:proofErr w:type="spellStart"/>
      <w:r w:rsidRPr="00AE6224">
        <w:rPr>
          <w:i/>
          <w:iCs/>
        </w:rPr>
        <w:t>leadership</w:t>
      </w:r>
      <w:proofErr w:type="spellEnd"/>
      <w:r>
        <w:t xml:space="preserve">) stanowi jeden z podstawowych filarów systemów kompleksowego zarządzania jakością. Dla przykładu w TQM jest to zasada nr 2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a w CAF jest to pierwszy obszar samooceny organizacji (por. </w:t>
      </w:r>
      <w:r>
        <w:fldChar w:fldCharType="begin"/>
      </w:r>
      <w:r>
        <w:instrText xml:space="preserve"> REF _Ref148993802 \h </w:instrText>
      </w:r>
      <w:r>
        <w:fldChar w:fldCharType="separate"/>
      </w:r>
      <w:r w:rsidRPr="00D04521">
        <w:t xml:space="preserve">Rysunek </w:t>
      </w:r>
      <w:r>
        <w:rPr>
          <w:noProof/>
        </w:rPr>
        <w:t>20</w:t>
      </w:r>
      <w:r>
        <w:fldChar w:fldCharType="end"/>
      </w:r>
      <w:r>
        <w:t xml:space="preserve">). Również w odniesieniu do Lean </w:t>
      </w:r>
      <w:proofErr w:type="spellStart"/>
      <w:r>
        <w:t>SixSigma</w:t>
      </w:r>
      <w:proofErr w:type="spellEnd"/>
      <w:r>
        <w:t xml:space="preserve"> rola przywództwa jest wyraźnie podkreślana jak choćby jako jedna z kluczowych kompetencji osób z certyfikatami Green Belt, Black Belt lub Master Black Belt </w:t>
      </w:r>
      <w:r>
        <w:fldChar w:fldCharType="begin" w:fldLock="1"/>
      </w:r>
      <w:r>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fldChar w:fldCharType="separate"/>
      </w:r>
      <w:r w:rsidRPr="00EF7C46">
        <w:rPr>
          <w:noProof/>
        </w:rPr>
        <w:t>(Antony i in., 2021)</w:t>
      </w:r>
      <w:r>
        <w:fldChar w:fldCharType="end"/>
      </w:r>
      <w:r>
        <w:t xml:space="preserve"> lub też jako jeden z kluczowych czynników sukcesu wdrożenia LSS w organizacji </w:t>
      </w:r>
      <w:r>
        <w:fldChar w:fldCharType="begin" w:fldLock="1"/>
      </w:r>
      <w:r>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fldChar w:fldCharType="separate"/>
      </w:r>
      <w:r w:rsidRPr="00EF7C46">
        <w:rPr>
          <w:noProof/>
        </w:rPr>
        <w:t>(Sunder M. &amp; Mahalingam, 2018)</w:t>
      </w:r>
      <w:r>
        <w:fldChar w:fldCharType="end"/>
      </w:r>
      <w:r>
        <w:t xml:space="preserve">. Drugim, powiązanym z poziomem jakości przywództwa czynnikiem jest zaangażowanie najwyższego kierownictwa </w:t>
      </w:r>
      <w:r>
        <w:fldChar w:fldCharType="begin" w:fldLock="1"/>
      </w:r>
      <w:r>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Pr>
          <w:rFonts w:ascii="Cambria Math" w:hAnsi="Cambria Math" w:cs="Cambria Math"/>
        </w:rPr>
        <w:instrText>‐</w:instrText>
      </w:r>
      <w:r>
        <w:instrText>wide, its implementation in non</w:instrText>
      </w:r>
      <w:r>
        <w:rPr>
          <w:rFonts w:ascii="Cambria Math" w:hAnsi="Cambria Math" w:cs="Cambria Math"/>
        </w:rPr>
        <w:instrText>‐</w:instrText>
      </w:r>
      <w:r>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Pr>
          <w:rFonts w:ascii="Cambria Math" w:hAnsi="Cambria Math" w:cs="Cambria Math"/>
        </w:rPr>
        <w:instrText>‐</w:instrText>
      </w:r>
      <w:r>
        <w:instrText>Park, 2006; Sirvanci, 2004)","plainTextFormattedCitation":"(por. Asif i in., 2013; Dahlgaard &amp; Dahlgaard</w:instrText>
      </w:r>
      <w:r>
        <w:rPr>
          <w:rFonts w:ascii="Cambria Math" w:hAnsi="Cambria Math" w:cs="Cambria Math"/>
        </w:rPr>
        <w:instrText>‐</w:instrText>
      </w:r>
      <w:r>
        <w:instrText>Park, 2006; Sirvanci, 2004)","previouslyFormattedCitation":"(por. Asif i in., 2013; Dahlgaard &amp; Dahlgaard</w:instrText>
      </w:r>
      <w:r>
        <w:rPr>
          <w:rFonts w:ascii="Cambria Math" w:hAnsi="Cambria Math" w:cs="Cambria Math"/>
        </w:rPr>
        <w:instrText>‐</w:instrText>
      </w:r>
      <w:r>
        <w:instrText>Park, 2006; Sirvanci, 2004)"},"properties":{"noteIndex":0},"schema":"https://github.com/citation-style-language/schema/raw/master/csl-citation.json"}</w:instrText>
      </w:r>
      <w:r>
        <w:fldChar w:fldCharType="separate"/>
      </w:r>
      <w:r w:rsidRPr="001B3C5F">
        <w:rPr>
          <w:noProof/>
        </w:rPr>
        <w:t>(por. Asif i in., 2013; Dahlgaard &amp; Dahlgaard</w:t>
      </w:r>
      <w:r w:rsidRPr="001B3C5F">
        <w:rPr>
          <w:rFonts w:ascii="Cambria Math" w:hAnsi="Cambria Math" w:cs="Cambria Math"/>
          <w:noProof/>
        </w:rPr>
        <w:t>‐</w:t>
      </w:r>
      <w:r w:rsidRPr="001B3C5F">
        <w:rPr>
          <w:noProof/>
        </w:rPr>
        <w:t>Park, 2006; Sirvanci, 2004)</w:t>
      </w:r>
      <w:r>
        <w:fldChar w:fldCharType="end"/>
      </w:r>
      <w:r>
        <w:t>.</w:t>
      </w:r>
      <w:r w:rsidRPr="001B3C5F">
        <w:t xml:space="preserve"> </w:t>
      </w:r>
      <w:r>
        <w:t xml:space="preserve">Istnieją też </w:t>
      </w:r>
      <w:r w:rsidRPr="00BC203F">
        <w:t>bada</w:t>
      </w:r>
      <w:r>
        <w:t>nia</w:t>
      </w:r>
      <w:r w:rsidRPr="00BC203F">
        <w:t xml:space="preserve"> potwierdzając</w:t>
      </w:r>
      <w:r>
        <w:t>e</w:t>
      </w:r>
      <w:r w:rsidRPr="00BC203F">
        <w:t xml:space="preserve">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fldChar w:fldCharType="separate"/>
      </w:r>
      <w:r w:rsidRPr="00EF7C46">
        <w:rPr>
          <w:noProof/>
        </w:rPr>
        <w:t>(por. Zu i in., 2008)</w:t>
      </w:r>
      <w:r>
        <w:fldChar w:fldCharType="end"/>
      </w:r>
      <w:r>
        <w:t>, co stanowi bardzo ważne potwierdzenie nie tylko teoretyczne, ale również empiryczne szczególnej roli i naturalnej odpowiedzialności jakie stoją przed kierownictwem organizacji.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43.</w:t>
      </w:r>
    </w:p>
    <w:p w14:paraId="6ABEAE75" w14:textId="77777777" w:rsidR="005918E7" w:rsidRDefault="005918E7" w:rsidP="005918E7">
      <w:pPr>
        <w:pStyle w:val="Tytutabeli"/>
      </w:pPr>
      <w:r>
        <w:t xml:space="preserve">Tabela </w:t>
      </w:r>
      <w:fldSimple w:instr=" SEQ Tabela \* ARABIC ">
        <w:r>
          <w:rPr>
            <w:noProof/>
          </w:rPr>
          <w:t>43</w:t>
        </w:r>
      </w:fldSimple>
      <w:r>
        <w:rPr>
          <w:noProof/>
        </w:rPr>
        <w:t>.</w:t>
      </w:r>
      <w:r>
        <w:t xml:space="preserve"> Rola przywództwa w różnych metodologiach (filozofiach) kompleksowego zarządzania jakością</w:t>
      </w:r>
    </w:p>
    <w:tbl>
      <w:tblPr>
        <w:tblStyle w:val="TableGrid"/>
        <w:tblW w:w="0" w:type="auto"/>
        <w:tblLook w:val="04A0" w:firstRow="1" w:lastRow="0" w:firstColumn="1" w:lastColumn="0" w:noHBand="0" w:noVBand="1"/>
      </w:tblPr>
      <w:tblGrid>
        <w:gridCol w:w="2268"/>
        <w:gridCol w:w="6803"/>
      </w:tblGrid>
      <w:tr w:rsidR="005918E7" w:rsidRPr="00122011" w14:paraId="5F7076E4" w14:textId="77777777" w:rsidTr="00E45F30">
        <w:trPr>
          <w:cantSplit/>
          <w:tblHeader/>
        </w:trPr>
        <w:tc>
          <w:tcPr>
            <w:tcW w:w="2268" w:type="dxa"/>
          </w:tcPr>
          <w:p w14:paraId="30379E90" w14:textId="77777777" w:rsidR="005918E7" w:rsidRPr="00E408E6" w:rsidRDefault="005918E7" w:rsidP="00E45F30">
            <w:pPr>
              <w:keepNext/>
              <w:spacing w:before="60" w:line="300" w:lineRule="auto"/>
              <w:ind w:firstLine="0"/>
              <w:jc w:val="center"/>
              <w:rPr>
                <w:b/>
                <w:bCs/>
                <w:sz w:val="18"/>
                <w:szCs w:val="18"/>
              </w:rPr>
            </w:pPr>
            <w:r w:rsidRPr="00E408E6">
              <w:rPr>
                <w:b/>
                <w:bCs/>
                <w:sz w:val="18"/>
                <w:szCs w:val="18"/>
              </w:rPr>
              <w:t>Nazwa</w:t>
            </w:r>
          </w:p>
        </w:tc>
        <w:tc>
          <w:tcPr>
            <w:tcW w:w="6803" w:type="dxa"/>
          </w:tcPr>
          <w:p w14:paraId="60CACEE8" w14:textId="77777777" w:rsidR="005918E7" w:rsidRPr="00E408E6" w:rsidRDefault="005918E7" w:rsidP="00E45F30">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5918E7" w:rsidRPr="00DC6838" w14:paraId="64292A82" w14:textId="77777777" w:rsidTr="00E45F30">
        <w:trPr>
          <w:cantSplit/>
        </w:trPr>
        <w:tc>
          <w:tcPr>
            <w:tcW w:w="2268" w:type="dxa"/>
            <w:vAlign w:val="center"/>
          </w:tcPr>
          <w:p w14:paraId="788DF625" w14:textId="77777777" w:rsidR="005918E7" w:rsidRPr="00E408E6" w:rsidRDefault="005918E7" w:rsidP="00E45F30">
            <w:pPr>
              <w:spacing w:before="60" w:line="300" w:lineRule="auto"/>
              <w:ind w:firstLine="0"/>
              <w:jc w:val="center"/>
              <w:rPr>
                <w:b/>
                <w:bCs/>
                <w:sz w:val="18"/>
                <w:szCs w:val="18"/>
              </w:rPr>
            </w:pPr>
            <w:r w:rsidRPr="00E408E6">
              <w:rPr>
                <w:b/>
                <w:bCs/>
                <w:sz w:val="18"/>
                <w:szCs w:val="18"/>
              </w:rPr>
              <w:t>TQM /</w:t>
            </w:r>
          </w:p>
          <w:p w14:paraId="7928EA2A" w14:textId="77777777" w:rsidR="005918E7" w:rsidRPr="00122011" w:rsidRDefault="005918E7" w:rsidP="00E45F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31AC4FDC" w14:textId="77777777" w:rsidR="005918E7" w:rsidRDefault="005918E7" w:rsidP="00E45F30">
            <w:pPr>
              <w:spacing w:before="20" w:line="300" w:lineRule="auto"/>
              <w:ind w:firstLine="0"/>
              <w:jc w:val="left"/>
              <w:rPr>
                <w:sz w:val="18"/>
                <w:szCs w:val="18"/>
                <w:lang w:val="pl-PL"/>
              </w:rPr>
            </w:pPr>
            <w:r>
              <w:rPr>
                <w:sz w:val="18"/>
                <w:szCs w:val="18"/>
                <w:lang w:val="pl-PL"/>
              </w:rPr>
              <w:t>Przywództwo jako przykład kierownictwa pokazującego drogę (wyznaczenie kierunku, przekonanie innych), ale też posiadanie wiedzy o SZJ, kompetencje w zakresie implementacji SZJ, zapewnianie odpowiednich środków i narzędzi, komunikacja nt. SZJ na spotkaniach zarządczych, koncentracja na poprawie nie tylko w zakresie wyników finansowych.</w:t>
            </w:r>
          </w:p>
          <w:p w14:paraId="3A80757A" w14:textId="77777777" w:rsidR="005918E7" w:rsidRDefault="005918E7" w:rsidP="00E45F30">
            <w:pPr>
              <w:spacing w:before="20" w:line="300" w:lineRule="auto"/>
              <w:ind w:firstLine="0"/>
              <w:jc w:val="left"/>
              <w:rPr>
                <w:sz w:val="18"/>
                <w:szCs w:val="18"/>
                <w:lang w:val="pl-PL"/>
              </w:rPr>
            </w:pPr>
            <w:proofErr w:type="spellStart"/>
            <w:r w:rsidRPr="004E5B30">
              <w:rPr>
                <w:sz w:val="18"/>
                <w:szCs w:val="18"/>
                <w:lang w:val="pl-PL"/>
              </w:rPr>
              <w:t>Europejski</w:t>
            </w:r>
            <w:r>
              <w:rPr>
                <w:sz w:val="18"/>
                <w:szCs w:val="18"/>
                <w:lang w:val="pl-PL"/>
              </w:rPr>
              <w:t>a</w:t>
            </w:r>
            <w:proofErr w:type="spellEnd"/>
            <w:r w:rsidRPr="004E5B30">
              <w:rPr>
                <w:sz w:val="18"/>
                <w:szCs w:val="18"/>
                <w:lang w:val="pl-PL"/>
              </w:rPr>
              <w:t xml:space="preserve"> N</w:t>
            </w:r>
            <w:r>
              <w:rPr>
                <w:sz w:val="18"/>
                <w:szCs w:val="18"/>
                <w:lang w:val="pl-PL"/>
              </w:rPr>
              <w:t>agroda Jakości – jeden z głównych filarów: „Przywództwo oparte na wizji, inspiracji i innowacji”.</w:t>
            </w:r>
          </w:p>
          <w:p w14:paraId="6D2798E4" w14:textId="77777777" w:rsidR="005918E7" w:rsidRDefault="005918E7" w:rsidP="00E45F30">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Deminga</w:t>
            </w:r>
            <w:proofErr w:type="spellEnd"/>
            <w:r>
              <w:rPr>
                <w:sz w:val="18"/>
                <w:szCs w:val="18"/>
                <w:lang w:val="pl-PL"/>
              </w:rPr>
              <w:t xml:space="preserve"> – kryterium: stworzenie proaktywnych celów i strategii biznesowych zorientowanych na klienta, rola i postawa najwyższego kierownictwa (m.in. funkcja liderów, określanie celów, entuzjazm odnośnie do TQM).</w:t>
            </w:r>
          </w:p>
          <w:p w14:paraId="23215F49" w14:textId="77777777" w:rsidR="005918E7" w:rsidRDefault="005918E7" w:rsidP="00E45F30">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12"/>
            </w:r>
            <w:r w:rsidRPr="00DC6838">
              <w:rPr>
                <w:sz w:val="18"/>
                <w:szCs w:val="18"/>
                <w:lang w:val="pl-PL"/>
              </w:rPr>
              <w:t>: wizjonerskie przywódz</w:t>
            </w:r>
            <w:r>
              <w:rPr>
                <w:sz w:val="18"/>
                <w:szCs w:val="18"/>
                <w:lang w:val="pl-PL"/>
              </w:rPr>
              <w:t>two (tworzenie wizji, skupienie na kliencie, określenie wartości, formułowanie oczekiwań/wymagań).</w:t>
            </w:r>
          </w:p>
          <w:p w14:paraId="5251421E" w14:textId="77777777" w:rsidR="005918E7" w:rsidRDefault="005918E7" w:rsidP="00E45F30">
            <w:pPr>
              <w:spacing w:before="20" w:line="300" w:lineRule="auto"/>
              <w:ind w:firstLine="0"/>
              <w:jc w:val="left"/>
              <w:rPr>
                <w:sz w:val="18"/>
                <w:szCs w:val="18"/>
                <w:lang w:val="pl-PL"/>
              </w:rPr>
            </w:pPr>
            <w:r>
              <w:rPr>
                <w:sz w:val="18"/>
                <w:szCs w:val="18"/>
                <w:lang w:val="pl-PL"/>
              </w:rPr>
              <w:t>Zaangażowanie najwyższego kierownictwa jako jeden z 5. kluczowych elementów charakteryzujących koncepcję TQM/TQS</w:t>
            </w:r>
          </w:p>
          <w:p w14:paraId="1262677F" w14:textId="77777777" w:rsidR="005918E7" w:rsidRPr="00DC6838" w:rsidRDefault="005918E7" w:rsidP="00E45F30">
            <w:pPr>
              <w:spacing w:before="20" w:after="20" w:line="300" w:lineRule="auto"/>
              <w:ind w:firstLine="0"/>
              <w:jc w:val="left"/>
              <w:rPr>
                <w:sz w:val="18"/>
                <w:szCs w:val="18"/>
                <w:lang w:val="pl-PL"/>
              </w:rPr>
            </w:pPr>
            <w:r>
              <w:rPr>
                <w:sz w:val="18"/>
                <w:szCs w:val="18"/>
                <w:lang w:val="pl-PL"/>
              </w:rPr>
              <w:t>Przywództwo jako wspólny podstawowy czynnik sukcesu wdrożenia.</w:t>
            </w:r>
          </w:p>
        </w:tc>
      </w:tr>
      <w:tr w:rsidR="005918E7" w:rsidRPr="00122011" w14:paraId="06F432A7" w14:textId="77777777" w:rsidTr="00E45F30">
        <w:trPr>
          <w:cantSplit/>
        </w:trPr>
        <w:tc>
          <w:tcPr>
            <w:tcW w:w="2268" w:type="dxa"/>
            <w:vAlign w:val="center"/>
          </w:tcPr>
          <w:p w14:paraId="1A509FFC" w14:textId="77777777" w:rsidR="005918E7" w:rsidRPr="00122011" w:rsidRDefault="005918E7" w:rsidP="00E45F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22164976" w14:textId="77777777" w:rsidR="005918E7" w:rsidRDefault="005918E7" w:rsidP="00E45F30">
            <w:pPr>
              <w:spacing w:before="20" w:line="300" w:lineRule="auto"/>
              <w:ind w:firstLine="0"/>
              <w:jc w:val="left"/>
              <w:rPr>
                <w:sz w:val="18"/>
                <w:szCs w:val="18"/>
                <w:lang w:val="pl-PL"/>
              </w:rPr>
            </w:pPr>
            <w:r>
              <w:rPr>
                <w:sz w:val="18"/>
                <w:szCs w:val="18"/>
                <w:lang w:val="pl-PL"/>
              </w:rPr>
              <w:t>Wizjonerskie przywództwo zasadą nr 2 zaraz po orientacji na klienta.</w:t>
            </w:r>
          </w:p>
          <w:p w14:paraId="4C0CEF36" w14:textId="77777777" w:rsidR="005918E7" w:rsidRDefault="005918E7" w:rsidP="00E45F30">
            <w:pPr>
              <w:spacing w:before="20" w:line="300" w:lineRule="auto"/>
              <w:ind w:firstLine="0"/>
              <w:jc w:val="left"/>
              <w:rPr>
                <w:sz w:val="18"/>
                <w:szCs w:val="18"/>
                <w:lang w:val="pl-PL"/>
              </w:rPr>
            </w:pPr>
            <w:r>
              <w:rPr>
                <w:sz w:val="18"/>
                <w:szCs w:val="18"/>
                <w:lang w:val="pl-PL"/>
              </w:rPr>
              <w:t>Dotyczy m. in. opracowywania i komunikowania polityki jakości oraz przypisywania ról organizacyjnych, obowiązków i uprawnień.</w:t>
            </w:r>
          </w:p>
          <w:p w14:paraId="2741BF10"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w:t>
            </w:r>
            <w:r>
              <w:rPr>
                <w:sz w:val="18"/>
                <w:szCs w:val="18"/>
                <w:lang w:val="pl-PL"/>
              </w:rPr>
              <w:t xml:space="preserve"> – część etapu </w:t>
            </w:r>
            <w:r w:rsidRPr="00B73648">
              <w:rPr>
                <w:i/>
                <w:iCs/>
                <w:sz w:val="18"/>
                <w:szCs w:val="18"/>
                <w:lang w:val="pl-PL"/>
              </w:rPr>
              <w:t>Planuj</w:t>
            </w:r>
            <w:r>
              <w:rPr>
                <w:sz w:val="18"/>
                <w:szCs w:val="18"/>
                <w:lang w:val="pl-PL"/>
              </w:rPr>
              <w:t xml:space="preserve"> w cyklu </w:t>
            </w:r>
            <w:proofErr w:type="spellStart"/>
            <w:r>
              <w:rPr>
                <w:sz w:val="18"/>
                <w:szCs w:val="18"/>
                <w:lang w:val="pl-PL"/>
              </w:rPr>
              <w:t>Deminga</w:t>
            </w:r>
            <w:proofErr w:type="spellEnd"/>
            <w:r>
              <w:rPr>
                <w:sz w:val="18"/>
                <w:szCs w:val="18"/>
                <w:lang w:val="pl-PL"/>
              </w:rPr>
              <w:t>:</w:t>
            </w:r>
          </w:p>
          <w:p w14:paraId="204B977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 w ISO 9004:2018,</w:t>
            </w:r>
          </w:p>
          <w:p w14:paraId="0EFF659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 w ISO 9001:2015 (5.1 Przywództwo i zaangażowanie, 5.2 Polityka</w:t>
            </w:r>
            <w:r>
              <w:rPr>
                <w:sz w:val="18"/>
                <w:szCs w:val="18"/>
                <w:lang w:val="pl-PL"/>
              </w:rPr>
              <w:t xml:space="preserve"> jakości</w:t>
            </w:r>
            <w:r w:rsidRPr="00B73648">
              <w:rPr>
                <w:sz w:val="18"/>
                <w:szCs w:val="18"/>
                <w:lang w:val="pl-PL"/>
              </w:rPr>
              <w:t>, 5.3 Rola</w:t>
            </w:r>
            <w:r>
              <w:rPr>
                <w:sz w:val="18"/>
                <w:szCs w:val="18"/>
                <w:lang w:val="pl-PL"/>
              </w:rPr>
              <w:t>,</w:t>
            </w:r>
            <w:r w:rsidRPr="00B73648">
              <w:rPr>
                <w:sz w:val="18"/>
                <w:szCs w:val="18"/>
                <w:lang w:val="pl-PL"/>
              </w:rPr>
              <w:t xml:space="preserve"> odpowiedzialność i uprawnienia)</w:t>
            </w:r>
          </w:p>
          <w:p w14:paraId="76E9EB48" w14:textId="77777777" w:rsidR="005918E7" w:rsidRPr="004731A5" w:rsidRDefault="005918E7" w:rsidP="00E45F30">
            <w:pPr>
              <w:spacing w:before="20" w:line="300" w:lineRule="auto"/>
              <w:ind w:firstLine="0"/>
              <w:jc w:val="left"/>
              <w:rPr>
                <w:sz w:val="18"/>
                <w:szCs w:val="18"/>
                <w:lang w:val="pl-PL"/>
              </w:rPr>
            </w:pPr>
            <w:r>
              <w:rPr>
                <w:sz w:val="18"/>
                <w:szCs w:val="18"/>
                <w:lang w:val="pl-PL"/>
              </w:rPr>
              <w:t>Zaangażowanie ludzi, w tym najwyższego kierownictwa, wśród kluczowych czynników o dominującym wpływie na powodzenie wdrożenia normatywnych SZJ.</w:t>
            </w:r>
          </w:p>
        </w:tc>
      </w:tr>
      <w:tr w:rsidR="005918E7" w:rsidRPr="00122011" w14:paraId="6E852849" w14:textId="77777777" w:rsidTr="00E45F30">
        <w:trPr>
          <w:cantSplit/>
        </w:trPr>
        <w:tc>
          <w:tcPr>
            <w:tcW w:w="2268" w:type="dxa"/>
            <w:vAlign w:val="center"/>
          </w:tcPr>
          <w:p w14:paraId="6147F021" w14:textId="77777777" w:rsidR="005918E7" w:rsidRPr="00122011" w:rsidRDefault="005918E7" w:rsidP="00E45F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1FD41C6C" w14:textId="77777777" w:rsidR="005918E7" w:rsidRDefault="005918E7" w:rsidP="00E45F30">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p>
          <w:p w14:paraId="27532D6F" w14:textId="77777777" w:rsidR="005918E7" w:rsidRDefault="005918E7" w:rsidP="00E45F30">
            <w:pPr>
              <w:spacing w:before="20" w:line="300" w:lineRule="auto"/>
              <w:ind w:firstLine="0"/>
              <w:jc w:val="left"/>
              <w:rPr>
                <w:sz w:val="18"/>
                <w:szCs w:val="18"/>
                <w:lang w:val="pl-PL"/>
              </w:rPr>
            </w:pPr>
            <w:r>
              <w:rPr>
                <w:sz w:val="18"/>
                <w:szCs w:val="18"/>
                <w:lang w:val="pl-PL"/>
              </w:rPr>
              <w:t>Informacje – selektywne, zorientowane na cele, krótkie drogi przebiegu.</w:t>
            </w:r>
          </w:p>
          <w:p w14:paraId="3D02B8C4" w14:textId="77777777" w:rsidR="005918E7" w:rsidRDefault="005918E7" w:rsidP="00E45F30">
            <w:pPr>
              <w:spacing w:before="20" w:line="300" w:lineRule="auto"/>
              <w:ind w:firstLine="0"/>
              <w:jc w:val="left"/>
              <w:rPr>
                <w:sz w:val="18"/>
                <w:szCs w:val="18"/>
                <w:lang w:val="pl-PL"/>
              </w:rPr>
            </w:pPr>
            <w:r>
              <w:rPr>
                <w:sz w:val="18"/>
                <w:szCs w:val="18"/>
                <w:lang w:val="pl-PL"/>
              </w:rPr>
              <w:t>Tworzenie przez kierownictwo kultury sprzyjającej ciągłemu doskonaleniu.</w:t>
            </w:r>
          </w:p>
          <w:p w14:paraId="2C770EF2" w14:textId="77777777" w:rsidR="005918E7" w:rsidRPr="000B689F" w:rsidRDefault="005918E7" w:rsidP="00E45F30">
            <w:pPr>
              <w:spacing w:before="20" w:line="300" w:lineRule="auto"/>
              <w:ind w:firstLine="0"/>
              <w:jc w:val="left"/>
              <w:rPr>
                <w:sz w:val="18"/>
                <w:szCs w:val="18"/>
                <w:lang w:val="pl-PL"/>
              </w:rPr>
            </w:pPr>
            <w:r>
              <w:rPr>
                <w:sz w:val="18"/>
                <w:szCs w:val="18"/>
                <w:lang w:val="pl-PL"/>
              </w:rPr>
              <w:t>Strategiczne i wizjonerskie przywództwo – jeden z krytycznych czynników.</w:t>
            </w:r>
          </w:p>
        </w:tc>
      </w:tr>
      <w:tr w:rsidR="005918E7" w:rsidRPr="00122011" w14:paraId="5BABE8B2" w14:textId="77777777" w:rsidTr="00E45F30">
        <w:trPr>
          <w:cantSplit/>
        </w:trPr>
        <w:tc>
          <w:tcPr>
            <w:tcW w:w="2268" w:type="dxa"/>
            <w:vAlign w:val="center"/>
          </w:tcPr>
          <w:p w14:paraId="05677893" w14:textId="77777777" w:rsidR="005918E7" w:rsidRPr="00E408E6" w:rsidRDefault="005918E7" w:rsidP="00E45F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6D896336" w14:textId="77777777" w:rsidR="005918E7" w:rsidRDefault="005918E7" w:rsidP="00E45F30">
            <w:pPr>
              <w:spacing w:before="20" w:line="300" w:lineRule="auto"/>
              <w:ind w:firstLine="0"/>
              <w:jc w:val="left"/>
              <w:rPr>
                <w:sz w:val="18"/>
                <w:szCs w:val="18"/>
                <w:lang w:val="pl-PL"/>
              </w:rPr>
            </w:pPr>
            <w:r>
              <w:rPr>
                <w:sz w:val="18"/>
                <w:szCs w:val="18"/>
                <w:lang w:val="pl-PL"/>
              </w:rPr>
              <w:t>Przywództwo rozprzestrzenia się od najwyższego kierownictwa, które kształtuje wizję, do liderów bezpośrednio wspierających zespoły wdrażające rozwiązania.</w:t>
            </w:r>
          </w:p>
          <w:p w14:paraId="4AAFF737"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p>
        </w:tc>
      </w:tr>
      <w:tr w:rsidR="005918E7" w:rsidRPr="00122011" w14:paraId="4680FBB1" w14:textId="77777777" w:rsidTr="00E45F30">
        <w:trPr>
          <w:cantSplit/>
        </w:trPr>
        <w:tc>
          <w:tcPr>
            <w:tcW w:w="2268" w:type="dxa"/>
            <w:vAlign w:val="center"/>
          </w:tcPr>
          <w:p w14:paraId="6D0AEE32" w14:textId="77777777" w:rsidR="005918E7" w:rsidRPr="00E408E6" w:rsidRDefault="005918E7" w:rsidP="00E45F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5760E5D4"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Założenia</w:t>
            </w:r>
            <w:r>
              <w:rPr>
                <w:sz w:val="18"/>
                <w:szCs w:val="18"/>
                <w:lang w:val="pl-PL"/>
              </w:rPr>
              <w:t xml:space="preserve"> związane z wymaganiami wobec przywództwa</w:t>
            </w:r>
            <w:r w:rsidRPr="000B689F">
              <w:rPr>
                <w:sz w:val="18"/>
                <w:szCs w:val="18"/>
                <w:lang w:val="pl-PL"/>
              </w:rPr>
              <w:t>:</w:t>
            </w:r>
          </w:p>
          <w:p w14:paraId="3B5DE4FC"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satysfakcja klientów dzięki szybszemu dostarczaniu produktów wysokiej jakości</w:t>
            </w:r>
          </w:p>
          <w:p w14:paraId="1C2671C3"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spełnienie wymagań klientów dzięki redukcji zmienności</w:t>
            </w:r>
          </w:p>
          <w:p w14:paraId="09E713FE"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praca w grupie zapewnia skuteczniejsze znajdowanie rozwiązań</w:t>
            </w:r>
          </w:p>
          <w:p w14:paraId="00F6BC10"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decyzje na podstawie odpowiednich pomiarów</w:t>
            </w:r>
          </w:p>
          <w:p w14:paraId="14995B8D" w14:textId="77777777" w:rsidR="005918E7" w:rsidRDefault="005918E7" w:rsidP="00E45F30">
            <w:pPr>
              <w:spacing w:before="20" w:line="300" w:lineRule="auto"/>
              <w:ind w:firstLine="0"/>
              <w:jc w:val="left"/>
              <w:rPr>
                <w:sz w:val="18"/>
                <w:szCs w:val="18"/>
                <w:lang w:val="pl-PL"/>
              </w:rPr>
            </w:pPr>
            <w:r>
              <w:rPr>
                <w:sz w:val="18"/>
                <w:szCs w:val="18"/>
                <w:lang w:val="pl-PL"/>
              </w:rPr>
              <w:t>Wśród czynników sukcesu i trwałości korzyści z LSS przywództwo, wizja, zaangażowanie i wsparcie najwyższego kierownictwa wymieniane jest na 1. miejscu.</w:t>
            </w:r>
          </w:p>
          <w:p w14:paraId="5A59EA5E" w14:textId="77777777" w:rsidR="005918E7" w:rsidRPr="000B689F" w:rsidRDefault="005918E7" w:rsidP="00E45F30">
            <w:pPr>
              <w:spacing w:before="20" w:line="300" w:lineRule="auto"/>
              <w:ind w:firstLine="0"/>
              <w:jc w:val="left"/>
              <w:rPr>
                <w:sz w:val="18"/>
                <w:szCs w:val="18"/>
                <w:lang w:val="pl-PL"/>
              </w:rPr>
            </w:pPr>
            <w:r>
              <w:rPr>
                <w:sz w:val="18"/>
                <w:szCs w:val="18"/>
                <w:lang w:val="pl-PL"/>
              </w:rPr>
              <w:t>Ustanawianie potrzeby wdrożenia LSS poprzez odpowiednie przywództwo jako 2. etap wdrożenia LSS.</w:t>
            </w:r>
          </w:p>
        </w:tc>
      </w:tr>
      <w:tr w:rsidR="005918E7" w:rsidRPr="00122011" w14:paraId="0DCB81D2" w14:textId="77777777" w:rsidTr="00E45F30">
        <w:trPr>
          <w:cantSplit/>
        </w:trPr>
        <w:tc>
          <w:tcPr>
            <w:tcW w:w="2268" w:type="dxa"/>
            <w:vAlign w:val="center"/>
          </w:tcPr>
          <w:p w14:paraId="5D4487DF" w14:textId="77777777" w:rsidR="005918E7" w:rsidRPr="00E408E6" w:rsidRDefault="005918E7" w:rsidP="00E45F30">
            <w:pPr>
              <w:spacing w:before="60" w:line="300" w:lineRule="auto"/>
              <w:ind w:firstLine="0"/>
              <w:jc w:val="center"/>
              <w:rPr>
                <w:b/>
                <w:bCs/>
                <w:sz w:val="18"/>
                <w:szCs w:val="18"/>
              </w:rPr>
            </w:pPr>
            <w:r w:rsidRPr="00E408E6">
              <w:rPr>
                <w:b/>
                <w:bCs/>
                <w:sz w:val="18"/>
                <w:szCs w:val="18"/>
              </w:rPr>
              <w:t>EFQM</w:t>
            </w:r>
          </w:p>
        </w:tc>
        <w:tc>
          <w:tcPr>
            <w:tcW w:w="6803" w:type="dxa"/>
            <w:vAlign w:val="center"/>
          </w:tcPr>
          <w:p w14:paraId="291D564C"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 100 pkt na 100</w:t>
            </w:r>
            <w:r>
              <w:rPr>
                <w:sz w:val="18"/>
                <w:szCs w:val="18"/>
                <w:lang w:val="pl-PL"/>
              </w:rPr>
              <w:t>0</w:t>
            </w:r>
            <w:r w:rsidRPr="004731A5">
              <w:rPr>
                <w:sz w:val="18"/>
                <w:szCs w:val="18"/>
                <w:lang w:val="pl-PL"/>
              </w:rPr>
              <w:t xml:space="preserve"> pkt</w:t>
            </w:r>
            <w:r>
              <w:rPr>
                <w:sz w:val="18"/>
                <w:szCs w:val="18"/>
                <w:lang w:val="pl-PL"/>
              </w:rPr>
              <w:t xml:space="preserve"> (10%)</w:t>
            </w:r>
            <w:r w:rsidRPr="004731A5">
              <w:rPr>
                <w:sz w:val="18"/>
                <w:szCs w:val="18"/>
                <w:lang w:val="pl-PL"/>
              </w:rPr>
              <w:t xml:space="preserve"> ł</w:t>
            </w:r>
            <w:r>
              <w:rPr>
                <w:sz w:val="18"/>
                <w:szCs w:val="18"/>
                <w:lang w:val="pl-PL"/>
              </w:rPr>
              <w:t xml:space="preserve">ącznej oceny – </w:t>
            </w:r>
            <w:r w:rsidRPr="00945D4D">
              <w:rPr>
                <w:sz w:val="18"/>
                <w:szCs w:val="18"/>
                <w:u w:val="single"/>
                <w:lang w:val="pl-PL"/>
              </w:rPr>
              <w:t>cechy liderów</w:t>
            </w:r>
            <w:r>
              <w:rPr>
                <w:sz w:val="18"/>
                <w:szCs w:val="18"/>
                <w:lang w:val="pl-PL"/>
              </w:rPr>
              <w:t>:</w:t>
            </w:r>
          </w:p>
          <w:p w14:paraId="658464BE"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p>
          <w:p w14:paraId="2319C3A3"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p>
          <w:p w14:paraId="2E730C4C"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p>
          <w:p w14:paraId="0EAB8F69"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p>
          <w:p w14:paraId="66A973C7" w14:textId="77777777" w:rsidR="005918E7" w:rsidRPr="004731A5" w:rsidRDefault="005918E7" w:rsidP="00E45F30">
            <w:pPr>
              <w:spacing w:before="20" w:line="300" w:lineRule="auto"/>
              <w:ind w:firstLine="0"/>
              <w:jc w:val="left"/>
              <w:rPr>
                <w:sz w:val="18"/>
                <w:szCs w:val="18"/>
                <w:lang w:val="pl-PL"/>
              </w:rPr>
            </w:pPr>
            <w:r>
              <w:rPr>
                <w:sz w:val="18"/>
                <w:szCs w:val="18"/>
                <w:lang w:val="pl-PL"/>
              </w:rPr>
              <w:t>Potrzeba silnej wewnętrznej motywacji i zaangażowania kierownictwa oraz klarownego ukierunkowania strategicznego.</w:t>
            </w:r>
          </w:p>
        </w:tc>
      </w:tr>
      <w:tr w:rsidR="005918E7" w:rsidRPr="00122011" w14:paraId="3F2E41DD" w14:textId="77777777" w:rsidTr="00E45F30">
        <w:trPr>
          <w:cantSplit/>
        </w:trPr>
        <w:tc>
          <w:tcPr>
            <w:tcW w:w="2268" w:type="dxa"/>
            <w:vAlign w:val="center"/>
          </w:tcPr>
          <w:p w14:paraId="534017AD" w14:textId="77777777" w:rsidR="005918E7" w:rsidRPr="00E408E6" w:rsidRDefault="005918E7" w:rsidP="00E45F30">
            <w:pPr>
              <w:spacing w:before="60" w:line="300" w:lineRule="auto"/>
              <w:ind w:firstLine="0"/>
              <w:jc w:val="center"/>
              <w:rPr>
                <w:b/>
                <w:bCs/>
                <w:sz w:val="18"/>
                <w:szCs w:val="18"/>
              </w:rPr>
            </w:pPr>
            <w:r w:rsidRPr="00E408E6">
              <w:rPr>
                <w:b/>
                <w:bCs/>
                <w:sz w:val="18"/>
                <w:szCs w:val="18"/>
              </w:rPr>
              <w:t>CAF</w:t>
            </w:r>
          </w:p>
        </w:tc>
        <w:tc>
          <w:tcPr>
            <w:tcW w:w="6803" w:type="dxa"/>
            <w:vAlign w:val="center"/>
          </w:tcPr>
          <w:p w14:paraId="5CD91F23" w14:textId="77777777" w:rsidR="005918E7" w:rsidRDefault="005918E7" w:rsidP="00E45F30">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Pr>
                <w:i/>
                <w:iCs/>
                <w:sz w:val="18"/>
                <w:szCs w:val="18"/>
                <w:lang w:val="pl-PL"/>
              </w:rPr>
              <w:t xml:space="preserve"> Czynniki</w:t>
            </w:r>
            <w:r>
              <w:rPr>
                <w:sz w:val="18"/>
                <w:szCs w:val="18"/>
                <w:lang w:val="pl-PL"/>
              </w:rPr>
              <w:t xml:space="preserve"> </w:t>
            </w:r>
            <w:r>
              <w:rPr>
                <w:i/>
                <w:iCs/>
                <w:sz w:val="18"/>
                <w:szCs w:val="18"/>
                <w:lang w:val="pl-PL"/>
              </w:rPr>
              <w:t>(</w:t>
            </w:r>
            <w:r w:rsidRPr="007D4314">
              <w:rPr>
                <w:i/>
                <w:iCs/>
                <w:sz w:val="18"/>
                <w:szCs w:val="18"/>
                <w:lang w:val="pl-PL"/>
              </w:rPr>
              <w:t>Potencjał</w:t>
            </w:r>
            <w:r>
              <w:rPr>
                <w:i/>
                <w:iCs/>
                <w:sz w:val="18"/>
                <w:szCs w:val="18"/>
                <w:lang w:val="pl-PL"/>
              </w:rPr>
              <w:t>):</w:t>
            </w:r>
          </w:p>
          <w:p w14:paraId="108C7302"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7724DFC7" w14:textId="77777777" w:rsidR="005918E7" w:rsidRPr="00FE1EDB"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5CA9BD24"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F2350D">
              <w:rPr>
                <w:sz w:val="18"/>
                <w:szCs w:val="18"/>
                <w:lang w:val="pl-PL"/>
              </w:rPr>
              <w:t>Tabela 35</w:t>
            </w:r>
            <w:r w:rsidRPr="00FE1EDB">
              <w:rPr>
                <w:sz w:val="18"/>
                <w:szCs w:val="18"/>
              </w:rPr>
              <w:fldChar w:fldCharType="end"/>
            </w:r>
            <w:r w:rsidRPr="00B87765">
              <w:rPr>
                <w:sz w:val="18"/>
                <w:szCs w:val="18"/>
                <w:lang w:val="pl-PL"/>
              </w:rPr>
              <w:t>)</w:t>
            </w:r>
          </w:p>
          <w:p w14:paraId="76CA04FC" w14:textId="77777777" w:rsidR="005918E7" w:rsidRPr="00140188" w:rsidRDefault="005918E7" w:rsidP="00E45F30">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5918E7" w:rsidRPr="00122011" w14:paraId="2AEE0569" w14:textId="77777777" w:rsidTr="00E45F30">
        <w:trPr>
          <w:cantSplit/>
        </w:trPr>
        <w:tc>
          <w:tcPr>
            <w:tcW w:w="2268" w:type="dxa"/>
            <w:vAlign w:val="center"/>
          </w:tcPr>
          <w:p w14:paraId="6CA1A11C" w14:textId="77777777" w:rsidR="005918E7" w:rsidRPr="00E408E6" w:rsidRDefault="005918E7" w:rsidP="00E45F30">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0FAEA99C" w14:textId="77777777" w:rsidR="005918E7" w:rsidRDefault="005918E7" w:rsidP="00E45F30">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3AAD71A8" w14:textId="77777777" w:rsidR="005918E7" w:rsidRPr="00140188" w:rsidRDefault="005918E7" w:rsidP="00E45F30">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08525CA6"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Pr="00D95B07">
        <w:rPr>
          <w:rFonts w:ascii="Cambria Math" w:hAnsi="Cambria Math" w:cs="Cambria Math"/>
          <w:lang w:val="pl-PL"/>
        </w:rPr>
        <w:instrText>‐</w:instrText>
      </w:r>
      <w:r w:rsidRPr="00D95B07">
        <w:rPr>
          <w:lang w:val="pl-PL"/>
        </w:rPr>
        <w:instrText>wide, its implementation in non</w:instrText>
      </w:r>
      <w:r w:rsidRPr="00D95B07">
        <w:rPr>
          <w:rFonts w:ascii="Cambria Math" w:hAnsi="Cambria Math" w:cs="Cambria Math"/>
          <w:lang w:val="pl-PL"/>
        </w:rPr>
        <w:instrText>‐</w:instrText>
      </w:r>
      <w:r w:rsidRPr="00D95B07">
        <w:rPr>
          <w:lang w:val="pl-PL"/>
        </w:rPr>
        <w:instrText>profi</w:instrText>
      </w:r>
      <w:r>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2018)","plainTextFormattedCitation":"(Asif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2018)","previouslyFormattedCitation":"(Asif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fldChar w:fldCharType="separate"/>
      </w:r>
      <w:r w:rsidRPr="00D95B07">
        <w:rPr>
          <w:noProof/>
          <w:lang w:val="pl-PL"/>
        </w:rPr>
        <w:t>(Asif i in., 2013; Dahlgaard &amp; Dahlgaard</w:t>
      </w:r>
      <w:r w:rsidRPr="00D95B07">
        <w:rPr>
          <w:rFonts w:ascii="Cambria Math" w:hAnsi="Cambria Math" w:cs="Cambria Math"/>
          <w:noProof/>
          <w:lang w:val="pl-PL"/>
        </w:rPr>
        <w:t>‐</w:t>
      </w:r>
      <w:r w:rsidRPr="00D95B07">
        <w:rPr>
          <w:noProof/>
          <w:lang w:val="pl-PL"/>
        </w:rPr>
        <w:t>Park, 2006; EIPA &amp; EUPAN, 2013; Grudowski, 2020a; Laurett &amp; Mendes, 2019; Lu i in., 2017; Sirvanci, 2004; Sunder M. &amp; Mahalingam, 2018)</w:t>
      </w:r>
      <w:r>
        <w:fldChar w:fldCharType="end"/>
      </w:r>
    </w:p>
    <w:p w14:paraId="0228DE46" w14:textId="5AB8F510" w:rsidR="009723C1" w:rsidRDefault="005918E7" w:rsidP="005918E7">
      <w:r>
        <w:t>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w:t>
      </w:r>
    </w:p>
    <w:p w14:paraId="595A795B" w14:textId="77777777" w:rsidR="005918E7" w:rsidRPr="002E3B57" w:rsidRDefault="005918E7" w:rsidP="005918E7">
      <w:r>
        <w:lastRenderedPageBreak/>
        <w:t xml:space="preserve">W ramach bliższego przyjrzenia się szczegółom praktyki liderów organizacji warto skorzystać badań dotyczących kluczowych obszarów </w:t>
      </w:r>
      <w:proofErr w:type="spellStart"/>
      <w:r>
        <w:t>zachowań</w:t>
      </w:r>
      <w:proofErr w:type="spellEnd"/>
      <w:r>
        <w:t xml:space="preserve"> przywódczych. Najważniejsze wnioski z tych badań zostały przedstawione w Tabeli 44. Jest to w prawdzie opracowanie na potrzeby Lean </w:t>
      </w:r>
      <w:proofErr w:type="spellStart"/>
      <w:r>
        <w:t>SixSigma</w:t>
      </w:r>
      <w:proofErr w:type="spellEnd"/>
      <w:r>
        <w:t xml:space="preserve">, ale po krótkiej analizie nie trudno zauważyć, że wnioski są na tyle ogólne, że mogą mieć zastosowanie do </w:t>
      </w:r>
      <w:proofErr w:type="spellStart"/>
      <w:r>
        <w:t>zachowań</w:t>
      </w:r>
      <w:proofErr w:type="spellEnd"/>
      <w:r>
        <w:t xml:space="preserve"> przywódczych niezależnie od kontekstu konkretnej koncepcji zarządzania jakością.</w:t>
      </w:r>
    </w:p>
    <w:p w14:paraId="7EEE7D6F" w14:textId="77777777" w:rsidR="005918E7" w:rsidRDefault="005918E7" w:rsidP="005918E7">
      <w:pPr>
        <w:pStyle w:val="Tytutabeli"/>
      </w:pPr>
      <w:r>
        <w:t xml:space="preserve">Tabela </w:t>
      </w:r>
      <w:fldSimple w:instr=" SEQ Tabela \* ARABIC ">
        <w:r>
          <w:rPr>
            <w:noProof/>
          </w:rPr>
          <w:t>44</w:t>
        </w:r>
      </w:fldSimple>
      <w:r>
        <w:rPr>
          <w:noProof/>
        </w:rPr>
        <w:t>.</w:t>
      </w:r>
      <w:r>
        <w:t xml:space="preserve"> Kluczowe obszary </w:t>
      </w:r>
      <w:proofErr w:type="spellStart"/>
      <w:r>
        <w:t>zachowań</w:t>
      </w:r>
      <w:proofErr w:type="spellEnd"/>
      <w:r>
        <w:t xml:space="preserve"> przywódczych dla skutecznego wdrażania LSS</w:t>
      </w:r>
    </w:p>
    <w:tbl>
      <w:tblPr>
        <w:tblStyle w:val="TableGrid"/>
        <w:tblW w:w="0" w:type="auto"/>
        <w:tblLook w:val="04A0" w:firstRow="1" w:lastRow="0" w:firstColumn="1" w:lastColumn="0" w:noHBand="0" w:noVBand="1"/>
      </w:tblPr>
      <w:tblGrid>
        <w:gridCol w:w="2268"/>
        <w:gridCol w:w="6860"/>
      </w:tblGrid>
      <w:tr w:rsidR="005918E7" w:rsidRPr="00175820" w14:paraId="3E4B6452" w14:textId="77777777" w:rsidTr="00E45F30">
        <w:trPr>
          <w:cantSplit/>
          <w:tblHeader/>
        </w:trPr>
        <w:tc>
          <w:tcPr>
            <w:tcW w:w="2268" w:type="dxa"/>
            <w:vAlign w:val="center"/>
          </w:tcPr>
          <w:p w14:paraId="1E4F0250" w14:textId="77777777" w:rsidR="005918E7" w:rsidRPr="00BF2CC1" w:rsidRDefault="005918E7" w:rsidP="00E45F30">
            <w:pPr>
              <w:keepNext/>
              <w:ind w:firstLine="0"/>
              <w:jc w:val="center"/>
              <w:rPr>
                <w:b/>
                <w:bCs/>
                <w:sz w:val="18"/>
                <w:szCs w:val="18"/>
                <w:lang w:val="pl-PL"/>
              </w:rPr>
            </w:pPr>
            <w:r w:rsidRPr="00BF2CC1">
              <w:rPr>
                <w:b/>
                <w:bCs/>
                <w:sz w:val="18"/>
                <w:szCs w:val="18"/>
                <w:lang w:val="pl-PL"/>
              </w:rPr>
              <w:t>Obszar</w:t>
            </w:r>
          </w:p>
        </w:tc>
        <w:tc>
          <w:tcPr>
            <w:tcW w:w="6860" w:type="dxa"/>
            <w:vAlign w:val="center"/>
          </w:tcPr>
          <w:p w14:paraId="58187B9F" w14:textId="77777777" w:rsidR="005918E7" w:rsidRPr="00BF2CC1" w:rsidRDefault="005918E7" w:rsidP="00E45F30">
            <w:pPr>
              <w:keepNext/>
              <w:ind w:firstLine="0"/>
              <w:jc w:val="center"/>
              <w:rPr>
                <w:b/>
                <w:bCs/>
                <w:sz w:val="18"/>
                <w:szCs w:val="18"/>
                <w:lang w:val="pl-PL"/>
              </w:rPr>
            </w:pPr>
            <w:r w:rsidRPr="00BF2CC1">
              <w:rPr>
                <w:b/>
                <w:bCs/>
                <w:sz w:val="18"/>
                <w:szCs w:val="18"/>
                <w:lang w:val="pl-PL"/>
              </w:rPr>
              <w:t>Opis</w:t>
            </w:r>
          </w:p>
        </w:tc>
      </w:tr>
      <w:tr w:rsidR="005918E7" w:rsidRPr="00175820" w14:paraId="4CA09F7E" w14:textId="77777777" w:rsidTr="00E45F30">
        <w:trPr>
          <w:cantSplit/>
        </w:trPr>
        <w:tc>
          <w:tcPr>
            <w:tcW w:w="2268" w:type="dxa"/>
            <w:vAlign w:val="center"/>
          </w:tcPr>
          <w:p w14:paraId="6D54644B" w14:textId="77777777" w:rsidR="005918E7" w:rsidRPr="00BF2CC1" w:rsidRDefault="005918E7" w:rsidP="00E45F30">
            <w:pPr>
              <w:pStyle w:val="TekstTabeli"/>
              <w:jc w:val="center"/>
              <w:rPr>
                <w:lang w:val="pl-PL"/>
              </w:rPr>
            </w:pPr>
            <w:r w:rsidRPr="00BF2CC1">
              <w:rPr>
                <w:lang w:val="pl-PL"/>
              </w:rPr>
              <w:t>1. Komunikacja</w:t>
            </w:r>
          </w:p>
        </w:tc>
        <w:tc>
          <w:tcPr>
            <w:tcW w:w="6860" w:type="dxa"/>
          </w:tcPr>
          <w:p w14:paraId="59988E86" w14:textId="77777777" w:rsidR="005918E7" w:rsidRPr="00BF2CC1" w:rsidRDefault="005918E7" w:rsidP="00E45F30">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Pr>
                <w:lang w:val="pl-PL"/>
              </w:rPr>
              <w:t> </w:t>
            </w:r>
            <w:r w:rsidRPr="00BF2CC1">
              <w:rPr>
                <w:lang w:val="pl-PL"/>
              </w:rPr>
              <w:t>udział w rozwiązywaniu problemów oraz okazywanie troski i uznania.</w:t>
            </w:r>
          </w:p>
        </w:tc>
      </w:tr>
      <w:tr w:rsidR="005918E7" w:rsidRPr="00175820" w14:paraId="55C78331" w14:textId="77777777" w:rsidTr="00E45F30">
        <w:trPr>
          <w:cantSplit/>
        </w:trPr>
        <w:tc>
          <w:tcPr>
            <w:tcW w:w="2268" w:type="dxa"/>
            <w:vAlign w:val="center"/>
          </w:tcPr>
          <w:p w14:paraId="4913856E" w14:textId="77777777" w:rsidR="005918E7" w:rsidRPr="00BF2CC1" w:rsidRDefault="005918E7" w:rsidP="00E45F30">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0CF2B2F1" w14:textId="77777777" w:rsidR="005918E7" w:rsidRPr="00BF2CC1" w:rsidRDefault="005918E7" w:rsidP="00E45F30">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5918E7" w:rsidRPr="00175820" w14:paraId="7D7340D6" w14:textId="77777777" w:rsidTr="00E45F30">
        <w:trPr>
          <w:cantSplit/>
        </w:trPr>
        <w:tc>
          <w:tcPr>
            <w:tcW w:w="2268" w:type="dxa"/>
            <w:vAlign w:val="center"/>
          </w:tcPr>
          <w:p w14:paraId="6200DF1E" w14:textId="77777777" w:rsidR="005918E7" w:rsidRPr="00BF2CC1" w:rsidRDefault="005918E7" w:rsidP="00E45F30">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567C6673" w14:textId="77777777" w:rsidR="005918E7" w:rsidRPr="00BF2CC1" w:rsidRDefault="005918E7" w:rsidP="00E45F30">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Pr>
                <w:lang w:val="pl-PL"/>
              </w:rPr>
              <w:t> </w:t>
            </w:r>
            <w:r w:rsidRPr="00BF2CC1">
              <w:rPr>
                <w:lang w:val="pl-PL"/>
              </w:rPr>
              <w:t>technik związanych ze współpracą i pracą zespołową.</w:t>
            </w:r>
          </w:p>
        </w:tc>
      </w:tr>
      <w:tr w:rsidR="005918E7" w:rsidRPr="00175820" w14:paraId="06BC8CC5" w14:textId="77777777" w:rsidTr="00E45F30">
        <w:trPr>
          <w:cantSplit/>
        </w:trPr>
        <w:tc>
          <w:tcPr>
            <w:tcW w:w="2268" w:type="dxa"/>
            <w:vAlign w:val="center"/>
          </w:tcPr>
          <w:p w14:paraId="498B43A2" w14:textId="77777777" w:rsidR="005918E7" w:rsidRPr="00BF2CC1" w:rsidRDefault="005918E7" w:rsidP="00E45F30">
            <w:pPr>
              <w:pStyle w:val="TekstTabeli"/>
              <w:jc w:val="center"/>
              <w:rPr>
                <w:lang w:val="pl-PL"/>
              </w:rPr>
            </w:pPr>
            <w:r w:rsidRPr="00BF2CC1">
              <w:rPr>
                <w:lang w:val="pl-PL"/>
              </w:rPr>
              <w:t xml:space="preserve">4. Tworzenie wizji </w:t>
            </w:r>
            <w:r>
              <w:rPr>
                <w:lang w:val="pl-PL"/>
              </w:rPr>
              <w:br/>
            </w:r>
            <w:r w:rsidRPr="00BF2CC1">
              <w:rPr>
                <w:lang w:val="pl-PL"/>
              </w:rPr>
              <w:t>i zgodność („uwspólnianie”) celów</w:t>
            </w:r>
          </w:p>
        </w:tc>
        <w:tc>
          <w:tcPr>
            <w:tcW w:w="6860" w:type="dxa"/>
          </w:tcPr>
          <w:p w14:paraId="7EAE7B49" w14:textId="77777777" w:rsidR="005918E7" w:rsidRPr="00BF2CC1" w:rsidRDefault="005918E7" w:rsidP="00E45F30">
            <w:pPr>
              <w:pStyle w:val="TekstTabeli"/>
              <w:rPr>
                <w:lang w:val="pl-PL"/>
              </w:rPr>
            </w:pPr>
            <w:r w:rsidRPr="00BF2CC1">
              <w:rPr>
                <w:lang w:val="pl-PL"/>
              </w:rPr>
              <w:t>Liderzy powinni formułować i komunikować cele</w:t>
            </w:r>
            <w:r>
              <w:rPr>
                <w:lang w:val="pl-PL"/>
              </w:rPr>
              <w:t>,</w:t>
            </w:r>
            <w:r w:rsidRPr="00BF2CC1">
              <w:rPr>
                <w:lang w:val="pl-PL"/>
              </w:rPr>
              <w:t xml:space="preserve"> by zapewnić ich zrozumienie, a</w:t>
            </w:r>
            <w:r>
              <w:rPr>
                <w:lang w:val="pl-PL"/>
              </w:rPr>
              <w:t> </w:t>
            </w:r>
            <w:r w:rsidRPr="00BF2CC1">
              <w:rPr>
                <w:lang w:val="pl-PL"/>
              </w:rPr>
              <w:t>także takie podejmowanie działań przez pracowników, które będą zgodne ze strategią organizacji, uwzględniającą jako priorytet potrzeby klientów.</w:t>
            </w:r>
          </w:p>
        </w:tc>
      </w:tr>
      <w:tr w:rsidR="005918E7" w:rsidRPr="00175820" w14:paraId="404172B2" w14:textId="77777777" w:rsidTr="00E45F30">
        <w:trPr>
          <w:cantSplit/>
        </w:trPr>
        <w:tc>
          <w:tcPr>
            <w:tcW w:w="2268" w:type="dxa"/>
            <w:vAlign w:val="center"/>
          </w:tcPr>
          <w:p w14:paraId="0A710EC0" w14:textId="77777777" w:rsidR="005918E7" w:rsidRPr="00BF2CC1" w:rsidRDefault="005918E7" w:rsidP="00E45F30">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2E4FA388" w14:textId="77777777" w:rsidR="005918E7" w:rsidRPr="00BF2CC1" w:rsidRDefault="005918E7" w:rsidP="00E45F30">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5918E7" w:rsidRPr="00175820" w14:paraId="6A6C900C" w14:textId="77777777" w:rsidTr="00E45F30">
        <w:trPr>
          <w:cantSplit/>
        </w:trPr>
        <w:tc>
          <w:tcPr>
            <w:tcW w:w="2268" w:type="dxa"/>
            <w:vAlign w:val="center"/>
          </w:tcPr>
          <w:p w14:paraId="29D9EBC9" w14:textId="77777777" w:rsidR="005918E7" w:rsidRPr="00BF2CC1" w:rsidRDefault="005918E7" w:rsidP="00E45F30">
            <w:pPr>
              <w:pStyle w:val="TekstTabeli"/>
              <w:jc w:val="center"/>
              <w:rPr>
                <w:lang w:val="pl-PL"/>
              </w:rPr>
            </w:pPr>
            <w:r w:rsidRPr="00BF2CC1">
              <w:rPr>
                <w:lang w:val="pl-PL"/>
              </w:rPr>
              <w:t>6. Wzmacnianie (zwiększanie możliwości) pracowników</w:t>
            </w:r>
          </w:p>
        </w:tc>
        <w:tc>
          <w:tcPr>
            <w:tcW w:w="6860" w:type="dxa"/>
          </w:tcPr>
          <w:p w14:paraId="28373EAF" w14:textId="77777777" w:rsidR="005918E7" w:rsidRPr="00BF2CC1" w:rsidRDefault="005918E7" w:rsidP="00E45F30">
            <w:pPr>
              <w:pStyle w:val="TekstTabeli"/>
              <w:rPr>
                <w:lang w:val="pl-PL"/>
              </w:rPr>
            </w:pPr>
            <w:r w:rsidRPr="00BF2CC1">
              <w:rPr>
                <w:lang w:val="pl-PL"/>
              </w:rPr>
              <w:t xml:space="preserve">Liderzy powinni się przyczyniać do wzmacniania pracowników </w:t>
            </w:r>
            <w:r w:rsidRPr="00BF2CC1">
              <w:rPr>
                <w:lang w:val="pl-PL"/>
              </w:rPr>
              <w:br/>
              <w:t>(</w:t>
            </w:r>
            <w:proofErr w:type="spellStart"/>
            <w:r w:rsidRPr="00BF2CC1">
              <w:rPr>
                <w:i/>
                <w:iCs/>
                <w:lang w:val="pl-PL"/>
              </w:rPr>
              <w:t>empowerment</w:t>
            </w:r>
            <w:proofErr w:type="spellEnd"/>
            <w:r w:rsidRPr="00BF2CC1">
              <w:rPr>
                <w:lang w:val="pl-PL"/>
              </w:rPr>
              <w:t>) poprzez zachęcanie do rozwiązywania problemów i udoskonalania środowiska pracy. Ponadto przyznając im większe uprawnienia decyzyjne w codziennych operacjach, ale również i większą odpowiedzialność. Kluczowe jest także delegowanie władzy i tworzenie struktury wspierającej inicjatywy Lean.</w:t>
            </w:r>
          </w:p>
        </w:tc>
      </w:tr>
      <w:tr w:rsidR="005918E7" w:rsidRPr="00175820" w14:paraId="1041E154" w14:textId="77777777" w:rsidTr="00E45F30">
        <w:trPr>
          <w:cantSplit/>
        </w:trPr>
        <w:tc>
          <w:tcPr>
            <w:tcW w:w="2268" w:type="dxa"/>
            <w:vAlign w:val="center"/>
          </w:tcPr>
          <w:p w14:paraId="61DEF958" w14:textId="77777777" w:rsidR="005918E7" w:rsidRPr="00BF2CC1" w:rsidRDefault="005918E7" w:rsidP="00E45F30">
            <w:pPr>
              <w:pStyle w:val="TekstTabeli"/>
              <w:keepNext/>
              <w:jc w:val="center"/>
              <w:rPr>
                <w:lang w:val="pl-PL"/>
              </w:rPr>
            </w:pPr>
            <w:r w:rsidRPr="00BF2CC1">
              <w:rPr>
                <w:lang w:val="pl-PL"/>
              </w:rPr>
              <w:t>7. Zaangażowanie liderów na rzecz zmian</w:t>
            </w:r>
          </w:p>
        </w:tc>
        <w:tc>
          <w:tcPr>
            <w:tcW w:w="6860" w:type="dxa"/>
          </w:tcPr>
          <w:p w14:paraId="42108EC5" w14:textId="77777777" w:rsidR="005918E7" w:rsidRPr="00BF2CC1" w:rsidRDefault="005918E7" w:rsidP="00E45F30">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4A6E0B1D"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D95B07">
        <w:rPr>
          <w:noProof/>
          <w:lang w:val="pl-PL"/>
        </w:rPr>
        <w:t>(Alnadi &amp; McLaughlin, 2021)</w:t>
      </w:r>
      <w:r>
        <w:fldChar w:fldCharType="end"/>
      </w:r>
    </w:p>
    <w:p w14:paraId="421922D7" w14:textId="7AAD28D4" w:rsidR="005918E7" w:rsidRDefault="005918E7" w:rsidP="005918E7">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 przywództwa w różnych koncepcjach zarządzania jakością. Natomiast wśród wymienionych w Tabeli 44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pracowników jest kluczowa dla powodzenia wszelkich inicjatyw związanych ze zmianami i doskonaleniem jakości.</w:t>
      </w:r>
    </w:p>
    <w:p w14:paraId="2A3B12CF" w14:textId="77777777" w:rsidR="005918E7" w:rsidRPr="00233788" w:rsidRDefault="005918E7" w:rsidP="005918E7">
      <w:r>
        <w:t xml:space="preserve">Jak zostało to wielokrotnie wspomniane w tym i poprzednich podrozdziałach jedną z kluczowych zasad zarządzania jakością jest koncentracja na tworzeniu wartości dla klientów poprzez </w:t>
      </w:r>
      <w:r>
        <w:lastRenderedPageBreak/>
        <w:t xml:space="preserve">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fldChar w:fldCharType="separate"/>
      </w:r>
      <w:r w:rsidRPr="0059211F">
        <w:rPr>
          <w:noProof/>
        </w:rPr>
        <w:t>(np. Antony i in., 2022; Grudowski, 2020b; Grudowski &amp; Szefler, 2015b; Leja, 2011; Sułkowski, 2014; Sunder M. &amp; Antony, 2018; Thijs, Nick; Staes, 2014)</w:t>
      </w:r>
      <w:r>
        <w:fldChar w:fldCharType="end"/>
      </w:r>
      <w:r>
        <w:t>. Szersze omówienie koncepcji interesariuszy w kontekście uczelni oraz zarządzania jakością zostanie przedstawione w kolejnym podrozdziale.</w:t>
      </w:r>
    </w:p>
    <w:p w14:paraId="61176695" w14:textId="77777777" w:rsidR="005918E7" w:rsidRPr="00E1099F" w:rsidRDefault="005918E7" w:rsidP="005918E7">
      <w:r>
        <w:t>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w:t>
      </w:r>
      <w:r>
        <w:lastRenderedPageBreak/>
        <w: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18B57FC3" w14:textId="318386DF" w:rsidR="005918E7" w:rsidRDefault="005918E7" w:rsidP="005918E7">
      <w:r>
        <w:t xml:space="preserve">Świadomość tego kim jest klient organizacji, a także koncentracja na dostarczaniu jak najwyższej wartości dla klienta są jedną z podstaw nowoczesnych koncepcji zarządzania jakością. Warto więc przyjrzeć się roli klienta i temu jakie cechy klienta będą adekwatne w odniesieniu do pojęcia interesariuszy, a w szczególności interesariuszy uniwersytetów. W przypadku produkcji wyrobów materialnych, w najbardziej klasycznym ujęciu, klientem jest konsument, który jednocześnie dokonuje zakupu wybranego produktu. W związku z tym rola klienta wiąże się zarówno z wyborem produktu i jego użytkowaniem, a także z finansowaniem jego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fldChar w:fldCharType="begin"/>
      </w:r>
      <w:r>
        <w:instrText xml:space="preserve"> REF _Ref135920762 \r \h </w:instrText>
      </w:r>
      <w:r>
        <w:fldChar w:fldCharType="separate"/>
      </w:r>
      <w:r>
        <w:t>1.3.1</w:t>
      </w:r>
      <w:r>
        <w:fldChar w:fldCharType="end"/>
      </w:r>
      <w:r>
        <w:t>). Pod tym względem w</w:t>
      </w:r>
      <w:r w:rsidRPr="00CB7961">
        <w:t>śród usług specyficzną grupę stanowią usługi edukacyjne. Wyróżniają się one bowiem tym, że celem procesu usługowego jest nabycie przez odbiorcę nowych umiejętności i wiedzy</w:t>
      </w:r>
      <w:r>
        <w:t>, a zatem efekty usługi w kluczowym stopniu zależą od osobistego zaangażowania klienta</w:t>
      </w:r>
      <w:r w:rsidRPr="00CB7961">
        <w:t>. Jest to jednak grupa usług bardzo zróżnicowanych</w:t>
      </w:r>
      <w:r>
        <w:t xml:space="preserve"> co między innymi wiąże się</w:t>
      </w:r>
      <w:r w:rsidRPr="00CB7961">
        <w:t xml:space="preserve"> z bardzo różnymi oczekiwaniami </w:t>
      </w:r>
      <w:r>
        <w:t>odnośnie</w:t>
      </w:r>
      <w:r w:rsidRPr="00CB7961">
        <w:t xml:space="preserve"> do efektów procesu usługowego</w:t>
      </w:r>
      <w:r>
        <w:t>,</w:t>
      </w:r>
      <w:r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t>,</w:t>
      </w:r>
      <w:r w:rsidRPr="00CB7961">
        <w:t xml:space="preserve"> jak i jej efektów.</w:t>
      </w:r>
      <w:r>
        <w:t xml:space="preserve"> Ta oraz również inne cechy usług edukacyjnych sprawiają, że </w:t>
      </w:r>
      <w:r w:rsidRPr="00CB7961">
        <w:t xml:space="preserve">pojęcie klienta </w:t>
      </w:r>
      <w:r>
        <w:t xml:space="preserve">w ich przypadku </w:t>
      </w:r>
      <w:r w:rsidRPr="00CB7961">
        <w:t>nie jest tak jednoznaczne jak w przypadku innych produktów</w:t>
      </w:r>
      <w:r w:rsidRPr="00001D48">
        <w:rPr>
          <w:rStyle w:val="FootnoteReference"/>
        </w:rPr>
        <w:footnoteReference w:id="13"/>
      </w:r>
      <w:r w:rsidRPr="00CB7961">
        <w:t xml:space="preserve">.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74272E49" w14:textId="1E278E86" w:rsidR="005918E7" w:rsidRDefault="005918E7" w:rsidP="005918E7">
      <w:r>
        <w:t>Jednak różnorodność f</w:t>
      </w:r>
      <w:r w:rsidRPr="00CB7961">
        <w:t xml:space="preserve">orm edukacji jest bardzo </w:t>
      </w:r>
      <w:r>
        <w:t>duża</w:t>
      </w:r>
      <w:r w:rsidRPr="00CB7961">
        <w:t xml:space="preserve">, a dla </w:t>
      </w:r>
      <w:r>
        <w:t>znacznej</w:t>
      </w:r>
      <w:r w:rsidRPr="00CB7961">
        <w:t xml:space="preserve"> </w:t>
      </w:r>
      <w:r>
        <w:t>części</w:t>
      </w:r>
      <w:r w:rsidRPr="00CB7961">
        <w:t xml:space="preserve"> z </w:t>
      </w:r>
      <w:r>
        <w:t>nich</w:t>
      </w:r>
      <w:r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w:t>
      </w:r>
      <w:r w:rsidRPr="00CB7961">
        <w:lastRenderedPageBreak/>
        <w:t>jakim stopniu finansuje czyjąś edukację, to na pewno jest zainteresowany uzyskiwaniem jak najwyższej jakości nauczania.</w:t>
      </w:r>
    </w:p>
    <w:p w14:paraId="69003945" w14:textId="2A9D26C9" w:rsidR="00BB5708" w:rsidRDefault="005918E7" w:rsidP="009723C1">
      <w:r w:rsidRPr="00451595">
        <w:t xml:space="preserve">Pośród usług edukacyjnych na szczególną uwagę zasługują usługi uczelni. </w:t>
      </w:r>
      <w:r>
        <w:t>Szkoły</w:t>
      </w:r>
      <w:r w:rsidRPr="00451595">
        <w:t xml:space="preserve"> wyższe jako instytucje publiczne pełnią </w:t>
      </w:r>
      <w:r>
        <w:t>wyjątkową</w:t>
      </w:r>
      <w:r w:rsidRPr="00451595">
        <w:t xml:space="preserve"> rolę. Jakość usług przez nie świadczonych ma </w:t>
      </w:r>
      <w:r>
        <w:t xml:space="preserve">bowiem </w:t>
      </w:r>
      <w:r w:rsidRPr="00451595">
        <w:t>wpływ na wiele grup społecznych</w:t>
      </w:r>
      <w:r>
        <w:t xml:space="preserve">, ale też stanowi fundament nowoczesnej gospodarki </w:t>
      </w:r>
      <w:r>
        <w:fldChar w:fldCharType="begin" w:fldLock="1"/>
      </w:r>
      <w: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fldChar w:fldCharType="separate"/>
      </w:r>
      <w:r w:rsidRPr="00FA295F">
        <w:rPr>
          <w:noProof/>
        </w:rPr>
        <w:t>(por. Leja, 2003, s. 5)</w:t>
      </w:r>
      <w:r>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t xml:space="preserve"> Zatem w</w:t>
      </w:r>
      <w:r w:rsidRPr="00D03D72">
        <w:t xml:space="preserve">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921CC1">
        <w:rPr>
          <w:noProof/>
        </w:rPr>
        <w:t>(Athiyaman, 1997)</w:t>
      </w:r>
      <w:r w:rsidRPr="00D03D72">
        <w:fldChar w:fldCharType="end"/>
      </w:r>
      <w:r w:rsidRPr="00D03D72">
        <w:t>. Natomiast cechą charakterystyczną edukacji wyższej jest występowanie więcej niż jednego odbiorcy efektów procesu tworzenia usługi.</w:t>
      </w:r>
    </w:p>
    <w:p w14:paraId="0E7C38EF" w14:textId="77777777" w:rsidR="009935B2" w:rsidRDefault="009935B2" w:rsidP="009935B2">
      <w:r>
        <w:t>Bardzo szerokiego przeglądu 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Pr="00001D48">
        <w:rPr>
          <w:rStyle w:val="FootnoteReference"/>
        </w:rPr>
        <w:footnoteReference w:id="14"/>
      </w:r>
      <w:r>
        <w:t xml:space="preserve"> przypisać bądź do jednej z poniżej opisanych klas lub do klasy łączonej z kilku (lub wszystkich) spośród klas głównych. Te 4 główne klasy definicji interesariuszy to:</w:t>
      </w:r>
    </w:p>
    <w:p w14:paraId="4EA0D4A8" w14:textId="77777777" w:rsidR="009935B2" w:rsidRPr="00F02865" w:rsidRDefault="009935B2" w:rsidP="009935B2">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0B0B14D7" w14:textId="77777777" w:rsidR="009935B2" w:rsidRPr="00F02865" w:rsidRDefault="009935B2" w:rsidP="009935B2">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t>.</w:t>
      </w:r>
    </w:p>
    <w:p w14:paraId="432B2D7C" w14:textId="77777777" w:rsidR="009935B2" w:rsidRPr="00F02865" w:rsidRDefault="009935B2" w:rsidP="009935B2">
      <w:pPr>
        <w:pStyle w:val="ListParagraph"/>
        <w:numPr>
          <w:ilvl w:val="0"/>
          <w:numId w:val="36"/>
        </w:numPr>
        <w:spacing w:before="0"/>
        <w:ind w:left="641" w:hanging="284"/>
      </w:pPr>
      <w:r w:rsidRPr="00F02865">
        <w:t>Interesariusz kooperant (</w:t>
      </w:r>
      <w:proofErr w:type="spellStart"/>
      <w:r w:rsidRPr="00F02865">
        <w:rPr>
          <w:i/>
          <w:iCs/>
        </w:rPr>
        <w:t>collaborator</w:t>
      </w:r>
      <w:proofErr w:type="spellEnd"/>
      <w:r w:rsidRPr="00F02865">
        <w:t>) to osoba lub grupa, która współpracuje z organizacją, lecz nie jest zainteresowania wpływaniem na organizację</w:t>
      </w:r>
      <w:r>
        <w:t>.</w:t>
      </w:r>
    </w:p>
    <w:p w14:paraId="6A7CBC6B" w14:textId="77777777" w:rsidR="009935B2" w:rsidRPr="00690A5A" w:rsidRDefault="009935B2" w:rsidP="009935B2">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t xml:space="preserve"> </w:t>
      </w:r>
      <w:r>
        <w:fldChar w:fldCharType="begin" w:fldLock="1"/>
      </w:r>
      <w: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F02865">
        <w:rPr>
          <w:noProof/>
        </w:rPr>
        <w:t>(Miles, 2017)</w:t>
      </w:r>
      <w:r>
        <w:fldChar w:fldCharType="end"/>
      </w:r>
      <w:r w:rsidRPr="00F02865">
        <w:t>.</w:t>
      </w:r>
    </w:p>
    <w:p w14:paraId="5CF6C8D1" w14:textId="77777777" w:rsidR="009935B2" w:rsidRDefault="009935B2" w:rsidP="009723C1"/>
    <w:tbl>
      <w:tblPr>
        <w:tblStyle w:val="TableGrid"/>
        <w:tblW w:w="0" w:type="auto"/>
        <w:tblLook w:val="04A0" w:firstRow="1" w:lastRow="0" w:firstColumn="1" w:lastColumn="0" w:noHBand="0" w:noVBand="1"/>
      </w:tblPr>
      <w:tblGrid>
        <w:gridCol w:w="1417"/>
        <w:gridCol w:w="1361"/>
        <w:gridCol w:w="6293"/>
      </w:tblGrid>
      <w:tr w:rsidR="009935B2" w:rsidRPr="00D82766" w14:paraId="61262529" w14:textId="77777777" w:rsidTr="00E45F30">
        <w:trPr>
          <w:cantSplit/>
        </w:trPr>
        <w:tc>
          <w:tcPr>
            <w:tcW w:w="1417" w:type="dxa"/>
            <w:vAlign w:val="center"/>
          </w:tcPr>
          <w:p w14:paraId="195053F9" w14:textId="77777777" w:rsidR="009935B2" w:rsidRPr="00040D92" w:rsidRDefault="009935B2" w:rsidP="00E45F30">
            <w:pPr>
              <w:pStyle w:val="TekstTabeli"/>
            </w:pPr>
            <w:r w:rsidRPr="00040D92">
              <w:lastRenderedPageBreak/>
              <w:t>Freeman 1984</w:t>
            </w:r>
          </w:p>
        </w:tc>
        <w:tc>
          <w:tcPr>
            <w:tcW w:w="1361" w:type="dxa"/>
            <w:vAlign w:val="center"/>
          </w:tcPr>
          <w:p w14:paraId="39B2411D" w14:textId="77777777" w:rsidR="009935B2" w:rsidRPr="00040D92" w:rsidRDefault="009935B2" w:rsidP="00E45F30">
            <w:pPr>
              <w:pStyle w:val="TekstTabeli"/>
            </w:pPr>
            <w:r w:rsidRPr="00040D92">
              <w:t>W-O</w:t>
            </w:r>
          </w:p>
        </w:tc>
        <w:tc>
          <w:tcPr>
            <w:tcW w:w="6293" w:type="dxa"/>
            <w:vAlign w:val="center"/>
          </w:tcPr>
          <w:p w14:paraId="0678BE38" w14:textId="77777777" w:rsidR="009935B2" w:rsidRPr="00D82766" w:rsidRDefault="009935B2" w:rsidP="00E45F30">
            <w:pPr>
              <w:pStyle w:val="TekstTabeli"/>
              <w:rPr>
                <w:lang w:val="pl-PL"/>
              </w:rPr>
            </w:pPr>
            <w:r w:rsidRPr="00D82766">
              <w:rPr>
                <w:lang w:val="pl-PL"/>
              </w:rPr>
              <w:t>Wszystkie osoby i grupy które są pod wpływem organizacji lub mogą mieć wpływ na osiąganie celów tej organizacji.</w:t>
            </w:r>
          </w:p>
        </w:tc>
      </w:tr>
    </w:tbl>
    <w:p w14:paraId="7C09A6C8" w14:textId="77777777" w:rsidR="009935B2" w:rsidRDefault="009935B2" w:rsidP="009723C1"/>
    <w:p w14:paraId="71BD83F5" w14:textId="3E5FB5C1" w:rsidR="009935B2" w:rsidRDefault="009935B2" w:rsidP="009723C1">
      <w:r>
        <w:t xml:space="preserve">Uwzględniając specyfikę uczelni, a także w kontekst zarządzania jakością można zdefiniować interesariuszy jako: </w:t>
      </w:r>
      <w:r w:rsidRPr="00BA28AB">
        <w:rPr>
          <w:b/>
          <w:bCs/>
        </w:rPr>
        <w:t xml:space="preserve">osoby lub grupy zainteresowane wysokim poziomem </w:t>
      </w:r>
      <w:r>
        <w:rPr>
          <w:b/>
          <w:bCs/>
        </w:rPr>
        <w:t xml:space="preserve">jakości </w:t>
      </w:r>
      <w:r w:rsidRPr="00BA28AB">
        <w:rPr>
          <w:b/>
          <w:bCs/>
        </w:rPr>
        <w:t>efektów działań uczelni</w:t>
      </w:r>
      <w:r>
        <w:t>. 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w:t>
      </w:r>
    </w:p>
    <w:p w14:paraId="6979098F" w14:textId="1FE8010C" w:rsidR="009935B2" w:rsidRDefault="009935B2" w:rsidP="009723C1">
      <w:r>
        <w:t>Na gruncie nurtu teorii menedżerskich można by podaną definicję uzupełnić o stwierdzenie „</w:t>
      </w:r>
      <w:r w:rsidRPr="00BA28AB">
        <w:rPr>
          <w:b/>
          <w:bCs/>
        </w:rPr>
        <w:t>istotne z punktu widzenia zarządzania organizacją</w:t>
      </w:r>
      <w:r>
        <w:t>”.</w:t>
      </w:r>
    </w:p>
    <w:p w14:paraId="7C4D72B3" w14:textId="77777777" w:rsidR="009935B2" w:rsidRDefault="009935B2" w:rsidP="009935B2">
      <w:r>
        <w:t xml:space="preserve">W tym kontekście warto bliżej się przyjrzeć na istotne czynniki decydujące o </w:t>
      </w:r>
      <w:r w:rsidRPr="003725E9">
        <w:t>zdolności do zarządzania interesariuszami</w:t>
      </w:r>
      <w:r>
        <w:t>. Pojęcie to bowiem (</w:t>
      </w:r>
      <w:proofErr w:type="spellStart"/>
      <w:r w:rsidRPr="00243355">
        <w:rPr>
          <w:i/>
          <w:iCs/>
        </w:rPr>
        <w:t>Stakeholder</w:t>
      </w:r>
      <w:proofErr w:type="spellEnd"/>
      <w:r w:rsidRPr="00243355">
        <w:rPr>
          <w:i/>
          <w:iCs/>
        </w:rPr>
        <w:t xml:space="preserve"> Management </w:t>
      </w:r>
      <w:proofErr w:type="spellStart"/>
      <w:r w:rsidRPr="00243355">
        <w:rPr>
          <w:i/>
          <w:iCs/>
        </w:rPr>
        <w:t>Capability</w:t>
      </w:r>
      <w:proofErr w:type="spellEnd"/>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który jest jednym z pionierów badań nad interesariuszami. Według niego zdolność do zarządzania interesariuszami wyraża się poprzez umiejętności zastosowania 3 etapów analizy interesariuszy łącznie, a następnie wdrożenia wniosków z tej analizy. Etapy te zostały sformułowane następująco:</w:t>
      </w:r>
    </w:p>
    <w:p w14:paraId="42364805" w14:textId="77777777" w:rsidR="009935B2" w:rsidRDefault="009935B2" w:rsidP="009935B2">
      <w:pPr>
        <w:pStyle w:val="ListParagraph"/>
        <w:numPr>
          <w:ilvl w:val="0"/>
          <w:numId w:val="35"/>
        </w:numPr>
        <w:ind w:left="993" w:hanging="284"/>
      </w:pPr>
      <w:r>
        <w:t>Identyfikacja i zrozumienie tego kim są interesariusze organizacji i jakie są ich interesy.</w:t>
      </w:r>
    </w:p>
    <w:p w14:paraId="3775BF8F" w14:textId="77777777" w:rsidR="009935B2" w:rsidRDefault="009935B2" w:rsidP="009935B2">
      <w:pPr>
        <w:pStyle w:val="ListParagraph"/>
        <w:numPr>
          <w:ilvl w:val="0"/>
          <w:numId w:val="35"/>
        </w:numPr>
        <w:ind w:left="993" w:hanging="284"/>
      </w:pPr>
      <w:r>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3B429F53" w14:textId="77777777" w:rsidR="009935B2" w:rsidRDefault="009935B2" w:rsidP="009935B2">
      <w:pPr>
        <w:pStyle w:val="ListParagraph"/>
        <w:numPr>
          <w:ilvl w:val="0"/>
          <w:numId w:val="35"/>
        </w:numPr>
        <w:ind w:left="993" w:hanging="284"/>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p>
    <w:p w14:paraId="05E70CD8" w14:textId="77777777" w:rsidR="009935B2" w:rsidRDefault="009935B2" w:rsidP="009935B2">
      <w:r>
        <w:t>Praktyczne wdrożenie wniosków z powyższych analiz skutkuje (wg. Freemana) tym, że organizacje o wysokiej zdolności do zarządzania interesariuszami:</w:t>
      </w:r>
    </w:p>
    <w:p w14:paraId="0BE47E35" w14:textId="77777777" w:rsidR="009935B2" w:rsidRDefault="009935B2" w:rsidP="009935B2">
      <w:pPr>
        <w:pStyle w:val="ListParagraph"/>
        <w:numPr>
          <w:ilvl w:val="0"/>
          <w:numId w:val="37"/>
        </w:numPr>
        <w:ind w:left="993" w:hanging="284"/>
      </w:pPr>
      <w:r>
        <w:t>projektują i wdrażają procesy komunikacji z wieloma interesariuszami;</w:t>
      </w:r>
    </w:p>
    <w:p w14:paraId="57CA7285" w14:textId="77777777" w:rsidR="009935B2" w:rsidRDefault="009935B2" w:rsidP="009935B2">
      <w:pPr>
        <w:pStyle w:val="ListParagraph"/>
        <w:numPr>
          <w:ilvl w:val="0"/>
          <w:numId w:val="37"/>
        </w:numPr>
        <w:ind w:left="993" w:hanging="284"/>
      </w:pPr>
      <w:r>
        <w:t xml:space="preserve">jawnie negocjują z interesariuszami w kluczowych kwestiach i dążą do dobrowolnych porozumień typu </w:t>
      </w:r>
      <w:r w:rsidRPr="0037792D">
        <w:rPr>
          <w:i/>
          <w:iCs/>
        </w:rPr>
        <w:t>win-win</w:t>
      </w:r>
      <w:r>
        <w:t>;</w:t>
      </w:r>
    </w:p>
    <w:p w14:paraId="0C984C29" w14:textId="77777777" w:rsidR="009935B2" w:rsidRDefault="009935B2" w:rsidP="009935B2">
      <w:pPr>
        <w:pStyle w:val="ListParagraph"/>
        <w:numPr>
          <w:ilvl w:val="0"/>
          <w:numId w:val="37"/>
        </w:numPr>
        <w:ind w:left="993" w:hanging="284"/>
      </w:pPr>
      <w:r>
        <w:t>uogólniają podejście marketingowe, aby służyć wielu interesariuszom. W szczególności przeznaczają znaczne środki (w tym uwagę) na zrozumienie potrzeb interesariuszy, stosując m. in. techniki i narzędzia badań marketingowych do segmentacji i zrozumienia wieloaspektowej natury większości grup interesariuszy;</w:t>
      </w:r>
    </w:p>
    <w:p w14:paraId="49AE6D54" w14:textId="77777777" w:rsidR="009935B2" w:rsidRDefault="009935B2" w:rsidP="009935B2">
      <w:pPr>
        <w:pStyle w:val="ListParagraph"/>
        <w:numPr>
          <w:ilvl w:val="0"/>
          <w:numId w:val="37"/>
        </w:numPr>
        <w:ind w:left="993" w:hanging="284"/>
      </w:pPr>
      <w:r>
        <w:lastRenderedPageBreak/>
        <w:t>włączają osoby będące liderami opinii (</w:t>
      </w:r>
      <w:proofErr w:type="spellStart"/>
      <w:r w:rsidRPr="00BF175F">
        <w:rPr>
          <w:i/>
          <w:iCs/>
        </w:rPr>
        <w:t>bou</w:t>
      </w:r>
      <w:r>
        <w:rPr>
          <w:i/>
          <w:iCs/>
        </w:rPr>
        <w:t>n</w:t>
      </w:r>
      <w:r w:rsidRPr="00BF175F">
        <w:rPr>
          <w:i/>
          <w:iCs/>
        </w:rPr>
        <w:t>dary</w:t>
      </w:r>
      <w:proofErr w:type="spellEnd"/>
      <w:r w:rsidRPr="00BF175F">
        <w:rPr>
          <w:i/>
          <w:iCs/>
        </w:rPr>
        <w:t xml:space="preserve"> </w:t>
      </w:r>
      <w:proofErr w:type="spellStart"/>
      <w:r w:rsidRPr="00BF175F">
        <w:rPr>
          <w:i/>
          <w:iCs/>
        </w:rPr>
        <w:t>spanners</w:t>
      </w:r>
      <w:proofErr w:type="spellEnd"/>
      <w:r>
        <w:t>)</w:t>
      </w:r>
      <w:r w:rsidRPr="00001D48">
        <w:rPr>
          <w:rStyle w:val="FootnoteReference"/>
        </w:rPr>
        <w:footnoteReference w:id="15"/>
      </w:r>
      <w:r>
        <w:t xml:space="preserve"> w proces formułowania strategii w organizacji;</w:t>
      </w:r>
    </w:p>
    <w:p w14:paraId="43A4FE57" w14:textId="77777777" w:rsidR="009935B2" w:rsidRDefault="009935B2" w:rsidP="009935B2">
      <w:pPr>
        <w:pStyle w:val="ListParagraph"/>
        <w:numPr>
          <w:ilvl w:val="0"/>
          <w:numId w:val="37"/>
        </w:numPr>
        <w:ind w:left="993" w:hanging="284"/>
      </w:pPr>
      <w:r>
        <w:t>są proaktywne – antycypują obawy interesariuszy i starają się wpływać na środowisko interesariuszy;</w:t>
      </w:r>
    </w:p>
    <w:p w14:paraId="2BBE2CBE" w14:textId="77777777" w:rsidR="009935B2" w:rsidRDefault="009935B2" w:rsidP="009935B2">
      <w:pPr>
        <w:pStyle w:val="ListParagraph"/>
        <w:numPr>
          <w:ilvl w:val="0"/>
          <w:numId w:val="37"/>
        </w:numPr>
        <w:ind w:left="993" w:hanging="284"/>
      </w:pPr>
      <w:r>
        <w:t>alokują zasoby w sposób spójny z obawami (</w:t>
      </w:r>
      <w:proofErr w:type="spellStart"/>
      <w:r w:rsidRPr="00B4628B">
        <w:rPr>
          <w:i/>
          <w:iCs/>
        </w:rPr>
        <w:t>concerns</w:t>
      </w:r>
      <w:proofErr w:type="spellEnd"/>
      <w:r>
        <w:t>) interesariuszy;</w:t>
      </w:r>
    </w:p>
    <w:p w14:paraId="39C74665" w14:textId="77777777" w:rsidR="009935B2" w:rsidRDefault="009935B2" w:rsidP="009935B2">
      <w:pPr>
        <w:pStyle w:val="ListParagraph"/>
        <w:numPr>
          <w:ilvl w:val="0"/>
          <w:numId w:val="37"/>
        </w:numPr>
        <w:ind w:left="993" w:hanging="284"/>
      </w:pPr>
      <w:r>
        <w:t xml:space="preserve">„myślą” w kategoriach służenia interesariuszom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Pr="0037792D">
        <w:rPr>
          <w:noProof/>
        </w:rPr>
        <w:t>(por. Freeman, 2010; Zakhem, 2008)</w:t>
      </w:r>
      <w:r>
        <w:fldChar w:fldCharType="end"/>
      </w:r>
      <w:r>
        <w:t>.</w:t>
      </w:r>
    </w:p>
    <w:p w14:paraId="2CE47493" w14:textId="77777777" w:rsidR="009935B2" w:rsidRDefault="009935B2" w:rsidP="009935B2">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menedżerów. Jednak biorąc pod uwagę postulaty wynikające z opisanych w podrozdziale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interesariuszami powinno być raczej 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CABBC3D" w14:textId="77777777" w:rsidR="009935B2" w:rsidRPr="00F755BF" w:rsidRDefault="009935B2" w:rsidP="009935B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13617443" w14:textId="77777777" w:rsidR="009935B2" w:rsidRPr="00F755BF" w:rsidRDefault="009935B2" w:rsidP="009935B2">
      <w:pPr>
        <w:pStyle w:val="Tytutabeli"/>
      </w:pPr>
      <w:r w:rsidRPr="00F755BF">
        <w:t xml:space="preserve">Tabela </w:t>
      </w:r>
      <w:fldSimple w:instr=" SEQ Tabela \* ARABIC ">
        <w:r>
          <w:rPr>
            <w:noProof/>
          </w:rPr>
          <w:t>49</w:t>
        </w:r>
      </w:fldSimple>
      <w:r>
        <w:rPr>
          <w:noProof/>
        </w:rPr>
        <w:t>.</w:t>
      </w:r>
      <w:r w:rsidRPr="00F755BF">
        <w:t xml:space="preserve"> Typologia interesariuszy wg Mitchell et al.</w:t>
      </w:r>
    </w:p>
    <w:tbl>
      <w:tblPr>
        <w:tblStyle w:val="TableGrid"/>
        <w:tblW w:w="9072" w:type="dxa"/>
        <w:tblLayout w:type="fixed"/>
        <w:tblLook w:val="04A0" w:firstRow="1" w:lastRow="0" w:firstColumn="1" w:lastColumn="0" w:noHBand="0" w:noVBand="1"/>
      </w:tblPr>
      <w:tblGrid>
        <w:gridCol w:w="2832"/>
        <w:gridCol w:w="2080"/>
        <w:gridCol w:w="2080"/>
        <w:gridCol w:w="2080"/>
      </w:tblGrid>
      <w:tr w:rsidR="009935B2" w:rsidRPr="0024697F" w14:paraId="14B1B59C" w14:textId="77777777" w:rsidTr="00E45F30">
        <w:trPr>
          <w:cantSplit/>
          <w:tblHeader/>
        </w:trPr>
        <w:tc>
          <w:tcPr>
            <w:tcW w:w="3095" w:type="dxa"/>
          </w:tcPr>
          <w:p w14:paraId="1CB5EACF"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09FDD115"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694AC9D9"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52E8503"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9935B2" w:rsidRPr="0024697F" w14:paraId="221D2C5C" w14:textId="77777777" w:rsidTr="00E45F30">
        <w:trPr>
          <w:cantSplit/>
        </w:trPr>
        <w:tc>
          <w:tcPr>
            <w:tcW w:w="3095" w:type="dxa"/>
            <w:vAlign w:val="center"/>
          </w:tcPr>
          <w:p w14:paraId="0090DC5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5061D81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4AAAB3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3277344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705A7D80" w14:textId="77777777" w:rsidTr="00E45F30">
        <w:trPr>
          <w:cantSplit/>
        </w:trPr>
        <w:tc>
          <w:tcPr>
            <w:tcW w:w="3095" w:type="dxa"/>
            <w:vAlign w:val="center"/>
          </w:tcPr>
          <w:p w14:paraId="543B917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0C48B6D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5C99F39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19230A9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2B89A053" w14:textId="77777777" w:rsidTr="00E45F30">
        <w:trPr>
          <w:cantSplit/>
        </w:trPr>
        <w:tc>
          <w:tcPr>
            <w:tcW w:w="3095" w:type="dxa"/>
            <w:vAlign w:val="center"/>
          </w:tcPr>
          <w:p w14:paraId="5A8D833F"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01F0E98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123B60C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AFD1E8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1D0741A8" w14:textId="77777777" w:rsidTr="00E45F30">
        <w:trPr>
          <w:cantSplit/>
        </w:trPr>
        <w:tc>
          <w:tcPr>
            <w:tcW w:w="3095" w:type="dxa"/>
            <w:vAlign w:val="center"/>
          </w:tcPr>
          <w:p w14:paraId="59D8643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5D89B0E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065471B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09B9DF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6A4813D4" w14:textId="77777777" w:rsidTr="00E45F30">
        <w:trPr>
          <w:cantSplit/>
        </w:trPr>
        <w:tc>
          <w:tcPr>
            <w:tcW w:w="3095" w:type="dxa"/>
            <w:vAlign w:val="center"/>
          </w:tcPr>
          <w:p w14:paraId="3A6E7D82"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3BD1B5E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773C11F1"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56893F23"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8ACCD27" w14:textId="77777777" w:rsidTr="00E45F30">
        <w:trPr>
          <w:cantSplit/>
        </w:trPr>
        <w:tc>
          <w:tcPr>
            <w:tcW w:w="3095" w:type="dxa"/>
            <w:vAlign w:val="center"/>
          </w:tcPr>
          <w:p w14:paraId="6A2D9E5B"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7320E9F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0BB971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79F632F"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33DE838" w14:textId="77777777" w:rsidTr="00E45F30">
        <w:trPr>
          <w:cantSplit/>
        </w:trPr>
        <w:tc>
          <w:tcPr>
            <w:tcW w:w="3095" w:type="dxa"/>
            <w:vAlign w:val="center"/>
          </w:tcPr>
          <w:p w14:paraId="28472B2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4D4F7D24"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D809F3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A69430B"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7F81A36A" w14:textId="77777777" w:rsidTr="00E45F30">
        <w:trPr>
          <w:cantSplit/>
        </w:trPr>
        <w:tc>
          <w:tcPr>
            <w:tcW w:w="3095" w:type="dxa"/>
            <w:vAlign w:val="center"/>
          </w:tcPr>
          <w:p w14:paraId="39028369" w14:textId="77777777" w:rsidR="009935B2" w:rsidRPr="003F6479" w:rsidRDefault="009935B2" w:rsidP="009935B2">
            <w:pPr>
              <w:keepNext/>
              <w:numPr>
                <w:ilvl w:val="0"/>
                <w:numId w:val="4"/>
              </w:numPr>
              <w:spacing w:before="40" w:line="300" w:lineRule="auto"/>
              <w:ind w:left="113" w:firstLine="0"/>
              <w:jc w:val="left"/>
              <w:rPr>
                <w:sz w:val="18"/>
                <w:szCs w:val="20"/>
                <w:lang w:val="pl-PL"/>
              </w:rPr>
            </w:pPr>
            <w:r w:rsidRPr="003F6479">
              <w:rPr>
                <w:sz w:val="18"/>
                <w:szCs w:val="20"/>
                <w:lang w:val="pl-PL"/>
              </w:rPr>
              <w:lastRenderedPageBreak/>
              <w:t>Nieistotny</w:t>
            </w:r>
          </w:p>
        </w:tc>
        <w:tc>
          <w:tcPr>
            <w:tcW w:w="2268" w:type="dxa"/>
            <w:shd w:val="clear" w:color="auto" w:fill="auto"/>
            <w:vAlign w:val="center"/>
          </w:tcPr>
          <w:p w14:paraId="30782F88"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0DC44CD3"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3EC3FB04"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r>
    </w:tbl>
    <w:p w14:paraId="2B6706FB" w14:textId="77777777" w:rsidR="009935B2" w:rsidRPr="00D95B07" w:rsidRDefault="009935B2" w:rsidP="009935B2">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Pr="00D95B07">
        <w:rPr>
          <w:noProof/>
          <w:lang w:val="pl-PL"/>
        </w:rPr>
        <w:t>(Grudowski &amp; Szefler, 2015a; Karwacka, 2011; Mitchell i in., 1997)</w:t>
      </w:r>
      <w:r>
        <w:fldChar w:fldCharType="end"/>
      </w:r>
    </w:p>
    <w:p w14:paraId="164F75C3" w14:textId="77777777" w:rsidR="009935B2" w:rsidRPr="005F6A77" w:rsidRDefault="009935B2" w:rsidP="009935B2">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Badanie takie przeprowadzono wstępnie przy wykorzystaniu bazy Web of Science w roku 2020. Następnie, ze względu na zidentyfikowane ograniczenia pierwszego badania dokonano poszerzonej analizy przy wykorzystaniu bazy </w:t>
      </w:r>
      <w:proofErr w:type="spellStart"/>
      <w:r>
        <w:t>Scopus</w:t>
      </w:r>
      <w:proofErr w:type="spellEnd"/>
      <w:r>
        <w:t xml:space="preserve"> w roku 2023.</w:t>
      </w:r>
    </w:p>
    <w:p w14:paraId="016577BC" w14:textId="77777777" w:rsidR="009935B2" w:rsidRPr="00707C8A" w:rsidRDefault="009935B2" w:rsidP="009935B2">
      <w:r>
        <w:t>W pierwszym etapie analizy określono cel badania jako: „z</w:t>
      </w:r>
      <w:r w:rsidRPr="00707C8A">
        <w:t>identyfikowanie przykładów grup interesariuszy uczelni</w:t>
      </w:r>
      <w:r>
        <w:t>” oraz p</w:t>
      </w:r>
      <w:r w:rsidRPr="00707C8A">
        <w:t xml:space="preserve">ytania badawcze </w:t>
      </w:r>
      <w:r>
        <w:t>„j</w:t>
      </w:r>
      <w:r w:rsidRPr="00707C8A">
        <w:t>akie grupy są uznawane za interesariuszy uczelni?</w:t>
      </w:r>
      <w:r>
        <w:t>”.</w:t>
      </w:r>
    </w:p>
    <w:p w14:paraId="2CAF1C1F" w14:textId="77777777" w:rsidR="009935B2" w:rsidRDefault="009935B2" w:rsidP="009935B2">
      <w:r>
        <w:t xml:space="preserve">W drugim etapie przeprowadzono wyszukiwanie literatury w bazie </w:t>
      </w:r>
      <w:proofErr w:type="spellStart"/>
      <w:r>
        <w:t>Scopus</w:t>
      </w:r>
      <w:proofErr w:type="spellEnd"/>
      <w:r>
        <w:t>. Po kilku iteracjach zapytań do dalszej analizy przyjęto wyniki otrzymane dla zapytania przedstawionego poniżej:</w:t>
      </w:r>
    </w:p>
    <w:p w14:paraId="54D6AD46" w14:textId="77777777" w:rsidR="009935B2" w:rsidRPr="005F7DE1" w:rsidRDefault="009935B2" w:rsidP="009935B2">
      <w:pPr>
        <w:rPr>
          <w:sz w:val="18"/>
          <w:szCs w:val="18"/>
          <w:lang w:val="en-GB"/>
        </w:rPr>
      </w:pPr>
      <w:r w:rsidRPr="00421352">
        <w:rPr>
          <w:sz w:val="18"/>
          <w:szCs w:val="18"/>
          <w:lang w:val="en-GB"/>
        </w:rPr>
        <w:t>(TITLE-ABS-KEY ("stakeholders in higher education") OR TITLE-ABS-KEY ("higher education stakeholders") OR TITLE-ABS-KEY ("universi</w:t>
      </w:r>
      <w:r w:rsidRPr="005F7DE1">
        <w:rPr>
          <w:sz w:val="18"/>
          <w:szCs w:val="18"/>
          <w:lang w:val="en-GB"/>
        </w:rPr>
        <w:t>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AC23DDE" w14:textId="77777777" w:rsidR="009935B2" w:rsidRDefault="009935B2" w:rsidP="009935B2">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należących do nauk społecznych, nauko związanych z biznesem, zarządzanie i księgowością, nauk ekonomicznych, psychologii, nauk o podejmowaniu decyzji oraz artykułów </w:t>
      </w:r>
      <w:proofErr w:type="spellStart"/>
      <w:r>
        <w:t>multidyscyplinarnych</w:t>
      </w:r>
      <w:proofErr w:type="spellEnd"/>
      <w:r>
        <w:t>. Takie ograniczenie miało na celu wyeliminowanie artykułów z dziedzin, w których nie uwzględnia się kontekstu analizy i identyfikacji interesariuszy. Tak sformułowane zapytanie poskutkowało otrzymaniem 479 wyników.</w:t>
      </w:r>
    </w:p>
    <w:p w14:paraId="18CC514E" w14:textId="77777777" w:rsidR="009935B2" w:rsidRDefault="009935B2" w:rsidP="009935B2">
      <w:r>
        <w:t xml:space="preserve">W trzecim etapie badania dokonano selekcji i oceny jakości artykułów na otrzymanej liście. Ustalono kryteria wyłączenia ze wstępnej listy skutkujące tym, że zostały z niej usunięte duplikaty oraz </w:t>
      </w:r>
      <w:r>
        <w:lastRenderedPageBreak/>
        <w:t xml:space="preserve">wyniki nie będące artykułami naukowymi (np. materiały z konferencji naukowych). Po dokonaniu </w:t>
      </w:r>
      <w:proofErr w:type="spellStart"/>
      <w:r>
        <w:t>wyłączeń</w:t>
      </w:r>
      <w:proofErr w:type="spellEnd"/>
      <w:r>
        <w:t xml:space="preserve"> lista zawierała 474 artykuły. Szczegółowa lista została przedstawiona w </w:t>
      </w:r>
      <w:commentRangeStart w:id="21"/>
      <w:r>
        <w:t>załączniku nr 5</w:t>
      </w:r>
      <w:commentRangeEnd w:id="21"/>
      <w:r>
        <w:rPr>
          <w:rStyle w:val="CommentReference"/>
          <w:rFonts w:ascii="Times New Roman" w:eastAsia="Times New Roman" w:hAnsi="Times New Roman"/>
          <w:szCs w:val="20"/>
          <w:lang w:eastAsia="pl-PL"/>
        </w:rPr>
        <w:commentReference w:id="21"/>
      </w:r>
      <w:r>
        <w:t>.</w:t>
      </w:r>
    </w:p>
    <w:p w14:paraId="7157E723" w14:textId="77777777" w:rsidR="009935B2" w:rsidRDefault="009935B2" w:rsidP="009935B2">
      <w:r>
        <w:t xml:space="preserve">W czwartym etapie 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Pr="005F6A77">
        <w:fldChar w:fldCharType="begin"/>
      </w:r>
      <w:r w:rsidRPr="005F6A77">
        <w:instrText xml:space="preserve"> REF _Ref153916533 \h </w:instrText>
      </w:r>
      <w:r>
        <w:instrText xml:space="preserve"> \* MERGEFORMAT </w:instrText>
      </w:r>
      <w:r w:rsidRPr="005F6A77">
        <w:fldChar w:fldCharType="separate"/>
      </w:r>
      <w:r>
        <w:t xml:space="preserve">Tabela </w:t>
      </w:r>
      <w:r>
        <w:rPr>
          <w:noProof/>
        </w:rPr>
        <w:t>50</w:t>
      </w:r>
      <w:r w:rsidRPr="005F6A77">
        <w:fldChar w:fldCharType="end"/>
      </w:r>
      <w:r>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wykaz badanych fraz wraz z wynikami dotyczącymi liczby unikalnych wystąpień w potwierdzonym kontekście znajduje się w </w:t>
      </w:r>
      <w:commentRangeStart w:id="22"/>
      <w:r>
        <w:t>załączniku nr 6</w:t>
      </w:r>
      <w:commentRangeEnd w:id="22"/>
      <w:r>
        <w:rPr>
          <w:rStyle w:val="CommentReference"/>
          <w:rFonts w:ascii="Times New Roman" w:eastAsia="Times New Roman" w:hAnsi="Times New Roman"/>
          <w:szCs w:val="20"/>
          <w:lang w:eastAsia="pl-PL"/>
        </w:rPr>
        <w:commentReference w:id="22"/>
      </w:r>
      <w:r>
        <w:t>.</w:t>
      </w:r>
    </w:p>
    <w:p w14:paraId="544B26B2" w14:textId="77777777" w:rsidR="009935B2" w:rsidRDefault="009935B2" w:rsidP="009935B2">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51.</w:t>
      </w:r>
    </w:p>
    <w:p w14:paraId="6218539A" w14:textId="77777777" w:rsidR="009935B2" w:rsidRDefault="009935B2" w:rsidP="009935B2">
      <w:pPr>
        <w:pStyle w:val="Tytutabeli"/>
      </w:pPr>
      <w:r>
        <w:t xml:space="preserve">Tabela </w:t>
      </w:r>
      <w:fldSimple w:instr=" SEQ Tabela \* ARABIC ">
        <w:r>
          <w:rPr>
            <w:noProof/>
          </w:rPr>
          <w:t>51</w:t>
        </w:r>
      </w:fldSimple>
      <w:r>
        <w:rPr>
          <w:noProof/>
        </w:rPr>
        <w:t>.</w:t>
      </w:r>
      <w:r>
        <w:t xml:space="preserve"> Podsumowanie liczności wystąpień określeń odnoszących się do interesariuszy uczelni w abstraktach analizowanych artykułów naukowych.</w:t>
      </w:r>
    </w:p>
    <w:tbl>
      <w:tblPr>
        <w:tblStyle w:val="TableGrid"/>
        <w:tblW w:w="0" w:type="auto"/>
        <w:tblLook w:val="04A0" w:firstRow="1" w:lastRow="0" w:firstColumn="1" w:lastColumn="0" w:noHBand="0" w:noVBand="1"/>
      </w:tblPr>
      <w:tblGrid>
        <w:gridCol w:w="4606"/>
        <w:gridCol w:w="4606"/>
      </w:tblGrid>
      <w:tr w:rsidR="009935B2" w:rsidRPr="009A07C3" w14:paraId="4D6AE7B0" w14:textId="77777777" w:rsidTr="00E45F30">
        <w:trPr>
          <w:cantSplit/>
          <w:tblHeader/>
        </w:trPr>
        <w:tc>
          <w:tcPr>
            <w:tcW w:w="4606" w:type="dxa"/>
          </w:tcPr>
          <w:p w14:paraId="5A4C2C16" w14:textId="77777777" w:rsidR="009935B2" w:rsidRPr="00533597" w:rsidRDefault="009935B2" w:rsidP="00E45F30">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37442C79" w14:textId="77777777" w:rsidR="009935B2" w:rsidRPr="00533597" w:rsidRDefault="009935B2" w:rsidP="00E45F30">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935B2" w:rsidRPr="009A07C3" w14:paraId="72E816FD" w14:textId="77777777" w:rsidTr="00E45F30">
        <w:trPr>
          <w:cantSplit/>
        </w:trPr>
        <w:tc>
          <w:tcPr>
            <w:tcW w:w="4606" w:type="dxa"/>
            <w:vAlign w:val="center"/>
          </w:tcPr>
          <w:p w14:paraId="19471A97" w14:textId="77777777" w:rsidR="009935B2" w:rsidRPr="009A07C3" w:rsidRDefault="009935B2" w:rsidP="00E45F30">
            <w:pPr>
              <w:pStyle w:val="TekstTabeli"/>
            </w:pPr>
            <w:proofErr w:type="spellStart"/>
            <w:r w:rsidRPr="009A07C3">
              <w:t>Studenci</w:t>
            </w:r>
            <w:proofErr w:type="spellEnd"/>
          </w:p>
        </w:tc>
        <w:tc>
          <w:tcPr>
            <w:tcW w:w="4606" w:type="dxa"/>
            <w:vAlign w:val="center"/>
          </w:tcPr>
          <w:p w14:paraId="57D3C98D" w14:textId="77777777" w:rsidR="009935B2" w:rsidRPr="009A07C3" w:rsidRDefault="009935B2" w:rsidP="00E45F30">
            <w:pPr>
              <w:pStyle w:val="TekstTabeli"/>
            </w:pPr>
            <w:r w:rsidRPr="009A07C3">
              <w:t>278</w:t>
            </w:r>
          </w:p>
        </w:tc>
      </w:tr>
      <w:tr w:rsidR="009935B2" w:rsidRPr="009A07C3" w14:paraId="132999F6" w14:textId="77777777" w:rsidTr="00E45F30">
        <w:trPr>
          <w:cantSplit/>
        </w:trPr>
        <w:tc>
          <w:tcPr>
            <w:tcW w:w="4606" w:type="dxa"/>
            <w:vAlign w:val="center"/>
          </w:tcPr>
          <w:p w14:paraId="4CC6CFE9" w14:textId="77777777" w:rsidR="009935B2" w:rsidRPr="009A07C3" w:rsidRDefault="009935B2" w:rsidP="00E45F30">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0222FBFC" w14:textId="77777777" w:rsidR="009935B2" w:rsidRPr="009A07C3" w:rsidRDefault="009935B2" w:rsidP="00E45F30">
            <w:pPr>
              <w:pStyle w:val="TekstTabeli"/>
            </w:pPr>
            <w:r w:rsidRPr="009A07C3">
              <w:t>246</w:t>
            </w:r>
          </w:p>
        </w:tc>
      </w:tr>
      <w:tr w:rsidR="009935B2" w:rsidRPr="009A07C3" w14:paraId="4F18315E" w14:textId="77777777" w:rsidTr="00E45F30">
        <w:trPr>
          <w:cantSplit/>
        </w:trPr>
        <w:tc>
          <w:tcPr>
            <w:tcW w:w="4606" w:type="dxa"/>
            <w:vAlign w:val="center"/>
          </w:tcPr>
          <w:p w14:paraId="3E043AAD" w14:textId="77777777" w:rsidR="009935B2" w:rsidRPr="009A07C3" w:rsidRDefault="009935B2" w:rsidP="00E45F30">
            <w:pPr>
              <w:pStyle w:val="TekstTabeli"/>
            </w:pPr>
            <w:proofErr w:type="spellStart"/>
            <w:r w:rsidRPr="009A07C3">
              <w:t>Przedstawiciele</w:t>
            </w:r>
            <w:proofErr w:type="spellEnd"/>
            <w:r w:rsidRPr="009A07C3">
              <w:t xml:space="preserve"> </w:t>
            </w:r>
            <w:proofErr w:type="spellStart"/>
            <w:r w:rsidRPr="009A07C3">
              <w:t>władz</w:t>
            </w:r>
            <w:proofErr w:type="spellEnd"/>
            <w:r w:rsidRPr="009A07C3">
              <w:t xml:space="preserve"> </w:t>
            </w:r>
            <w:proofErr w:type="spellStart"/>
            <w:r>
              <w:t>u</w:t>
            </w:r>
            <w:r w:rsidRPr="009A07C3">
              <w:t>czelni</w:t>
            </w:r>
            <w:proofErr w:type="spellEnd"/>
          </w:p>
        </w:tc>
        <w:tc>
          <w:tcPr>
            <w:tcW w:w="4606" w:type="dxa"/>
            <w:vAlign w:val="center"/>
          </w:tcPr>
          <w:p w14:paraId="434BD431" w14:textId="77777777" w:rsidR="009935B2" w:rsidRPr="009A07C3" w:rsidRDefault="009935B2" w:rsidP="00E45F30">
            <w:pPr>
              <w:pStyle w:val="TekstTabeli"/>
            </w:pPr>
            <w:r w:rsidRPr="009A07C3">
              <w:t>167</w:t>
            </w:r>
          </w:p>
        </w:tc>
      </w:tr>
      <w:tr w:rsidR="009935B2" w:rsidRPr="009A07C3" w14:paraId="75BC8C3E" w14:textId="77777777" w:rsidTr="00E45F30">
        <w:trPr>
          <w:cantSplit/>
        </w:trPr>
        <w:tc>
          <w:tcPr>
            <w:tcW w:w="4606" w:type="dxa"/>
            <w:vAlign w:val="center"/>
          </w:tcPr>
          <w:p w14:paraId="6E2ACD9E" w14:textId="77777777" w:rsidR="009935B2" w:rsidRPr="009A07C3" w:rsidRDefault="009935B2" w:rsidP="00E45F30">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7B1F2ADE" w14:textId="77777777" w:rsidR="009935B2" w:rsidRPr="009A07C3" w:rsidRDefault="009935B2" w:rsidP="00E45F30">
            <w:pPr>
              <w:pStyle w:val="TekstTabeli"/>
            </w:pPr>
            <w:r w:rsidRPr="009A07C3">
              <w:t>92</w:t>
            </w:r>
          </w:p>
        </w:tc>
      </w:tr>
      <w:tr w:rsidR="009935B2" w:rsidRPr="009A07C3" w14:paraId="25A40638" w14:textId="77777777" w:rsidTr="00E45F30">
        <w:trPr>
          <w:cantSplit/>
        </w:trPr>
        <w:tc>
          <w:tcPr>
            <w:tcW w:w="4606" w:type="dxa"/>
            <w:vAlign w:val="center"/>
          </w:tcPr>
          <w:p w14:paraId="5D5D21A1" w14:textId="77777777" w:rsidR="009935B2" w:rsidRPr="00D82766" w:rsidRDefault="009935B2" w:rsidP="00E45F30">
            <w:pPr>
              <w:pStyle w:val="TekstTabeli"/>
              <w:rPr>
                <w:lang w:val="pl-PL"/>
              </w:rPr>
            </w:pPr>
            <w:r w:rsidRPr="00D82766">
              <w:rPr>
                <w:lang w:val="pl-PL"/>
              </w:rPr>
              <w:t xml:space="preserve">Przedstawiciele władz państwowych </w:t>
            </w:r>
            <w:r w:rsidRPr="00D82766">
              <w:rPr>
                <w:lang w:val="pl-PL"/>
              </w:rPr>
              <w:br/>
              <w:t>(regionalnych i centralnych)</w:t>
            </w:r>
          </w:p>
        </w:tc>
        <w:tc>
          <w:tcPr>
            <w:tcW w:w="4606" w:type="dxa"/>
            <w:vAlign w:val="center"/>
          </w:tcPr>
          <w:p w14:paraId="58E0081C" w14:textId="77777777" w:rsidR="009935B2" w:rsidRPr="009A07C3" w:rsidRDefault="009935B2" w:rsidP="00E45F30">
            <w:pPr>
              <w:pStyle w:val="TekstTabeli"/>
            </w:pPr>
            <w:r w:rsidRPr="009A07C3">
              <w:t>92</w:t>
            </w:r>
          </w:p>
        </w:tc>
      </w:tr>
      <w:tr w:rsidR="009935B2" w:rsidRPr="009A07C3" w14:paraId="0CEC78EF" w14:textId="77777777" w:rsidTr="00E45F30">
        <w:trPr>
          <w:cantSplit/>
        </w:trPr>
        <w:tc>
          <w:tcPr>
            <w:tcW w:w="4606" w:type="dxa"/>
            <w:vAlign w:val="center"/>
          </w:tcPr>
          <w:p w14:paraId="208F6956" w14:textId="77777777" w:rsidR="009935B2" w:rsidRPr="009A07C3" w:rsidRDefault="009935B2" w:rsidP="00E45F30">
            <w:pPr>
              <w:pStyle w:val="TekstTabeli"/>
            </w:pPr>
            <w:proofErr w:type="spellStart"/>
            <w:r>
              <w:t>Pracodawcy</w:t>
            </w:r>
            <w:proofErr w:type="spellEnd"/>
            <w:r>
              <w:t xml:space="preserve"> / </w:t>
            </w:r>
            <w:proofErr w:type="spellStart"/>
            <w:r>
              <w:t>przedsiębiorcy</w:t>
            </w:r>
            <w:proofErr w:type="spellEnd"/>
            <w:r w:rsidRPr="009A07C3">
              <w:t xml:space="preserve"> / </w:t>
            </w:r>
            <w:proofErr w:type="spellStart"/>
            <w:r w:rsidRPr="009A07C3">
              <w:t>przedstawiciele</w:t>
            </w:r>
            <w:proofErr w:type="spellEnd"/>
            <w:r w:rsidRPr="009A07C3">
              <w:t xml:space="preserve"> </w:t>
            </w:r>
            <w:proofErr w:type="spellStart"/>
            <w:r w:rsidRPr="009A07C3">
              <w:t>biznesu</w:t>
            </w:r>
            <w:proofErr w:type="spellEnd"/>
          </w:p>
        </w:tc>
        <w:tc>
          <w:tcPr>
            <w:tcW w:w="4606" w:type="dxa"/>
            <w:vAlign w:val="center"/>
          </w:tcPr>
          <w:p w14:paraId="38C8DDA9" w14:textId="77777777" w:rsidR="009935B2" w:rsidRPr="009A07C3" w:rsidRDefault="009935B2" w:rsidP="00E45F30">
            <w:pPr>
              <w:pStyle w:val="TekstTabeli"/>
            </w:pPr>
            <w:r w:rsidRPr="009A07C3">
              <w:t>63</w:t>
            </w:r>
          </w:p>
        </w:tc>
      </w:tr>
      <w:tr w:rsidR="009935B2" w:rsidRPr="009A07C3" w14:paraId="0D59B213" w14:textId="77777777" w:rsidTr="00E45F30">
        <w:trPr>
          <w:cantSplit/>
        </w:trPr>
        <w:tc>
          <w:tcPr>
            <w:tcW w:w="4606" w:type="dxa"/>
            <w:vAlign w:val="center"/>
          </w:tcPr>
          <w:p w14:paraId="66E828D0" w14:textId="77777777" w:rsidR="009935B2" w:rsidRPr="009A07C3" w:rsidRDefault="009935B2" w:rsidP="00E45F30">
            <w:pPr>
              <w:pStyle w:val="TekstTabeli"/>
            </w:pPr>
            <w:proofErr w:type="spellStart"/>
            <w:r w:rsidRPr="009A07C3">
              <w:t>Pracownicy</w:t>
            </w:r>
            <w:proofErr w:type="spellEnd"/>
            <w:r w:rsidRPr="009A07C3">
              <w:t xml:space="preserve"> </w:t>
            </w:r>
            <w:proofErr w:type="spellStart"/>
            <w:r w:rsidRPr="009A07C3">
              <w:t>administracyjni</w:t>
            </w:r>
            <w:proofErr w:type="spellEnd"/>
            <w:r>
              <w:t xml:space="preserve"> </w:t>
            </w:r>
            <w:proofErr w:type="spellStart"/>
            <w:r>
              <w:t>uczelni</w:t>
            </w:r>
            <w:proofErr w:type="spellEnd"/>
          </w:p>
        </w:tc>
        <w:tc>
          <w:tcPr>
            <w:tcW w:w="4606" w:type="dxa"/>
            <w:vAlign w:val="center"/>
          </w:tcPr>
          <w:p w14:paraId="7372920B" w14:textId="77777777" w:rsidR="009935B2" w:rsidRPr="009A07C3" w:rsidRDefault="009935B2" w:rsidP="00E45F30">
            <w:pPr>
              <w:pStyle w:val="TekstTabeli"/>
            </w:pPr>
            <w:r w:rsidRPr="009A07C3">
              <w:t>49</w:t>
            </w:r>
          </w:p>
        </w:tc>
      </w:tr>
      <w:tr w:rsidR="009935B2" w:rsidRPr="009A07C3" w14:paraId="1B1259AB" w14:textId="77777777" w:rsidTr="00E45F30">
        <w:trPr>
          <w:cantSplit/>
        </w:trPr>
        <w:tc>
          <w:tcPr>
            <w:tcW w:w="4606" w:type="dxa"/>
            <w:vAlign w:val="center"/>
          </w:tcPr>
          <w:p w14:paraId="451142F7" w14:textId="77777777" w:rsidR="009935B2" w:rsidRPr="009A07C3" w:rsidRDefault="009935B2" w:rsidP="00E45F30">
            <w:pPr>
              <w:pStyle w:val="TekstTabeli"/>
            </w:pPr>
            <w:proofErr w:type="spellStart"/>
            <w:r w:rsidRPr="009A07C3">
              <w:t>Absolwenci</w:t>
            </w:r>
            <w:proofErr w:type="spellEnd"/>
          </w:p>
        </w:tc>
        <w:tc>
          <w:tcPr>
            <w:tcW w:w="4606" w:type="dxa"/>
            <w:vAlign w:val="center"/>
          </w:tcPr>
          <w:p w14:paraId="4242E32F" w14:textId="77777777" w:rsidR="009935B2" w:rsidRPr="009A07C3" w:rsidRDefault="009935B2" w:rsidP="00E45F30">
            <w:pPr>
              <w:pStyle w:val="TekstTabeli"/>
            </w:pPr>
            <w:r w:rsidRPr="009A07C3">
              <w:t>40</w:t>
            </w:r>
          </w:p>
        </w:tc>
      </w:tr>
      <w:tr w:rsidR="009935B2" w:rsidRPr="009A07C3" w14:paraId="0C447117" w14:textId="77777777" w:rsidTr="00E45F30">
        <w:trPr>
          <w:cantSplit/>
        </w:trPr>
        <w:tc>
          <w:tcPr>
            <w:tcW w:w="4606" w:type="dxa"/>
            <w:vAlign w:val="center"/>
          </w:tcPr>
          <w:p w14:paraId="2A06B590" w14:textId="77777777" w:rsidR="009935B2" w:rsidRPr="00E85FDF" w:rsidRDefault="009935B2" w:rsidP="00E45F30">
            <w:pPr>
              <w:pStyle w:val="TekstTabeli"/>
            </w:pPr>
            <w:proofErr w:type="spellStart"/>
            <w:r w:rsidRPr="00E85FDF">
              <w:t>Rodzice</w:t>
            </w:r>
            <w:proofErr w:type="spellEnd"/>
            <w:r>
              <w:t xml:space="preserve"> </w:t>
            </w:r>
            <w:r w:rsidRPr="00E85FDF">
              <w:t>/</w:t>
            </w:r>
            <w:r>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5E7010E1" w14:textId="77777777" w:rsidR="009935B2" w:rsidRPr="009A07C3" w:rsidRDefault="009935B2" w:rsidP="00E45F30">
            <w:pPr>
              <w:pStyle w:val="TekstTabeli"/>
            </w:pPr>
            <w:r w:rsidRPr="009A07C3">
              <w:t>24</w:t>
            </w:r>
          </w:p>
        </w:tc>
      </w:tr>
      <w:tr w:rsidR="009935B2" w:rsidRPr="009A07C3" w14:paraId="076F9D78" w14:textId="77777777" w:rsidTr="00E45F30">
        <w:trPr>
          <w:cantSplit/>
        </w:trPr>
        <w:tc>
          <w:tcPr>
            <w:tcW w:w="4606" w:type="dxa"/>
            <w:vAlign w:val="center"/>
          </w:tcPr>
          <w:p w14:paraId="38B341AB" w14:textId="77777777" w:rsidR="009935B2" w:rsidRPr="009A07C3" w:rsidRDefault="009935B2" w:rsidP="00E45F30">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4FEB0D72" w14:textId="77777777" w:rsidR="009935B2" w:rsidRPr="009A07C3" w:rsidRDefault="009935B2" w:rsidP="00E45F30">
            <w:pPr>
              <w:pStyle w:val="TekstTabeli"/>
            </w:pPr>
            <w:r w:rsidRPr="009A07C3">
              <w:t>23</w:t>
            </w:r>
          </w:p>
        </w:tc>
      </w:tr>
      <w:tr w:rsidR="009935B2" w:rsidRPr="009A07C3" w14:paraId="15742FAD" w14:textId="77777777" w:rsidTr="00E45F30">
        <w:trPr>
          <w:cantSplit/>
        </w:trPr>
        <w:tc>
          <w:tcPr>
            <w:tcW w:w="4606" w:type="dxa"/>
            <w:vAlign w:val="center"/>
          </w:tcPr>
          <w:p w14:paraId="5FF8A9E8" w14:textId="77777777" w:rsidR="009935B2" w:rsidRPr="009A07C3" w:rsidRDefault="009935B2" w:rsidP="00E45F30">
            <w:pPr>
              <w:pStyle w:val="TekstTabeli"/>
              <w:keepNext/>
            </w:pPr>
            <w:proofErr w:type="spellStart"/>
            <w:r w:rsidRPr="009A07C3">
              <w:t>Dostawcy</w:t>
            </w:r>
            <w:proofErr w:type="spellEnd"/>
            <w:r>
              <w:t xml:space="preserve"> </w:t>
            </w:r>
            <w:proofErr w:type="spellStart"/>
            <w:r>
              <w:t>uczelni</w:t>
            </w:r>
            <w:proofErr w:type="spellEnd"/>
          </w:p>
        </w:tc>
        <w:tc>
          <w:tcPr>
            <w:tcW w:w="4606" w:type="dxa"/>
            <w:vAlign w:val="center"/>
          </w:tcPr>
          <w:p w14:paraId="619B14A7" w14:textId="77777777" w:rsidR="009935B2" w:rsidRPr="009A07C3" w:rsidRDefault="009935B2" w:rsidP="00E45F30">
            <w:pPr>
              <w:pStyle w:val="TekstTabeli"/>
              <w:keepNext/>
            </w:pPr>
            <w:r w:rsidRPr="009A07C3">
              <w:t>5</w:t>
            </w:r>
          </w:p>
        </w:tc>
      </w:tr>
    </w:tbl>
    <w:p w14:paraId="2555ADA1" w14:textId="77777777" w:rsidR="009935B2" w:rsidRPr="00C278BA" w:rsidRDefault="009935B2" w:rsidP="009935B2">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2F2D2A7" w14:textId="77777777" w:rsidR="009935B2" w:rsidRDefault="009935B2" w:rsidP="009935B2">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xml:space="preserve">, itp.). Dla takich sytuacji dokonano w trakcie kategoryzacji rozdziału liczności równomiernie dla każdej z kategorii do których przypisano daną frazę. Podobna sytuacja </w:t>
      </w:r>
      <w:r>
        <w:lastRenderedPageBreak/>
        <w:t>miała miejsce dla określeń odnoszących się do społeczności uczelni (</w:t>
      </w:r>
      <w:proofErr w:type="spellStart"/>
      <w:r w:rsidRPr="00B658A3">
        <w:rPr>
          <w:i/>
          <w:iCs/>
        </w:rPr>
        <w:t>university</w:t>
      </w:r>
      <w:proofErr w:type="spellEnd"/>
      <w:r w:rsidRPr="00B658A3">
        <w:rPr>
          <w:i/>
          <w:iCs/>
        </w:rPr>
        <w:t xml:space="preserve"> </w:t>
      </w:r>
      <w:proofErr w:type="spellStart"/>
      <w:r w:rsidRPr="00B658A3">
        <w:rPr>
          <w:i/>
          <w:iCs/>
        </w:rPr>
        <w:t>community</w:t>
      </w:r>
      <w:proofErr w:type="spellEnd"/>
      <w:r>
        <w:t>) oraz określeń synonimicznych. W tym przypadku rozdziału dokonywano na obie kategorie odnoszące się do pracowników uczelni oraz na kategorię studentów. Dość zaskakująca wydaje się stosunkowo niska pozycja, w przedstawionym w Tabeli 51 swoistym rankingu, grupy absolwentów.</w:t>
      </w:r>
    </w:p>
    <w:p w14:paraId="7331F93A" w14:textId="77777777" w:rsidR="00831A07" w:rsidRPr="00233788" w:rsidRDefault="00831A07" w:rsidP="00831A07">
      <w:r>
        <w:t xml:space="preserve">W kontekście zarządzania interesariuszami niezwykle istotnym aspektem staje się odpowiednie komunikowanie, dostoswane do wymagań każdej z istotnych dla uczelni grup i rodzaju relacji jakie zachodzą między ich przedstawicielami, a uczelnią. Jest to o tyle trudne, że interesy różnych grup mogą być ze sobą sprzeczne, a nawet prowadzić do konfliktów </w:t>
      </w:r>
      <w:r>
        <w:fldChar w:fldCharType="begin" w:fldLock="1"/>
      </w:r>
      <w:r>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fldChar w:fldCharType="separate"/>
      </w:r>
      <w:r w:rsidRPr="00E45933">
        <w:rPr>
          <w:noProof/>
        </w:rPr>
        <w:t>(por. Freeman &amp; Reed, 1983, s. 97)</w:t>
      </w:r>
      <w:r>
        <w:fldChar w:fldCharType="end"/>
      </w:r>
      <w:r>
        <w:t xml:space="preserve">.Sposoby komunikacji zatem, by mogły być skuteczne, muszą zostać zaplanowanie na podstawie identyfikacji istotnych cech różnych grup interesariuszy i nieraz wykorzystywać wiedzę dotyczącą rozwiązywania konfliktów </w:t>
      </w:r>
      <w:r>
        <w:fldChar w:fldCharType="begin" w:fldLock="1"/>
      </w:r>
      <w:r>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fldChar w:fldCharType="separate"/>
      </w:r>
      <w:r w:rsidRPr="00E45933">
        <w:rPr>
          <w:noProof/>
        </w:rPr>
        <w:t>(por. M. Gupta i in., 2011)</w:t>
      </w:r>
      <w:r>
        <w:fldChar w:fldCharType="end"/>
      </w:r>
      <w:r>
        <w:t>. Szersze omówienie zagadnień analizy interesariuszy pozwalającej na wybór odpowiednich sposobów komunikacji uwzględniających różnice w oczekiwaniach pomiędzy różnymi grupami znajduje się w następnym podrozdziale.</w:t>
      </w:r>
    </w:p>
    <w:p w14:paraId="2DD630B4" w14:textId="77777777" w:rsidR="00831A07" w:rsidRDefault="00831A07" w:rsidP="00831A07">
      <w:r w:rsidRPr="00390008">
        <w:t xml:space="preserve">Określenie </w:t>
      </w:r>
      <w:r>
        <w:t xml:space="preserve">przynależności wg typologii zaproponowanej przez Mitchella opisanej w poprzednim podrozdziale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 co w przypadku uniwersytetów oznacza silny wpływ kultury akademickiej (por. </w:t>
      </w:r>
      <w:r>
        <w:fldChar w:fldCharType="begin"/>
      </w:r>
      <w:r>
        <w:instrText xml:space="preserve"> REF _Ref67311339 \r \h </w:instrText>
      </w:r>
      <w:r>
        <w:fldChar w:fldCharType="separate"/>
      </w:r>
      <w:r>
        <w:t>1.2.2</w:t>
      </w:r>
      <w:r>
        <w:fldChar w:fldCharType="end"/>
      </w:r>
      <w:r>
        <w:t xml:space="preserve">) oraz długoterminową perspektywę ze względu na wieloletni proces kształcenia wyższego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fldChar w:fldCharType="separate"/>
      </w:r>
      <w:r w:rsidRPr="00DD16CE">
        <w:rPr>
          <w:noProof/>
        </w:rPr>
        <w:t>(por. Al-Turki i in., 2008, s. 214)</w:t>
      </w:r>
      <w:r>
        <w:fldChar w:fldCharType="end"/>
      </w:r>
      <w:r>
        <w:t xml:space="preserve">. W takim procesie, w ujęciu edukacyjnego łańcucha dostaw, rynek pracowników stanowi centralny punkt pomiędzy rynkiem pracy (pracodawcami) a różnymi stadiami systemu edukacji (por. </w:t>
      </w:r>
      <w:r>
        <w:fldChar w:fldCharType="begin"/>
      </w:r>
      <w:r>
        <w:instrText xml:space="preserve"> REF _Ref155519988 \h </w:instrText>
      </w:r>
      <w:r>
        <w:fldChar w:fldCharType="separate"/>
      </w:r>
      <w:r>
        <w:t xml:space="preserve">Rysunek </w:t>
      </w:r>
      <w:r>
        <w:rPr>
          <w:noProof/>
        </w:rPr>
        <w:t>22</w:t>
      </w:r>
      <w:r>
        <w:fldChar w:fldCharType="end"/>
      </w:r>
      <w:r>
        <w:t>).</w:t>
      </w:r>
    </w:p>
    <w:p w14:paraId="0D172FE7" w14:textId="77777777" w:rsidR="00831A07" w:rsidRDefault="00831A07" w:rsidP="00831A07">
      <w:pPr>
        <w:pStyle w:val="Rysunek"/>
      </w:pPr>
      <w:r>
        <w:rPr>
          <w:noProof/>
        </w:rPr>
        <w:drawing>
          <wp:inline distT="0" distB="0" distL="0" distR="0" wp14:anchorId="0B25E1D1" wp14:editId="4754D881">
            <wp:extent cx="5410220" cy="2520000"/>
            <wp:effectExtent l="0" t="0" r="0" b="0"/>
            <wp:docPr id="5764607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4D956179" w14:textId="77777777" w:rsidR="00831A07" w:rsidRDefault="00831A07" w:rsidP="00831A07">
      <w:pPr>
        <w:pStyle w:val="Tytutabeli"/>
        <w:jc w:val="center"/>
      </w:pPr>
      <w:r>
        <w:t xml:space="preserve">Rysunek </w:t>
      </w:r>
      <w:fldSimple w:instr=" SEQ Rysunek \* ARABIC ">
        <w:r>
          <w:rPr>
            <w:noProof/>
          </w:rPr>
          <w:t>22</w:t>
        </w:r>
      </w:fldSimple>
      <w:r>
        <w:rPr>
          <w:noProof/>
        </w:rPr>
        <w:t>.</w:t>
      </w:r>
      <w:r>
        <w:t xml:space="preserve"> Edukacyjny łańcuch dostaw</w:t>
      </w:r>
    </w:p>
    <w:p w14:paraId="76C92D67" w14:textId="77777777" w:rsidR="00831A07" w:rsidRPr="00D95B07" w:rsidRDefault="00831A07" w:rsidP="00831A07">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1EDFCF71" w14:textId="77777777" w:rsidR="00831A07" w:rsidRPr="003D25A9" w:rsidRDefault="00831A07" w:rsidP="00831A07">
      <w:r>
        <w:t xml:space="preserve">Koncepcja przedstawionego na Rysunku 22 edukacyjnego łańcucha dostaw jest w sposób oczywisty znacznym uproszczeniem realiów działalności uniwersyteckiej odnoszącym się jedynie do </w:t>
      </w:r>
      <w:r>
        <w:lastRenderedPageBreak/>
        <w:t>procesu kształcenia absolwentów pomijającym m. in.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43B8A108" w14:textId="77777777" w:rsidR="00831A07" w:rsidRPr="00C0645D" w:rsidRDefault="00831A07" w:rsidP="00831A07">
      <w:r w:rsidRPr="00C0645D">
        <w:t xml:space="preserve">Przedstawione w </w:t>
      </w:r>
      <w:r>
        <w:t>Tabeli 53 propozycje technik identyfikacji i analizy interesariuszy mają na celu nie tylko uwidocznienie całego spektrum potencjalnych interesariuszy organizacji począwszy od zastosowania metody burzy mózgów. Prawdopodobnie znacznie bardziej wartościowym jest pogłębienie znajomości cech różnych grup,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mogą przybrać też inną postać, np. taką jak na Rysunku 24.</w:t>
      </w:r>
    </w:p>
    <w:p w14:paraId="1D069AD5" w14:textId="77777777" w:rsidR="00831A07" w:rsidRDefault="00831A07" w:rsidP="00831A07">
      <w:pPr>
        <w:pStyle w:val="Rysunek"/>
      </w:pPr>
      <w:r>
        <w:rPr>
          <w:noProof/>
        </w:rPr>
        <w:drawing>
          <wp:inline distT="0" distB="0" distL="0" distR="0" wp14:anchorId="6DD087A7" wp14:editId="73F0F2B3">
            <wp:extent cx="4320000" cy="2884624"/>
            <wp:effectExtent l="0" t="0" r="0" b="0"/>
            <wp:docPr id="229942700"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16E9893" w14:textId="77777777" w:rsidR="00831A07" w:rsidRPr="00C0645D" w:rsidRDefault="00831A07" w:rsidP="00831A07">
      <w:pPr>
        <w:pStyle w:val="Tytutabeli"/>
      </w:pPr>
      <w:r>
        <w:t xml:space="preserve">Rysunek </w:t>
      </w:r>
      <w:fldSimple w:instr=" SEQ Rysunek \* ARABIC ">
        <w:r>
          <w:rPr>
            <w:noProof/>
          </w:rPr>
          <w:t>24</w:t>
        </w:r>
      </w:fldSimple>
      <w:r>
        <w:rPr>
          <w:noProof/>
        </w:rPr>
        <w:t>.</w:t>
      </w:r>
      <w:r>
        <w:t xml:space="preserve"> Przykładowa mapa interesariuszy uczelni</w:t>
      </w:r>
    </w:p>
    <w:p w14:paraId="2AE005E9" w14:textId="77777777" w:rsidR="00831A07" w:rsidRPr="00D95B07" w:rsidRDefault="00831A07" w:rsidP="00831A07">
      <w:pPr>
        <w:pStyle w:val="rdo"/>
        <w:rPr>
          <w:lang w:val="pl-PL"/>
        </w:rPr>
      </w:pPr>
      <w:r w:rsidRPr="00D95B07">
        <w:rPr>
          <w:lang w:val="pl-PL"/>
        </w:rPr>
        <w:t xml:space="preserve">Źródło: opracowanie własne na podstawie </w:t>
      </w:r>
      <w:r w:rsidRPr="00DF2CBA">
        <w:fldChar w:fldCharType="begin" w:fldLock="1"/>
      </w:r>
      <w:r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6F4F928F" w14:textId="77777777" w:rsidR="00831A07" w:rsidRPr="00D62AE5" w:rsidRDefault="00831A07" w:rsidP="00831A07">
      <w:r>
        <w:lastRenderedPageBreak/>
        <w:t>Przedstawiony przykład mapy interesariuszy dla uniwersytetu (</w:t>
      </w:r>
      <w:r>
        <w:fldChar w:fldCharType="begin"/>
      </w:r>
      <w:r>
        <w:instrText xml:space="preserve"> REF _Ref156672377 \h </w:instrText>
      </w:r>
      <w:r>
        <w:fldChar w:fldCharType="separate"/>
      </w:r>
      <w:r>
        <w:t xml:space="preserve">Rysunek </w:t>
      </w:r>
      <w:r>
        <w:rPr>
          <w:noProof/>
        </w:rPr>
        <w:t>24</w:t>
      </w:r>
      <w:r>
        <w:fldChar w:fldCharType="end"/>
      </w:r>
      <w:r>
        <w:t xml:space="preserve">) prezentuje ujęcie trzywymiarowego podziału interesariuszy na różne kategorie. Pierwszy odnosi się do rozróżnienia pomiędzy interesariuszami wewnętrznymi i zewnętrznymi uczelni. Wśród interesariuszy zewnętrznych są wyodrębnione dwie podkategorie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 Warto również podkreślić, że struktura i ostateczny kształt tego typu mapy mogą być różne od zaprezentowanego przykładu, gdyż różne uczelnie mogą mieć specyficzne uwarunkowania otoczenia i różne priorytety dla wyboru istotnych dla nich kategorii interesariuszy.</w:t>
      </w:r>
    </w:p>
    <w:p w14:paraId="5AB66CC3" w14:textId="77777777" w:rsidR="00831A07" w:rsidRDefault="00831A07" w:rsidP="00831A07">
      <w:r>
        <w:t>Celem analiz interesariuszy i podziału na kategorie jest obranie odpowiednich strategii działań wobec różnych grup. Na przykład korzystając z mapy siły (władzy) i zainteresowania (</w:t>
      </w:r>
      <w:r>
        <w:fldChar w:fldCharType="begin"/>
      </w:r>
      <w:r>
        <w:instrText xml:space="preserve"> REF _Ref156676558 \h </w:instrText>
      </w:r>
      <w:r>
        <w:fldChar w:fldCharType="separate"/>
      </w:r>
      <w:r>
        <w:t xml:space="preserve">Rysunek </w:t>
      </w:r>
      <w:r>
        <w:rPr>
          <w:noProof/>
        </w:rPr>
        <w:t>25</w:t>
      </w:r>
      <w:r>
        <w:fldChar w:fldCharType="end"/>
      </w:r>
      <w:r>
        <w:t>) można uzyskać podpowiedzi dla strategicznych kierunków działania. Zgodnie z tymi wskazaniami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wymagają działań o minimalnych nakładach, gdyż efekty większych nakładów będą dla uczelni niedostrzegalne.</w:t>
      </w:r>
    </w:p>
    <w:p w14:paraId="23775593" w14:textId="77777777" w:rsidR="00831A07" w:rsidRDefault="00831A07" w:rsidP="00831A07">
      <w:pPr>
        <w:pStyle w:val="Rysunek"/>
      </w:pPr>
      <w:r>
        <w:rPr>
          <w:noProof/>
        </w:rPr>
        <w:drawing>
          <wp:inline distT="0" distB="0" distL="0" distR="0" wp14:anchorId="7D9B9F8E" wp14:editId="56450564">
            <wp:extent cx="3257075" cy="2376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341AAEFC" w14:textId="77777777" w:rsidR="00831A07" w:rsidRPr="00D62AE5" w:rsidRDefault="00831A07" w:rsidP="00831A07">
      <w:pPr>
        <w:pStyle w:val="Tytutabeli"/>
      </w:pPr>
      <w:r>
        <w:t xml:space="preserve">Rysunek </w:t>
      </w:r>
      <w:fldSimple w:instr=" SEQ Rysunek \* ARABIC ">
        <w:r>
          <w:rPr>
            <w:noProof/>
          </w:rPr>
          <w:t>25</w:t>
        </w:r>
      </w:fldSimple>
      <w:r>
        <w:rPr>
          <w:noProof/>
        </w:rPr>
        <w:t>.</w:t>
      </w:r>
      <w:r>
        <w:t xml:space="preserve"> Kierunki strategii działań wobec różnych interesariuszy w zależności od umiejscowienia na mapie siły (władzy) versus zainteresowanie</w:t>
      </w:r>
    </w:p>
    <w:p w14:paraId="7EB7D76E" w14:textId="77777777" w:rsidR="00831A07" w:rsidRPr="00D95B07" w:rsidRDefault="00831A07" w:rsidP="00831A07">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0B59B286" w14:textId="77777777" w:rsidR="00831A07" w:rsidRPr="00670476" w:rsidRDefault="00831A07" w:rsidP="00831A07">
      <w:r>
        <w:lastRenderedPageBreak/>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trafność treści oraz dopasowanie treści do docelowych odbiorców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 xml:space="preserve">. Kwestie poprawności gramatycznej i zastosowania odpowiedniego formatu komunikacji również będąc istotne nie odgrywają jednak tak istotnej roli dla skuteczności procesu komunikacji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w:t>
      </w:r>
    </w:p>
    <w:p w14:paraId="49C1657F" w14:textId="77777777" w:rsidR="00831A07" w:rsidRDefault="00831A07" w:rsidP="00831A07">
      <w:r>
        <w:t>Podejmując działania związane z angażowaniem i komunikacją z interesariuszami warto regularnie sprawdzać stopień dojrzałości działań wobec interesariuszy. Może do tego służyć kwestionariusz samooceny w zakresie relacji interesariuszami zaprezentowany w Tabeli 55</w:t>
      </w:r>
    </w:p>
    <w:p w14:paraId="1B5F8CE9" w14:textId="77777777" w:rsidR="00831A07" w:rsidRDefault="00831A07" w:rsidP="00831A07">
      <w:pPr>
        <w:pStyle w:val="Tytutabeli"/>
      </w:pPr>
      <w:r>
        <w:t xml:space="preserve">Tabela </w:t>
      </w:r>
      <w:fldSimple w:instr=" SEQ Tabela \* ARABIC ">
        <w:r>
          <w:rPr>
            <w:noProof/>
          </w:rPr>
          <w:t>55</w:t>
        </w:r>
      </w:fldSimple>
      <w:r>
        <w:rPr>
          <w:noProof/>
        </w:rPr>
        <w:t>.</w:t>
      </w:r>
      <w:r>
        <w:t xml:space="preserve"> Kwestionariusz samooceny uczelni w zakresie relacji z interesariuszami</w:t>
      </w:r>
    </w:p>
    <w:tbl>
      <w:tblPr>
        <w:tblStyle w:val="TableGrid"/>
        <w:tblW w:w="9176" w:type="dxa"/>
        <w:tblLook w:val="04A0" w:firstRow="1" w:lastRow="0" w:firstColumn="1" w:lastColumn="0" w:noHBand="0" w:noVBand="1"/>
      </w:tblPr>
      <w:tblGrid>
        <w:gridCol w:w="510"/>
        <w:gridCol w:w="6236"/>
        <w:gridCol w:w="678"/>
        <w:gridCol w:w="678"/>
        <w:gridCol w:w="396"/>
        <w:gridCol w:w="678"/>
      </w:tblGrid>
      <w:tr w:rsidR="00831A07" w14:paraId="5E2CAB24" w14:textId="77777777" w:rsidTr="00E45F30">
        <w:trPr>
          <w:cantSplit/>
          <w:tblHeader/>
        </w:trPr>
        <w:tc>
          <w:tcPr>
            <w:tcW w:w="510" w:type="dxa"/>
            <w:vAlign w:val="center"/>
          </w:tcPr>
          <w:p w14:paraId="3BAD7CF8" w14:textId="77777777" w:rsidR="00831A07" w:rsidRPr="00032411" w:rsidRDefault="00831A07" w:rsidP="00E45F30">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09A00406" w14:textId="77777777" w:rsidR="00831A07" w:rsidRPr="00032411" w:rsidRDefault="00831A07" w:rsidP="00E45F30">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5AC70A0F" w14:textId="77777777" w:rsidR="00831A07" w:rsidRPr="00032411" w:rsidRDefault="00831A07" w:rsidP="00E45F30">
            <w:pPr>
              <w:pStyle w:val="TekstTabeli"/>
              <w:keepNext/>
              <w:rPr>
                <w:b/>
                <w:bCs w:val="0"/>
                <w:lang w:val="pl-PL"/>
              </w:rPr>
            </w:pPr>
            <w:proofErr w:type="spellStart"/>
            <w:r w:rsidRPr="00032411">
              <w:rPr>
                <w:b/>
                <w:bCs w:val="0"/>
                <w:lang w:val="pl-PL"/>
              </w:rPr>
              <w:t>Int</w:t>
            </w:r>
            <w:proofErr w:type="spellEnd"/>
            <w:r w:rsidRPr="00032411">
              <w:rPr>
                <w:b/>
                <w:bCs w:val="0"/>
                <w:lang w:val="pl-PL"/>
              </w:rPr>
              <w:t>. 1</w:t>
            </w:r>
            <w:r>
              <w:rPr>
                <w:b/>
                <w:bCs w:val="0"/>
                <w:lang w:val="pl-PL"/>
              </w:rPr>
              <w:br/>
              <w:t>[+/-]</w:t>
            </w:r>
          </w:p>
        </w:tc>
        <w:tc>
          <w:tcPr>
            <w:tcW w:w="678" w:type="dxa"/>
            <w:vAlign w:val="center"/>
          </w:tcPr>
          <w:p w14:paraId="20D9BDEA" w14:textId="77777777" w:rsidR="00831A07" w:rsidRPr="00032411" w:rsidRDefault="00831A07" w:rsidP="00E45F30">
            <w:pPr>
              <w:pStyle w:val="TekstTabeli"/>
              <w:keepNext/>
              <w:rPr>
                <w:b/>
                <w:bCs w:val="0"/>
                <w:lang w:val="pl-PL"/>
              </w:rPr>
            </w:pPr>
            <w:proofErr w:type="spellStart"/>
            <w:r w:rsidRPr="00032411">
              <w:rPr>
                <w:b/>
                <w:bCs w:val="0"/>
                <w:lang w:val="pl-PL"/>
              </w:rPr>
              <w:t>Int</w:t>
            </w:r>
            <w:proofErr w:type="spellEnd"/>
            <w:r w:rsidRPr="00032411">
              <w:rPr>
                <w:b/>
                <w:bCs w:val="0"/>
                <w:lang w:val="pl-PL"/>
              </w:rPr>
              <w:t>. 2</w:t>
            </w:r>
            <w:r>
              <w:rPr>
                <w:b/>
                <w:bCs w:val="0"/>
                <w:lang w:val="pl-PL"/>
              </w:rPr>
              <w:br/>
              <w:t>[+/-]</w:t>
            </w:r>
          </w:p>
        </w:tc>
        <w:tc>
          <w:tcPr>
            <w:tcW w:w="396" w:type="dxa"/>
            <w:vAlign w:val="center"/>
          </w:tcPr>
          <w:p w14:paraId="5C577307" w14:textId="77777777" w:rsidR="00831A07" w:rsidRPr="00032411" w:rsidRDefault="00831A07" w:rsidP="00E45F30">
            <w:pPr>
              <w:pStyle w:val="TekstTabeli"/>
              <w:keepNext/>
              <w:rPr>
                <w:b/>
                <w:bCs w:val="0"/>
                <w:lang w:val="pl-PL"/>
              </w:rPr>
            </w:pPr>
            <w:r w:rsidRPr="00032411">
              <w:rPr>
                <w:b/>
                <w:bCs w:val="0"/>
                <w:lang w:val="pl-PL"/>
              </w:rPr>
              <w:t>…</w:t>
            </w:r>
          </w:p>
        </w:tc>
        <w:tc>
          <w:tcPr>
            <w:tcW w:w="678" w:type="dxa"/>
            <w:vAlign w:val="center"/>
          </w:tcPr>
          <w:p w14:paraId="21E4B627" w14:textId="77777777" w:rsidR="00831A07" w:rsidRPr="00032411" w:rsidRDefault="00831A07" w:rsidP="00E45F30">
            <w:pPr>
              <w:pStyle w:val="TekstTabeli"/>
              <w:keepNext/>
              <w:rPr>
                <w:b/>
                <w:bCs w:val="0"/>
              </w:rPr>
            </w:pPr>
            <w:r w:rsidRPr="00032411">
              <w:rPr>
                <w:b/>
                <w:bCs w:val="0"/>
              </w:rPr>
              <w:t>Int. n</w:t>
            </w:r>
            <w:r>
              <w:rPr>
                <w:b/>
                <w:bCs w:val="0"/>
                <w:lang w:val="pl-PL"/>
              </w:rPr>
              <w:br/>
              <w:t>[+/-]</w:t>
            </w:r>
          </w:p>
        </w:tc>
      </w:tr>
      <w:tr w:rsidR="00831A07" w14:paraId="7F513CA4" w14:textId="77777777" w:rsidTr="00E45F30">
        <w:trPr>
          <w:cantSplit/>
        </w:trPr>
        <w:tc>
          <w:tcPr>
            <w:tcW w:w="510" w:type="dxa"/>
            <w:vAlign w:val="center"/>
          </w:tcPr>
          <w:p w14:paraId="72AE6E06" w14:textId="77777777" w:rsidR="00831A07" w:rsidRPr="0005178B" w:rsidRDefault="00831A07" w:rsidP="00E45F30">
            <w:pPr>
              <w:pStyle w:val="TekstTabeli"/>
              <w:jc w:val="center"/>
              <w:rPr>
                <w:lang w:val="pl-PL"/>
              </w:rPr>
            </w:pPr>
            <w:r>
              <w:rPr>
                <w:lang w:val="pl-PL"/>
              </w:rPr>
              <w:t>1.</w:t>
            </w:r>
          </w:p>
        </w:tc>
        <w:tc>
          <w:tcPr>
            <w:tcW w:w="6236" w:type="dxa"/>
          </w:tcPr>
          <w:p w14:paraId="28BFD63D" w14:textId="77777777" w:rsidR="00831A07" w:rsidRPr="00032411" w:rsidRDefault="00831A07" w:rsidP="00E45F30">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628AB7F4" w14:textId="77777777" w:rsidR="00831A07" w:rsidRPr="0005178B" w:rsidRDefault="00831A07" w:rsidP="00E45F30">
            <w:pPr>
              <w:pStyle w:val="TekstTabeli"/>
              <w:rPr>
                <w:lang w:val="pl-PL"/>
              </w:rPr>
            </w:pPr>
          </w:p>
        </w:tc>
        <w:tc>
          <w:tcPr>
            <w:tcW w:w="678" w:type="dxa"/>
          </w:tcPr>
          <w:p w14:paraId="7EBFE4A7" w14:textId="77777777" w:rsidR="00831A07" w:rsidRPr="0005178B" w:rsidRDefault="00831A07" w:rsidP="00E45F30">
            <w:pPr>
              <w:pStyle w:val="TekstTabeli"/>
              <w:rPr>
                <w:lang w:val="pl-PL"/>
              </w:rPr>
            </w:pPr>
          </w:p>
        </w:tc>
        <w:tc>
          <w:tcPr>
            <w:tcW w:w="396" w:type="dxa"/>
          </w:tcPr>
          <w:p w14:paraId="22B3D2C8" w14:textId="77777777" w:rsidR="00831A07" w:rsidRPr="0005178B" w:rsidRDefault="00831A07" w:rsidP="00E45F30">
            <w:pPr>
              <w:pStyle w:val="TekstTabeli"/>
              <w:rPr>
                <w:lang w:val="pl-PL"/>
              </w:rPr>
            </w:pPr>
          </w:p>
        </w:tc>
        <w:tc>
          <w:tcPr>
            <w:tcW w:w="678" w:type="dxa"/>
          </w:tcPr>
          <w:p w14:paraId="67A9FCB9" w14:textId="77777777" w:rsidR="00831A07" w:rsidRPr="00032411" w:rsidRDefault="00831A07" w:rsidP="00E45F30">
            <w:pPr>
              <w:pStyle w:val="TekstTabeli"/>
              <w:rPr>
                <w:lang w:val="pl-PL"/>
              </w:rPr>
            </w:pPr>
          </w:p>
        </w:tc>
      </w:tr>
      <w:tr w:rsidR="00831A07" w14:paraId="4E08EAD0" w14:textId="77777777" w:rsidTr="00E45F30">
        <w:trPr>
          <w:cantSplit/>
        </w:trPr>
        <w:tc>
          <w:tcPr>
            <w:tcW w:w="510" w:type="dxa"/>
            <w:vAlign w:val="center"/>
          </w:tcPr>
          <w:p w14:paraId="6A904DF2" w14:textId="77777777" w:rsidR="00831A07" w:rsidRPr="0005178B" w:rsidRDefault="00831A07" w:rsidP="00E45F30">
            <w:pPr>
              <w:pStyle w:val="TekstTabeli"/>
              <w:jc w:val="center"/>
              <w:rPr>
                <w:lang w:val="pl-PL"/>
              </w:rPr>
            </w:pPr>
            <w:r>
              <w:rPr>
                <w:lang w:val="pl-PL"/>
              </w:rPr>
              <w:t>2.</w:t>
            </w:r>
          </w:p>
        </w:tc>
        <w:tc>
          <w:tcPr>
            <w:tcW w:w="6236" w:type="dxa"/>
          </w:tcPr>
          <w:p w14:paraId="3D0B2C2F" w14:textId="77777777" w:rsidR="00831A07" w:rsidRPr="0005178B" w:rsidRDefault="00831A07" w:rsidP="00E45F30">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70AAD6CC" w14:textId="77777777" w:rsidR="00831A07" w:rsidRPr="0005178B" w:rsidRDefault="00831A07" w:rsidP="00E45F30">
            <w:pPr>
              <w:pStyle w:val="TekstTabeli"/>
              <w:rPr>
                <w:lang w:val="pl-PL"/>
              </w:rPr>
            </w:pPr>
          </w:p>
        </w:tc>
        <w:tc>
          <w:tcPr>
            <w:tcW w:w="678" w:type="dxa"/>
          </w:tcPr>
          <w:p w14:paraId="64FF3423" w14:textId="77777777" w:rsidR="00831A07" w:rsidRPr="0005178B" w:rsidRDefault="00831A07" w:rsidP="00E45F30">
            <w:pPr>
              <w:pStyle w:val="TekstTabeli"/>
              <w:rPr>
                <w:lang w:val="pl-PL"/>
              </w:rPr>
            </w:pPr>
          </w:p>
        </w:tc>
        <w:tc>
          <w:tcPr>
            <w:tcW w:w="396" w:type="dxa"/>
          </w:tcPr>
          <w:p w14:paraId="2D800F70" w14:textId="77777777" w:rsidR="00831A07" w:rsidRPr="0005178B" w:rsidRDefault="00831A07" w:rsidP="00E45F30">
            <w:pPr>
              <w:pStyle w:val="TekstTabeli"/>
              <w:rPr>
                <w:lang w:val="pl-PL"/>
              </w:rPr>
            </w:pPr>
          </w:p>
        </w:tc>
        <w:tc>
          <w:tcPr>
            <w:tcW w:w="678" w:type="dxa"/>
          </w:tcPr>
          <w:p w14:paraId="24DD04AB" w14:textId="77777777" w:rsidR="00831A07" w:rsidRPr="00032411" w:rsidRDefault="00831A07" w:rsidP="00E45F30">
            <w:pPr>
              <w:pStyle w:val="TekstTabeli"/>
              <w:rPr>
                <w:lang w:val="pl-PL"/>
              </w:rPr>
            </w:pPr>
          </w:p>
        </w:tc>
      </w:tr>
      <w:tr w:rsidR="00831A07" w14:paraId="07674844" w14:textId="77777777" w:rsidTr="00E45F30">
        <w:trPr>
          <w:cantSplit/>
        </w:trPr>
        <w:tc>
          <w:tcPr>
            <w:tcW w:w="510" w:type="dxa"/>
            <w:vAlign w:val="center"/>
          </w:tcPr>
          <w:p w14:paraId="47250D78" w14:textId="77777777" w:rsidR="00831A07" w:rsidRPr="0005178B" w:rsidRDefault="00831A07" w:rsidP="00E45F30">
            <w:pPr>
              <w:pStyle w:val="TekstTabeli"/>
              <w:jc w:val="center"/>
              <w:rPr>
                <w:lang w:val="pl-PL"/>
              </w:rPr>
            </w:pPr>
            <w:r>
              <w:rPr>
                <w:lang w:val="pl-PL"/>
              </w:rPr>
              <w:t>3.</w:t>
            </w:r>
          </w:p>
        </w:tc>
        <w:tc>
          <w:tcPr>
            <w:tcW w:w="6236" w:type="dxa"/>
          </w:tcPr>
          <w:p w14:paraId="7382A19D" w14:textId="77777777" w:rsidR="00831A07" w:rsidRPr="0005178B" w:rsidRDefault="00831A07" w:rsidP="00E45F30">
            <w:pPr>
              <w:pStyle w:val="TekstTabeli"/>
              <w:rPr>
                <w:lang w:val="pl-PL"/>
              </w:rPr>
            </w:pPr>
            <w:r w:rsidRPr="00032411">
              <w:rPr>
                <w:lang w:val="pl-PL"/>
              </w:rPr>
              <w:t>Czy interesariusze mają dostęp do danych osoby odpowiedzialnej za relacje z interesariuszem?</w:t>
            </w:r>
          </w:p>
        </w:tc>
        <w:tc>
          <w:tcPr>
            <w:tcW w:w="678" w:type="dxa"/>
          </w:tcPr>
          <w:p w14:paraId="757EE8E3" w14:textId="77777777" w:rsidR="00831A07" w:rsidRPr="0005178B" w:rsidRDefault="00831A07" w:rsidP="00E45F30">
            <w:pPr>
              <w:pStyle w:val="TekstTabeli"/>
              <w:rPr>
                <w:lang w:val="pl-PL"/>
              </w:rPr>
            </w:pPr>
          </w:p>
        </w:tc>
        <w:tc>
          <w:tcPr>
            <w:tcW w:w="678" w:type="dxa"/>
          </w:tcPr>
          <w:p w14:paraId="20B93930" w14:textId="77777777" w:rsidR="00831A07" w:rsidRPr="0005178B" w:rsidRDefault="00831A07" w:rsidP="00E45F30">
            <w:pPr>
              <w:pStyle w:val="TekstTabeli"/>
              <w:rPr>
                <w:lang w:val="pl-PL"/>
              </w:rPr>
            </w:pPr>
          </w:p>
        </w:tc>
        <w:tc>
          <w:tcPr>
            <w:tcW w:w="396" w:type="dxa"/>
          </w:tcPr>
          <w:p w14:paraId="7CD3AF7D" w14:textId="77777777" w:rsidR="00831A07" w:rsidRPr="0005178B" w:rsidRDefault="00831A07" w:rsidP="00E45F30">
            <w:pPr>
              <w:pStyle w:val="TekstTabeli"/>
              <w:rPr>
                <w:lang w:val="pl-PL"/>
              </w:rPr>
            </w:pPr>
          </w:p>
        </w:tc>
        <w:tc>
          <w:tcPr>
            <w:tcW w:w="678" w:type="dxa"/>
          </w:tcPr>
          <w:p w14:paraId="6000526F" w14:textId="77777777" w:rsidR="00831A07" w:rsidRPr="00032411" w:rsidRDefault="00831A07" w:rsidP="00E45F30">
            <w:pPr>
              <w:pStyle w:val="TekstTabeli"/>
              <w:rPr>
                <w:lang w:val="pl-PL"/>
              </w:rPr>
            </w:pPr>
          </w:p>
        </w:tc>
      </w:tr>
      <w:tr w:rsidR="00831A07" w14:paraId="58C6CEB2" w14:textId="77777777" w:rsidTr="00E45F30">
        <w:trPr>
          <w:cantSplit/>
        </w:trPr>
        <w:tc>
          <w:tcPr>
            <w:tcW w:w="510" w:type="dxa"/>
            <w:vAlign w:val="center"/>
          </w:tcPr>
          <w:p w14:paraId="204C0750" w14:textId="77777777" w:rsidR="00831A07" w:rsidRPr="0005178B" w:rsidRDefault="00831A07" w:rsidP="00E45F30">
            <w:pPr>
              <w:pStyle w:val="TekstTabeli"/>
              <w:jc w:val="center"/>
              <w:rPr>
                <w:lang w:val="pl-PL"/>
              </w:rPr>
            </w:pPr>
            <w:r>
              <w:rPr>
                <w:lang w:val="pl-PL"/>
              </w:rPr>
              <w:t>4.</w:t>
            </w:r>
          </w:p>
        </w:tc>
        <w:tc>
          <w:tcPr>
            <w:tcW w:w="6236" w:type="dxa"/>
          </w:tcPr>
          <w:p w14:paraId="1FC13ACB" w14:textId="77777777" w:rsidR="00831A07" w:rsidRPr="0005178B" w:rsidRDefault="00831A07" w:rsidP="00E45F30">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Pr>
                <w:lang w:val="pl-PL"/>
              </w:rPr>
              <w:br/>
            </w:r>
            <w:r w:rsidRPr="00032411">
              <w:rPr>
                <w:lang w:val="pl-PL"/>
              </w:rPr>
              <w:t>interesariuszy</w:t>
            </w:r>
            <w:r>
              <w:rPr>
                <w:lang w:val="pl-PL"/>
              </w:rPr>
              <w:t>?</w:t>
            </w:r>
          </w:p>
        </w:tc>
        <w:tc>
          <w:tcPr>
            <w:tcW w:w="678" w:type="dxa"/>
          </w:tcPr>
          <w:p w14:paraId="52F93019" w14:textId="77777777" w:rsidR="00831A07" w:rsidRPr="0005178B" w:rsidRDefault="00831A07" w:rsidP="00E45F30">
            <w:pPr>
              <w:pStyle w:val="TekstTabeli"/>
              <w:rPr>
                <w:lang w:val="pl-PL"/>
              </w:rPr>
            </w:pPr>
          </w:p>
        </w:tc>
        <w:tc>
          <w:tcPr>
            <w:tcW w:w="678" w:type="dxa"/>
          </w:tcPr>
          <w:p w14:paraId="3CB70B52" w14:textId="77777777" w:rsidR="00831A07" w:rsidRPr="0005178B" w:rsidRDefault="00831A07" w:rsidP="00E45F30">
            <w:pPr>
              <w:pStyle w:val="TekstTabeli"/>
              <w:rPr>
                <w:lang w:val="pl-PL"/>
              </w:rPr>
            </w:pPr>
          </w:p>
        </w:tc>
        <w:tc>
          <w:tcPr>
            <w:tcW w:w="396" w:type="dxa"/>
          </w:tcPr>
          <w:p w14:paraId="553A1344" w14:textId="77777777" w:rsidR="00831A07" w:rsidRPr="0005178B" w:rsidRDefault="00831A07" w:rsidP="00E45F30">
            <w:pPr>
              <w:pStyle w:val="TekstTabeli"/>
              <w:rPr>
                <w:lang w:val="pl-PL"/>
              </w:rPr>
            </w:pPr>
          </w:p>
        </w:tc>
        <w:tc>
          <w:tcPr>
            <w:tcW w:w="678" w:type="dxa"/>
          </w:tcPr>
          <w:p w14:paraId="300206AC" w14:textId="77777777" w:rsidR="00831A07" w:rsidRPr="00032411" w:rsidRDefault="00831A07" w:rsidP="00E45F30">
            <w:pPr>
              <w:pStyle w:val="TekstTabeli"/>
              <w:rPr>
                <w:lang w:val="pl-PL"/>
              </w:rPr>
            </w:pPr>
          </w:p>
        </w:tc>
      </w:tr>
      <w:tr w:rsidR="00831A07" w14:paraId="67BBF7B3" w14:textId="77777777" w:rsidTr="00E45F30">
        <w:trPr>
          <w:cantSplit/>
        </w:trPr>
        <w:tc>
          <w:tcPr>
            <w:tcW w:w="510" w:type="dxa"/>
            <w:vAlign w:val="center"/>
          </w:tcPr>
          <w:p w14:paraId="5DF4772D" w14:textId="77777777" w:rsidR="00831A07" w:rsidRPr="0005178B" w:rsidRDefault="00831A07" w:rsidP="00E45F30">
            <w:pPr>
              <w:pStyle w:val="TekstTabeli"/>
              <w:jc w:val="center"/>
              <w:rPr>
                <w:lang w:val="pl-PL"/>
              </w:rPr>
            </w:pPr>
            <w:r>
              <w:rPr>
                <w:lang w:val="pl-PL"/>
              </w:rPr>
              <w:t>5.</w:t>
            </w:r>
          </w:p>
        </w:tc>
        <w:tc>
          <w:tcPr>
            <w:tcW w:w="6236" w:type="dxa"/>
          </w:tcPr>
          <w:p w14:paraId="068CE480" w14:textId="77777777" w:rsidR="00831A07" w:rsidRPr="0005178B" w:rsidRDefault="00831A07" w:rsidP="00E45F30">
            <w:pPr>
              <w:pStyle w:val="TekstTabeli"/>
              <w:rPr>
                <w:lang w:val="pl-PL"/>
              </w:rPr>
            </w:pPr>
            <w:r w:rsidRPr="00032411">
              <w:rPr>
                <w:lang w:val="pl-PL"/>
              </w:rPr>
              <w:t>Czy opracowano politykę zaangażowania interesariuszy?</w:t>
            </w:r>
          </w:p>
        </w:tc>
        <w:tc>
          <w:tcPr>
            <w:tcW w:w="678" w:type="dxa"/>
          </w:tcPr>
          <w:p w14:paraId="6626AC3C" w14:textId="77777777" w:rsidR="00831A07" w:rsidRPr="0005178B" w:rsidRDefault="00831A07" w:rsidP="00E45F30">
            <w:pPr>
              <w:pStyle w:val="TekstTabeli"/>
              <w:rPr>
                <w:lang w:val="pl-PL"/>
              </w:rPr>
            </w:pPr>
          </w:p>
        </w:tc>
        <w:tc>
          <w:tcPr>
            <w:tcW w:w="678" w:type="dxa"/>
          </w:tcPr>
          <w:p w14:paraId="74AA5A4D" w14:textId="77777777" w:rsidR="00831A07" w:rsidRPr="0005178B" w:rsidRDefault="00831A07" w:rsidP="00E45F30">
            <w:pPr>
              <w:pStyle w:val="TekstTabeli"/>
              <w:rPr>
                <w:lang w:val="pl-PL"/>
              </w:rPr>
            </w:pPr>
          </w:p>
        </w:tc>
        <w:tc>
          <w:tcPr>
            <w:tcW w:w="396" w:type="dxa"/>
          </w:tcPr>
          <w:p w14:paraId="46573A60" w14:textId="77777777" w:rsidR="00831A07" w:rsidRPr="0005178B" w:rsidRDefault="00831A07" w:rsidP="00E45F30">
            <w:pPr>
              <w:pStyle w:val="TekstTabeli"/>
              <w:rPr>
                <w:lang w:val="pl-PL"/>
              </w:rPr>
            </w:pPr>
          </w:p>
        </w:tc>
        <w:tc>
          <w:tcPr>
            <w:tcW w:w="678" w:type="dxa"/>
          </w:tcPr>
          <w:p w14:paraId="1B675F33" w14:textId="77777777" w:rsidR="00831A07" w:rsidRPr="00032411" w:rsidRDefault="00831A07" w:rsidP="00E45F30">
            <w:pPr>
              <w:pStyle w:val="TekstTabeli"/>
              <w:rPr>
                <w:lang w:val="pl-PL"/>
              </w:rPr>
            </w:pPr>
          </w:p>
        </w:tc>
      </w:tr>
      <w:tr w:rsidR="00831A07" w14:paraId="4AE22909" w14:textId="77777777" w:rsidTr="00E45F30">
        <w:trPr>
          <w:cantSplit/>
        </w:trPr>
        <w:tc>
          <w:tcPr>
            <w:tcW w:w="510" w:type="dxa"/>
            <w:vAlign w:val="center"/>
          </w:tcPr>
          <w:p w14:paraId="311A7581" w14:textId="77777777" w:rsidR="00831A07" w:rsidRPr="0005178B" w:rsidRDefault="00831A07" w:rsidP="00E45F30">
            <w:pPr>
              <w:pStyle w:val="TekstTabeli"/>
              <w:jc w:val="center"/>
              <w:rPr>
                <w:lang w:val="pl-PL"/>
              </w:rPr>
            </w:pPr>
            <w:r>
              <w:rPr>
                <w:lang w:val="pl-PL"/>
              </w:rPr>
              <w:t>6.</w:t>
            </w:r>
          </w:p>
        </w:tc>
        <w:tc>
          <w:tcPr>
            <w:tcW w:w="6236" w:type="dxa"/>
          </w:tcPr>
          <w:p w14:paraId="5F1AA9C8" w14:textId="77777777" w:rsidR="00831A07" w:rsidRPr="0005178B" w:rsidRDefault="00831A07" w:rsidP="00E45F30">
            <w:pPr>
              <w:pStyle w:val="TekstTabeli"/>
              <w:rPr>
                <w:lang w:val="pl-PL"/>
              </w:rPr>
            </w:pPr>
            <w:r w:rsidRPr="00032411">
              <w:rPr>
                <w:lang w:val="pl-PL"/>
              </w:rPr>
              <w:t xml:space="preserve">Czy istnieją metody sprawdzania skuteczności współpracy </w:t>
            </w:r>
            <w:r>
              <w:rPr>
                <w:lang w:val="pl-PL"/>
              </w:rPr>
              <w:br/>
            </w:r>
            <w:r w:rsidRPr="00032411">
              <w:rPr>
                <w:lang w:val="pl-PL"/>
              </w:rPr>
              <w:t>z interesariuszem?</w:t>
            </w:r>
          </w:p>
        </w:tc>
        <w:tc>
          <w:tcPr>
            <w:tcW w:w="678" w:type="dxa"/>
          </w:tcPr>
          <w:p w14:paraId="1CF04848" w14:textId="77777777" w:rsidR="00831A07" w:rsidRPr="0005178B" w:rsidRDefault="00831A07" w:rsidP="00E45F30">
            <w:pPr>
              <w:pStyle w:val="TekstTabeli"/>
              <w:rPr>
                <w:lang w:val="pl-PL"/>
              </w:rPr>
            </w:pPr>
          </w:p>
        </w:tc>
        <w:tc>
          <w:tcPr>
            <w:tcW w:w="678" w:type="dxa"/>
          </w:tcPr>
          <w:p w14:paraId="4911B7D7" w14:textId="77777777" w:rsidR="00831A07" w:rsidRPr="0005178B" w:rsidRDefault="00831A07" w:rsidP="00E45F30">
            <w:pPr>
              <w:pStyle w:val="TekstTabeli"/>
              <w:rPr>
                <w:lang w:val="pl-PL"/>
              </w:rPr>
            </w:pPr>
          </w:p>
        </w:tc>
        <w:tc>
          <w:tcPr>
            <w:tcW w:w="396" w:type="dxa"/>
          </w:tcPr>
          <w:p w14:paraId="47C68A19" w14:textId="77777777" w:rsidR="00831A07" w:rsidRPr="0005178B" w:rsidRDefault="00831A07" w:rsidP="00E45F30">
            <w:pPr>
              <w:pStyle w:val="TekstTabeli"/>
              <w:rPr>
                <w:lang w:val="pl-PL"/>
              </w:rPr>
            </w:pPr>
          </w:p>
        </w:tc>
        <w:tc>
          <w:tcPr>
            <w:tcW w:w="678" w:type="dxa"/>
          </w:tcPr>
          <w:p w14:paraId="26ACB681" w14:textId="77777777" w:rsidR="00831A07" w:rsidRPr="00032411" w:rsidRDefault="00831A07" w:rsidP="00E45F30">
            <w:pPr>
              <w:pStyle w:val="TekstTabeli"/>
              <w:rPr>
                <w:lang w:val="pl-PL"/>
              </w:rPr>
            </w:pPr>
          </w:p>
        </w:tc>
      </w:tr>
      <w:tr w:rsidR="00831A07" w14:paraId="71067CC6" w14:textId="77777777" w:rsidTr="00E45F30">
        <w:trPr>
          <w:cantSplit/>
        </w:trPr>
        <w:tc>
          <w:tcPr>
            <w:tcW w:w="510" w:type="dxa"/>
            <w:vAlign w:val="center"/>
          </w:tcPr>
          <w:p w14:paraId="614D249F" w14:textId="77777777" w:rsidR="00831A07" w:rsidRPr="0005178B" w:rsidRDefault="00831A07" w:rsidP="00E45F30">
            <w:pPr>
              <w:pStyle w:val="TekstTabeli"/>
              <w:jc w:val="center"/>
              <w:rPr>
                <w:lang w:val="pl-PL"/>
              </w:rPr>
            </w:pPr>
            <w:r>
              <w:rPr>
                <w:lang w:val="pl-PL"/>
              </w:rPr>
              <w:t>7.</w:t>
            </w:r>
          </w:p>
        </w:tc>
        <w:tc>
          <w:tcPr>
            <w:tcW w:w="6236" w:type="dxa"/>
          </w:tcPr>
          <w:p w14:paraId="6782C63F" w14:textId="77777777" w:rsidR="00831A07" w:rsidRPr="0005178B" w:rsidRDefault="00831A07" w:rsidP="00E45F30">
            <w:pPr>
              <w:pStyle w:val="TekstTabeli"/>
              <w:rPr>
                <w:lang w:val="pl-PL"/>
              </w:rPr>
            </w:pPr>
            <w:r w:rsidRPr="00032411">
              <w:rPr>
                <w:lang w:val="pl-PL"/>
              </w:rPr>
              <w:t>Czy interesariusze rozumieją</w:t>
            </w:r>
            <w:r>
              <w:rPr>
                <w:lang w:val="pl-PL"/>
              </w:rPr>
              <w:t xml:space="preserve"> </w:t>
            </w:r>
            <w:r w:rsidRPr="00032411">
              <w:rPr>
                <w:lang w:val="pl-PL"/>
              </w:rPr>
              <w:t>proces podejmowania decyzji</w:t>
            </w:r>
            <w:r>
              <w:rPr>
                <w:lang w:val="pl-PL"/>
              </w:rPr>
              <w:t xml:space="preserve"> na uczelni</w:t>
            </w:r>
            <w:r w:rsidRPr="00032411">
              <w:rPr>
                <w:lang w:val="pl-PL"/>
              </w:rPr>
              <w:t>?</w:t>
            </w:r>
          </w:p>
        </w:tc>
        <w:tc>
          <w:tcPr>
            <w:tcW w:w="678" w:type="dxa"/>
          </w:tcPr>
          <w:p w14:paraId="1EFC3A9A" w14:textId="77777777" w:rsidR="00831A07" w:rsidRPr="0005178B" w:rsidRDefault="00831A07" w:rsidP="00E45F30">
            <w:pPr>
              <w:pStyle w:val="TekstTabeli"/>
              <w:rPr>
                <w:lang w:val="pl-PL"/>
              </w:rPr>
            </w:pPr>
          </w:p>
        </w:tc>
        <w:tc>
          <w:tcPr>
            <w:tcW w:w="678" w:type="dxa"/>
          </w:tcPr>
          <w:p w14:paraId="4D60E602" w14:textId="77777777" w:rsidR="00831A07" w:rsidRPr="0005178B" w:rsidRDefault="00831A07" w:rsidP="00E45F30">
            <w:pPr>
              <w:pStyle w:val="TekstTabeli"/>
              <w:rPr>
                <w:lang w:val="pl-PL"/>
              </w:rPr>
            </w:pPr>
          </w:p>
        </w:tc>
        <w:tc>
          <w:tcPr>
            <w:tcW w:w="396" w:type="dxa"/>
          </w:tcPr>
          <w:p w14:paraId="1964C02F" w14:textId="77777777" w:rsidR="00831A07" w:rsidRPr="0005178B" w:rsidRDefault="00831A07" w:rsidP="00E45F30">
            <w:pPr>
              <w:pStyle w:val="TekstTabeli"/>
              <w:rPr>
                <w:lang w:val="pl-PL"/>
              </w:rPr>
            </w:pPr>
          </w:p>
        </w:tc>
        <w:tc>
          <w:tcPr>
            <w:tcW w:w="678" w:type="dxa"/>
          </w:tcPr>
          <w:p w14:paraId="492D7C4D" w14:textId="77777777" w:rsidR="00831A07" w:rsidRPr="00032411" w:rsidRDefault="00831A07" w:rsidP="00E45F30">
            <w:pPr>
              <w:pStyle w:val="TekstTabeli"/>
              <w:rPr>
                <w:lang w:val="pl-PL"/>
              </w:rPr>
            </w:pPr>
          </w:p>
        </w:tc>
      </w:tr>
      <w:tr w:rsidR="00831A07" w14:paraId="55F6A825" w14:textId="77777777" w:rsidTr="00E45F30">
        <w:trPr>
          <w:cantSplit/>
        </w:trPr>
        <w:tc>
          <w:tcPr>
            <w:tcW w:w="510" w:type="dxa"/>
            <w:vAlign w:val="center"/>
          </w:tcPr>
          <w:p w14:paraId="20ED99DD" w14:textId="77777777" w:rsidR="00831A07" w:rsidRDefault="00831A07" w:rsidP="00E45F30">
            <w:pPr>
              <w:pStyle w:val="TekstTabeli"/>
              <w:jc w:val="center"/>
            </w:pPr>
            <w:r>
              <w:t>8.</w:t>
            </w:r>
          </w:p>
        </w:tc>
        <w:tc>
          <w:tcPr>
            <w:tcW w:w="6236" w:type="dxa"/>
          </w:tcPr>
          <w:p w14:paraId="56347658" w14:textId="77777777" w:rsidR="00831A07" w:rsidRPr="00032411" w:rsidRDefault="00831A07" w:rsidP="00E45F30">
            <w:pPr>
              <w:pStyle w:val="TekstTabeli"/>
              <w:tabs>
                <w:tab w:val="left" w:pos="373"/>
              </w:tabs>
              <w:rPr>
                <w:lang w:val="pl-PL"/>
              </w:rPr>
            </w:pPr>
            <w:r w:rsidRPr="00032411">
              <w:rPr>
                <w:lang w:val="pl-PL"/>
              </w:rPr>
              <w:t xml:space="preserve">Czy interesariusze są zaangażowani w fazę opracowywania </w:t>
            </w:r>
            <w:r>
              <w:rPr>
                <w:lang w:val="pl-PL"/>
              </w:rPr>
              <w:t xml:space="preserve">zmian </w:t>
            </w:r>
            <w:r>
              <w:rPr>
                <w:lang w:val="pl-PL"/>
              </w:rPr>
              <w:br/>
              <w:t>(rozwiązań)</w:t>
            </w:r>
            <w:r w:rsidRPr="00032411">
              <w:rPr>
                <w:lang w:val="pl-PL"/>
              </w:rPr>
              <w:t>?</w:t>
            </w:r>
          </w:p>
        </w:tc>
        <w:tc>
          <w:tcPr>
            <w:tcW w:w="678" w:type="dxa"/>
          </w:tcPr>
          <w:p w14:paraId="35ACFD9D" w14:textId="77777777" w:rsidR="00831A07" w:rsidRPr="00032411" w:rsidRDefault="00831A07" w:rsidP="00E45F30">
            <w:pPr>
              <w:pStyle w:val="TekstTabeli"/>
              <w:rPr>
                <w:lang w:val="pl-PL"/>
              </w:rPr>
            </w:pPr>
          </w:p>
        </w:tc>
        <w:tc>
          <w:tcPr>
            <w:tcW w:w="678" w:type="dxa"/>
          </w:tcPr>
          <w:p w14:paraId="488A3C3D" w14:textId="77777777" w:rsidR="00831A07" w:rsidRPr="00032411" w:rsidRDefault="00831A07" w:rsidP="00E45F30">
            <w:pPr>
              <w:pStyle w:val="TekstTabeli"/>
              <w:rPr>
                <w:lang w:val="pl-PL"/>
              </w:rPr>
            </w:pPr>
          </w:p>
        </w:tc>
        <w:tc>
          <w:tcPr>
            <w:tcW w:w="396" w:type="dxa"/>
          </w:tcPr>
          <w:p w14:paraId="7A35BF95" w14:textId="77777777" w:rsidR="00831A07" w:rsidRPr="00032411" w:rsidRDefault="00831A07" w:rsidP="00E45F30">
            <w:pPr>
              <w:pStyle w:val="TekstTabeli"/>
              <w:rPr>
                <w:lang w:val="pl-PL"/>
              </w:rPr>
            </w:pPr>
          </w:p>
        </w:tc>
        <w:tc>
          <w:tcPr>
            <w:tcW w:w="678" w:type="dxa"/>
          </w:tcPr>
          <w:p w14:paraId="7B03A5A5" w14:textId="77777777" w:rsidR="00831A07" w:rsidRPr="00032411" w:rsidRDefault="00831A07" w:rsidP="00E45F30">
            <w:pPr>
              <w:pStyle w:val="TekstTabeli"/>
              <w:rPr>
                <w:lang w:val="pl-PL"/>
              </w:rPr>
            </w:pPr>
          </w:p>
        </w:tc>
      </w:tr>
      <w:tr w:rsidR="00831A07" w14:paraId="2FEFC010" w14:textId="77777777" w:rsidTr="00E45F30">
        <w:trPr>
          <w:cantSplit/>
        </w:trPr>
        <w:tc>
          <w:tcPr>
            <w:tcW w:w="510" w:type="dxa"/>
            <w:vAlign w:val="center"/>
          </w:tcPr>
          <w:p w14:paraId="729D815C" w14:textId="77777777" w:rsidR="00831A07" w:rsidRDefault="00831A07" w:rsidP="00E45F30">
            <w:pPr>
              <w:pStyle w:val="TekstTabeli"/>
              <w:jc w:val="center"/>
            </w:pPr>
            <w:r>
              <w:t>9.</w:t>
            </w:r>
          </w:p>
        </w:tc>
        <w:tc>
          <w:tcPr>
            <w:tcW w:w="6236" w:type="dxa"/>
          </w:tcPr>
          <w:p w14:paraId="1F78922C" w14:textId="77777777" w:rsidR="00831A07" w:rsidRPr="00032411" w:rsidRDefault="00831A07" w:rsidP="00E45F30">
            <w:pPr>
              <w:pStyle w:val="TekstTabeli"/>
              <w:rPr>
                <w:lang w:val="pl-PL"/>
              </w:rPr>
            </w:pPr>
            <w:r w:rsidRPr="00032411">
              <w:rPr>
                <w:lang w:val="pl-PL"/>
              </w:rPr>
              <w:t>Czy dokumentuje się spotkania z interesariuszem?</w:t>
            </w:r>
          </w:p>
        </w:tc>
        <w:tc>
          <w:tcPr>
            <w:tcW w:w="678" w:type="dxa"/>
          </w:tcPr>
          <w:p w14:paraId="6F8C5D40" w14:textId="77777777" w:rsidR="00831A07" w:rsidRPr="00032411" w:rsidRDefault="00831A07" w:rsidP="00E45F30">
            <w:pPr>
              <w:pStyle w:val="TekstTabeli"/>
              <w:rPr>
                <w:lang w:val="pl-PL"/>
              </w:rPr>
            </w:pPr>
          </w:p>
        </w:tc>
        <w:tc>
          <w:tcPr>
            <w:tcW w:w="678" w:type="dxa"/>
          </w:tcPr>
          <w:p w14:paraId="76E25416" w14:textId="77777777" w:rsidR="00831A07" w:rsidRPr="00032411" w:rsidRDefault="00831A07" w:rsidP="00E45F30">
            <w:pPr>
              <w:pStyle w:val="TekstTabeli"/>
              <w:rPr>
                <w:lang w:val="pl-PL"/>
              </w:rPr>
            </w:pPr>
          </w:p>
        </w:tc>
        <w:tc>
          <w:tcPr>
            <w:tcW w:w="396" w:type="dxa"/>
          </w:tcPr>
          <w:p w14:paraId="63C0C94D" w14:textId="77777777" w:rsidR="00831A07" w:rsidRPr="00032411" w:rsidRDefault="00831A07" w:rsidP="00E45F30">
            <w:pPr>
              <w:pStyle w:val="TekstTabeli"/>
              <w:rPr>
                <w:lang w:val="pl-PL"/>
              </w:rPr>
            </w:pPr>
          </w:p>
        </w:tc>
        <w:tc>
          <w:tcPr>
            <w:tcW w:w="678" w:type="dxa"/>
          </w:tcPr>
          <w:p w14:paraId="75F76BCE" w14:textId="77777777" w:rsidR="00831A07" w:rsidRPr="00032411" w:rsidRDefault="00831A07" w:rsidP="00E45F30">
            <w:pPr>
              <w:pStyle w:val="TekstTabeli"/>
              <w:rPr>
                <w:lang w:val="pl-PL"/>
              </w:rPr>
            </w:pPr>
          </w:p>
        </w:tc>
      </w:tr>
      <w:tr w:rsidR="00831A07" w14:paraId="44109775" w14:textId="77777777" w:rsidTr="00E45F30">
        <w:trPr>
          <w:cantSplit/>
        </w:trPr>
        <w:tc>
          <w:tcPr>
            <w:tcW w:w="510" w:type="dxa"/>
            <w:vAlign w:val="center"/>
          </w:tcPr>
          <w:p w14:paraId="1BA7F3F7" w14:textId="77777777" w:rsidR="00831A07" w:rsidRDefault="00831A07" w:rsidP="00E45F30">
            <w:pPr>
              <w:pStyle w:val="TekstTabeli"/>
              <w:jc w:val="center"/>
            </w:pPr>
            <w:r>
              <w:t>10.</w:t>
            </w:r>
          </w:p>
        </w:tc>
        <w:tc>
          <w:tcPr>
            <w:tcW w:w="6236" w:type="dxa"/>
          </w:tcPr>
          <w:p w14:paraId="15470F84" w14:textId="77777777" w:rsidR="00831A07" w:rsidRPr="00032411" w:rsidRDefault="00831A07" w:rsidP="00E45F30">
            <w:pPr>
              <w:pStyle w:val="TekstTabeli"/>
              <w:rPr>
                <w:lang w:val="pl-PL"/>
              </w:rPr>
            </w:pPr>
            <w:r w:rsidRPr="00032411">
              <w:rPr>
                <w:lang w:val="pl-PL"/>
              </w:rPr>
              <w:t>Czy dostępna jest konsultacja z interesariuszem?</w:t>
            </w:r>
          </w:p>
        </w:tc>
        <w:tc>
          <w:tcPr>
            <w:tcW w:w="678" w:type="dxa"/>
          </w:tcPr>
          <w:p w14:paraId="622B0B0D" w14:textId="77777777" w:rsidR="00831A07" w:rsidRPr="00032411" w:rsidRDefault="00831A07" w:rsidP="00E45F30">
            <w:pPr>
              <w:pStyle w:val="TekstTabeli"/>
              <w:rPr>
                <w:lang w:val="pl-PL"/>
              </w:rPr>
            </w:pPr>
          </w:p>
        </w:tc>
        <w:tc>
          <w:tcPr>
            <w:tcW w:w="678" w:type="dxa"/>
          </w:tcPr>
          <w:p w14:paraId="2853D23B" w14:textId="77777777" w:rsidR="00831A07" w:rsidRPr="00032411" w:rsidRDefault="00831A07" w:rsidP="00E45F30">
            <w:pPr>
              <w:pStyle w:val="TekstTabeli"/>
              <w:rPr>
                <w:lang w:val="pl-PL"/>
              </w:rPr>
            </w:pPr>
          </w:p>
        </w:tc>
        <w:tc>
          <w:tcPr>
            <w:tcW w:w="396" w:type="dxa"/>
          </w:tcPr>
          <w:p w14:paraId="32B4F97A" w14:textId="77777777" w:rsidR="00831A07" w:rsidRPr="00032411" w:rsidRDefault="00831A07" w:rsidP="00E45F30">
            <w:pPr>
              <w:pStyle w:val="TekstTabeli"/>
              <w:rPr>
                <w:lang w:val="pl-PL"/>
              </w:rPr>
            </w:pPr>
          </w:p>
        </w:tc>
        <w:tc>
          <w:tcPr>
            <w:tcW w:w="678" w:type="dxa"/>
          </w:tcPr>
          <w:p w14:paraId="63D38134" w14:textId="77777777" w:rsidR="00831A07" w:rsidRPr="00032411" w:rsidRDefault="00831A07" w:rsidP="00E45F30">
            <w:pPr>
              <w:pStyle w:val="TekstTabeli"/>
              <w:rPr>
                <w:lang w:val="pl-PL"/>
              </w:rPr>
            </w:pPr>
          </w:p>
        </w:tc>
      </w:tr>
      <w:tr w:rsidR="00831A07" w14:paraId="4DDEB435" w14:textId="77777777" w:rsidTr="00E45F30">
        <w:trPr>
          <w:cantSplit/>
        </w:trPr>
        <w:tc>
          <w:tcPr>
            <w:tcW w:w="510" w:type="dxa"/>
            <w:vAlign w:val="center"/>
          </w:tcPr>
          <w:p w14:paraId="4B8F4F1A" w14:textId="77777777" w:rsidR="00831A07" w:rsidRDefault="00831A07" w:rsidP="00E45F30">
            <w:pPr>
              <w:pStyle w:val="TekstTabeli"/>
              <w:jc w:val="center"/>
            </w:pPr>
            <w:r>
              <w:t>11.</w:t>
            </w:r>
          </w:p>
        </w:tc>
        <w:tc>
          <w:tcPr>
            <w:tcW w:w="6236" w:type="dxa"/>
          </w:tcPr>
          <w:p w14:paraId="53DA6BFD" w14:textId="77777777" w:rsidR="00831A07" w:rsidRPr="00032411" w:rsidRDefault="00831A07" w:rsidP="00E45F30">
            <w:pPr>
              <w:pStyle w:val="TekstTabeli"/>
              <w:tabs>
                <w:tab w:val="left" w:pos="393"/>
              </w:tabs>
              <w:rPr>
                <w:lang w:val="pl-PL"/>
              </w:rPr>
            </w:pPr>
            <w:r w:rsidRPr="00032411">
              <w:rPr>
                <w:lang w:val="pl-PL"/>
              </w:rPr>
              <w:t xml:space="preserve">Czy interesariusze są informowani o wdrażaniu odpowiedzialności </w:t>
            </w:r>
            <w:r>
              <w:rPr>
                <w:lang w:val="pl-PL"/>
              </w:rPr>
              <w:br/>
            </w:r>
            <w:r w:rsidRPr="00032411">
              <w:rPr>
                <w:lang w:val="pl-PL"/>
              </w:rPr>
              <w:t xml:space="preserve">społecznej </w:t>
            </w:r>
            <w:r>
              <w:rPr>
                <w:lang w:val="pl-PL"/>
              </w:rPr>
              <w:t>uczelni</w:t>
            </w:r>
            <w:r w:rsidRPr="00032411">
              <w:rPr>
                <w:lang w:val="pl-PL"/>
              </w:rPr>
              <w:t>?</w:t>
            </w:r>
          </w:p>
        </w:tc>
        <w:tc>
          <w:tcPr>
            <w:tcW w:w="678" w:type="dxa"/>
          </w:tcPr>
          <w:p w14:paraId="7D6DB70D" w14:textId="77777777" w:rsidR="00831A07" w:rsidRPr="00032411" w:rsidRDefault="00831A07" w:rsidP="00E45F30">
            <w:pPr>
              <w:pStyle w:val="TekstTabeli"/>
              <w:rPr>
                <w:lang w:val="pl-PL"/>
              </w:rPr>
            </w:pPr>
          </w:p>
        </w:tc>
        <w:tc>
          <w:tcPr>
            <w:tcW w:w="678" w:type="dxa"/>
          </w:tcPr>
          <w:p w14:paraId="75146E5F" w14:textId="77777777" w:rsidR="00831A07" w:rsidRPr="00032411" w:rsidRDefault="00831A07" w:rsidP="00E45F30">
            <w:pPr>
              <w:pStyle w:val="TekstTabeli"/>
              <w:rPr>
                <w:lang w:val="pl-PL"/>
              </w:rPr>
            </w:pPr>
          </w:p>
        </w:tc>
        <w:tc>
          <w:tcPr>
            <w:tcW w:w="396" w:type="dxa"/>
          </w:tcPr>
          <w:p w14:paraId="2BDB2E12" w14:textId="77777777" w:rsidR="00831A07" w:rsidRPr="00032411" w:rsidRDefault="00831A07" w:rsidP="00E45F30">
            <w:pPr>
              <w:pStyle w:val="TekstTabeli"/>
              <w:rPr>
                <w:lang w:val="pl-PL"/>
              </w:rPr>
            </w:pPr>
          </w:p>
        </w:tc>
        <w:tc>
          <w:tcPr>
            <w:tcW w:w="678" w:type="dxa"/>
          </w:tcPr>
          <w:p w14:paraId="12833040" w14:textId="77777777" w:rsidR="00831A07" w:rsidRPr="00032411" w:rsidRDefault="00831A07" w:rsidP="00E45F30">
            <w:pPr>
              <w:pStyle w:val="TekstTabeli"/>
              <w:rPr>
                <w:lang w:val="pl-PL"/>
              </w:rPr>
            </w:pPr>
          </w:p>
        </w:tc>
      </w:tr>
      <w:tr w:rsidR="00831A07" w14:paraId="2AC2CF18" w14:textId="77777777" w:rsidTr="00E45F30">
        <w:trPr>
          <w:cantSplit/>
        </w:trPr>
        <w:tc>
          <w:tcPr>
            <w:tcW w:w="510" w:type="dxa"/>
            <w:vAlign w:val="center"/>
          </w:tcPr>
          <w:p w14:paraId="73B42E7E" w14:textId="77777777" w:rsidR="00831A07" w:rsidRDefault="00831A07" w:rsidP="00E45F30">
            <w:pPr>
              <w:pStyle w:val="TekstTabeli"/>
              <w:jc w:val="center"/>
            </w:pPr>
            <w:r>
              <w:t>12.</w:t>
            </w:r>
          </w:p>
        </w:tc>
        <w:tc>
          <w:tcPr>
            <w:tcW w:w="6236" w:type="dxa"/>
          </w:tcPr>
          <w:p w14:paraId="62687E6C" w14:textId="77777777" w:rsidR="00831A07" w:rsidRPr="00032411" w:rsidRDefault="00831A07" w:rsidP="00E45F30">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5DC6EFBE" w14:textId="77777777" w:rsidR="00831A07" w:rsidRPr="00032411" w:rsidRDefault="00831A07" w:rsidP="00E45F30">
            <w:pPr>
              <w:pStyle w:val="TekstTabeli"/>
              <w:rPr>
                <w:lang w:val="pl-PL"/>
              </w:rPr>
            </w:pPr>
          </w:p>
        </w:tc>
        <w:tc>
          <w:tcPr>
            <w:tcW w:w="678" w:type="dxa"/>
          </w:tcPr>
          <w:p w14:paraId="33E82530" w14:textId="77777777" w:rsidR="00831A07" w:rsidRPr="00032411" w:rsidRDefault="00831A07" w:rsidP="00E45F30">
            <w:pPr>
              <w:pStyle w:val="TekstTabeli"/>
              <w:rPr>
                <w:lang w:val="pl-PL"/>
              </w:rPr>
            </w:pPr>
          </w:p>
        </w:tc>
        <w:tc>
          <w:tcPr>
            <w:tcW w:w="396" w:type="dxa"/>
          </w:tcPr>
          <w:p w14:paraId="6BE7821E" w14:textId="77777777" w:rsidR="00831A07" w:rsidRPr="00032411" w:rsidRDefault="00831A07" w:rsidP="00E45F30">
            <w:pPr>
              <w:pStyle w:val="TekstTabeli"/>
              <w:rPr>
                <w:lang w:val="pl-PL"/>
              </w:rPr>
            </w:pPr>
          </w:p>
        </w:tc>
        <w:tc>
          <w:tcPr>
            <w:tcW w:w="678" w:type="dxa"/>
          </w:tcPr>
          <w:p w14:paraId="2B77B761" w14:textId="77777777" w:rsidR="00831A07" w:rsidRPr="00032411" w:rsidRDefault="00831A07" w:rsidP="00E45F30">
            <w:pPr>
              <w:pStyle w:val="TekstTabeli"/>
              <w:rPr>
                <w:lang w:val="pl-PL"/>
              </w:rPr>
            </w:pPr>
          </w:p>
        </w:tc>
      </w:tr>
      <w:tr w:rsidR="00831A07" w14:paraId="183B382B" w14:textId="77777777" w:rsidTr="00E45F30">
        <w:trPr>
          <w:cantSplit/>
        </w:trPr>
        <w:tc>
          <w:tcPr>
            <w:tcW w:w="510" w:type="dxa"/>
            <w:vAlign w:val="center"/>
          </w:tcPr>
          <w:p w14:paraId="0E8F90CE" w14:textId="77777777" w:rsidR="00831A07" w:rsidRDefault="00831A07" w:rsidP="00E45F30">
            <w:pPr>
              <w:pStyle w:val="TekstTabeli"/>
              <w:jc w:val="center"/>
            </w:pPr>
            <w:r>
              <w:t>13.</w:t>
            </w:r>
          </w:p>
        </w:tc>
        <w:tc>
          <w:tcPr>
            <w:tcW w:w="6236" w:type="dxa"/>
          </w:tcPr>
          <w:p w14:paraId="34B2F472" w14:textId="77777777" w:rsidR="00831A07" w:rsidRPr="00032411" w:rsidRDefault="00831A07" w:rsidP="00E45F30">
            <w:pPr>
              <w:pStyle w:val="TekstTabeli"/>
              <w:tabs>
                <w:tab w:val="left" w:pos="1493"/>
              </w:tabs>
              <w:rPr>
                <w:lang w:val="pl-PL"/>
              </w:rPr>
            </w:pPr>
            <w:r w:rsidRPr="00032411">
              <w:rPr>
                <w:lang w:val="pl-PL"/>
              </w:rPr>
              <w:t xml:space="preserve">Czy istnieje mechanizm składania wniosków do uniwersytetu </w:t>
            </w:r>
            <w:r>
              <w:rPr>
                <w:lang w:val="pl-PL"/>
              </w:rPr>
              <w:t>dotyczących</w:t>
            </w:r>
            <w:r w:rsidRPr="00032411">
              <w:rPr>
                <w:lang w:val="pl-PL"/>
              </w:rPr>
              <w:t xml:space="preserve"> dezaprobat</w:t>
            </w:r>
            <w:r>
              <w:rPr>
                <w:lang w:val="pl-PL"/>
              </w:rPr>
              <w:t>y (brak zgody) dla zmian lub wdrażanych rozwiązań</w:t>
            </w:r>
            <w:r w:rsidRPr="00032411">
              <w:rPr>
                <w:lang w:val="pl-PL"/>
              </w:rPr>
              <w:t>?</w:t>
            </w:r>
          </w:p>
        </w:tc>
        <w:tc>
          <w:tcPr>
            <w:tcW w:w="678" w:type="dxa"/>
          </w:tcPr>
          <w:p w14:paraId="50588970" w14:textId="77777777" w:rsidR="00831A07" w:rsidRPr="00032411" w:rsidRDefault="00831A07" w:rsidP="00E45F30">
            <w:pPr>
              <w:pStyle w:val="TekstTabeli"/>
              <w:rPr>
                <w:lang w:val="pl-PL"/>
              </w:rPr>
            </w:pPr>
          </w:p>
        </w:tc>
        <w:tc>
          <w:tcPr>
            <w:tcW w:w="678" w:type="dxa"/>
          </w:tcPr>
          <w:p w14:paraId="6F9D6739" w14:textId="77777777" w:rsidR="00831A07" w:rsidRPr="00032411" w:rsidRDefault="00831A07" w:rsidP="00E45F30">
            <w:pPr>
              <w:pStyle w:val="TekstTabeli"/>
              <w:rPr>
                <w:lang w:val="pl-PL"/>
              </w:rPr>
            </w:pPr>
          </w:p>
        </w:tc>
        <w:tc>
          <w:tcPr>
            <w:tcW w:w="396" w:type="dxa"/>
          </w:tcPr>
          <w:p w14:paraId="048DF83C" w14:textId="77777777" w:rsidR="00831A07" w:rsidRPr="00032411" w:rsidRDefault="00831A07" w:rsidP="00E45F30">
            <w:pPr>
              <w:pStyle w:val="TekstTabeli"/>
              <w:rPr>
                <w:lang w:val="pl-PL"/>
              </w:rPr>
            </w:pPr>
          </w:p>
        </w:tc>
        <w:tc>
          <w:tcPr>
            <w:tcW w:w="678" w:type="dxa"/>
          </w:tcPr>
          <w:p w14:paraId="5578D975" w14:textId="77777777" w:rsidR="00831A07" w:rsidRPr="00032411" w:rsidRDefault="00831A07" w:rsidP="00E45F30">
            <w:pPr>
              <w:pStyle w:val="TekstTabeli"/>
              <w:rPr>
                <w:lang w:val="pl-PL"/>
              </w:rPr>
            </w:pPr>
          </w:p>
        </w:tc>
      </w:tr>
      <w:tr w:rsidR="00831A07" w14:paraId="7719218F" w14:textId="77777777" w:rsidTr="00E45F30">
        <w:trPr>
          <w:cantSplit/>
        </w:trPr>
        <w:tc>
          <w:tcPr>
            <w:tcW w:w="510" w:type="dxa"/>
            <w:vAlign w:val="center"/>
          </w:tcPr>
          <w:p w14:paraId="32E69B38" w14:textId="77777777" w:rsidR="00831A07" w:rsidRDefault="00831A07" w:rsidP="00E45F30">
            <w:pPr>
              <w:pStyle w:val="TekstTabeli"/>
              <w:jc w:val="center"/>
            </w:pPr>
            <w:r>
              <w:t>14.</w:t>
            </w:r>
          </w:p>
        </w:tc>
        <w:tc>
          <w:tcPr>
            <w:tcW w:w="6236" w:type="dxa"/>
          </w:tcPr>
          <w:p w14:paraId="53DD85C4" w14:textId="77777777" w:rsidR="00831A07" w:rsidRPr="001D0CA9" w:rsidRDefault="00831A07" w:rsidP="00E45F30">
            <w:pPr>
              <w:pStyle w:val="TekstTabeli"/>
              <w:rPr>
                <w:lang w:val="pl-PL"/>
              </w:rPr>
            </w:pPr>
            <w:r w:rsidRPr="001D0CA9">
              <w:rPr>
                <w:lang w:val="pl-PL"/>
              </w:rPr>
              <w:t>Czy ustalono terminy raportowania do interesariuszy?</w:t>
            </w:r>
          </w:p>
        </w:tc>
        <w:tc>
          <w:tcPr>
            <w:tcW w:w="678" w:type="dxa"/>
          </w:tcPr>
          <w:p w14:paraId="7461828C" w14:textId="77777777" w:rsidR="00831A07" w:rsidRPr="001D0CA9" w:rsidRDefault="00831A07" w:rsidP="00E45F30">
            <w:pPr>
              <w:pStyle w:val="TekstTabeli"/>
              <w:rPr>
                <w:lang w:val="pl-PL"/>
              </w:rPr>
            </w:pPr>
          </w:p>
        </w:tc>
        <w:tc>
          <w:tcPr>
            <w:tcW w:w="678" w:type="dxa"/>
          </w:tcPr>
          <w:p w14:paraId="5BDA2699" w14:textId="77777777" w:rsidR="00831A07" w:rsidRPr="001D0CA9" w:rsidRDefault="00831A07" w:rsidP="00E45F30">
            <w:pPr>
              <w:pStyle w:val="TekstTabeli"/>
              <w:rPr>
                <w:lang w:val="pl-PL"/>
              </w:rPr>
            </w:pPr>
          </w:p>
        </w:tc>
        <w:tc>
          <w:tcPr>
            <w:tcW w:w="396" w:type="dxa"/>
          </w:tcPr>
          <w:p w14:paraId="5B07B198" w14:textId="77777777" w:rsidR="00831A07" w:rsidRPr="001D0CA9" w:rsidRDefault="00831A07" w:rsidP="00E45F30">
            <w:pPr>
              <w:pStyle w:val="TekstTabeli"/>
              <w:rPr>
                <w:lang w:val="pl-PL"/>
              </w:rPr>
            </w:pPr>
          </w:p>
        </w:tc>
        <w:tc>
          <w:tcPr>
            <w:tcW w:w="678" w:type="dxa"/>
          </w:tcPr>
          <w:p w14:paraId="5134F147" w14:textId="77777777" w:rsidR="00831A07" w:rsidRPr="001D0CA9" w:rsidRDefault="00831A07" w:rsidP="00E45F30">
            <w:pPr>
              <w:pStyle w:val="TekstTabeli"/>
              <w:rPr>
                <w:lang w:val="pl-PL"/>
              </w:rPr>
            </w:pPr>
          </w:p>
        </w:tc>
      </w:tr>
      <w:tr w:rsidR="00831A07" w14:paraId="5502BD2A" w14:textId="77777777" w:rsidTr="00E45F30">
        <w:trPr>
          <w:cantSplit/>
        </w:trPr>
        <w:tc>
          <w:tcPr>
            <w:tcW w:w="510" w:type="dxa"/>
            <w:vAlign w:val="center"/>
          </w:tcPr>
          <w:p w14:paraId="1A2952F4" w14:textId="77777777" w:rsidR="00831A07" w:rsidRDefault="00831A07" w:rsidP="00E45F30">
            <w:pPr>
              <w:pStyle w:val="TekstTabeli"/>
              <w:keepNext/>
              <w:jc w:val="center"/>
            </w:pPr>
            <w:r>
              <w:t>15.</w:t>
            </w:r>
          </w:p>
        </w:tc>
        <w:tc>
          <w:tcPr>
            <w:tcW w:w="6236" w:type="dxa"/>
          </w:tcPr>
          <w:p w14:paraId="3E60129D" w14:textId="77777777" w:rsidR="00831A07" w:rsidRPr="001D0CA9" w:rsidRDefault="00831A07" w:rsidP="00E45F30">
            <w:pPr>
              <w:pStyle w:val="TekstTabeli"/>
              <w:keepNext/>
              <w:rPr>
                <w:lang w:val="pl-PL"/>
              </w:rPr>
            </w:pPr>
            <w:r w:rsidRPr="001D0CA9">
              <w:rPr>
                <w:lang w:val="pl-PL"/>
              </w:rPr>
              <w:t xml:space="preserve">Czy zaangażowany interesariusz jest monitorowany i </w:t>
            </w:r>
            <w:r>
              <w:rPr>
                <w:lang w:val="pl-PL"/>
              </w:rPr>
              <w:t xml:space="preserve">regularnie </w:t>
            </w:r>
            <w:r w:rsidRPr="001D0CA9">
              <w:rPr>
                <w:lang w:val="pl-PL"/>
              </w:rPr>
              <w:t>oceniany?</w:t>
            </w:r>
          </w:p>
        </w:tc>
        <w:tc>
          <w:tcPr>
            <w:tcW w:w="678" w:type="dxa"/>
          </w:tcPr>
          <w:p w14:paraId="06B6DED1" w14:textId="77777777" w:rsidR="00831A07" w:rsidRPr="001D0CA9" w:rsidRDefault="00831A07" w:rsidP="00E45F30">
            <w:pPr>
              <w:pStyle w:val="TekstTabeli"/>
              <w:keepNext/>
              <w:rPr>
                <w:lang w:val="pl-PL"/>
              </w:rPr>
            </w:pPr>
          </w:p>
        </w:tc>
        <w:tc>
          <w:tcPr>
            <w:tcW w:w="678" w:type="dxa"/>
          </w:tcPr>
          <w:p w14:paraId="308E99DF" w14:textId="77777777" w:rsidR="00831A07" w:rsidRPr="001D0CA9" w:rsidRDefault="00831A07" w:rsidP="00E45F30">
            <w:pPr>
              <w:pStyle w:val="TekstTabeli"/>
              <w:keepNext/>
              <w:rPr>
                <w:lang w:val="pl-PL"/>
              </w:rPr>
            </w:pPr>
          </w:p>
        </w:tc>
        <w:tc>
          <w:tcPr>
            <w:tcW w:w="396" w:type="dxa"/>
          </w:tcPr>
          <w:p w14:paraId="69B1BE5A" w14:textId="77777777" w:rsidR="00831A07" w:rsidRPr="001D0CA9" w:rsidRDefault="00831A07" w:rsidP="00E45F30">
            <w:pPr>
              <w:pStyle w:val="TekstTabeli"/>
              <w:keepNext/>
              <w:rPr>
                <w:lang w:val="pl-PL"/>
              </w:rPr>
            </w:pPr>
          </w:p>
        </w:tc>
        <w:tc>
          <w:tcPr>
            <w:tcW w:w="678" w:type="dxa"/>
          </w:tcPr>
          <w:p w14:paraId="62E06154" w14:textId="77777777" w:rsidR="00831A07" w:rsidRPr="001D0CA9" w:rsidRDefault="00831A07" w:rsidP="00E45F30">
            <w:pPr>
              <w:pStyle w:val="TekstTabeli"/>
              <w:keepNext/>
              <w:rPr>
                <w:lang w:val="pl-PL"/>
              </w:rPr>
            </w:pPr>
          </w:p>
        </w:tc>
      </w:tr>
    </w:tbl>
    <w:p w14:paraId="651FD271" w14:textId="77777777" w:rsidR="00831A07" w:rsidRPr="00D95B07" w:rsidRDefault="00831A07" w:rsidP="00831A0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10D91F42" w14:textId="77777777" w:rsidR="00831A07" w:rsidRDefault="00831A07" w:rsidP="00831A07">
      <w:r>
        <w:t>Stosowanie działań sprawdzających w zakresie zarzadzania relacjami z interesariuszami jest tym bardziej istotne im bardziej złożone jest środowisko istotnych interesariuszy organizacji. W przypadku uniwersytetów, a szczególnie uczelni publicznych w Polsce takie działania są szczególnie ważne. Zaproponowane po</w:t>
      </w:r>
      <w:r>
        <w:fldChar w:fldCharType="begin"/>
      </w:r>
      <w:r>
        <w:instrText xml:space="preserve"> REF _Ref157071584 \p \h </w:instrText>
      </w:r>
      <w:r>
        <w:fldChar w:fldCharType="separate"/>
      </w:r>
      <w:r>
        <w:t>wyżej</w:t>
      </w:r>
      <w:r>
        <w:fldChar w:fldCharType="end"/>
      </w:r>
      <w:r>
        <w:t xml:space="preserve"> (</w:t>
      </w:r>
      <w:r>
        <w:fldChar w:fldCharType="begin"/>
      </w:r>
      <w:r>
        <w:instrText xml:space="preserve"> REF _Ref157071594 \h </w:instrText>
      </w:r>
      <w:r>
        <w:fldChar w:fldCharType="separate"/>
      </w:r>
      <w:r>
        <w:t xml:space="preserve">Tabela </w:t>
      </w:r>
      <w:r>
        <w:rPr>
          <w:noProof/>
        </w:rPr>
        <w:t>55</w:t>
      </w:r>
      <w:r>
        <w:fldChar w:fldCharType="end"/>
      </w:r>
      <w:r>
        <w:t xml:space="preserve">)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t>
      </w:r>
      <w:r>
        <w:lastRenderedPageBreak/>
        <w:t>wymagane jest jedynie czy kryteria opisane poszczególnymi pytaniami są spełnione w wystarczającym stopniu czy nie (+ lub -).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490D129" w14:textId="77777777" w:rsidR="00831A07" w:rsidRPr="004658C8" w:rsidRDefault="00831A07" w:rsidP="00831A07">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podrozdziale metody i techniki mogą być cenną inspiracją to stosowania w środowisku akademickim zarówno do analizy interesariuszy, jak i planowania komunikacji z nimi, a także kontrolowania stopnia dojrzałości uczelni w zakresie relacji z interesariuszami. 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podrozdziale.</w:t>
      </w:r>
    </w:p>
    <w:p w14:paraId="06C64DBE" w14:textId="77777777" w:rsidR="00831A07" w:rsidRDefault="00831A07" w:rsidP="00831A07">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t>podrozdz</w:t>
      </w:r>
      <w:proofErr w:type="spellEnd"/>
      <w:r>
        <w:t xml:space="preserve">. </w:t>
      </w:r>
      <w:r>
        <w:fldChar w:fldCharType="begin"/>
      </w:r>
      <w:r>
        <w:instrText xml:space="preserve"> REF _Ref141469082 \r \h </w:instrText>
      </w:r>
      <w:r>
        <w:fldChar w:fldCharType="separate"/>
      </w:r>
      <w:r>
        <w:t>1.4</w:t>
      </w:r>
      <w:r>
        <w:fldChar w:fldCharType="end"/>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proofErr w:type="spellStart"/>
      <w:r w:rsidRPr="00683BD5">
        <w:rPr>
          <w:i/>
          <w:iCs/>
        </w:rPr>
        <w:t>interested</w:t>
      </w:r>
      <w:proofErr w:type="spellEnd"/>
      <w:r w:rsidRPr="00683BD5">
        <w:rPr>
          <w:i/>
          <w:iCs/>
        </w:rPr>
        <w:t xml:space="preserve"> </w:t>
      </w:r>
      <w:proofErr w:type="spellStart"/>
      <w:r w:rsidRPr="00683BD5">
        <w:rPr>
          <w:i/>
          <w:iCs/>
        </w:rPr>
        <w:t>parties</w:t>
      </w:r>
      <w:proofErr w:type="spellEnd"/>
      <w:r>
        <w:t>), zamiast interesariusze (</w:t>
      </w:r>
      <w:proofErr w:type="spellStart"/>
      <w:r w:rsidRPr="00683BD5">
        <w:rPr>
          <w:i/>
          <w:iCs/>
        </w:rPr>
        <w:t>stakeholders</w:t>
      </w:r>
      <w:proofErr w:type="spellEnd"/>
      <w:r>
        <w:t xml:space="preserve">). Niech podkreśleniem niezwykle ważnej roli interesariuszy w tym normatywnym systemie zarzadzania jakością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542EBB59" w14:textId="77777777" w:rsidR="00831A07" w:rsidRDefault="00831A07" w:rsidP="00831A07">
      <w:r>
        <w:t>Z drugiej strony ciekawym zagadnieniem wydaje się też, czy i jak wiele może brakować do zgodności z wymaganiami normatywnego SZOE (EOMS, wg ISO 21001) przy bardzo dobrym wypełnianiu kryteriów oceny PKA? Niech pomocą w odpowiedzi na to pytanie będzie analiza zgodności kryteriów oceny programowej PKA z jedenastoma zasadami Systemu Zarządzania Organizacją Edukacyjną przedstawiona w Tabeli 58.</w:t>
      </w:r>
    </w:p>
    <w:p w14:paraId="1FD61EE0" w14:textId="77777777" w:rsidR="00831A07" w:rsidRDefault="00831A07" w:rsidP="00831A07">
      <w:pPr>
        <w:pStyle w:val="Tytutabeli"/>
      </w:pPr>
      <w:r>
        <w:lastRenderedPageBreak/>
        <w:t xml:space="preserve">Tabela </w:t>
      </w:r>
      <w:fldSimple w:instr=" SEQ Tabela \* ARABIC ">
        <w:r>
          <w:rPr>
            <w:noProof/>
          </w:rPr>
          <w:t>58</w:t>
        </w:r>
      </w:fldSimple>
      <w:r>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p>
    <w:tbl>
      <w:tblPr>
        <w:tblStyle w:val="TableGrid"/>
        <w:tblW w:w="9071" w:type="dxa"/>
        <w:tblLook w:val="04A0" w:firstRow="1" w:lastRow="0" w:firstColumn="1" w:lastColumn="0" w:noHBand="0" w:noVBand="1"/>
      </w:tblPr>
      <w:tblGrid>
        <w:gridCol w:w="2243"/>
        <w:gridCol w:w="5502"/>
        <w:gridCol w:w="1326"/>
      </w:tblGrid>
      <w:tr w:rsidR="00831A07" w:rsidRPr="00AA0814" w14:paraId="45ADF804" w14:textId="77777777" w:rsidTr="00E45F30">
        <w:trPr>
          <w:cantSplit/>
          <w:tblHeader/>
        </w:trPr>
        <w:tc>
          <w:tcPr>
            <w:tcW w:w="2243" w:type="dxa"/>
            <w:vAlign w:val="center"/>
          </w:tcPr>
          <w:p w14:paraId="746B2D2C" w14:textId="77777777" w:rsidR="00831A07" w:rsidRPr="00DE30DF" w:rsidRDefault="00831A07" w:rsidP="00E45F30">
            <w:pPr>
              <w:pStyle w:val="TekstTabeli"/>
              <w:keepNext/>
              <w:jc w:val="center"/>
              <w:rPr>
                <w:b/>
                <w:bCs w:val="0"/>
              </w:rPr>
            </w:pPr>
            <w:r w:rsidRPr="00DE30DF">
              <w:rPr>
                <w:b/>
                <w:bCs w:val="0"/>
              </w:rPr>
              <w:t xml:space="preserve">Zasada EOMS </w:t>
            </w:r>
            <w:r w:rsidRPr="00DE30DF">
              <w:rPr>
                <w:b/>
                <w:bCs w:val="0"/>
              </w:rPr>
              <w:br/>
              <w:t>(ISO 21001)</w:t>
            </w:r>
          </w:p>
        </w:tc>
        <w:tc>
          <w:tcPr>
            <w:tcW w:w="5502" w:type="dxa"/>
            <w:vAlign w:val="center"/>
          </w:tcPr>
          <w:p w14:paraId="4EB0DADC" w14:textId="77777777" w:rsidR="00831A07" w:rsidRPr="00DE30DF" w:rsidRDefault="00831A07" w:rsidP="00E45F30">
            <w:pPr>
              <w:pStyle w:val="TekstTabeli"/>
              <w:keepNext/>
              <w:rPr>
                <w:b/>
                <w:bCs w:val="0"/>
                <w:lang w:val="pl-PL"/>
              </w:rPr>
            </w:pPr>
            <w:r w:rsidRPr="00DE30DF">
              <w:rPr>
                <w:b/>
                <w:bCs w:val="0"/>
                <w:lang w:val="pl-PL"/>
              </w:rPr>
              <w:t>Opis poziomu zgodności kryteriów oceny PKA</w:t>
            </w:r>
          </w:p>
        </w:tc>
        <w:tc>
          <w:tcPr>
            <w:tcW w:w="1326" w:type="dxa"/>
            <w:vAlign w:val="center"/>
          </w:tcPr>
          <w:p w14:paraId="71C8F6B8" w14:textId="77777777" w:rsidR="00831A07" w:rsidRPr="00DE30DF" w:rsidRDefault="00831A07" w:rsidP="00E45F30">
            <w:pPr>
              <w:pStyle w:val="TekstTabeli"/>
              <w:keepNext/>
              <w:jc w:val="center"/>
              <w:rPr>
                <w:b/>
                <w:bCs w:val="0"/>
              </w:rPr>
            </w:pPr>
            <w:proofErr w:type="spellStart"/>
            <w:r w:rsidRPr="00DE30DF">
              <w:rPr>
                <w:b/>
                <w:bCs w:val="0"/>
              </w:rPr>
              <w:t>Ocena</w:t>
            </w:r>
            <w:proofErr w:type="spellEnd"/>
            <w:r w:rsidRPr="00DE30DF">
              <w:rPr>
                <w:b/>
                <w:bCs w:val="0"/>
              </w:rPr>
              <w:t xml:space="preserve"> </w:t>
            </w:r>
            <w:r w:rsidRPr="00DE30DF">
              <w:rPr>
                <w:b/>
                <w:bCs w:val="0"/>
              </w:rPr>
              <w:br/>
            </w:r>
            <w:proofErr w:type="spellStart"/>
            <w:r w:rsidRPr="00DE30DF">
              <w:rPr>
                <w:b/>
                <w:bCs w:val="0"/>
              </w:rPr>
              <w:t>zgodności</w:t>
            </w:r>
            <w:proofErr w:type="spellEnd"/>
          </w:p>
        </w:tc>
      </w:tr>
      <w:tr w:rsidR="00831A07" w:rsidRPr="00AA0814" w14:paraId="2F402AD0" w14:textId="77777777" w:rsidTr="00E45F30">
        <w:trPr>
          <w:cantSplit/>
        </w:trPr>
        <w:tc>
          <w:tcPr>
            <w:tcW w:w="2243" w:type="dxa"/>
            <w:vAlign w:val="center"/>
          </w:tcPr>
          <w:p w14:paraId="3E107F01" w14:textId="77777777" w:rsidR="00831A07" w:rsidRPr="00820656" w:rsidRDefault="00831A07" w:rsidP="00E45F30">
            <w:pPr>
              <w:pStyle w:val="TekstTabeli"/>
              <w:jc w:val="center"/>
              <w:rPr>
                <w:lang w:val="pl-PL"/>
              </w:rPr>
            </w:pPr>
            <w:r>
              <w:rPr>
                <w:lang w:val="pl-PL"/>
              </w:rPr>
              <w:t xml:space="preserve">1. </w:t>
            </w:r>
            <w:r w:rsidRPr="00820656">
              <w:rPr>
                <w:lang w:val="pl-PL"/>
              </w:rPr>
              <w:t xml:space="preserve">Koncentracja </w:t>
            </w:r>
            <w:r>
              <w:rPr>
                <w:lang w:val="pl-PL"/>
              </w:rPr>
              <w:br/>
            </w:r>
            <w:r w:rsidRPr="00820656">
              <w:rPr>
                <w:lang w:val="pl-PL"/>
              </w:rPr>
              <w:t>na studentach i innych beneficjentach</w:t>
            </w:r>
          </w:p>
        </w:tc>
        <w:tc>
          <w:tcPr>
            <w:tcW w:w="5502" w:type="dxa"/>
            <w:vAlign w:val="center"/>
          </w:tcPr>
          <w:p w14:paraId="19E52321" w14:textId="77777777" w:rsidR="00831A07" w:rsidRPr="00820656" w:rsidRDefault="00831A07" w:rsidP="00E45F30">
            <w:pPr>
              <w:pStyle w:val="TekstTabeli"/>
              <w:rPr>
                <w:lang w:val="pl-PL"/>
              </w:rPr>
            </w:pPr>
            <w:r>
              <w:rPr>
                <w:lang w:val="pl-PL"/>
              </w:rPr>
              <w:t>Uwzględnianie</w:t>
            </w:r>
            <w:r w:rsidRPr="00820656">
              <w:rPr>
                <w:lang w:val="pl-PL"/>
              </w:rPr>
              <w:t xml:space="preserve"> student</w:t>
            </w:r>
            <w:r>
              <w:rPr>
                <w:lang w:val="pl-PL"/>
              </w:rPr>
              <w:t>ów</w:t>
            </w:r>
            <w:r w:rsidRPr="00820656">
              <w:rPr>
                <w:lang w:val="pl-PL"/>
              </w:rPr>
              <w:t xml:space="preserve"> jest podkreślan</w:t>
            </w:r>
            <w:r>
              <w:rPr>
                <w:lang w:val="pl-PL"/>
              </w:rPr>
              <w:t>e</w:t>
            </w:r>
            <w:r w:rsidRPr="00820656">
              <w:rPr>
                <w:lang w:val="pl-PL"/>
              </w:rPr>
              <w:t xml:space="preserve"> wielokrotnie i bardzo wyraźnie</w:t>
            </w:r>
            <w:r>
              <w:rPr>
                <w:lang w:val="pl-PL"/>
              </w:rPr>
              <w:t>.</w:t>
            </w:r>
            <w:r w:rsidRPr="00820656">
              <w:rPr>
                <w:lang w:val="pl-PL"/>
              </w:rPr>
              <w:t xml:space="preserve"> </w:t>
            </w:r>
            <w:r>
              <w:rPr>
                <w:lang w:val="pl-PL"/>
              </w:rPr>
              <w:t>I</w:t>
            </w:r>
            <w:r w:rsidRPr="00820656">
              <w:rPr>
                <w:lang w:val="pl-PL"/>
              </w:rPr>
              <w:t>nn</w:t>
            </w:r>
            <w:r>
              <w:rPr>
                <w:lang w:val="pl-PL"/>
              </w:rPr>
              <w:t>i</w:t>
            </w:r>
            <w:r w:rsidRPr="00820656">
              <w:rPr>
                <w:lang w:val="pl-PL"/>
              </w:rPr>
              <w:t xml:space="preserve"> beneficjen</w:t>
            </w:r>
            <w:r>
              <w:rPr>
                <w:lang w:val="pl-PL"/>
              </w:rPr>
              <w:t>ci (interesariusze) wspominani</w:t>
            </w:r>
            <w:r w:rsidRPr="00820656">
              <w:rPr>
                <w:lang w:val="pl-PL"/>
              </w:rPr>
              <w:t xml:space="preserve"> bardzo mało</w:t>
            </w:r>
            <w:r>
              <w:rPr>
                <w:lang w:val="pl-PL"/>
              </w:rPr>
              <w:t>, szczątkowo.</w:t>
            </w:r>
          </w:p>
        </w:tc>
        <w:tc>
          <w:tcPr>
            <w:tcW w:w="1326" w:type="dxa"/>
            <w:vAlign w:val="center"/>
          </w:tcPr>
          <w:p w14:paraId="068173B2" w14:textId="77777777" w:rsidR="00831A07" w:rsidRPr="00820656" w:rsidRDefault="00831A07" w:rsidP="00E45F30">
            <w:pPr>
              <w:pStyle w:val="TekstTabeli"/>
              <w:jc w:val="center"/>
            </w:pPr>
            <w:r>
              <w:t>CZĘŚCIOWO</w:t>
            </w:r>
          </w:p>
        </w:tc>
      </w:tr>
      <w:tr w:rsidR="00831A07" w:rsidRPr="00AA0814" w14:paraId="1EBCF82C" w14:textId="77777777" w:rsidTr="00E45F30">
        <w:trPr>
          <w:cantSplit/>
        </w:trPr>
        <w:tc>
          <w:tcPr>
            <w:tcW w:w="2243" w:type="dxa"/>
            <w:vAlign w:val="center"/>
          </w:tcPr>
          <w:p w14:paraId="4BB73B6A" w14:textId="77777777" w:rsidR="00831A07" w:rsidRPr="00AA0814" w:rsidRDefault="00831A07" w:rsidP="00E45F30">
            <w:pPr>
              <w:pStyle w:val="TekstTabeli"/>
              <w:jc w:val="center"/>
              <w:rPr>
                <w:lang w:val="pl-PL"/>
              </w:rPr>
            </w:pPr>
            <w:r>
              <w:rPr>
                <w:lang w:val="pl-PL"/>
              </w:rPr>
              <w:t xml:space="preserve">2. Wizjonerskie </w:t>
            </w:r>
            <w:r>
              <w:rPr>
                <w:lang w:val="pl-PL"/>
              </w:rPr>
              <w:br/>
              <w:t>p</w:t>
            </w:r>
            <w:r w:rsidRPr="00AA0814">
              <w:rPr>
                <w:lang w:val="pl-PL"/>
              </w:rPr>
              <w:t>rzywództwo</w:t>
            </w:r>
          </w:p>
        </w:tc>
        <w:tc>
          <w:tcPr>
            <w:tcW w:w="5502" w:type="dxa"/>
            <w:vAlign w:val="center"/>
          </w:tcPr>
          <w:p w14:paraId="4F6F20C8" w14:textId="77777777" w:rsidR="00831A07" w:rsidRPr="00820656" w:rsidRDefault="00831A07" w:rsidP="00E45F30">
            <w:pPr>
              <w:pStyle w:val="TekstTabeli"/>
              <w:rPr>
                <w:lang w:val="pl-PL"/>
              </w:rPr>
            </w:pPr>
            <w:r>
              <w:rPr>
                <w:lang w:val="pl-PL"/>
              </w:rPr>
              <w:t>B</w:t>
            </w:r>
            <w:r w:rsidRPr="00820656">
              <w:rPr>
                <w:lang w:val="pl-PL"/>
              </w:rPr>
              <w:t>rak</w:t>
            </w:r>
            <w:r>
              <w:rPr>
                <w:lang w:val="pl-PL"/>
              </w:rPr>
              <w:t xml:space="preserve">. </w:t>
            </w:r>
            <w:r w:rsidRPr="00820656">
              <w:rPr>
                <w:lang w:val="pl-PL"/>
              </w:rPr>
              <w:t>Pewne niewielkie elementy wynikające z przywództwa, ale odnoszące się do sposobu organizacji procesów są uwzględnione w ramach kryteriów 2 i 10</w:t>
            </w:r>
          </w:p>
        </w:tc>
        <w:tc>
          <w:tcPr>
            <w:tcW w:w="1326" w:type="dxa"/>
            <w:vAlign w:val="center"/>
          </w:tcPr>
          <w:p w14:paraId="7549793C" w14:textId="77777777" w:rsidR="00831A07" w:rsidRPr="00DE30DF" w:rsidRDefault="00831A07" w:rsidP="00E45F30">
            <w:pPr>
              <w:pStyle w:val="TekstTabeli"/>
              <w:jc w:val="center"/>
              <w:rPr>
                <w:lang w:val="pl-PL"/>
              </w:rPr>
            </w:pPr>
            <w:r>
              <w:rPr>
                <w:lang w:val="pl-PL"/>
              </w:rPr>
              <w:t>NIE</w:t>
            </w:r>
          </w:p>
        </w:tc>
      </w:tr>
      <w:tr w:rsidR="00831A07" w:rsidRPr="00AA0814" w14:paraId="67B5BE3B" w14:textId="77777777" w:rsidTr="00E45F30">
        <w:trPr>
          <w:cantSplit/>
        </w:trPr>
        <w:tc>
          <w:tcPr>
            <w:tcW w:w="2243" w:type="dxa"/>
            <w:vAlign w:val="center"/>
          </w:tcPr>
          <w:p w14:paraId="52896FBF" w14:textId="77777777" w:rsidR="00831A07" w:rsidRPr="00AA0814" w:rsidRDefault="00831A07" w:rsidP="00E45F30">
            <w:pPr>
              <w:pStyle w:val="TekstTabeli"/>
              <w:jc w:val="center"/>
              <w:rPr>
                <w:lang w:val="pl-PL"/>
              </w:rPr>
            </w:pPr>
            <w:r>
              <w:rPr>
                <w:lang w:val="pl-PL"/>
              </w:rPr>
              <w:t xml:space="preserve">3. </w:t>
            </w:r>
            <w:r w:rsidRPr="00AA0814">
              <w:rPr>
                <w:lang w:val="pl-PL"/>
              </w:rPr>
              <w:t xml:space="preserve">Zaangażowanie </w:t>
            </w:r>
            <w:r>
              <w:rPr>
                <w:lang w:val="pl-PL"/>
              </w:rPr>
              <w:br/>
              <w:t>pracowników (ludzi)</w:t>
            </w:r>
          </w:p>
        </w:tc>
        <w:tc>
          <w:tcPr>
            <w:tcW w:w="5502" w:type="dxa"/>
            <w:vAlign w:val="center"/>
          </w:tcPr>
          <w:p w14:paraId="7D90E253" w14:textId="77777777" w:rsidR="00831A07" w:rsidRPr="00820656" w:rsidRDefault="00831A07" w:rsidP="00E45F30">
            <w:pPr>
              <w:pStyle w:val="TekstTabeli"/>
              <w:rPr>
                <w:lang w:val="pl-PL"/>
              </w:rPr>
            </w:pPr>
            <w:r w:rsidRPr="00820656">
              <w:rPr>
                <w:lang w:val="pl-PL"/>
              </w:rPr>
              <w:t>Brak</w:t>
            </w:r>
            <w:r>
              <w:rPr>
                <w:lang w:val="pl-PL"/>
              </w:rPr>
              <w:t>.</w:t>
            </w:r>
            <w:r w:rsidRPr="00820656">
              <w:rPr>
                <w:lang w:val="pl-PL"/>
              </w:rPr>
              <w:t xml:space="preserve"> </w:t>
            </w:r>
            <w:r>
              <w:rPr>
                <w:lang w:val="pl-PL"/>
              </w:rPr>
              <w:t>J</w:t>
            </w:r>
            <w:r w:rsidRPr="00820656">
              <w:rPr>
                <w:lang w:val="pl-PL"/>
              </w:rPr>
              <w:t xml:space="preserve">edynie uwzględniona </w:t>
            </w:r>
            <w:r>
              <w:rPr>
                <w:lang w:val="pl-PL"/>
              </w:rPr>
              <w:t xml:space="preserve">jest </w:t>
            </w:r>
            <w:r w:rsidRPr="00820656">
              <w:rPr>
                <w:lang w:val="pl-PL"/>
              </w:rPr>
              <w:t>polityka kadrowa (SJK 4.2) oraz w wielu miejscach określone, że należy zapewnić udział studentów w procesach oceny i podejmowania decyzji</w:t>
            </w:r>
          </w:p>
        </w:tc>
        <w:tc>
          <w:tcPr>
            <w:tcW w:w="1326" w:type="dxa"/>
            <w:vAlign w:val="center"/>
          </w:tcPr>
          <w:p w14:paraId="3A479897" w14:textId="77777777" w:rsidR="00831A07" w:rsidRPr="008C0B48" w:rsidRDefault="00831A07" w:rsidP="00E45F30">
            <w:pPr>
              <w:pStyle w:val="TekstTabeli"/>
              <w:jc w:val="center"/>
              <w:rPr>
                <w:lang w:val="pl-PL"/>
              </w:rPr>
            </w:pPr>
            <w:r>
              <w:rPr>
                <w:lang w:val="pl-PL"/>
              </w:rPr>
              <w:t>NIE</w:t>
            </w:r>
          </w:p>
        </w:tc>
      </w:tr>
      <w:tr w:rsidR="00831A07" w:rsidRPr="00AA0814" w14:paraId="42925ED8" w14:textId="77777777" w:rsidTr="00E45F30">
        <w:trPr>
          <w:cantSplit/>
        </w:trPr>
        <w:tc>
          <w:tcPr>
            <w:tcW w:w="2243" w:type="dxa"/>
            <w:vAlign w:val="center"/>
          </w:tcPr>
          <w:p w14:paraId="424FD46B" w14:textId="77777777" w:rsidR="00831A07" w:rsidRPr="00AA0814" w:rsidRDefault="00831A07" w:rsidP="00E45F30">
            <w:pPr>
              <w:pStyle w:val="TekstTabeli"/>
              <w:jc w:val="center"/>
              <w:rPr>
                <w:lang w:val="pl-PL"/>
              </w:rPr>
            </w:pPr>
            <w:r>
              <w:rPr>
                <w:lang w:val="pl-PL"/>
              </w:rPr>
              <w:t xml:space="preserve">4. </w:t>
            </w:r>
            <w:r w:rsidRPr="00AA0814">
              <w:rPr>
                <w:lang w:val="pl-PL"/>
              </w:rPr>
              <w:t>Podejście procesowe</w:t>
            </w:r>
          </w:p>
        </w:tc>
        <w:tc>
          <w:tcPr>
            <w:tcW w:w="5502" w:type="dxa"/>
            <w:vAlign w:val="center"/>
          </w:tcPr>
          <w:p w14:paraId="0B94F7CC" w14:textId="77777777" w:rsidR="00831A07" w:rsidRPr="00DE30DF" w:rsidRDefault="00831A07" w:rsidP="00E45F30">
            <w:pPr>
              <w:pStyle w:val="TekstTabeli"/>
              <w:rPr>
                <w:lang w:val="pl-PL"/>
              </w:rPr>
            </w:pPr>
            <w:r w:rsidRPr="00DE30DF">
              <w:rPr>
                <w:lang w:val="pl-PL"/>
              </w:rPr>
              <w:t>Brak bezpośrednich odniesień, kryteria 2 i 10 odnoszą się do sposobu organizacji procesów</w:t>
            </w:r>
            <w:r>
              <w:rPr>
                <w:lang w:val="pl-PL"/>
              </w:rPr>
              <w:t>.</w:t>
            </w:r>
          </w:p>
        </w:tc>
        <w:tc>
          <w:tcPr>
            <w:tcW w:w="1326" w:type="dxa"/>
            <w:vAlign w:val="center"/>
          </w:tcPr>
          <w:p w14:paraId="6CF3084D" w14:textId="77777777" w:rsidR="00831A07" w:rsidRPr="00DE30DF" w:rsidRDefault="00831A07" w:rsidP="00E45F30">
            <w:pPr>
              <w:pStyle w:val="TekstTabeli"/>
              <w:jc w:val="center"/>
              <w:rPr>
                <w:lang w:val="pl-PL"/>
              </w:rPr>
            </w:pPr>
            <w:r>
              <w:rPr>
                <w:lang w:val="pl-PL"/>
              </w:rPr>
              <w:t>NIE</w:t>
            </w:r>
          </w:p>
        </w:tc>
      </w:tr>
      <w:tr w:rsidR="00831A07" w:rsidRPr="00AA0814" w14:paraId="4F26E370" w14:textId="77777777" w:rsidTr="00E45F30">
        <w:trPr>
          <w:cantSplit/>
        </w:trPr>
        <w:tc>
          <w:tcPr>
            <w:tcW w:w="2243" w:type="dxa"/>
            <w:vAlign w:val="center"/>
          </w:tcPr>
          <w:p w14:paraId="044D5B77" w14:textId="77777777" w:rsidR="00831A07" w:rsidRPr="00AA0814" w:rsidRDefault="00831A07" w:rsidP="00E45F30">
            <w:pPr>
              <w:pStyle w:val="TekstTabeli"/>
              <w:jc w:val="center"/>
              <w:rPr>
                <w:lang w:val="pl-PL"/>
              </w:rPr>
            </w:pPr>
            <w:r>
              <w:rPr>
                <w:lang w:val="pl-PL"/>
              </w:rPr>
              <w:t xml:space="preserve">5. </w:t>
            </w:r>
            <w:r w:rsidRPr="00AA0814">
              <w:rPr>
                <w:lang w:val="pl-PL"/>
              </w:rPr>
              <w:t>Ciągłe doskonalenie</w:t>
            </w:r>
          </w:p>
        </w:tc>
        <w:tc>
          <w:tcPr>
            <w:tcW w:w="5502" w:type="dxa"/>
            <w:vAlign w:val="center"/>
          </w:tcPr>
          <w:p w14:paraId="26BA934A" w14:textId="77777777" w:rsidR="00831A07" w:rsidRPr="00DE30DF" w:rsidRDefault="00831A07" w:rsidP="00E45F30">
            <w:pPr>
              <w:pStyle w:val="TekstTabeli"/>
              <w:rPr>
                <w:lang w:val="pl-PL"/>
              </w:rPr>
            </w:pPr>
            <w:r w:rsidRPr="00DE30DF">
              <w:rPr>
                <w:lang w:val="pl-PL"/>
              </w:rPr>
              <w:t>SJK</w:t>
            </w:r>
            <w:r>
              <w:rPr>
                <w:lang w:val="pl-PL"/>
              </w:rPr>
              <w:t> </w:t>
            </w:r>
            <w:r w:rsidRPr="00DE30DF">
              <w:rPr>
                <w:lang w:val="pl-PL"/>
              </w:rPr>
              <w:t>10.2</w:t>
            </w:r>
            <w:r>
              <w:rPr>
                <w:lang w:val="pl-PL"/>
              </w:rPr>
              <w:t>,</w:t>
            </w:r>
            <w:r w:rsidRPr="00DE30DF">
              <w:rPr>
                <w:lang w:val="pl-PL"/>
              </w:rPr>
              <w:t xml:space="preserve"> </w:t>
            </w:r>
            <w:r w:rsidRPr="008C0B48">
              <w:rPr>
                <w:szCs w:val="18"/>
                <w:lang w:val="pl-PL"/>
              </w:rPr>
              <w:t>SJK </w:t>
            </w:r>
            <w:r w:rsidRPr="00DE30DF">
              <w:rPr>
                <w:lang w:val="pl-PL"/>
              </w:rPr>
              <w:t>9.2</w:t>
            </w:r>
            <w:r>
              <w:rPr>
                <w:lang w:val="pl-PL"/>
              </w:rPr>
              <w:t>,</w:t>
            </w:r>
            <w:r w:rsidRPr="00DE30DF">
              <w:rPr>
                <w:lang w:val="pl-PL"/>
              </w:rPr>
              <w:t xml:space="preserve"> </w:t>
            </w:r>
            <w:r w:rsidRPr="008C0B48">
              <w:rPr>
                <w:szCs w:val="18"/>
                <w:lang w:val="pl-PL"/>
              </w:rPr>
              <w:t>SJK </w:t>
            </w:r>
            <w:r w:rsidRPr="00DE30DF">
              <w:rPr>
                <w:lang w:val="pl-PL"/>
              </w:rPr>
              <w:t xml:space="preserve">8.2, </w:t>
            </w:r>
            <w:r w:rsidRPr="008C0B48">
              <w:rPr>
                <w:szCs w:val="18"/>
                <w:lang w:val="pl-PL"/>
              </w:rPr>
              <w:t>SJK </w:t>
            </w:r>
            <w:r w:rsidRPr="00DE30DF">
              <w:rPr>
                <w:lang w:val="pl-PL"/>
              </w:rPr>
              <w:t xml:space="preserve">7.2, </w:t>
            </w:r>
            <w:r w:rsidRPr="008C0B48">
              <w:rPr>
                <w:szCs w:val="18"/>
                <w:lang w:val="pl-PL"/>
              </w:rPr>
              <w:t>SJK </w:t>
            </w:r>
            <w:r w:rsidRPr="00DE30DF">
              <w:rPr>
                <w:lang w:val="pl-PL"/>
              </w:rPr>
              <w:t xml:space="preserve">6.2, </w:t>
            </w:r>
            <w:r w:rsidRPr="008C0B48">
              <w:rPr>
                <w:szCs w:val="18"/>
                <w:lang w:val="pl-PL"/>
              </w:rPr>
              <w:t>SJK </w:t>
            </w:r>
            <w:r w:rsidRPr="00DE30DF">
              <w:rPr>
                <w:lang w:val="pl-PL"/>
              </w:rPr>
              <w:t xml:space="preserve">5.2, </w:t>
            </w:r>
            <w:r w:rsidRPr="008C0B48">
              <w:rPr>
                <w:szCs w:val="18"/>
                <w:lang w:val="pl-PL"/>
              </w:rPr>
              <w:t>SJK </w:t>
            </w:r>
            <w:r w:rsidRPr="00DE30DF">
              <w:rPr>
                <w:lang w:val="pl-PL"/>
              </w:rPr>
              <w:t xml:space="preserve">4.2 </w:t>
            </w:r>
            <w:r>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EB1340E" w14:textId="77777777" w:rsidR="00831A07" w:rsidRPr="00DE30DF" w:rsidRDefault="00831A07" w:rsidP="00E45F30">
            <w:pPr>
              <w:pStyle w:val="TekstTabeli"/>
              <w:jc w:val="center"/>
              <w:rPr>
                <w:lang w:val="pl-PL"/>
              </w:rPr>
            </w:pPr>
            <w:r>
              <w:rPr>
                <w:lang w:val="pl-PL"/>
              </w:rPr>
              <w:t>TAK</w:t>
            </w:r>
          </w:p>
        </w:tc>
      </w:tr>
      <w:tr w:rsidR="00831A07" w:rsidRPr="00AA0814" w14:paraId="3E8F9FCF" w14:textId="77777777" w:rsidTr="00E45F30">
        <w:trPr>
          <w:cantSplit/>
        </w:trPr>
        <w:tc>
          <w:tcPr>
            <w:tcW w:w="2243" w:type="dxa"/>
            <w:vAlign w:val="center"/>
          </w:tcPr>
          <w:p w14:paraId="21F01E2D" w14:textId="77777777" w:rsidR="00831A07" w:rsidRPr="00AA0814" w:rsidRDefault="00831A07" w:rsidP="00E45F30">
            <w:pPr>
              <w:pStyle w:val="TekstTabeli"/>
              <w:jc w:val="center"/>
              <w:rPr>
                <w:lang w:val="pl-PL"/>
              </w:rPr>
            </w:pPr>
            <w:r>
              <w:rPr>
                <w:lang w:val="pl-PL"/>
              </w:rPr>
              <w:t xml:space="preserve">6. </w:t>
            </w:r>
            <w:r w:rsidRPr="00AA0814">
              <w:rPr>
                <w:lang w:val="pl-PL"/>
              </w:rPr>
              <w:t>Podejmowanie decyzji na podstawie faktów</w:t>
            </w:r>
          </w:p>
        </w:tc>
        <w:tc>
          <w:tcPr>
            <w:tcW w:w="5502" w:type="dxa"/>
            <w:vAlign w:val="center"/>
          </w:tcPr>
          <w:p w14:paraId="13C259B3" w14:textId="77777777" w:rsidR="00831A07" w:rsidRPr="00820656" w:rsidRDefault="00831A07" w:rsidP="00E45F30">
            <w:pPr>
              <w:pStyle w:val="TekstTabeli"/>
              <w:rPr>
                <w:lang w:val="pl-PL"/>
              </w:rPr>
            </w:pPr>
            <w:r>
              <w:rPr>
                <w:szCs w:val="18"/>
                <w:lang w:val="pl-PL"/>
              </w:rPr>
              <w:t>SJK </w:t>
            </w:r>
            <w:r w:rsidRPr="00DE30DF">
              <w:rPr>
                <w:lang w:val="pl-PL"/>
              </w:rPr>
              <w:t xml:space="preserve">4.2, </w:t>
            </w:r>
            <w:r>
              <w:rPr>
                <w:szCs w:val="18"/>
                <w:lang w:val="pl-PL"/>
              </w:rPr>
              <w:t>SJK </w:t>
            </w:r>
            <w:r w:rsidRPr="00DE30DF">
              <w:rPr>
                <w:lang w:val="pl-PL"/>
              </w:rPr>
              <w:t xml:space="preserve">5.2, </w:t>
            </w:r>
            <w:r>
              <w:rPr>
                <w:szCs w:val="18"/>
                <w:lang w:val="pl-PL"/>
              </w:rPr>
              <w:t>SJK </w:t>
            </w:r>
            <w:r w:rsidRPr="00DE30DF">
              <w:rPr>
                <w:lang w:val="pl-PL"/>
              </w:rPr>
              <w:t xml:space="preserve">6.2, </w:t>
            </w:r>
            <w:r>
              <w:rPr>
                <w:szCs w:val="18"/>
                <w:lang w:val="pl-PL"/>
              </w:rPr>
              <w:t>SJK </w:t>
            </w:r>
            <w:r w:rsidRPr="00DE30DF">
              <w:rPr>
                <w:lang w:val="pl-PL"/>
              </w:rPr>
              <w:t xml:space="preserve">7.2, </w:t>
            </w:r>
            <w:r>
              <w:rPr>
                <w:szCs w:val="18"/>
                <w:lang w:val="pl-PL"/>
              </w:rPr>
              <w:t>SJK </w:t>
            </w:r>
            <w:r w:rsidRPr="00DE30DF">
              <w:rPr>
                <w:lang w:val="pl-PL"/>
              </w:rPr>
              <w:t xml:space="preserve">8.2, </w:t>
            </w:r>
            <w:r>
              <w:rPr>
                <w:szCs w:val="18"/>
                <w:lang w:val="pl-PL"/>
              </w:rPr>
              <w:t>SJK </w:t>
            </w:r>
            <w:r w:rsidRPr="00DE30DF">
              <w:rPr>
                <w:lang w:val="pl-PL"/>
              </w:rPr>
              <w:t xml:space="preserve">9.2 i </w:t>
            </w:r>
            <w:r>
              <w:rPr>
                <w:szCs w:val="18"/>
                <w:lang w:val="pl-PL"/>
              </w:rPr>
              <w:t>SJK </w:t>
            </w:r>
            <w:r w:rsidRPr="00DE30DF">
              <w:rPr>
                <w:lang w:val="pl-PL"/>
              </w:rPr>
              <w:t>10.2 uwzględniają pomiar i podejmowanie decyzji w zakresie doskonalenia na podstawie tego pomiaru.</w:t>
            </w:r>
          </w:p>
        </w:tc>
        <w:tc>
          <w:tcPr>
            <w:tcW w:w="1326" w:type="dxa"/>
            <w:vAlign w:val="center"/>
          </w:tcPr>
          <w:p w14:paraId="21F7E818" w14:textId="77777777" w:rsidR="00831A07" w:rsidRPr="00820656" w:rsidRDefault="00831A07" w:rsidP="00E45F30">
            <w:pPr>
              <w:pStyle w:val="TekstTabeli"/>
              <w:jc w:val="center"/>
              <w:rPr>
                <w:lang w:val="pl-PL"/>
              </w:rPr>
            </w:pPr>
            <w:r>
              <w:rPr>
                <w:lang w:val="pl-PL"/>
              </w:rPr>
              <w:t>TAK</w:t>
            </w:r>
          </w:p>
        </w:tc>
      </w:tr>
      <w:tr w:rsidR="00831A07" w:rsidRPr="00AA0814" w14:paraId="4ACECFB6" w14:textId="77777777" w:rsidTr="00E45F30">
        <w:trPr>
          <w:cantSplit/>
        </w:trPr>
        <w:tc>
          <w:tcPr>
            <w:tcW w:w="2243" w:type="dxa"/>
            <w:vAlign w:val="center"/>
          </w:tcPr>
          <w:p w14:paraId="26F29FCB" w14:textId="77777777" w:rsidR="00831A07" w:rsidRPr="00AA0814" w:rsidRDefault="00831A07" w:rsidP="00E45F30">
            <w:pPr>
              <w:pStyle w:val="TekstTabeli"/>
              <w:jc w:val="center"/>
              <w:rPr>
                <w:lang w:val="pl-PL"/>
              </w:rPr>
            </w:pPr>
            <w:r>
              <w:rPr>
                <w:lang w:val="pl-PL"/>
              </w:rPr>
              <w:t xml:space="preserve">7. </w:t>
            </w:r>
            <w:r w:rsidRPr="00AA0814">
              <w:rPr>
                <w:lang w:val="pl-PL"/>
              </w:rPr>
              <w:t>Zarządzanie relacjami</w:t>
            </w:r>
          </w:p>
        </w:tc>
        <w:tc>
          <w:tcPr>
            <w:tcW w:w="5502" w:type="dxa"/>
            <w:vAlign w:val="center"/>
          </w:tcPr>
          <w:p w14:paraId="44E8EF2F" w14:textId="77777777" w:rsidR="00831A07" w:rsidRPr="00DE30DF" w:rsidRDefault="00831A07" w:rsidP="00E45F30">
            <w:pPr>
              <w:pStyle w:val="TekstTabeli"/>
              <w:rPr>
                <w:lang w:val="pl-PL"/>
              </w:rPr>
            </w:pPr>
            <w:r w:rsidRPr="00DE30DF">
              <w:rPr>
                <w:lang w:val="pl-PL"/>
              </w:rPr>
              <w:t>pewne elementy tego procesu wskazane w SJK 6.1 (współpraca z</w:t>
            </w:r>
            <w:r>
              <w:rPr>
                <w:lang w:val="pl-PL"/>
              </w:rPr>
              <w:t> </w:t>
            </w:r>
            <w:r w:rsidRPr="00DE30DF">
              <w:rPr>
                <w:lang w:val="pl-PL"/>
              </w:rPr>
              <w:t xml:space="preserve">otoczeniem) i </w:t>
            </w:r>
            <w:r>
              <w:rPr>
                <w:szCs w:val="18"/>
                <w:lang w:val="pl-PL"/>
              </w:rPr>
              <w:t>SJK </w:t>
            </w:r>
            <w:r w:rsidRPr="00DE30DF">
              <w:rPr>
                <w:lang w:val="pl-PL"/>
              </w:rPr>
              <w:t>9.2 (informacja),</w:t>
            </w:r>
          </w:p>
        </w:tc>
        <w:tc>
          <w:tcPr>
            <w:tcW w:w="1326" w:type="dxa"/>
            <w:vAlign w:val="center"/>
          </w:tcPr>
          <w:p w14:paraId="372CC002" w14:textId="77777777" w:rsidR="00831A07" w:rsidRPr="00DE30DF" w:rsidRDefault="00831A07" w:rsidP="00E45F30">
            <w:pPr>
              <w:pStyle w:val="TekstTabeli"/>
              <w:jc w:val="center"/>
              <w:rPr>
                <w:lang w:val="pl-PL"/>
              </w:rPr>
            </w:pPr>
            <w:r>
              <w:rPr>
                <w:lang w:val="pl-PL"/>
              </w:rPr>
              <w:t>CZĘŚCIOWO</w:t>
            </w:r>
          </w:p>
        </w:tc>
      </w:tr>
      <w:tr w:rsidR="00831A07" w:rsidRPr="00AA0814" w14:paraId="3F024A89" w14:textId="77777777" w:rsidTr="00E45F30">
        <w:trPr>
          <w:cantSplit/>
        </w:trPr>
        <w:tc>
          <w:tcPr>
            <w:tcW w:w="2243" w:type="dxa"/>
            <w:vAlign w:val="center"/>
          </w:tcPr>
          <w:p w14:paraId="7B0361CA" w14:textId="77777777" w:rsidR="00831A07" w:rsidRPr="00AA0814" w:rsidRDefault="00831A07" w:rsidP="00E45F30">
            <w:pPr>
              <w:pStyle w:val="TekstTabeli"/>
              <w:jc w:val="center"/>
              <w:rPr>
                <w:lang w:val="pl-PL"/>
              </w:rPr>
            </w:pPr>
            <w:r>
              <w:rPr>
                <w:lang w:val="pl-PL"/>
              </w:rPr>
              <w:t xml:space="preserve">8. </w:t>
            </w:r>
            <w:r w:rsidRPr="00AA0814">
              <w:rPr>
                <w:lang w:val="pl-PL"/>
              </w:rPr>
              <w:t xml:space="preserve">Społeczna </w:t>
            </w:r>
            <w:r>
              <w:rPr>
                <w:lang w:val="pl-PL"/>
              </w:rPr>
              <w:br/>
            </w:r>
            <w:r w:rsidRPr="00AA0814">
              <w:rPr>
                <w:lang w:val="pl-PL"/>
              </w:rPr>
              <w:t xml:space="preserve">odpowiedzialność </w:t>
            </w:r>
            <w:r>
              <w:rPr>
                <w:lang w:val="pl-PL"/>
              </w:rPr>
              <w:br/>
            </w:r>
            <w:r w:rsidRPr="00AA0814">
              <w:rPr>
                <w:lang w:val="pl-PL"/>
              </w:rPr>
              <w:t>organizacji edukacyjnej</w:t>
            </w:r>
          </w:p>
        </w:tc>
        <w:tc>
          <w:tcPr>
            <w:tcW w:w="5502" w:type="dxa"/>
            <w:vAlign w:val="center"/>
          </w:tcPr>
          <w:p w14:paraId="4BCB7912" w14:textId="77777777" w:rsidR="00831A07" w:rsidRPr="00DE30DF" w:rsidRDefault="00831A07" w:rsidP="00E45F30">
            <w:pPr>
              <w:pStyle w:val="TekstTabeli"/>
              <w:rPr>
                <w:lang w:val="pl-PL"/>
              </w:rPr>
            </w:pPr>
            <w:r w:rsidRPr="00DE30DF">
              <w:rPr>
                <w:lang w:val="pl-PL"/>
              </w:rPr>
              <w:t xml:space="preserve">Nie jest wskazana wprost. Pewne elementy odnoszące się do relacji z otoczeniem społeczno-gospodarczym wskazane jedynie w </w:t>
            </w:r>
            <w:r>
              <w:rPr>
                <w:szCs w:val="18"/>
                <w:lang w:val="pl-PL"/>
              </w:rPr>
              <w:t>SJK </w:t>
            </w:r>
            <w:r w:rsidRPr="00DE30DF">
              <w:rPr>
                <w:lang w:val="pl-PL"/>
              </w:rPr>
              <w:t xml:space="preserve">1.1, </w:t>
            </w:r>
            <w:r>
              <w:rPr>
                <w:szCs w:val="18"/>
                <w:lang w:val="pl-PL"/>
              </w:rPr>
              <w:t>SJK </w:t>
            </w:r>
            <w:r w:rsidRPr="00DE30DF">
              <w:rPr>
                <w:lang w:val="pl-PL"/>
              </w:rPr>
              <w:t xml:space="preserve">6.1, </w:t>
            </w:r>
            <w:r>
              <w:rPr>
                <w:szCs w:val="18"/>
                <w:lang w:val="pl-PL"/>
              </w:rPr>
              <w:t>SJK </w:t>
            </w:r>
            <w:r w:rsidRPr="00DE30DF">
              <w:rPr>
                <w:lang w:val="pl-PL"/>
              </w:rPr>
              <w:t>6.2;</w:t>
            </w:r>
          </w:p>
        </w:tc>
        <w:tc>
          <w:tcPr>
            <w:tcW w:w="1326" w:type="dxa"/>
            <w:vAlign w:val="center"/>
          </w:tcPr>
          <w:p w14:paraId="57F07696" w14:textId="77777777" w:rsidR="00831A07" w:rsidRPr="00DE30DF" w:rsidRDefault="00831A07" w:rsidP="00E45F30">
            <w:pPr>
              <w:pStyle w:val="TekstTabeli"/>
              <w:jc w:val="center"/>
              <w:rPr>
                <w:lang w:val="pl-PL"/>
              </w:rPr>
            </w:pPr>
            <w:r>
              <w:rPr>
                <w:lang w:val="pl-PL"/>
              </w:rPr>
              <w:t>NIE</w:t>
            </w:r>
          </w:p>
        </w:tc>
      </w:tr>
      <w:tr w:rsidR="00831A07" w:rsidRPr="00AA0814" w14:paraId="3D6F5547" w14:textId="77777777" w:rsidTr="00E45F30">
        <w:trPr>
          <w:cantSplit/>
        </w:trPr>
        <w:tc>
          <w:tcPr>
            <w:tcW w:w="2243" w:type="dxa"/>
            <w:vAlign w:val="center"/>
          </w:tcPr>
          <w:p w14:paraId="55F22EC7" w14:textId="77777777" w:rsidR="00831A07" w:rsidRPr="00AA0814" w:rsidRDefault="00831A07" w:rsidP="00E45F30">
            <w:pPr>
              <w:pStyle w:val="TekstTabeli"/>
              <w:jc w:val="center"/>
              <w:rPr>
                <w:lang w:val="pl-PL"/>
              </w:rPr>
            </w:pPr>
            <w:r>
              <w:rPr>
                <w:lang w:val="pl-PL"/>
              </w:rPr>
              <w:t xml:space="preserve">9. </w:t>
            </w:r>
            <w:r w:rsidRPr="00AA0814">
              <w:rPr>
                <w:lang w:val="pl-PL"/>
              </w:rPr>
              <w:t xml:space="preserve">Dostępność </w:t>
            </w:r>
            <w:r>
              <w:rPr>
                <w:lang w:val="pl-PL"/>
              </w:rPr>
              <w:br/>
            </w:r>
            <w:r w:rsidRPr="00AA0814">
              <w:rPr>
                <w:lang w:val="pl-PL"/>
              </w:rPr>
              <w:t>i sprawiedliwość</w:t>
            </w:r>
          </w:p>
        </w:tc>
        <w:tc>
          <w:tcPr>
            <w:tcW w:w="5502" w:type="dxa"/>
            <w:vAlign w:val="center"/>
          </w:tcPr>
          <w:p w14:paraId="46F96D4C" w14:textId="77777777" w:rsidR="00831A07" w:rsidRPr="00DE30DF" w:rsidRDefault="00831A07" w:rsidP="00E45F30">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69E2D0C0" w14:textId="77777777" w:rsidR="00831A07" w:rsidRPr="00DE30DF" w:rsidRDefault="00831A07" w:rsidP="00E45F30">
            <w:pPr>
              <w:pStyle w:val="TekstTabeli"/>
              <w:jc w:val="center"/>
              <w:rPr>
                <w:lang w:val="pl-PL"/>
              </w:rPr>
            </w:pPr>
            <w:r>
              <w:rPr>
                <w:lang w:val="pl-PL"/>
              </w:rPr>
              <w:t>NIE</w:t>
            </w:r>
          </w:p>
        </w:tc>
      </w:tr>
      <w:tr w:rsidR="00831A07" w:rsidRPr="00AA0814" w14:paraId="70A71494" w14:textId="77777777" w:rsidTr="00E45F30">
        <w:trPr>
          <w:cantSplit/>
        </w:trPr>
        <w:tc>
          <w:tcPr>
            <w:tcW w:w="2243" w:type="dxa"/>
            <w:vAlign w:val="center"/>
          </w:tcPr>
          <w:p w14:paraId="73276479" w14:textId="77777777" w:rsidR="00831A07" w:rsidRPr="00AA0814" w:rsidRDefault="00831A07" w:rsidP="00E45F30">
            <w:pPr>
              <w:pStyle w:val="TekstTabeli"/>
              <w:jc w:val="center"/>
              <w:rPr>
                <w:lang w:val="pl-PL"/>
              </w:rPr>
            </w:pPr>
            <w:r>
              <w:rPr>
                <w:lang w:val="pl-PL"/>
              </w:rPr>
              <w:t xml:space="preserve">10. </w:t>
            </w:r>
            <w:r w:rsidRPr="00AA0814">
              <w:rPr>
                <w:lang w:val="pl-PL"/>
              </w:rPr>
              <w:t>Etyczne postępowanie w ramach procesu kształcenia</w:t>
            </w:r>
          </w:p>
        </w:tc>
        <w:tc>
          <w:tcPr>
            <w:tcW w:w="5502" w:type="dxa"/>
            <w:vAlign w:val="center"/>
          </w:tcPr>
          <w:p w14:paraId="49467470" w14:textId="77777777" w:rsidR="00831A07" w:rsidRPr="00820656" w:rsidRDefault="00831A07" w:rsidP="00E45F30">
            <w:pPr>
              <w:pStyle w:val="TekstTabeli"/>
              <w:rPr>
                <w:lang w:val="pl-PL"/>
              </w:rPr>
            </w:pPr>
            <w:r>
              <w:rPr>
                <w:lang w:val="pl-PL"/>
              </w:rPr>
              <w:t>Brak odniesień</w:t>
            </w:r>
          </w:p>
        </w:tc>
        <w:tc>
          <w:tcPr>
            <w:tcW w:w="1326" w:type="dxa"/>
            <w:vAlign w:val="center"/>
          </w:tcPr>
          <w:p w14:paraId="2EEDB78B" w14:textId="77777777" w:rsidR="00831A07" w:rsidRPr="00820656" w:rsidRDefault="00831A07" w:rsidP="00E45F30">
            <w:pPr>
              <w:pStyle w:val="TekstTabeli"/>
              <w:jc w:val="center"/>
              <w:rPr>
                <w:lang w:val="pl-PL"/>
              </w:rPr>
            </w:pPr>
            <w:r>
              <w:rPr>
                <w:lang w:val="pl-PL"/>
              </w:rPr>
              <w:t>NIE</w:t>
            </w:r>
          </w:p>
        </w:tc>
      </w:tr>
      <w:tr w:rsidR="00831A07" w:rsidRPr="00AA0814" w14:paraId="026C0897" w14:textId="77777777" w:rsidTr="00E45F30">
        <w:trPr>
          <w:cantSplit/>
        </w:trPr>
        <w:tc>
          <w:tcPr>
            <w:tcW w:w="2243" w:type="dxa"/>
            <w:vAlign w:val="center"/>
          </w:tcPr>
          <w:p w14:paraId="54CD5DBD" w14:textId="77777777" w:rsidR="00831A07" w:rsidRPr="00AA0814" w:rsidRDefault="00831A07" w:rsidP="00E45F30">
            <w:pPr>
              <w:pStyle w:val="TekstTabeli"/>
              <w:keepNext/>
              <w:jc w:val="center"/>
              <w:rPr>
                <w:lang w:val="pl-PL"/>
              </w:rPr>
            </w:pPr>
            <w:r>
              <w:rPr>
                <w:lang w:val="pl-PL"/>
              </w:rPr>
              <w:t xml:space="preserve">11. </w:t>
            </w:r>
            <w:r w:rsidRPr="00AA0814">
              <w:rPr>
                <w:lang w:val="pl-PL"/>
              </w:rPr>
              <w:t xml:space="preserve">Bezpieczeństwo </w:t>
            </w:r>
            <w:r>
              <w:rPr>
                <w:lang w:val="pl-PL"/>
              </w:rPr>
              <w:br/>
            </w:r>
            <w:r w:rsidRPr="00AA0814">
              <w:rPr>
                <w:lang w:val="pl-PL"/>
              </w:rPr>
              <w:t>i ochrona danych</w:t>
            </w:r>
          </w:p>
        </w:tc>
        <w:tc>
          <w:tcPr>
            <w:tcW w:w="5502" w:type="dxa"/>
            <w:vAlign w:val="center"/>
          </w:tcPr>
          <w:p w14:paraId="6591EBC2" w14:textId="77777777" w:rsidR="00831A07" w:rsidRPr="00AA0814" w:rsidRDefault="00831A07" w:rsidP="00E45F30">
            <w:pPr>
              <w:pStyle w:val="TekstTabeli"/>
              <w:keepNext/>
            </w:pPr>
            <w:r>
              <w:t xml:space="preserve">Brak </w:t>
            </w:r>
            <w:proofErr w:type="spellStart"/>
            <w:r>
              <w:t>odniesień</w:t>
            </w:r>
            <w:proofErr w:type="spellEnd"/>
          </w:p>
        </w:tc>
        <w:tc>
          <w:tcPr>
            <w:tcW w:w="1326" w:type="dxa"/>
            <w:vAlign w:val="center"/>
          </w:tcPr>
          <w:p w14:paraId="2A0E51FC" w14:textId="77777777" w:rsidR="00831A07" w:rsidRPr="00AA0814" w:rsidRDefault="00831A07" w:rsidP="00E45F30">
            <w:pPr>
              <w:pStyle w:val="TekstTabeli"/>
              <w:keepNext/>
              <w:jc w:val="center"/>
            </w:pPr>
            <w:r>
              <w:t>NIE</w:t>
            </w:r>
          </w:p>
        </w:tc>
      </w:tr>
    </w:tbl>
    <w:p w14:paraId="05924CBF" w14:textId="77777777" w:rsidR="00831A07" w:rsidRPr="00D95B07" w:rsidRDefault="00831A07" w:rsidP="00831A07">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5896DE3B" w14:textId="77777777" w:rsidR="00831A07" w:rsidRDefault="00831A07" w:rsidP="00831A07">
      <w:r>
        <w:t>Jak można zauważyć zasady oceny PKA w bardzo małym stopniu korespondują z zasadami SZOE opisanymi w normie ISO 21001. Tylko 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58 analiz wskazuje na brak odniesień w ramach kryteriów oceny programowej PKA do zasad normatywnego Systemu Zarządzania Organizacją Edukacyjną wg ISO 21001. Potwierdza to że systemy zapewniania jakości do których należą kryteria oceny PKA „</w:t>
      </w:r>
      <w:r w:rsidRPr="00322065">
        <w:t>w porównaniu do modeli zarządzania jakością nie wspierają procesów doskonalenia jakości</w:t>
      </w:r>
      <w:r>
        <w:t>”</w:t>
      </w:r>
      <w:r w:rsidRPr="00322065">
        <w:t xml:space="preserve"> </w:t>
      </w:r>
      <w:r w:rsidRPr="00322065">
        <w:fldChar w:fldCharType="begin" w:fldLock="1"/>
      </w:r>
      <w:r>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r>
        <w:t xml:space="preserve"> w sposób odpowiedni pomimo wyrażania wprost potrzeby zapewnienia procesów pomiaru i wprowadzania udoskonaleń. Brak uwzględniania tak istotnych elementów zarządzania jak przywódz</w:t>
      </w:r>
      <w:r>
        <w:lastRenderedPageBreak/>
        <w:t xml:space="preserve">two i zaangażowanie zespołu, a także braki w uwzględnianiu szerszego grona interesariuszy wydają się bardzo istotnie wpływać na zmniejszenie szans na skuteczne zarządzanie jakością.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 punktu widzenia systemu zarządzania uczelnią, jest poszerzony opis zasad SZOE przedstawiony w załączniku B. Zawiera on bardzo klarowne omówienie 11 zasad Systemu Zarządzania Organizacją Edukacyjną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odnoszące się do rozszerzonego szczegółowego opisu każdej z zasad, uzasadnienia dla jej istotności, kluczowych korzyści z jej stosowania oraz przykładów działań zgodnych z każdą z zasad. </w:t>
      </w:r>
    </w:p>
    <w:p w14:paraId="7A3945C8" w14:textId="77777777" w:rsidR="00831A07" w:rsidRPr="00877299" w:rsidRDefault="00831A07" w:rsidP="00831A07">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Rysunku 29.</w:t>
      </w:r>
    </w:p>
    <w:p w14:paraId="02370C43" w14:textId="77777777" w:rsidR="00831A07" w:rsidRDefault="00831A07" w:rsidP="00831A07">
      <w:pPr>
        <w:pStyle w:val="Rysunek"/>
      </w:pPr>
      <w:r w:rsidRPr="00C32144">
        <w:rPr>
          <w:noProof/>
        </w:rPr>
        <w:lastRenderedPageBreak/>
        <w:drawing>
          <wp:inline distT="0" distB="0" distL="0" distR="0" wp14:anchorId="3894939E" wp14:editId="36EFD67C">
            <wp:extent cx="4702842" cy="3312000"/>
            <wp:effectExtent l="0" t="0" r="0" b="0"/>
            <wp:docPr id="34327773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14DE0A88" w14:textId="77777777" w:rsidR="00831A07" w:rsidRDefault="00831A07" w:rsidP="00831A07">
      <w:pPr>
        <w:pStyle w:val="Rysunek"/>
      </w:pPr>
      <w:r>
        <w:t xml:space="preserve">Rysunek </w:t>
      </w:r>
      <w:fldSimple w:instr=" SEQ Rysunek \* ARABIC ">
        <w:r>
          <w:rPr>
            <w:noProof/>
          </w:rPr>
          <w:t>29</w:t>
        </w:r>
      </w:fldSimple>
      <w:r>
        <w:rPr>
          <w:noProof/>
        </w:rPr>
        <w:t>.</w:t>
      </w:r>
      <w:r>
        <w:t xml:space="preserve"> </w:t>
      </w:r>
      <w:r w:rsidRPr="00986591">
        <w:t xml:space="preserve">Model relacji wybranych czynników jakości usług uczelni </w:t>
      </w:r>
      <w:r>
        <w:t xml:space="preserve">technicznej </w:t>
      </w:r>
      <w:r w:rsidRPr="00986591">
        <w:t>związanych z satysfakcją</w:t>
      </w:r>
      <w:r>
        <w:br/>
      </w:r>
      <w:r w:rsidRPr="00986591">
        <w:t>interesariuszy</w:t>
      </w:r>
    </w:p>
    <w:p w14:paraId="2546D2FC" w14:textId="77777777" w:rsidR="00831A07" w:rsidRPr="00D95B07" w:rsidRDefault="00831A07" w:rsidP="00831A07">
      <w:pPr>
        <w:pStyle w:val="rdo"/>
        <w:rPr>
          <w:lang w:val="pl-PL"/>
        </w:rPr>
      </w:pPr>
      <w:r w:rsidRPr="00D95B07">
        <w:rPr>
          <w:lang w:val="pl-PL"/>
        </w:rPr>
        <w:t>Źródło: opracowanie własne.</w:t>
      </w:r>
    </w:p>
    <w:p w14:paraId="558691CC" w14:textId="2918D448" w:rsidR="009935B2" w:rsidRDefault="00831A07" w:rsidP="00831A07">
      <w:r>
        <w:t>Model (</w:t>
      </w:r>
      <w:r>
        <w:fldChar w:fldCharType="begin"/>
      </w:r>
      <w:r>
        <w:instrText xml:space="preserve"> REF _Ref157710966 \h </w:instrText>
      </w:r>
      <w:r>
        <w:fldChar w:fldCharType="separate"/>
      </w:r>
      <w:r>
        <w:t xml:space="preserve">Rysunek </w:t>
      </w:r>
      <w:r>
        <w:rPr>
          <w:noProof/>
        </w:rPr>
        <w:t>29</w:t>
      </w:r>
      <w:r>
        <w:fldChar w:fldCharType="end"/>
      </w:r>
      <w:r>
        <w:t>)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w:t>
      </w:r>
    </w:p>
    <w:p w14:paraId="0679AE8A" w14:textId="01CBC628" w:rsidR="00831A07" w:rsidRDefault="00831A07" w:rsidP="00831A07">
      <w:r>
        <w:t>Miara satysfakcji jest szczególnie istotną miarą jakości usług. Jest to również podkreślone w normie ISO 21001, gdzie już na wstępie (rozdz. 1) zwiększenie satysfakcji uczniów oraz innych beneficjentów jest wyraźnie wymienione wśród celów SZOE. Ponadto w pkt. 5.2.1 Normy satysfakcja głównych interesariuszy jest określona jako jeden z głównych wyznaczników koncentracji na interesariuszach, a w punkcie 6.2.1 jest wymieniona jako jeden z głównych elementów do wzięcia pod uwagę przy określeniu celów dla organizacji. Ponadto w pkt. 7.1.1 wyraźnie podkreślono satysfakcję również pracowników, jako równorzędny z zaangażowaniem czynnik sukcesu do brania pod uwagę przy zarządzaniu zasobami. Również w części rozdziału 7. dotyczącej komunikacji (</w:t>
      </w:r>
      <w:proofErr w:type="spellStart"/>
      <w:r>
        <w:t>podrozdz</w:t>
      </w:r>
      <w:proofErr w:type="spellEnd"/>
      <w:r>
        <w:t xml:space="preserve">. 7.4 Normy) w 7.4.3.1 są wskazane ankiety satysfakcji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 9.1.2 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w:t>
      </w:r>
      <w:r>
        <w:lastRenderedPageBreak/>
        <w:t xml:space="preserve">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 tym aspekcie można stwierdzić, że podejście promowane przez normę ISO 21001 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 np. wg normy ISO 9001.</w:t>
      </w:r>
    </w:p>
    <w:p w14:paraId="3F43BE1C" w14:textId="77777777" w:rsidR="00831A07" w:rsidRDefault="00831A07" w:rsidP="00831A07">
      <w:r>
        <w:t xml:space="preserve">W kontekście postrzegania jakości usług uczelni i satysfakcji z efektów ich działań nie sposób pominąć wpływu prestiżu na indywidualne postrzeganie uczelni (por. </w:t>
      </w:r>
      <w:proofErr w:type="spellStart"/>
      <w:r>
        <w:t>podrozdz</w:t>
      </w:r>
      <w:proofErr w:type="spellEnd"/>
      <w:r>
        <w:t xml:space="preserve">. </w:t>
      </w:r>
      <w:r>
        <w:fldChar w:fldCharType="begin"/>
      </w:r>
      <w:r>
        <w:instrText xml:space="preserve"> REF _Ref137885104 \r \h </w:instrText>
      </w:r>
      <w:r>
        <w:fldChar w:fldCharType="separate"/>
      </w:r>
      <w:r>
        <w:t>1.2.3</w:t>
      </w:r>
      <w:r>
        <w:fldChar w:fldCharType="end"/>
      </w:r>
      <w:r>
        <w:t>). Jest to szczególnie ważna kategoria oceny w odniesieniu do instytucji edukacji wyższej, gdyż „</w:t>
      </w:r>
      <w:r w:rsidRPr="00233788">
        <w:t>wielu interesariuszy odnosi korzyści z prestiżu uczelni: same uczelnie, organizacje tworzące rankingi i prawdopodobnie sami studenci i rodzice chcą wierzyć, że otrzymują najlepszą edukację na prestiżowej uczelni</w:t>
      </w:r>
      <w:r>
        <w:t>”</w:t>
      </w:r>
      <w:r w:rsidRPr="00233788">
        <w:t xml:space="preserve">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Natomiast wielu naukowców podkreśla, że „</w:t>
      </w:r>
      <w:r w:rsidRPr="00233788">
        <w:t>dla pracodawców nie ma większego znaczenia rodzaj ukończonej uczelni (college / uczenia przymiotnikowa / szkoła zawodowa lub uniwersytet) bo rekrutują na podstawie umiejętności przydatnych na stanowisku</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Co istotne dla formowania programów kształcenia „</w:t>
      </w:r>
      <w:r w:rsidRPr="00233788">
        <w:t>cechy w największym stopniu wpływające na zatrudnienie to głównie umiejętności miękkie (słuchanie, profesjonalizm, umiejętności interpersonalne), ale też umiejętność rozwiązywania problemów</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Z drugiej jednak strony istotą ciągłego doskonalenia jest zbudowanie w organizacji umiejętności do odczytywania sygnałów dotyczących rzeczywistych potrzeb interesariuszy oraz odpowiednio szybkiego wdrażania i testowania zmian. Sposoby na skutecznie poznawanie opinii interesariuszy oraz wykorzystanie informacji zwrotnej w ten sposób uzyskanej do doskonalenia systemy zarządzania jakością uczelni, ze szczególnym uwzględnieniem specyfiki uczelni technicznych, zostaną przedstawione w kolejnych rozdziałach.</w:t>
      </w:r>
    </w:p>
    <w:p w14:paraId="486C4470" w14:textId="77777777" w:rsidR="00831A07" w:rsidRDefault="00831A07" w:rsidP="00831A07"/>
    <w:p w14:paraId="75EC486F" w14:textId="77777777" w:rsidR="00831A07" w:rsidRPr="00D256F3" w:rsidRDefault="00831A07" w:rsidP="009723C1"/>
    <w:p w14:paraId="6275EC73" w14:textId="5FF68CED" w:rsidR="00CA5D5E" w:rsidRDefault="00CA5D5E" w:rsidP="00CA5D5E">
      <w:pPr>
        <w:pStyle w:val="Heading1"/>
      </w:pPr>
      <w:r>
        <w:lastRenderedPageBreak/>
        <w:t>Pomiar satysfakcji interesariuszy – wybrane wyniki</w:t>
      </w:r>
    </w:p>
    <w:p w14:paraId="2D591F61" w14:textId="77777777" w:rsidR="00961DB7" w:rsidRDefault="00961DB7" w:rsidP="00961DB7">
      <w:r>
        <w:t xml:space="preserve">Przed przystąpieniem do badań jakościowych sformułowano wstępnie dwie hipotezy odnoszące się do jakości efektów działań uczelni oraz satysfakcji interesariuszy. Pierwsza hipoteza, </w:t>
      </w:r>
      <w:r w:rsidRPr="00486195">
        <w:rPr>
          <w:b/>
          <w:bCs/>
        </w:rPr>
        <w:t>H1</w:t>
      </w:r>
      <w:r w:rsidRPr="00B9157A">
        <w:t>,</w:t>
      </w:r>
      <w:r>
        <w:t xml:space="preserve"> zakłada istnienie pozytywnej korelacji pomiędzy satysfakcją interesariuszy a innymi wynikami pomiarów jakości usług uczelni. Druga hipoteza, </w:t>
      </w:r>
      <w:r w:rsidRPr="005D3867">
        <w:rPr>
          <w:b/>
          <w:bCs/>
        </w:rPr>
        <w:t>H2</w:t>
      </w:r>
      <w:r>
        <w:t xml:space="preserve">, zakłada natomiast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reprezentującymi różne rodzaje relacji w odniesieniu do różnych uczelni. Oczekiwanym efektem tych badań było poszerzenie wiedzy o opiniach i postawach różnych interesariuszy o uczelniach, ich celach, a także </w:t>
      </w:r>
      <w:r w:rsidRPr="00233788">
        <w:t>wartości</w:t>
      </w:r>
      <w:r>
        <w:t>ach</w:t>
      </w:r>
      <w:r w:rsidRPr="00233788">
        <w:t xml:space="preserve"> przez nie dostarczanych</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t>podrozdz</w:t>
      </w:r>
      <w:proofErr w:type="spellEnd"/>
      <w:r>
        <w:t xml:space="preserve">. </w:t>
      </w:r>
      <w:r>
        <w:fldChar w:fldCharType="begin"/>
      </w:r>
      <w:r>
        <w:instrText xml:space="preserve"> REF _Ref153646064 \r \h </w:instrText>
      </w:r>
      <w:r>
        <w:fldChar w:fldCharType="separate"/>
      </w:r>
      <w:r>
        <w:t>1.3</w:t>
      </w:r>
      <w:r>
        <w:fldChar w:fldCharType="end"/>
      </w:r>
      <w:r>
        <w:t xml:space="preserve"> i </w:t>
      </w:r>
      <w:r>
        <w:fldChar w:fldCharType="begin"/>
      </w:r>
      <w:r>
        <w:instrText xml:space="preserve"> REF _Ref140912412 \r \h </w:instrText>
      </w:r>
      <w:r>
        <w:fldChar w:fldCharType="separate"/>
      </w:r>
      <w:r>
        <w:t>1.5</w:t>
      </w:r>
      <w:r>
        <w:fldChar w:fldCharType="end"/>
      </w:r>
      <w:r>
        <w:t>).</w:t>
      </w:r>
    </w:p>
    <w:p w14:paraId="0DCF878A" w14:textId="77777777"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podrozdziale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w:t>
      </w:r>
      <w:r>
        <w:t> 59. Obejmują one 8 spośród 9 grup największej liczbie wskazań w abstraktach artykułów naukowych dotyczących tematyki interesariuszy uczelni (</w:t>
      </w:r>
      <w:r>
        <w:fldChar w:fldCharType="begin"/>
      </w:r>
      <w:r>
        <w:instrText xml:space="preserve"> REF _Ref155124038 \h </w:instrText>
      </w:r>
      <w:r>
        <w:fldChar w:fldCharType="separate"/>
      </w:r>
      <w:r>
        <w:t xml:space="preserve">Tabela </w:t>
      </w:r>
      <w:r>
        <w:rPr>
          <w:noProof/>
        </w:rPr>
        <w:t>51</w:t>
      </w:r>
      <w:r>
        <w:fldChar w:fldCharType="end"/>
      </w:r>
      <w:r>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6D8F6BC8" w14:textId="77777777" w:rsidR="00961DB7" w:rsidRPr="00684943" w:rsidRDefault="00961DB7" w:rsidP="00961DB7">
      <w:pPr>
        <w:pStyle w:val="Tytutabeli"/>
      </w:pPr>
      <w:r w:rsidRPr="00684943">
        <w:t xml:space="preserve">Tabela </w:t>
      </w:r>
      <w:fldSimple w:instr=" SEQ Tabela \* ARABIC ">
        <w:r>
          <w:rPr>
            <w:noProof/>
          </w:rPr>
          <w:t>59</w:t>
        </w:r>
      </w:fldSimple>
      <w:r>
        <w:rPr>
          <w:noProof/>
        </w:rPr>
        <w:t>.</w:t>
      </w:r>
      <w:r w:rsidRPr="00684943">
        <w:t xml:space="preserve"> Wybrane grupy interesariuszy uwzględnione w badaniu satysfakcji interesariuszy polskich uczelni technicznych</w:t>
      </w:r>
    </w:p>
    <w:tbl>
      <w:tblPr>
        <w:tblStyle w:val="TableGrid"/>
        <w:tblW w:w="0" w:type="auto"/>
        <w:tblLook w:val="04A0" w:firstRow="1" w:lastRow="0" w:firstColumn="1" w:lastColumn="0" w:noHBand="0" w:noVBand="1"/>
      </w:tblPr>
      <w:tblGrid>
        <w:gridCol w:w="3118"/>
        <w:gridCol w:w="5953"/>
      </w:tblGrid>
      <w:tr w:rsidR="00961DB7" w:rsidRPr="00684943" w14:paraId="3723A84A" w14:textId="77777777" w:rsidTr="00F60234">
        <w:trPr>
          <w:cantSplit/>
          <w:tblHeader/>
        </w:trPr>
        <w:tc>
          <w:tcPr>
            <w:tcW w:w="3118" w:type="dxa"/>
          </w:tcPr>
          <w:p w14:paraId="3226CFC4" w14:textId="77777777" w:rsidR="00961DB7" w:rsidRPr="00EE7563" w:rsidRDefault="00961DB7" w:rsidP="00F60234">
            <w:pPr>
              <w:pStyle w:val="TekstTabeli"/>
              <w:keepNext/>
              <w:rPr>
                <w:b/>
                <w:bCs w:val="0"/>
                <w:lang w:val="pl-PL"/>
              </w:rPr>
            </w:pPr>
            <w:r w:rsidRPr="00EE7563">
              <w:rPr>
                <w:b/>
                <w:bCs w:val="0"/>
                <w:lang w:val="pl-PL"/>
              </w:rPr>
              <w:t>Nazwa grupy interesariuszy</w:t>
            </w:r>
          </w:p>
        </w:tc>
        <w:tc>
          <w:tcPr>
            <w:tcW w:w="5953" w:type="dxa"/>
          </w:tcPr>
          <w:p w14:paraId="15FD72A4" w14:textId="77777777" w:rsidR="00961DB7" w:rsidRPr="00EE7563" w:rsidRDefault="00961DB7" w:rsidP="00F60234">
            <w:pPr>
              <w:pStyle w:val="TekstTabeli"/>
              <w:keepNext/>
              <w:rPr>
                <w:b/>
                <w:bCs w:val="0"/>
                <w:lang w:val="pl-PL"/>
              </w:rPr>
            </w:pPr>
            <w:r w:rsidRPr="00EE7563">
              <w:rPr>
                <w:b/>
                <w:bCs w:val="0"/>
                <w:lang w:val="pl-PL"/>
              </w:rPr>
              <w:t>Opis</w:t>
            </w:r>
          </w:p>
        </w:tc>
      </w:tr>
      <w:tr w:rsidR="00961DB7" w:rsidRPr="00684943" w14:paraId="60DBF926" w14:textId="77777777" w:rsidTr="00F60234">
        <w:trPr>
          <w:cantSplit/>
        </w:trPr>
        <w:tc>
          <w:tcPr>
            <w:tcW w:w="3118" w:type="dxa"/>
            <w:vAlign w:val="center"/>
          </w:tcPr>
          <w:p w14:paraId="6DFBE6E3" w14:textId="77777777" w:rsidR="00961DB7" w:rsidRPr="00684943" w:rsidRDefault="00961DB7" w:rsidP="00F60234">
            <w:pPr>
              <w:pStyle w:val="TekstTabeli"/>
              <w:rPr>
                <w:lang w:val="pl-PL"/>
              </w:rPr>
            </w:pPr>
            <w:r w:rsidRPr="00684943">
              <w:rPr>
                <w:lang w:val="pl-PL"/>
              </w:rPr>
              <w:t>Studenci</w:t>
            </w:r>
          </w:p>
        </w:tc>
        <w:tc>
          <w:tcPr>
            <w:tcW w:w="5953" w:type="dxa"/>
          </w:tcPr>
          <w:p w14:paraId="73D581A8" w14:textId="77777777" w:rsidR="00961DB7" w:rsidRPr="00684943" w:rsidRDefault="00961DB7" w:rsidP="00F60234">
            <w:pPr>
              <w:pStyle w:val="TekstTabeli"/>
              <w:rPr>
                <w:lang w:val="pl-PL"/>
              </w:rPr>
            </w:pPr>
            <w:r w:rsidRPr="00684943">
              <w:rPr>
                <w:lang w:val="pl-PL"/>
              </w:rPr>
              <w:t>Grupa obejmuje studentów studiów I, II i III stopnia</w:t>
            </w:r>
          </w:p>
        </w:tc>
      </w:tr>
      <w:tr w:rsidR="00961DB7" w:rsidRPr="00684943" w14:paraId="603B4A95" w14:textId="77777777" w:rsidTr="00F60234">
        <w:trPr>
          <w:cantSplit/>
        </w:trPr>
        <w:tc>
          <w:tcPr>
            <w:tcW w:w="3118" w:type="dxa"/>
            <w:vAlign w:val="center"/>
          </w:tcPr>
          <w:p w14:paraId="71F20F07" w14:textId="77777777" w:rsidR="00961DB7" w:rsidRPr="00684943" w:rsidRDefault="00961DB7" w:rsidP="00F60234">
            <w:pPr>
              <w:pStyle w:val="TekstTabeli"/>
              <w:rPr>
                <w:lang w:val="pl-PL"/>
              </w:rPr>
            </w:pPr>
            <w:r w:rsidRPr="00684943">
              <w:rPr>
                <w:lang w:val="pl-PL"/>
              </w:rPr>
              <w:t>Absolwenci</w:t>
            </w:r>
          </w:p>
        </w:tc>
        <w:tc>
          <w:tcPr>
            <w:tcW w:w="5953" w:type="dxa"/>
          </w:tcPr>
          <w:p w14:paraId="6E3772C8" w14:textId="77777777" w:rsidR="00961DB7" w:rsidRPr="00684943" w:rsidRDefault="00961DB7" w:rsidP="00F60234">
            <w:pPr>
              <w:pStyle w:val="TekstTabeli"/>
              <w:rPr>
                <w:lang w:val="pl-PL"/>
              </w:rPr>
            </w:pPr>
            <w:r w:rsidRPr="00684943">
              <w:rPr>
                <w:lang w:val="pl-PL"/>
              </w:rPr>
              <w:t>Grupa obejmuje absolwentów studiów I, II i III stopnia</w:t>
            </w:r>
          </w:p>
        </w:tc>
      </w:tr>
      <w:tr w:rsidR="00961DB7" w:rsidRPr="00684943" w14:paraId="2996F218" w14:textId="77777777" w:rsidTr="00F60234">
        <w:trPr>
          <w:cantSplit/>
        </w:trPr>
        <w:tc>
          <w:tcPr>
            <w:tcW w:w="3118" w:type="dxa"/>
            <w:vAlign w:val="center"/>
          </w:tcPr>
          <w:p w14:paraId="5DA90D92" w14:textId="77777777" w:rsidR="00961DB7" w:rsidRPr="00684943" w:rsidRDefault="00961DB7" w:rsidP="00F60234">
            <w:pPr>
              <w:pStyle w:val="TekstTabeli"/>
              <w:rPr>
                <w:lang w:val="pl-PL"/>
              </w:rPr>
            </w:pPr>
            <w:r w:rsidRPr="00684943">
              <w:rPr>
                <w:lang w:val="pl-PL"/>
              </w:rPr>
              <w:t>Rodzice absolwentów</w:t>
            </w:r>
          </w:p>
        </w:tc>
        <w:tc>
          <w:tcPr>
            <w:tcW w:w="5953" w:type="dxa"/>
          </w:tcPr>
          <w:p w14:paraId="397A72E8" w14:textId="77777777" w:rsidR="00961DB7" w:rsidRPr="00684943" w:rsidRDefault="00961DB7" w:rsidP="00F60234">
            <w:pPr>
              <w:pStyle w:val="TekstTabeli"/>
              <w:rPr>
                <w:lang w:val="pl-PL"/>
              </w:rPr>
            </w:pPr>
            <w:r w:rsidRPr="00684943">
              <w:rPr>
                <w:lang w:val="pl-PL"/>
              </w:rPr>
              <w:t>Grupa obejmuje rodziców (opiekunów) absolwentów studiów I</w:t>
            </w:r>
            <w:r>
              <w:rPr>
                <w:lang w:val="pl-PL"/>
              </w:rPr>
              <w:t>,</w:t>
            </w:r>
            <w:r w:rsidRPr="00684943">
              <w:rPr>
                <w:lang w:val="pl-PL"/>
              </w:rPr>
              <w:t xml:space="preserve"> II i III stopnia</w:t>
            </w:r>
          </w:p>
        </w:tc>
      </w:tr>
      <w:tr w:rsidR="00961DB7" w:rsidRPr="00684943" w14:paraId="00618099" w14:textId="77777777" w:rsidTr="00F60234">
        <w:trPr>
          <w:cantSplit/>
        </w:trPr>
        <w:tc>
          <w:tcPr>
            <w:tcW w:w="3118" w:type="dxa"/>
            <w:vAlign w:val="center"/>
          </w:tcPr>
          <w:p w14:paraId="1ED244F5" w14:textId="77777777" w:rsidR="00961DB7" w:rsidRPr="00684943" w:rsidRDefault="00961DB7" w:rsidP="00F60234">
            <w:pPr>
              <w:pStyle w:val="TekstTabeli"/>
              <w:rPr>
                <w:lang w:val="pl-PL"/>
              </w:rPr>
            </w:pPr>
            <w:r w:rsidRPr="00684943">
              <w:rPr>
                <w:lang w:val="pl-PL"/>
              </w:rPr>
              <w:t>Nauczyciele akademiccy</w:t>
            </w:r>
          </w:p>
        </w:tc>
        <w:tc>
          <w:tcPr>
            <w:tcW w:w="5953" w:type="dxa"/>
          </w:tcPr>
          <w:p w14:paraId="03AC345D" w14:textId="77777777" w:rsidR="00961DB7" w:rsidRPr="00684943" w:rsidRDefault="00961DB7" w:rsidP="00F60234">
            <w:pPr>
              <w:pStyle w:val="TekstTabeli"/>
              <w:rPr>
                <w:lang w:val="pl-PL"/>
              </w:rPr>
            </w:pPr>
            <w:r w:rsidRPr="00684943">
              <w:rPr>
                <w:lang w:val="pl-PL"/>
              </w:rPr>
              <w:t>Grupa obejmuje pracowników uczelni, którzy prowadzą zajęcia ze studentami</w:t>
            </w:r>
            <w:r>
              <w:rPr>
                <w:lang w:val="pl-PL"/>
              </w:rPr>
              <w:t>,</w:t>
            </w:r>
            <w:r w:rsidRPr="00684943">
              <w:rPr>
                <w:lang w:val="pl-PL"/>
              </w:rPr>
              <w:t xml:space="preserve"> w jakiejkolwiek formie i wymiarze. Pracownicy przekazujący wiedz</w:t>
            </w:r>
            <w:r>
              <w:rPr>
                <w:lang w:val="pl-PL"/>
              </w:rPr>
              <w:t>ę</w:t>
            </w:r>
            <w:r w:rsidRPr="00684943">
              <w:rPr>
                <w:lang w:val="pl-PL"/>
              </w:rPr>
              <w:t xml:space="preserve"> i umiejętności studentom.</w:t>
            </w:r>
          </w:p>
        </w:tc>
      </w:tr>
      <w:tr w:rsidR="00961DB7" w:rsidRPr="00684943" w14:paraId="04726441" w14:textId="77777777" w:rsidTr="00F60234">
        <w:trPr>
          <w:cantSplit/>
        </w:trPr>
        <w:tc>
          <w:tcPr>
            <w:tcW w:w="3118" w:type="dxa"/>
            <w:vAlign w:val="center"/>
          </w:tcPr>
          <w:p w14:paraId="378F1286" w14:textId="77777777" w:rsidR="00961DB7" w:rsidRPr="00684943" w:rsidRDefault="00961DB7" w:rsidP="00F60234">
            <w:pPr>
              <w:pStyle w:val="TekstTabeli"/>
              <w:rPr>
                <w:lang w:val="pl-PL"/>
              </w:rPr>
            </w:pPr>
            <w:r w:rsidRPr="00684943">
              <w:rPr>
                <w:lang w:val="pl-PL"/>
              </w:rPr>
              <w:t>Pracownicy administracyjni</w:t>
            </w:r>
          </w:p>
        </w:tc>
        <w:tc>
          <w:tcPr>
            <w:tcW w:w="5953" w:type="dxa"/>
          </w:tcPr>
          <w:p w14:paraId="06C66737" w14:textId="77777777" w:rsidR="00961DB7" w:rsidRPr="00684943" w:rsidRDefault="00961DB7" w:rsidP="00F60234">
            <w:pPr>
              <w:pStyle w:val="TekstTabeli"/>
              <w:rPr>
                <w:lang w:val="pl-PL"/>
              </w:rPr>
            </w:pPr>
            <w:r w:rsidRPr="00684943">
              <w:rPr>
                <w:lang w:val="pl-PL"/>
              </w:rPr>
              <w:t>Grupa obejmuje pracowników uczelni stanowiących zabezpieczenie organizacyjne procesów nauczania.</w:t>
            </w:r>
          </w:p>
        </w:tc>
      </w:tr>
      <w:tr w:rsidR="00961DB7" w:rsidRPr="00684943" w14:paraId="4C1406F9" w14:textId="77777777" w:rsidTr="00F60234">
        <w:trPr>
          <w:cantSplit/>
        </w:trPr>
        <w:tc>
          <w:tcPr>
            <w:tcW w:w="3118" w:type="dxa"/>
            <w:vAlign w:val="center"/>
          </w:tcPr>
          <w:p w14:paraId="337CB8BA" w14:textId="77777777" w:rsidR="00961DB7" w:rsidRPr="00684943" w:rsidRDefault="00961DB7" w:rsidP="00F60234">
            <w:pPr>
              <w:pStyle w:val="TekstTabeli"/>
              <w:rPr>
                <w:lang w:val="pl-PL"/>
              </w:rPr>
            </w:pPr>
            <w:r w:rsidRPr="00684943">
              <w:rPr>
                <w:lang w:val="pl-PL"/>
              </w:rPr>
              <w:t>Pracodawcy</w:t>
            </w:r>
          </w:p>
        </w:tc>
        <w:tc>
          <w:tcPr>
            <w:tcW w:w="5953" w:type="dxa"/>
          </w:tcPr>
          <w:p w14:paraId="52C78A5E" w14:textId="77777777" w:rsidR="00961DB7" w:rsidRPr="00684943" w:rsidRDefault="00961DB7" w:rsidP="00F60234">
            <w:pPr>
              <w:pStyle w:val="TekstTabeli"/>
              <w:rPr>
                <w:lang w:val="pl-PL"/>
              </w:rPr>
            </w:pPr>
            <w:r w:rsidRPr="00684943">
              <w:rPr>
                <w:lang w:val="pl-PL"/>
              </w:rPr>
              <w:t>Grupa obejmuje pracodawców zatrudniających absolwentów wybranej uczelni, która podlega ocenie.</w:t>
            </w:r>
          </w:p>
        </w:tc>
      </w:tr>
      <w:tr w:rsidR="00961DB7" w:rsidRPr="00684943" w14:paraId="4B542FBC" w14:textId="77777777" w:rsidTr="00F60234">
        <w:trPr>
          <w:cantSplit/>
        </w:trPr>
        <w:tc>
          <w:tcPr>
            <w:tcW w:w="3118" w:type="dxa"/>
            <w:vAlign w:val="center"/>
          </w:tcPr>
          <w:p w14:paraId="375C5B98" w14:textId="77777777" w:rsidR="00961DB7" w:rsidRPr="00684943" w:rsidRDefault="00961DB7" w:rsidP="00F60234">
            <w:pPr>
              <w:pStyle w:val="TekstTabeli"/>
            </w:pPr>
            <w:r w:rsidRPr="00684943">
              <w:rPr>
                <w:lang w:val="pl-PL"/>
              </w:rPr>
              <w:lastRenderedPageBreak/>
              <w:t>Władze samorządowe lub centralne</w:t>
            </w:r>
          </w:p>
        </w:tc>
        <w:tc>
          <w:tcPr>
            <w:tcW w:w="5953" w:type="dxa"/>
          </w:tcPr>
          <w:p w14:paraId="6D32A797" w14:textId="77777777" w:rsidR="00961DB7" w:rsidRPr="00EE7563" w:rsidRDefault="00961DB7" w:rsidP="00F60234">
            <w:pPr>
              <w:pStyle w:val="TekstTabeli"/>
              <w:rPr>
                <w:lang w:val="pl-PL"/>
              </w:rPr>
            </w:pPr>
            <w:r w:rsidRPr="00684943">
              <w:rPr>
                <w:lang w:val="pl-PL"/>
              </w:rPr>
              <w:t>Grupa obejmuje przedstawicieli władz samorządowych lub centralnych, którzy są w stanie ocenić wybraną uczelnię.</w:t>
            </w:r>
          </w:p>
        </w:tc>
      </w:tr>
      <w:tr w:rsidR="00961DB7" w:rsidRPr="00684943" w14:paraId="1E336D24" w14:textId="77777777" w:rsidTr="00F60234">
        <w:trPr>
          <w:cantSplit/>
        </w:trPr>
        <w:tc>
          <w:tcPr>
            <w:tcW w:w="3118" w:type="dxa"/>
            <w:vAlign w:val="center"/>
          </w:tcPr>
          <w:p w14:paraId="77B81E14" w14:textId="77777777" w:rsidR="00961DB7" w:rsidRPr="00684943" w:rsidRDefault="00961DB7" w:rsidP="00F60234">
            <w:pPr>
              <w:pStyle w:val="TekstTabeli"/>
              <w:keepNext/>
              <w:rPr>
                <w:lang w:val="pl-PL"/>
              </w:rPr>
            </w:pPr>
            <w:r w:rsidRPr="00684943">
              <w:rPr>
                <w:lang w:val="pl-PL"/>
              </w:rPr>
              <w:t xml:space="preserve">Władze </w:t>
            </w:r>
            <w:r>
              <w:rPr>
                <w:lang w:val="pl-PL"/>
              </w:rPr>
              <w:t>uczelni</w:t>
            </w:r>
          </w:p>
        </w:tc>
        <w:tc>
          <w:tcPr>
            <w:tcW w:w="5953" w:type="dxa"/>
          </w:tcPr>
          <w:p w14:paraId="6D66DCD9" w14:textId="77777777" w:rsidR="00961DB7" w:rsidRPr="00684943" w:rsidRDefault="00961DB7" w:rsidP="00F60234">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5EEBEBE" w14:textId="77777777" w:rsidR="00961DB7" w:rsidRPr="00684943" w:rsidRDefault="00961DB7" w:rsidP="00961DB7">
      <w:r w:rsidRPr="00684943">
        <w:t>Źródło: opracowanie własne.</w:t>
      </w:r>
    </w:p>
    <w:p w14:paraId="23184F80" w14:textId="77777777" w:rsidR="00961DB7" w:rsidRPr="00684943" w:rsidRDefault="00961DB7" w:rsidP="00961DB7">
      <w:r>
        <w:t xml:space="preserve">Szczegółowy zakres kryteriów kwalifikacji przedstawicieli grup interesariuszy uwzględnianych w ramach badania jakościowego został przedstawiony w ramach opisu każdej z grup w Tabeli 59.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studentom, a więc mają bezpośrednie doświadczenia związane z kształceniem. Nie oznacza to jednak automatycznie wykluczenia z badania naukowców zatrudnionych w grupie pracowników badawczych. Wynika to z ustawowej definicji, według której pracownicy badawczy w zakresie swoich obowiązków mają kształcenie doktorantów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fldChar w:fldCharType="separate"/>
      </w:r>
      <w:r w:rsidRPr="00ED7B61">
        <w:rPr>
          <w:noProof/>
        </w:rPr>
        <w:t>(por. Art. 115.1 Dz. U. 574, 2022)</w:t>
      </w:r>
      <w:r>
        <w:fldChar w:fldCharType="end"/>
      </w:r>
      <w:r>
        <w:t xml:space="preserve">, a więc osób kwalifikowanych do grupy studentów III stopnia. W związku z tym należy uznać, że opisane kryteria nie zawierają żadnych istotnych </w:t>
      </w:r>
      <w:proofErr w:type="spellStart"/>
      <w:r>
        <w:t>wykluczeń</w:t>
      </w:r>
      <w:proofErr w:type="spellEnd"/>
      <w:r>
        <w:t xml:space="preserve"> lub ograniczeń w zakresie kwalifikowania osób do odpowiednich grup interesariuszy.</w:t>
      </w:r>
    </w:p>
    <w:p w14:paraId="21BCF34E" w14:textId="77777777" w:rsidR="00961DB7" w:rsidRDefault="00961DB7" w:rsidP="00961DB7">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68CEACB8" w14:textId="77777777" w:rsidR="00961DB7" w:rsidRDefault="00961DB7" w:rsidP="00961DB7">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w:t>
      </w:r>
      <w:r>
        <w:lastRenderedPageBreak/>
        <w:t>poruszanych tematów. Zestaw przygotowanych pytań w scenariuszu obejmował zarówno zagadnienia planowane do rozmowy dla wszystkich respondentów, jak również takie, które dotyczyły pewnych wybranych grup respondentów.</w:t>
      </w:r>
    </w:p>
    <w:p w14:paraId="5BC50BEF" w14:textId="77777777" w:rsidR="00961DB7" w:rsidRPr="00836467" w:rsidRDefault="00961DB7" w:rsidP="00961DB7">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6FE7DEBE" w14:textId="3167C65D" w:rsidR="00961DB7" w:rsidRDefault="00961DB7" w:rsidP="00961DB7">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 W następnym podrozdziale zostaną omówione wyniki analizy przeprowadzonych wywiadów badania.</w:t>
      </w:r>
    </w:p>
    <w:p w14:paraId="0CF573ED" w14:textId="77777777" w:rsidR="00B62F34" w:rsidRDefault="00B62F34" w:rsidP="00B62F34">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60.</w:t>
      </w:r>
    </w:p>
    <w:p w14:paraId="3F6D1427" w14:textId="77777777" w:rsidR="00B62F34" w:rsidRDefault="00B62F34" w:rsidP="00B62F34">
      <w:pPr>
        <w:pStyle w:val="Tytutabeli"/>
      </w:pPr>
      <w:r>
        <w:lastRenderedPageBreak/>
        <w:t xml:space="preserve">Tabela </w:t>
      </w:r>
      <w:fldSimple w:instr=" SEQ Tabela \* ARABIC ">
        <w:r>
          <w:rPr>
            <w:noProof/>
          </w:rPr>
          <w:t>60</w:t>
        </w:r>
      </w:fldSimple>
      <w:r>
        <w:rPr>
          <w:noProof/>
        </w:rPr>
        <w:t>.</w:t>
      </w:r>
      <w:r>
        <w:t xml:space="preserve"> Liczba osób reprezentujących każdą z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273446DF" w14:textId="77777777" w:rsidTr="00F60234">
        <w:trPr>
          <w:cantSplit/>
          <w:tblHeader/>
        </w:trPr>
        <w:tc>
          <w:tcPr>
            <w:tcW w:w="4535" w:type="dxa"/>
            <w:vAlign w:val="center"/>
          </w:tcPr>
          <w:p w14:paraId="56AAF9D4" w14:textId="77777777" w:rsidR="00B62F34" w:rsidRPr="00B81819" w:rsidRDefault="00B62F34" w:rsidP="00F6023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783F15CD" w14:textId="77777777" w:rsidR="00B62F34" w:rsidRPr="00B81819" w:rsidRDefault="00B62F34" w:rsidP="00F6023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4A068116" w14:textId="77777777" w:rsidTr="00F60234">
        <w:trPr>
          <w:cantSplit/>
        </w:trPr>
        <w:tc>
          <w:tcPr>
            <w:tcW w:w="4535" w:type="dxa"/>
            <w:vAlign w:val="center"/>
          </w:tcPr>
          <w:p w14:paraId="1B8F93FC" w14:textId="77777777" w:rsidR="00B62F34" w:rsidRPr="00B81819" w:rsidRDefault="00B62F34" w:rsidP="00F60234">
            <w:pPr>
              <w:pStyle w:val="TekstTabeli"/>
            </w:pPr>
            <w:proofErr w:type="spellStart"/>
            <w:r w:rsidRPr="00B81819">
              <w:t>Studenci</w:t>
            </w:r>
            <w:proofErr w:type="spellEnd"/>
          </w:p>
        </w:tc>
        <w:tc>
          <w:tcPr>
            <w:tcW w:w="4535" w:type="dxa"/>
            <w:vAlign w:val="center"/>
          </w:tcPr>
          <w:p w14:paraId="6E2CDC26" w14:textId="77777777" w:rsidR="00B62F34" w:rsidRPr="00B81819" w:rsidRDefault="00B62F34" w:rsidP="00F60234">
            <w:pPr>
              <w:pStyle w:val="TekstTabeli"/>
              <w:jc w:val="center"/>
            </w:pPr>
            <w:r>
              <w:t>2</w:t>
            </w:r>
          </w:p>
        </w:tc>
      </w:tr>
      <w:tr w:rsidR="00B62F34" w:rsidRPr="00B81819" w14:paraId="3C9B5D43" w14:textId="77777777" w:rsidTr="00F60234">
        <w:trPr>
          <w:cantSplit/>
        </w:trPr>
        <w:tc>
          <w:tcPr>
            <w:tcW w:w="4535" w:type="dxa"/>
            <w:vAlign w:val="center"/>
          </w:tcPr>
          <w:p w14:paraId="7692F664" w14:textId="77777777" w:rsidR="00B62F34" w:rsidRPr="00B81819" w:rsidRDefault="00B62F34" w:rsidP="00F60234">
            <w:pPr>
              <w:pStyle w:val="TekstTabeli"/>
            </w:pPr>
            <w:proofErr w:type="spellStart"/>
            <w:r w:rsidRPr="00B81819">
              <w:t>Absolwenci</w:t>
            </w:r>
            <w:proofErr w:type="spellEnd"/>
          </w:p>
        </w:tc>
        <w:tc>
          <w:tcPr>
            <w:tcW w:w="4535" w:type="dxa"/>
            <w:vAlign w:val="center"/>
          </w:tcPr>
          <w:p w14:paraId="7F034C84" w14:textId="77777777" w:rsidR="00B62F34" w:rsidRPr="00B81819" w:rsidRDefault="00B62F34" w:rsidP="00F60234">
            <w:pPr>
              <w:pStyle w:val="TekstTabeli"/>
              <w:jc w:val="center"/>
            </w:pPr>
            <w:r>
              <w:t>33</w:t>
            </w:r>
          </w:p>
        </w:tc>
      </w:tr>
      <w:tr w:rsidR="00B62F34" w:rsidRPr="00B81819" w14:paraId="1747079F" w14:textId="77777777" w:rsidTr="00F60234">
        <w:trPr>
          <w:cantSplit/>
        </w:trPr>
        <w:tc>
          <w:tcPr>
            <w:tcW w:w="4535" w:type="dxa"/>
            <w:vAlign w:val="center"/>
          </w:tcPr>
          <w:p w14:paraId="2F55B02D" w14:textId="77777777" w:rsidR="00B62F34" w:rsidRPr="00B81819" w:rsidRDefault="00B62F34" w:rsidP="00F60234">
            <w:pPr>
              <w:pStyle w:val="TekstTabeli"/>
              <w:rPr>
                <w:lang w:val="pl-PL"/>
              </w:rPr>
            </w:pPr>
            <w:r>
              <w:rPr>
                <w:lang w:val="pl-PL"/>
              </w:rPr>
              <w:t>Rodzice (opiekunowie)</w:t>
            </w:r>
          </w:p>
        </w:tc>
        <w:tc>
          <w:tcPr>
            <w:tcW w:w="4535" w:type="dxa"/>
            <w:vAlign w:val="center"/>
          </w:tcPr>
          <w:p w14:paraId="05548A37" w14:textId="77777777" w:rsidR="00B62F34" w:rsidRPr="00B81819" w:rsidRDefault="00B62F34" w:rsidP="00F60234">
            <w:pPr>
              <w:pStyle w:val="TekstTabeli"/>
              <w:jc w:val="center"/>
              <w:rPr>
                <w:lang w:val="pl-PL"/>
              </w:rPr>
            </w:pPr>
            <w:r>
              <w:rPr>
                <w:lang w:val="pl-PL"/>
              </w:rPr>
              <w:t>12</w:t>
            </w:r>
          </w:p>
        </w:tc>
      </w:tr>
      <w:tr w:rsidR="00B62F34" w:rsidRPr="00B81819" w14:paraId="4E1984D9" w14:textId="77777777" w:rsidTr="00F60234">
        <w:trPr>
          <w:cantSplit/>
        </w:trPr>
        <w:tc>
          <w:tcPr>
            <w:tcW w:w="4535" w:type="dxa"/>
            <w:vAlign w:val="center"/>
          </w:tcPr>
          <w:p w14:paraId="1AFC159D" w14:textId="77777777" w:rsidR="00B62F34" w:rsidRDefault="00B62F34" w:rsidP="00F60234">
            <w:pPr>
              <w:pStyle w:val="TekstTabeli"/>
            </w:pPr>
            <w:r>
              <w:rPr>
                <w:lang w:val="pl-PL"/>
              </w:rPr>
              <w:t>Pracownicy administracyjni</w:t>
            </w:r>
          </w:p>
        </w:tc>
        <w:tc>
          <w:tcPr>
            <w:tcW w:w="4535" w:type="dxa"/>
            <w:vAlign w:val="center"/>
          </w:tcPr>
          <w:p w14:paraId="53D5DA03" w14:textId="77777777" w:rsidR="00B62F34" w:rsidRDefault="00B62F34" w:rsidP="00F60234">
            <w:pPr>
              <w:pStyle w:val="TekstTabeli"/>
              <w:jc w:val="center"/>
            </w:pPr>
            <w:r>
              <w:rPr>
                <w:lang w:val="pl-PL"/>
              </w:rPr>
              <w:t>4</w:t>
            </w:r>
          </w:p>
        </w:tc>
      </w:tr>
      <w:tr w:rsidR="00B62F34" w:rsidRPr="00B81819" w14:paraId="128D6645" w14:textId="77777777" w:rsidTr="00F60234">
        <w:trPr>
          <w:cantSplit/>
        </w:trPr>
        <w:tc>
          <w:tcPr>
            <w:tcW w:w="4535" w:type="dxa"/>
            <w:vAlign w:val="center"/>
          </w:tcPr>
          <w:p w14:paraId="440A57EB"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5BDB991A" w14:textId="77777777" w:rsidR="00B62F34" w:rsidRPr="00B81819" w:rsidRDefault="00B62F34" w:rsidP="00F60234">
            <w:pPr>
              <w:pStyle w:val="TekstTabeli"/>
              <w:jc w:val="center"/>
              <w:rPr>
                <w:lang w:val="pl-PL"/>
              </w:rPr>
            </w:pPr>
            <w:r>
              <w:rPr>
                <w:lang w:val="pl-PL"/>
              </w:rPr>
              <w:t>12</w:t>
            </w:r>
          </w:p>
        </w:tc>
      </w:tr>
      <w:tr w:rsidR="00B62F34" w:rsidRPr="00B81819" w14:paraId="187F19B1" w14:textId="77777777" w:rsidTr="00F60234">
        <w:trPr>
          <w:cantSplit/>
        </w:trPr>
        <w:tc>
          <w:tcPr>
            <w:tcW w:w="4535" w:type="dxa"/>
            <w:vAlign w:val="center"/>
          </w:tcPr>
          <w:p w14:paraId="55992727" w14:textId="77777777" w:rsidR="00B62F34" w:rsidRPr="00B81819" w:rsidRDefault="00B62F34" w:rsidP="00F60234">
            <w:pPr>
              <w:pStyle w:val="TekstTabeli"/>
              <w:rPr>
                <w:lang w:val="pl-PL"/>
              </w:rPr>
            </w:pPr>
            <w:r>
              <w:rPr>
                <w:lang w:val="pl-PL"/>
              </w:rPr>
              <w:t>Przedsiębiorcy (pracodawcy)</w:t>
            </w:r>
          </w:p>
        </w:tc>
        <w:tc>
          <w:tcPr>
            <w:tcW w:w="4535" w:type="dxa"/>
            <w:vAlign w:val="center"/>
          </w:tcPr>
          <w:p w14:paraId="6F7FE4F2" w14:textId="77777777" w:rsidR="00B62F34" w:rsidRPr="00B81819" w:rsidRDefault="00B62F34" w:rsidP="00F60234">
            <w:pPr>
              <w:pStyle w:val="TekstTabeli"/>
              <w:jc w:val="center"/>
              <w:rPr>
                <w:lang w:val="pl-PL"/>
              </w:rPr>
            </w:pPr>
            <w:r>
              <w:rPr>
                <w:lang w:val="pl-PL"/>
              </w:rPr>
              <w:t>11</w:t>
            </w:r>
          </w:p>
        </w:tc>
      </w:tr>
      <w:tr w:rsidR="00B62F34" w:rsidRPr="00B81819" w14:paraId="297CB872" w14:textId="77777777" w:rsidTr="00F60234">
        <w:trPr>
          <w:cantSplit/>
        </w:trPr>
        <w:tc>
          <w:tcPr>
            <w:tcW w:w="4535" w:type="dxa"/>
            <w:vAlign w:val="center"/>
          </w:tcPr>
          <w:p w14:paraId="5F0965DA" w14:textId="77777777" w:rsidR="00B62F34" w:rsidRPr="00B81819" w:rsidRDefault="00B62F34" w:rsidP="00F60234">
            <w:pPr>
              <w:pStyle w:val="TekstTabeli"/>
              <w:rPr>
                <w:lang w:val="pl-PL"/>
              </w:rPr>
            </w:pPr>
            <w:r>
              <w:rPr>
                <w:lang w:val="pl-PL"/>
              </w:rPr>
              <w:t>Władze uczelni</w:t>
            </w:r>
          </w:p>
        </w:tc>
        <w:tc>
          <w:tcPr>
            <w:tcW w:w="4535" w:type="dxa"/>
            <w:vAlign w:val="center"/>
          </w:tcPr>
          <w:p w14:paraId="06955223" w14:textId="77777777" w:rsidR="00B62F34" w:rsidRPr="00B81819" w:rsidRDefault="00B62F34" w:rsidP="00F60234">
            <w:pPr>
              <w:pStyle w:val="TekstTabeli"/>
              <w:jc w:val="center"/>
              <w:rPr>
                <w:lang w:val="pl-PL"/>
              </w:rPr>
            </w:pPr>
            <w:r>
              <w:rPr>
                <w:lang w:val="pl-PL"/>
              </w:rPr>
              <w:t>6</w:t>
            </w:r>
          </w:p>
        </w:tc>
      </w:tr>
      <w:tr w:rsidR="00B62F34" w:rsidRPr="00B81819" w14:paraId="5C1E866B" w14:textId="77777777" w:rsidTr="00F60234">
        <w:trPr>
          <w:cantSplit/>
        </w:trPr>
        <w:tc>
          <w:tcPr>
            <w:tcW w:w="4535" w:type="dxa"/>
            <w:vAlign w:val="center"/>
          </w:tcPr>
          <w:p w14:paraId="30BCBBF1" w14:textId="77777777" w:rsidR="00B62F34" w:rsidRPr="00B81819" w:rsidRDefault="00B62F34" w:rsidP="00F60234">
            <w:pPr>
              <w:pStyle w:val="TekstTabeli"/>
            </w:pPr>
            <w:r>
              <w:rPr>
                <w:lang w:val="pl-PL"/>
              </w:rPr>
              <w:t>Władze samorządowe</w:t>
            </w:r>
          </w:p>
        </w:tc>
        <w:tc>
          <w:tcPr>
            <w:tcW w:w="4535" w:type="dxa"/>
            <w:vAlign w:val="center"/>
          </w:tcPr>
          <w:p w14:paraId="5382CDD0" w14:textId="77777777" w:rsidR="00B62F34" w:rsidRPr="00B81819" w:rsidRDefault="00B62F34" w:rsidP="00F60234">
            <w:pPr>
              <w:pStyle w:val="TekstTabeli"/>
              <w:jc w:val="center"/>
            </w:pPr>
            <w:r>
              <w:t>3</w:t>
            </w:r>
          </w:p>
        </w:tc>
      </w:tr>
    </w:tbl>
    <w:p w14:paraId="1A179941"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165F190C" w14:textId="77777777" w:rsidR="00B62F34" w:rsidRDefault="00B62F34" w:rsidP="00B62F34">
      <w:r>
        <w:t>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54C4393A" w14:textId="77777777" w:rsidR="00B62F34" w:rsidRDefault="00B62F34" w:rsidP="00B62F34">
      <w:r>
        <w:t xml:space="preserve">Wybrane stwierdzenia respondentów wywiadów badania jakościowego w dalszej części niniejszego podrozdziału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06D43D4A" w14:textId="77777777" w:rsidR="00B62F34" w:rsidRDefault="00B62F34" w:rsidP="00B62F34">
      <w:pPr>
        <w:pStyle w:val="ListParagraph"/>
        <w:numPr>
          <w:ilvl w:val="0"/>
          <w:numId w:val="28"/>
        </w:numPr>
        <w:spacing w:before="60"/>
        <w:ind w:left="993" w:hanging="284"/>
      </w:pPr>
      <w:r w:rsidRPr="00C7255C">
        <w:rPr>
          <w:u w:val="single"/>
        </w:rPr>
        <w:lastRenderedPageBreak/>
        <w:t>S</w:t>
      </w:r>
      <w:r>
        <w:t>tudent – S;</w:t>
      </w:r>
    </w:p>
    <w:p w14:paraId="174003D8" w14:textId="77777777" w:rsidR="00B62F34" w:rsidRDefault="00B62F34" w:rsidP="00B62F34">
      <w:pPr>
        <w:pStyle w:val="ListParagraph"/>
        <w:numPr>
          <w:ilvl w:val="0"/>
          <w:numId w:val="28"/>
        </w:numPr>
        <w:spacing w:before="60"/>
        <w:ind w:left="993" w:hanging="284"/>
      </w:pPr>
      <w:r w:rsidRPr="00C7255C">
        <w:rPr>
          <w:u w:val="single"/>
        </w:rPr>
        <w:t>A</w:t>
      </w:r>
      <w:r>
        <w:t xml:space="preserve">bsolwent – A; </w:t>
      </w:r>
    </w:p>
    <w:p w14:paraId="0DE045A5" w14:textId="77777777" w:rsidR="00B62F34" w:rsidRDefault="00B62F34" w:rsidP="00B62F34">
      <w:pPr>
        <w:pStyle w:val="ListParagraph"/>
        <w:numPr>
          <w:ilvl w:val="0"/>
          <w:numId w:val="28"/>
        </w:numPr>
        <w:spacing w:before="60"/>
        <w:ind w:left="993" w:hanging="284"/>
      </w:pPr>
      <w:r w:rsidRPr="00C7255C">
        <w:rPr>
          <w:u w:val="single"/>
        </w:rPr>
        <w:t>R</w:t>
      </w:r>
      <w:r>
        <w:t>odzic – R;</w:t>
      </w:r>
    </w:p>
    <w:p w14:paraId="6FDC8C0D" w14:textId="77777777" w:rsidR="00B62F34" w:rsidRDefault="00B62F34" w:rsidP="00B62F34">
      <w:pPr>
        <w:pStyle w:val="ListParagraph"/>
        <w:numPr>
          <w:ilvl w:val="0"/>
          <w:numId w:val="28"/>
        </w:numPr>
        <w:spacing w:before="60"/>
        <w:ind w:left="993" w:hanging="284"/>
      </w:pPr>
      <w:r w:rsidRPr="00C7255C">
        <w:rPr>
          <w:u w:val="single"/>
        </w:rPr>
        <w:t>W</w:t>
      </w:r>
      <w:r>
        <w:t>ykładowca – W;</w:t>
      </w:r>
    </w:p>
    <w:p w14:paraId="7AF5C901" w14:textId="77777777" w:rsidR="00B62F34" w:rsidRDefault="00B62F34" w:rsidP="00B62F34">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422D15FD" w14:textId="77777777" w:rsidR="00B62F34" w:rsidRDefault="00B62F34" w:rsidP="00B62F34">
      <w:pPr>
        <w:pStyle w:val="ListParagraph"/>
        <w:numPr>
          <w:ilvl w:val="0"/>
          <w:numId w:val="28"/>
        </w:numPr>
        <w:spacing w:before="60"/>
        <w:ind w:left="993" w:hanging="284"/>
      </w:pPr>
      <w:r w:rsidRPr="000745D1">
        <w:rPr>
          <w:u w:val="single"/>
        </w:rPr>
        <w:t>P</w:t>
      </w:r>
      <w:r>
        <w:t>rzedsiębiorca – P;</w:t>
      </w:r>
    </w:p>
    <w:p w14:paraId="56B150AB"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U</w:t>
      </w:r>
      <w:r>
        <w:t>czelni – U;</w:t>
      </w:r>
    </w:p>
    <w:p w14:paraId="6B708E14"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Wł</w:t>
      </w:r>
      <w:r>
        <w:t>adz – WŁ.</w:t>
      </w:r>
    </w:p>
    <w:p w14:paraId="58078CED" w14:textId="77777777" w:rsidR="00B62F34" w:rsidRDefault="00B62F34" w:rsidP="00B62F34">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44E1D9F8" w14:textId="57F9BDF6" w:rsidR="00B62F34" w:rsidRDefault="00B62F34" w:rsidP="00B62F34">
      <w:r>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773DA35" w:rsidR="00961DB7" w:rsidRDefault="00B62F34" w:rsidP="00B62F34">
      <w:pPr>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w:t>
      </w:r>
      <w:r w:rsidRPr="0014716A">
        <w:rPr>
          <w:sz w:val="18"/>
          <w:szCs w:val="20"/>
        </w:rPr>
        <w:lastRenderedPageBreak/>
        <w:t>(mówimy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77777777"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084DCBB5" w14:textId="77777777" w:rsidR="00B62F34" w:rsidRDefault="00B62F34" w:rsidP="00B62F34">
      <w:pPr>
        <w:pStyle w:val="Tytutabeli"/>
      </w:pPr>
      <w:r>
        <w:t xml:space="preserve">Tabela </w:t>
      </w:r>
      <w:fldSimple w:instr=" SEQ Tabela \* ARABIC ">
        <w:r>
          <w:rPr>
            <w:noProof/>
          </w:rPr>
          <w:t>61</w:t>
        </w:r>
      </w:fldSimple>
      <w:r>
        <w:rPr>
          <w:noProof/>
        </w:rPr>
        <w:t>.</w:t>
      </w:r>
      <w:r>
        <w:t xml:space="preserve"> Liczba wskazań najważniejszych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3F48AB04" w14:textId="77777777" w:rsidTr="00F60234">
        <w:tc>
          <w:tcPr>
            <w:tcW w:w="4535" w:type="dxa"/>
            <w:vAlign w:val="center"/>
          </w:tcPr>
          <w:p w14:paraId="2B8C9886" w14:textId="77777777" w:rsidR="00B62F34" w:rsidRPr="00B81819" w:rsidRDefault="00B62F34" w:rsidP="00F6023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BC4283E" w14:textId="77777777" w:rsidR="00B62F34" w:rsidRPr="00B81819" w:rsidRDefault="00B62F34" w:rsidP="00F6023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0A8A9DC5" w14:textId="77777777" w:rsidTr="00F60234">
        <w:tc>
          <w:tcPr>
            <w:tcW w:w="4535" w:type="dxa"/>
            <w:vAlign w:val="center"/>
          </w:tcPr>
          <w:p w14:paraId="61D57FC8" w14:textId="77777777" w:rsidR="00B62F34" w:rsidRPr="00B81819" w:rsidRDefault="00B62F34" w:rsidP="00F60234">
            <w:pPr>
              <w:pStyle w:val="TekstTabeli"/>
            </w:pPr>
            <w:proofErr w:type="spellStart"/>
            <w:r w:rsidRPr="00B81819">
              <w:t>Studenci</w:t>
            </w:r>
            <w:proofErr w:type="spellEnd"/>
          </w:p>
        </w:tc>
        <w:tc>
          <w:tcPr>
            <w:tcW w:w="4535" w:type="dxa"/>
            <w:vAlign w:val="center"/>
          </w:tcPr>
          <w:p w14:paraId="569418DC" w14:textId="77777777" w:rsidR="00B62F34" w:rsidRPr="00B81819" w:rsidRDefault="00B62F34" w:rsidP="00F60234">
            <w:pPr>
              <w:pStyle w:val="TekstTabeli"/>
              <w:jc w:val="center"/>
            </w:pPr>
            <w:r w:rsidRPr="00B81819">
              <w:t>28</w:t>
            </w:r>
          </w:p>
        </w:tc>
      </w:tr>
      <w:tr w:rsidR="00B62F34" w:rsidRPr="00B81819" w14:paraId="66D2EA8C" w14:textId="77777777" w:rsidTr="00F60234">
        <w:tc>
          <w:tcPr>
            <w:tcW w:w="4535" w:type="dxa"/>
            <w:vAlign w:val="center"/>
          </w:tcPr>
          <w:p w14:paraId="02D34CFC" w14:textId="77777777" w:rsidR="00B62F34" w:rsidRPr="00B81819" w:rsidRDefault="00B62F34" w:rsidP="00F60234">
            <w:pPr>
              <w:pStyle w:val="TekstTabeli"/>
            </w:pPr>
            <w:proofErr w:type="spellStart"/>
            <w:r w:rsidRPr="00B81819">
              <w:t>Absolwenci</w:t>
            </w:r>
            <w:proofErr w:type="spellEnd"/>
          </w:p>
        </w:tc>
        <w:tc>
          <w:tcPr>
            <w:tcW w:w="4535" w:type="dxa"/>
            <w:vAlign w:val="center"/>
          </w:tcPr>
          <w:p w14:paraId="7F3D1EC8" w14:textId="77777777" w:rsidR="00B62F34" w:rsidRPr="00B81819" w:rsidRDefault="00B62F34" w:rsidP="00F60234">
            <w:pPr>
              <w:pStyle w:val="TekstTabeli"/>
              <w:jc w:val="center"/>
            </w:pPr>
            <w:r w:rsidRPr="00B81819">
              <w:t>19</w:t>
            </w:r>
          </w:p>
        </w:tc>
      </w:tr>
      <w:tr w:rsidR="00B62F34" w:rsidRPr="00B81819" w14:paraId="56AD51F6" w14:textId="77777777" w:rsidTr="00F60234">
        <w:tc>
          <w:tcPr>
            <w:tcW w:w="4535" w:type="dxa"/>
            <w:vAlign w:val="center"/>
          </w:tcPr>
          <w:p w14:paraId="447CF26C" w14:textId="77777777" w:rsidR="00B62F34" w:rsidRPr="00B81819" w:rsidRDefault="00B62F34" w:rsidP="00F60234">
            <w:pPr>
              <w:pStyle w:val="TekstTabeli"/>
              <w:rPr>
                <w:lang w:val="pl-PL"/>
              </w:rPr>
            </w:pPr>
            <w:r w:rsidRPr="00B81819">
              <w:rPr>
                <w:lang w:val="pl-PL"/>
              </w:rPr>
              <w:t>Pracodawcy / Przemysł / Biznes</w:t>
            </w:r>
          </w:p>
        </w:tc>
        <w:tc>
          <w:tcPr>
            <w:tcW w:w="4535" w:type="dxa"/>
            <w:vAlign w:val="center"/>
          </w:tcPr>
          <w:p w14:paraId="086CF2DA" w14:textId="77777777" w:rsidR="00B62F34" w:rsidRPr="00B81819" w:rsidRDefault="00B62F34" w:rsidP="00F60234">
            <w:pPr>
              <w:pStyle w:val="TekstTabeli"/>
              <w:jc w:val="center"/>
              <w:rPr>
                <w:lang w:val="pl-PL"/>
              </w:rPr>
            </w:pPr>
            <w:r w:rsidRPr="00B81819">
              <w:rPr>
                <w:lang w:val="pl-PL"/>
              </w:rPr>
              <w:t>17</w:t>
            </w:r>
          </w:p>
        </w:tc>
      </w:tr>
      <w:tr w:rsidR="00B62F34" w:rsidRPr="00B81819" w14:paraId="7710E019" w14:textId="77777777" w:rsidTr="00F60234">
        <w:tc>
          <w:tcPr>
            <w:tcW w:w="4535" w:type="dxa"/>
            <w:vAlign w:val="center"/>
          </w:tcPr>
          <w:p w14:paraId="522E301E" w14:textId="77777777" w:rsidR="00B62F34" w:rsidRPr="00B81819" w:rsidRDefault="00B62F34" w:rsidP="00F60234">
            <w:pPr>
              <w:pStyle w:val="TekstTabeli"/>
              <w:rPr>
                <w:lang w:val="pl-PL"/>
              </w:rPr>
            </w:pPr>
            <w:r w:rsidRPr="00B81819">
              <w:rPr>
                <w:lang w:val="pl-PL"/>
              </w:rPr>
              <w:t>Władze centralne / samorządowe ("państwo")</w:t>
            </w:r>
          </w:p>
        </w:tc>
        <w:tc>
          <w:tcPr>
            <w:tcW w:w="4535" w:type="dxa"/>
            <w:vAlign w:val="center"/>
          </w:tcPr>
          <w:p w14:paraId="50F8E25D" w14:textId="77777777" w:rsidR="00B62F34" w:rsidRPr="00B81819" w:rsidRDefault="00B62F34" w:rsidP="00F60234">
            <w:pPr>
              <w:pStyle w:val="TekstTabeli"/>
              <w:jc w:val="center"/>
              <w:rPr>
                <w:lang w:val="pl-PL"/>
              </w:rPr>
            </w:pPr>
            <w:r w:rsidRPr="00B81819">
              <w:rPr>
                <w:lang w:val="pl-PL"/>
              </w:rPr>
              <w:t>9</w:t>
            </w:r>
          </w:p>
        </w:tc>
      </w:tr>
      <w:tr w:rsidR="00B62F34" w:rsidRPr="00B81819" w14:paraId="5D36D410" w14:textId="77777777" w:rsidTr="00F60234">
        <w:tc>
          <w:tcPr>
            <w:tcW w:w="4535" w:type="dxa"/>
            <w:vAlign w:val="center"/>
          </w:tcPr>
          <w:p w14:paraId="5D7228E0"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7F96F4B6" w14:textId="77777777" w:rsidR="00B62F34" w:rsidRPr="00B81819" w:rsidRDefault="00B62F34" w:rsidP="00F60234">
            <w:pPr>
              <w:pStyle w:val="TekstTabeli"/>
              <w:jc w:val="center"/>
              <w:rPr>
                <w:lang w:val="pl-PL"/>
              </w:rPr>
            </w:pPr>
            <w:r w:rsidRPr="00B81819">
              <w:rPr>
                <w:lang w:val="pl-PL"/>
              </w:rPr>
              <w:t>11</w:t>
            </w:r>
          </w:p>
        </w:tc>
      </w:tr>
      <w:tr w:rsidR="00B62F34" w:rsidRPr="00B81819" w14:paraId="11E9A6C4" w14:textId="77777777" w:rsidTr="00F60234">
        <w:tc>
          <w:tcPr>
            <w:tcW w:w="4535" w:type="dxa"/>
            <w:vAlign w:val="center"/>
          </w:tcPr>
          <w:p w14:paraId="1B726406" w14:textId="77777777" w:rsidR="00B62F34" w:rsidRPr="00B81819" w:rsidRDefault="00B62F34" w:rsidP="00F60234">
            <w:pPr>
              <w:pStyle w:val="TekstTabeli"/>
              <w:rPr>
                <w:lang w:val="pl-PL"/>
              </w:rPr>
            </w:pPr>
            <w:r w:rsidRPr="00B81819">
              <w:rPr>
                <w:lang w:val="pl-PL"/>
              </w:rPr>
              <w:t>Rodzice</w:t>
            </w:r>
          </w:p>
        </w:tc>
        <w:tc>
          <w:tcPr>
            <w:tcW w:w="4535" w:type="dxa"/>
            <w:vAlign w:val="center"/>
          </w:tcPr>
          <w:p w14:paraId="0E73F779" w14:textId="77777777" w:rsidR="00B62F34" w:rsidRPr="00B81819" w:rsidRDefault="00B62F34" w:rsidP="00F60234">
            <w:pPr>
              <w:pStyle w:val="TekstTabeli"/>
              <w:jc w:val="center"/>
              <w:rPr>
                <w:lang w:val="pl-PL"/>
              </w:rPr>
            </w:pPr>
            <w:r w:rsidRPr="00B81819">
              <w:rPr>
                <w:lang w:val="pl-PL"/>
              </w:rPr>
              <w:t>4</w:t>
            </w:r>
          </w:p>
        </w:tc>
      </w:tr>
      <w:tr w:rsidR="00B62F34" w:rsidRPr="00B81819" w14:paraId="3EE62231" w14:textId="77777777" w:rsidTr="00F60234">
        <w:tc>
          <w:tcPr>
            <w:tcW w:w="4535" w:type="dxa"/>
            <w:vAlign w:val="center"/>
          </w:tcPr>
          <w:p w14:paraId="4BAF5D75" w14:textId="77777777" w:rsidR="00B62F34" w:rsidRPr="00B81819" w:rsidRDefault="00B62F34" w:rsidP="00F60234">
            <w:pPr>
              <w:pStyle w:val="TekstTabeli"/>
              <w:rPr>
                <w:lang w:val="pl-PL"/>
              </w:rPr>
            </w:pPr>
            <w:r w:rsidRPr="00B81819">
              <w:rPr>
                <w:lang w:val="pl-PL"/>
              </w:rPr>
              <w:t>Inne uczelnie / ośrodki badawcze</w:t>
            </w:r>
          </w:p>
        </w:tc>
        <w:tc>
          <w:tcPr>
            <w:tcW w:w="4535" w:type="dxa"/>
            <w:vAlign w:val="center"/>
          </w:tcPr>
          <w:p w14:paraId="21A12A72" w14:textId="77777777" w:rsidR="00B62F34" w:rsidRPr="00B81819" w:rsidRDefault="00B62F34" w:rsidP="00F60234">
            <w:pPr>
              <w:pStyle w:val="TekstTabeli"/>
              <w:jc w:val="center"/>
              <w:rPr>
                <w:lang w:val="pl-PL"/>
              </w:rPr>
            </w:pPr>
            <w:r w:rsidRPr="00B81819">
              <w:rPr>
                <w:lang w:val="pl-PL"/>
              </w:rPr>
              <w:t>2</w:t>
            </w:r>
          </w:p>
        </w:tc>
      </w:tr>
      <w:tr w:rsidR="00B62F34" w:rsidRPr="00B81819" w14:paraId="74CF011C" w14:textId="77777777" w:rsidTr="00F60234">
        <w:tc>
          <w:tcPr>
            <w:tcW w:w="4535" w:type="dxa"/>
            <w:vAlign w:val="center"/>
          </w:tcPr>
          <w:p w14:paraId="1DBA9648" w14:textId="77777777" w:rsidR="00B62F34" w:rsidRPr="00B81819" w:rsidRDefault="00B62F34" w:rsidP="00F60234">
            <w:pPr>
              <w:pStyle w:val="TekstTabeli"/>
            </w:pPr>
            <w:r w:rsidRPr="00B81819">
              <w:rPr>
                <w:lang w:val="pl-PL"/>
              </w:rPr>
              <w:t>Naród / Społeczeństwo</w:t>
            </w:r>
          </w:p>
        </w:tc>
        <w:tc>
          <w:tcPr>
            <w:tcW w:w="4535" w:type="dxa"/>
            <w:vAlign w:val="center"/>
          </w:tcPr>
          <w:p w14:paraId="1A2411E3" w14:textId="77777777" w:rsidR="00B62F34" w:rsidRPr="00B81819" w:rsidRDefault="00B62F34" w:rsidP="00F60234">
            <w:pPr>
              <w:pStyle w:val="TekstTabeli"/>
              <w:jc w:val="center"/>
            </w:pPr>
            <w:r w:rsidRPr="00B81819">
              <w:t>2</w:t>
            </w:r>
          </w:p>
        </w:tc>
      </w:tr>
    </w:tbl>
    <w:p w14:paraId="446A9299"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231EE8B7" w14:textId="4786C223" w:rsidR="00B62F34" w:rsidRDefault="00B62F34" w:rsidP="00B62F34">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w:t>
      </w:r>
    </w:p>
    <w:p w14:paraId="1F4A9694" w14:textId="77777777" w:rsidR="00AA718B" w:rsidRPr="00FF1D64" w:rsidRDefault="00AA718B" w:rsidP="00AA718B">
      <w:pPr>
        <w:rPr>
          <w:lang w:eastAsia="pl-PL"/>
        </w:rPr>
      </w:pPr>
      <w:r>
        <w:rPr>
          <w:lang w:eastAsia="pl-PL"/>
        </w:rPr>
        <w:t>Osoby zorientowane w sytuacji na rynku uczelni również podkreślały znaczenie projektu IDUB i zgodności postrzegania jakości uczelni z kwalifikacją do grupy uczelni badawczych. Znajdowało to swój wyraz w na przykład takich wypowiedziach:</w:t>
      </w:r>
    </w:p>
    <w:p w14:paraId="0B7F677D" w14:textId="77777777" w:rsidR="00AA718B" w:rsidRPr="00952CEC" w:rsidRDefault="00AA718B" w:rsidP="00AA718B">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Pr>
          <w:i/>
          <w:iCs/>
          <w:sz w:val="18"/>
          <w:szCs w:val="20"/>
        </w:rPr>
        <w:t> </w:t>
      </w:r>
      <w:r w:rsidRPr="00952CEC">
        <w:rPr>
          <w:i/>
          <w:iCs/>
          <w:sz w:val="18"/>
          <w:szCs w:val="20"/>
        </w:rPr>
        <w:t>stanie generować bardziej wartościowych absolwentów.</w:t>
      </w:r>
    </w:p>
    <w:p w14:paraId="31B1D0F8" w14:textId="77777777" w:rsidR="00AA718B" w:rsidRPr="00952CEC" w:rsidRDefault="00AA718B" w:rsidP="00AA718B">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B41DAEC" w14:textId="77777777" w:rsidR="00AA718B" w:rsidRDefault="00AA718B" w:rsidP="00AA718B">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w:t>
      </w:r>
      <w:r>
        <w:lastRenderedPageBreak/>
        <w:t xml:space="preserve">absolwentów jako potencjalnych pracowników postrzeganą przez przedsiębiorców. Na tej podstawie sformułowano hipotezę </w:t>
      </w:r>
      <w:r w:rsidRPr="00655BA8">
        <w:rPr>
          <w:b/>
          <w:bCs/>
        </w:rPr>
        <w:t>H3</w:t>
      </w:r>
      <w:r>
        <w:t xml:space="preserve">: </w:t>
      </w:r>
    </w:p>
    <w:p w14:paraId="187864C8" w14:textId="77777777" w:rsidR="00AA718B" w:rsidRPr="003A4C1E" w:rsidRDefault="00AA718B" w:rsidP="00AA718B">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5DBF0659" w14:textId="77777777" w:rsidR="00AA718B" w:rsidRDefault="00AA718B" w:rsidP="00AA718B">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04637F4B" w14:textId="77777777" w:rsidR="00AA718B" w:rsidRPr="003A4C1E" w:rsidRDefault="00AA718B" w:rsidP="00AA718B">
      <w:pPr>
        <w:rPr>
          <w:i/>
          <w:iCs/>
        </w:rPr>
      </w:pPr>
      <w:r w:rsidRPr="003A4C1E">
        <w:rPr>
          <w:i/>
          <w:iCs/>
        </w:rPr>
        <w:t>Wyniki Indeksu Wyceny Rynkowej Absolwenta polskich publicznych uczelni technicznych są pozytywnie skorelowane z jakością usług uczelni mierzoną przy pomocy rankingu Perspektywy.</w:t>
      </w:r>
    </w:p>
    <w:p w14:paraId="7817167E" w14:textId="77777777" w:rsidR="00AA718B" w:rsidRDefault="00AA718B" w:rsidP="00AA718B">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w:t>
      </w:r>
      <w:proofErr w:type="spellStart"/>
      <w:r>
        <w:t>podrozdz</w:t>
      </w:r>
      <w:proofErr w:type="spellEnd"/>
      <w:r>
        <w:t xml:space="preserve">. </w:t>
      </w:r>
      <w:r>
        <w:fldChar w:fldCharType="begin"/>
      </w:r>
      <w:r>
        <w:instrText xml:space="preserve"> REF _Ref138175150 \r \h </w:instrText>
      </w:r>
      <w:r>
        <w:fldChar w:fldCharType="separate"/>
      </w:r>
      <w:r>
        <w:t>1.2.3</w:t>
      </w:r>
      <w:r>
        <w:fldChar w:fldCharType="end"/>
      </w:r>
      <w:r>
        <w:t xml:space="preserve">). Kategoria prestiżu jest też nieraz istotnym elementem ocen rankingowych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28C6CD18" w14:textId="77777777" w:rsidR="00AA718B" w:rsidRPr="00952CEC" w:rsidRDefault="00AA718B" w:rsidP="00AA718B">
      <w:pPr>
        <w:rPr>
          <w:i/>
          <w:iCs/>
        </w:rPr>
      </w:pPr>
      <w:r w:rsidRPr="00952CEC">
        <w:rPr>
          <w:i/>
          <w:iCs/>
        </w:rPr>
        <w:t>Wyniki Indeksu Wyceny Rynkowej Absolwenta są pozytywnie skorelowane z wynikami oceny prestiżu uczelni.</w:t>
      </w:r>
    </w:p>
    <w:p w14:paraId="6DB6EC28" w14:textId="77777777" w:rsidR="00AA718B" w:rsidRDefault="00AA718B" w:rsidP="00AA718B">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1D8E9D97" w14:textId="77777777" w:rsidR="00AA718B" w:rsidRDefault="00AA718B" w:rsidP="00AA718B">
      <w:r>
        <w:t>Po sformułowaniu hipotez (H3, H4, H5) uzupełniających wstępnie sformułowane na podstawie studium literatury dwie hipotezy zostało przeprowadzone badanie statystyczno-empiryczne w celu umożliwienia weryfikacji tych nowych hipotez. Założenia, metoda oraz wyniki tych badań zostaną omówione w kolejnym podrozdziale.</w:t>
      </w:r>
    </w:p>
    <w:p w14:paraId="3E990414" w14:textId="77777777" w:rsidR="00AA718B" w:rsidRPr="00BC4204" w:rsidRDefault="00AA718B" w:rsidP="00AA718B">
      <w:r>
        <w:t>Na podstawie studium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w:t>
      </w:r>
      <w:r>
        <w:lastRenderedPageBreak/>
        <w:t>solwentów opracowano model relacji 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Pr="00BC4204">
        <w:t xml:space="preserve">Rysunek </w:t>
      </w:r>
      <w:r>
        <w:rPr>
          <w:noProof/>
        </w:rPr>
        <w:t>30</w:t>
      </w:r>
      <w:r w:rsidRPr="007B295C">
        <w:fldChar w:fldCharType="end"/>
      </w:r>
      <w:r w:rsidRPr="007B295C">
        <w:t>)</w:t>
      </w:r>
      <w:r>
        <w:t>.</w:t>
      </w:r>
    </w:p>
    <w:p w14:paraId="0F3E5846" w14:textId="77777777" w:rsidR="00AA718B" w:rsidRPr="00BC4204" w:rsidRDefault="00AA718B" w:rsidP="00AA718B">
      <w:pPr>
        <w:pStyle w:val="Rysunek"/>
      </w:pPr>
      <w:r>
        <w:rPr>
          <w:noProof/>
        </w:rPr>
        <w:drawing>
          <wp:inline distT="0" distB="0" distL="0" distR="0" wp14:anchorId="37B478B9" wp14:editId="21881C10">
            <wp:extent cx="5110223" cy="1440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65CD2335" w14:textId="77777777" w:rsidR="00AA718B" w:rsidRPr="00233788" w:rsidRDefault="00AA718B" w:rsidP="00AA718B">
      <w:pPr>
        <w:pStyle w:val="Rysunek"/>
      </w:pPr>
      <w:r w:rsidRPr="00BC4204">
        <w:t xml:space="preserve">Rysunek </w:t>
      </w:r>
      <w:fldSimple w:instr=" SEQ Rysunek \* ARABIC ">
        <w:r>
          <w:rPr>
            <w:noProof/>
          </w:rPr>
          <w:t>30</w:t>
        </w:r>
      </w:fldSimple>
      <w:r>
        <w:rPr>
          <w:noProof/>
        </w:rPr>
        <w:t>.</w:t>
      </w:r>
      <w:r w:rsidRPr="00BC4204">
        <w:t xml:space="preserve"> Model relacji między jakością usług uczelni technicznej, a satysfakcją interesariuszy oraz zarobkami</w:t>
      </w:r>
      <w:r w:rsidRPr="00233788">
        <w:t xml:space="preserve"> absolwentów.</w:t>
      </w:r>
    </w:p>
    <w:p w14:paraId="09CCA7C9" w14:textId="77777777" w:rsidR="00AA718B" w:rsidRPr="00D95B07" w:rsidRDefault="00AA718B" w:rsidP="00AA718B">
      <w:pPr>
        <w:pStyle w:val="rdo"/>
        <w:rPr>
          <w:lang w:val="pl-PL"/>
        </w:rPr>
      </w:pPr>
      <w:r w:rsidRPr="00D95B07">
        <w:rPr>
          <w:lang w:val="pl-PL"/>
        </w:rPr>
        <w:t>Źródło: opracowanie własne</w:t>
      </w:r>
    </w:p>
    <w:p w14:paraId="0B4D8358" w14:textId="1E30DE0D" w:rsidR="00AA718B" w:rsidRDefault="00AA718B" w:rsidP="00AA718B">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Dodatkowo dane prezentowane w tym rankingu pozwalają stosunkowo łatwo uzyskać zestaw wartości pozycji rankingowych zarówno w kontekście globalnym, jak i krajowym.</w:t>
      </w:r>
    </w:p>
    <w:p w14:paraId="4E278683" w14:textId="77777777" w:rsidR="002C48D5" w:rsidRDefault="002C48D5" w:rsidP="002C48D5">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5D603424" w14:textId="77777777" w:rsidR="002C48D5" w:rsidRDefault="002C48D5" w:rsidP="002C48D5">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t>pod</w:t>
      </w:r>
      <w:r>
        <w:lastRenderedPageBreak/>
        <w:t>rozdz</w:t>
      </w:r>
      <w:proofErr w:type="spellEnd"/>
      <w:r>
        <w:t>. </w:t>
      </w:r>
      <w:r w:rsidRPr="007B295C">
        <w:fldChar w:fldCharType="begin"/>
      </w:r>
      <w:r w:rsidRPr="007B295C">
        <w:instrText xml:space="preserve"> REF _Ref137319715 \r \h </w:instrText>
      </w:r>
      <w:r>
        <w:instrText xml:space="preserve"> \* MERGEFORMAT </w:instrText>
      </w:r>
      <w:r w:rsidRPr="007B295C">
        <w:fldChar w:fldCharType="separate"/>
      </w:r>
      <w:r>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1301B60D" w14:textId="77777777" w:rsidR="002C48D5" w:rsidRPr="00684943" w:rsidRDefault="002C48D5" w:rsidP="002C48D5">
      <w:r w:rsidRPr="00BA015C">
        <w:t xml:space="preserve">Badanie satysfakcji interesariuszy uczelni techniczny w Polsce </w:t>
      </w:r>
      <w:r>
        <w:t>objęło</w:t>
      </w:r>
      <w:r w:rsidRPr="00BA015C">
        <w:t xml:space="preserve"> 8 grup respondentów </w:t>
      </w:r>
      <w:r>
        <w:t xml:space="preserve">analogicznych do grup wybranych przy badaniu jakościowym (por. </w:t>
      </w:r>
      <w:r>
        <w:fldChar w:fldCharType="begin"/>
      </w:r>
      <w:r>
        <w:instrText xml:space="preserve"> REF _Ref163577839 \h </w:instrText>
      </w:r>
      <w:r>
        <w:fldChar w:fldCharType="separate"/>
      </w:r>
      <w:r w:rsidRPr="00684943">
        <w:t xml:space="preserve">Tabela </w:t>
      </w:r>
      <w:r>
        <w:rPr>
          <w:noProof/>
        </w:rPr>
        <w:t>59</w:t>
      </w:r>
      <w:r>
        <w:fldChar w:fldCharType="end"/>
      </w:r>
      <w:r>
        <w:t>). W</w:t>
      </w:r>
      <w:r w:rsidRPr="00BA015C">
        <w:t xml:space="preserve">śród </w:t>
      </w:r>
      <w:r>
        <w:t>tych grup</w:t>
      </w:r>
      <w:r w:rsidRPr="00BA015C">
        <w:t xml:space="preserve"> </w:t>
      </w:r>
      <w:r>
        <w:t>d</w:t>
      </w:r>
      <w:r w:rsidRPr="00BA015C">
        <w:t xml:space="preserve">la tych siedmiu grup zaplanowano pomiar parametrów odnoszących się do satysfakcji z usług ocenianej uczelni oraz takich, które w pewien sposób mogą tę satysfakcję potwierdzać lub uzasadniać. Ósma grupa to grupa władz uczelni, dla </w:t>
      </w:r>
      <w:r>
        <w:t xml:space="preserve">której </w:t>
      </w:r>
      <w:r w:rsidRPr="00BA015C">
        <w:t xml:space="preserve">zaplanowano, jako najistotniejsze, pytania o </w:t>
      </w:r>
      <w:r w:rsidRPr="00684943">
        <w:t>określenie znaczenia (wagi) każdej z pozostałych grup interesariuszy dla procesów zarządczych uczelni.</w:t>
      </w:r>
    </w:p>
    <w:p w14:paraId="43B1D056" w14:textId="77777777" w:rsidR="002C48D5" w:rsidRPr="00684943" w:rsidRDefault="002C48D5" w:rsidP="002C48D5">
      <w:r w:rsidRPr="00684943">
        <w:t>Do badania wybrano 22 publiczne uczelnie techniczne</w:t>
      </w:r>
      <w:r>
        <w:t>. Za takie uznano</w:t>
      </w:r>
      <w:r w:rsidRPr="00684943">
        <w:t xml:space="preserve"> uczelnie, które na większości swoich wydziałów prowadzą kierunki techniczne – inżynierskie. Pełen wykaz tych uczelni znajduje się w załączniku nr 3. Wyboru uczelni dokonano na podstawie list Ministerstwa Nauki i</w:t>
      </w:r>
      <w:r>
        <w:t> </w:t>
      </w:r>
      <w:r w:rsidRPr="00684943">
        <w:t>Szkolnictwa Wyższego, listy uczelni będących członkami Konferencji Rektorów Polskich Uczelni technicznych i tych stowarzyszonych z KRPUT</w:t>
      </w:r>
      <w:r>
        <w:t>, listy uczelni klasyfikowanych jako techniczne w ramach rankingu Perspektywy</w:t>
      </w:r>
      <w:r w:rsidRPr="00684943">
        <w:t xml:space="preserve"> oraz własnych analiz autora.</w:t>
      </w:r>
      <w:r>
        <w:t xml:space="preserve"> Spośród 516. uczelni w Polsce, z czego 138. to uczelnie publiczne </w:t>
      </w:r>
      <w:r>
        <w:fldChar w:fldCharType="begin" w:fldLock="1"/>
      </w:r>
      <w:r>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fldChar w:fldCharType="separate"/>
      </w:r>
      <w:r w:rsidRPr="00960B5E">
        <w:rPr>
          <w:noProof/>
        </w:rPr>
        <w:t>(RAD-on, 2024)</w:t>
      </w:r>
      <w:r>
        <w:fldChar w:fldCharType="end"/>
      </w:r>
      <w:r>
        <w:t xml:space="preserve">, a w tym 65. </w:t>
      </w:r>
      <w:r>
        <w:fldChar w:fldCharType="begin" w:fldLock="1"/>
      </w:r>
      <w:r>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fldChar w:fldCharType="separate"/>
      </w:r>
      <w:r w:rsidRPr="00FC4672">
        <w:rPr>
          <w:noProof/>
        </w:rPr>
        <w:t>(MNiSW, 2024)</w:t>
      </w:r>
      <w:r>
        <w:fldChar w:fldCharType="end"/>
      </w:r>
      <w: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t>MNiSW</w:t>
      </w:r>
      <w:proofErr w:type="spellEnd"/>
      <w:r>
        <w:t xml:space="preserve"> niemniej prowadzą one również w bardzo szerokim zakresie kształcenie inżynierskie. Zatem ujęciu ilościowym uczelnie planowane od objęcia w ramach badania stanowią ok. 16% spośród wszystkich uczelni, ale odpowiadają za kształcenie inżynierów stanowiących ok. 21% spośród absolwentów wszystkich uczelni publicznych </w:t>
      </w:r>
      <w:r>
        <w:fldChar w:fldCharType="begin" w:fldLock="1"/>
      </w:r>
      <w:r>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fldChar w:fldCharType="separate"/>
      </w:r>
      <w:r w:rsidRPr="009A1063">
        <w:rPr>
          <w:noProof/>
        </w:rPr>
        <w:t>(GUS, 2023)</w:t>
      </w:r>
      <w:r>
        <w:fldChar w:fldCharType="end"/>
      </w:r>
      <w:r>
        <w:t>.</w:t>
      </w:r>
    </w:p>
    <w:p w14:paraId="114D1118" w14:textId="77777777" w:rsidR="002C48D5" w:rsidRPr="00684943" w:rsidRDefault="002C48D5" w:rsidP="002C48D5">
      <w:r w:rsidRPr="00684943">
        <w:t>Kwestionariusze do badania satysfakcji interesariuszy składają się z kilku grup pytań dopasowanych do konkretnych rodzajów interesariuszy. Najważniejszą grupę stanowią pytania dotyczące badania satysfakcji z usług edukacyjnych</w:t>
      </w:r>
      <w:r>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t>,</w:t>
      </w:r>
      <w:r w:rsidRPr="00684943">
        <w:t xml:space="preserve"> jak i w trzecim roku po ukończeniu studiów. Zastosowano skalę przedziałową.</w:t>
      </w:r>
    </w:p>
    <w:p w14:paraId="205F3D35" w14:textId="77777777" w:rsidR="002C48D5" w:rsidRPr="00684943" w:rsidRDefault="002C48D5" w:rsidP="002C48D5">
      <w:r w:rsidRPr="00684943">
        <w:t>Pytania w badaniach satysfakcji pracowników uczelni służą badaniu ich opinii nt. rożnych aspektów działań uczelni. Od pozostałych badań istotnie różni się badanie przedstawicieli władz. Do</w:t>
      </w:r>
      <w:r w:rsidRPr="00684943">
        <w:lastRenderedPageBreak/>
        <w:t>tyczy ono bowiem znacznie większej liczby uczelni podlegających ocenie i wyrażeniu opinii. Natomiast od</w:t>
      </w:r>
      <w:r>
        <w:t xml:space="preserve"> badań wśród</w:t>
      </w:r>
      <w:r w:rsidRPr="00684943">
        <w:t xml:space="preserve"> pozostałych </w:t>
      </w:r>
      <w:r>
        <w:t xml:space="preserve">grup najbardziej </w:t>
      </w:r>
      <w:r w:rsidRPr="00684943">
        <w:t xml:space="preserve">różni się badanie wśród osób zarządzających uczelnią, gdyż ma ono na celu przede wszystkim określenie ważności każdej z grup interesariuszy dla zarządzających uczelnią przy podejmowaniu istotnych decyzji zarządczych. Przykładowe kwestionariusze do badania satysfakcji interesariuszy przedstawiono w </w:t>
      </w:r>
      <w:commentRangeStart w:id="23"/>
      <w:r w:rsidRPr="00684943">
        <w:t>załącznik</w:t>
      </w:r>
      <w:r>
        <w:t>u 2.</w:t>
      </w:r>
      <w:commentRangeEnd w:id="23"/>
      <w:r>
        <w:rPr>
          <w:rStyle w:val="CommentReference"/>
          <w:rFonts w:ascii="Times New Roman" w:eastAsia="Times New Roman" w:hAnsi="Times New Roman"/>
          <w:szCs w:val="20"/>
          <w:lang w:eastAsia="pl-PL"/>
        </w:rPr>
        <w:commentReference w:id="23"/>
      </w:r>
      <w:r>
        <w:t xml:space="preserve"> Ze względu na specyfikę różnych grup interesariuszy zestaw pytań dla każdej z nich jest nieco inny i dostosowany do szczególnych uwarunkowań. W Tabeli 62 przedstawiono zbiorczą analizę struktury pytań badawczych w zależności od rodzaju badanej grupy interesariuszy.</w:t>
      </w:r>
    </w:p>
    <w:p w14:paraId="00BBE70F" w14:textId="77777777" w:rsidR="002C48D5" w:rsidRPr="00684943" w:rsidRDefault="002C48D5" w:rsidP="002C48D5">
      <w:pPr>
        <w:pStyle w:val="Tytutabeli"/>
      </w:pPr>
      <w:r w:rsidRPr="00684943">
        <w:t xml:space="preserve">Tabela </w:t>
      </w:r>
      <w:fldSimple w:instr=" SEQ Tabela \* ARABIC ">
        <w:r>
          <w:rPr>
            <w:noProof/>
          </w:rPr>
          <w:t>62</w:t>
        </w:r>
      </w:fldSimple>
      <w:r>
        <w:rPr>
          <w:noProof/>
        </w:rPr>
        <w:t>.</w:t>
      </w:r>
      <w:r w:rsidRPr="00684943">
        <w:t xml:space="preserve"> Zestawienie rodzajów użytych pytań na poszczególnych kwestionariuszach badania satysfakcji interesariuszy</w:t>
      </w:r>
    </w:p>
    <w:tbl>
      <w:tblPr>
        <w:tblStyle w:val="TableGrid"/>
        <w:tblW w:w="0" w:type="auto"/>
        <w:tblLook w:val="04A0" w:firstRow="1" w:lastRow="0" w:firstColumn="1" w:lastColumn="0" w:noHBand="0" w:noVBand="1"/>
      </w:tblPr>
      <w:tblGrid>
        <w:gridCol w:w="2438"/>
        <w:gridCol w:w="1814"/>
        <w:gridCol w:w="2268"/>
        <w:gridCol w:w="2551"/>
      </w:tblGrid>
      <w:tr w:rsidR="002C48D5" w:rsidRPr="00684943" w14:paraId="45825EC6" w14:textId="77777777" w:rsidTr="00F60234">
        <w:trPr>
          <w:cantSplit/>
          <w:tblHeader/>
        </w:trPr>
        <w:tc>
          <w:tcPr>
            <w:tcW w:w="2438" w:type="dxa"/>
            <w:vAlign w:val="center"/>
          </w:tcPr>
          <w:p w14:paraId="439BE4E5" w14:textId="77777777" w:rsidR="002C48D5" w:rsidRPr="00DB512C" w:rsidRDefault="002C48D5" w:rsidP="00F60234">
            <w:pPr>
              <w:pStyle w:val="TekstTabeli"/>
              <w:keepNext/>
              <w:rPr>
                <w:b/>
                <w:bCs w:val="0"/>
                <w:lang w:val="pl-PL"/>
              </w:rPr>
            </w:pPr>
            <w:r w:rsidRPr="00DB512C">
              <w:rPr>
                <w:b/>
                <w:bCs w:val="0"/>
                <w:lang w:val="pl-PL"/>
              </w:rPr>
              <w:t>Grupa interesariuszy</w:t>
            </w:r>
          </w:p>
        </w:tc>
        <w:tc>
          <w:tcPr>
            <w:tcW w:w="1814" w:type="dxa"/>
            <w:vAlign w:val="center"/>
          </w:tcPr>
          <w:p w14:paraId="4EA8F2BE" w14:textId="77777777" w:rsidR="002C48D5" w:rsidRPr="00DB512C" w:rsidRDefault="002C48D5" w:rsidP="00F60234">
            <w:pPr>
              <w:pStyle w:val="TekstTabeli"/>
              <w:keepNext/>
              <w:rPr>
                <w:b/>
                <w:bCs w:val="0"/>
                <w:lang w:val="pl-PL"/>
              </w:rPr>
            </w:pPr>
            <w:r w:rsidRPr="00DB512C">
              <w:rPr>
                <w:b/>
                <w:bCs w:val="0"/>
                <w:lang w:val="pl-PL"/>
              </w:rPr>
              <w:t xml:space="preserve">Pytania dotyczące </w:t>
            </w:r>
            <w:r w:rsidRPr="00DB512C">
              <w:rPr>
                <w:b/>
                <w:bCs w:val="0"/>
                <w:lang w:val="pl-PL"/>
              </w:rPr>
              <w:br/>
              <w:t>satysfakcji</w:t>
            </w:r>
          </w:p>
        </w:tc>
        <w:tc>
          <w:tcPr>
            <w:tcW w:w="2268" w:type="dxa"/>
            <w:vAlign w:val="center"/>
          </w:tcPr>
          <w:p w14:paraId="42754840" w14:textId="77777777" w:rsidR="002C48D5" w:rsidRPr="00DB512C" w:rsidRDefault="002C48D5" w:rsidP="00F60234">
            <w:pPr>
              <w:pStyle w:val="TekstTabeli"/>
              <w:keepNext/>
              <w:rPr>
                <w:b/>
                <w:bCs w:val="0"/>
                <w:lang w:val="pl-PL"/>
              </w:rPr>
            </w:pPr>
            <w:r w:rsidRPr="00DB512C">
              <w:rPr>
                <w:b/>
                <w:bCs w:val="0"/>
                <w:lang w:val="pl-PL"/>
              </w:rPr>
              <w:t xml:space="preserve">Pytania dotyczące </w:t>
            </w:r>
            <w:r w:rsidRPr="00DB512C">
              <w:rPr>
                <w:b/>
                <w:bCs w:val="0"/>
                <w:lang w:val="pl-PL"/>
              </w:rPr>
              <w:br/>
              <w:t>zarobków i zatrudnienia</w:t>
            </w:r>
          </w:p>
        </w:tc>
        <w:tc>
          <w:tcPr>
            <w:tcW w:w="2551" w:type="dxa"/>
            <w:vAlign w:val="center"/>
          </w:tcPr>
          <w:p w14:paraId="2861A84D" w14:textId="77777777" w:rsidR="002C48D5" w:rsidRPr="00DB512C" w:rsidRDefault="002C48D5" w:rsidP="00F60234">
            <w:pPr>
              <w:pStyle w:val="TekstTabeli"/>
              <w:keepNext/>
              <w:rPr>
                <w:b/>
                <w:bCs w:val="0"/>
                <w:lang w:val="pl-PL"/>
              </w:rPr>
            </w:pPr>
            <w:r w:rsidRPr="00DB512C">
              <w:rPr>
                <w:b/>
                <w:bCs w:val="0"/>
                <w:lang w:val="pl-PL"/>
              </w:rPr>
              <w:t>Inne rodzaje pytań</w:t>
            </w:r>
          </w:p>
        </w:tc>
      </w:tr>
      <w:tr w:rsidR="002C48D5" w:rsidRPr="00684943" w14:paraId="60250AEB" w14:textId="77777777" w:rsidTr="00F60234">
        <w:trPr>
          <w:cantSplit/>
        </w:trPr>
        <w:tc>
          <w:tcPr>
            <w:tcW w:w="2438" w:type="dxa"/>
            <w:vAlign w:val="center"/>
          </w:tcPr>
          <w:p w14:paraId="357AB2BD" w14:textId="77777777" w:rsidR="002C48D5" w:rsidRPr="00684943" w:rsidRDefault="002C48D5" w:rsidP="00F60234">
            <w:pPr>
              <w:pStyle w:val="TekstTabeli"/>
              <w:rPr>
                <w:lang w:val="pl-PL"/>
              </w:rPr>
            </w:pPr>
            <w:r w:rsidRPr="00684943">
              <w:rPr>
                <w:lang w:val="pl-PL"/>
              </w:rPr>
              <w:t>Studenci</w:t>
            </w:r>
          </w:p>
        </w:tc>
        <w:tc>
          <w:tcPr>
            <w:tcW w:w="1814" w:type="dxa"/>
            <w:vAlign w:val="center"/>
          </w:tcPr>
          <w:p w14:paraId="3F27CA36"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74855361"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39DCA14E" w14:textId="77777777" w:rsidR="002C48D5" w:rsidRPr="00684943" w:rsidRDefault="002C48D5" w:rsidP="00F60234">
            <w:pPr>
              <w:ind w:firstLine="0"/>
              <w:jc w:val="center"/>
              <w:rPr>
                <w:sz w:val="18"/>
                <w:szCs w:val="20"/>
                <w:lang w:val="pl-PL"/>
              </w:rPr>
            </w:pPr>
          </w:p>
        </w:tc>
      </w:tr>
      <w:tr w:rsidR="002C48D5" w:rsidRPr="00684943" w14:paraId="027D76BB" w14:textId="77777777" w:rsidTr="00F60234">
        <w:trPr>
          <w:cantSplit/>
        </w:trPr>
        <w:tc>
          <w:tcPr>
            <w:tcW w:w="2438" w:type="dxa"/>
            <w:vAlign w:val="center"/>
          </w:tcPr>
          <w:p w14:paraId="0820D48F" w14:textId="77777777" w:rsidR="002C48D5" w:rsidRPr="00684943" w:rsidRDefault="002C48D5" w:rsidP="00F60234">
            <w:pPr>
              <w:pStyle w:val="TekstTabeli"/>
              <w:rPr>
                <w:lang w:val="pl-PL"/>
              </w:rPr>
            </w:pPr>
            <w:r w:rsidRPr="00684943">
              <w:rPr>
                <w:lang w:val="pl-PL"/>
              </w:rPr>
              <w:t>Absolwenci</w:t>
            </w:r>
          </w:p>
        </w:tc>
        <w:tc>
          <w:tcPr>
            <w:tcW w:w="1814" w:type="dxa"/>
            <w:vAlign w:val="center"/>
          </w:tcPr>
          <w:p w14:paraId="6E8716BD"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4F80319E"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03FC560A" w14:textId="77777777" w:rsidR="002C48D5" w:rsidRPr="00684943" w:rsidRDefault="002C48D5" w:rsidP="00F60234">
            <w:pPr>
              <w:ind w:firstLine="0"/>
              <w:jc w:val="center"/>
              <w:rPr>
                <w:sz w:val="18"/>
                <w:szCs w:val="20"/>
                <w:lang w:val="pl-PL"/>
              </w:rPr>
            </w:pPr>
          </w:p>
        </w:tc>
      </w:tr>
      <w:tr w:rsidR="002C48D5" w:rsidRPr="00684943" w14:paraId="3BFCD258" w14:textId="77777777" w:rsidTr="00F60234">
        <w:trPr>
          <w:cantSplit/>
        </w:trPr>
        <w:tc>
          <w:tcPr>
            <w:tcW w:w="2438" w:type="dxa"/>
            <w:vAlign w:val="center"/>
          </w:tcPr>
          <w:p w14:paraId="2240A725" w14:textId="77777777" w:rsidR="002C48D5" w:rsidRPr="00684943" w:rsidRDefault="002C48D5" w:rsidP="00F60234">
            <w:pPr>
              <w:pStyle w:val="TekstTabeli"/>
              <w:rPr>
                <w:lang w:val="pl-PL"/>
              </w:rPr>
            </w:pPr>
            <w:r w:rsidRPr="00684943">
              <w:rPr>
                <w:lang w:val="pl-PL"/>
              </w:rPr>
              <w:t>Rodzice</w:t>
            </w:r>
          </w:p>
        </w:tc>
        <w:tc>
          <w:tcPr>
            <w:tcW w:w="1814" w:type="dxa"/>
            <w:vAlign w:val="center"/>
          </w:tcPr>
          <w:p w14:paraId="25590DAA"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646DE75B"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67517B87" w14:textId="77777777" w:rsidR="002C48D5" w:rsidRPr="00684943" w:rsidRDefault="002C48D5" w:rsidP="00F60234">
            <w:pPr>
              <w:ind w:firstLine="0"/>
              <w:jc w:val="center"/>
              <w:rPr>
                <w:sz w:val="18"/>
                <w:szCs w:val="20"/>
                <w:lang w:val="pl-PL"/>
              </w:rPr>
            </w:pPr>
          </w:p>
        </w:tc>
      </w:tr>
      <w:tr w:rsidR="002C48D5" w:rsidRPr="00684943" w14:paraId="7D7889F4" w14:textId="77777777" w:rsidTr="00F60234">
        <w:trPr>
          <w:cantSplit/>
        </w:trPr>
        <w:tc>
          <w:tcPr>
            <w:tcW w:w="2438" w:type="dxa"/>
            <w:vAlign w:val="center"/>
          </w:tcPr>
          <w:p w14:paraId="6D1E4DD0" w14:textId="77777777" w:rsidR="002C48D5" w:rsidRPr="00684943" w:rsidRDefault="002C48D5" w:rsidP="00F60234">
            <w:pPr>
              <w:pStyle w:val="TekstTabeli"/>
              <w:rPr>
                <w:lang w:val="pl-PL"/>
              </w:rPr>
            </w:pPr>
            <w:r w:rsidRPr="00684943">
              <w:rPr>
                <w:lang w:val="pl-PL"/>
              </w:rPr>
              <w:t xml:space="preserve">Pracownicy naukowi </w:t>
            </w:r>
            <w:r>
              <w:rPr>
                <w:lang w:val="pl-PL"/>
              </w:rPr>
              <w:br/>
              <w:t xml:space="preserve">i </w:t>
            </w:r>
            <w:r w:rsidRPr="00684943">
              <w:rPr>
                <w:lang w:val="pl-PL"/>
              </w:rPr>
              <w:t>dydaktyczni</w:t>
            </w:r>
          </w:p>
        </w:tc>
        <w:tc>
          <w:tcPr>
            <w:tcW w:w="1814" w:type="dxa"/>
            <w:vAlign w:val="center"/>
          </w:tcPr>
          <w:p w14:paraId="3E9C0838"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02F4164D" w14:textId="77777777" w:rsidR="002C48D5" w:rsidRPr="00684943" w:rsidRDefault="002C48D5" w:rsidP="00F60234">
            <w:pPr>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(wśród pytań o opinię)</w:t>
            </w:r>
          </w:p>
        </w:tc>
        <w:tc>
          <w:tcPr>
            <w:tcW w:w="2551" w:type="dxa"/>
            <w:vAlign w:val="center"/>
          </w:tcPr>
          <w:p w14:paraId="69084629" w14:textId="77777777" w:rsidR="002C48D5" w:rsidRPr="00684943" w:rsidRDefault="002C48D5" w:rsidP="00F60234">
            <w:pPr>
              <w:ind w:firstLine="0"/>
              <w:jc w:val="center"/>
              <w:rPr>
                <w:sz w:val="18"/>
                <w:szCs w:val="20"/>
                <w:lang w:val="pl-PL"/>
              </w:rPr>
            </w:pPr>
          </w:p>
        </w:tc>
      </w:tr>
      <w:tr w:rsidR="002C48D5" w:rsidRPr="00684943" w14:paraId="5B73330C" w14:textId="77777777" w:rsidTr="00F60234">
        <w:trPr>
          <w:cantSplit/>
        </w:trPr>
        <w:tc>
          <w:tcPr>
            <w:tcW w:w="2438" w:type="dxa"/>
            <w:vAlign w:val="center"/>
          </w:tcPr>
          <w:p w14:paraId="14515E8A" w14:textId="77777777" w:rsidR="002C48D5" w:rsidRPr="00684943" w:rsidRDefault="002C48D5" w:rsidP="00F60234">
            <w:pPr>
              <w:pStyle w:val="TekstTabeli"/>
              <w:rPr>
                <w:lang w:val="pl-PL"/>
              </w:rPr>
            </w:pPr>
            <w:r w:rsidRPr="00684943">
              <w:rPr>
                <w:lang w:val="pl-PL"/>
              </w:rPr>
              <w:t>Pracownicy administracyjni</w:t>
            </w:r>
          </w:p>
        </w:tc>
        <w:tc>
          <w:tcPr>
            <w:tcW w:w="1814" w:type="dxa"/>
            <w:vAlign w:val="center"/>
          </w:tcPr>
          <w:p w14:paraId="10A48238"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122446A9" w14:textId="77777777" w:rsidR="002C48D5" w:rsidRPr="00684943" w:rsidRDefault="002C48D5" w:rsidP="00F60234">
            <w:pPr>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(wśród pytań o opinię)</w:t>
            </w:r>
          </w:p>
        </w:tc>
        <w:tc>
          <w:tcPr>
            <w:tcW w:w="2551" w:type="dxa"/>
            <w:vAlign w:val="center"/>
          </w:tcPr>
          <w:p w14:paraId="14B76A3C" w14:textId="77777777" w:rsidR="002C48D5" w:rsidRPr="00684943" w:rsidRDefault="002C48D5" w:rsidP="00F60234">
            <w:pPr>
              <w:ind w:firstLine="0"/>
              <w:jc w:val="center"/>
              <w:rPr>
                <w:sz w:val="18"/>
                <w:szCs w:val="20"/>
                <w:lang w:val="pl-PL"/>
              </w:rPr>
            </w:pPr>
          </w:p>
        </w:tc>
      </w:tr>
      <w:tr w:rsidR="002C48D5" w:rsidRPr="00684943" w14:paraId="4397DFDF" w14:textId="77777777" w:rsidTr="00F60234">
        <w:trPr>
          <w:cantSplit/>
        </w:trPr>
        <w:tc>
          <w:tcPr>
            <w:tcW w:w="2438" w:type="dxa"/>
            <w:vAlign w:val="center"/>
          </w:tcPr>
          <w:p w14:paraId="6D7A367D" w14:textId="77777777" w:rsidR="002C48D5" w:rsidRPr="00684943" w:rsidRDefault="002C48D5" w:rsidP="00F60234">
            <w:pPr>
              <w:pStyle w:val="TekstTabeli"/>
              <w:rPr>
                <w:lang w:val="pl-PL"/>
              </w:rPr>
            </w:pPr>
            <w:r w:rsidRPr="00684943">
              <w:rPr>
                <w:lang w:val="pl-PL"/>
              </w:rPr>
              <w:t>Pracodawcy</w:t>
            </w:r>
          </w:p>
        </w:tc>
        <w:tc>
          <w:tcPr>
            <w:tcW w:w="1814" w:type="dxa"/>
            <w:vAlign w:val="center"/>
          </w:tcPr>
          <w:p w14:paraId="04893F2B"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2048FB83"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2AE58E7B" w14:textId="77777777" w:rsidR="002C48D5" w:rsidRPr="00684943" w:rsidRDefault="002C48D5" w:rsidP="00F60234">
            <w:pPr>
              <w:ind w:firstLine="0"/>
              <w:jc w:val="center"/>
              <w:rPr>
                <w:sz w:val="18"/>
                <w:szCs w:val="20"/>
                <w:lang w:val="pl-PL"/>
              </w:rPr>
            </w:pPr>
          </w:p>
        </w:tc>
      </w:tr>
      <w:tr w:rsidR="002C48D5" w:rsidRPr="00684943" w14:paraId="54A9D31E" w14:textId="77777777" w:rsidTr="00F60234">
        <w:trPr>
          <w:cantSplit/>
        </w:trPr>
        <w:tc>
          <w:tcPr>
            <w:tcW w:w="2438" w:type="dxa"/>
            <w:vAlign w:val="center"/>
          </w:tcPr>
          <w:p w14:paraId="34744A06" w14:textId="77777777" w:rsidR="002C48D5" w:rsidRPr="00684943" w:rsidRDefault="002C48D5" w:rsidP="00F60234">
            <w:pPr>
              <w:pStyle w:val="TekstTabeli"/>
              <w:rPr>
                <w:lang w:val="pl-PL"/>
              </w:rPr>
            </w:pPr>
            <w:r w:rsidRPr="00684943">
              <w:rPr>
                <w:lang w:val="pl-PL"/>
              </w:rPr>
              <w:t xml:space="preserve">Przedstawiciele władz lokalnych </w:t>
            </w:r>
            <w:r>
              <w:rPr>
                <w:lang w:val="pl-PL"/>
              </w:rPr>
              <w:t>i</w:t>
            </w:r>
            <w:r w:rsidRPr="00684943">
              <w:rPr>
                <w:lang w:val="pl-PL"/>
              </w:rPr>
              <w:t xml:space="preserve"> centralnych</w:t>
            </w:r>
          </w:p>
        </w:tc>
        <w:tc>
          <w:tcPr>
            <w:tcW w:w="1814" w:type="dxa"/>
            <w:vAlign w:val="center"/>
          </w:tcPr>
          <w:p w14:paraId="6C48A41D"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39CCE7DE" w14:textId="77777777" w:rsidR="002C48D5" w:rsidRPr="00684943" w:rsidRDefault="002C48D5" w:rsidP="00F60234">
            <w:pPr>
              <w:ind w:firstLine="0"/>
              <w:jc w:val="center"/>
              <w:rPr>
                <w:sz w:val="18"/>
                <w:szCs w:val="20"/>
                <w:lang w:val="pl-PL"/>
              </w:rPr>
            </w:pPr>
          </w:p>
        </w:tc>
        <w:tc>
          <w:tcPr>
            <w:tcW w:w="2551" w:type="dxa"/>
            <w:vAlign w:val="center"/>
          </w:tcPr>
          <w:p w14:paraId="04E808E4" w14:textId="77777777" w:rsidR="002C48D5" w:rsidRPr="00684943" w:rsidRDefault="002C48D5" w:rsidP="00F60234">
            <w:pPr>
              <w:spacing w:line="276" w:lineRule="auto"/>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(pytania o opinię dot. efektów różnych działań uczelni)</w:t>
            </w:r>
          </w:p>
        </w:tc>
      </w:tr>
      <w:tr w:rsidR="002C48D5" w:rsidRPr="00684943" w14:paraId="5F7C845D" w14:textId="77777777" w:rsidTr="00F60234">
        <w:trPr>
          <w:cantSplit/>
        </w:trPr>
        <w:tc>
          <w:tcPr>
            <w:tcW w:w="2438" w:type="dxa"/>
            <w:vAlign w:val="center"/>
          </w:tcPr>
          <w:p w14:paraId="1214F9E5" w14:textId="77777777" w:rsidR="002C48D5" w:rsidRPr="00684943" w:rsidRDefault="002C48D5" w:rsidP="00F60234">
            <w:pPr>
              <w:keepNext/>
              <w:ind w:firstLine="0"/>
              <w:jc w:val="left"/>
              <w:rPr>
                <w:sz w:val="18"/>
                <w:szCs w:val="20"/>
                <w:lang w:val="pl-PL"/>
              </w:rPr>
            </w:pPr>
            <w:r w:rsidRPr="00684943">
              <w:rPr>
                <w:sz w:val="18"/>
                <w:szCs w:val="20"/>
                <w:lang w:val="pl-PL"/>
              </w:rPr>
              <w:t>Zarządzający uczelnią</w:t>
            </w:r>
          </w:p>
        </w:tc>
        <w:tc>
          <w:tcPr>
            <w:tcW w:w="1814" w:type="dxa"/>
            <w:vAlign w:val="center"/>
          </w:tcPr>
          <w:p w14:paraId="49C3916B" w14:textId="77777777" w:rsidR="002C48D5" w:rsidRPr="00684943" w:rsidRDefault="002C48D5" w:rsidP="00F60234">
            <w:pPr>
              <w:keepNext/>
              <w:ind w:firstLine="0"/>
              <w:jc w:val="center"/>
              <w:rPr>
                <w:sz w:val="18"/>
                <w:szCs w:val="20"/>
                <w:lang w:val="pl-PL"/>
              </w:rPr>
            </w:pPr>
          </w:p>
        </w:tc>
        <w:tc>
          <w:tcPr>
            <w:tcW w:w="2268" w:type="dxa"/>
            <w:vAlign w:val="center"/>
          </w:tcPr>
          <w:p w14:paraId="6EAE9DCB" w14:textId="77777777" w:rsidR="002C48D5" w:rsidRPr="00684943" w:rsidRDefault="002C48D5" w:rsidP="00F60234">
            <w:pPr>
              <w:keepNext/>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(wśród pytań o opinię)</w:t>
            </w:r>
          </w:p>
        </w:tc>
        <w:tc>
          <w:tcPr>
            <w:tcW w:w="2551" w:type="dxa"/>
            <w:vAlign w:val="center"/>
          </w:tcPr>
          <w:p w14:paraId="3BE8727A" w14:textId="77777777" w:rsidR="002C48D5" w:rsidRPr="00684943" w:rsidRDefault="002C48D5" w:rsidP="00F60234">
            <w:pPr>
              <w:keepNext/>
              <w:spacing w:line="276" w:lineRule="auto"/>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Pr>
                <w:sz w:val="18"/>
                <w:szCs w:val="20"/>
                <w:lang w:val="pl-PL"/>
              </w:rPr>
              <w:br/>
            </w:r>
            <w:r w:rsidRPr="00FB4BF6">
              <w:rPr>
                <w:rStyle w:val="TekstTabeliZnak"/>
                <w:rFonts w:eastAsiaTheme="majorEastAsia"/>
                <w:lang w:val="pl-PL"/>
              </w:rPr>
              <w:t xml:space="preserve">(pytania o uszeregowanie grup interesariuszy wg </w:t>
            </w:r>
            <w:r w:rsidRPr="00FB4BF6">
              <w:rPr>
                <w:rStyle w:val="TekstTabeliZnak"/>
                <w:rFonts w:eastAsiaTheme="majorEastAsia"/>
                <w:lang w:val="pl-PL"/>
              </w:rPr>
              <w:br/>
              <w:t>ważności)</w:t>
            </w:r>
          </w:p>
        </w:tc>
      </w:tr>
    </w:tbl>
    <w:p w14:paraId="46EEE004" w14:textId="77777777" w:rsidR="002C48D5" w:rsidRPr="00D95B07" w:rsidRDefault="002C48D5" w:rsidP="002C48D5">
      <w:pPr>
        <w:pStyle w:val="rdo"/>
        <w:rPr>
          <w:lang w:val="pl-PL"/>
        </w:rPr>
      </w:pPr>
      <w:r w:rsidRPr="00D95B07">
        <w:rPr>
          <w:lang w:val="pl-PL"/>
        </w:rPr>
        <w:t>Źródło: opracowanie własne</w:t>
      </w:r>
    </w:p>
    <w:p w14:paraId="5F44D752" w14:textId="5514D96F" w:rsidR="00B62F34" w:rsidRDefault="002C48D5" w:rsidP="002C48D5">
      <w:r>
        <w:t xml:space="preserve">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62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w:t>
      </w:r>
      <w:r>
        <w:lastRenderedPageBreak/>
        <w:t>zawierał wartości poniżej 1 tys. zł, a najwyższy przedział został przypisany dla zarobków powyżej 10 tys. zł.</w:t>
      </w:r>
    </w:p>
    <w:p w14:paraId="7496E5D6" w14:textId="77777777" w:rsidR="002C48D5" w:rsidRPr="00684943" w:rsidRDefault="002C48D5" w:rsidP="002C48D5">
      <w:r>
        <w:t>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Ze względu na powyższe wnioski wybrano formę ankiety internetowej. Ponadto ze względu na to, iż badanie zostało ostatecznie zaplanowane do przeprowadzenia w okresie od drugiego do trzeciego kwartału roku 2020 to ta forma pozwoliła również na przezwyciężenie ograniczeń logistycznych jakie zaistniały w tym roku. Natomiast przed przystąpieniem do tworzenia kwestionariusza badania dokonano poszukiwań serwisu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podrozdziałach.</w:t>
      </w:r>
    </w:p>
    <w:p w14:paraId="608AAFB3" w14:textId="77777777" w:rsidR="002C48D5" w:rsidRDefault="002C48D5" w:rsidP="002C48D5">
      <w:r>
        <w:t>Badanie kwestionariuszowe zostało przeprowadzone przy pomocy narzędzia badawczego w postaci ankiety internetowej stworzonej w portalu ankietaplus.pl</w:t>
      </w:r>
      <w:r w:rsidRPr="00001D48">
        <w:rPr>
          <w:rStyle w:val="FootnoteReference"/>
        </w:rPr>
        <w:footnoteReference w:id="16"/>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do doboru próby. Jest to metoda nieprobabilistyczna.</w:t>
      </w:r>
    </w:p>
    <w:p w14:paraId="4383487C" w14:textId="77777777" w:rsidR="002C48D5" w:rsidRDefault="002C48D5" w:rsidP="002C48D5">
      <w:pPr>
        <w:pStyle w:val="Tytutabeli"/>
      </w:pPr>
      <w:r>
        <w:t xml:space="preserve">Tabela </w:t>
      </w:r>
      <w:fldSimple w:instr=" SEQ Tabela \* ARABIC ">
        <w:r>
          <w:rPr>
            <w:noProof/>
          </w:rPr>
          <w:t>63</w:t>
        </w:r>
      </w:fldSimple>
      <w:r>
        <w:rPr>
          <w:noProof/>
        </w:rPr>
        <w:t>.</w:t>
      </w:r>
      <w:r>
        <w:t xml:space="preserve"> Statystyki rezultatów liczby uzyskanych odpowiedzi uczestników badania kwestionariuszowego</w:t>
      </w:r>
    </w:p>
    <w:tbl>
      <w:tblPr>
        <w:tblStyle w:val="TableGrid"/>
        <w:tblW w:w="9071" w:type="dxa"/>
        <w:tblLook w:val="04A0" w:firstRow="1" w:lastRow="0" w:firstColumn="1" w:lastColumn="0" w:noHBand="0" w:noVBand="1"/>
      </w:tblPr>
      <w:tblGrid>
        <w:gridCol w:w="7370"/>
        <w:gridCol w:w="1701"/>
      </w:tblGrid>
      <w:tr w:rsidR="002C48D5" w:rsidRPr="008A7C5F" w14:paraId="38E4F241" w14:textId="77777777" w:rsidTr="00F60234">
        <w:trPr>
          <w:cantSplit/>
          <w:tblHeader/>
        </w:trPr>
        <w:tc>
          <w:tcPr>
            <w:tcW w:w="7370" w:type="dxa"/>
            <w:vAlign w:val="center"/>
          </w:tcPr>
          <w:p w14:paraId="1E808A73" w14:textId="77777777" w:rsidR="002C48D5" w:rsidRPr="008A7C5F" w:rsidRDefault="002C48D5" w:rsidP="00F6023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444C299B" w14:textId="77777777" w:rsidR="002C48D5" w:rsidRPr="008A7C5F" w:rsidRDefault="002C48D5" w:rsidP="00F60234">
            <w:pPr>
              <w:keepNext/>
              <w:ind w:firstLine="0"/>
              <w:jc w:val="center"/>
              <w:rPr>
                <w:b/>
                <w:bCs/>
                <w:sz w:val="18"/>
                <w:szCs w:val="18"/>
                <w:lang w:val="pl-PL"/>
              </w:rPr>
            </w:pPr>
            <w:r w:rsidRPr="008A7C5F">
              <w:rPr>
                <w:b/>
                <w:bCs/>
                <w:sz w:val="18"/>
                <w:szCs w:val="18"/>
                <w:lang w:val="pl-PL"/>
              </w:rPr>
              <w:t>Wartość</w:t>
            </w:r>
          </w:p>
        </w:tc>
      </w:tr>
      <w:tr w:rsidR="002C48D5" w:rsidRPr="008A7C5F" w14:paraId="4830F6B0" w14:textId="77777777" w:rsidTr="00F60234">
        <w:trPr>
          <w:cantSplit/>
        </w:trPr>
        <w:tc>
          <w:tcPr>
            <w:tcW w:w="7370" w:type="dxa"/>
          </w:tcPr>
          <w:p w14:paraId="422E8460" w14:textId="77777777" w:rsidR="002C48D5" w:rsidRPr="008A7C5F" w:rsidRDefault="002C48D5" w:rsidP="00F60234">
            <w:pPr>
              <w:pStyle w:val="TekstTabeli"/>
              <w:rPr>
                <w:lang w:val="pl-PL"/>
              </w:rPr>
            </w:pPr>
            <w:r w:rsidRPr="008A7C5F">
              <w:rPr>
                <w:lang w:val="pl-PL"/>
              </w:rPr>
              <w:t>Liczba rozpoczętych ankiet</w:t>
            </w:r>
          </w:p>
        </w:tc>
        <w:tc>
          <w:tcPr>
            <w:tcW w:w="1701" w:type="dxa"/>
          </w:tcPr>
          <w:p w14:paraId="0D992BC6" w14:textId="77777777" w:rsidR="002C48D5" w:rsidRPr="008A7C5F" w:rsidRDefault="002C48D5" w:rsidP="00F60234">
            <w:pPr>
              <w:pStyle w:val="TekstTabeli"/>
              <w:jc w:val="center"/>
              <w:rPr>
                <w:lang w:val="pl-PL"/>
              </w:rPr>
            </w:pPr>
            <w:r w:rsidRPr="008A7C5F">
              <w:rPr>
                <w:lang w:val="pl-PL"/>
              </w:rPr>
              <w:t>259</w:t>
            </w:r>
          </w:p>
        </w:tc>
      </w:tr>
      <w:tr w:rsidR="002C48D5" w:rsidRPr="008A7C5F" w14:paraId="41E72EBF" w14:textId="77777777" w:rsidTr="00F60234">
        <w:trPr>
          <w:cantSplit/>
        </w:trPr>
        <w:tc>
          <w:tcPr>
            <w:tcW w:w="7370" w:type="dxa"/>
          </w:tcPr>
          <w:p w14:paraId="19749AC7" w14:textId="77777777" w:rsidR="002C48D5" w:rsidRPr="008A7C5F" w:rsidRDefault="002C48D5" w:rsidP="00F60234">
            <w:pPr>
              <w:pStyle w:val="TekstTabeli"/>
              <w:rPr>
                <w:lang w:val="pl-PL"/>
              </w:rPr>
            </w:pPr>
            <w:r w:rsidRPr="008A7C5F">
              <w:rPr>
                <w:lang w:val="pl-PL"/>
              </w:rPr>
              <w:t>Liczba zakończonych ankiet</w:t>
            </w:r>
          </w:p>
        </w:tc>
        <w:tc>
          <w:tcPr>
            <w:tcW w:w="1701" w:type="dxa"/>
          </w:tcPr>
          <w:p w14:paraId="296279CB" w14:textId="77777777" w:rsidR="002C48D5" w:rsidRPr="008A7C5F" w:rsidRDefault="002C48D5" w:rsidP="00F60234">
            <w:pPr>
              <w:pStyle w:val="TekstTabeli"/>
              <w:jc w:val="center"/>
              <w:rPr>
                <w:lang w:val="pl-PL"/>
              </w:rPr>
            </w:pPr>
            <w:r w:rsidRPr="008A7C5F">
              <w:rPr>
                <w:lang w:val="pl-PL"/>
              </w:rPr>
              <w:t>138</w:t>
            </w:r>
          </w:p>
        </w:tc>
      </w:tr>
      <w:tr w:rsidR="002C48D5" w:rsidRPr="008A7C5F" w14:paraId="0DFF107F" w14:textId="77777777" w:rsidTr="00F60234">
        <w:trPr>
          <w:cantSplit/>
        </w:trPr>
        <w:tc>
          <w:tcPr>
            <w:tcW w:w="7370" w:type="dxa"/>
          </w:tcPr>
          <w:p w14:paraId="5CF93299" w14:textId="77777777" w:rsidR="002C48D5" w:rsidRPr="008A7C5F" w:rsidRDefault="002C48D5" w:rsidP="00F60234">
            <w:pPr>
              <w:pStyle w:val="TekstTabeli"/>
              <w:rPr>
                <w:lang w:val="pl-PL"/>
              </w:rPr>
            </w:pPr>
            <w:r w:rsidRPr="008A7C5F">
              <w:rPr>
                <w:lang w:val="pl-PL"/>
              </w:rPr>
              <w:lastRenderedPageBreak/>
              <w:t>Proporcja liczby ankiet zakończonych do liczby ankiet rozpoczętych</w:t>
            </w:r>
          </w:p>
        </w:tc>
        <w:tc>
          <w:tcPr>
            <w:tcW w:w="1701" w:type="dxa"/>
          </w:tcPr>
          <w:p w14:paraId="5F16EFEC" w14:textId="77777777" w:rsidR="002C48D5" w:rsidRPr="008A7C5F" w:rsidRDefault="002C48D5" w:rsidP="00F60234">
            <w:pPr>
              <w:pStyle w:val="TekstTabeli"/>
              <w:jc w:val="center"/>
              <w:rPr>
                <w:lang w:val="pl-PL"/>
              </w:rPr>
            </w:pPr>
            <w:r w:rsidRPr="008A7C5F">
              <w:rPr>
                <w:lang w:val="pl-PL"/>
              </w:rPr>
              <w:t>53,28%</w:t>
            </w:r>
          </w:p>
        </w:tc>
      </w:tr>
      <w:tr w:rsidR="002C48D5" w:rsidRPr="008A7C5F" w14:paraId="7C21087D" w14:textId="77777777" w:rsidTr="00F60234">
        <w:trPr>
          <w:cantSplit/>
        </w:trPr>
        <w:tc>
          <w:tcPr>
            <w:tcW w:w="7370" w:type="dxa"/>
          </w:tcPr>
          <w:p w14:paraId="0D2890DC" w14:textId="77777777" w:rsidR="002C48D5" w:rsidRPr="008A7C5F" w:rsidRDefault="002C48D5" w:rsidP="00F60234">
            <w:pPr>
              <w:pStyle w:val="TekstTabeli"/>
              <w:rPr>
                <w:lang w:val="pl-PL"/>
              </w:rPr>
            </w:pPr>
            <w:r w:rsidRPr="008A7C5F">
              <w:rPr>
                <w:lang w:val="pl-PL"/>
              </w:rPr>
              <w:t>Liczba respondentów ankiet rozpoczętych</w:t>
            </w:r>
            <w:r w:rsidRPr="00001D48">
              <w:rPr>
                <w:rStyle w:val="FootnoteReference"/>
              </w:rPr>
              <w:footnoteReference w:id="17"/>
            </w:r>
          </w:p>
        </w:tc>
        <w:tc>
          <w:tcPr>
            <w:tcW w:w="1701" w:type="dxa"/>
          </w:tcPr>
          <w:p w14:paraId="684A0EA7" w14:textId="77777777" w:rsidR="002C48D5" w:rsidRPr="008A7C5F" w:rsidRDefault="002C48D5" w:rsidP="00F60234">
            <w:pPr>
              <w:pStyle w:val="TekstTabeli"/>
              <w:jc w:val="center"/>
              <w:rPr>
                <w:lang w:val="pl-PL"/>
              </w:rPr>
            </w:pPr>
            <w:r w:rsidRPr="008A7C5F">
              <w:rPr>
                <w:lang w:val="pl-PL"/>
              </w:rPr>
              <w:t>249</w:t>
            </w:r>
          </w:p>
        </w:tc>
      </w:tr>
      <w:tr w:rsidR="002C48D5" w:rsidRPr="008A7C5F" w14:paraId="601E8C8B" w14:textId="77777777" w:rsidTr="00F60234">
        <w:trPr>
          <w:cantSplit/>
        </w:trPr>
        <w:tc>
          <w:tcPr>
            <w:tcW w:w="7370" w:type="dxa"/>
          </w:tcPr>
          <w:p w14:paraId="1A4F8BDD" w14:textId="77777777" w:rsidR="002C48D5" w:rsidRPr="008A7C5F" w:rsidRDefault="002C48D5" w:rsidP="00F60234">
            <w:pPr>
              <w:pStyle w:val="TekstTabeli"/>
              <w:rPr>
                <w:lang w:val="pl-PL"/>
              </w:rPr>
            </w:pPr>
            <w:r w:rsidRPr="008A7C5F">
              <w:rPr>
                <w:lang w:val="pl-PL"/>
              </w:rPr>
              <w:t>Liczba respondentów ankiet zakończonych</w:t>
            </w:r>
          </w:p>
        </w:tc>
        <w:tc>
          <w:tcPr>
            <w:tcW w:w="1701" w:type="dxa"/>
          </w:tcPr>
          <w:p w14:paraId="78B558DA" w14:textId="77777777" w:rsidR="002C48D5" w:rsidRPr="008A7C5F" w:rsidRDefault="002C48D5" w:rsidP="00F60234">
            <w:pPr>
              <w:pStyle w:val="TekstTabeli"/>
              <w:jc w:val="center"/>
              <w:rPr>
                <w:lang w:val="pl-PL"/>
              </w:rPr>
            </w:pPr>
            <w:r w:rsidRPr="008A7C5F">
              <w:rPr>
                <w:lang w:val="pl-PL"/>
              </w:rPr>
              <w:t>133</w:t>
            </w:r>
          </w:p>
        </w:tc>
      </w:tr>
      <w:tr w:rsidR="002C48D5" w:rsidRPr="008A7C5F" w14:paraId="0A216289" w14:textId="77777777" w:rsidTr="00F60234">
        <w:trPr>
          <w:cantSplit/>
        </w:trPr>
        <w:tc>
          <w:tcPr>
            <w:tcW w:w="7370" w:type="dxa"/>
          </w:tcPr>
          <w:p w14:paraId="0F029953" w14:textId="77777777" w:rsidR="002C48D5" w:rsidRPr="008A7C5F" w:rsidRDefault="002C48D5" w:rsidP="00F60234">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71C0BD0C" w14:textId="77777777" w:rsidR="002C48D5" w:rsidRPr="008A7C5F" w:rsidRDefault="002C48D5" w:rsidP="00F60234">
            <w:pPr>
              <w:pStyle w:val="TekstTabeli"/>
              <w:keepNext/>
              <w:jc w:val="center"/>
              <w:rPr>
                <w:lang w:val="pl-PL"/>
              </w:rPr>
            </w:pPr>
            <w:r w:rsidRPr="008A7C5F">
              <w:rPr>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0B0050E" w14:textId="1A7AFA95" w:rsidR="00AA718B" w:rsidRDefault="002C48D5" w:rsidP="002C48D5">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w:t>
      </w:r>
    </w:p>
    <w:p w14:paraId="603B6980" w14:textId="2A573EAB" w:rsidR="002C48D5" w:rsidRDefault="00923E79" w:rsidP="00B62F34">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77534995" w14:textId="1C2CB8A0" w:rsidR="00923E79" w:rsidRDefault="00923E79" w:rsidP="00B62F34">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p>
    <w:p w14:paraId="585A52F0" w14:textId="4683E149" w:rsidR="00923E79" w:rsidRDefault="00923E79" w:rsidP="00B62F34">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podrozdziale zostaną przedstawione kroki postępowania konieczne do wyliczenia ww. wskaźnika przy wykorzystaniu wyników przeprowadzonych badań ilościowych. Ze względu na ograniczenia badania </w:t>
      </w:r>
      <w:r>
        <w:lastRenderedPageBreak/>
        <w:t>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5E9A5BCD" w14:textId="77777777" w:rsidR="00923E79" w:rsidRDefault="00923E79" w:rsidP="00923E79">
      <w:r>
        <w:t>Wśród respondentów należących do grupy absolwentów odpowiedzi na pytanie dotyczące satysfakcji z usług ocenianej uczelni odpowiedziało 120 osób. Rozkład tych odpowiedzi został przedstawiony na Rysunku 41.</w:t>
      </w:r>
    </w:p>
    <w:p w14:paraId="62C09E50" w14:textId="77777777" w:rsidR="00923E79" w:rsidRDefault="00923E79" w:rsidP="00923E79">
      <w:pPr>
        <w:pStyle w:val="Rysunek"/>
      </w:pPr>
      <w:r>
        <w:rPr>
          <w:noProof/>
        </w:rPr>
        <w:drawing>
          <wp:inline distT="0" distB="0" distL="0" distR="0" wp14:anchorId="095D8A41" wp14:editId="648D97E2">
            <wp:extent cx="4582737" cy="1440000"/>
            <wp:effectExtent l="0" t="0" r="0" b="0"/>
            <wp:docPr id="160108497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28650E9" w14:textId="77777777" w:rsidR="00923E79" w:rsidRDefault="00923E79" w:rsidP="00923E79">
      <w:pPr>
        <w:pStyle w:val="Rysunek"/>
      </w:pPr>
      <w:r>
        <w:t xml:space="preserve">Rysunek </w:t>
      </w:r>
      <w:fldSimple w:instr=" SEQ Rysunek \* ARABIC ">
        <w:r>
          <w:rPr>
            <w:noProof/>
          </w:rPr>
          <w:t>41</w:t>
        </w:r>
      </w:fldSimple>
      <w:r>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p>
    <w:p w14:paraId="45DAB90F" w14:textId="77777777" w:rsidR="00923E79" w:rsidRPr="00D95B07" w:rsidRDefault="00923E79" w:rsidP="00923E79">
      <w:pPr>
        <w:pStyle w:val="rdo"/>
        <w:rPr>
          <w:lang w:val="pl-PL"/>
        </w:rPr>
      </w:pPr>
      <w:r w:rsidRPr="00D95B07">
        <w:rPr>
          <w:lang w:val="pl-PL"/>
        </w:rPr>
        <w:t>Źródło: opracowanie własne na podstawie wyników badania kwestionariuszowego</w:t>
      </w:r>
    </w:p>
    <w:p w14:paraId="1AA7D7BB" w14:textId="72FA5A0D" w:rsidR="00923E79" w:rsidRDefault="00923E79" w:rsidP="00923E79">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t xml:space="preserve">Rysunek </w:t>
      </w:r>
      <w:r>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28F51E6F" w14:textId="77777777" w:rsidR="00923E79" w:rsidRDefault="00923E79" w:rsidP="00923E79">
      <w:r>
        <w:t>Po przeanalizowaniu wyników uzyskanych odpowiedzi w poszczególnych grupach respondentów można zauważyć pewne podobieństwa i różnice pomiędzy rezultatami uzyskanymi dla różnych grup respondentów, co prezentuje zestawienie przedstawione w Tabeli 66.</w:t>
      </w:r>
    </w:p>
    <w:p w14:paraId="5E9D5F17" w14:textId="77777777" w:rsidR="00923E79" w:rsidRDefault="00923E79" w:rsidP="00923E79">
      <w:pPr>
        <w:pStyle w:val="Tytutabeli"/>
      </w:pPr>
      <w:r>
        <w:t xml:space="preserve">Tabela </w:t>
      </w:r>
      <w:fldSimple w:instr=" SEQ Tabela \* ARABIC ">
        <w:r>
          <w:rPr>
            <w:noProof/>
          </w:rPr>
          <w:t>66</w:t>
        </w:r>
      </w:fldSimple>
      <w:r>
        <w:rPr>
          <w:noProof/>
        </w:rPr>
        <w:t>.</w:t>
      </w:r>
      <w:r>
        <w:t xml:space="preserve"> Zestawienie wyników odpowiedzi na pytania dotyczące satysfakcji z usług uczelni w ramach różnych grup respondentów badania kwestionariuszowego</w:t>
      </w:r>
    </w:p>
    <w:tbl>
      <w:tblPr>
        <w:tblStyle w:val="TableGrid"/>
        <w:tblW w:w="9072" w:type="dxa"/>
        <w:tblLook w:val="04A0" w:firstRow="1" w:lastRow="0" w:firstColumn="1" w:lastColumn="0" w:noHBand="0" w:noVBand="1"/>
      </w:tblPr>
      <w:tblGrid>
        <w:gridCol w:w="3266"/>
        <w:gridCol w:w="1932"/>
        <w:gridCol w:w="1919"/>
        <w:gridCol w:w="1955"/>
      </w:tblGrid>
      <w:tr w:rsidR="00923E79" w:rsidRPr="00101EAE" w14:paraId="5351F6DF" w14:textId="77777777" w:rsidTr="00F60234">
        <w:trPr>
          <w:cantSplit/>
          <w:tblHeader/>
        </w:trPr>
        <w:tc>
          <w:tcPr>
            <w:tcW w:w="3266" w:type="dxa"/>
            <w:vAlign w:val="center"/>
          </w:tcPr>
          <w:p w14:paraId="5655DC3B" w14:textId="77777777" w:rsidR="00923E79" w:rsidRPr="00101EAE" w:rsidRDefault="00923E79" w:rsidP="00F6023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36EEAC56" w14:textId="77777777" w:rsidR="00923E79" w:rsidRPr="00101EAE" w:rsidRDefault="00923E79" w:rsidP="00F6023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7D561E1B" w14:textId="77777777" w:rsidR="00923E79" w:rsidRPr="00101EAE" w:rsidRDefault="00923E79" w:rsidP="00F6023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6BCDDADB" w14:textId="77777777" w:rsidR="00923E79" w:rsidRPr="00101EAE" w:rsidRDefault="00923E79" w:rsidP="00F6023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923E79" w:rsidRPr="00101EAE" w14:paraId="2E8287FF" w14:textId="77777777" w:rsidTr="00F60234">
        <w:trPr>
          <w:cantSplit/>
        </w:trPr>
        <w:tc>
          <w:tcPr>
            <w:tcW w:w="3266" w:type="dxa"/>
            <w:vAlign w:val="center"/>
          </w:tcPr>
          <w:p w14:paraId="0A78B7D6" w14:textId="77777777" w:rsidR="00923E79" w:rsidRPr="00101EAE" w:rsidRDefault="00923E79" w:rsidP="00F60234">
            <w:pPr>
              <w:pStyle w:val="TekstTabeli"/>
              <w:rPr>
                <w:lang w:val="pl-PL"/>
              </w:rPr>
            </w:pPr>
            <w:r w:rsidRPr="00101EAE">
              <w:rPr>
                <w:lang w:val="pl-PL"/>
              </w:rPr>
              <w:t>Studenci</w:t>
            </w:r>
          </w:p>
        </w:tc>
        <w:tc>
          <w:tcPr>
            <w:tcW w:w="1932" w:type="dxa"/>
            <w:vAlign w:val="center"/>
          </w:tcPr>
          <w:p w14:paraId="543132A8" w14:textId="77777777" w:rsidR="00923E79" w:rsidRPr="00101EAE" w:rsidRDefault="00923E79" w:rsidP="00F60234">
            <w:pPr>
              <w:pStyle w:val="TekstTabeli"/>
              <w:jc w:val="center"/>
              <w:rPr>
                <w:lang w:val="pl-PL"/>
              </w:rPr>
            </w:pPr>
            <w:r w:rsidRPr="00101EAE">
              <w:t>5,071</w:t>
            </w:r>
          </w:p>
        </w:tc>
        <w:tc>
          <w:tcPr>
            <w:tcW w:w="1919" w:type="dxa"/>
            <w:vAlign w:val="center"/>
          </w:tcPr>
          <w:p w14:paraId="7E712D6C" w14:textId="77777777" w:rsidR="00923E79" w:rsidRPr="00101EAE" w:rsidRDefault="00923E79" w:rsidP="00F60234">
            <w:pPr>
              <w:pStyle w:val="TekstTabeli"/>
              <w:jc w:val="center"/>
              <w:rPr>
                <w:lang w:val="pl-PL"/>
              </w:rPr>
            </w:pPr>
            <w:r w:rsidRPr="00101EAE">
              <w:t>2,225</w:t>
            </w:r>
          </w:p>
        </w:tc>
        <w:tc>
          <w:tcPr>
            <w:tcW w:w="1955" w:type="dxa"/>
            <w:vAlign w:val="center"/>
          </w:tcPr>
          <w:p w14:paraId="56E872A2" w14:textId="77777777" w:rsidR="00923E79" w:rsidRPr="00101EAE" w:rsidRDefault="00923E79" w:rsidP="00F60234">
            <w:pPr>
              <w:pStyle w:val="TekstTabeli"/>
              <w:jc w:val="center"/>
              <w:rPr>
                <w:lang w:val="pl-PL"/>
              </w:rPr>
            </w:pPr>
            <w:r w:rsidRPr="00101EAE">
              <w:t>1,492</w:t>
            </w:r>
          </w:p>
        </w:tc>
      </w:tr>
      <w:tr w:rsidR="00923E79" w:rsidRPr="00101EAE" w14:paraId="50FCEE3C" w14:textId="77777777" w:rsidTr="00F60234">
        <w:trPr>
          <w:cantSplit/>
        </w:trPr>
        <w:tc>
          <w:tcPr>
            <w:tcW w:w="3266" w:type="dxa"/>
            <w:vAlign w:val="center"/>
          </w:tcPr>
          <w:p w14:paraId="60A7FEA0" w14:textId="77777777" w:rsidR="00923E79" w:rsidRPr="00101EAE" w:rsidRDefault="00923E79" w:rsidP="00F60234">
            <w:pPr>
              <w:pStyle w:val="TekstTabeli"/>
              <w:rPr>
                <w:lang w:val="pl-PL"/>
              </w:rPr>
            </w:pPr>
            <w:r w:rsidRPr="00101EAE">
              <w:rPr>
                <w:lang w:val="pl-PL"/>
              </w:rPr>
              <w:t>Absolwenci</w:t>
            </w:r>
          </w:p>
        </w:tc>
        <w:tc>
          <w:tcPr>
            <w:tcW w:w="1932" w:type="dxa"/>
            <w:vAlign w:val="center"/>
          </w:tcPr>
          <w:p w14:paraId="27E03AC9" w14:textId="77777777" w:rsidR="00923E79" w:rsidRPr="00101EAE" w:rsidRDefault="00923E79" w:rsidP="00F60234">
            <w:pPr>
              <w:pStyle w:val="TekstTabeli"/>
              <w:jc w:val="center"/>
              <w:rPr>
                <w:lang w:val="pl-PL"/>
              </w:rPr>
            </w:pPr>
            <w:r w:rsidRPr="00101EAE">
              <w:t>5,193</w:t>
            </w:r>
          </w:p>
        </w:tc>
        <w:tc>
          <w:tcPr>
            <w:tcW w:w="1919" w:type="dxa"/>
            <w:vAlign w:val="center"/>
          </w:tcPr>
          <w:p w14:paraId="603BF1C2" w14:textId="77777777" w:rsidR="00923E79" w:rsidRPr="00101EAE" w:rsidRDefault="00923E79" w:rsidP="00F60234">
            <w:pPr>
              <w:pStyle w:val="TekstTabeli"/>
              <w:jc w:val="center"/>
              <w:rPr>
                <w:lang w:val="pl-PL"/>
              </w:rPr>
            </w:pPr>
            <w:r w:rsidRPr="00101EAE">
              <w:t>1,971</w:t>
            </w:r>
          </w:p>
        </w:tc>
        <w:tc>
          <w:tcPr>
            <w:tcW w:w="1955" w:type="dxa"/>
            <w:vAlign w:val="center"/>
          </w:tcPr>
          <w:p w14:paraId="76B676EA" w14:textId="77777777" w:rsidR="00923E79" w:rsidRPr="00101EAE" w:rsidRDefault="00923E79" w:rsidP="00F60234">
            <w:pPr>
              <w:pStyle w:val="TekstTabeli"/>
              <w:jc w:val="center"/>
              <w:rPr>
                <w:lang w:val="pl-PL"/>
              </w:rPr>
            </w:pPr>
            <w:r w:rsidRPr="00101EAE">
              <w:t>1,404</w:t>
            </w:r>
          </w:p>
        </w:tc>
      </w:tr>
      <w:tr w:rsidR="00923E79" w:rsidRPr="00101EAE" w14:paraId="43F55AF3" w14:textId="77777777" w:rsidTr="00F60234">
        <w:trPr>
          <w:cantSplit/>
        </w:trPr>
        <w:tc>
          <w:tcPr>
            <w:tcW w:w="3266" w:type="dxa"/>
            <w:vAlign w:val="center"/>
          </w:tcPr>
          <w:p w14:paraId="124C5E20" w14:textId="77777777" w:rsidR="00923E79" w:rsidRPr="00101EAE" w:rsidRDefault="00923E79" w:rsidP="00F60234">
            <w:pPr>
              <w:pStyle w:val="TekstTabeli"/>
              <w:rPr>
                <w:lang w:val="pl-PL"/>
              </w:rPr>
            </w:pPr>
            <w:r w:rsidRPr="00101EAE">
              <w:rPr>
                <w:lang w:val="pl-PL"/>
              </w:rPr>
              <w:lastRenderedPageBreak/>
              <w:t>Rodzice/opiekunowie</w:t>
            </w:r>
          </w:p>
        </w:tc>
        <w:tc>
          <w:tcPr>
            <w:tcW w:w="1932" w:type="dxa"/>
            <w:vAlign w:val="center"/>
          </w:tcPr>
          <w:p w14:paraId="16C39B70" w14:textId="77777777" w:rsidR="00923E79" w:rsidRPr="00101EAE" w:rsidRDefault="00923E79" w:rsidP="00F60234">
            <w:pPr>
              <w:pStyle w:val="TekstTabeli"/>
              <w:jc w:val="center"/>
              <w:rPr>
                <w:lang w:val="pl-PL"/>
              </w:rPr>
            </w:pPr>
            <w:r w:rsidRPr="00101EAE">
              <w:t>5,696</w:t>
            </w:r>
          </w:p>
        </w:tc>
        <w:tc>
          <w:tcPr>
            <w:tcW w:w="1919" w:type="dxa"/>
            <w:vAlign w:val="center"/>
          </w:tcPr>
          <w:p w14:paraId="692ED8CC" w14:textId="77777777" w:rsidR="00923E79" w:rsidRPr="00101EAE" w:rsidRDefault="00923E79" w:rsidP="00F60234">
            <w:pPr>
              <w:pStyle w:val="TekstTabeli"/>
              <w:jc w:val="center"/>
              <w:rPr>
                <w:lang w:val="pl-PL"/>
              </w:rPr>
            </w:pPr>
            <w:r w:rsidRPr="00101EAE">
              <w:t>1,858</w:t>
            </w:r>
          </w:p>
        </w:tc>
        <w:tc>
          <w:tcPr>
            <w:tcW w:w="1955" w:type="dxa"/>
            <w:vAlign w:val="center"/>
          </w:tcPr>
          <w:p w14:paraId="45400464" w14:textId="77777777" w:rsidR="00923E79" w:rsidRPr="00101EAE" w:rsidRDefault="00923E79" w:rsidP="00F60234">
            <w:pPr>
              <w:pStyle w:val="TekstTabeli"/>
              <w:jc w:val="center"/>
              <w:rPr>
                <w:lang w:val="pl-PL"/>
              </w:rPr>
            </w:pPr>
            <w:r w:rsidRPr="00101EAE">
              <w:t>1,363</w:t>
            </w:r>
          </w:p>
        </w:tc>
      </w:tr>
      <w:tr w:rsidR="00923E79" w:rsidRPr="00101EAE" w14:paraId="179DBDDC" w14:textId="77777777" w:rsidTr="00F60234">
        <w:trPr>
          <w:cantSplit/>
        </w:trPr>
        <w:tc>
          <w:tcPr>
            <w:tcW w:w="3266" w:type="dxa"/>
            <w:vAlign w:val="center"/>
          </w:tcPr>
          <w:p w14:paraId="36AF0853" w14:textId="77777777" w:rsidR="00923E79" w:rsidRPr="00101EAE" w:rsidRDefault="00923E79" w:rsidP="00F60234">
            <w:pPr>
              <w:pStyle w:val="TekstTabeli"/>
              <w:rPr>
                <w:lang w:val="pl-PL"/>
              </w:rPr>
            </w:pPr>
            <w:r w:rsidRPr="00101EAE">
              <w:rPr>
                <w:lang w:val="pl-PL"/>
              </w:rPr>
              <w:t>Pracownicy administracyjni</w:t>
            </w:r>
          </w:p>
        </w:tc>
        <w:tc>
          <w:tcPr>
            <w:tcW w:w="1932" w:type="dxa"/>
            <w:vAlign w:val="center"/>
          </w:tcPr>
          <w:p w14:paraId="73DF2F24" w14:textId="77777777" w:rsidR="00923E79" w:rsidRPr="00101EAE" w:rsidRDefault="00923E79" w:rsidP="00F60234">
            <w:pPr>
              <w:pStyle w:val="TekstTabeli"/>
              <w:jc w:val="center"/>
              <w:rPr>
                <w:lang w:val="pl-PL"/>
              </w:rPr>
            </w:pPr>
            <w:r w:rsidRPr="00101EAE">
              <w:t>6,750</w:t>
            </w:r>
          </w:p>
        </w:tc>
        <w:tc>
          <w:tcPr>
            <w:tcW w:w="1919" w:type="dxa"/>
            <w:vAlign w:val="center"/>
          </w:tcPr>
          <w:p w14:paraId="542073DC" w14:textId="77777777" w:rsidR="00923E79" w:rsidRPr="00101EAE" w:rsidRDefault="00923E79" w:rsidP="00F60234">
            <w:pPr>
              <w:pStyle w:val="TekstTabeli"/>
              <w:jc w:val="center"/>
              <w:rPr>
                <w:lang w:val="pl-PL"/>
              </w:rPr>
            </w:pPr>
            <w:r w:rsidRPr="00101EAE">
              <w:t>0,250</w:t>
            </w:r>
          </w:p>
        </w:tc>
        <w:tc>
          <w:tcPr>
            <w:tcW w:w="1955" w:type="dxa"/>
            <w:vAlign w:val="center"/>
          </w:tcPr>
          <w:p w14:paraId="7C099B74" w14:textId="77777777" w:rsidR="00923E79" w:rsidRPr="00101EAE" w:rsidRDefault="00923E79" w:rsidP="00F60234">
            <w:pPr>
              <w:pStyle w:val="TekstTabeli"/>
              <w:jc w:val="center"/>
              <w:rPr>
                <w:lang w:val="pl-PL"/>
              </w:rPr>
            </w:pPr>
            <w:r w:rsidRPr="00101EAE">
              <w:t>0,500</w:t>
            </w:r>
          </w:p>
        </w:tc>
      </w:tr>
      <w:tr w:rsidR="00923E79" w:rsidRPr="00101EAE" w14:paraId="325D1797" w14:textId="77777777" w:rsidTr="00F60234">
        <w:trPr>
          <w:cantSplit/>
        </w:trPr>
        <w:tc>
          <w:tcPr>
            <w:tcW w:w="3266" w:type="dxa"/>
            <w:vAlign w:val="center"/>
          </w:tcPr>
          <w:p w14:paraId="19895932" w14:textId="77777777" w:rsidR="00923E79" w:rsidRPr="00101EAE" w:rsidRDefault="00923E79" w:rsidP="00F60234">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452F9673" w14:textId="77777777" w:rsidR="00923E79" w:rsidRPr="00101EAE" w:rsidRDefault="00923E79" w:rsidP="00F60234">
            <w:pPr>
              <w:pStyle w:val="TekstTabeli"/>
              <w:jc w:val="center"/>
              <w:rPr>
                <w:lang w:val="pl-PL"/>
              </w:rPr>
            </w:pPr>
            <w:r w:rsidRPr="00101EAE">
              <w:t>6,000</w:t>
            </w:r>
          </w:p>
        </w:tc>
        <w:tc>
          <w:tcPr>
            <w:tcW w:w="1919" w:type="dxa"/>
            <w:vAlign w:val="center"/>
          </w:tcPr>
          <w:p w14:paraId="4DAB97F6" w14:textId="77777777" w:rsidR="00923E79" w:rsidRPr="00101EAE" w:rsidRDefault="00923E79" w:rsidP="00F60234">
            <w:pPr>
              <w:pStyle w:val="TekstTabeli"/>
              <w:jc w:val="center"/>
              <w:rPr>
                <w:lang w:val="pl-PL"/>
              </w:rPr>
            </w:pPr>
            <w:r w:rsidRPr="00101EAE">
              <w:t>2,267</w:t>
            </w:r>
          </w:p>
        </w:tc>
        <w:tc>
          <w:tcPr>
            <w:tcW w:w="1955" w:type="dxa"/>
            <w:vAlign w:val="center"/>
          </w:tcPr>
          <w:p w14:paraId="4AF19E92" w14:textId="77777777" w:rsidR="00923E79" w:rsidRPr="00101EAE" w:rsidRDefault="00923E79" w:rsidP="00F60234">
            <w:pPr>
              <w:pStyle w:val="TekstTabeli"/>
              <w:jc w:val="center"/>
              <w:rPr>
                <w:lang w:val="pl-PL"/>
              </w:rPr>
            </w:pPr>
            <w:r w:rsidRPr="00101EAE">
              <w:t>1,506</w:t>
            </w:r>
          </w:p>
        </w:tc>
      </w:tr>
      <w:tr w:rsidR="00923E79" w:rsidRPr="00101EAE" w14:paraId="4A1E38E8" w14:textId="77777777" w:rsidTr="00F60234">
        <w:trPr>
          <w:cantSplit/>
        </w:trPr>
        <w:tc>
          <w:tcPr>
            <w:tcW w:w="3266" w:type="dxa"/>
            <w:vAlign w:val="center"/>
          </w:tcPr>
          <w:p w14:paraId="385EB973" w14:textId="77777777" w:rsidR="00923E79" w:rsidRPr="00101EAE" w:rsidRDefault="00923E79" w:rsidP="00F60234">
            <w:pPr>
              <w:pStyle w:val="TekstTabeli"/>
              <w:rPr>
                <w:lang w:val="pl-PL"/>
              </w:rPr>
            </w:pPr>
            <w:r w:rsidRPr="00101EAE">
              <w:rPr>
                <w:lang w:val="pl-PL"/>
              </w:rPr>
              <w:t>Władze uczelni</w:t>
            </w:r>
          </w:p>
        </w:tc>
        <w:tc>
          <w:tcPr>
            <w:tcW w:w="1932" w:type="dxa"/>
            <w:vAlign w:val="center"/>
          </w:tcPr>
          <w:p w14:paraId="24FD3018" w14:textId="77777777" w:rsidR="00923E79" w:rsidRPr="00101EAE" w:rsidRDefault="00923E79" w:rsidP="00F60234">
            <w:pPr>
              <w:pStyle w:val="TekstTabeli"/>
              <w:jc w:val="center"/>
              <w:rPr>
                <w:lang w:val="pl-PL"/>
              </w:rPr>
            </w:pPr>
            <w:r w:rsidRPr="00101EAE">
              <w:t>5,800</w:t>
            </w:r>
          </w:p>
        </w:tc>
        <w:tc>
          <w:tcPr>
            <w:tcW w:w="1919" w:type="dxa"/>
            <w:vAlign w:val="center"/>
          </w:tcPr>
          <w:p w14:paraId="202ACEDB" w14:textId="77777777" w:rsidR="00923E79" w:rsidRPr="00101EAE" w:rsidRDefault="00923E79" w:rsidP="00F60234">
            <w:pPr>
              <w:pStyle w:val="TekstTabeli"/>
              <w:jc w:val="center"/>
              <w:rPr>
                <w:lang w:val="pl-PL"/>
              </w:rPr>
            </w:pPr>
            <w:r w:rsidRPr="00101EAE">
              <w:t>0,700</w:t>
            </w:r>
          </w:p>
        </w:tc>
        <w:tc>
          <w:tcPr>
            <w:tcW w:w="1955" w:type="dxa"/>
            <w:vAlign w:val="center"/>
          </w:tcPr>
          <w:p w14:paraId="254E5BA3" w14:textId="77777777" w:rsidR="00923E79" w:rsidRPr="00101EAE" w:rsidRDefault="00923E79" w:rsidP="00F60234">
            <w:pPr>
              <w:pStyle w:val="TekstTabeli"/>
              <w:jc w:val="center"/>
              <w:rPr>
                <w:lang w:val="pl-PL"/>
              </w:rPr>
            </w:pPr>
            <w:r w:rsidRPr="00101EAE">
              <w:t>0,837</w:t>
            </w:r>
          </w:p>
        </w:tc>
      </w:tr>
      <w:tr w:rsidR="00923E79" w:rsidRPr="00101EAE" w14:paraId="4AC43D5C" w14:textId="77777777" w:rsidTr="00F60234">
        <w:trPr>
          <w:cantSplit/>
        </w:trPr>
        <w:tc>
          <w:tcPr>
            <w:tcW w:w="3266" w:type="dxa"/>
            <w:vAlign w:val="center"/>
          </w:tcPr>
          <w:p w14:paraId="0479FB12" w14:textId="77777777" w:rsidR="00923E79" w:rsidRPr="00101EAE" w:rsidRDefault="00923E79" w:rsidP="00F60234">
            <w:pPr>
              <w:pStyle w:val="TekstTabeli"/>
              <w:rPr>
                <w:lang w:val="pl-PL"/>
              </w:rPr>
            </w:pPr>
            <w:r w:rsidRPr="00101EAE">
              <w:rPr>
                <w:lang w:val="pl-PL"/>
              </w:rPr>
              <w:t>Przedsiębiorcy</w:t>
            </w:r>
          </w:p>
        </w:tc>
        <w:tc>
          <w:tcPr>
            <w:tcW w:w="1932" w:type="dxa"/>
            <w:vAlign w:val="center"/>
          </w:tcPr>
          <w:p w14:paraId="56A18C66" w14:textId="77777777" w:rsidR="00923E79" w:rsidRPr="00101EAE" w:rsidRDefault="00923E79" w:rsidP="00F60234">
            <w:pPr>
              <w:pStyle w:val="TekstTabeli"/>
              <w:jc w:val="center"/>
              <w:rPr>
                <w:lang w:val="pl-PL"/>
              </w:rPr>
            </w:pPr>
            <w:r w:rsidRPr="00101EAE">
              <w:t>4,800</w:t>
            </w:r>
          </w:p>
        </w:tc>
        <w:tc>
          <w:tcPr>
            <w:tcW w:w="1919" w:type="dxa"/>
            <w:vAlign w:val="center"/>
          </w:tcPr>
          <w:p w14:paraId="0E93FB00" w14:textId="77777777" w:rsidR="00923E79" w:rsidRPr="00101EAE" w:rsidRDefault="00923E79" w:rsidP="00F60234">
            <w:pPr>
              <w:pStyle w:val="TekstTabeli"/>
              <w:jc w:val="center"/>
              <w:rPr>
                <w:lang w:val="pl-PL"/>
              </w:rPr>
            </w:pPr>
            <w:r w:rsidRPr="00101EAE">
              <w:t>3,747</w:t>
            </w:r>
          </w:p>
        </w:tc>
        <w:tc>
          <w:tcPr>
            <w:tcW w:w="1955" w:type="dxa"/>
            <w:vAlign w:val="center"/>
          </w:tcPr>
          <w:p w14:paraId="5E10EF96" w14:textId="77777777" w:rsidR="00923E79" w:rsidRPr="00101EAE" w:rsidRDefault="00923E79" w:rsidP="00F60234">
            <w:pPr>
              <w:pStyle w:val="TekstTabeli"/>
              <w:jc w:val="center"/>
              <w:rPr>
                <w:lang w:val="pl-PL"/>
              </w:rPr>
            </w:pPr>
            <w:r w:rsidRPr="00101EAE">
              <w:t>1,936</w:t>
            </w:r>
          </w:p>
        </w:tc>
      </w:tr>
      <w:tr w:rsidR="00923E79" w:rsidRPr="00101EAE" w14:paraId="180DACA8" w14:textId="77777777" w:rsidTr="00F60234">
        <w:trPr>
          <w:cantSplit/>
        </w:trPr>
        <w:tc>
          <w:tcPr>
            <w:tcW w:w="3266" w:type="dxa"/>
            <w:vAlign w:val="center"/>
          </w:tcPr>
          <w:p w14:paraId="6572D387" w14:textId="77777777" w:rsidR="00923E79" w:rsidRPr="00101EAE" w:rsidRDefault="00923E79" w:rsidP="00F60234">
            <w:pPr>
              <w:pStyle w:val="TekstTabeli"/>
              <w:rPr>
                <w:lang w:val="pl-PL"/>
              </w:rPr>
            </w:pPr>
            <w:r w:rsidRPr="00101EAE">
              <w:rPr>
                <w:lang w:val="pl-PL"/>
              </w:rPr>
              <w:t>Władze samorządowe</w:t>
            </w:r>
          </w:p>
        </w:tc>
        <w:tc>
          <w:tcPr>
            <w:tcW w:w="1932" w:type="dxa"/>
            <w:vAlign w:val="center"/>
          </w:tcPr>
          <w:p w14:paraId="0129CB79" w14:textId="77777777" w:rsidR="00923E79" w:rsidRPr="00101EAE" w:rsidRDefault="00923E79" w:rsidP="00F60234">
            <w:pPr>
              <w:pStyle w:val="TekstTabeli"/>
              <w:jc w:val="center"/>
              <w:rPr>
                <w:lang w:val="pl-PL"/>
              </w:rPr>
            </w:pPr>
            <w:r w:rsidRPr="00101EAE">
              <w:t>6,500</w:t>
            </w:r>
          </w:p>
        </w:tc>
        <w:tc>
          <w:tcPr>
            <w:tcW w:w="1919" w:type="dxa"/>
            <w:vAlign w:val="center"/>
          </w:tcPr>
          <w:p w14:paraId="3B6F83E0" w14:textId="77777777" w:rsidR="00923E79" w:rsidRPr="00101EAE" w:rsidRDefault="00923E79" w:rsidP="00F60234">
            <w:pPr>
              <w:pStyle w:val="TekstTabeli"/>
              <w:jc w:val="center"/>
              <w:rPr>
                <w:lang w:val="pl-PL"/>
              </w:rPr>
            </w:pPr>
            <w:r w:rsidRPr="00101EAE">
              <w:t>0,500</w:t>
            </w:r>
          </w:p>
        </w:tc>
        <w:tc>
          <w:tcPr>
            <w:tcW w:w="1955" w:type="dxa"/>
            <w:vAlign w:val="center"/>
          </w:tcPr>
          <w:p w14:paraId="4022F494" w14:textId="77777777" w:rsidR="00923E79" w:rsidRPr="00101EAE" w:rsidRDefault="00923E79" w:rsidP="00F60234">
            <w:pPr>
              <w:pStyle w:val="TekstTabeli"/>
              <w:jc w:val="center"/>
              <w:rPr>
                <w:lang w:val="pl-PL"/>
              </w:rPr>
            </w:pPr>
            <w:r w:rsidRPr="00101EAE">
              <w:t>0,707</w:t>
            </w:r>
          </w:p>
        </w:tc>
      </w:tr>
    </w:tbl>
    <w:p w14:paraId="5FA5692B" w14:textId="77777777" w:rsidR="00923E79" w:rsidRPr="00D95B07" w:rsidRDefault="00923E79" w:rsidP="00923E79">
      <w:pPr>
        <w:pStyle w:val="rdo"/>
        <w:rPr>
          <w:lang w:val="pl-PL"/>
        </w:rPr>
      </w:pPr>
      <w:r w:rsidRPr="00D95B07">
        <w:rPr>
          <w:lang w:val="pl-PL"/>
        </w:rPr>
        <w:t>Źródło: opracowanie własne na podstawie wyników badania kwestionariuszowego</w:t>
      </w:r>
    </w:p>
    <w:p w14:paraId="4522AED8" w14:textId="67C0830A" w:rsidR="00923E79" w:rsidRDefault="00923E79" w:rsidP="00923E79">
      <w:r>
        <w:t>Analizując wyniki odpowiedzi respondentów na poziomie zagregowanym do poszczególnych grup interesariuszy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21CB7400" w14:textId="77777777" w:rsidR="00CB4192" w:rsidRDefault="00CB4192" w:rsidP="00CB4192">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Pr>
          <w:rFonts w:cs="Arial"/>
          <w:szCs w:val="20"/>
        </w:rPr>
        <w:t>podrozdz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152DE890" w14:textId="77777777" w:rsidR="00CB4192" w:rsidRDefault="00CB4192" w:rsidP="00CB4192">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67.</w:t>
      </w:r>
    </w:p>
    <w:p w14:paraId="1D3F9782" w14:textId="77777777" w:rsidR="00CB4192" w:rsidRDefault="00CB4192" w:rsidP="00CB4192">
      <w:pPr>
        <w:pStyle w:val="Tytutabeli"/>
      </w:pPr>
      <w:r>
        <w:lastRenderedPageBreak/>
        <w:t xml:space="preserve">Tabela </w:t>
      </w:r>
      <w:fldSimple w:instr=" SEQ Tabela \* ARABIC ">
        <w:r>
          <w:rPr>
            <w:noProof/>
          </w:rPr>
          <w:t>67</w:t>
        </w:r>
      </w:fldSimple>
      <w:r>
        <w:rPr>
          <w:noProof/>
        </w:rPr>
        <w:t>.</w:t>
      </w:r>
      <w:r>
        <w:t xml:space="preserve"> Uśrednione wagi istotności wpływu na ocenę SSI poszczególnych grup interesariuszy</w:t>
      </w:r>
    </w:p>
    <w:tbl>
      <w:tblPr>
        <w:tblStyle w:val="TableGrid"/>
        <w:tblW w:w="0" w:type="auto"/>
        <w:tblLook w:val="04A0" w:firstRow="1" w:lastRow="0" w:firstColumn="1" w:lastColumn="0" w:noHBand="0" w:noVBand="1"/>
      </w:tblPr>
      <w:tblGrid>
        <w:gridCol w:w="2265"/>
        <w:gridCol w:w="2265"/>
        <w:gridCol w:w="2266"/>
        <w:gridCol w:w="2266"/>
      </w:tblGrid>
      <w:tr w:rsidR="00CB4192" w:rsidRPr="00E34BBC" w14:paraId="453D5660" w14:textId="77777777" w:rsidTr="00F60234">
        <w:trPr>
          <w:cantSplit/>
          <w:tblHeader/>
        </w:trPr>
        <w:tc>
          <w:tcPr>
            <w:tcW w:w="2265" w:type="dxa"/>
            <w:vAlign w:val="center"/>
          </w:tcPr>
          <w:p w14:paraId="2BA41CBC" w14:textId="77777777" w:rsidR="00CB4192" w:rsidRPr="00A256A1" w:rsidRDefault="00CB4192" w:rsidP="00F6023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8"/>
            </w:r>
          </w:p>
        </w:tc>
        <w:tc>
          <w:tcPr>
            <w:tcW w:w="2265" w:type="dxa"/>
            <w:vAlign w:val="center"/>
          </w:tcPr>
          <w:p w14:paraId="51EF2F37" w14:textId="77777777" w:rsidR="00CB4192" w:rsidRPr="00A256A1" w:rsidRDefault="00CB4192" w:rsidP="00F6023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5FF31F6E" w14:textId="77777777" w:rsidR="00CB4192" w:rsidRPr="00A256A1" w:rsidRDefault="00CB4192" w:rsidP="00F6023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19"/>
            </w:r>
          </w:p>
        </w:tc>
        <w:tc>
          <w:tcPr>
            <w:tcW w:w="2266" w:type="dxa"/>
            <w:vAlign w:val="center"/>
          </w:tcPr>
          <w:p w14:paraId="0D099F9F" w14:textId="77777777" w:rsidR="00CB4192" w:rsidRPr="00A256A1" w:rsidRDefault="00CB4192" w:rsidP="00F60234">
            <w:pPr>
              <w:keepNext/>
              <w:ind w:firstLine="0"/>
              <w:jc w:val="center"/>
              <w:rPr>
                <w:b/>
                <w:bCs/>
                <w:sz w:val="18"/>
                <w:szCs w:val="18"/>
                <w:lang w:val="pl-PL"/>
              </w:rPr>
            </w:pPr>
            <w:r w:rsidRPr="00A256A1">
              <w:rPr>
                <w:b/>
                <w:bCs/>
                <w:sz w:val="18"/>
                <w:szCs w:val="18"/>
                <w:lang w:val="pl-PL"/>
              </w:rPr>
              <w:t>Uśrednione wagi dla pytania nr 2</w:t>
            </w:r>
          </w:p>
        </w:tc>
      </w:tr>
      <w:tr w:rsidR="00CB4192" w:rsidRPr="00E34BBC" w14:paraId="3CCAD252" w14:textId="77777777" w:rsidTr="00F60234">
        <w:trPr>
          <w:cantSplit/>
        </w:trPr>
        <w:tc>
          <w:tcPr>
            <w:tcW w:w="2265" w:type="dxa"/>
            <w:vAlign w:val="center"/>
          </w:tcPr>
          <w:p w14:paraId="5D2782E1" w14:textId="77777777" w:rsidR="00CB4192" w:rsidRPr="00A256A1" w:rsidRDefault="00CB4192" w:rsidP="00F60234">
            <w:pPr>
              <w:pStyle w:val="TekstTabeli"/>
              <w:rPr>
                <w:lang w:val="pl-PL"/>
              </w:rPr>
            </w:pPr>
            <w:proofErr w:type="spellStart"/>
            <w:r w:rsidRPr="00A256A1">
              <w:t>Studenci</w:t>
            </w:r>
            <w:proofErr w:type="spellEnd"/>
          </w:p>
        </w:tc>
        <w:tc>
          <w:tcPr>
            <w:tcW w:w="2265" w:type="dxa"/>
            <w:vAlign w:val="center"/>
          </w:tcPr>
          <w:p w14:paraId="4FD4E20E" w14:textId="77777777" w:rsidR="00CB4192" w:rsidRPr="00A256A1" w:rsidRDefault="00CB4192" w:rsidP="00F60234">
            <w:pPr>
              <w:pStyle w:val="TekstTabeli"/>
              <w:jc w:val="center"/>
              <w:rPr>
                <w:lang w:val="pl-PL"/>
              </w:rPr>
            </w:pPr>
            <w:r w:rsidRPr="00A256A1">
              <w:t>22,00%</w:t>
            </w:r>
          </w:p>
        </w:tc>
        <w:tc>
          <w:tcPr>
            <w:tcW w:w="2266" w:type="dxa"/>
            <w:vAlign w:val="center"/>
          </w:tcPr>
          <w:p w14:paraId="34F117A4" w14:textId="77777777" w:rsidR="00CB4192" w:rsidRPr="00A256A1" w:rsidRDefault="00CB4192" w:rsidP="00F60234">
            <w:pPr>
              <w:pStyle w:val="TekstTabeli"/>
              <w:rPr>
                <w:lang w:val="pl-PL"/>
              </w:rPr>
            </w:pPr>
            <w:proofErr w:type="spellStart"/>
            <w:r w:rsidRPr="00A256A1">
              <w:t>Studenci</w:t>
            </w:r>
            <w:proofErr w:type="spellEnd"/>
          </w:p>
        </w:tc>
        <w:tc>
          <w:tcPr>
            <w:tcW w:w="2266" w:type="dxa"/>
            <w:vAlign w:val="center"/>
          </w:tcPr>
          <w:p w14:paraId="2024BF47" w14:textId="77777777" w:rsidR="00CB4192" w:rsidRPr="00A256A1" w:rsidRDefault="00CB4192" w:rsidP="00F60234">
            <w:pPr>
              <w:pStyle w:val="TekstTabeli"/>
              <w:jc w:val="center"/>
              <w:rPr>
                <w:lang w:val="pl-PL"/>
              </w:rPr>
            </w:pPr>
            <w:r w:rsidRPr="00A256A1">
              <w:t>18,00%</w:t>
            </w:r>
          </w:p>
        </w:tc>
      </w:tr>
      <w:tr w:rsidR="00CB4192" w:rsidRPr="00E34BBC" w14:paraId="6DF4F7D9" w14:textId="77777777" w:rsidTr="00F60234">
        <w:trPr>
          <w:cantSplit/>
        </w:trPr>
        <w:tc>
          <w:tcPr>
            <w:tcW w:w="2265" w:type="dxa"/>
            <w:vAlign w:val="center"/>
          </w:tcPr>
          <w:p w14:paraId="4BF37139" w14:textId="77777777" w:rsidR="00CB4192" w:rsidRPr="00A256A1" w:rsidRDefault="00CB4192" w:rsidP="00F60234">
            <w:pPr>
              <w:pStyle w:val="TekstTabeli"/>
              <w:rPr>
                <w:lang w:val="pl-PL"/>
              </w:rPr>
            </w:pPr>
            <w:proofErr w:type="spellStart"/>
            <w:r w:rsidRPr="00A256A1">
              <w:t>Absolwenci</w:t>
            </w:r>
            <w:proofErr w:type="spellEnd"/>
          </w:p>
        </w:tc>
        <w:tc>
          <w:tcPr>
            <w:tcW w:w="2265" w:type="dxa"/>
            <w:vAlign w:val="center"/>
          </w:tcPr>
          <w:p w14:paraId="554B84F4" w14:textId="77777777" w:rsidR="00CB4192" w:rsidRPr="00A256A1" w:rsidRDefault="00CB4192" w:rsidP="00F60234">
            <w:pPr>
              <w:pStyle w:val="TekstTabeli"/>
              <w:jc w:val="center"/>
              <w:rPr>
                <w:lang w:val="pl-PL"/>
              </w:rPr>
            </w:pPr>
            <w:r w:rsidRPr="00A256A1">
              <w:t>24,00%</w:t>
            </w:r>
          </w:p>
        </w:tc>
        <w:tc>
          <w:tcPr>
            <w:tcW w:w="2266" w:type="dxa"/>
            <w:vAlign w:val="center"/>
          </w:tcPr>
          <w:p w14:paraId="4D385809" w14:textId="77777777" w:rsidR="00CB4192" w:rsidRPr="00A256A1" w:rsidRDefault="00CB4192" w:rsidP="00F60234">
            <w:pPr>
              <w:pStyle w:val="TekstTabeli"/>
              <w:rPr>
                <w:lang w:val="pl-PL"/>
              </w:rPr>
            </w:pPr>
            <w:proofErr w:type="spellStart"/>
            <w:r w:rsidRPr="00A256A1">
              <w:t>Absolwenci</w:t>
            </w:r>
            <w:proofErr w:type="spellEnd"/>
          </w:p>
        </w:tc>
        <w:tc>
          <w:tcPr>
            <w:tcW w:w="2266" w:type="dxa"/>
            <w:vAlign w:val="center"/>
          </w:tcPr>
          <w:p w14:paraId="0596317B" w14:textId="77777777" w:rsidR="00CB4192" w:rsidRPr="00A256A1" w:rsidRDefault="00CB4192" w:rsidP="00F60234">
            <w:pPr>
              <w:pStyle w:val="TekstTabeli"/>
              <w:jc w:val="center"/>
              <w:rPr>
                <w:lang w:val="pl-PL"/>
              </w:rPr>
            </w:pPr>
            <w:r w:rsidRPr="00A256A1">
              <w:t>23,00%</w:t>
            </w:r>
          </w:p>
        </w:tc>
      </w:tr>
      <w:tr w:rsidR="00CB4192" w:rsidRPr="00E34BBC" w14:paraId="548C6B83" w14:textId="77777777" w:rsidTr="00F60234">
        <w:trPr>
          <w:cantSplit/>
        </w:trPr>
        <w:tc>
          <w:tcPr>
            <w:tcW w:w="2265" w:type="dxa"/>
            <w:vAlign w:val="center"/>
          </w:tcPr>
          <w:p w14:paraId="69D53A90" w14:textId="77777777" w:rsidR="00CB4192" w:rsidRPr="00A256A1" w:rsidRDefault="00CB4192" w:rsidP="00F60234">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34349488" w14:textId="77777777" w:rsidR="00CB4192" w:rsidRPr="00A256A1" w:rsidRDefault="00CB4192" w:rsidP="00F60234">
            <w:pPr>
              <w:pStyle w:val="TekstTabeli"/>
              <w:jc w:val="center"/>
              <w:rPr>
                <w:lang w:val="pl-PL"/>
              </w:rPr>
            </w:pPr>
            <w:r w:rsidRPr="00A256A1">
              <w:t>0,40%</w:t>
            </w:r>
          </w:p>
        </w:tc>
        <w:tc>
          <w:tcPr>
            <w:tcW w:w="2266" w:type="dxa"/>
            <w:vAlign w:val="center"/>
          </w:tcPr>
          <w:p w14:paraId="603306A9" w14:textId="77777777" w:rsidR="00CB4192" w:rsidRPr="00A256A1" w:rsidRDefault="00CB4192" w:rsidP="00F60234">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209378C2" w14:textId="77777777" w:rsidR="00CB4192" w:rsidRPr="00A256A1" w:rsidRDefault="00CB4192" w:rsidP="00F60234">
            <w:pPr>
              <w:pStyle w:val="TekstTabeli"/>
              <w:jc w:val="center"/>
              <w:rPr>
                <w:lang w:val="pl-PL"/>
              </w:rPr>
            </w:pPr>
            <w:r w:rsidRPr="00A256A1">
              <w:t>0,20%</w:t>
            </w:r>
          </w:p>
        </w:tc>
      </w:tr>
      <w:tr w:rsidR="00CB4192" w:rsidRPr="00E34BBC" w14:paraId="38736DF6" w14:textId="77777777" w:rsidTr="00F60234">
        <w:trPr>
          <w:cantSplit/>
        </w:trPr>
        <w:tc>
          <w:tcPr>
            <w:tcW w:w="2265" w:type="dxa"/>
            <w:vAlign w:val="center"/>
          </w:tcPr>
          <w:p w14:paraId="2A0573E8" w14:textId="77777777" w:rsidR="00CB4192" w:rsidRPr="00A256A1" w:rsidRDefault="00CB4192" w:rsidP="00F60234">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2E3C53AA" w14:textId="77777777" w:rsidR="00CB4192" w:rsidRPr="00A256A1" w:rsidRDefault="00CB4192" w:rsidP="00F60234">
            <w:pPr>
              <w:pStyle w:val="TekstTabeli"/>
              <w:jc w:val="center"/>
              <w:rPr>
                <w:lang w:val="pl-PL"/>
              </w:rPr>
            </w:pPr>
            <w:r w:rsidRPr="00A256A1">
              <w:t>12,00%</w:t>
            </w:r>
          </w:p>
        </w:tc>
        <w:tc>
          <w:tcPr>
            <w:tcW w:w="2266" w:type="dxa"/>
            <w:vAlign w:val="center"/>
          </w:tcPr>
          <w:p w14:paraId="5B626611" w14:textId="77777777" w:rsidR="00CB4192" w:rsidRPr="00A256A1" w:rsidRDefault="00CB4192" w:rsidP="00F60234">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68F274B0" w14:textId="77777777" w:rsidR="00CB4192" w:rsidRPr="00A256A1" w:rsidRDefault="00CB4192" w:rsidP="00F60234">
            <w:pPr>
              <w:pStyle w:val="TekstTabeli"/>
              <w:jc w:val="center"/>
              <w:rPr>
                <w:lang w:val="pl-PL"/>
              </w:rPr>
            </w:pPr>
            <w:r w:rsidRPr="00A256A1">
              <w:t>9,80%</w:t>
            </w:r>
          </w:p>
        </w:tc>
      </w:tr>
      <w:tr w:rsidR="00CB4192" w:rsidRPr="00E34BBC" w14:paraId="33925E1A" w14:textId="77777777" w:rsidTr="00F60234">
        <w:trPr>
          <w:cantSplit/>
        </w:trPr>
        <w:tc>
          <w:tcPr>
            <w:tcW w:w="2265" w:type="dxa"/>
            <w:vAlign w:val="center"/>
          </w:tcPr>
          <w:p w14:paraId="3F4E5108" w14:textId="77777777" w:rsidR="00CB4192" w:rsidRPr="00A256A1" w:rsidRDefault="00CB4192" w:rsidP="00F60234">
            <w:pPr>
              <w:pStyle w:val="TekstTabeli"/>
              <w:rPr>
                <w:lang w:val="pl-PL"/>
              </w:rPr>
            </w:pPr>
            <w:r w:rsidRPr="00A256A1">
              <w:rPr>
                <w:lang w:val="pl-PL"/>
              </w:rPr>
              <w:t>Pracownicy naukowi lub dydaktyczni</w:t>
            </w:r>
          </w:p>
        </w:tc>
        <w:tc>
          <w:tcPr>
            <w:tcW w:w="2265" w:type="dxa"/>
            <w:vAlign w:val="center"/>
          </w:tcPr>
          <w:p w14:paraId="3A877181" w14:textId="77777777" w:rsidR="00CB4192" w:rsidRPr="00A256A1" w:rsidRDefault="00CB4192" w:rsidP="00F60234">
            <w:pPr>
              <w:pStyle w:val="TekstTabeli"/>
              <w:jc w:val="center"/>
              <w:rPr>
                <w:lang w:val="pl-PL"/>
              </w:rPr>
            </w:pPr>
            <w:r w:rsidRPr="00A256A1">
              <w:t>17,60%</w:t>
            </w:r>
          </w:p>
        </w:tc>
        <w:tc>
          <w:tcPr>
            <w:tcW w:w="2266" w:type="dxa"/>
            <w:vAlign w:val="center"/>
          </w:tcPr>
          <w:p w14:paraId="791A3448" w14:textId="77777777" w:rsidR="00CB4192" w:rsidRPr="00A256A1" w:rsidRDefault="00CB4192" w:rsidP="00F60234">
            <w:pPr>
              <w:pStyle w:val="TekstTabeli"/>
              <w:rPr>
                <w:lang w:val="pl-PL"/>
              </w:rPr>
            </w:pPr>
            <w:r w:rsidRPr="00A256A1">
              <w:rPr>
                <w:lang w:val="pl-PL"/>
              </w:rPr>
              <w:t>Pracownicy naukowi lub dydaktyczni</w:t>
            </w:r>
          </w:p>
        </w:tc>
        <w:tc>
          <w:tcPr>
            <w:tcW w:w="2266" w:type="dxa"/>
            <w:vAlign w:val="center"/>
          </w:tcPr>
          <w:p w14:paraId="7D54A6DD" w14:textId="77777777" w:rsidR="00CB4192" w:rsidRPr="00A256A1" w:rsidRDefault="00CB4192" w:rsidP="00F60234">
            <w:pPr>
              <w:pStyle w:val="TekstTabeli"/>
              <w:jc w:val="center"/>
              <w:rPr>
                <w:lang w:val="pl-PL"/>
              </w:rPr>
            </w:pPr>
            <w:r w:rsidRPr="00A256A1">
              <w:t>25,00%</w:t>
            </w:r>
          </w:p>
        </w:tc>
      </w:tr>
      <w:tr w:rsidR="00CB4192" w:rsidRPr="00E34BBC" w14:paraId="577ADA0F" w14:textId="77777777" w:rsidTr="00F60234">
        <w:trPr>
          <w:cantSplit/>
        </w:trPr>
        <w:tc>
          <w:tcPr>
            <w:tcW w:w="2265" w:type="dxa"/>
            <w:vAlign w:val="center"/>
          </w:tcPr>
          <w:p w14:paraId="1130E1FE" w14:textId="77777777" w:rsidR="00CB4192" w:rsidRPr="00A256A1" w:rsidRDefault="00CB4192" w:rsidP="00F60234">
            <w:pPr>
              <w:pStyle w:val="TekstTabeli"/>
              <w:rPr>
                <w:lang w:val="pl-PL"/>
              </w:rPr>
            </w:pPr>
            <w:proofErr w:type="spellStart"/>
            <w:r w:rsidRPr="00A256A1">
              <w:t>Przedsiębiorcy</w:t>
            </w:r>
            <w:proofErr w:type="spellEnd"/>
          </w:p>
        </w:tc>
        <w:tc>
          <w:tcPr>
            <w:tcW w:w="2265" w:type="dxa"/>
            <w:vAlign w:val="center"/>
          </w:tcPr>
          <w:p w14:paraId="1B5A78E2" w14:textId="77777777" w:rsidR="00CB4192" w:rsidRPr="00A256A1" w:rsidRDefault="00CB4192" w:rsidP="00F60234">
            <w:pPr>
              <w:pStyle w:val="TekstTabeli"/>
              <w:jc w:val="center"/>
              <w:rPr>
                <w:lang w:val="pl-PL"/>
              </w:rPr>
            </w:pPr>
            <w:r w:rsidRPr="00A256A1">
              <w:t>14,00%</w:t>
            </w:r>
          </w:p>
        </w:tc>
        <w:tc>
          <w:tcPr>
            <w:tcW w:w="2266" w:type="dxa"/>
            <w:vAlign w:val="center"/>
          </w:tcPr>
          <w:p w14:paraId="78DC44FF" w14:textId="77777777" w:rsidR="00CB4192" w:rsidRPr="00A256A1" w:rsidRDefault="00CB4192" w:rsidP="00F60234">
            <w:pPr>
              <w:pStyle w:val="TekstTabeli"/>
              <w:rPr>
                <w:lang w:val="pl-PL"/>
              </w:rPr>
            </w:pPr>
            <w:proofErr w:type="spellStart"/>
            <w:r w:rsidRPr="00A256A1">
              <w:t>Przedsiębiorcy</w:t>
            </w:r>
            <w:proofErr w:type="spellEnd"/>
          </w:p>
        </w:tc>
        <w:tc>
          <w:tcPr>
            <w:tcW w:w="2266" w:type="dxa"/>
            <w:vAlign w:val="center"/>
          </w:tcPr>
          <w:p w14:paraId="354FF51B" w14:textId="77777777" w:rsidR="00CB4192" w:rsidRPr="00A256A1" w:rsidRDefault="00CB4192" w:rsidP="00F60234">
            <w:pPr>
              <w:pStyle w:val="TekstTabeli"/>
              <w:jc w:val="center"/>
              <w:rPr>
                <w:lang w:val="pl-PL"/>
              </w:rPr>
            </w:pPr>
            <w:r w:rsidRPr="00A256A1">
              <w:t>12,00%</w:t>
            </w:r>
          </w:p>
        </w:tc>
      </w:tr>
      <w:tr w:rsidR="00CB4192" w:rsidRPr="00E34BBC" w14:paraId="033D7C68" w14:textId="77777777" w:rsidTr="00F60234">
        <w:trPr>
          <w:cantSplit/>
        </w:trPr>
        <w:tc>
          <w:tcPr>
            <w:tcW w:w="2265" w:type="dxa"/>
            <w:vAlign w:val="center"/>
          </w:tcPr>
          <w:p w14:paraId="1F0C55B5" w14:textId="77777777" w:rsidR="00CB4192" w:rsidRPr="00A256A1" w:rsidRDefault="00CB4192" w:rsidP="00F60234">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3740B594" w14:textId="77777777" w:rsidR="00CB4192" w:rsidRPr="00A256A1" w:rsidRDefault="00CB4192" w:rsidP="00F60234">
            <w:pPr>
              <w:pStyle w:val="TekstTabeli"/>
              <w:keepNext/>
              <w:jc w:val="center"/>
              <w:rPr>
                <w:lang w:val="pl-PL"/>
              </w:rPr>
            </w:pPr>
            <w:r w:rsidRPr="00A256A1">
              <w:t>10,00%</w:t>
            </w:r>
          </w:p>
        </w:tc>
        <w:tc>
          <w:tcPr>
            <w:tcW w:w="2266" w:type="dxa"/>
            <w:vAlign w:val="center"/>
          </w:tcPr>
          <w:p w14:paraId="4882CAC7" w14:textId="77777777" w:rsidR="00CB4192" w:rsidRPr="00A256A1" w:rsidRDefault="00CB4192" w:rsidP="00F60234">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5CAA103B" w14:textId="77777777" w:rsidR="00CB4192" w:rsidRPr="00A256A1" w:rsidRDefault="00CB4192" w:rsidP="00F60234">
            <w:pPr>
              <w:pStyle w:val="TekstTabeli"/>
              <w:keepNext/>
              <w:jc w:val="center"/>
              <w:rPr>
                <w:lang w:val="pl-PL"/>
              </w:rPr>
            </w:pPr>
            <w:r w:rsidRPr="00A256A1">
              <w:t>12,00%</w:t>
            </w:r>
          </w:p>
        </w:tc>
      </w:tr>
    </w:tbl>
    <w:p w14:paraId="68DA5481" w14:textId="77777777" w:rsidR="00CB4192" w:rsidRPr="00D95B07" w:rsidRDefault="00CB4192" w:rsidP="00CB4192">
      <w:pPr>
        <w:pStyle w:val="rdo"/>
        <w:rPr>
          <w:lang w:val="pl-PL"/>
        </w:rPr>
      </w:pPr>
      <w:r w:rsidRPr="00D95B07">
        <w:rPr>
          <w:lang w:val="pl-PL"/>
        </w:rPr>
        <w:t>Źródło: opracowanie własne na podstawie wyników badań kwestionariuszowych</w:t>
      </w:r>
    </w:p>
    <w:p w14:paraId="1AE8D7F2" w14:textId="77777777" w:rsidR="00CB4192" w:rsidRDefault="00CB4192" w:rsidP="00CB4192">
      <w:pPr>
        <w:ind w:firstLine="0"/>
      </w:pPr>
      <w:r>
        <w:t xml:space="preserve">Są to wartości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można wyliczyć indeks satysfakcji interesariuszy na podstawie wybranych wag oraz wartości cząstkowych SSI. Obliczone na podstawie wyników niniejszego badania kwestionariuszowego wartości wag cząstkowych zostały przedstawione w Tabeli 68.</w:t>
      </w:r>
    </w:p>
    <w:p w14:paraId="71B12BCA" w14:textId="77777777" w:rsidR="00CB4192" w:rsidRDefault="00CB4192" w:rsidP="00CB4192">
      <w:pPr>
        <w:pStyle w:val="Tytutabeli"/>
      </w:pPr>
      <w:r>
        <w:t xml:space="preserve">Tabela </w:t>
      </w:r>
      <w:fldSimple w:instr=" SEQ Tabela \* ARABIC ">
        <w:r>
          <w:rPr>
            <w:noProof/>
          </w:rPr>
          <w:t>68</w:t>
        </w:r>
      </w:fldSimple>
      <w:r>
        <w:rPr>
          <w:noProof/>
        </w:rPr>
        <w:t>.</w:t>
      </w:r>
      <w:r>
        <w:t xml:space="preserve"> Wartości cząstkowych SSI dla poszczególnych grup interesariuszy.</w:t>
      </w:r>
    </w:p>
    <w:tbl>
      <w:tblPr>
        <w:tblStyle w:val="TableGrid"/>
        <w:tblW w:w="9070" w:type="dxa"/>
        <w:tblLook w:val="04A0" w:firstRow="1" w:lastRow="0" w:firstColumn="1" w:lastColumn="0" w:noHBand="0" w:noVBand="1"/>
      </w:tblPr>
      <w:tblGrid>
        <w:gridCol w:w="4535"/>
        <w:gridCol w:w="4535"/>
      </w:tblGrid>
      <w:tr w:rsidR="00CB4192" w:rsidRPr="00A8088D" w14:paraId="1B7DCC2A" w14:textId="77777777" w:rsidTr="00F60234">
        <w:trPr>
          <w:cantSplit/>
          <w:trHeight w:val="285"/>
          <w:tblHeader/>
        </w:trPr>
        <w:tc>
          <w:tcPr>
            <w:tcW w:w="4535" w:type="dxa"/>
            <w:noWrap/>
            <w:vAlign w:val="center"/>
          </w:tcPr>
          <w:p w14:paraId="34E9CC29" w14:textId="77777777" w:rsidR="00CB4192" w:rsidRPr="00A8088D" w:rsidRDefault="00CB4192" w:rsidP="00F60234">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084A0A67" w14:textId="77777777" w:rsidR="00CB4192" w:rsidRPr="005A1FE4" w:rsidRDefault="00CB4192" w:rsidP="00F6023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CB4192" w:rsidRPr="00A8088D" w14:paraId="661E5FBD" w14:textId="77777777" w:rsidTr="00F60234">
        <w:trPr>
          <w:cantSplit/>
          <w:trHeight w:val="285"/>
        </w:trPr>
        <w:tc>
          <w:tcPr>
            <w:tcW w:w="4535" w:type="dxa"/>
            <w:noWrap/>
            <w:vAlign w:val="center"/>
            <w:hideMark/>
          </w:tcPr>
          <w:p w14:paraId="440E2A52"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6E7A5511"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CB4192" w:rsidRPr="00A8088D" w14:paraId="63318B7B" w14:textId="77777777" w:rsidTr="00F60234">
        <w:trPr>
          <w:cantSplit/>
          <w:trHeight w:val="285"/>
        </w:trPr>
        <w:tc>
          <w:tcPr>
            <w:tcW w:w="4535" w:type="dxa"/>
            <w:noWrap/>
            <w:vAlign w:val="center"/>
            <w:hideMark/>
          </w:tcPr>
          <w:p w14:paraId="364BCB86"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14CBA2CF"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CB4192" w:rsidRPr="00A8088D" w14:paraId="44B52D97" w14:textId="77777777" w:rsidTr="00F60234">
        <w:trPr>
          <w:cantSplit/>
          <w:trHeight w:val="285"/>
        </w:trPr>
        <w:tc>
          <w:tcPr>
            <w:tcW w:w="4535" w:type="dxa"/>
            <w:noWrap/>
            <w:vAlign w:val="center"/>
            <w:hideMark/>
          </w:tcPr>
          <w:p w14:paraId="7EC0D4EE"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46B5BA34"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CB4192" w:rsidRPr="00A8088D" w14:paraId="0E3C2C98" w14:textId="77777777" w:rsidTr="00F60234">
        <w:trPr>
          <w:cantSplit/>
          <w:trHeight w:val="285"/>
        </w:trPr>
        <w:tc>
          <w:tcPr>
            <w:tcW w:w="4535" w:type="dxa"/>
            <w:noWrap/>
            <w:vAlign w:val="center"/>
            <w:hideMark/>
          </w:tcPr>
          <w:p w14:paraId="75A2C561"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007B1E0B"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CB4192" w:rsidRPr="00A8088D" w14:paraId="6E464A0D" w14:textId="77777777" w:rsidTr="00F60234">
        <w:trPr>
          <w:cantSplit/>
          <w:trHeight w:val="285"/>
        </w:trPr>
        <w:tc>
          <w:tcPr>
            <w:tcW w:w="4535" w:type="dxa"/>
            <w:noWrap/>
            <w:vAlign w:val="center"/>
            <w:hideMark/>
          </w:tcPr>
          <w:p w14:paraId="35877739"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28F586EF"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CB4192" w:rsidRPr="00A8088D" w14:paraId="7BD18F40" w14:textId="77777777" w:rsidTr="00F60234">
        <w:trPr>
          <w:cantSplit/>
          <w:trHeight w:val="285"/>
        </w:trPr>
        <w:tc>
          <w:tcPr>
            <w:tcW w:w="4535" w:type="dxa"/>
            <w:noWrap/>
            <w:vAlign w:val="center"/>
            <w:hideMark/>
          </w:tcPr>
          <w:p w14:paraId="1993BCA7"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53B903BF"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CB4192" w:rsidRPr="00A8088D" w14:paraId="66E329F7" w14:textId="77777777" w:rsidTr="00F60234">
        <w:trPr>
          <w:cantSplit/>
          <w:trHeight w:val="285"/>
        </w:trPr>
        <w:tc>
          <w:tcPr>
            <w:tcW w:w="4535" w:type="dxa"/>
            <w:noWrap/>
            <w:vAlign w:val="center"/>
            <w:hideMark/>
          </w:tcPr>
          <w:p w14:paraId="3171746D"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88C3BE8"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CB4192" w:rsidRPr="00A8088D" w14:paraId="752E5345" w14:textId="77777777" w:rsidTr="00F60234">
        <w:trPr>
          <w:cantSplit/>
          <w:trHeight w:val="285"/>
        </w:trPr>
        <w:tc>
          <w:tcPr>
            <w:tcW w:w="4535" w:type="dxa"/>
            <w:noWrap/>
            <w:vAlign w:val="center"/>
            <w:hideMark/>
          </w:tcPr>
          <w:p w14:paraId="33CDDE25" w14:textId="77777777" w:rsidR="00CB4192" w:rsidRPr="00A8088D" w:rsidRDefault="00CB4192" w:rsidP="00F60234">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7BCFFD1E" w14:textId="77777777" w:rsidR="00CB4192" w:rsidRPr="005A1FE4" w:rsidRDefault="00CB4192" w:rsidP="00F60234">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0D3D6326" w14:textId="77777777" w:rsidR="00CB4192" w:rsidRPr="00D95B07" w:rsidRDefault="00CB4192" w:rsidP="00CB4192">
      <w:pPr>
        <w:pStyle w:val="rdo"/>
        <w:rPr>
          <w:lang w:val="pl-PL"/>
        </w:rPr>
      </w:pPr>
      <w:r w:rsidRPr="00D95B07">
        <w:rPr>
          <w:lang w:val="pl-PL"/>
        </w:rPr>
        <w:t>Źródło: opracowanie własne na podstawie wyników badania kwestionariuszowego.</w:t>
      </w:r>
    </w:p>
    <w:p w14:paraId="07115DA2" w14:textId="77777777" w:rsidR="00CB4192" w:rsidRPr="00624645" w:rsidRDefault="00CB4192" w:rsidP="00CB4192">
      <w:r>
        <w:t xml:space="preserve">Analizując wartości cząstkowe z Tabeli 68 w zestawieniu z przedstawionymi wcześniej wartościami wag, należy zauważyć, że wagi uzyskane na podstawie odpowiedzi przedstawicieli uczelni nie uwzględniają opinii tej grupy interesariuszy uczelni. Wynika to z faktu, że ten sposób przypisania wag </w:t>
      </w:r>
      <w:r>
        <w:lastRenderedPageBreak/>
        <w:t xml:space="preserve">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t xml:space="preserve">Tabela </w:t>
      </w:r>
      <w:r>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będący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t xml:space="preserve">Tabela </w:t>
      </w:r>
      <w:r>
        <w:rPr>
          <w:noProof/>
        </w:rPr>
        <w:t>67</w:t>
      </w:r>
      <w:r>
        <w:fldChar w:fldCharType="end"/>
      </w:r>
      <w:r>
        <w:t>).</w:t>
      </w:r>
    </w:p>
    <w:p w14:paraId="147D51C1" w14:textId="77777777" w:rsidR="00CB4192" w:rsidRDefault="00CB4192" w:rsidP="00CB4192">
      <w:r>
        <w:t>Wartości zagregowanych ważonych SSI dla przeprowadzonego badania kwestionariuszowego wynoszą odpowiednio:</w:t>
      </w:r>
    </w:p>
    <w:p w14:paraId="26B605B3" w14:textId="77777777" w:rsidR="00CB4192" w:rsidRDefault="00CB4192" w:rsidP="00CB4192">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30055A6D" w14:textId="77777777" w:rsidR="00CB4192" w:rsidRDefault="00CB4192" w:rsidP="00CB4192">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586ADC7E" w14:textId="77777777" w:rsidR="00CB4192" w:rsidRDefault="00CB4192" w:rsidP="00CB4192">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16999FE6" w14:textId="77777777" w:rsidR="00CB4192" w:rsidRDefault="00CB4192" w:rsidP="00CB4192">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 Ze względu na zidentyfikowane ograniczenia badania nie jest możliwe, by zweryfikować hipotezę H1:</w:t>
      </w:r>
    </w:p>
    <w:p w14:paraId="1E97F108" w14:textId="77777777" w:rsidR="00CB4192" w:rsidRPr="00847F16" w:rsidRDefault="00CB4192" w:rsidP="00CB4192">
      <w:pPr>
        <w:rPr>
          <w:i/>
          <w:iCs/>
        </w:rPr>
      </w:pPr>
      <w:r w:rsidRPr="00847F16">
        <w:rPr>
          <w:i/>
          <w:iCs/>
        </w:rPr>
        <w:lastRenderedPageBreak/>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3E110CEF" w14:textId="46067568" w:rsidR="00923E79" w:rsidRDefault="00CB4192" w:rsidP="00CB4192">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podrozdziałach zostaną omówione relacje pomiarów satysfakcji interesariuszy uczelni i wyników związanych z rynkową wyceną sukcesów absolwentów oraz zostanie podjęta próba weryfikacji kolejny hipotez badawczych postawionych w niniejszej pracy.</w:t>
      </w:r>
    </w:p>
    <w:p w14:paraId="6B0851FE" w14:textId="0BF44B33" w:rsidR="00923E79" w:rsidRDefault="00CB4192" w:rsidP="00B62F34">
      <w:r>
        <w:t>Poza miarami satysfakcji interesariuszy, których sposób wyliczania został przedstawiony we poprzednim podrozdziale istnieje szereg możliwości zastosowania innych informacji i mierników wywodzących się od rezultatów badań przez instytucje niezależne od uczelni. Takie miary mają tę zaletę, że zazwyczaj są publicznie dostępne, a więc 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podrozdziałach.</w:t>
      </w:r>
    </w:p>
    <w:p w14:paraId="0AA62829" w14:textId="77777777" w:rsidR="00B80C08" w:rsidRDefault="00B80C08" w:rsidP="00B80C08">
      <w:r>
        <w:t xml:space="preserve">Kolejną z opisywanych w niniejszej pracy miar, która może służyć do oceny wartości wyników pracy uczelni w odniesieniu do absolwentów jest wskaźnik Indeksu Wyceny rynkowej Absolwenta (IWRA – por.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W ramach przeprowadzonych badań ankietowych respondenci byli pytani również o poziom zarobków po studiach oraz o czas jaki upłynął od ukończenia studiów do momentu w którym podjęli pracę zawodową (por</w:t>
      </w:r>
      <w:r w:rsidRPr="00941963">
        <w:t xml:space="preserve">. </w:t>
      </w:r>
      <w:r w:rsidRPr="00941963">
        <w:fldChar w:fldCharType="begin"/>
      </w:r>
      <w:r w:rsidRPr="00941963">
        <w:instrText xml:space="preserve"> REF _Ref137642473 \h </w:instrText>
      </w:r>
      <w:r>
        <w:instrText xml:space="preserve"> \* MERGEFORMAT </w:instrText>
      </w:r>
      <w:r w:rsidRPr="00941963">
        <w:fldChar w:fldCharType="separate"/>
      </w:r>
      <w:r w:rsidRPr="00684943">
        <w:t xml:space="preserve">Tabela </w:t>
      </w:r>
      <w:r>
        <w:rPr>
          <w:noProof/>
        </w:rPr>
        <w:t>62</w:t>
      </w:r>
      <w:r w:rsidRPr="00941963">
        <w:fldChar w:fldCharType="end"/>
      </w:r>
      <w:r w:rsidRPr="00941963">
        <w:t>).</w:t>
      </w:r>
      <w:r>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 Ze względu na ograniczenia badania (por. </w:t>
      </w:r>
      <w:proofErr w:type="spellStart"/>
      <w:r>
        <w:t>podrozdz</w:t>
      </w:r>
      <w:proofErr w:type="spellEnd"/>
      <w:r>
        <w:t xml:space="preserve">. </w:t>
      </w:r>
      <w:r>
        <w:fldChar w:fldCharType="begin"/>
      </w:r>
      <w:r>
        <w:instrText xml:space="preserve"> REF _Ref137647645 \r \h </w:instrText>
      </w:r>
      <w:r>
        <w:fldChar w:fldCharType="separate"/>
      </w:r>
      <w:r>
        <w:t>2.2.2</w:t>
      </w:r>
      <w:r>
        <w:fldChar w:fldCharType="end"/>
      </w:r>
      <w:r>
        <w:t xml:space="preserve">) nie było możliwe porównywanie średnich wartości na poziomie poszczególnych uczelni. Z tego powodu w trakcie analizy wyników określono jedynie wartości dla grupy uczelni technicznych oraz grupy pozostałych uczelni. Pod nazwą grupy „uczelni technicznych” </w:t>
      </w:r>
      <w:r>
        <w:lastRenderedPageBreak/>
        <w:t xml:space="preserve">rozumiemy uczelnie publiczne o profilu technicznym. Lista uczelni należących do tej kategorii znajduje się w </w:t>
      </w:r>
      <w:commentRangeStart w:id="24"/>
      <w:r>
        <w:t>załączniku 3</w:t>
      </w:r>
      <w:commentRangeEnd w:id="24"/>
      <w:r>
        <w:rPr>
          <w:rStyle w:val="CommentReference"/>
          <w:rFonts w:ascii="Times New Roman" w:eastAsia="Times New Roman" w:hAnsi="Times New Roman"/>
          <w:szCs w:val="20"/>
          <w:lang w:eastAsia="pl-PL"/>
        </w:rPr>
        <w:commentReference w:id="24"/>
      </w:r>
      <w:r>
        <w:t>. Lista ta jest w dużym stopniu zbieżna z klasyfikacją uczelni technicznych przyjmowaną przez twórców rankingu Perspektywy z wyjątkiem Polsko-Japońskiej Akademii Technik Komputerowych, która spośród pozostałych uczelni wyróżnia się tym, że jest uczelnią niepubliczną. Jednocześnie lista ta zawiera wszystkie uczelnie techniczne nadzorowane przez MEIN oraz Politechnikę Bydgoską (dawniej Uniwersytet Technologiczno-Przyrodniczy) klasyfikowaną przez MEIN jako uczelnia przyrodnicza, a także Wojskową Akademię Techniczną (nadzór MON) oraz Politechnikę Morską w Szczecinie i Uniwersytet Morski w Gdyni (nadzór Ministerstwa Infrastruktury</w:t>
      </w:r>
      <w:r w:rsidRPr="00001D48">
        <w:rPr>
          <w:rStyle w:val="FootnoteReference"/>
        </w:rPr>
        <w:footnoteReference w:id="20"/>
      </w:r>
      <w:r>
        <w:t xml:space="preserve">). 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10.500 zł (por. </w:t>
      </w:r>
      <w:proofErr w:type="spellStart"/>
      <w:r>
        <w:t>podrozdz</w:t>
      </w:r>
      <w:proofErr w:type="spellEnd"/>
      <w:r>
        <w:t xml:space="preserve">. </w:t>
      </w:r>
      <w:r>
        <w:fldChar w:fldCharType="begin"/>
      </w:r>
      <w:r>
        <w:instrText xml:space="preserve"> REF _Ref138021609 \r \h </w:instrText>
      </w:r>
      <w:r>
        <w:fldChar w:fldCharType="separate"/>
      </w:r>
      <w:r>
        <w:t>2.2.1</w:t>
      </w:r>
      <w:r>
        <w:fldChar w:fldCharType="end"/>
      </w:r>
      <w:r>
        <w:t>). Pozwoliło to na oszacowanie przeciętnej wartości zarobków w analizowanych grupach respondentów. Następnie na podstawie odpowiedzi respondentów przypisano odpowiednie liczności wystąpień w każdym przedziale z przypisaniem do odpowiednich kategorii. Dzięki temu uzyskano wartości składowe do obliczenia rezultatów wybranych wersji IWRA dla określonych grup respondentów. W Tabeli 69 przedstawiono zestaw wyników badania odnoszących się zarówno do wartości wskaźnika IWRA, jak i do jego elementów składowych w podziale na różne grupy respondentów.</w:t>
      </w:r>
    </w:p>
    <w:p w14:paraId="235F6697" w14:textId="77777777" w:rsidR="00B80C08" w:rsidRDefault="00B80C08" w:rsidP="00B80C08">
      <w:pPr>
        <w:pStyle w:val="Tytutabeli"/>
      </w:pPr>
      <w:r>
        <w:t xml:space="preserve">Tabela </w:t>
      </w:r>
      <w:fldSimple w:instr=" SEQ Tabela \* ARABIC ">
        <w:r>
          <w:rPr>
            <w:noProof/>
          </w:rPr>
          <w:t>69</w:t>
        </w:r>
      </w:fldSimple>
      <w:r>
        <w:rPr>
          <w:noProof/>
        </w:rPr>
        <w:t>.</w:t>
      </w:r>
      <w:r>
        <w:t xml:space="preserve"> Wartość parametrów IWRA i ich elementów składowych dla wybranych grup respondentów badania kwestionariuszowego; N=120</w:t>
      </w:r>
    </w:p>
    <w:tbl>
      <w:tblPr>
        <w:tblStyle w:val="TableGrid"/>
        <w:tblW w:w="0" w:type="auto"/>
        <w:tblLook w:val="04A0" w:firstRow="1" w:lastRow="0" w:firstColumn="1" w:lastColumn="0" w:noHBand="0" w:noVBand="1"/>
      </w:tblPr>
      <w:tblGrid>
        <w:gridCol w:w="4820"/>
        <w:gridCol w:w="1583"/>
        <w:gridCol w:w="1418"/>
        <w:gridCol w:w="1418"/>
      </w:tblGrid>
      <w:tr w:rsidR="00B80C08" w:rsidRPr="00A61DD9" w14:paraId="4027A257" w14:textId="77777777" w:rsidTr="00F60234">
        <w:trPr>
          <w:cantSplit/>
          <w:tblHeader/>
        </w:trPr>
        <w:tc>
          <w:tcPr>
            <w:tcW w:w="4820" w:type="dxa"/>
          </w:tcPr>
          <w:p w14:paraId="1DEF8374" w14:textId="77777777" w:rsidR="00B80C08" w:rsidRPr="00A61DD9" w:rsidRDefault="00B80C08" w:rsidP="00F60234">
            <w:pPr>
              <w:keepNext/>
              <w:ind w:firstLine="0"/>
              <w:jc w:val="left"/>
              <w:rPr>
                <w:b/>
                <w:bCs/>
                <w:sz w:val="18"/>
                <w:szCs w:val="18"/>
              </w:rPr>
            </w:pPr>
            <w:proofErr w:type="spellStart"/>
            <w:r w:rsidRPr="00A61DD9">
              <w:rPr>
                <w:b/>
                <w:bCs/>
                <w:sz w:val="18"/>
                <w:szCs w:val="18"/>
              </w:rPr>
              <w:t>Parametr</w:t>
            </w:r>
            <w:proofErr w:type="spellEnd"/>
          </w:p>
        </w:tc>
        <w:tc>
          <w:tcPr>
            <w:tcW w:w="1560" w:type="dxa"/>
          </w:tcPr>
          <w:p w14:paraId="0892AF64" w14:textId="77777777" w:rsidR="00B80C08" w:rsidRPr="00A61DD9" w:rsidRDefault="00B80C08" w:rsidP="00F60234">
            <w:pPr>
              <w:keepNext/>
              <w:ind w:firstLine="0"/>
              <w:jc w:val="center"/>
              <w:rPr>
                <w:b/>
                <w:bCs/>
                <w:sz w:val="18"/>
                <w:szCs w:val="18"/>
                <w:lang w:val="pl-PL"/>
              </w:rPr>
            </w:pPr>
            <w:r w:rsidRPr="00A61DD9">
              <w:rPr>
                <w:b/>
                <w:bCs/>
                <w:sz w:val="18"/>
                <w:szCs w:val="18"/>
                <w:lang w:val="pl-PL"/>
              </w:rPr>
              <w:t>Nietechniczne</w:t>
            </w:r>
            <w:r w:rsidRPr="00001D48">
              <w:rPr>
                <w:rStyle w:val="FootnoteReference"/>
              </w:rPr>
              <w:footnoteReference w:id="21"/>
            </w:r>
          </w:p>
        </w:tc>
        <w:tc>
          <w:tcPr>
            <w:tcW w:w="1418" w:type="dxa"/>
          </w:tcPr>
          <w:p w14:paraId="7E5F5648" w14:textId="77777777" w:rsidR="00B80C08" w:rsidRPr="00A61DD9" w:rsidRDefault="00B80C08" w:rsidP="00F60234">
            <w:pPr>
              <w:keepNext/>
              <w:ind w:firstLine="0"/>
              <w:jc w:val="center"/>
              <w:rPr>
                <w:b/>
                <w:bCs/>
                <w:sz w:val="18"/>
                <w:szCs w:val="18"/>
                <w:lang w:val="pl-PL"/>
              </w:rPr>
            </w:pPr>
            <w:r w:rsidRPr="00A61DD9">
              <w:rPr>
                <w:b/>
                <w:bCs/>
                <w:sz w:val="18"/>
                <w:szCs w:val="18"/>
                <w:lang w:val="pl-PL"/>
              </w:rPr>
              <w:t>Techniczne</w:t>
            </w:r>
            <w:r w:rsidRPr="00001D48">
              <w:rPr>
                <w:rStyle w:val="FootnoteReference"/>
              </w:rPr>
              <w:footnoteReference w:id="22"/>
            </w:r>
          </w:p>
        </w:tc>
        <w:tc>
          <w:tcPr>
            <w:tcW w:w="1418" w:type="dxa"/>
          </w:tcPr>
          <w:p w14:paraId="2A7E08E2" w14:textId="77777777" w:rsidR="00B80C08" w:rsidRPr="00A61DD9" w:rsidRDefault="00B80C08" w:rsidP="00F60234">
            <w:pPr>
              <w:keepNext/>
              <w:ind w:firstLine="0"/>
              <w:jc w:val="center"/>
              <w:rPr>
                <w:b/>
                <w:bCs/>
                <w:sz w:val="18"/>
                <w:szCs w:val="18"/>
                <w:lang w:val="pl-PL"/>
              </w:rPr>
            </w:pPr>
            <w:r w:rsidRPr="00A61DD9">
              <w:rPr>
                <w:b/>
                <w:bCs/>
                <w:sz w:val="18"/>
                <w:szCs w:val="18"/>
                <w:lang w:val="pl-PL"/>
              </w:rPr>
              <w:t>Ogółem</w:t>
            </w:r>
          </w:p>
        </w:tc>
      </w:tr>
      <w:tr w:rsidR="00B80C08" w:rsidRPr="00A61DD9" w14:paraId="4F166020" w14:textId="77777777" w:rsidTr="00F60234">
        <w:trPr>
          <w:cantSplit/>
        </w:trPr>
        <w:tc>
          <w:tcPr>
            <w:tcW w:w="4820" w:type="dxa"/>
            <w:vAlign w:val="center"/>
          </w:tcPr>
          <w:p w14:paraId="4B8BAE15" w14:textId="77777777" w:rsidR="00B80C08" w:rsidRPr="00A61DD9" w:rsidRDefault="00B80C08" w:rsidP="00F60234">
            <w:pPr>
              <w:pStyle w:val="TekstTabeli"/>
              <w:rPr>
                <w:lang w:val="pl-PL"/>
              </w:rPr>
            </w:pPr>
            <w:r w:rsidRPr="00A61DD9">
              <w:rPr>
                <w:lang w:val="pl-PL"/>
              </w:rPr>
              <w:t>Stopa zatrudnienia po 1 roku od ukończenia studiów</w:t>
            </w:r>
          </w:p>
        </w:tc>
        <w:tc>
          <w:tcPr>
            <w:tcW w:w="1560" w:type="dxa"/>
            <w:vAlign w:val="center"/>
          </w:tcPr>
          <w:p w14:paraId="48A24A99" w14:textId="77777777" w:rsidR="00B80C08" w:rsidRPr="00A61DD9" w:rsidRDefault="00B80C08" w:rsidP="00F60234">
            <w:pPr>
              <w:pStyle w:val="TekstTabeli"/>
              <w:jc w:val="center"/>
              <w:rPr>
                <w:lang w:val="pl-PL"/>
              </w:rPr>
            </w:pPr>
            <w:r w:rsidRPr="00A61DD9">
              <w:rPr>
                <w:lang w:val="pl-PL"/>
              </w:rPr>
              <w:t>97,1%</w:t>
            </w:r>
          </w:p>
        </w:tc>
        <w:tc>
          <w:tcPr>
            <w:tcW w:w="1418" w:type="dxa"/>
            <w:vAlign w:val="center"/>
          </w:tcPr>
          <w:p w14:paraId="1514A9CC" w14:textId="77777777" w:rsidR="00B80C08" w:rsidRPr="00A61DD9" w:rsidRDefault="00B80C08" w:rsidP="00F60234">
            <w:pPr>
              <w:pStyle w:val="TekstTabeli"/>
              <w:jc w:val="center"/>
              <w:rPr>
                <w:lang w:val="pl-PL"/>
              </w:rPr>
            </w:pPr>
            <w:r w:rsidRPr="00A61DD9">
              <w:rPr>
                <w:lang w:val="pl-PL"/>
              </w:rPr>
              <w:t>90,4%</w:t>
            </w:r>
          </w:p>
        </w:tc>
        <w:tc>
          <w:tcPr>
            <w:tcW w:w="1418" w:type="dxa"/>
            <w:vAlign w:val="center"/>
          </w:tcPr>
          <w:p w14:paraId="54C2C542" w14:textId="77777777" w:rsidR="00B80C08" w:rsidRPr="00A61DD9" w:rsidRDefault="00B80C08" w:rsidP="00F60234">
            <w:pPr>
              <w:pStyle w:val="TekstTabeli"/>
              <w:jc w:val="center"/>
              <w:rPr>
                <w:lang w:val="pl-PL"/>
              </w:rPr>
            </w:pPr>
            <w:r w:rsidRPr="00A61DD9">
              <w:rPr>
                <w:lang w:val="pl-PL"/>
              </w:rPr>
              <w:t>94,2%</w:t>
            </w:r>
          </w:p>
        </w:tc>
      </w:tr>
      <w:tr w:rsidR="00B80C08" w:rsidRPr="00A61DD9" w14:paraId="6E38C7E1" w14:textId="77777777" w:rsidTr="00F60234">
        <w:trPr>
          <w:cantSplit/>
        </w:trPr>
        <w:tc>
          <w:tcPr>
            <w:tcW w:w="4820" w:type="dxa"/>
            <w:vAlign w:val="center"/>
          </w:tcPr>
          <w:p w14:paraId="28727BBA" w14:textId="77777777" w:rsidR="00B80C08" w:rsidRPr="00A61DD9" w:rsidRDefault="00B80C08" w:rsidP="00F60234">
            <w:pPr>
              <w:pStyle w:val="TekstTabeli"/>
              <w:rPr>
                <w:lang w:val="pl-PL"/>
              </w:rPr>
            </w:pPr>
            <w:r w:rsidRPr="00A61DD9">
              <w:rPr>
                <w:lang w:val="pl-PL"/>
              </w:rPr>
              <w:t>Stopa zatrudnienia po 3 latach od ukończenia studiów</w:t>
            </w:r>
          </w:p>
        </w:tc>
        <w:tc>
          <w:tcPr>
            <w:tcW w:w="1560" w:type="dxa"/>
            <w:vAlign w:val="center"/>
          </w:tcPr>
          <w:p w14:paraId="4B0148B7" w14:textId="77777777" w:rsidR="00B80C08" w:rsidRPr="00A61DD9" w:rsidRDefault="00B80C08" w:rsidP="00F60234">
            <w:pPr>
              <w:pStyle w:val="TekstTabeli"/>
              <w:jc w:val="center"/>
              <w:rPr>
                <w:lang w:val="pl-PL"/>
              </w:rPr>
            </w:pPr>
            <w:r w:rsidRPr="00A61DD9">
              <w:rPr>
                <w:lang w:val="pl-PL"/>
              </w:rPr>
              <w:t>97,1%</w:t>
            </w:r>
          </w:p>
        </w:tc>
        <w:tc>
          <w:tcPr>
            <w:tcW w:w="1418" w:type="dxa"/>
            <w:vAlign w:val="center"/>
          </w:tcPr>
          <w:p w14:paraId="0B4F6C86" w14:textId="77777777" w:rsidR="00B80C08" w:rsidRPr="00A61DD9" w:rsidRDefault="00B80C08" w:rsidP="00F60234">
            <w:pPr>
              <w:pStyle w:val="TekstTabeli"/>
              <w:jc w:val="center"/>
              <w:rPr>
                <w:lang w:val="pl-PL"/>
              </w:rPr>
            </w:pPr>
            <w:r w:rsidRPr="00A61DD9">
              <w:rPr>
                <w:lang w:val="pl-PL"/>
              </w:rPr>
              <w:t>92,3%</w:t>
            </w:r>
          </w:p>
        </w:tc>
        <w:tc>
          <w:tcPr>
            <w:tcW w:w="1418" w:type="dxa"/>
            <w:vAlign w:val="center"/>
          </w:tcPr>
          <w:p w14:paraId="01031492" w14:textId="77777777" w:rsidR="00B80C08" w:rsidRPr="00A61DD9" w:rsidRDefault="00B80C08" w:rsidP="00F60234">
            <w:pPr>
              <w:pStyle w:val="TekstTabeli"/>
              <w:jc w:val="center"/>
              <w:rPr>
                <w:lang w:val="pl-PL"/>
              </w:rPr>
            </w:pPr>
            <w:r w:rsidRPr="00A61DD9">
              <w:rPr>
                <w:lang w:val="pl-PL"/>
              </w:rPr>
              <w:t>95,0%</w:t>
            </w:r>
          </w:p>
        </w:tc>
      </w:tr>
      <w:tr w:rsidR="00B80C08" w:rsidRPr="00A61DD9" w14:paraId="07EF9135" w14:textId="77777777" w:rsidTr="00F60234">
        <w:trPr>
          <w:cantSplit/>
        </w:trPr>
        <w:tc>
          <w:tcPr>
            <w:tcW w:w="4820" w:type="dxa"/>
            <w:vAlign w:val="center"/>
          </w:tcPr>
          <w:p w14:paraId="1358EE57" w14:textId="77777777" w:rsidR="00B80C08" w:rsidRPr="00A61DD9" w:rsidRDefault="00B80C08" w:rsidP="00F60234">
            <w:pPr>
              <w:pStyle w:val="TekstTabeli"/>
              <w:rPr>
                <w:lang w:val="pl-PL"/>
              </w:rPr>
            </w:pPr>
            <w:r>
              <w:rPr>
                <w:lang w:val="pl-PL"/>
              </w:rPr>
              <w:t xml:space="preserve">Przeciętne wynagrodzenie </w:t>
            </w:r>
            <w:r w:rsidRPr="00A61DD9">
              <w:rPr>
                <w:lang w:val="pl-PL"/>
              </w:rPr>
              <w:t xml:space="preserve">po 1 roku od ukończenia </w:t>
            </w:r>
            <w:r>
              <w:rPr>
                <w:lang w:val="pl-PL"/>
              </w:rPr>
              <w:br/>
            </w:r>
            <w:r w:rsidRPr="00A61DD9">
              <w:rPr>
                <w:lang w:val="pl-PL"/>
              </w:rPr>
              <w:t>studiów</w:t>
            </w:r>
          </w:p>
        </w:tc>
        <w:tc>
          <w:tcPr>
            <w:tcW w:w="1560" w:type="dxa"/>
            <w:vAlign w:val="center"/>
          </w:tcPr>
          <w:p w14:paraId="55BC3853" w14:textId="77777777" w:rsidR="00B80C08" w:rsidRPr="00A61DD9" w:rsidRDefault="00B80C08" w:rsidP="00F60234">
            <w:pPr>
              <w:pStyle w:val="TekstTabeli"/>
              <w:jc w:val="center"/>
              <w:rPr>
                <w:lang w:val="pl-PL"/>
              </w:rPr>
            </w:pPr>
            <w:r w:rsidRPr="00A61DD9">
              <w:rPr>
                <w:lang w:val="pl-PL"/>
              </w:rPr>
              <w:t>1 948,53 zł</w:t>
            </w:r>
          </w:p>
        </w:tc>
        <w:tc>
          <w:tcPr>
            <w:tcW w:w="1418" w:type="dxa"/>
            <w:vAlign w:val="center"/>
          </w:tcPr>
          <w:p w14:paraId="30C9B540" w14:textId="77777777" w:rsidR="00B80C08" w:rsidRPr="00A61DD9" w:rsidRDefault="00B80C08" w:rsidP="00F60234">
            <w:pPr>
              <w:pStyle w:val="TekstTabeli"/>
              <w:jc w:val="center"/>
              <w:rPr>
                <w:lang w:val="pl-PL"/>
              </w:rPr>
            </w:pPr>
            <w:r w:rsidRPr="00A61DD9">
              <w:rPr>
                <w:lang w:val="pl-PL"/>
              </w:rPr>
              <w:t>2 442,31 zł</w:t>
            </w:r>
          </w:p>
        </w:tc>
        <w:tc>
          <w:tcPr>
            <w:tcW w:w="1418" w:type="dxa"/>
            <w:vAlign w:val="center"/>
          </w:tcPr>
          <w:p w14:paraId="453B1DB5" w14:textId="77777777" w:rsidR="00B80C08" w:rsidRPr="00A61DD9" w:rsidRDefault="00B80C08" w:rsidP="00F60234">
            <w:pPr>
              <w:pStyle w:val="TekstTabeli"/>
              <w:jc w:val="center"/>
              <w:rPr>
                <w:lang w:val="pl-PL"/>
              </w:rPr>
            </w:pPr>
            <w:r w:rsidRPr="00A61DD9">
              <w:rPr>
                <w:lang w:val="pl-PL"/>
              </w:rPr>
              <w:t>2 380,73 zł</w:t>
            </w:r>
          </w:p>
        </w:tc>
      </w:tr>
      <w:tr w:rsidR="00B80C08" w:rsidRPr="00A61DD9" w14:paraId="1B34727B" w14:textId="77777777" w:rsidTr="00F60234">
        <w:trPr>
          <w:cantSplit/>
        </w:trPr>
        <w:tc>
          <w:tcPr>
            <w:tcW w:w="4820" w:type="dxa"/>
            <w:vAlign w:val="center"/>
          </w:tcPr>
          <w:p w14:paraId="0CA259AD" w14:textId="77777777" w:rsidR="00B80C08" w:rsidRPr="00A61DD9" w:rsidRDefault="00B80C08" w:rsidP="00F60234">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Pr>
                <w:lang w:val="pl-PL"/>
              </w:rPr>
              <w:br/>
            </w:r>
            <w:r w:rsidRPr="00A61DD9">
              <w:rPr>
                <w:lang w:val="pl-PL"/>
              </w:rPr>
              <w:t>studiów</w:t>
            </w:r>
          </w:p>
        </w:tc>
        <w:tc>
          <w:tcPr>
            <w:tcW w:w="1560" w:type="dxa"/>
            <w:vAlign w:val="center"/>
          </w:tcPr>
          <w:p w14:paraId="4B56F6E6" w14:textId="77777777" w:rsidR="00B80C08" w:rsidRPr="00A61DD9" w:rsidRDefault="00B80C08" w:rsidP="00F60234">
            <w:pPr>
              <w:pStyle w:val="TekstTabeli"/>
              <w:jc w:val="center"/>
              <w:rPr>
                <w:lang w:val="pl-PL"/>
              </w:rPr>
            </w:pPr>
            <w:r w:rsidRPr="00A61DD9">
              <w:rPr>
                <w:lang w:val="pl-PL"/>
              </w:rPr>
              <w:t>2 419,12 zł</w:t>
            </w:r>
          </w:p>
        </w:tc>
        <w:tc>
          <w:tcPr>
            <w:tcW w:w="1418" w:type="dxa"/>
            <w:vAlign w:val="center"/>
          </w:tcPr>
          <w:p w14:paraId="624AA01B" w14:textId="77777777" w:rsidR="00B80C08" w:rsidRPr="00A61DD9" w:rsidRDefault="00B80C08" w:rsidP="00F60234">
            <w:pPr>
              <w:pStyle w:val="TekstTabeli"/>
              <w:jc w:val="center"/>
              <w:rPr>
                <w:lang w:val="pl-PL"/>
              </w:rPr>
            </w:pPr>
            <w:r w:rsidRPr="00A61DD9">
              <w:rPr>
                <w:lang w:val="pl-PL"/>
              </w:rPr>
              <w:t>3 644,23 zł</w:t>
            </w:r>
          </w:p>
        </w:tc>
        <w:tc>
          <w:tcPr>
            <w:tcW w:w="1418" w:type="dxa"/>
            <w:vAlign w:val="center"/>
          </w:tcPr>
          <w:p w14:paraId="63ED21BE" w14:textId="77777777" w:rsidR="00B80C08" w:rsidRPr="00A61DD9" w:rsidRDefault="00B80C08" w:rsidP="00F60234">
            <w:pPr>
              <w:pStyle w:val="TekstTabeli"/>
              <w:jc w:val="center"/>
              <w:rPr>
                <w:lang w:val="pl-PL"/>
              </w:rPr>
            </w:pPr>
            <w:r w:rsidRPr="00A61DD9">
              <w:rPr>
                <w:lang w:val="pl-PL"/>
              </w:rPr>
              <w:t>3 540,00 zł</w:t>
            </w:r>
          </w:p>
        </w:tc>
      </w:tr>
      <w:tr w:rsidR="00B80C08" w:rsidRPr="00A61DD9" w14:paraId="0532EF62" w14:textId="77777777" w:rsidTr="00F60234">
        <w:trPr>
          <w:cantSplit/>
        </w:trPr>
        <w:tc>
          <w:tcPr>
            <w:tcW w:w="4820" w:type="dxa"/>
            <w:vAlign w:val="center"/>
          </w:tcPr>
          <w:p w14:paraId="4618A735" w14:textId="77777777" w:rsidR="00B80C08" w:rsidRPr="00A61DD9" w:rsidRDefault="00B80C08" w:rsidP="00F60234">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3AD383E1" w14:textId="77777777" w:rsidR="00B80C08" w:rsidRPr="00A61DD9" w:rsidRDefault="00B80C08" w:rsidP="00F60234">
            <w:pPr>
              <w:pStyle w:val="TekstTabeli"/>
              <w:jc w:val="center"/>
              <w:rPr>
                <w:lang w:val="pl-PL"/>
              </w:rPr>
            </w:pPr>
            <w:r w:rsidRPr="002A77F6">
              <w:rPr>
                <w:lang w:val="pl-PL"/>
              </w:rPr>
              <w:t>1 891,22 zł</w:t>
            </w:r>
          </w:p>
        </w:tc>
        <w:tc>
          <w:tcPr>
            <w:tcW w:w="1418" w:type="dxa"/>
            <w:vAlign w:val="center"/>
          </w:tcPr>
          <w:p w14:paraId="5F773098" w14:textId="77777777" w:rsidR="00B80C08" w:rsidRPr="00A61DD9" w:rsidRDefault="00B80C08" w:rsidP="00F60234">
            <w:pPr>
              <w:pStyle w:val="TekstTabeli"/>
              <w:jc w:val="center"/>
              <w:rPr>
                <w:lang w:val="pl-PL"/>
              </w:rPr>
            </w:pPr>
            <w:r w:rsidRPr="002A77F6">
              <w:rPr>
                <w:lang w:val="pl-PL"/>
              </w:rPr>
              <w:t>2 207,47 zł</w:t>
            </w:r>
          </w:p>
        </w:tc>
        <w:tc>
          <w:tcPr>
            <w:tcW w:w="1418" w:type="dxa"/>
            <w:vAlign w:val="center"/>
          </w:tcPr>
          <w:p w14:paraId="7A901999" w14:textId="77777777" w:rsidR="00B80C08" w:rsidRPr="00A61DD9" w:rsidRDefault="00B80C08" w:rsidP="00F60234">
            <w:pPr>
              <w:pStyle w:val="TekstTabeli"/>
              <w:jc w:val="center"/>
              <w:rPr>
                <w:lang w:val="pl-PL"/>
              </w:rPr>
            </w:pPr>
            <w:r w:rsidRPr="002A77F6">
              <w:rPr>
                <w:lang w:val="pl-PL"/>
              </w:rPr>
              <w:t>2 241,86 zł</w:t>
            </w:r>
          </w:p>
        </w:tc>
      </w:tr>
      <w:tr w:rsidR="00B80C08" w:rsidRPr="00A61DD9" w14:paraId="51C97451" w14:textId="77777777" w:rsidTr="00F60234">
        <w:trPr>
          <w:cantSplit/>
        </w:trPr>
        <w:tc>
          <w:tcPr>
            <w:tcW w:w="4820" w:type="dxa"/>
            <w:vAlign w:val="center"/>
          </w:tcPr>
          <w:p w14:paraId="0E162C31" w14:textId="77777777" w:rsidR="00B80C08" w:rsidRPr="00A61DD9" w:rsidRDefault="00B80C08" w:rsidP="00F60234">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03AA0003" w14:textId="77777777" w:rsidR="00B80C08" w:rsidRPr="00A61DD9" w:rsidRDefault="00B80C08" w:rsidP="00F60234">
            <w:pPr>
              <w:pStyle w:val="TekstTabeli"/>
              <w:jc w:val="center"/>
              <w:rPr>
                <w:lang w:val="pl-PL"/>
              </w:rPr>
            </w:pPr>
            <w:r w:rsidRPr="002A77F6">
              <w:rPr>
                <w:lang w:val="pl-PL"/>
              </w:rPr>
              <w:t>2 347,97 zł</w:t>
            </w:r>
          </w:p>
        </w:tc>
        <w:tc>
          <w:tcPr>
            <w:tcW w:w="1418" w:type="dxa"/>
            <w:vAlign w:val="center"/>
          </w:tcPr>
          <w:p w14:paraId="2BCF2D03" w14:textId="77777777" w:rsidR="00B80C08" w:rsidRPr="00A61DD9" w:rsidRDefault="00B80C08" w:rsidP="00F60234">
            <w:pPr>
              <w:pStyle w:val="TekstTabeli"/>
              <w:jc w:val="center"/>
              <w:rPr>
                <w:lang w:val="pl-PL"/>
              </w:rPr>
            </w:pPr>
            <w:r w:rsidRPr="002A77F6">
              <w:rPr>
                <w:lang w:val="pl-PL"/>
              </w:rPr>
              <w:t>3 363,91 zł</w:t>
            </w:r>
          </w:p>
        </w:tc>
        <w:tc>
          <w:tcPr>
            <w:tcW w:w="1418" w:type="dxa"/>
            <w:vAlign w:val="center"/>
          </w:tcPr>
          <w:p w14:paraId="45FE8F3A" w14:textId="77777777" w:rsidR="00B80C08" w:rsidRPr="00A61DD9" w:rsidRDefault="00B80C08" w:rsidP="00F60234">
            <w:pPr>
              <w:pStyle w:val="TekstTabeli"/>
              <w:jc w:val="center"/>
              <w:rPr>
                <w:lang w:val="pl-PL"/>
              </w:rPr>
            </w:pPr>
            <w:r w:rsidRPr="002A77F6">
              <w:rPr>
                <w:lang w:val="pl-PL"/>
              </w:rPr>
              <w:t>3 363,00 zł</w:t>
            </w:r>
          </w:p>
        </w:tc>
      </w:tr>
    </w:tbl>
    <w:p w14:paraId="388035DF" w14:textId="77777777" w:rsidR="00B80C08" w:rsidRPr="00D95B07" w:rsidRDefault="00B80C08" w:rsidP="00B80C08">
      <w:pPr>
        <w:pStyle w:val="rdo"/>
        <w:rPr>
          <w:lang w:val="pl-PL"/>
        </w:rPr>
      </w:pPr>
      <w:r w:rsidRPr="00D95B07">
        <w:rPr>
          <w:lang w:val="pl-PL"/>
        </w:rPr>
        <w:t>Źródło: opracowanie własne na podstawie wyników badania kwestionariuszowego</w:t>
      </w:r>
    </w:p>
    <w:p w14:paraId="299F7BD0" w14:textId="77777777" w:rsidR="00B80C08" w:rsidRDefault="00B80C08" w:rsidP="00B80C08">
      <w:pPr>
        <w:ind w:left="113"/>
      </w:pPr>
      <w:r>
        <w:t xml:space="preserve">Analizując wartości parametrów przedstawionych w Tabeli 69 można zauważyć, że wartości zarówno indeksu IWRA po roku, jak i po trzech latach są wyższe w grupie absolwentów uczelni </w:t>
      </w:r>
      <w:r>
        <w:lastRenderedPageBreak/>
        <w:t>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 oznacza przynależność grupy uczelnie publicznych. Natomiast wydaje się zaskakujące, że wartości stopy zatrudnienia są nieznacznie wyższe dla grupy absolwentów uczelni nietechnicznych. W celu bardziej dogłębnego zrozumienia istotności tego zjawiska obliczono również korelacje pomiędzy cechą ukończonej uczeni jaką jest zaklasyfikowanie do grupy uczelni technicznych (przypisana wartość 1, dla nietechnicznych - 0) oraz zarobkami i zatrudnieniem. Wyniki tych korelacji przedstawiono w Tabeli 70.</w:t>
      </w:r>
    </w:p>
    <w:p w14:paraId="665D9F32" w14:textId="77777777" w:rsidR="00B80C08" w:rsidRDefault="00B80C08" w:rsidP="00B80C08">
      <w:pPr>
        <w:pStyle w:val="Tytutabeli"/>
      </w:pPr>
      <w:r>
        <w:t xml:space="preserve">Tabela </w:t>
      </w:r>
      <w:fldSimple w:instr=" SEQ Tabela \* ARABIC ">
        <w:r>
          <w:rPr>
            <w:noProof/>
          </w:rPr>
          <w:t>70</w:t>
        </w:r>
      </w:fldSimple>
      <w:r>
        <w:rPr>
          <w:noProof/>
        </w:rPr>
        <w:t>.</w:t>
      </w:r>
      <w:r>
        <w:t xml:space="preserve"> Korelacje pomiędzy klasyfikowaniem uczelni jako techniczną, a wynagrodzeniem i zatrudnieniem absolwentów po roku i po 3 latach od ukończenia studiów.</w:t>
      </w:r>
    </w:p>
    <w:tbl>
      <w:tblPr>
        <w:tblStyle w:val="TableGrid"/>
        <w:tblW w:w="0" w:type="auto"/>
        <w:tblInd w:w="113" w:type="dxa"/>
        <w:tblLook w:val="04A0" w:firstRow="1" w:lastRow="0" w:firstColumn="1" w:lastColumn="0" w:noHBand="0" w:noVBand="1"/>
      </w:tblPr>
      <w:tblGrid>
        <w:gridCol w:w="4536"/>
        <w:gridCol w:w="2268"/>
        <w:gridCol w:w="2268"/>
      </w:tblGrid>
      <w:tr w:rsidR="00B80C08" w:rsidRPr="005D59E0" w14:paraId="7AFBF25C" w14:textId="77777777" w:rsidTr="00F60234">
        <w:trPr>
          <w:cantSplit/>
          <w:tblHeader/>
        </w:trPr>
        <w:tc>
          <w:tcPr>
            <w:tcW w:w="4536" w:type="dxa"/>
            <w:vAlign w:val="center"/>
          </w:tcPr>
          <w:p w14:paraId="30B129B1" w14:textId="77777777" w:rsidR="00B80C08" w:rsidRPr="005D59E0" w:rsidRDefault="00B80C0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7992DB1" w14:textId="77777777" w:rsidR="00B80C08" w:rsidRPr="005D59E0" w:rsidRDefault="00B80C0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A7A903A" w14:textId="77777777" w:rsidR="00B80C08" w:rsidRPr="005D59E0" w:rsidRDefault="00B80C0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B80C08" w:rsidRPr="005D59E0" w14:paraId="0F93824F" w14:textId="77777777" w:rsidTr="00F60234">
        <w:trPr>
          <w:cantSplit/>
        </w:trPr>
        <w:tc>
          <w:tcPr>
            <w:tcW w:w="4536" w:type="dxa"/>
            <w:vAlign w:val="center"/>
          </w:tcPr>
          <w:p w14:paraId="2E8DA5D7" w14:textId="77777777" w:rsidR="00B80C08" w:rsidRPr="005D59E0" w:rsidRDefault="00B80C08" w:rsidP="00F60234">
            <w:pPr>
              <w:pStyle w:val="TekstTabeli"/>
              <w:rPr>
                <w:lang w:val="pl-PL"/>
              </w:rPr>
            </w:pPr>
            <w:r>
              <w:rPr>
                <w:lang w:val="pl-PL"/>
              </w:rPr>
              <w:t>T</w:t>
            </w:r>
            <w:r w:rsidRPr="005D59E0">
              <w:rPr>
                <w:lang w:val="pl-PL"/>
              </w:rPr>
              <w:t>echniczna vs zarobki po 1 roku</w:t>
            </w:r>
          </w:p>
        </w:tc>
        <w:tc>
          <w:tcPr>
            <w:tcW w:w="2268" w:type="dxa"/>
            <w:vAlign w:val="center"/>
          </w:tcPr>
          <w:p w14:paraId="0B1FEAAC" w14:textId="77777777" w:rsidR="00B80C08" w:rsidRPr="009677FC" w:rsidRDefault="00B80C08" w:rsidP="00F60234">
            <w:pPr>
              <w:pStyle w:val="TekstTabeli"/>
              <w:jc w:val="center"/>
              <w:rPr>
                <w:b/>
                <w:lang w:val="pl-PL"/>
              </w:rPr>
            </w:pPr>
            <w:r w:rsidRPr="009677FC">
              <w:rPr>
                <w:b/>
                <w:lang w:val="pl-PL"/>
              </w:rPr>
              <w:t>0,1852</w:t>
            </w:r>
          </w:p>
        </w:tc>
        <w:tc>
          <w:tcPr>
            <w:tcW w:w="2268" w:type="dxa"/>
            <w:vAlign w:val="center"/>
          </w:tcPr>
          <w:p w14:paraId="627A797C" w14:textId="77777777" w:rsidR="00B80C08" w:rsidRPr="009677FC" w:rsidRDefault="00B80C08" w:rsidP="00F60234">
            <w:pPr>
              <w:pStyle w:val="TekstTabeli"/>
              <w:jc w:val="center"/>
              <w:rPr>
                <w:i/>
                <w:iCs/>
                <w:lang w:val="pl-PL"/>
              </w:rPr>
            </w:pPr>
            <w:r w:rsidRPr="009677FC">
              <w:rPr>
                <w:i/>
                <w:iCs/>
                <w:lang w:val="pl-PL"/>
              </w:rPr>
              <w:t>0,0429</w:t>
            </w:r>
          </w:p>
        </w:tc>
      </w:tr>
      <w:tr w:rsidR="00B80C08" w:rsidRPr="005D59E0" w14:paraId="5DCEBFD5" w14:textId="77777777" w:rsidTr="00F60234">
        <w:trPr>
          <w:cantSplit/>
        </w:trPr>
        <w:tc>
          <w:tcPr>
            <w:tcW w:w="4536" w:type="dxa"/>
            <w:vAlign w:val="center"/>
          </w:tcPr>
          <w:p w14:paraId="28FAD8A2" w14:textId="77777777" w:rsidR="00B80C08" w:rsidRPr="005D59E0" w:rsidRDefault="00B80C08" w:rsidP="00F60234">
            <w:pPr>
              <w:pStyle w:val="TekstTabeli"/>
              <w:rPr>
                <w:lang w:val="pl-PL"/>
              </w:rPr>
            </w:pPr>
            <w:r w:rsidRPr="005D59E0">
              <w:rPr>
                <w:lang w:val="pl-PL"/>
              </w:rPr>
              <w:t>Techniczna vs zatrudnienie po 1 roku</w:t>
            </w:r>
          </w:p>
        </w:tc>
        <w:tc>
          <w:tcPr>
            <w:tcW w:w="2268" w:type="dxa"/>
            <w:vAlign w:val="center"/>
          </w:tcPr>
          <w:p w14:paraId="3A5580B7" w14:textId="77777777" w:rsidR="00B80C08" w:rsidRPr="005D59E0" w:rsidRDefault="00B80C08" w:rsidP="00F60234">
            <w:pPr>
              <w:pStyle w:val="TekstTabeli"/>
              <w:jc w:val="center"/>
              <w:rPr>
                <w:lang w:val="pl-PL"/>
              </w:rPr>
            </w:pPr>
            <w:r w:rsidRPr="005D59E0">
              <w:rPr>
                <w:lang w:val="pl-PL"/>
              </w:rPr>
              <w:t>-0,1411</w:t>
            </w:r>
          </w:p>
        </w:tc>
        <w:tc>
          <w:tcPr>
            <w:tcW w:w="2268" w:type="dxa"/>
            <w:vAlign w:val="center"/>
          </w:tcPr>
          <w:p w14:paraId="7D37B95A" w14:textId="77777777" w:rsidR="00B80C08" w:rsidRPr="009677FC" w:rsidRDefault="00B80C08" w:rsidP="00F60234">
            <w:pPr>
              <w:pStyle w:val="TekstTabeli"/>
              <w:jc w:val="center"/>
              <w:rPr>
                <w:i/>
                <w:iCs/>
                <w:lang w:val="pl-PL"/>
              </w:rPr>
            </w:pPr>
            <w:r w:rsidRPr="009677FC">
              <w:rPr>
                <w:i/>
                <w:iCs/>
                <w:lang w:val="pl-PL"/>
              </w:rPr>
              <w:t>0,1242</w:t>
            </w:r>
          </w:p>
        </w:tc>
      </w:tr>
      <w:tr w:rsidR="00B80C08" w:rsidRPr="005D59E0" w14:paraId="738FE061" w14:textId="77777777" w:rsidTr="00F60234">
        <w:trPr>
          <w:cantSplit/>
        </w:trPr>
        <w:tc>
          <w:tcPr>
            <w:tcW w:w="4536" w:type="dxa"/>
            <w:vAlign w:val="center"/>
          </w:tcPr>
          <w:p w14:paraId="5FA23E3F" w14:textId="77777777" w:rsidR="00B80C08" w:rsidRPr="005D59E0" w:rsidRDefault="00B80C08" w:rsidP="00F60234">
            <w:pPr>
              <w:pStyle w:val="TekstTabeli"/>
              <w:rPr>
                <w:lang w:val="pl-PL"/>
              </w:rPr>
            </w:pPr>
            <w:r w:rsidRPr="005D59E0">
              <w:rPr>
                <w:lang w:val="pl-PL"/>
              </w:rPr>
              <w:t>Techniczna vs zarobki po 3 latach</w:t>
            </w:r>
          </w:p>
        </w:tc>
        <w:tc>
          <w:tcPr>
            <w:tcW w:w="2268" w:type="dxa"/>
            <w:vAlign w:val="center"/>
          </w:tcPr>
          <w:p w14:paraId="6E3AD7FE" w14:textId="77777777" w:rsidR="00B80C08" w:rsidRPr="009677FC" w:rsidRDefault="00B80C08" w:rsidP="00F60234">
            <w:pPr>
              <w:pStyle w:val="TekstTabeli"/>
              <w:jc w:val="center"/>
              <w:rPr>
                <w:b/>
                <w:lang w:val="pl-PL"/>
              </w:rPr>
            </w:pPr>
            <w:r w:rsidRPr="009677FC">
              <w:rPr>
                <w:b/>
                <w:lang w:val="pl-PL"/>
              </w:rPr>
              <w:t>0,2977</w:t>
            </w:r>
          </w:p>
        </w:tc>
        <w:tc>
          <w:tcPr>
            <w:tcW w:w="2268" w:type="dxa"/>
            <w:vAlign w:val="center"/>
          </w:tcPr>
          <w:p w14:paraId="627D14B2" w14:textId="77777777" w:rsidR="00B80C08" w:rsidRPr="009677FC" w:rsidRDefault="00B80C08" w:rsidP="00F60234">
            <w:pPr>
              <w:pStyle w:val="TekstTabeli"/>
              <w:jc w:val="center"/>
              <w:rPr>
                <w:i/>
                <w:iCs/>
                <w:lang w:val="pl-PL"/>
              </w:rPr>
            </w:pPr>
            <w:r w:rsidRPr="009677FC">
              <w:rPr>
                <w:i/>
                <w:iCs/>
                <w:lang w:val="pl-PL"/>
              </w:rPr>
              <w:t>0,0010</w:t>
            </w:r>
          </w:p>
        </w:tc>
      </w:tr>
      <w:tr w:rsidR="00B80C08" w:rsidRPr="005D59E0" w14:paraId="67D7E469" w14:textId="77777777" w:rsidTr="00F60234">
        <w:trPr>
          <w:cantSplit/>
        </w:trPr>
        <w:tc>
          <w:tcPr>
            <w:tcW w:w="4536" w:type="dxa"/>
            <w:vAlign w:val="center"/>
          </w:tcPr>
          <w:p w14:paraId="719FE2C5" w14:textId="77777777" w:rsidR="00B80C08" w:rsidRPr="005D59E0" w:rsidRDefault="00B80C08" w:rsidP="00F60234">
            <w:pPr>
              <w:pStyle w:val="TekstTabeli"/>
              <w:rPr>
                <w:lang w:val="pl-PL"/>
              </w:rPr>
            </w:pPr>
            <w:r w:rsidRPr="005D59E0">
              <w:rPr>
                <w:lang w:val="pl-PL"/>
              </w:rPr>
              <w:t>Techniczna vs zatrudnienie po 3 latach</w:t>
            </w:r>
          </w:p>
        </w:tc>
        <w:tc>
          <w:tcPr>
            <w:tcW w:w="2268" w:type="dxa"/>
            <w:vAlign w:val="center"/>
          </w:tcPr>
          <w:p w14:paraId="1DCB9163" w14:textId="77777777" w:rsidR="00B80C08" w:rsidRPr="005D59E0" w:rsidRDefault="00B80C08" w:rsidP="00F60234">
            <w:pPr>
              <w:pStyle w:val="TekstTabeli"/>
              <w:jc w:val="center"/>
              <w:rPr>
                <w:lang w:val="pl-PL"/>
              </w:rPr>
            </w:pPr>
            <w:r w:rsidRPr="005D59E0">
              <w:rPr>
                <w:lang w:val="pl-PL"/>
              </w:rPr>
              <w:t>-0,1080</w:t>
            </w:r>
          </w:p>
        </w:tc>
        <w:tc>
          <w:tcPr>
            <w:tcW w:w="2268" w:type="dxa"/>
            <w:vAlign w:val="center"/>
          </w:tcPr>
          <w:p w14:paraId="25953325" w14:textId="77777777" w:rsidR="00B80C08" w:rsidRPr="009677FC" w:rsidRDefault="00B80C08" w:rsidP="00F60234">
            <w:pPr>
              <w:pStyle w:val="TekstTabeli"/>
              <w:jc w:val="center"/>
              <w:rPr>
                <w:i/>
                <w:iCs/>
                <w:lang w:val="pl-PL"/>
              </w:rPr>
            </w:pPr>
            <w:r w:rsidRPr="009677FC">
              <w:rPr>
                <w:i/>
                <w:iCs/>
                <w:lang w:val="pl-PL"/>
              </w:rPr>
              <w:t>0,2402</w:t>
            </w:r>
          </w:p>
        </w:tc>
      </w:tr>
    </w:tbl>
    <w:p w14:paraId="3EAB32A7" w14:textId="60628568" w:rsidR="00CB4192" w:rsidRDefault="00B80C08" w:rsidP="00B62F34">
      <w:r w:rsidRPr="00D95B07">
        <w:t>Źródło: opracowanie własne na podstawie wyników badania kwestionariuszowego</w:t>
      </w:r>
    </w:p>
    <w:p w14:paraId="691BDAA7" w14:textId="77777777" w:rsidR="00E37300" w:rsidRDefault="00E37300" w:rsidP="00E37300">
      <w:pPr>
        <w:ind w:left="113"/>
      </w:pPr>
      <w:r>
        <w:t>Wracając do analizy korelacji z badania kwestionariuszowego warto też zwrócić uwagę na negatywne korelacje 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można wyjaśnić istnieniem pewnych 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 Stąd też warto odnieść wyniki z przeprowadzonego badania do wyników analogicznej analizy dla niemal całej popu</w:t>
      </w:r>
      <w:r>
        <w:lastRenderedPageBreak/>
        <w:t xml:space="preserve">lacji. Takie dane są dostępne dzięki temu, że od 2016 prowadzony jest ogólnopolski system monitorowania Ekonomicznych Losów Absolwentów (ELA)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fldChar w:fldCharType="separate"/>
      </w:r>
      <w:r w:rsidRPr="00921CC1">
        <w:rPr>
          <w:noProof/>
        </w:rPr>
        <w:t>(por. MEiN, 2023a)</w:t>
      </w:r>
      <w:r>
        <w:fldChar w:fldCharType="end"/>
      </w:r>
      <w:r>
        <w:t xml:space="preserve">. Dzięki temu badacze zyskali dostęp do szerokiej gamy parametrów statystycznych odnoszących się do zarobków i szans na zatrudnienie dla absolwentów polskich uczelni. Uzyskanie takiej bazy informacji możliwe było, dzięki połączeni danych z systemu ZUS (zarobki, zatrudnienie) oraz systemu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fldChar w:fldCharType="separate"/>
      </w:r>
      <w:r w:rsidRPr="00921CC1">
        <w:rPr>
          <w:noProof/>
        </w:rPr>
        <w:t>(por. Rocki, 2021, s. 51)</w:t>
      </w:r>
      <w:r>
        <w:fldChar w:fldCharType="end"/>
      </w:r>
      <w:r>
        <w:t xml:space="preserve">. Jak podaje Ministerstwo Edukacji i Nauki ELA obejmuje swoim monitoringiem 34 tys. kierunków studiów oraz analizę sytuacji zawodowej ponad 1,8 miliona absolwentów. Takie porównanie pozwoli na zweryfikowanie, czy zaobserwowane w badaniu tendencje mają odzwierciedlenie w całej populacji. W Tabeli 72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fldChar w:fldCharType="begin"/>
      </w:r>
      <w:r>
        <w:instrText xml:space="preserve"> REF _Ref137715854 \h </w:instrText>
      </w:r>
      <w:r>
        <w:fldChar w:fldCharType="separate"/>
      </w:r>
      <w:r>
        <w:t xml:space="preserve">Tabela </w:t>
      </w:r>
      <w:r>
        <w:rPr>
          <w:noProof/>
        </w:rPr>
        <w:t>70</w:t>
      </w:r>
      <w:r>
        <w:fldChar w:fldCharType="end"/>
      </w:r>
      <w:r>
        <w:t>).</w:t>
      </w:r>
    </w:p>
    <w:p w14:paraId="6CA038DE" w14:textId="77777777" w:rsidR="00E37300" w:rsidRDefault="00E37300" w:rsidP="00E37300">
      <w:pPr>
        <w:pStyle w:val="Tytutabeli"/>
      </w:pPr>
      <w:r>
        <w:t xml:space="preserve">Tabela </w:t>
      </w:r>
      <w:fldSimple w:instr=" SEQ Tabela \* ARABIC ">
        <w:r>
          <w:rPr>
            <w:noProof/>
          </w:rPr>
          <w:t>72</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p>
    <w:tbl>
      <w:tblPr>
        <w:tblStyle w:val="TableGrid"/>
        <w:tblW w:w="0" w:type="auto"/>
        <w:tblInd w:w="113" w:type="dxa"/>
        <w:tblLook w:val="04A0" w:firstRow="1" w:lastRow="0" w:firstColumn="1" w:lastColumn="0" w:noHBand="0" w:noVBand="1"/>
      </w:tblPr>
      <w:tblGrid>
        <w:gridCol w:w="4536"/>
        <w:gridCol w:w="2268"/>
        <w:gridCol w:w="2268"/>
      </w:tblGrid>
      <w:tr w:rsidR="00E37300" w:rsidRPr="005D59E0" w14:paraId="15F1498A" w14:textId="77777777" w:rsidTr="00F60234">
        <w:trPr>
          <w:cantSplit/>
          <w:tblHeader/>
        </w:trPr>
        <w:tc>
          <w:tcPr>
            <w:tcW w:w="4536" w:type="dxa"/>
            <w:vAlign w:val="center"/>
          </w:tcPr>
          <w:p w14:paraId="59B294AF" w14:textId="77777777" w:rsidR="00E37300" w:rsidRPr="005D59E0" w:rsidRDefault="00E37300"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2FED71D"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758F4FB2"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37300" w:rsidRPr="005D59E0" w14:paraId="2EC7812F" w14:textId="77777777" w:rsidTr="00F60234">
        <w:trPr>
          <w:cantSplit/>
        </w:trPr>
        <w:tc>
          <w:tcPr>
            <w:tcW w:w="4536" w:type="dxa"/>
            <w:vAlign w:val="center"/>
          </w:tcPr>
          <w:p w14:paraId="649EFFEF" w14:textId="77777777" w:rsidR="00E37300" w:rsidRPr="005D59E0" w:rsidRDefault="00E37300" w:rsidP="00F60234">
            <w:pPr>
              <w:pStyle w:val="TekstTabeli"/>
              <w:rPr>
                <w:lang w:val="pl-PL"/>
              </w:rPr>
            </w:pPr>
            <w:r w:rsidRPr="005D59E0">
              <w:rPr>
                <w:lang w:val="pl-PL"/>
              </w:rPr>
              <w:t>Techniczna vs zatrudnienie po 1 roku</w:t>
            </w:r>
          </w:p>
        </w:tc>
        <w:tc>
          <w:tcPr>
            <w:tcW w:w="2268" w:type="dxa"/>
            <w:vAlign w:val="center"/>
          </w:tcPr>
          <w:p w14:paraId="42CD54A2" w14:textId="77777777" w:rsidR="00E37300" w:rsidRPr="00421C8A" w:rsidRDefault="00E37300" w:rsidP="00F60234">
            <w:pPr>
              <w:pStyle w:val="TekstTabeli"/>
              <w:jc w:val="center"/>
              <w:rPr>
                <w:lang w:val="pl-PL"/>
              </w:rPr>
            </w:pPr>
            <w:r w:rsidRPr="00421C8A">
              <w:rPr>
                <w:b/>
                <w:lang w:val="pl-PL"/>
              </w:rPr>
              <w:t>-0,1508</w:t>
            </w:r>
          </w:p>
        </w:tc>
        <w:tc>
          <w:tcPr>
            <w:tcW w:w="2268" w:type="dxa"/>
            <w:vAlign w:val="center"/>
          </w:tcPr>
          <w:p w14:paraId="5A349867" w14:textId="77777777" w:rsidR="00E37300" w:rsidRPr="009677FC" w:rsidRDefault="00E37300" w:rsidP="00F60234">
            <w:pPr>
              <w:pStyle w:val="TekstTabeli"/>
              <w:jc w:val="center"/>
              <w:rPr>
                <w:i/>
                <w:iCs/>
                <w:lang w:val="pl-PL"/>
              </w:rPr>
            </w:pPr>
            <w:r w:rsidRPr="00421C8A">
              <w:rPr>
                <w:i/>
                <w:iCs/>
                <w:lang w:val="pl-PL"/>
              </w:rPr>
              <w:t>0,0010</w:t>
            </w:r>
          </w:p>
        </w:tc>
      </w:tr>
      <w:tr w:rsidR="00E37300" w:rsidRPr="005D59E0" w14:paraId="08D58C37" w14:textId="77777777" w:rsidTr="00F60234">
        <w:trPr>
          <w:cantSplit/>
        </w:trPr>
        <w:tc>
          <w:tcPr>
            <w:tcW w:w="4536" w:type="dxa"/>
            <w:vAlign w:val="center"/>
          </w:tcPr>
          <w:p w14:paraId="36B3B2C7" w14:textId="77777777" w:rsidR="00E37300" w:rsidRPr="00F32244" w:rsidRDefault="00E37300" w:rsidP="00F60234">
            <w:pPr>
              <w:pStyle w:val="TekstTabeli"/>
              <w:rPr>
                <w:lang w:val="pl-PL"/>
              </w:rPr>
            </w:pPr>
            <w:r>
              <w:rPr>
                <w:lang w:val="pl-PL"/>
              </w:rPr>
              <w:t>T</w:t>
            </w:r>
            <w:r w:rsidRPr="005D59E0">
              <w:rPr>
                <w:lang w:val="pl-PL"/>
              </w:rPr>
              <w:t>echniczna vs zarobki po 1 roku</w:t>
            </w:r>
          </w:p>
        </w:tc>
        <w:tc>
          <w:tcPr>
            <w:tcW w:w="2268" w:type="dxa"/>
            <w:vAlign w:val="center"/>
          </w:tcPr>
          <w:p w14:paraId="26DE59CE" w14:textId="77777777" w:rsidR="00E37300" w:rsidRPr="00421C8A" w:rsidRDefault="00E37300" w:rsidP="00F60234">
            <w:pPr>
              <w:pStyle w:val="TekstTabeli"/>
              <w:jc w:val="center"/>
            </w:pPr>
            <w:r w:rsidRPr="00421C8A">
              <w:rPr>
                <w:lang w:val="pl-PL"/>
              </w:rPr>
              <w:t>0,0141</w:t>
            </w:r>
          </w:p>
        </w:tc>
        <w:tc>
          <w:tcPr>
            <w:tcW w:w="2268" w:type="dxa"/>
            <w:vAlign w:val="center"/>
          </w:tcPr>
          <w:p w14:paraId="3B2801B0" w14:textId="77777777" w:rsidR="00E37300" w:rsidRPr="00421C8A" w:rsidRDefault="00E37300" w:rsidP="00F60234">
            <w:pPr>
              <w:pStyle w:val="TekstTabeli"/>
              <w:jc w:val="center"/>
              <w:rPr>
                <w:i/>
                <w:iCs/>
              </w:rPr>
            </w:pPr>
            <w:r w:rsidRPr="00421C8A">
              <w:rPr>
                <w:i/>
                <w:iCs/>
                <w:lang w:val="pl-PL"/>
              </w:rPr>
              <w:t>0,7604</w:t>
            </w:r>
          </w:p>
        </w:tc>
      </w:tr>
      <w:tr w:rsidR="00E37300" w:rsidRPr="005D59E0" w14:paraId="0427D923" w14:textId="77777777" w:rsidTr="00F60234">
        <w:trPr>
          <w:cantSplit/>
        </w:trPr>
        <w:tc>
          <w:tcPr>
            <w:tcW w:w="4536" w:type="dxa"/>
            <w:vAlign w:val="center"/>
          </w:tcPr>
          <w:p w14:paraId="0370D434" w14:textId="77777777" w:rsidR="00E37300" w:rsidRPr="00421C8A" w:rsidRDefault="00E37300" w:rsidP="00F60234">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A89878A" w14:textId="77777777" w:rsidR="00E37300" w:rsidRPr="00421C8A" w:rsidRDefault="00E37300" w:rsidP="00F60234">
            <w:pPr>
              <w:pStyle w:val="TekstTabeli"/>
              <w:jc w:val="center"/>
              <w:rPr>
                <w:lang w:val="pl-PL"/>
              </w:rPr>
            </w:pPr>
            <w:r w:rsidRPr="00421C8A">
              <w:rPr>
                <w:lang w:val="pl-PL"/>
              </w:rPr>
              <w:t>-0,0597</w:t>
            </w:r>
          </w:p>
        </w:tc>
        <w:tc>
          <w:tcPr>
            <w:tcW w:w="2268" w:type="dxa"/>
            <w:vAlign w:val="center"/>
          </w:tcPr>
          <w:p w14:paraId="292178E6" w14:textId="77777777" w:rsidR="00E37300" w:rsidRPr="00421C8A" w:rsidRDefault="00E37300" w:rsidP="00F60234">
            <w:pPr>
              <w:pStyle w:val="TekstTabeli"/>
              <w:jc w:val="center"/>
              <w:rPr>
                <w:i/>
                <w:iCs/>
                <w:lang w:val="pl-PL"/>
              </w:rPr>
            </w:pPr>
            <w:r w:rsidRPr="00421C8A">
              <w:rPr>
                <w:i/>
                <w:iCs/>
                <w:lang w:val="pl-PL"/>
              </w:rPr>
              <w:t>0,1961</w:t>
            </w:r>
          </w:p>
        </w:tc>
      </w:tr>
      <w:tr w:rsidR="00E37300" w:rsidRPr="005D59E0" w14:paraId="4C9AEE15" w14:textId="77777777" w:rsidTr="00F60234">
        <w:trPr>
          <w:cantSplit/>
        </w:trPr>
        <w:tc>
          <w:tcPr>
            <w:tcW w:w="4536" w:type="dxa"/>
            <w:vAlign w:val="center"/>
          </w:tcPr>
          <w:p w14:paraId="07C1D56E" w14:textId="77777777" w:rsidR="00E37300" w:rsidRPr="00421C8A" w:rsidRDefault="00E37300" w:rsidP="00F60234">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2259BE7" w14:textId="77777777" w:rsidR="00E37300" w:rsidRPr="00421C8A" w:rsidRDefault="00E37300" w:rsidP="00F60234">
            <w:pPr>
              <w:pStyle w:val="TekstTabeli"/>
              <w:jc w:val="center"/>
              <w:rPr>
                <w:lang w:val="pl-PL"/>
              </w:rPr>
            </w:pPr>
            <w:r w:rsidRPr="00421C8A">
              <w:rPr>
                <w:lang w:val="pl-PL"/>
              </w:rPr>
              <w:t>0,0195</w:t>
            </w:r>
          </w:p>
        </w:tc>
        <w:tc>
          <w:tcPr>
            <w:tcW w:w="2268" w:type="dxa"/>
            <w:vAlign w:val="center"/>
          </w:tcPr>
          <w:p w14:paraId="67DAB692" w14:textId="77777777" w:rsidR="00E37300" w:rsidRPr="00421C8A" w:rsidRDefault="00E37300" w:rsidP="00F60234">
            <w:pPr>
              <w:pStyle w:val="TekstTabeli"/>
              <w:jc w:val="center"/>
              <w:rPr>
                <w:i/>
                <w:iCs/>
                <w:lang w:val="pl-PL"/>
              </w:rPr>
            </w:pPr>
            <w:r w:rsidRPr="00421C8A">
              <w:rPr>
                <w:i/>
                <w:iCs/>
                <w:lang w:val="pl-PL"/>
              </w:rPr>
              <w:t>0,6736</w:t>
            </w:r>
          </w:p>
        </w:tc>
      </w:tr>
      <w:tr w:rsidR="00E37300" w:rsidRPr="005D59E0" w14:paraId="706FFAD0" w14:textId="77777777" w:rsidTr="00F60234">
        <w:trPr>
          <w:cantSplit/>
        </w:trPr>
        <w:tc>
          <w:tcPr>
            <w:tcW w:w="4536" w:type="dxa"/>
            <w:vAlign w:val="center"/>
          </w:tcPr>
          <w:p w14:paraId="6EAC7CCF" w14:textId="77777777" w:rsidR="00E37300" w:rsidRPr="00F32244" w:rsidRDefault="00E37300" w:rsidP="00F60234">
            <w:pPr>
              <w:pStyle w:val="TekstTabeli"/>
              <w:rPr>
                <w:lang w:val="pl-PL"/>
              </w:rPr>
            </w:pPr>
            <w:r w:rsidRPr="005D59E0">
              <w:rPr>
                <w:lang w:val="pl-PL"/>
              </w:rPr>
              <w:t>Techniczna vs zatrudnienie po 3 latach</w:t>
            </w:r>
          </w:p>
        </w:tc>
        <w:tc>
          <w:tcPr>
            <w:tcW w:w="2268" w:type="dxa"/>
            <w:vAlign w:val="center"/>
          </w:tcPr>
          <w:p w14:paraId="6A3D0197" w14:textId="77777777" w:rsidR="00E37300" w:rsidRPr="00421C8A" w:rsidRDefault="00E37300" w:rsidP="00F60234">
            <w:pPr>
              <w:pStyle w:val="TekstTabeli"/>
              <w:jc w:val="center"/>
            </w:pPr>
            <w:r w:rsidRPr="00421C8A">
              <w:rPr>
                <w:lang w:val="pl-PL"/>
              </w:rPr>
              <w:t>0,0678</w:t>
            </w:r>
          </w:p>
        </w:tc>
        <w:tc>
          <w:tcPr>
            <w:tcW w:w="2268" w:type="dxa"/>
            <w:vAlign w:val="center"/>
          </w:tcPr>
          <w:p w14:paraId="4172E961" w14:textId="77777777" w:rsidR="00E37300" w:rsidRPr="00421C8A" w:rsidRDefault="00E37300" w:rsidP="00F60234">
            <w:pPr>
              <w:pStyle w:val="TekstTabeli"/>
              <w:jc w:val="center"/>
              <w:rPr>
                <w:i/>
                <w:iCs/>
              </w:rPr>
            </w:pPr>
            <w:r w:rsidRPr="00421C8A">
              <w:rPr>
                <w:i/>
                <w:iCs/>
                <w:lang w:val="pl-PL"/>
              </w:rPr>
              <w:t>0,1424</w:t>
            </w:r>
          </w:p>
        </w:tc>
      </w:tr>
      <w:tr w:rsidR="00E37300" w:rsidRPr="005D59E0" w14:paraId="449C749B" w14:textId="77777777" w:rsidTr="00F60234">
        <w:trPr>
          <w:cantSplit/>
        </w:trPr>
        <w:tc>
          <w:tcPr>
            <w:tcW w:w="4536" w:type="dxa"/>
            <w:vAlign w:val="center"/>
          </w:tcPr>
          <w:p w14:paraId="12F5EFD5" w14:textId="77777777" w:rsidR="00E37300" w:rsidRPr="00421C8A" w:rsidRDefault="00E37300" w:rsidP="00F60234">
            <w:pPr>
              <w:pStyle w:val="TekstTabeli"/>
              <w:rPr>
                <w:lang w:val="pl-PL"/>
              </w:rPr>
            </w:pPr>
            <w:r w:rsidRPr="005D59E0">
              <w:rPr>
                <w:lang w:val="pl-PL"/>
              </w:rPr>
              <w:t>Techniczna vs zarobki po 3 latach</w:t>
            </w:r>
          </w:p>
        </w:tc>
        <w:tc>
          <w:tcPr>
            <w:tcW w:w="2268" w:type="dxa"/>
            <w:vAlign w:val="center"/>
          </w:tcPr>
          <w:p w14:paraId="7FFE7200" w14:textId="77777777" w:rsidR="00E37300" w:rsidRPr="00421C8A" w:rsidRDefault="00E37300" w:rsidP="00F60234">
            <w:pPr>
              <w:pStyle w:val="TekstTabeli"/>
              <w:jc w:val="center"/>
              <w:rPr>
                <w:b/>
                <w:lang w:val="pl-PL"/>
              </w:rPr>
            </w:pPr>
            <w:r w:rsidRPr="00421C8A">
              <w:rPr>
                <w:b/>
                <w:lang w:val="pl-PL"/>
              </w:rPr>
              <w:t>0,1281</w:t>
            </w:r>
          </w:p>
        </w:tc>
        <w:tc>
          <w:tcPr>
            <w:tcW w:w="2268" w:type="dxa"/>
            <w:vAlign w:val="center"/>
          </w:tcPr>
          <w:p w14:paraId="5F686FF8" w14:textId="77777777" w:rsidR="00E37300" w:rsidRPr="00421C8A" w:rsidRDefault="00E37300" w:rsidP="00F60234">
            <w:pPr>
              <w:pStyle w:val="TekstTabeli"/>
              <w:jc w:val="center"/>
              <w:rPr>
                <w:i/>
                <w:iCs/>
                <w:lang w:val="pl-PL"/>
              </w:rPr>
            </w:pPr>
            <w:r w:rsidRPr="00421C8A">
              <w:rPr>
                <w:i/>
                <w:iCs/>
                <w:lang w:val="pl-PL"/>
              </w:rPr>
              <w:t>0,0054</w:t>
            </w:r>
          </w:p>
        </w:tc>
      </w:tr>
      <w:tr w:rsidR="00E37300" w:rsidRPr="005D59E0" w14:paraId="091E96F2" w14:textId="77777777" w:rsidTr="00F60234">
        <w:trPr>
          <w:cantSplit/>
        </w:trPr>
        <w:tc>
          <w:tcPr>
            <w:tcW w:w="4536" w:type="dxa"/>
            <w:vAlign w:val="center"/>
          </w:tcPr>
          <w:p w14:paraId="41322D49" w14:textId="77777777" w:rsidR="00E37300" w:rsidRPr="005D59E0" w:rsidRDefault="00E37300" w:rsidP="00F60234">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3D000E3B" w14:textId="77777777" w:rsidR="00E37300" w:rsidRPr="00421C8A" w:rsidRDefault="00E37300" w:rsidP="00F60234">
            <w:pPr>
              <w:pStyle w:val="TekstTabeli"/>
              <w:jc w:val="center"/>
              <w:rPr>
                <w:b/>
                <w:lang w:val="pl-PL"/>
              </w:rPr>
            </w:pPr>
            <w:r w:rsidRPr="00421C8A">
              <w:rPr>
                <w:b/>
                <w:lang w:val="pl-PL"/>
              </w:rPr>
              <w:t>0,1336</w:t>
            </w:r>
          </w:p>
        </w:tc>
        <w:tc>
          <w:tcPr>
            <w:tcW w:w="2268" w:type="dxa"/>
            <w:vAlign w:val="center"/>
          </w:tcPr>
          <w:p w14:paraId="462EB690" w14:textId="77777777" w:rsidR="00E37300" w:rsidRPr="009677FC" w:rsidRDefault="00E37300" w:rsidP="00F60234">
            <w:pPr>
              <w:pStyle w:val="TekstTabeli"/>
              <w:jc w:val="center"/>
              <w:rPr>
                <w:i/>
                <w:iCs/>
                <w:lang w:val="pl-PL"/>
              </w:rPr>
            </w:pPr>
            <w:r w:rsidRPr="00421C8A">
              <w:rPr>
                <w:i/>
                <w:iCs/>
                <w:lang w:val="pl-PL"/>
              </w:rPr>
              <w:t>0,0037</w:t>
            </w:r>
          </w:p>
        </w:tc>
      </w:tr>
      <w:tr w:rsidR="00E37300" w:rsidRPr="005D59E0" w14:paraId="5784708B" w14:textId="77777777" w:rsidTr="00F60234">
        <w:trPr>
          <w:cantSplit/>
        </w:trPr>
        <w:tc>
          <w:tcPr>
            <w:tcW w:w="4536" w:type="dxa"/>
            <w:vAlign w:val="center"/>
          </w:tcPr>
          <w:p w14:paraId="75917337" w14:textId="77777777" w:rsidR="00E37300" w:rsidRPr="005D59E0" w:rsidRDefault="00E37300" w:rsidP="00F60234">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67FDF2C0" w14:textId="77777777" w:rsidR="00E37300" w:rsidRPr="00421C8A" w:rsidRDefault="00E37300" w:rsidP="00F60234">
            <w:pPr>
              <w:pStyle w:val="TekstTabeli"/>
              <w:keepNext/>
              <w:jc w:val="center"/>
              <w:rPr>
                <w:b/>
                <w:lang w:val="pl-PL"/>
              </w:rPr>
            </w:pPr>
            <w:r w:rsidRPr="00421C8A">
              <w:rPr>
                <w:b/>
                <w:lang w:val="pl-PL"/>
              </w:rPr>
              <w:t>0,1532</w:t>
            </w:r>
          </w:p>
        </w:tc>
        <w:tc>
          <w:tcPr>
            <w:tcW w:w="2268" w:type="dxa"/>
            <w:vAlign w:val="center"/>
          </w:tcPr>
          <w:p w14:paraId="14568DA3" w14:textId="77777777" w:rsidR="00E37300" w:rsidRPr="009677FC" w:rsidRDefault="00E37300" w:rsidP="00F60234">
            <w:pPr>
              <w:pStyle w:val="TekstTabeli"/>
              <w:keepNext/>
              <w:jc w:val="center"/>
              <w:rPr>
                <w:i/>
                <w:iCs/>
                <w:lang w:val="pl-PL"/>
              </w:rPr>
            </w:pPr>
            <w:r w:rsidRPr="00421C8A">
              <w:rPr>
                <w:i/>
                <w:iCs/>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04E9CE81" w14:textId="77777777" w:rsidR="00E37300" w:rsidRDefault="00E37300" w:rsidP="00E37300">
      <w:pPr>
        <w:ind w:left="113"/>
      </w:pPr>
      <w:r>
        <w:t xml:space="preserve">Wśród wyników przedstawionych w Tabeli 72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Pr="00921CC1">
        <w:rPr>
          <w:noProof/>
        </w:rPr>
        <w:t>(MEiN, 2023a; Rocki, 2018, s. 224)</w:t>
      </w:r>
      <w:r>
        <w:fldChar w:fldCharType="end"/>
      </w:r>
      <w:r>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w:t>
      </w:r>
      <w:r>
        <w:lastRenderedPageBreak/>
        <w:t>Natomiast na podstawie danych z ELA nie można potwierdzić korelacji pomiędzy ukończeniem uczelni technicznej, a uzyskiwaniem przeciętnie wyższych zarobków w pierwszym roku od uzyskania dyplomu. Natomiast istnieje taka pozytywna korelacja na przyjętym poziomie istotności dla wyników przeciętnych zarobków absolwentów uczelni po 3 latach od uzyskania dyplomu.</w:t>
      </w:r>
    </w:p>
    <w:p w14:paraId="18A3D1E7" w14:textId="77777777" w:rsidR="00E37300" w:rsidRDefault="00E37300" w:rsidP="00E37300">
      <w:pPr>
        <w:ind w:left="113"/>
      </w:pPr>
      <w:r>
        <w:t xml:space="preserve">W celu zweryfikowania hipotezy H3 - </w:t>
      </w:r>
      <w:r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t>podrozdz</w:t>
      </w:r>
      <w:proofErr w:type="spellEnd"/>
      <w:r>
        <w:t xml:space="preserve">. </w:t>
      </w:r>
      <w:r>
        <w:fldChar w:fldCharType="begin"/>
      </w:r>
      <w:r>
        <w:instrText xml:space="preserve"> REF _Ref137733795 \r \h </w:instrText>
      </w:r>
      <w:r>
        <w:fldChar w:fldCharType="separate"/>
      </w:r>
      <w:r>
        <w:t>2.1.2</w:t>
      </w:r>
      <w:r>
        <w:fldChar w:fldCharType="end"/>
      </w:r>
      <w:r>
        <w:t>) sformułowano 6 hipotezy szczegółowych (podrzędne) pomocnych do weryfikacji statystycznej na podstawie dostępnych danych badawczych. Są to następujące hipotezy:</w:t>
      </w:r>
    </w:p>
    <w:p w14:paraId="5FB856BE" w14:textId="77777777" w:rsidR="00E37300" w:rsidRDefault="00E37300" w:rsidP="00E37300">
      <w:pPr>
        <w:pStyle w:val="Wypunktowanie"/>
        <w:numPr>
          <w:ilvl w:val="0"/>
          <w:numId w:val="24"/>
        </w:numPr>
        <w:ind w:left="709" w:hanging="284"/>
      </w:pPr>
      <w:r>
        <w:t>H3a: Stopa zatrudnienia wśród absolwentów publicznych uczelni technicznych po roku od uzyskania dyplomu jest wyższa niż stopa zatrudnienia absolwentów pozostałych uczelni w tym samym okresie.</w:t>
      </w:r>
    </w:p>
    <w:p w14:paraId="3DE4B055" w14:textId="77777777" w:rsidR="00E37300" w:rsidRDefault="00E37300" w:rsidP="00E37300">
      <w:pPr>
        <w:pStyle w:val="Wypunktowanie"/>
        <w:numPr>
          <w:ilvl w:val="0"/>
          <w:numId w:val="24"/>
        </w:numPr>
        <w:ind w:left="709" w:hanging="284"/>
      </w:pPr>
      <w:r>
        <w:t>H3b: Stopa zatrudnienia wśród absolwentów publicznych uczelni technicznych po 3. latach od uzyskania dyplomu jest wyższa niż stopa zatrudnienia absolwentów pozostałych uczelni w tym samym okresie.</w:t>
      </w:r>
    </w:p>
    <w:p w14:paraId="094D89A5" w14:textId="77777777" w:rsidR="00E37300" w:rsidRDefault="00E37300" w:rsidP="00E37300">
      <w:pPr>
        <w:pStyle w:val="Wypunktowanie"/>
        <w:numPr>
          <w:ilvl w:val="0"/>
          <w:numId w:val="24"/>
        </w:numPr>
        <w:ind w:left="709" w:hanging="284"/>
      </w:pPr>
      <w:r>
        <w:t>H3c: Średnie zarobki absolwentów publicznych uczelni technicznych po roku od uzyskania dyplomu są wyższe niż średnie zarobki absolwentów pozostałych uczelni w tym samym okresie.</w:t>
      </w:r>
    </w:p>
    <w:p w14:paraId="7EA62D78" w14:textId="77777777" w:rsidR="00E37300" w:rsidRDefault="00E37300" w:rsidP="00E37300">
      <w:pPr>
        <w:pStyle w:val="Wypunktowanie"/>
        <w:numPr>
          <w:ilvl w:val="0"/>
          <w:numId w:val="24"/>
        </w:numPr>
        <w:ind w:left="709" w:hanging="284"/>
      </w:pPr>
      <w:r>
        <w:t>H3d: Średnie zarobki absolwentów publicznych uczelni technicznych po 3. latach od uzyskania dyplomu są wyższe niż średnie zarobki absolwentów pozostałych uczelni w tym samym okresie.</w:t>
      </w:r>
    </w:p>
    <w:p w14:paraId="482B4D14" w14:textId="77777777" w:rsidR="00E37300" w:rsidRDefault="00E37300" w:rsidP="00E37300">
      <w:pPr>
        <w:pStyle w:val="Wypunktowanie"/>
        <w:numPr>
          <w:ilvl w:val="0"/>
          <w:numId w:val="24"/>
        </w:numPr>
        <w:ind w:left="709" w:hanging="284"/>
      </w:pPr>
      <w:r>
        <w:t>H3e: Wartości wskaźników IWRA, obliczonych na podstawie danych o zatrudnieniu i zarobkach absolwentów po roku od uzyskania dyplomu, dla uczelni technicznych są wyższe niż dla pozostałych uczelni.</w:t>
      </w:r>
    </w:p>
    <w:p w14:paraId="4038D51A" w14:textId="77777777" w:rsidR="00E37300" w:rsidRDefault="00E37300" w:rsidP="00E37300">
      <w:pPr>
        <w:pStyle w:val="Wypunktowanie"/>
        <w:numPr>
          <w:ilvl w:val="0"/>
          <w:numId w:val="24"/>
        </w:numPr>
        <w:ind w:left="709" w:hanging="284"/>
      </w:pPr>
      <w:r>
        <w:t>H3f: Wartości wskaźników IWRA, obliczonych na podstawie danych o zatrudnieniu i zarobkach absolwentów po 3. latach od uzyskania dyplomu, dla uczelni technicznych są wyższe niż dla pozostałych uczelni.</w:t>
      </w:r>
    </w:p>
    <w:p w14:paraId="5F54224E" w14:textId="77777777" w:rsidR="00E37300" w:rsidRDefault="00E37300" w:rsidP="00E37300">
      <w:r>
        <w:t>Na podstawie wyników analizy danych z systemu ELA i korelacji pomiędzy zaklasyfikowaniem uczelni jako techniczną, a parametrami odnoszącymi się do elementów składowych wskaźnika IWRA można stwierdzić iż:</w:t>
      </w:r>
    </w:p>
    <w:p w14:paraId="39B4FEB3" w14:textId="77777777" w:rsidR="00E37300" w:rsidRDefault="00E37300" w:rsidP="00E37300">
      <w:pPr>
        <w:pStyle w:val="Wypunktowanie"/>
        <w:numPr>
          <w:ilvl w:val="0"/>
          <w:numId w:val="25"/>
        </w:numPr>
        <w:ind w:left="993" w:hanging="284"/>
      </w:pPr>
      <w:r>
        <w:t xml:space="preserve">Ad. H3a: należy odrzucić hipotezę zerową mówiącą o braku związku między ukończeniem uczelni technicznej a stopą zatrudnienia absolwentów różniącą się od stopy zatrudnienia absolwentów uczelni nietechnicznych po roku od uzyskania dyplomu. Jednak na podstawie wskaźnika korelacji o ujemnej wartości należy stwierdzić, że: </w:t>
      </w:r>
    </w:p>
    <w:p w14:paraId="6F9BF63C" w14:textId="77777777" w:rsidR="00E37300" w:rsidRPr="006C09A0" w:rsidRDefault="00E37300" w:rsidP="00E37300">
      <w:pPr>
        <w:pStyle w:val="Wypunktowanie"/>
        <w:numPr>
          <w:ilvl w:val="0"/>
          <w:numId w:val="0"/>
        </w:numPr>
        <w:ind w:left="992"/>
        <w:rPr>
          <w:i/>
          <w:iCs/>
        </w:rPr>
      </w:pPr>
      <w:r w:rsidRPr="006C09A0">
        <w:rPr>
          <w:i/>
          <w:iCs/>
        </w:rPr>
        <w:t xml:space="preserve">Stopa zatrudnienia wśród absolwentów publicznych uczelni technicznych po roku od uzyskania dyplomu jest </w:t>
      </w:r>
      <w:r w:rsidRPr="006C09A0">
        <w:rPr>
          <w:i/>
          <w:iCs/>
          <w:u w:val="single"/>
        </w:rPr>
        <w:t>niższa</w:t>
      </w:r>
      <w:r w:rsidRPr="006C09A0">
        <w:rPr>
          <w:i/>
          <w:iCs/>
        </w:rPr>
        <w:t xml:space="preserve"> niż stopa zatrudnienia absolwentów pozostałych uczelni w tym samym okresie.</w:t>
      </w:r>
    </w:p>
    <w:p w14:paraId="4D425A80" w14:textId="77777777" w:rsidR="00E37300" w:rsidRDefault="00E37300" w:rsidP="00E37300">
      <w:pPr>
        <w:pStyle w:val="Wypunktowanie"/>
        <w:numPr>
          <w:ilvl w:val="0"/>
          <w:numId w:val="25"/>
        </w:numPr>
        <w:ind w:left="993" w:hanging="284"/>
      </w:pPr>
      <w:r>
        <w:lastRenderedPageBreak/>
        <w:t xml:space="preserve">Ad. H3b: nie ma podstaw do odrzucenia hipotezy zerowej mówiącej o braku związku między ukończeniem uczelni technicznej a stopą zatrudnienia absolwentów różniącą się od stopy zatrudnienia absolwentów uczelni nietechnicznych po 3. latach od uzyskania dyplomu, a zatem należy przyjąć hipotezę zerową i stwierdzić, że: </w:t>
      </w:r>
    </w:p>
    <w:p w14:paraId="0596C056" w14:textId="77777777" w:rsidR="00E37300" w:rsidRPr="006C09A0" w:rsidRDefault="00E37300" w:rsidP="00E37300">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035D62EF" w14:textId="77777777" w:rsidR="00E37300" w:rsidRDefault="00E37300" w:rsidP="00E37300">
      <w:pPr>
        <w:pStyle w:val="Wypunktowanie"/>
        <w:numPr>
          <w:ilvl w:val="0"/>
          <w:numId w:val="25"/>
        </w:numPr>
        <w:ind w:left="993" w:hanging="284"/>
      </w:pPr>
      <w:r>
        <w:t xml:space="preserve">Ad. H3c: nie ma podstaw do odrzucenia hipotezy zerowej mówiącej o braku związku między ukończeniem uczelni technicznej a zarobkami absolwentów różniącymi się od zarobków absolwentów uczelni nietechnicznych po roku od uzyskania dyplomu, a zatem należy przyjąć hipotezę zerową i stwierdzić, że: </w:t>
      </w:r>
    </w:p>
    <w:p w14:paraId="30A92D70" w14:textId="77777777" w:rsidR="00E37300" w:rsidRPr="000652B5" w:rsidRDefault="00E37300" w:rsidP="00E37300">
      <w:pPr>
        <w:pStyle w:val="Wypunktowanie"/>
        <w:numPr>
          <w:ilvl w:val="0"/>
          <w:numId w:val="0"/>
        </w:numPr>
        <w:ind w:left="992"/>
      </w:pPr>
      <w:r>
        <w:rPr>
          <w:i/>
          <w:iCs/>
        </w:rPr>
        <w:t>Nie ma związku między ukończeniem uczelni technicznej a zarobkami</w:t>
      </w:r>
      <w:r w:rsidRPr="006C09A0">
        <w:rPr>
          <w:i/>
          <w:iCs/>
        </w:rPr>
        <w:t xml:space="preserve"> wśród absolwentów publicznych uczelni technicznych po </w:t>
      </w:r>
      <w:r>
        <w:rPr>
          <w:i/>
          <w:iCs/>
        </w:rPr>
        <w:t>roku</w:t>
      </w:r>
      <w:r w:rsidRPr="006C09A0">
        <w:rPr>
          <w:i/>
          <w:iCs/>
        </w:rPr>
        <w:t xml:space="preserve"> od uzyskania dyplomu </w:t>
      </w:r>
      <w:r>
        <w:rPr>
          <w:i/>
          <w:iCs/>
        </w:rPr>
        <w:t>w porównaniu do</w:t>
      </w:r>
      <w:r w:rsidRPr="006C09A0">
        <w:rPr>
          <w:i/>
          <w:iCs/>
        </w:rPr>
        <w:t xml:space="preserve"> </w:t>
      </w:r>
      <w:r>
        <w:rPr>
          <w:i/>
          <w:iCs/>
        </w:rPr>
        <w:t>zarobków</w:t>
      </w:r>
      <w:r w:rsidRPr="006C09A0">
        <w:rPr>
          <w:i/>
          <w:iCs/>
        </w:rPr>
        <w:t xml:space="preserve"> absolwentów pozostałych uczelni w tym samym okresie.</w:t>
      </w:r>
    </w:p>
    <w:p w14:paraId="6540E785" w14:textId="77777777" w:rsidR="00E37300" w:rsidRDefault="00E37300" w:rsidP="00E37300">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05FEBE40" w14:textId="77777777" w:rsidR="00E37300" w:rsidRDefault="00E37300" w:rsidP="00E37300">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8D54411" w14:textId="77777777" w:rsidR="00E37300" w:rsidRDefault="00E37300" w:rsidP="00E37300">
      <w:pPr>
        <w:pStyle w:val="Wypunktowanie"/>
        <w:numPr>
          <w:ilvl w:val="0"/>
          <w:numId w:val="25"/>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48A0F719" w14:textId="77777777" w:rsidR="00E37300" w:rsidRPr="001F3A5F" w:rsidRDefault="00E37300" w:rsidP="00E37300">
      <w:pPr>
        <w:pStyle w:val="Wypunktowanie"/>
        <w:numPr>
          <w:ilvl w:val="0"/>
          <w:numId w:val="0"/>
        </w:numPr>
        <w:ind w:left="992"/>
      </w:pPr>
      <w:r>
        <w:rPr>
          <w:i/>
          <w:iCs/>
        </w:rPr>
        <w:t xml:space="preserve">Nie ma </w:t>
      </w:r>
      <w:r w:rsidRPr="001F3A5F">
        <w:rPr>
          <w:i/>
          <w:iCs/>
        </w:rPr>
        <w:t>związku między zaklasyfikowaniem uczelni jako techniczn</w:t>
      </w:r>
      <w:r>
        <w:rPr>
          <w:i/>
          <w:iCs/>
        </w:rPr>
        <w:t>ych</w:t>
      </w:r>
      <w:r w:rsidRPr="001F3A5F">
        <w:rPr>
          <w:i/>
          <w:iCs/>
        </w:rPr>
        <w:t xml:space="preserve"> a wartościami </w:t>
      </w:r>
      <w:r>
        <w:rPr>
          <w:i/>
          <w:iCs/>
        </w:rPr>
        <w:t xml:space="preserve">ich </w:t>
      </w:r>
      <w:r w:rsidRPr="001F3A5F">
        <w:rPr>
          <w:i/>
          <w:iCs/>
        </w:rPr>
        <w:t>wskaźnika IWRA w porównaniu do wartości tego wskaźnika dla pozostałych uczelni wyliczonymi na podstawie danych o zatrudnieniu i zarobków absolwentów po roku od uzyskania dyplomu.</w:t>
      </w:r>
    </w:p>
    <w:p w14:paraId="62345964" w14:textId="77777777" w:rsidR="00E37300" w:rsidRDefault="00E37300" w:rsidP="00E37300">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0D562CF8" w14:textId="77777777" w:rsidR="00E37300" w:rsidRPr="007A7290" w:rsidRDefault="00E37300" w:rsidP="00E37300">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3E07DF31" w14:textId="77777777" w:rsidR="00E37300" w:rsidRDefault="00E37300" w:rsidP="00E37300">
      <w:r>
        <w:t xml:space="preserve">Na podstawie wniosków z analizy hipotez szczegółowych H3a-H3f nie można jednoznacznie przyjąć hipotezy H3, bowiem zjawisko występowania wyższego wskaźnika dla uczelni technicznych </w:t>
      </w:r>
      <w:r>
        <w:lastRenderedPageBreak/>
        <w:t>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4F0A1E03" w14:textId="77777777" w:rsidR="00E37300" w:rsidRDefault="00E37300" w:rsidP="00E37300">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 Ze względu na pewne nie do końca oczywiste związki pomiędzy postrzeganą satysfakcją z usług uczelni, a postrzeganą wartością oferowanych przez uczelnię usług w ramach analizy uwzględniono również wyniki pytania z badania kwestionariuszowego, dla którego respondenci oceniali również to, w jakim stopniu zgadzają się ze stwierdzeniem, że wartość usług oferowanych przez </w:t>
      </w:r>
      <w:r>
        <w:lastRenderedPageBreak/>
        <w:t xml:space="preserve">ocenianą uczelnię jest wysoka. Podobnie jak dla pytania o satysfakcję w narzędziu badawczym również dla tego pytania wykorzystano 7-mio stopniową skalę </w:t>
      </w:r>
      <w:proofErr w:type="spellStart"/>
      <w:r>
        <w:t>Likerta</w:t>
      </w:r>
      <w:proofErr w:type="spellEnd"/>
      <w:r>
        <w:t>. Wartości korelacji pomiędzy badanymi parametrami odnoszącymi się do składowych elementów indeksu IWRA oraz do postrzeganej satysfakcji i wartości usług uczelni przez respondentów z grupy absolwentów przedstawiono w Tabeli 73.</w:t>
      </w:r>
    </w:p>
    <w:p w14:paraId="522E304E" w14:textId="77777777" w:rsidR="00E37300" w:rsidRDefault="00E37300" w:rsidP="00E37300">
      <w:pPr>
        <w:pStyle w:val="Tytutabeli"/>
      </w:pPr>
      <w:r>
        <w:t xml:space="preserve">Tabela </w:t>
      </w:r>
      <w:fldSimple w:instr=" SEQ Tabela \* ARABIC ">
        <w:r>
          <w:rPr>
            <w:noProof/>
          </w:rPr>
          <w:t>73</w:t>
        </w:r>
      </w:fldSimple>
      <w:r>
        <w:rPr>
          <w:noProof/>
        </w:rPr>
        <w:t>.</w:t>
      </w:r>
      <w:r w:rsidRPr="00EB2DF6">
        <w:t xml:space="preserve"> </w:t>
      </w:r>
      <w:r>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14:paraId="4A1C312E" w14:textId="77777777" w:rsidTr="00F60234">
        <w:trPr>
          <w:cantSplit/>
          <w:tblHeader/>
        </w:trPr>
        <w:tc>
          <w:tcPr>
            <w:tcW w:w="2608" w:type="dxa"/>
            <w:vAlign w:val="center"/>
          </w:tcPr>
          <w:p w14:paraId="51000AA9" w14:textId="77777777" w:rsidR="00E37300" w:rsidRDefault="00E37300" w:rsidP="00F60234">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09A5C592" w14:textId="77777777" w:rsidR="00E37300" w:rsidRPr="00FF1481" w:rsidRDefault="00E37300" w:rsidP="00F60234">
            <w:pPr>
              <w:keepNext/>
              <w:ind w:firstLine="0"/>
              <w:jc w:val="center"/>
              <w:rPr>
                <w:lang w:val="pl-PL"/>
              </w:rPr>
            </w:pPr>
            <w:r>
              <w:rPr>
                <w:b/>
                <w:bCs/>
                <w:sz w:val="18"/>
                <w:szCs w:val="18"/>
                <w:lang w:val="pl-PL"/>
              </w:rPr>
              <w:t xml:space="preserve">r </w:t>
            </w:r>
            <w:r w:rsidRPr="00001D48">
              <w:rPr>
                <w:rStyle w:val="FootnoteReference"/>
              </w:rPr>
              <w:footnoteReference w:id="2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37993327" w14:textId="77777777" w:rsidR="00E37300" w:rsidRPr="00FF1481" w:rsidRDefault="00E37300" w:rsidP="00F60234">
            <w:pPr>
              <w:keepNext/>
              <w:ind w:firstLine="0"/>
              <w:jc w:val="center"/>
              <w:rPr>
                <w:lang w:val="pl-PL"/>
              </w:rPr>
            </w:pPr>
            <w:r>
              <w:rPr>
                <w:b/>
                <w:bCs/>
                <w:sz w:val="18"/>
                <w:szCs w:val="18"/>
                <w:lang w:val="pl-PL"/>
              </w:rPr>
              <w:t xml:space="preserve">p </w:t>
            </w:r>
            <w:r w:rsidRPr="00001D48">
              <w:rPr>
                <w:rStyle w:val="FootnoteReference"/>
              </w:rPr>
              <w:footnoteReference w:id="2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0B4C3317" w14:textId="77777777" w:rsidR="00E37300" w:rsidRPr="00FF1481" w:rsidRDefault="00E37300" w:rsidP="00F60234">
            <w:pPr>
              <w:keepNext/>
              <w:ind w:firstLine="0"/>
              <w:jc w:val="center"/>
              <w:rPr>
                <w:lang w:val="pl-PL"/>
              </w:rPr>
            </w:pPr>
            <w:r>
              <w:rPr>
                <w:b/>
                <w:bCs/>
                <w:sz w:val="18"/>
                <w:szCs w:val="18"/>
                <w:lang w:val="pl-PL"/>
              </w:rPr>
              <w:t xml:space="preserve">r - </w:t>
            </w:r>
            <w:r>
              <w:rPr>
                <w:b/>
                <w:bCs/>
                <w:sz w:val="18"/>
                <w:szCs w:val="18"/>
                <w:lang w:val="pl-PL"/>
              </w:rPr>
              <w:br/>
              <w:t>techn.</w:t>
            </w:r>
          </w:p>
        </w:tc>
        <w:tc>
          <w:tcPr>
            <w:tcW w:w="1077" w:type="dxa"/>
            <w:vAlign w:val="center"/>
          </w:tcPr>
          <w:p w14:paraId="0550BD9E" w14:textId="77777777" w:rsidR="00E37300" w:rsidRPr="00FF1481" w:rsidRDefault="00E37300" w:rsidP="00F60234">
            <w:pPr>
              <w:keepNext/>
              <w:ind w:firstLine="0"/>
              <w:jc w:val="center"/>
            </w:pPr>
            <w:r>
              <w:rPr>
                <w:b/>
                <w:bCs/>
                <w:sz w:val="18"/>
                <w:szCs w:val="18"/>
                <w:lang w:val="pl-PL"/>
              </w:rPr>
              <w:t xml:space="preserve">p - </w:t>
            </w:r>
            <w:r>
              <w:rPr>
                <w:b/>
                <w:bCs/>
                <w:sz w:val="18"/>
                <w:szCs w:val="18"/>
                <w:lang w:val="pl-PL"/>
              </w:rPr>
              <w:br/>
              <w:t>techn.</w:t>
            </w:r>
          </w:p>
        </w:tc>
        <w:tc>
          <w:tcPr>
            <w:tcW w:w="1077" w:type="dxa"/>
            <w:vAlign w:val="center"/>
          </w:tcPr>
          <w:p w14:paraId="05871C16" w14:textId="77777777" w:rsidR="00E37300" w:rsidRPr="00FF1481" w:rsidRDefault="00E37300" w:rsidP="00F60234">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2B4D289F" w14:textId="77777777" w:rsidR="00E37300" w:rsidRPr="00FF1481" w:rsidRDefault="00E37300" w:rsidP="00F60234">
            <w:pPr>
              <w:keepNext/>
              <w:ind w:firstLine="0"/>
              <w:jc w:val="center"/>
            </w:pPr>
            <w:r>
              <w:rPr>
                <w:b/>
                <w:bCs/>
                <w:sz w:val="18"/>
                <w:szCs w:val="18"/>
                <w:lang w:val="pl-PL"/>
              </w:rPr>
              <w:t xml:space="preserve">p - </w:t>
            </w:r>
            <w:r>
              <w:rPr>
                <w:b/>
                <w:bCs/>
                <w:sz w:val="18"/>
                <w:szCs w:val="18"/>
                <w:lang w:val="pl-PL"/>
              </w:rPr>
              <w:br/>
              <w:t>ogółem</w:t>
            </w:r>
          </w:p>
        </w:tc>
      </w:tr>
      <w:tr w:rsidR="00E37300" w14:paraId="0C109BDB" w14:textId="77777777" w:rsidTr="00F60234">
        <w:trPr>
          <w:cantSplit/>
        </w:trPr>
        <w:tc>
          <w:tcPr>
            <w:tcW w:w="2608" w:type="dxa"/>
            <w:vAlign w:val="center"/>
          </w:tcPr>
          <w:p w14:paraId="36978E40" w14:textId="77777777" w:rsidR="00E37300" w:rsidRPr="00B03008" w:rsidRDefault="00E37300" w:rsidP="00F60234">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6F38ED3C" w14:textId="77777777" w:rsidR="00E37300" w:rsidRPr="00B03008" w:rsidRDefault="00E37300" w:rsidP="00F60234">
            <w:pPr>
              <w:pStyle w:val="TekstTabeli"/>
              <w:jc w:val="center"/>
              <w:rPr>
                <w:lang w:val="pl-PL"/>
              </w:rPr>
            </w:pPr>
            <w:r w:rsidRPr="00B03008">
              <w:rPr>
                <w:lang w:val="pl-PL"/>
              </w:rPr>
              <w:t>-0,1154</w:t>
            </w:r>
          </w:p>
        </w:tc>
        <w:tc>
          <w:tcPr>
            <w:tcW w:w="1077" w:type="dxa"/>
            <w:vAlign w:val="center"/>
          </w:tcPr>
          <w:p w14:paraId="75F21BA4" w14:textId="77777777" w:rsidR="00E37300" w:rsidRPr="003451CF" w:rsidRDefault="00E37300" w:rsidP="00F60234">
            <w:pPr>
              <w:pStyle w:val="TekstTabeli"/>
              <w:jc w:val="center"/>
              <w:rPr>
                <w:i/>
                <w:iCs/>
                <w:lang w:val="pl-PL"/>
              </w:rPr>
            </w:pPr>
            <w:r w:rsidRPr="003451CF">
              <w:rPr>
                <w:i/>
                <w:iCs/>
                <w:lang w:val="pl-PL"/>
              </w:rPr>
              <w:t>0,3489</w:t>
            </w:r>
          </w:p>
        </w:tc>
        <w:tc>
          <w:tcPr>
            <w:tcW w:w="1077" w:type="dxa"/>
            <w:vAlign w:val="center"/>
          </w:tcPr>
          <w:p w14:paraId="641B64BA" w14:textId="77777777" w:rsidR="00E37300" w:rsidRPr="001711FB" w:rsidRDefault="00E37300" w:rsidP="00F60234">
            <w:pPr>
              <w:pStyle w:val="TekstTabeli"/>
              <w:jc w:val="center"/>
              <w:rPr>
                <w:u w:val="single"/>
                <w:lang w:val="pl-PL"/>
              </w:rPr>
            </w:pPr>
            <w:r w:rsidRPr="001711FB">
              <w:rPr>
                <w:u w:val="single"/>
                <w:lang w:val="pl-PL"/>
              </w:rPr>
              <w:t>0,2278</w:t>
            </w:r>
          </w:p>
        </w:tc>
        <w:tc>
          <w:tcPr>
            <w:tcW w:w="1077" w:type="dxa"/>
            <w:vAlign w:val="center"/>
          </w:tcPr>
          <w:p w14:paraId="09F4210B" w14:textId="77777777" w:rsidR="00E37300" w:rsidRPr="003451CF" w:rsidRDefault="00E37300" w:rsidP="00F60234">
            <w:pPr>
              <w:pStyle w:val="TekstTabeli"/>
              <w:jc w:val="center"/>
              <w:rPr>
                <w:i/>
                <w:iCs/>
                <w:lang w:val="pl-PL"/>
              </w:rPr>
            </w:pPr>
            <w:r w:rsidRPr="003451CF">
              <w:rPr>
                <w:i/>
                <w:iCs/>
                <w:lang w:val="pl-PL"/>
              </w:rPr>
              <w:t>0,1044</w:t>
            </w:r>
          </w:p>
        </w:tc>
        <w:tc>
          <w:tcPr>
            <w:tcW w:w="1077" w:type="dxa"/>
            <w:vAlign w:val="center"/>
          </w:tcPr>
          <w:p w14:paraId="75A464EE" w14:textId="77777777" w:rsidR="00E37300" w:rsidRPr="00B03008" w:rsidRDefault="00E37300" w:rsidP="00F60234">
            <w:pPr>
              <w:pStyle w:val="TekstTabeli"/>
              <w:jc w:val="center"/>
              <w:rPr>
                <w:lang w:val="pl-PL"/>
              </w:rPr>
            </w:pPr>
            <w:r w:rsidRPr="00B03008">
              <w:rPr>
                <w:lang w:val="pl-PL"/>
              </w:rPr>
              <w:t>0,0647</w:t>
            </w:r>
          </w:p>
        </w:tc>
        <w:tc>
          <w:tcPr>
            <w:tcW w:w="1077" w:type="dxa"/>
            <w:vAlign w:val="center"/>
          </w:tcPr>
          <w:p w14:paraId="3EC0F8AB" w14:textId="77777777" w:rsidR="00E37300" w:rsidRPr="003451CF" w:rsidRDefault="00E37300" w:rsidP="00F60234">
            <w:pPr>
              <w:pStyle w:val="TekstTabeli"/>
              <w:jc w:val="center"/>
              <w:rPr>
                <w:i/>
                <w:iCs/>
                <w:lang w:val="pl-PL"/>
              </w:rPr>
            </w:pPr>
            <w:r w:rsidRPr="003451CF">
              <w:rPr>
                <w:i/>
                <w:iCs/>
                <w:lang w:val="pl-PL"/>
              </w:rPr>
              <w:t>0,4825</w:t>
            </w:r>
          </w:p>
        </w:tc>
      </w:tr>
      <w:tr w:rsidR="00E37300" w14:paraId="6070E05A" w14:textId="77777777" w:rsidTr="00F60234">
        <w:trPr>
          <w:cantSplit/>
        </w:trPr>
        <w:tc>
          <w:tcPr>
            <w:tcW w:w="2608" w:type="dxa"/>
            <w:vAlign w:val="center"/>
          </w:tcPr>
          <w:p w14:paraId="7437CAF7" w14:textId="77777777" w:rsidR="00E37300" w:rsidRPr="00B03008" w:rsidRDefault="00E37300" w:rsidP="00F60234">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1B725E98" w14:textId="77777777" w:rsidR="00E37300" w:rsidRPr="00B03008" w:rsidRDefault="00E37300" w:rsidP="00F60234">
            <w:pPr>
              <w:pStyle w:val="TekstTabeli"/>
              <w:jc w:val="center"/>
              <w:rPr>
                <w:lang w:val="pl-PL"/>
              </w:rPr>
            </w:pPr>
            <w:r w:rsidRPr="005F45E9">
              <w:rPr>
                <w:lang w:val="pl-PL"/>
              </w:rPr>
              <w:t>-0,1036</w:t>
            </w:r>
          </w:p>
        </w:tc>
        <w:tc>
          <w:tcPr>
            <w:tcW w:w="1077" w:type="dxa"/>
            <w:vAlign w:val="center"/>
          </w:tcPr>
          <w:p w14:paraId="0DA3A040" w14:textId="77777777" w:rsidR="00E37300" w:rsidRPr="003451CF" w:rsidRDefault="00E37300" w:rsidP="00F60234">
            <w:pPr>
              <w:pStyle w:val="TekstTabeli"/>
              <w:jc w:val="center"/>
              <w:rPr>
                <w:i/>
                <w:iCs/>
                <w:lang w:val="pl-PL"/>
              </w:rPr>
            </w:pPr>
            <w:r w:rsidRPr="005F45E9">
              <w:rPr>
                <w:i/>
                <w:iCs/>
                <w:lang w:val="pl-PL"/>
              </w:rPr>
              <w:t>0,4004</w:t>
            </w:r>
          </w:p>
        </w:tc>
        <w:tc>
          <w:tcPr>
            <w:tcW w:w="1077" w:type="dxa"/>
            <w:vAlign w:val="center"/>
          </w:tcPr>
          <w:p w14:paraId="59475F1C" w14:textId="77777777" w:rsidR="00E37300" w:rsidRPr="00B03008" w:rsidRDefault="00E37300" w:rsidP="00F60234">
            <w:pPr>
              <w:pStyle w:val="TekstTabeli"/>
              <w:jc w:val="center"/>
              <w:rPr>
                <w:lang w:val="pl-PL"/>
              </w:rPr>
            </w:pPr>
            <w:r w:rsidRPr="005F45E9">
              <w:rPr>
                <w:lang w:val="pl-PL"/>
              </w:rPr>
              <w:t>0,1641</w:t>
            </w:r>
          </w:p>
        </w:tc>
        <w:tc>
          <w:tcPr>
            <w:tcW w:w="1077" w:type="dxa"/>
            <w:vAlign w:val="center"/>
          </w:tcPr>
          <w:p w14:paraId="2218A74A" w14:textId="77777777" w:rsidR="00E37300" w:rsidRPr="003451CF" w:rsidRDefault="00E37300" w:rsidP="00F60234">
            <w:pPr>
              <w:pStyle w:val="TekstTabeli"/>
              <w:jc w:val="center"/>
              <w:rPr>
                <w:i/>
                <w:iCs/>
                <w:lang w:val="pl-PL"/>
              </w:rPr>
            </w:pPr>
            <w:r w:rsidRPr="005F45E9">
              <w:rPr>
                <w:i/>
                <w:iCs/>
                <w:lang w:val="pl-PL"/>
              </w:rPr>
              <w:t>0,2449</w:t>
            </w:r>
          </w:p>
        </w:tc>
        <w:tc>
          <w:tcPr>
            <w:tcW w:w="1077" w:type="dxa"/>
            <w:vAlign w:val="center"/>
          </w:tcPr>
          <w:p w14:paraId="26D68DDD" w14:textId="77777777" w:rsidR="00E37300" w:rsidRPr="00B03008" w:rsidRDefault="00E37300" w:rsidP="00F60234">
            <w:pPr>
              <w:pStyle w:val="TekstTabeli"/>
              <w:jc w:val="center"/>
              <w:rPr>
                <w:lang w:val="pl-PL"/>
              </w:rPr>
            </w:pPr>
            <w:r w:rsidRPr="003451CF">
              <w:rPr>
                <w:lang w:val="pl-PL"/>
              </w:rPr>
              <w:t>0,0243</w:t>
            </w:r>
          </w:p>
        </w:tc>
        <w:tc>
          <w:tcPr>
            <w:tcW w:w="1077" w:type="dxa"/>
            <w:vAlign w:val="center"/>
          </w:tcPr>
          <w:p w14:paraId="100D11CF" w14:textId="77777777" w:rsidR="00E37300" w:rsidRPr="003451CF" w:rsidRDefault="00E37300" w:rsidP="00F60234">
            <w:pPr>
              <w:pStyle w:val="TekstTabeli"/>
              <w:jc w:val="center"/>
              <w:rPr>
                <w:i/>
                <w:iCs/>
                <w:lang w:val="pl-PL"/>
              </w:rPr>
            </w:pPr>
            <w:r w:rsidRPr="005F45E9">
              <w:rPr>
                <w:i/>
                <w:iCs/>
                <w:lang w:val="pl-PL"/>
              </w:rPr>
              <w:t>0,7922</w:t>
            </w:r>
          </w:p>
        </w:tc>
      </w:tr>
      <w:tr w:rsidR="00E37300" w14:paraId="61368995" w14:textId="77777777" w:rsidTr="00F60234">
        <w:trPr>
          <w:cantSplit/>
        </w:trPr>
        <w:tc>
          <w:tcPr>
            <w:tcW w:w="2608" w:type="dxa"/>
            <w:vAlign w:val="center"/>
          </w:tcPr>
          <w:p w14:paraId="655BD8B3" w14:textId="77777777" w:rsidR="00E37300" w:rsidRPr="00B03008" w:rsidRDefault="00E37300" w:rsidP="00F60234">
            <w:pPr>
              <w:pStyle w:val="TekstTabeli"/>
              <w:rPr>
                <w:lang w:val="pl-PL"/>
              </w:rPr>
            </w:pPr>
            <w:r w:rsidRPr="005F45E9">
              <w:rPr>
                <w:lang w:val="pl-PL"/>
              </w:rPr>
              <w:t>zatrudnienie po 1 roku vs</w:t>
            </w:r>
            <w:r>
              <w:rPr>
                <w:lang w:val="pl-PL"/>
              </w:rPr>
              <w:br/>
              <w:t>Satysfakcja</w:t>
            </w:r>
          </w:p>
        </w:tc>
        <w:tc>
          <w:tcPr>
            <w:tcW w:w="1077" w:type="dxa"/>
            <w:vAlign w:val="center"/>
          </w:tcPr>
          <w:p w14:paraId="0F953C79" w14:textId="77777777" w:rsidR="00E37300" w:rsidRPr="00B03008" w:rsidRDefault="00E37300" w:rsidP="00F60234">
            <w:pPr>
              <w:pStyle w:val="TekstTabeli"/>
              <w:jc w:val="center"/>
              <w:rPr>
                <w:lang w:val="pl-PL"/>
              </w:rPr>
            </w:pPr>
            <w:r w:rsidRPr="0013006F">
              <w:rPr>
                <w:lang w:val="pl-PL"/>
              </w:rPr>
              <w:t>-0,1036</w:t>
            </w:r>
          </w:p>
        </w:tc>
        <w:tc>
          <w:tcPr>
            <w:tcW w:w="1077" w:type="dxa"/>
            <w:vAlign w:val="center"/>
          </w:tcPr>
          <w:p w14:paraId="6B3DA195" w14:textId="77777777" w:rsidR="00E37300" w:rsidRPr="003451CF" w:rsidRDefault="00E37300" w:rsidP="00F60234">
            <w:pPr>
              <w:pStyle w:val="TekstTabeli"/>
              <w:jc w:val="center"/>
              <w:rPr>
                <w:i/>
                <w:iCs/>
                <w:lang w:val="pl-PL"/>
              </w:rPr>
            </w:pPr>
            <w:r w:rsidRPr="0013006F">
              <w:rPr>
                <w:i/>
                <w:iCs/>
                <w:lang w:val="pl-PL"/>
              </w:rPr>
              <w:t>0,4004</w:t>
            </w:r>
          </w:p>
        </w:tc>
        <w:tc>
          <w:tcPr>
            <w:tcW w:w="1077" w:type="dxa"/>
            <w:vAlign w:val="center"/>
          </w:tcPr>
          <w:p w14:paraId="366CB0BD" w14:textId="77777777" w:rsidR="00E37300" w:rsidRPr="00B03008" w:rsidRDefault="00E37300" w:rsidP="00F60234">
            <w:pPr>
              <w:pStyle w:val="TekstTabeli"/>
              <w:jc w:val="center"/>
              <w:rPr>
                <w:lang w:val="pl-PL"/>
              </w:rPr>
            </w:pPr>
            <w:r w:rsidRPr="0013006F">
              <w:rPr>
                <w:lang w:val="pl-PL"/>
              </w:rPr>
              <w:t>0,1379</w:t>
            </w:r>
          </w:p>
        </w:tc>
        <w:tc>
          <w:tcPr>
            <w:tcW w:w="1077" w:type="dxa"/>
            <w:vAlign w:val="center"/>
          </w:tcPr>
          <w:p w14:paraId="02C513D0" w14:textId="77777777" w:rsidR="00E37300" w:rsidRPr="003451CF" w:rsidRDefault="00E37300" w:rsidP="00F60234">
            <w:pPr>
              <w:pStyle w:val="TekstTabeli"/>
              <w:jc w:val="center"/>
              <w:rPr>
                <w:i/>
                <w:iCs/>
                <w:lang w:val="pl-PL"/>
              </w:rPr>
            </w:pPr>
            <w:r w:rsidRPr="0013006F">
              <w:rPr>
                <w:i/>
                <w:iCs/>
                <w:lang w:val="pl-PL"/>
              </w:rPr>
              <w:t>0,3297</w:t>
            </w:r>
          </w:p>
        </w:tc>
        <w:tc>
          <w:tcPr>
            <w:tcW w:w="1077" w:type="dxa"/>
            <w:vAlign w:val="center"/>
          </w:tcPr>
          <w:p w14:paraId="5D95BB2C" w14:textId="77777777" w:rsidR="00E37300" w:rsidRPr="00B03008" w:rsidRDefault="00E37300" w:rsidP="00F60234">
            <w:pPr>
              <w:pStyle w:val="TekstTabeli"/>
              <w:jc w:val="center"/>
              <w:rPr>
                <w:lang w:val="pl-PL"/>
              </w:rPr>
            </w:pPr>
            <w:r w:rsidRPr="0013006F">
              <w:rPr>
                <w:lang w:val="pl-PL"/>
              </w:rPr>
              <w:t>0,0525</w:t>
            </w:r>
          </w:p>
        </w:tc>
        <w:tc>
          <w:tcPr>
            <w:tcW w:w="1077" w:type="dxa"/>
            <w:vAlign w:val="center"/>
          </w:tcPr>
          <w:p w14:paraId="543A720F" w14:textId="77777777" w:rsidR="00E37300" w:rsidRPr="003451CF" w:rsidRDefault="00E37300" w:rsidP="00F60234">
            <w:pPr>
              <w:pStyle w:val="TekstTabeli"/>
              <w:jc w:val="center"/>
              <w:rPr>
                <w:i/>
                <w:iCs/>
                <w:lang w:val="pl-PL"/>
              </w:rPr>
            </w:pPr>
            <w:r w:rsidRPr="0013006F">
              <w:rPr>
                <w:i/>
                <w:iCs/>
                <w:lang w:val="pl-PL"/>
              </w:rPr>
              <w:t>0,5691</w:t>
            </w:r>
          </w:p>
        </w:tc>
      </w:tr>
      <w:tr w:rsidR="00E37300" w14:paraId="294F2CFC" w14:textId="77777777" w:rsidTr="00F60234">
        <w:trPr>
          <w:cantSplit/>
        </w:trPr>
        <w:tc>
          <w:tcPr>
            <w:tcW w:w="2608" w:type="dxa"/>
            <w:vAlign w:val="center"/>
          </w:tcPr>
          <w:p w14:paraId="0448F4B2" w14:textId="77777777" w:rsidR="00E37300" w:rsidRPr="00B03008" w:rsidRDefault="00E37300" w:rsidP="00F60234">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7DE002CA" w14:textId="77777777" w:rsidR="00E37300" w:rsidRPr="00B03008" w:rsidRDefault="00E37300" w:rsidP="00F60234">
            <w:pPr>
              <w:pStyle w:val="TekstTabeli"/>
              <w:jc w:val="center"/>
              <w:rPr>
                <w:lang w:val="pl-PL"/>
              </w:rPr>
            </w:pPr>
            <w:r w:rsidRPr="0013006F">
              <w:rPr>
                <w:lang w:val="pl-PL"/>
              </w:rPr>
              <w:t>-0,1154</w:t>
            </w:r>
          </w:p>
        </w:tc>
        <w:tc>
          <w:tcPr>
            <w:tcW w:w="1077" w:type="dxa"/>
            <w:vAlign w:val="center"/>
          </w:tcPr>
          <w:p w14:paraId="15D7ED15" w14:textId="77777777" w:rsidR="00E37300" w:rsidRPr="003451CF" w:rsidRDefault="00E37300" w:rsidP="00F60234">
            <w:pPr>
              <w:pStyle w:val="TekstTabeli"/>
              <w:jc w:val="center"/>
              <w:rPr>
                <w:i/>
                <w:iCs/>
                <w:lang w:val="pl-PL"/>
              </w:rPr>
            </w:pPr>
            <w:r w:rsidRPr="0013006F">
              <w:rPr>
                <w:i/>
                <w:iCs/>
                <w:lang w:val="pl-PL"/>
              </w:rPr>
              <w:t>0,3489</w:t>
            </w:r>
          </w:p>
        </w:tc>
        <w:tc>
          <w:tcPr>
            <w:tcW w:w="1077" w:type="dxa"/>
            <w:vAlign w:val="center"/>
          </w:tcPr>
          <w:p w14:paraId="17AEEF1C" w14:textId="77777777" w:rsidR="00E37300" w:rsidRPr="00B03008" w:rsidRDefault="00E37300" w:rsidP="00F60234">
            <w:pPr>
              <w:pStyle w:val="TekstTabeli"/>
              <w:jc w:val="center"/>
              <w:rPr>
                <w:lang w:val="pl-PL"/>
              </w:rPr>
            </w:pPr>
            <w:r w:rsidRPr="0013006F">
              <w:rPr>
                <w:lang w:val="pl-PL"/>
              </w:rPr>
              <w:t>0,0699</w:t>
            </w:r>
          </w:p>
        </w:tc>
        <w:tc>
          <w:tcPr>
            <w:tcW w:w="1077" w:type="dxa"/>
            <w:vAlign w:val="center"/>
          </w:tcPr>
          <w:p w14:paraId="2D17CCA8" w14:textId="77777777" w:rsidR="00E37300" w:rsidRPr="003451CF" w:rsidRDefault="00E37300" w:rsidP="00F60234">
            <w:pPr>
              <w:pStyle w:val="TekstTabeli"/>
              <w:jc w:val="center"/>
              <w:rPr>
                <w:i/>
                <w:iCs/>
                <w:lang w:val="pl-PL"/>
              </w:rPr>
            </w:pPr>
            <w:r w:rsidRPr="0013006F">
              <w:rPr>
                <w:i/>
                <w:iCs/>
                <w:lang w:val="pl-PL"/>
              </w:rPr>
              <w:t>0,6222</w:t>
            </w:r>
          </w:p>
        </w:tc>
        <w:tc>
          <w:tcPr>
            <w:tcW w:w="1077" w:type="dxa"/>
            <w:vAlign w:val="center"/>
          </w:tcPr>
          <w:p w14:paraId="05130773" w14:textId="77777777" w:rsidR="00E37300" w:rsidRPr="00B03008" w:rsidRDefault="00E37300" w:rsidP="00F60234">
            <w:pPr>
              <w:pStyle w:val="TekstTabeli"/>
              <w:jc w:val="center"/>
              <w:rPr>
                <w:lang w:val="pl-PL"/>
              </w:rPr>
            </w:pPr>
            <w:r w:rsidRPr="0013006F">
              <w:rPr>
                <w:lang w:val="pl-PL"/>
              </w:rPr>
              <w:t>-0,0231</w:t>
            </w:r>
          </w:p>
        </w:tc>
        <w:tc>
          <w:tcPr>
            <w:tcW w:w="1077" w:type="dxa"/>
            <w:vAlign w:val="center"/>
          </w:tcPr>
          <w:p w14:paraId="46118604" w14:textId="77777777" w:rsidR="00E37300" w:rsidRPr="003451CF" w:rsidRDefault="00E37300" w:rsidP="00F60234">
            <w:pPr>
              <w:pStyle w:val="TekstTabeli"/>
              <w:jc w:val="center"/>
              <w:rPr>
                <w:i/>
                <w:iCs/>
                <w:lang w:val="pl-PL"/>
              </w:rPr>
            </w:pPr>
            <w:r w:rsidRPr="0013006F">
              <w:rPr>
                <w:i/>
                <w:iCs/>
                <w:lang w:val="pl-PL"/>
              </w:rPr>
              <w:t>0,8024</w:t>
            </w:r>
          </w:p>
        </w:tc>
      </w:tr>
      <w:tr w:rsidR="00E37300" w14:paraId="30E16C43" w14:textId="77777777" w:rsidTr="00F60234">
        <w:trPr>
          <w:cantSplit/>
        </w:trPr>
        <w:tc>
          <w:tcPr>
            <w:tcW w:w="2608" w:type="dxa"/>
            <w:vAlign w:val="center"/>
          </w:tcPr>
          <w:p w14:paraId="5D7D77BE" w14:textId="77777777" w:rsidR="00E37300" w:rsidRPr="00B03008" w:rsidRDefault="00E37300" w:rsidP="00F60234">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316796B5" w14:textId="77777777" w:rsidR="00E37300" w:rsidRPr="00B03008" w:rsidRDefault="00E37300" w:rsidP="00F60234">
            <w:pPr>
              <w:pStyle w:val="TekstTabeli"/>
              <w:jc w:val="center"/>
              <w:rPr>
                <w:lang w:val="pl-PL"/>
              </w:rPr>
            </w:pPr>
            <w:r w:rsidRPr="00386154">
              <w:rPr>
                <w:lang w:val="pl-PL"/>
              </w:rPr>
              <w:t>0,0428</w:t>
            </w:r>
          </w:p>
        </w:tc>
        <w:tc>
          <w:tcPr>
            <w:tcW w:w="1077" w:type="dxa"/>
            <w:vAlign w:val="center"/>
          </w:tcPr>
          <w:p w14:paraId="6E0D59B2" w14:textId="77777777" w:rsidR="00E37300" w:rsidRPr="003451CF" w:rsidRDefault="00E37300" w:rsidP="00F60234">
            <w:pPr>
              <w:pStyle w:val="TekstTabeli"/>
              <w:jc w:val="center"/>
              <w:rPr>
                <w:i/>
                <w:iCs/>
                <w:lang w:val="pl-PL"/>
              </w:rPr>
            </w:pPr>
            <w:r w:rsidRPr="00386154">
              <w:rPr>
                <w:i/>
                <w:iCs/>
                <w:lang w:val="pl-PL"/>
              </w:rPr>
              <w:t>0,7286</w:t>
            </w:r>
          </w:p>
        </w:tc>
        <w:tc>
          <w:tcPr>
            <w:tcW w:w="1077" w:type="dxa"/>
            <w:vAlign w:val="center"/>
          </w:tcPr>
          <w:p w14:paraId="1136E77F" w14:textId="77777777" w:rsidR="00E37300" w:rsidRPr="001711FB" w:rsidRDefault="00E37300" w:rsidP="00F60234">
            <w:pPr>
              <w:pStyle w:val="TekstTabeli"/>
              <w:jc w:val="center"/>
              <w:rPr>
                <w:b/>
                <w:lang w:val="pl-PL"/>
              </w:rPr>
            </w:pPr>
            <w:r w:rsidRPr="001711FB">
              <w:rPr>
                <w:b/>
                <w:lang w:val="pl-PL"/>
              </w:rPr>
              <w:t>0,2709</w:t>
            </w:r>
          </w:p>
        </w:tc>
        <w:tc>
          <w:tcPr>
            <w:tcW w:w="1077" w:type="dxa"/>
            <w:vAlign w:val="center"/>
          </w:tcPr>
          <w:p w14:paraId="025BA0EC" w14:textId="77777777" w:rsidR="00E37300" w:rsidRPr="003451CF" w:rsidRDefault="00E37300" w:rsidP="00F60234">
            <w:pPr>
              <w:pStyle w:val="TekstTabeli"/>
              <w:jc w:val="center"/>
              <w:rPr>
                <w:i/>
                <w:iCs/>
                <w:lang w:val="pl-PL"/>
              </w:rPr>
            </w:pPr>
            <w:r w:rsidRPr="00386154">
              <w:rPr>
                <w:i/>
                <w:iCs/>
                <w:lang w:val="pl-PL"/>
              </w:rPr>
              <w:t>0,0521</w:t>
            </w:r>
          </w:p>
        </w:tc>
        <w:tc>
          <w:tcPr>
            <w:tcW w:w="1077" w:type="dxa"/>
            <w:vAlign w:val="center"/>
          </w:tcPr>
          <w:p w14:paraId="1039308A" w14:textId="77777777" w:rsidR="00E37300" w:rsidRPr="001711FB" w:rsidRDefault="00E37300" w:rsidP="00F60234">
            <w:pPr>
              <w:pStyle w:val="TekstTabeli"/>
              <w:jc w:val="center"/>
              <w:rPr>
                <w:b/>
                <w:lang w:val="pl-PL"/>
              </w:rPr>
            </w:pPr>
            <w:r w:rsidRPr="001711FB">
              <w:rPr>
                <w:b/>
                <w:lang w:val="pl-PL"/>
              </w:rPr>
              <w:t>0,1651</w:t>
            </w:r>
          </w:p>
        </w:tc>
        <w:tc>
          <w:tcPr>
            <w:tcW w:w="1077" w:type="dxa"/>
            <w:vAlign w:val="center"/>
          </w:tcPr>
          <w:p w14:paraId="7D07D774" w14:textId="77777777" w:rsidR="00E37300" w:rsidRPr="003451CF" w:rsidRDefault="00E37300" w:rsidP="00F60234">
            <w:pPr>
              <w:pStyle w:val="TekstTabeli"/>
              <w:jc w:val="center"/>
              <w:rPr>
                <w:i/>
                <w:iCs/>
                <w:lang w:val="pl-PL"/>
              </w:rPr>
            </w:pPr>
            <w:r w:rsidRPr="00386154">
              <w:rPr>
                <w:i/>
                <w:iCs/>
                <w:lang w:val="pl-PL"/>
              </w:rPr>
              <w:t>0,0715</w:t>
            </w:r>
          </w:p>
        </w:tc>
      </w:tr>
      <w:tr w:rsidR="00E37300" w14:paraId="2FCE45AE" w14:textId="77777777" w:rsidTr="00F60234">
        <w:trPr>
          <w:cantSplit/>
        </w:trPr>
        <w:tc>
          <w:tcPr>
            <w:tcW w:w="2608" w:type="dxa"/>
            <w:vAlign w:val="center"/>
          </w:tcPr>
          <w:p w14:paraId="53030833" w14:textId="77777777" w:rsidR="00E37300" w:rsidRPr="00B03008" w:rsidRDefault="00E37300" w:rsidP="00F60234">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365E7FC5" w14:textId="77777777" w:rsidR="00E37300" w:rsidRPr="00B03008" w:rsidRDefault="00E37300" w:rsidP="00F60234">
            <w:pPr>
              <w:pStyle w:val="TekstTabeli"/>
              <w:jc w:val="center"/>
              <w:rPr>
                <w:lang w:val="pl-PL"/>
              </w:rPr>
            </w:pPr>
            <w:r w:rsidRPr="00610E27">
              <w:rPr>
                <w:lang w:val="pl-PL"/>
              </w:rPr>
              <w:t>0,0000</w:t>
            </w:r>
          </w:p>
        </w:tc>
        <w:tc>
          <w:tcPr>
            <w:tcW w:w="1077" w:type="dxa"/>
            <w:vAlign w:val="center"/>
          </w:tcPr>
          <w:p w14:paraId="625869FA" w14:textId="77777777" w:rsidR="00E37300" w:rsidRPr="003451CF" w:rsidRDefault="00E37300" w:rsidP="00F60234">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74E68B9C" w14:textId="77777777" w:rsidR="00E37300" w:rsidRPr="001711FB" w:rsidRDefault="00E37300" w:rsidP="00F60234">
            <w:pPr>
              <w:pStyle w:val="TekstTabeli"/>
              <w:jc w:val="center"/>
              <w:rPr>
                <w:b/>
                <w:lang w:val="pl-PL"/>
              </w:rPr>
            </w:pPr>
            <w:r w:rsidRPr="001711FB">
              <w:rPr>
                <w:b/>
                <w:lang w:val="pl-PL"/>
              </w:rPr>
              <w:t>0,2622</w:t>
            </w:r>
          </w:p>
        </w:tc>
        <w:tc>
          <w:tcPr>
            <w:tcW w:w="1077" w:type="dxa"/>
            <w:vAlign w:val="center"/>
          </w:tcPr>
          <w:p w14:paraId="4B86E02C" w14:textId="77777777" w:rsidR="00E37300" w:rsidRPr="003451CF" w:rsidRDefault="00E37300" w:rsidP="00F60234">
            <w:pPr>
              <w:pStyle w:val="TekstTabeli"/>
              <w:jc w:val="center"/>
              <w:rPr>
                <w:i/>
                <w:iCs/>
                <w:lang w:val="pl-PL"/>
              </w:rPr>
            </w:pPr>
            <w:r w:rsidRPr="00610E27">
              <w:rPr>
                <w:i/>
                <w:iCs/>
                <w:lang w:val="pl-PL"/>
              </w:rPr>
              <w:t>0,0604</w:t>
            </w:r>
          </w:p>
        </w:tc>
        <w:tc>
          <w:tcPr>
            <w:tcW w:w="1077" w:type="dxa"/>
            <w:vAlign w:val="center"/>
          </w:tcPr>
          <w:p w14:paraId="1052E59C" w14:textId="77777777" w:rsidR="00E37300" w:rsidRPr="00B03008" w:rsidRDefault="00E37300" w:rsidP="00F60234">
            <w:pPr>
              <w:pStyle w:val="TekstTabeli"/>
              <w:jc w:val="center"/>
              <w:rPr>
                <w:lang w:val="pl-PL"/>
              </w:rPr>
            </w:pPr>
            <w:r w:rsidRPr="00610E27">
              <w:rPr>
                <w:lang w:val="pl-PL"/>
              </w:rPr>
              <w:t>0,1233</w:t>
            </w:r>
          </w:p>
        </w:tc>
        <w:tc>
          <w:tcPr>
            <w:tcW w:w="1077" w:type="dxa"/>
            <w:vAlign w:val="center"/>
          </w:tcPr>
          <w:p w14:paraId="573F3B2E" w14:textId="77777777" w:rsidR="00E37300" w:rsidRPr="003451CF" w:rsidRDefault="00E37300" w:rsidP="00F60234">
            <w:pPr>
              <w:pStyle w:val="TekstTabeli"/>
              <w:jc w:val="center"/>
              <w:rPr>
                <w:i/>
                <w:iCs/>
                <w:lang w:val="pl-PL"/>
              </w:rPr>
            </w:pPr>
            <w:r w:rsidRPr="00610E27">
              <w:rPr>
                <w:i/>
                <w:iCs/>
                <w:lang w:val="pl-PL"/>
              </w:rPr>
              <w:t>0,1796</w:t>
            </w:r>
          </w:p>
        </w:tc>
      </w:tr>
      <w:tr w:rsidR="00E37300" w14:paraId="03026D01" w14:textId="77777777" w:rsidTr="00F60234">
        <w:trPr>
          <w:cantSplit/>
        </w:trPr>
        <w:tc>
          <w:tcPr>
            <w:tcW w:w="2608" w:type="dxa"/>
            <w:vAlign w:val="center"/>
          </w:tcPr>
          <w:p w14:paraId="1753E241" w14:textId="77777777" w:rsidR="00E37300" w:rsidRPr="00B03008" w:rsidRDefault="00E37300" w:rsidP="00F60234">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081B9A61" w14:textId="77777777" w:rsidR="00E37300" w:rsidRPr="00B03008" w:rsidRDefault="00E37300" w:rsidP="00F60234">
            <w:pPr>
              <w:pStyle w:val="TekstTabeli"/>
              <w:jc w:val="center"/>
              <w:rPr>
                <w:lang w:val="pl-PL"/>
              </w:rPr>
            </w:pPr>
            <w:r w:rsidRPr="00610E27">
              <w:rPr>
                <w:lang w:val="pl-PL"/>
              </w:rPr>
              <w:t>-0,1713</w:t>
            </w:r>
          </w:p>
        </w:tc>
        <w:tc>
          <w:tcPr>
            <w:tcW w:w="1077" w:type="dxa"/>
            <w:vAlign w:val="center"/>
          </w:tcPr>
          <w:p w14:paraId="25FE28A6" w14:textId="77777777" w:rsidR="00E37300" w:rsidRPr="003451CF" w:rsidRDefault="00E37300" w:rsidP="00F60234">
            <w:pPr>
              <w:pStyle w:val="TekstTabeli"/>
              <w:jc w:val="center"/>
              <w:rPr>
                <w:i/>
                <w:iCs/>
                <w:lang w:val="pl-PL"/>
              </w:rPr>
            </w:pPr>
            <w:r w:rsidRPr="001711FB">
              <w:rPr>
                <w:i/>
                <w:iCs/>
                <w:lang w:val="pl-PL"/>
              </w:rPr>
              <w:t>0,1624</w:t>
            </w:r>
          </w:p>
        </w:tc>
        <w:tc>
          <w:tcPr>
            <w:tcW w:w="1077" w:type="dxa"/>
            <w:vAlign w:val="center"/>
          </w:tcPr>
          <w:p w14:paraId="226A1EA1" w14:textId="77777777" w:rsidR="00E37300" w:rsidRPr="00B03008" w:rsidRDefault="00E37300" w:rsidP="00F60234">
            <w:pPr>
              <w:pStyle w:val="TekstTabeli"/>
              <w:jc w:val="center"/>
              <w:rPr>
                <w:lang w:val="pl-PL"/>
              </w:rPr>
            </w:pPr>
            <w:r w:rsidRPr="00610E27">
              <w:rPr>
                <w:lang w:val="pl-PL"/>
              </w:rPr>
              <w:t>0,1122</w:t>
            </w:r>
          </w:p>
        </w:tc>
        <w:tc>
          <w:tcPr>
            <w:tcW w:w="1077" w:type="dxa"/>
            <w:vAlign w:val="center"/>
          </w:tcPr>
          <w:p w14:paraId="5C25D46A" w14:textId="77777777" w:rsidR="00E37300" w:rsidRPr="003451CF" w:rsidRDefault="00E37300" w:rsidP="00F60234">
            <w:pPr>
              <w:pStyle w:val="TekstTabeli"/>
              <w:jc w:val="center"/>
              <w:rPr>
                <w:i/>
                <w:iCs/>
                <w:lang w:val="pl-PL"/>
              </w:rPr>
            </w:pPr>
            <w:r w:rsidRPr="001711FB">
              <w:rPr>
                <w:i/>
                <w:iCs/>
                <w:lang w:val="pl-PL"/>
              </w:rPr>
              <w:t>0,4284</w:t>
            </w:r>
          </w:p>
        </w:tc>
        <w:tc>
          <w:tcPr>
            <w:tcW w:w="1077" w:type="dxa"/>
            <w:vAlign w:val="center"/>
          </w:tcPr>
          <w:p w14:paraId="3252BCC0" w14:textId="77777777" w:rsidR="00E37300" w:rsidRPr="00B03008" w:rsidRDefault="00E37300" w:rsidP="00F60234">
            <w:pPr>
              <w:pStyle w:val="TekstTabeli"/>
              <w:jc w:val="center"/>
              <w:rPr>
                <w:lang w:val="pl-PL"/>
              </w:rPr>
            </w:pPr>
            <w:r w:rsidRPr="00610E27">
              <w:rPr>
                <w:lang w:val="pl-PL"/>
              </w:rPr>
              <w:t>-0,0010</w:t>
            </w:r>
          </w:p>
        </w:tc>
        <w:tc>
          <w:tcPr>
            <w:tcW w:w="1077" w:type="dxa"/>
            <w:vAlign w:val="center"/>
          </w:tcPr>
          <w:p w14:paraId="2B1FEE37" w14:textId="77777777" w:rsidR="00E37300" w:rsidRPr="003451CF" w:rsidRDefault="00E37300" w:rsidP="00F60234">
            <w:pPr>
              <w:pStyle w:val="TekstTabeli"/>
              <w:jc w:val="center"/>
              <w:rPr>
                <w:i/>
                <w:iCs/>
                <w:lang w:val="pl-PL"/>
              </w:rPr>
            </w:pPr>
            <w:r w:rsidRPr="00610E27">
              <w:rPr>
                <w:i/>
                <w:iCs/>
                <w:lang w:val="pl-PL"/>
              </w:rPr>
              <w:t>0,9913</w:t>
            </w:r>
          </w:p>
        </w:tc>
      </w:tr>
      <w:tr w:rsidR="00E37300" w14:paraId="5A023666" w14:textId="77777777" w:rsidTr="00F60234">
        <w:trPr>
          <w:cantSplit/>
        </w:trPr>
        <w:tc>
          <w:tcPr>
            <w:tcW w:w="2608" w:type="dxa"/>
            <w:vAlign w:val="center"/>
          </w:tcPr>
          <w:p w14:paraId="0F1C7B9C" w14:textId="77777777" w:rsidR="00E37300" w:rsidRPr="008464E1" w:rsidRDefault="00E37300" w:rsidP="00F60234">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52BEC4A6" w14:textId="77777777" w:rsidR="00E37300" w:rsidRPr="008464E1" w:rsidRDefault="00E37300" w:rsidP="00F60234">
            <w:pPr>
              <w:pStyle w:val="TekstTabeli"/>
              <w:jc w:val="center"/>
              <w:rPr>
                <w:lang w:val="pl-PL"/>
              </w:rPr>
            </w:pPr>
            <w:r w:rsidRPr="001711FB">
              <w:rPr>
                <w:lang w:val="pl-PL"/>
              </w:rPr>
              <w:t>-0,1672</w:t>
            </w:r>
          </w:p>
        </w:tc>
        <w:tc>
          <w:tcPr>
            <w:tcW w:w="1077" w:type="dxa"/>
            <w:vAlign w:val="center"/>
          </w:tcPr>
          <w:p w14:paraId="7B8AEEE4" w14:textId="77777777" w:rsidR="00E37300" w:rsidRPr="008464E1" w:rsidRDefault="00E37300" w:rsidP="00F60234">
            <w:pPr>
              <w:pStyle w:val="TekstTabeli"/>
              <w:jc w:val="center"/>
              <w:rPr>
                <w:i/>
                <w:iCs/>
                <w:lang w:val="pl-PL"/>
              </w:rPr>
            </w:pPr>
            <w:r w:rsidRPr="001711FB">
              <w:rPr>
                <w:i/>
                <w:iCs/>
                <w:lang w:val="pl-PL"/>
              </w:rPr>
              <w:t>0,1730</w:t>
            </w:r>
          </w:p>
        </w:tc>
        <w:tc>
          <w:tcPr>
            <w:tcW w:w="1077" w:type="dxa"/>
            <w:vAlign w:val="center"/>
          </w:tcPr>
          <w:p w14:paraId="1BFB91D3" w14:textId="77777777" w:rsidR="00E37300" w:rsidRPr="001711FB" w:rsidRDefault="00E37300" w:rsidP="00F60234">
            <w:pPr>
              <w:pStyle w:val="TekstTabeli"/>
              <w:jc w:val="center"/>
              <w:rPr>
                <w:b/>
                <w:lang w:val="pl-PL"/>
              </w:rPr>
            </w:pPr>
            <w:r w:rsidRPr="001711FB">
              <w:rPr>
                <w:b/>
                <w:lang w:val="pl-PL"/>
              </w:rPr>
              <w:t>0,3033</w:t>
            </w:r>
          </w:p>
        </w:tc>
        <w:tc>
          <w:tcPr>
            <w:tcW w:w="1077" w:type="dxa"/>
            <w:vAlign w:val="center"/>
          </w:tcPr>
          <w:p w14:paraId="1D15FBD5" w14:textId="77777777" w:rsidR="00E37300" w:rsidRPr="008464E1" w:rsidRDefault="00E37300" w:rsidP="00F60234">
            <w:pPr>
              <w:pStyle w:val="TekstTabeli"/>
              <w:jc w:val="center"/>
              <w:rPr>
                <w:i/>
                <w:iCs/>
                <w:lang w:val="pl-PL"/>
              </w:rPr>
            </w:pPr>
            <w:r w:rsidRPr="001711FB">
              <w:rPr>
                <w:i/>
                <w:iCs/>
                <w:lang w:val="pl-PL"/>
              </w:rPr>
              <w:t>0,0288</w:t>
            </w:r>
          </w:p>
        </w:tc>
        <w:tc>
          <w:tcPr>
            <w:tcW w:w="1077" w:type="dxa"/>
            <w:vAlign w:val="center"/>
          </w:tcPr>
          <w:p w14:paraId="6F6AEC59" w14:textId="77777777" w:rsidR="00E37300" w:rsidRPr="001711FB" w:rsidRDefault="00E37300" w:rsidP="00F60234">
            <w:pPr>
              <w:pStyle w:val="TekstTabeli"/>
              <w:jc w:val="center"/>
              <w:rPr>
                <w:u w:val="single"/>
                <w:lang w:val="pl-PL"/>
              </w:rPr>
            </w:pPr>
            <w:r w:rsidRPr="001711FB">
              <w:rPr>
                <w:u w:val="single"/>
                <w:lang w:val="pl-PL"/>
              </w:rPr>
              <w:t>0,1429</w:t>
            </w:r>
          </w:p>
        </w:tc>
        <w:tc>
          <w:tcPr>
            <w:tcW w:w="1077" w:type="dxa"/>
            <w:vAlign w:val="center"/>
          </w:tcPr>
          <w:p w14:paraId="73FA0798" w14:textId="77777777" w:rsidR="00E37300" w:rsidRPr="008464E1" w:rsidRDefault="00E37300" w:rsidP="00F60234">
            <w:pPr>
              <w:pStyle w:val="TekstTabeli"/>
              <w:jc w:val="center"/>
              <w:rPr>
                <w:i/>
                <w:iCs/>
                <w:lang w:val="pl-PL"/>
              </w:rPr>
            </w:pPr>
            <w:r w:rsidRPr="001711FB">
              <w:rPr>
                <w:i/>
                <w:iCs/>
                <w:lang w:val="pl-PL"/>
              </w:rPr>
              <w:t>0,1194</w:t>
            </w:r>
          </w:p>
        </w:tc>
      </w:tr>
      <w:tr w:rsidR="00E37300" w14:paraId="7162272D" w14:textId="77777777" w:rsidTr="00F60234">
        <w:trPr>
          <w:cantSplit/>
        </w:trPr>
        <w:tc>
          <w:tcPr>
            <w:tcW w:w="2608" w:type="dxa"/>
            <w:vAlign w:val="center"/>
          </w:tcPr>
          <w:p w14:paraId="21EDBB5A" w14:textId="77777777" w:rsidR="00E37300" w:rsidRPr="00AD2D65" w:rsidRDefault="00E37300" w:rsidP="00F60234">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8392C6F" w14:textId="77777777" w:rsidR="00E37300" w:rsidRPr="00AD2D65" w:rsidRDefault="00E37300" w:rsidP="00F60234">
            <w:pPr>
              <w:pStyle w:val="TekstTabeli"/>
              <w:keepNext/>
              <w:jc w:val="center"/>
              <w:rPr>
                <w:b/>
                <w:lang w:val="pl-PL"/>
              </w:rPr>
            </w:pPr>
            <w:r w:rsidRPr="00AD2D65">
              <w:rPr>
                <w:b/>
                <w:lang w:val="pl-PL"/>
              </w:rPr>
              <w:t>0,7923</w:t>
            </w:r>
          </w:p>
        </w:tc>
        <w:tc>
          <w:tcPr>
            <w:tcW w:w="1077" w:type="dxa"/>
            <w:vAlign w:val="center"/>
          </w:tcPr>
          <w:p w14:paraId="046A75C5" w14:textId="77777777" w:rsidR="00E37300" w:rsidRPr="00AD2D65" w:rsidRDefault="00E37300" w:rsidP="00F60234">
            <w:pPr>
              <w:pStyle w:val="TekstTabeli"/>
              <w:keepNext/>
              <w:jc w:val="center"/>
              <w:rPr>
                <w:i/>
                <w:iCs/>
                <w:lang w:val="pl-PL"/>
              </w:rPr>
            </w:pPr>
            <w:r>
              <w:rPr>
                <w:i/>
                <w:iCs/>
                <w:lang w:val="pl-PL"/>
              </w:rPr>
              <w:t>&lt;0,0001</w:t>
            </w:r>
          </w:p>
        </w:tc>
        <w:tc>
          <w:tcPr>
            <w:tcW w:w="1077" w:type="dxa"/>
            <w:vAlign w:val="center"/>
          </w:tcPr>
          <w:p w14:paraId="0334B912" w14:textId="77777777" w:rsidR="00E37300" w:rsidRPr="00AD2D65" w:rsidRDefault="00E37300" w:rsidP="00F60234">
            <w:pPr>
              <w:pStyle w:val="TekstTabeli"/>
              <w:keepNext/>
              <w:jc w:val="center"/>
              <w:rPr>
                <w:b/>
                <w:lang w:val="pl-PL"/>
              </w:rPr>
            </w:pPr>
            <w:r w:rsidRPr="00AD2D65">
              <w:rPr>
                <w:b/>
                <w:lang w:val="pl-PL"/>
              </w:rPr>
              <w:t>0,8359</w:t>
            </w:r>
          </w:p>
        </w:tc>
        <w:tc>
          <w:tcPr>
            <w:tcW w:w="1077" w:type="dxa"/>
            <w:vAlign w:val="center"/>
          </w:tcPr>
          <w:p w14:paraId="18ACAB5A" w14:textId="77777777" w:rsidR="00E37300" w:rsidRPr="00AD2D65" w:rsidRDefault="00E37300" w:rsidP="00F60234">
            <w:pPr>
              <w:pStyle w:val="TekstTabeli"/>
              <w:keepNext/>
              <w:jc w:val="center"/>
              <w:rPr>
                <w:i/>
                <w:iCs/>
                <w:lang w:val="pl-PL"/>
              </w:rPr>
            </w:pPr>
            <w:r>
              <w:rPr>
                <w:i/>
                <w:iCs/>
                <w:lang w:val="pl-PL"/>
              </w:rPr>
              <w:t>&lt;0,0001</w:t>
            </w:r>
          </w:p>
        </w:tc>
        <w:tc>
          <w:tcPr>
            <w:tcW w:w="1077" w:type="dxa"/>
            <w:vAlign w:val="center"/>
          </w:tcPr>
          <w:p w14:paraId="33365DEF" w14:textId="77777777" w:rsidR="00E37300" w:rsidRPr="00AD2D65" w:rsidRDefault="00E37300" w:rsidP="00F60234">
            <w:pPr>
              <w:pStyle w:val="TekstTabeli"/>
              <w:keepNext/>
              <w:jc w:val="center"/>
              <w:rPr>
                <w:b/>
                <w:lang w:val="pl-PL"/>
              </w:rPr>
            </w:pPr>
            <w:r w:rsidRPr="00AD2D65">
              <w:rPr>
                <w:b/>
                <w:lang w:val="pl-PL"/>
              </w:rPr>
              <w:t>0,8112</w:t>
            </w:r>
          </w:p>
        </w:tc>
        <w:tc>
          <w:tcPr>
            <w:tcW w:w="1077" w:type="dxa"/>
            <w:vAlign w:val="center"/>
          </w:tcPr>
          <w:p w14:paraId="47BE7A2F" w14:textId="77777777" w:rsidR="00E37300" w:rsidRPr="00AD2D65" w:rsidRDefault="00E37300" w:rsidP="00F60234">
            <w:pPr>
              <w:pStyle w:val="TekstTabeli"/>
              <w:keepNext/>
              <w:jc w:val="center"/>
              <w:rPr>
                <w:i/>
                <w:iCs/>
                <w:lang w:val="pl-PL"/>
              </w:rPr>
            </w:pPr>
            <w:r>
              <w:rPr>
                <w:i/>
                <w:iCs/>
                <w:lang w:val="pl-PL"/>
              </w:rPr>
              <w:t>&lt;0,0001</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734F8F8F" w14:textId="77777777" w:rsidR="00E37300" w:rsidRDefault="00E37300" w:rsidP="00E37300">
      <w:r>
        <w:t xml:space="preserve">Na podstawie rezultatów badania korelacji zaprezentowanych w Tabeli 73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istotna statystycznie korelacja pomiędzy zarobkami po 3. latach od ukończenia studiów i postrzeganą wartością usług ukończonej uczelni. Są to jednak korelacje o niskiej sile wg klasyfikacji </w:t>
      </w:r>
      <w:r>
        <w:lastRenderedPageBreak/>
        <w:t>J. </w:t>
      </w:r>
      <w:proofErr w:type="spellStart"/>
      <w:r>
        <w:t>Guilforda</w:t>
      </w:r>
      <w:proofErr w:type="spellEnd"/>
      <w:r>
        <w:t xml:space="preserve"> (por. </w:t>
      </w:r>
      <w:r>
        <w:fldChar w:fldCharType="begin"/>
      </w:r>
      <w:r>
        <w:instrText xml:space="preserve"> REF _Ref136544259 \h </w:instrText>
      </w:r>
      <w:r>
        <w:fldChar w:fldCharType="separate"/>
      </w:r>
      <w:r>
        <w:t xml:space="preserve">Tabela </w:t>
      </w:r>
      <w:r>
        <w:rPr>
          <w:noProof/>
        </w:rPr>
        <w:t>71</w:t>
      </w:r>
      <w:r>
        <w:fldChar w:fldCharType="end"/>
      </w:r>
      <w:r>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t>Guilforda</w:t>
      </w:r>
      <w:proofErr w:type="spellEnd"/>
      <w:r>
        <w:t xml:space="preserve"> dotyczy związku statystycznego pomiędzy zatrudnieniem po 3. latach od ukończenia studiów przez absolwentów uczelni technicznych, a poziomem ich postrzeganej wartości 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4E435397" w14:textId="77777777" w:rsidR="00E37300" w:rsidRDefault="00E37300" w:rsidP="00E37300">
      <w:r>
        <w:t xml:space="preserve">Odnosząc się to hipotezy </w:t>
      </w:r>
      <w:r w:rsidRPr="00125CE3">
        <w:rPr>
          <w:b/>
          <w:bCs/>
        </w:rPr>
        <w:t>H2</w:t>
      </w:r>
      <w:r>
        <w:t>:</w:t>
      </w:r>
    </w:p>
    <w:p w14:paraId="07EA9E67" w14:textId="77777777" w:rsidR="00E37300" w:rsidRDefault="00E37300" w:rsidP="00E37300">
      <w:r w:rsidRPr="00711DEE">
        <w:rPr>
          <w:i/>
          <w:iCs/>
        </w:rPr>
        <w:t>Wyniki pomiaru satysfakcji interesariuszy są pozytywnie skorelowane z wartościami Indeksu Wyceny Rynkowej Absolwenta</w:t>
      </w:r>
      <w:r w:rsidRPr="00233788">
        <w:t>.</w:t>
      </w:r>
      <w:r>
        <w:t xml:space="preserve"> </w:t>
      </w:r>
    </w:p>
    <w:p w14:paraId="4ECB8107" w14:textId="77777777" w:rsidR="00E37300" w:rsidRPr="00711DEE" w:rsidRDefault="00E37300" w:rsidP="00E37300">
      <w:r w:rsidRPr="00711DEE">
        <w:t>Można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7021B871" w14:textId="77777777" w:rsidR="00E37300" w:rsidRDefault="00E37300" w:rsidP="00E37300">
      <w:pPr>
        <w:pStyle w:val="Wypunktowanie"/>
        <w:numPr>
          <w:ilvl w:val="0"/>
          <w:numId w:val="26"/>
        </w:numPr>
        <w:ind w:left="993" w:hanging="284"/>
      </w:pPr>
      <w:r>
        <w:t>H2a: Stopa zatrudnienia wśród absolwentów uczelni po roku od uzyskania dyplomu jest pozytywnie skorelowana z wartościami satysfakcji z usług uczelni.</w:t>
      </w:r>
    </w:p>
    <w:p w14:paraId="58ADAB27" w14:textId="77777777" w:rsidR="00E37300" w:rsidRDefault="00E37300" w:rsidP="00E37300">
      <w:pPr>
        <w:pStyle w:val="Wypunktowanie"/>
        <w:numPr>
          <w:ilvl w:val="0"/>
          <w:numId w:val="26"/>
        </w:numPr>
        <w:ind w:left="993" w:hanging="284"/>
      </w:pPr>
      <w:r>
        <w:t>H2b: Stopa zatrudnienia wśród absolwentów uczelni po 3 latach od uzyskania dyplomu jest pozytywnie skorelowana z wartościami satysfakcji z usług uczelni.</w:t>
      </w:r>
    </w:p>
    <w:p w14:paraId="198BEAC9" w14:textId="77777777" w:rsidR="00E37300" w:rsidRDefault="00E37300" w:rsidP="00E37300">
      <w:pPr>
        <w:pStyle w:val="Wypunktowanie"/>
        <w:numPr>
          <w:ilvl w:val="0"/>
          <w:numId w:val="26"/>
        </w:numPr>
        <w:ind w:left="993" w:hanging="284"/>
      </w:pPr>
      <w:r>
        <w:t>H2c: Poziom zarobków absolwentów uczelni po roku od uzyskania dyplomu jest pozytywnie skorelowany z wartościami satysfakcji z usług uczelni.</w:t>
      </w:r>
    </w:p>
    <w:p w14:paraId="27BADEEA" w14:textId="77777777" w:rsidR="00E37300" w:rsidRPr="00C660E7" w:rsidRDefault="00E37300" w:rsidP="00E37300">
      <w:pPr>
        <w:pStyle w:val="Wypunktowanie"/>
        <w:numPr>
          <w:ilvl w:val="0"/>
          <w:numId w:val="26"/>
        </w:numPr>
        <w:ind w:left="993" w:hanging="284"/>
      </w:pPr>
      <w:r>
        <w:t>H2d: Poziom zarobków absolwentów uczelni po 3 latach od uzyskania dyplomu jest pozytywnie skorelowany z wartościami satysfakcji z usług uczelni.</w:t>
      </w:r>
    </w:p>
    <w:p w14:paraId="47066BD5" w14:textId="77777777" w:rsidR="00E37300" w:rsidRDefault="00E37300" w:rsidP="00E37300">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5C63A664" w14:textId="77777777" w:rsidR="00E37300" w:rsidRDefault="00E37300" w:rsidP="00E37300">
      <w:pPr>
        <w:pStyle w:val="Wypunktowanie"/>
        <w:numPr>
          <w:ilvl w:val="0"/>
          <w:numId w:val="27"/>
        </w:numPr>
        <w:ind w:left="993" w:hanging="284"/>
      </w:pPr>
      <w:r>
        <w:t xml:space="preserve">Ad. H2a: nie ma podstaw do odrzucenia hipotezy zerowej mówiącej o braku związku między stopą zatrudnienia absolwentów po roku od ukończenia studiów, a poziomem ich satysfakcji z otrzymanych usług uczelni i dotyczy to wszystkich trzech badanych grup absolwentów uczelni technicznych, nietechnicznych oraz ogółem. W związku z tym należy stwierdzić, że: </w:t>
      </w:r>
    </w:p>
    <w:p w14:paraId="75F32643" w14:textId="77777777" w:rsidR="00E37300" w:rsidRPr="006C09A0" w:rsidRDefault="00E37300" w:rsidP="00E37300">
      <w:pPr>
        <w:pStyle w:val="Wypunktowanie"/>
        <w:numPr>
          <w:ilvl w:val="0"/>
          <w:numId w:val="0"/>
        </w:numPr>
        <w:ind w:left="992"/>
        <w:rPr>
          <w:i/>
          <w:iCs/>
        </w:rPr>
      </w:pPr>
      <w:r w:rsidRPr="006C09A0">
        <w:rPr>
          <w:i/>
          <w:iCs/>
        </w:rPr>
        <w:lastRenderedPageBreak/>
        <w:t xml:space="preserve">Stopa zatrudnienia wśród </w:t>
      </w:r>
      <w:r>
        <w:rPr>
          <w:i/>
          <w:iCs/>
        </w:rPr>
        <w:t xml:space="preserve">badanych </w:t>
      </w:r>
      <w:r w:rsidRPr="006C09A0">
        <w:rPr>
          <w:i/>
          <w:iCs/>
        </w:rPr>
        <w:t xml:space="preserve">absolwentów uczelni po roku od uzyskania dyplomu </w:t>
      </w:r>
      <w:r>
        <w:rPr>
          <w:i/>
          <w:iCs/>
        </w:rPr>
        <w:t>nie jest skorelowana z poziomem satysfakcji absolwentów z otrzymanej usługi niezależnie od rodzaju ukończonej uczelni (techniczne, nietechniczne)</w:t>
      </w:r>
      <w:r w:rsidRPr="006C09A0">
        <w:rPr>
          <w:i/>
          <w:iCs/>
        </w:rPr>
        <w:t>.</w:t>
      </w:r>
    </w:p>
    <w:p w14:paraId="0C0FD3AD" w14:textId="77777777" w:rsidR="00E37300" w:rsidRDefault="00E37300" w:rsidP="00E37300">
      <w:pPr>
        <w:pStyle w:val="Wypunktowanie"/>
        <w:numPr>
          <w:ilvl w:val="0"/>
          <w:numId w:val="27"/>
        </w:numPr>
        <w:ind w:left="993" w:hanging="284"/>
      </w:pPr>
      <w:r>
        <w:t xml:space="preserve">Ad. H2b: 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563846B9" w14:textId="77777777" w:rsidR="00E37300" w:rsidRPr="006C09A0" w:rsidRDefault="00E37300" w:rsidP="00E37300">
      <w:pPr>
        <w:pStyle w:val="Wypunktowanie"/>
        <w:numPr>
          <w:ilvl w:val="0"/>
          <w:numId w:val="0"/>
        </w:numPr>
        <w:ind w:left="992"/>
        <w:rPr>
          <w:i/>
          <w:iCs/>
        </w:rPr>
      </w:pPr>
      <w:r w:rsidRPr="006C09A0">
        <w:rPr>
          <w:i/>
          <w:iCs/>
        </w:rPr>
        <w:t xml:space="preserve">Stopa zatrudnienia wśród </w:t>
      </w:r>
      <w:r>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47FE0DDC" w14:textId="77777777" w:rsidR="00E37300" w:rsidRDefault="00E37300" w:rsidP="00E37300">
      <w:pPr>
        <w:pStyle w:val="Wypunktowanie"/>
        <w:numPr>
          <w:ilvl w:val="0"/>
          <w:numId w:val="27"/>
        </w:numPr>
        <w:ind w:left="993" w:hanging="284"/>
      </w:pPr>
      <w:r>
        <w:t xml:space="preserve">Ad. H2c: 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786684EA" w14:textId="77777777" w:rsidR="00E37300" w:rsidRPr="006C09A0" w:rsidRDefault="00E37300" w:rsidP="00E37300">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1005F69A" w14:textId="77777777" w:rsidR="00E37300" w:rsidRDefault="00E37300" w:rsidP="00E37300">
      <w:pPr>
        <w:pStyle w:val="Wypunktowanie"/>
        <w:numPr>
          <w:ilvl w:val="0"/>
          <w:numId w:val="27"/>
        </w:numPr>
        <w:ind w:left="993" w:hanging="284"/>
      </w:pPr>
      <w:r>
        <w:t xml:space="preserve">Ad. H2d: należy odrzucić hipotezę zerową mówiącą o braku związku między zarobkami absolwentów po 3. latach od ukończenia studiów, a poziomem ich satysfakcji z otrzymanych usług ogólnej grupie badanych absolwentów oraz w grupie absolwentów uczelni technicznych. Natomiast nie ma podstaw do odrzucenia tej hipotezy zerowej dla grupy absolwentów uczelni nietechnicznych. W związku z tym należy stwierdzić, że: </w:t>
      </w:r>
    </w:p>
    <w:p w14:paraId="27340361" w14:textId="4FD23382" w:rsidR="00CB4192" w:rsidRDefault="00E37300" w:rsidP="00E37300">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jest pozytywnie skorelowany z poziomem satysfakcji absolwentów z otrzymanej usługi całej badanej grupie absolwentów oraz w grupie absolwentów uczelni technicznych. Natomiast w grupie absolwentów uczelni nietechnicznych ta korelacja nie występuje.</w:t>
      </w:r>
    </w:p>
    <w:p w14:paraId="07FE9E9C" w14:textId="77777777" w:rsidR="00E37300" w:rsidRDefault="00E37300" w:rsidP="00E37300">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podrozdziale </w:t>
      </w:r>
      <w:r>
        <w:fldChar w:fldCharType="begin"/>
      </w:r>
      <w:r>
        <w:instrText xml:space="preserve"> REF _Ref66053927 \r \h </w:instrText>
      </w:r>
      <w:r>
        <w:fldChar w:fldCharType="separate"/>
      </w:r>
      <w:r>
        <w:t>1.3.3</w:t>
      </w:r>
      <w:r>
        <w:fldChar w:fldCharType="end"/>
      </w:r>
      <w:r>
        <w:t xml:space="preserve">.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czasie, więc przy podejmowaniu decyzji zarządczych warto uwzględniać perspektywę długoterminową. W celu wskazania zestawów mierników, które wydają się być wzajemnie powiązane w zakresie pomiaru jakości usług uczelni technicznych w niniejszym podrozdziale </w:t>
      </w:r>
      <w:r>
        <w:lastRenderedPageBreak/>
        <w:t>zostaną przedstawione wyniki 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4E178277" w14:textId="77777777" w:rsidR="00E37300" w:rsidRPr="00D81125" w:rsidRDefault="00E37300" w:rsidP="00E37300">
      <w:pPr>
        <w:rPr>
          <w:i/>
          <w:iCs/>
        </w:rPr>
      </w:pPr>
      <w:r w:rsidRPr="00D81125">
        <w:rPr>
          <w:i/>
          <w:iCs/>
        </w:rPr>
        <w:t>Wyniki Indeksu Wyceny Rynkowej Absolwenta polskich publicznych uczelni technicznych są pozytywnie skorelowane z jakością usług uczelni mierzoną przy pomocy rankingu Perspektywy.</w:t>
      </w:r>
    </w:p>
    <w:p w14:paraId="76F4E71E" w14:textId="77777777" w:rsidR="00E37300" w:rsidRDefault="00E37300" w:rsidP="00E37300">
      <w:pPr>
        <w:ind w:firstLine="0"/>
      </w:pPr>
      <w:r>
        <w:t xml:space="preserve">Hipoteza ta również jest związana z autorskim modelem relacji między parametrami jakości usług uczelni zaprezentowanym w podrozdziale </w:t>
      </w:r>
      <w:r>
        <w:fldChar w:fldCharType="begin"/>
      </w:r>
      <w:r>
        <w:instrText xml:space="preserve"> REF _Ref137972036 \r \h </w:instrText>
      </w:r>
      <w:r>
        <w:fldChar w:fldCharType="separate"/>
      </w:r>
      <w:r>
        <w:t>2.2.1</w:t>
      </w:r>
      <w:r>
        <w:fldChar w:fldCharType="end"/>
      </w:r>
      <w:r>
        <w:t xml:space="preserve"> (por. </w:t>
      </w:r>
      <w:r>
        <w:fldChar w:fldCharType="begin"/>
      </w:r>
      <w:r>
        <w:instrText xml:space="preserve"> REF _Ref437094338 \h </w:instrText>
      </w:r>
      <w:r>
        <w:fldChar w:fldCharType="separate"/>
      </w:r>
      <w:r w:rsidRPr="00BC4204">
        <w:t xml:space="preserve">Rysunek </w:t>
      </w:r>
      <w:r>
        <w:rPr>
          <w:noProof/>
        </w:rPr>
        <w:t>30</w:t>
      </w:r>
      <w:r>
        <w:fldChar w:fldCharType="end"/>
      </w:r>
      <w:r>
        <w:t>). Natomiast hipoteza H5 brzmiąca:</w:t>
      </w:r>
    </w:p>
    <w:p w14:paraId="2C536C93" w14:textId="77777777" w:rsidR="00E37300" w:rsidRPr="00D81125" w:rsidRDefault="00E37300" w:rsidP="00E37300">
      <w:pPr>
        <w:rPr>
          <w:i/>
          <w:iCs/>
        </w:rPr>
      </w:pPr>
      <w:r w:rsidRPr="00D81125">
        <w:rPr>
          <w:i/>
          <w:iCs/>
        </w:rPr>
        <w:t>Wyniki Indeksu Wyceny Rynkowej Absolwenta są pozytywnie skorelowane z wynikami oceny prestiżu uczelni</w:t>
      </w:r>
    </w:p>
    <w:p w14:paraId="177914DA" w14:textId="77777777" w:rsidR="00E37300" w:rsidRDefault="00E37300" w:rsidP="00E37300">
      <w:pPr>
        <w:ind w:firstLine="0"/>
      </w:pPr>
      <w:r>
        <w:t xml:space="preserve">została sformułowana na podstawie studium literatury wskazującego na kluczową rolę prestiżu uczelni w postrzeganiu jakości jej usług (por. </w:t>
      </w:r>
      <w:proofErr w:type="spellStart"/>
      <w:r>
        <w:t>podrozdz</w:t>
      </w:r>
      <w:proofErr w:type="spellEnd"/>
      <w:r>
        <w:t xml:space="preserve">. </w:t>
      </w:r>
      <w:r>
        <w:fldChar w:fldCharType="begin"/>
      </w:r>
      <w:r>
        <w:instrText xml:space="preserve"> REF _Ref137885104 \r \h </w:instrText>
      </w:r>
      <w:r>
        <w:fldChar w:fldCharType="separate"/>
      </w:r>
      <w:r>
        <w:t>1.2.3</w:t>
      </w:r>
      <w:r>
        <w:fldChar w:fldCharType="end"/>
      </w:r>
      <w:r>
        <w:t>).</w:t>
      </w:r>
    </w:p>
    <w:p w14:paraId="08BE2698" w14:textId="1B21B3AF" w:rsidR="00B80C08" w:rsidRDefault="00E37300" w:rsidP="00E37300">
      <w:r>
        <w:t xml:space="preserve">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(miejsc w rankingu)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Pr="00180BB4">
        <w:t xml:space="preserve">poziomie </w:t>
      </w:r>
      <w:r>
        <w:br/>
      </w:r>
      <w:r w:rsidRPr="00180BB4">
        <w:t>(r</w:t>
      </w:r>
      <w:r>
        <w:t> </w:t>
      </w:r>
      <w:r w:rsidRPr="00180BB4">
        <w:t>=</w:t>
      </w:r>
      <w:r>
        <w:t> </w:t>
      </w:r>
      <w:r w:rsidRPr="00180BB4">
        <w:t xml:space="preserve">-0,9749) wskazując na niemal pełną korelację. </w:t>
      </w:r>
      <w:r>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dokonano analizy korelacji pomiędzy wynikami w poszczególnych kategoriach oceny i oceną ogólną zarówno wyrażaną jako numer pozycji w rankingu, jak i wartość Wskaźnika Oceny Punktowej.</w:t>
      </w:r>
    </w:p>
    <w:p w14:paraId="60DD30C6" w14:textId="77777777" w:rsidR="001762B8" w:rsidRDefault="001762B8" w:rsidP="001762B8">
      <w:r>
        <w:lastRenderedPageBreak/>
        <w:t xml:space="preserve">Biorąc pod uwagę wnioski z analizy korelacji wskaźnika IWRA z satysfakcją, oraz analizy korelacji pomiędzy elementami składowymi wskaźnika IWRA obliczanego na podstawie bazy danych ELA (por. </w:t>
      </w:r>
      <w:proofErr w:type="spellStart"/>
      <w:r>
        <w:t>podrozdz</w:t>
      </w:r>
      <w:proofErr w:type="spellEnd"/>
      <w:r>
        <w:t xml:space="preserve">. </w:t>
      </w:r>
      <w:r>
        <w:fldChar w:fldCharType="begin"/>
      </w:r>
      <w:r>
        <w:instrText xml:space="preserve"> REF _Ref137910300 \r \h </w:instrText>
      </w:r>
      <w:r>
        <w:fldChar w:fldCharType="separate"/>
      </w:r>
      <w:r>
        <w:t>2.3.1</w:t>
      </w:r>
      <w:r>
        <w:fldChar w:fldCharType="end"/>
      </w:r>
      <w:r>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podrozdziale </w:t>
      </w:r>
      <w:r>
        <w:fldChar w:fldCharType="begin"/>
      </w:r>
      <w:r>
        <w:instrText xml:space="preserve"> REF _Ref137910300 \r \h </w:instrText>
      </w:r>
      <w:r>
        <w:fldChar w:fldCharType="separate"/>
      </w:r>
      <w:r>
        <w:t>2.3.1</w:t>
      </w:r>
      <w:r>
        <w:fldChar w:fldCharType="end"/>
      </w:r>
      <w:r>
        <w:t xml:space="preserve">. Ponieważ jednak w kolejnych analizach zostaną uwzględnione parametry pochodzące z danych z rankingów (Perspektywy 2022 oraz </w:t>
      </w:r>
      <w:proofErr w:type="spellStart"/>
      <w:r>
        <w:t>Webometrics</w:t>
      </w:r>
      <w:proofErr w:type="spellEnd"/>
      <w:r>
        <w:t xml:space="preserve"> z 1. poł. 2023 r.) oraz bazy danych ELA, to również wskaźnik IWRA-WWZ zostanie uwzględniony. Niemal wszystkie przeanalizowane korelacje wskazują na silniejsze związki parametrów związanych z zatrudnieniem i zarobkami absolwentów gdy dotyczą one okresu 3 lat po uzyskaniu dyplomu niż gdy dotyczą roku po ukończeniu studiów. Stąd też w Tabeli 75 przedstawiono niemal jedynie te korelacje, które odnoszą się do wartości mierzonych dla okresu po trzech latach od uzyskania dyplomu przez badanych absolwentów.</w:t>
      </w:r>
    </w:p>
    <w:p w14:paraId="20A50E59" w14:textId="77777777" w:rsidR="001762B8" w:rsidRDefault="001762B8" w:rsidP="001762B8">
      <w:pPr>
        <w:pStyle w:val="Tytutabeli"/>
      </w:pPr>
      <w:r>
        <w:t xml:space="preserve">Tabela </w:t>
      </w:r>
      <w:fldSimple w:instr=" SEQ Tabela \* ARABIC ">
        <w:r>
          <w:rPr>
            <w:noProof/>
          </w:rPr>
          <w:t>75</w:t>
        </w:r>
      </w:fldSimple>
      <w:r>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p>
    <w:tbl>
      <w:tblPr>
        <w:tblStyle w:val="TableGrid"/>
        <w:tblW w:w="0" w:type="auto"/>
        <w:tblInd w:w="113" w:type="dxa"/>
        <w:tblLook w:val="04A0" w:firstRow="1" w:lastRow="0" w:firstColumn="1" w:lastColumn="0" w:noHBand="0" w:noVBand="1"/>
      </w:tblPr>
      <w:tblGrid>
        <w:gridCol w:w="4536"/>
        <w:gridCol w:w="2268"/>
        <w:gridCol w:w="2268"/>
      </w:tblGrid>
      <w:tr w:rsidR="001762B8" w:rsidRPr="005D59E0" w14:paraId="371A086F" w14:textId="77777777" w:rsidTr="00F60234">
        <w:trPr>
          <w:cantSplit/>
          <w:tblHeader/>
        </w:trPr>
        <w:tc>
          <w:tcPr>
            <w:tcW w:w="4536" w:type="dxa"/>
            <w:vAlign w:val="center"/>
          </w:tcPr>
          <w:p w14:paraId="77242DD1" w14:textId="77777777" w:rsidR="001762B8" w:rsidRPr="005D59E0" w:rsidRDefault="001762B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1FEA1B0"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8DB307"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1762B8" w:rsidRPr="005D59E0" w14:paraId="7116FDA7" w14:textId="77777777" w:rsidTr="00F60234">
        <w:trPr>
          <w:cantSplit/>
        </w:trPr>
        <w:tc>
          <w:tcPr>
            <w:tcW w:w="4536" w:type="dxa"/>
            <w:vAlign w:val="center"/>
          </w:tcPr>
          <w:p w14:paraId="7CC24B95" w14:textId="77777777" w:rsidR="001762B8" w:rsidRPr="005D59E0" w:rsidRDefault="001762B8" w:rsidP="00F60234">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44DA9B59" w14:textId="77777777" w:rsidR="001762B8" w:rsidRPr="0007217F" w:rsidRDefault="001762B8" w:rsidP="00F60234">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118687DE" w14:textId="77777777" w:rsidR="001762B8" w:rsidRPr="009677FC"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4C8BBC7" w14:textId="77777777" w:rsidTr="00F60234">
        <w:trPr>
          <w:cantSplit/>
        </w:trPr>
        <w:tc>
          <w:tcPr>
            <w:tcW w:w="4536" w:type="dxa"/>
            <w:vAlign w:val="center"/>
          </w:tcPr>
          <w:p w14:paraId="1A0DDDBE" w14:textId="77777777" w:rsidR="001762B8" w:rsidRPr="005D59E0" w:rsidRDefault="001762B8" w:rsidP="00F60234">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21006F0F" w14:textId="77777777" w:rsidR="001762B8" w:rsidRPr="0081517D" w:rsidRDefault="001762B8" w:rsidP="00F60234">
            <w:pPr>
              <w:spacing w:before="60"/>
              <w:ind w:firstLine="0"/>
              <w:jc w:val="center"/>
              <w:rPr>
                <w:sz w:val="18"/>
                <w:szCs w:val="18"/>
                <w:lang w:val="pl-PL"/>
              </w:rPr>
            </w:pPr>
            <w:r w:rsidRPr="0081517D">
              <w:rPr>
                <w:sz w:val="18"/>
                <w:szCs w:val="18"/>
                <w:lang w:val="pl-PL"/>
              </w:rPr>
              <w:t>0,2436</w:t>
            </w:r>
          </w:p>
        </w:tc>
        <w:tc>
          <w:tcPr>
            <w:tcW w:w="2268" w:type="dxa"/>
            <w:vAlign w:val="center"/>
          </w:tcPr>
          <w:p w14:paraId="28B14C4C" w14:textId="77777777" w:rsidR="001762B8" w:rsidRPr="009677FC" w:rsidRDefault="001762B8" w:rsidP="00F60234">
            <w:pPr>
              <w:spacing w:before="60"/>
              <w:ind w:firstLine="0"/>
              <w:jc w:val="center"/>
              <w:rPr>
                <w:i/>
                <w:iCs/>
                <w:sz w:val="18"/>
                <w:szCs w:val="18"/>
                <w:lang w:val="pl-PL"/>
              </w:rPr>
            </w:pPr>
            <w:r w:rsidRPr="002569CD">
              <w:rPr>
                <w:i/>
                <w:iCs/>
                <w:sz w:val="18"/>
                <w:szCs w:val="18"/>
                <w:lang w:val="pl-PL"/>
              </w:rPr>
              <w:t>0,2747</w:t>
            </w:r>
          </w:p>
        </w:tc>
      </w:tr>
      <w:tr w:rsidR="001762B8" w:rsidRPr="005D59E0" w14:paraId="76DDF476" w14:textId="77777777" w:rsidTr="00F60234">
        <w:trPr>
          <w:cantSplit/>
        </w:trPr>
        <w:tc>
          <w:tcPr>
            <w:tcW w:w="4536" w:type="dxa"/>
            <w:vAlign w:val="center"/>
          </w:tcPr>
          <w:p w14:paraId="13D895AA" w14:textId="77777777" w:rsidR="001762B8" w:rsidRPr="00F310B6" w:rsidRDefault="001762B8" w:rsidP="00F60234">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76F26276"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4BB8428D"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4AA8E997" w14:textId="77777777" w:rsidTr="00F60234">
        <w:trPr>
          <w:cantSplit/>
        </w:trPr>
        <w:tc>
          <w:tcPr>
            <w:tcW w:w="4536" w:type="dxa"/>
            <w:vAlign w:val="center"/>
          </w:tcPr>
          <w:p w14:paraId="3BF83985" w14:textId="77777777" w:rsidR="001762B8" w:rsidRPr="00F310B6" w:rsidRDefault="001762B8" w:rsidP="00F60234">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3CC37776"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31CAC308"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4C39B56A" w14:textId="77777777" w:rsidTr="00F60234">
        <w:trPr>
          <w:cantSplit/>
        </w:trPr>
        <w:tc>
          <w:tcPr>
            <w:tcW w:w="4536" w:type="dxa"/>
            <w:vAlign w:val="center"/>
          </w:tcPr>
          <w:p w14:paraId="4D161DF8" w14:textId="77777777" w:rsidR="001762B8" w:rsidRPr="003205A8" w:rsidRDefault="001762B8" w:rsidP="00F60234">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6488A44F" w14:textId="77777777" w:rsidR="001762B8" w:rsidRPr="00343D95" w:rsidRDefault="001762B8" w:rsidP="00F60234">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69145625"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1D202BC7" w14:textId="77777777" w:rsidTr="00F60234">
        <w:trPr>
          <w:cantSplit/>
        </w:trPr>
        <w:tc>
          <w:tcPr>
            <w:tcW w:w="4536" w:type="dxa"/>
            <w:vAlign w:val="center"/>
          </w:tcPr>
          <w:p w14:paraId="5CF17388" w14:textId="77777777" w:rsidR="001762B8" w:rsidRPr="003205A8"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35EA01F2"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6D597D13" w14:textId="77777777" w:rsidR="001762B8" w:rsidRPr="00F310B6" w:rsidRDefault="001762B8" w:rsidP="00F60234">
            <w:pPr>
              <w:spacing w:before="60"/>
              <w:ind w:firstLine="0"/>
              <w:jc w:val="center"/>
              <w:rPr>
                <w:i/>
                <w:iCs/>
                <w:sz w:val="18"/>
                <w:szCs w:val="18"/>
                <w:lang w:val="pl-PL"/>
              </w:rPr>
            </w:pPr>
            <w:r w:rsidRPr="002569CD">
              <w:rPr>
                <w:i/>
                <w:iCs/>
                <w:sz w:val="18"/>
                <w:szCs w:val="18"/>
                <w:lang w:val="pl-PL"/>
              </w:rPr>
              <w:t>0,0238</w:t>
            </w:r>
          </w:p>
        </w:tc>
      </w:tr>
      <w:tr w:rsidR="001762B8" w:rsidRPr="005D59E0" w14:paraId="0734BFFD" w14:textId="77777777" w:rsidTr="00F60234">
        <w:trPr>
          <w:cantSplit/>
        </w:trPr>
        <w:tc>
          <w:tcPr>
            <w:tcW w:w="4536" w:type="dxa"/>
            <w:vAlign w:val="center"/>
          </w:tcPr>
          <w:p w14:paraId="763C3E17" w14:textId="77777777" w:rsidR="001762B8" w:rsidRPr="00425FAC" w:rsidRDefault="001762B8" w:rsidP="00F60234">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0026FF88" w14:textId="77777777" w:rsidR="001762B8" w:rsidRPr="002569CD" w:rsidRDefault="001762B8" w:rsidP="00F60234">
            <w:pPr>
              <w:spacing w:before="60"/>
              <w:ind w:firstLine="0"/>
              <w:jc w:val="center"/>
              <w:rPr>
                <w:b/>
                <w:bCs/>
                <w:sz w:val="18"/>
                <w:szCs w:val="18"/>
              </w:rPr>
            </w:pPr>
            <w:r w:rsidRPr="00563624">
              <w:rPr>
                <w:b/>
                <w:bCs/>
                <w:sz w:val="18"/>
                <w:szCs w:val="18"/>
                <w:lang w:val="pl-PL"/>
              </w:rPr>
              <w:t>-0,5818</w:t>
            </w:r>
          </w:p>
        </w:tc>
        <w:tc>
          <w:tcPr>
            <w:tcW w:w="2268" w:type="dxa"/>
            <w:vAlign w:val="center"/>
          </w:tcPr>
          <w:p w14:paraId="7325AB97" w14:textId="77777777" w:rsidR="001762B8" w:rsidRPr="002569CD" w:rsidRDefault="001762B8" w:rsidP="00F60234">
            <w:pPr>
              <w:spacing w:before="60"/>
              <w:ind w:firstLine="0"/>
              <w:jc w:val="center"/>
              <w:rPr>
                <w:i/>
                <w:iCs/>
                <w:sz w:val="18"/>
                <w:szCs w:val="18"/>
              </w:rPr>
            </w:pPr>
            <w:r w:rsidRPr="00563624">
              <w:rPr>
                <w:i/>
                <w:iCs/>
                <w:sz w:val="18"/>
                <w:szCs w:val="18"/>
                <w:lang w:val="pl-PL"/>
              </w:rPr>
              <w:t>0,0045</w:t>
            </w:r>
          </w:p>
        </w:tc>
      </w:tr>
      <w:tr w:rsidR="001762B8" w:rsidRPr="005D59E0" w14:paraId="1FA67382" w14:textId="77777777" w:rsidTr="00F60234">
        <w:trPr>
          <w:cantSplit/>
        </w:trPr>
        <w:tc>
          <w:tcPr>
            <w:tcW w:w="4536" w:type="dxa"/>
            <w:vAlign w:val="center"/>
          </w:tcPr>
          <w:p w14:paraId="0DB5FFA4" w14:textId="77777777" w:rsidR="001762B8" w:rsidRPr="00F310B6"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A1CE8EF"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6220CEB2"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41E0014C" w14:textId="77777777" w:rsidTr="00F60234">
        <w:trPr>
          <w:cantSplit/>
        </w:trPr>
        <w:tc>
          <w:tcPr>
            <w:tcW w:w="4536" w:type="dxa"/>
            <w:vAlign w:val="center"/>
          </w:tcPr>
          <w:p w14:paraId="4FAA0AD5" w14:textId="77777777" w:rsidR="001762B8" w:rsidRPr="003205A8"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496E6798" w14:textId="77777777" w:rsidR="001762B8" w:rsidRPr="002569CD" w:rsidRDefault="001762B8" w:rsidP="00F60234">
            <w:pPr>
              <w:spacing w:before="60"/>
              <w:ind w:firstLine="0"/>
              <w:jc w:val="center"/>
              <w:rPr>
                <w:sz w:val="18"/>
                <w:szCs w:val="18"/>
                <w:lang w:val="pl-PL"/>
              </w:rPr>
            </w:pPr>
            <w:r w:rsidRPr="002569CD">
              <w:rPr>
                <w:sz w:val="18"/>
                <w:szCs w:val="18"/>
                <w:lang w:val="pl-PL"/>
              </w:rPr>
              <w:t>-0,2779</w:t>
            </w:r>
          </w:p>
        </w:tc>
        <w:tc>
          <w:tcPr>
            <w:tcW w:w="2268" w:type="dxa"/>
            <w:vAlign w:val="center"/>
          </w:tcPr>
          <w:p w14:paraId="2B89005F" w14:textId="77777777" w:rsidR="001762B8" w:rsidRPr="00F310B6" w:rsidRDefault="001762B8" w:rsidP="00F60234">
            <w:pPr>
              <w:spacing w:before="60"/>
              <w:ind w:firstLine="0"/>
              <w:jc w:val="center"/>
              <w:rPr>
                <w:i/>
                <w:iCs/>
                <w:sz w:val="18"/>
                <w:szCs w:val="18"/>
                <w:lang w:val="pl-PL"/>
              </w:rPr>
            </w:pPr>
            <w:r w:rsidRPr="002569CD">
              <w:rPr>
                <w:i/>
                <w:iCs/>
                <w:sz w:val="18"/>
                <w:szCs w:val="18"/>
                <w:lang w:val="pl-PL"/>
              </w:rPr>
              <w:t>0,2105</w:t>
            </w:r>
          </w:p>
        </w:tc>
      </w:tr>
      <w:tr w:rsidR="001762B8" w:rsidRPr="005D59E0" w14:paraId="32F85D7D" w14:textId="77777777" w:rsidTr="00F60234">
        <w:trPr>
          <w:cantSplit/>
        </w:trPr>
        <w:tc>
          <w:tcPr>
            <w:tcW w:w="4536" w:type="dxa"/>
            <w:vAlign w:val="center"/>
          </w:tcPr>
          <w:p w14:paraId="499E90B5" w14:textId="77777777" w:rsidR="001762B8" w:rsidRPr="00F310B6"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63225042" w14:textId="77777777" w:rsidR="001762B8" w:rsidRPr="002569CD" w:rsidRDefault="001762B8" w:rsidP="00F60234">
            <w:pPr>
              <w:spacing w:before="60"/>
              <w:ind w:firstLine="0"/>
              <w:jc w:val="center"/>
              <w:rPr>
                <w:sz w:val="18"/>
                <w:szCs w:val="18"/>
                <w:lang w:val="pl-PL"/>
              </w:rPr>
            </w:pPr>
            <w:r w:rsidRPr="002569CD">
              <w:rPr>
                <w:sz w:val="18"/>
                <w:szCs w:val="18"/>
                <w:lang w:val="pl-PL"/>
              </w:rPr>
              <w:t>-0,3651</w:t>
            </w:r>
          </w:p>
        </w:tc>
        <w:tc>
          <w:tcPr>
            <w:tcW w:w="2268" w:type="dxa"/>
            <w:vAlign w:val="center"/>
          </w:tcPr>
          <w:p w14:paraId="366DF262" w14:textId="77777777" w:rsidR="001762B8" w:rsidRPr="00F310B6" w:rsidRDefault="001762B8" w:rsidP="00F60234">
            <w:pPr>
              <w:spacing w:before="60"/>
              <w:ind w:firstLine="0"/>
              <w:jc w:val="center"/>
              <w:rPr>
                <w:i/>
                <w:iCs/>
                <w:sz w:val="18"/>
                <w:szCs w:val="18"/>
                <w:lang w:val="pl-PL"/>
              </w:rPr>
            </w:pPr>
            <w:r w:rsidRPr="002569CD">
              <w:rPr>
                <w:i/>
                <w:iCs/>
                <w:sz w:val="18"/>
                <w:szCs w:val="18"/>
                <w:lang w:val="pl-PL"/>
              </w:rPr>
              <w:t>0,0947</w:t>
            </w:r>
          </w:p>
        </w:tc>
      </w:tr>
      <w:tr w:rsidR="001762B8" w:rsidRPr="005D59E0" w14:paraId="5C2685D6" w14:textId="77777777" w:rsidTr="00F60234">
        <w:trPr>
          <w:cantSplit/>
        </w:trPr>
        <w:tc>
          <w:tcPr>
            <w:tcW w:w="4536" w:type="dxa"/>
            <w:vAlign w:val="center"/>
          </w:tcPr>
          <w:p w14:paraId="7D274D9D"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67D96BA1"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1B02F966"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0,0140</w:t>
            </w:r>
          </w:p>
        </w:tc>
      </w:tr>
      <w:tr w:rsidR="001762B8" w:rsidRPr="005D59E0" w14:paraId="0CA8B3BB" w14:textId="77777777" w:rsidTr="00F60234">
        <w:trPr>
          <w:cantSplit/>
        </w:trPr>
        <w:tc>
          <w:tcPr>
            <w:tcW w:w="4536" w:type="dxa"/>
            <w:vAlign w:val="center"/>
          </w:tcPr>
          <w:p w14:paraId="4CE93D08"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AD73107" w14:textId="77777777" w:rsidR="001762B8" w:rsidRPr="00877C7F" w:rsidRDefault="001762B8" w:rsidP="00F60234">
            <w:pPr>
              <w:spacing w:before="60"/>
              <w:ind w:firstLine="0"/>
              <w:jc w:val="center"/>
              <w:rPr>
                <w:b/>
                <w:bCs/>
                <w:sz w:val="18"/>
                <w:szCs w:val="18"/>
              </w:rPr>
            </w:pPr>
            <w:r w:rsidRPr="00877C7F">
              <w:rPr>
                <w:b/>
                <w:bCs/>
                <w:sz w:val="18"/>
                <w:szCs w:val="18"/>
                <w:lang w:val="pl-PL"/>
              </w:rPr>
              <w:t>-0,6192</w:t>
            </w:r>
          </w:p>
        </w:tc>
        <w:tc>
          <w:tcPr>
            <w:tcW w:w="2268" w:type="dxa"/>
            <w:vAlign w:val="center"/>
          </w:tcPr>
          <w:p w14:paraId="1C809A35" w14:textId="77777777" w:rsidR="001762B8" w:rsidRPr="00877C7F" w:rsidRDefault="001762B8" w:rsidP="00F60234">
            <w:pPr>
              <w:spacing w:before="60"/>
              <w:ind w:firstLine="0"/>
              <w:jc w:val="center"/>
              <w:rPr>
                <w:i/>
                <w:iCs/>
                <w:sz w:val="18"/>
                <w:szCs w:val="18"/>
              </w:rPr>
            </w:pPr>
            <w:r w:rsidRPr="00877C7F">
              <w:rPr>
                <w:i/>
                <w:iCs/>
                <w:sz w:val="18"/>
                <w:szCs w:val="18"/>
                <w:lang w:val="pl-PL"/>
              </w:rPr>
              <w:t>0,0021</w:t>
            </w:r>
          </w:p>
        </w:tc>
      </w:tr>
      <w:tr w:rsidR="001762B8" w:rsidRPr="005D59E0" w14:paraId="0CA22E2C" w14:textId="77777777" w:rsidTr="00F60234">
        <w:trPr>
          <w:cantSplit/>
        </w:trPr>
        <w:tc>
          <w:tcPr>
            <w:tcW w:w="4536" w:type="dxa"/>
            <w:vAlign w:val="center"/>
          </w:tcPr>
          <w:p w14:paraId="3F03C38F" w14:textId="77777777" w:rsidR="001762B8" w:rsidRPr="00083628"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0E720863"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7B883B9"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03B1BBCB" w14:textId="77777777" w:rsidTr="00F60234">
        <w:trPr>
          <w:cantSplit/>
        </w:trPr>
        <w:tc>
          <w:tcPr>
            <w:tcW w:w="4536" w:type="dxa"/>
            <w:vAlign w:val="center"/>
          </w:tcPr>
          <w:p w14:paraId="44D1F8EB" w14:textId="77777777" w:rsidR="001762B8" w:rsidRPr="00F310B6"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46472C48" w14:textId="77777777" w:rsidR="001762B8" w:rsidRPr="00877C7F" w:rsidRDefault="001762B8" w:rsidP="00F60234">
            <w:pPr>
              <w:spacing w:before="60"/>
              <w:ind w:firstLine="0"/>
              <w:jc w:val="center"/>
              <w:rPr>
                <w:sz w:val="18"/>
                <w:szCs w:val="18"/>
                <w:lang w:val="pl-PL"/>
              </w:rPr>
            </w:pPr>
            <w:r w:rsidRPr="00877C7F">
              <w:rPr>
                <w:sz w:val="18"/>
                <w:szCs w:val="18"/>
                <w:lang w:val="pl-PL"/>
              </w:rPr>
              <w:t>-0,3207</w:t>
            </w:r>
          </w:p>
        </w:tc>
        <w:tc>
          <w:tcPr>
            <w:tcW w:w="2268" w:type="dxa"/>
            <w:vAlign w:val="center"/>
          </w:tcPr>
          <w:p w14:paraId="337AA8FD"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0,1456</w:t>
            </w:r>
          </w:p>
        </w:tc>
      </w:tr>
      <w:tr w:rsidR="001762B8" w:rsidRPr="005D59E0" w14:paraId="01A2B4DB" w14:textId="77777777" w:rsidTr="00F60234">
        <w:trPr>
          <w:cantSplit/>
        </w:trPr>
        <w:tc>
          <w:tcPr>
            <w:tcW w:w="4536" w:type="dxa"/>
            <w:vAlign w:val="center"/>
          </w:tcPr>
          <w:p w14:paraId="547E11F8" w14:textId="77777777" w:rsidR="001762B8" w:rsidRPr="001F5E75" w:rsidRDefault="001762B8" w:rsidP="00F60234">
            <w:pPr>
              <w:keepNext/>
              <w:spacing w:before="60" w:line="276" w:lineRule="auto"/>
              <w:ind w:firstLine="0"/>
              <w:jc w:val="left"/>
              <w:rPr>
                <w:sz w:val="18"/>
                <w:szCs w:val="18"/>
                <w:lang w:val="en-GB"/>
              </w:rPr>
            </w:pPr>
            <w:proofErr w:type="spellStart"/>
            <w:r w:rsidRPr="001F5E75">
              <w:rPr>
                <w:sz w:val="18"/>
                <w:szCs w:val="18"/>
                <w:lang w:val="en-GB"/>
              </w:rPr>
              <w:lastRenderedPageBreak/>
              <w:t>Pozycja</w:t>
            </w:r>
            <w:proofErr w:type="spellEnd"/>
            <w:r w:rsidRPr="001F5E75">
              <w:rPr>
                <w:sz w:val="18"/>
                <w:szCs w:val="18"/>
                <w:lang w:val="en-GB"/>
              </w:rPr>
              <w:t xml:space="preserve"> Webometrics Country 2023H1 vs WWZ_3R</w:t>
            </w:r>
          </w:p>
        </w:tc>
        <w:tc>
          <w:tcPr>
            <w:tcW w:w="2268" w:type="dxa"/>
            <w:vAlign w:val="center"/>
          </w:tcPr>
          <w:p w14:paraId="03842BEB" w14:textId="77777777" w:rsidR="001762B8" w:rsidRPr="00877C7F" w:rsidRDefault="001762B8" w:rsidP="00F60234">
            <w:pPr>
              <w:keepNext/>
              <w:spacing w:before="60"/>
              <w:ind w:firstLine="0"/>
              <w:jc w:val="center"/>
              <w:rPr>
                <w:sz w:val="18"/>
                <w:szCs w:val="18"/>
                <w:lang w:val="pl-PL"/>
              </w:rPr>
            </w:pPr>
            <w:r w:rsidRPr="00877C7F">
              <w:rPr>
                <w:sz w:val="18"/>
                <w:szCs w:val="18"/>
                <w:lang w:val="pl-PL"/>
              </w:rPr>
              <w:t>-0,4128</w:t>
            </w:r>
          </w:p>
        </w:tc>
        <w:tc>
          <w:tcPr>
            <w:tcW w:w="2268" w:type="dxa"/>
            <w:vAlign w:val="center"/>
          </w:tcPr>
          <w:p w14:paraId="00957B2A" w14:textId="77777777" w:rsidR="001762B8" w:rsidRPr="00F310B6" w:rsidRDefault="001762B8" w:rsidP="00F60234">
            <w:pPr>
              <w:keepNext/>
              <w:spacing w:before="60"/>
              <w:ind w:firstLine="0"/>
              <w:jc w:val="center"/>
              <w:rPr>
                <w:i/>
                <w:iCs/>
                <w:sz w:val="18"/>
                <w:szCs w:val="18"/>
                <w:lang w:val="pl-PL"/>
              </w:rPr>
            </w:pPr>
            <w:r w:rsidRPr="00877C7F">
              <w:rPr>
                <w:i/>
                <w:iCs/>
                <w:sz w:val="18"/>
                <w:szCs w:val="18"/>
                <w:lang w:val="pl-PL"/>
              </w:rPr>
              <w:t>0,0562</w:t>
            </w:r>
          </w:p>
        </w:tc>
      </w:tr>
    </w:tbl>
    <w:p w14:paraId="5A00EAAF" w14:textId="7777777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70381898" w14:textId="77777777" w:rsidR="001762B8" w:rsidRDefault="001762B8" w:rsidP="001762B8">
      <w:r>
        <w:t xml:space="preserve">Wśród korelacji wskaźników IWRA i ich składowych ze Wskaźnikiem Oceny Punktowej (WOP), wybranym na podstawie wcześniejszych analiz do reprezentowania ogólnej oceny rankingowej rankingu Perspektywy 2022, niemal wszystkie z przedstawionych w Tabeli 75 są silnie pozytywnie skorelowane i istotne statystycznie na poziomie istotności </w:t>
      </w:r>
      <w:r>
        <w:rPr>
          <w:rFonts w:cs="Arial"/>
        </w:rPr>
        <w:t>α</w:t>
      </w:r>
      <w:r>
        <w:t xml:space="preserve"> = 0,05. Jedynym wyjątkiem jest relacja WOP z wartościami stopy zatrudnienia, dla których korelacja jest na tyle słaba, że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 </w:t>
      </w:r>
    </w:p>
    <w:p w14:paraId="331468B8" w14:textId="77777777" w:rsidR="001762B8" w:rsidRDefault="001762B8" w:rsidP="001762B8">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uwzględniając kontekst przeprowadzonych badań należy stwierdzić, że: </w:t>
      </w:r>
    </w:p>
    <w:p w14:paraId="31022B18" w14:textId="77777777" w:rsidR="001762B8" w:rsidRPr="007A7290" w:rsidRDefault="001762B8" w:rsidP="001762B8">
      <w:pPr>
        <w:pStyle w:val="Wypunktowanie"/>
        <w:numPr>
          <w:ilvl w:val="0"/>
          <w:numId w:val="0"/>
        </w:numPr>
        <w:ind w:left="709"/>
        <w:rPr>
          <w:i/>
          <w:iCs/>
        </w:rPr>
      </w:pPr>
      <w:r w:rsidRPr="00D81125">
        <w:rPr>
          <w:i/>
          <w:iCs/>
        </w:rPr>
        <w:t>Wyniki Indeksu Wyceny Rynkowej Absolwenta polskich publicznych uczelni technicznych</w:t>
      </w:r>
      <w:r>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3B3BFFCD" w14:textId="77777777" w:rsidR="001762B8" w:rsidRDefault="001762B8" w:rsidP="001762B8">
      <w:r>
        <w:t xml:space="preserve">Co więcej na podstawie przedstawionych wyników analiz można stwierdzić, że wyniki IWRA są również pozytywnie skorelowane z wynikami rankingu </w:t>
      </w:r>
      <w:proofErr w:type="spellStart"/>
      <w:r>
        <w:t>Webometrics</w:t>
      </w:r>
      <w:proofErr w:type="spellEnd"/>
      <w:r>
        <w:t xml:space="preserve"> dla polskich uczelni technicznych. Wartości tych korelacji mają znak ujemny, gdyż są to korelacje obliczane na podstawie numeru pozycji w rankingu, a więc im lepsza pozycja uczelni w rankingu tym niższa wartość numeru pozycji. Pozytywne, istotne statystycznie na poziomie istotności </w:t>
      </w:r>
      <w:r>
        <w:rPr>
          <w:rFonts w:cs="Arial"/>
        </w:rPr>
        <w:t>α</w:t>
      </w:r>
      <w:r>
        <w:t xml:space="preserve"> = 0,05 korelacje IWRA, IWRA-WWZ i stopy zatrudnienia absolwentów po 3 latach od ukończenia studiów występują zarówno dla pozycji polskich uczelni technicznych w wersji globalnej Rankingu (</w:t>
      </w:r>
      <w:proofErr w:type="spellStart"/>
      <w:r w:rsidRPr="00CC7DA6">
        <w:t>Webometrics</w:t>
      </w:r>
      <w:proofErr w:type="spellEnd"/>
      <w:r w:rsidRPr="00CC7DA6">
        <w:t xml:space="preserve"> World 2023H1</w:t>
      </w:r>
      <w:r>
        <w:t>), jak i w wersji tylko dla Polski (</w:t>
      </w:r>
      <w:proofErr w:type="spellStart"/>
      <w:r w:rsidRPr="00CC7DA6">
        <w:t>Webometrics</w:t>
      </w:r>
      <w:proofErr w:type="spellEnd"/>
      <w:r w:rsidRPr="00CC7DA6">
        <w:t xml:space="preserve"> Country 2023H1</w:t>
      </w:r>
      <w:r>
        <w:t xml:space="preserve">). Analizy te odnoszą się do wyników rankingu </w:t>
      </w:r>
      <w:proofErr w:type="spellStart"/>
      <w:r>
        <w:t>Webometrics</w:t>
      </w:r>
      <w:proofErr w:type="spellEnd"/>
      <w:r>
        <w:t xml:space="preserve"> w edycji ze stycznia 2023 roku (no 1 poł. roku). Co ciekawe wartości korelacji dla wersji krajowej Rankingu i obu wskaźników IWRA są wyraźnie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t>Webometrics</w:t>
      </w:r>
      <w:proofErr w:type="spellEnd"/>
      <w:r>
        <w:t xml:space="preserve">. Jest to o tyle zaskakujące, że zarówno dla wersji światowej, jak i krajowej korelacje te osiągają wartości powyżej r = 0,8, a w przypadku oceny ogólnej rankingu Perspektywy 2022 (WOP) analogiczna korelacja jest tak słaba, że nie jest istotna statystycznie. Wyniki takie wskazują na zjawisko istotnie większego powiązania statystycznego rezultatów rankingu Perspektywy 2022 z wynikami pomiarów </w:t>
      </w:r>
      <w:r>
        <w:lastRenderedPageBreak/>
        <w:t xml:space="preserve">zarobków absolwentów, a rezultatów rankingu </w:t>
      </w:r>
      <w:proofErr w:type="spellStart"/>
      <w:r>
        <w:t>Webometrics</w:t>
      </w:r>
      <w:proofErr w:type="spellEnd"/>
      <w:r>
        <w:t xml:space="preserve"> z 1. poł. 2023 z wynikami pomiarów stopy zatrudnienia absolwentów. Stąd też prawdopodobnie wskaźniki IWRA, czy to w wersji bazującej na nominalnych miarach zarobków czy w wersji bazującej na względnych miarach zarobków, wykazują pozytywne korelacje z wynikami tych rankingów, ale o mniejszej sile niż te dla wspomnianych wyżej zależności.</w:t>
      </w:r>
    </w:p>
    <w:p w14:paraId="325151FD" w14:textId="77777777" w:rsidR="001762B8" w:rsidRDefault="001762B8" w:rsidP="001762B8">
      <w:pPr>
        <w:pStyle w:val="Tytutabeli"/>
      </w:pPr>
      <w:r w:rsidRPr="003A7FBB">
        <w:t>Tabela</w:t>
      </w:r>
      <w:r>
        <w:t xml:space="preserve"> </w:t>
      </w:r>
      <w:fldSimple w:instr=" SEQ Tabela \* ARABIC ">
        <w:r>
          <w:rPr>
            <w:noProof/>
          </w:rPr>
          <w:t>76</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p>
    <w:tbl>
      <w:tblPr>
        <w:tblStyle w:val="TableGrid"/>
        <w:tblW w:w="0" w:type="auto"/>
        <w:tblInd w:w="113" w:type="dxa"/>
        <w:tblLook w:val="04A0" w:firstRow="1" w:lastRow="0" w:firstColumn="1" w:lastColumn="0" w:noHBand="0" w:noVBand="1"/>
      </w:tblPr>
      <w:tblGrid>
        <w:gridCol w:w="4536"/>
        <w:gridCol w:w="2268"/>
        <w:gridCol w:w="2268"/>
      </w:tblGrid>
      <w:tr w:rsidR="001762B8" w:rsidRPr="005D59E0" w14:paraId="228C3551" w14:textId="77777777" w:rsidTr="00F60234">
        <w:trPr>
          <w:cantSplit/>
          <w:tblHeader/>
        </w:trPr>
        <w:tc>
          <w:tcPr>
            <w:tcW w:w="4536" w:type="dxa"/>
            <w:vAlign w:val="center"/>
          </w:tcPr>
          <w:p w14:paraId="74C32E6D" w14:textId="77777777" w:rsidR="001762B8" w:rsidRPr="005D59E0" w:rsidRDefault="001762B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7ED9026E"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63F3975"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1762B8" w:rsidRPr="005D59E0" w14:paraId="646B2902" w14:textId="77777777" w:rsidTr="00F60234">
        <w:trPr>
          <w:cantSplit/>
        </w:trPr>
        <w:tc>
          <w:tcPr>
            <w:tcW w:w="4536" w:type="dxa"/>
            <w:vAlign w:val="center"/>
          </w:tcPr>
          <w:p w14:paraId="77E628E8" w14:textId="77777777" w:rsidR="001762B8" w:rsidRPr="00F310B6" w:rsidRDefault="001762B8" w:rsidP="00F60234">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53BC4D3B"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79EBC17F"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7B02C49E" w14:textId="77777777" w:rsidTr="00F60234">
        <w:trPr>
          <w:cantSplit/>
        </w:trPr>
        <w:tc>
          <w:tcPr>
            <w:tcW w:w="4536" w:type="dxa"/>
            <w:vAlign w:val="center"/>
          </w:tcPr>
          <w:p w14:paraId="7E1125F0" w14:textId="77777777" w:rsidR="001762B8" w:rsidRPr="00F310B6" w:rsidRDefault="001762B8" w:rsidP="00F60234">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2E95DD2"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7DC14862"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3F5BB82" w14:textId="77777777" w:rsidTr="00F60234">
        <w:trPr>
          <w:cantSplit/>
        </w:trPr>
        <w:tc>
          <w:tcPr>
            <w:tcW w:w="4536" w:type="dxa"/>
            <w:vAlign w:val="center"/>
          </w:tcPr>
          <w:p w14:paraId="343DECB1" w14:textId="77777777" w:rsidR="001762B8" w:rsidRPr="003205A8"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46AE0F8D" w14:textId="77777777" w:rsidR="001762B8" w:rsidRPr="00877C7F" w:rsidRDefault="001762B8" w:rsidP="00F60234">
            <w:pPr>
              <w:spacing w:before="60"/>
              <w:ind w:firstLine="0"/>
              <w:jc w:val="center"/>
              <w:rPr>
                <w:sz w:val="18"/>
                <w:szCs w:val="18"/>
                <w:lang w:val="pl-PL"/>
              </w:rPr>
            </w:pPr>
            <w:r w:rsidRPr="00877C7F">
              <w:rPr>
                <w:sz w:val="18"/>
                <w:szCs w:val="18"/>
                <w:lang w:val="pl-PL"/>
              </w:rPr>
              <w:t>-0,3184</w:t>
            </w:r>
          </w:p>
        </w:tc>
        <w:tc>
          <w:tcPr>
            <w:tcW w:w="2268" w:type="dxa"/>
            <w:vAlign w:val="center"/>
          </w:tcPr>
          <w:p w14:paraId="1E97787B"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0,1486</w:t>
            </w:r>
          </w:p>
        </w:tc>
      </w:tr>
      <w:tr w:rsidR="001762B8" w:rsidRPr="005D59E0" w14:paraId="12C9CDC3" w14:textId="77777777" w:rsidTr="00F60234">
        <w:trPr>
          <w:cantSplit/>
        </w:trPr>
        <w:tc>
          <w:tcPr>
            <w:tcW w:w="4536" w:type="dxa"/>
            <w:vAlign w:val="center"/>
          </w:tcPr>
          <w:p w14:paraId="7527463C"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7EBE6E18" w14:textId="77777777" w:rsidR="001762B8" w:rsidRPr="00E62695" w:rsidRDefault="001762B8" w:rsidP="00F60234">
            <w:pPr>
              <w:spacing w:before="60"/>
              <w:ind w:firstLine="0"/>
              <w:jc w:val="center"/>
              <w:rPr>
                <w:sz w:val="18"/>
                <w:szCs w:val="18"/>
                <w:lang w:val="pl-PL"/>
              </w:rPr>
            </w:pPr>
            <w:r w:rsidRPr="00E62695">
              <w:rPr>
                <w:sz w:val="18"/>
                <w:szCs w:val="18"/>
                <w:lang w:val="pl-PL"/>
              </w:rPr>
              <w:t>-0,3728</w:t>
            </w:r>
          </w:p>
        </w:tc>
        <w:tc>
          <w:tcPr>
            <w:tcW w:w="2268" w:type="dxa"/>
            <w:vAlign w:val="center"/>
          </w:tcPr>
          <w:p w14:paraId="6A928A20" w14:textId="77777777" w:rsidR="001762B8" w:rsidRPr="00F310B6" w:rsidRDefault="001762B8" w:rsidP="00F60234">
            <w:pPr>
              <w:spacing w:before="60"/>
              <w:ind w:firstLine="0"/>
              <w:jc w:val="center"/>
              <w:rPr>
                <w:i/>
                <w:iCs/>
                <w:sz w:val="18"/>
                <w:szCs w:val="18"/>
                <w:lang w:val="pl-PL"/>
              </w:rPr>
            </w:pPr>
            <w:r w:rsidRPr="00E62695">
              <w:rPr>
                <w:i/>
                <w:iCs/>
                <w:sz w:val="18"/>
                <w:szCs w:val="18"/>
                <w:lang w:val="pl-PL"/>
              </w:rPr>
              <w:t>0,0875</w:t>
            </w:r>
          </w:p>
        </w:tc>
      </w:tr>
      <w:tr w:rsidR="001762B8" w:rsidRPr="005D59E0" w14:paraId="2577B2D9" w14:textId="77777777" w:rsidTr="00F60234">
        <w:trPr>
          <w:cantSplit/>
        </w:trPr>
        <w:tc>
          <w:tcPr>
            <w:tcW w:w="4536" w:type="dxa"/>
            <w:vAlign w:val="center"/>
          </w:tcPr>
          <w:p w14:paraId="62E7670A" w14:textId="77777777" w:rsidR="001762B8" w:rsidRPr="005D59E0" w:rsidRDefault="001762B8" w:rsidP="00F60234">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6268C31F" w14:textId="77777777" w:rsidR="001762B8" w:rsidRPr="0007217F" w:rsidRDefault="001762B8" w:rsidP="00F60234">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681269F4" w14:textId="77777777" w:rsidR="001762B8" w:rsidRPr="009677FC"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F1AE527" w14:textId="77777777" w:rsidTr="00F60234">
        <w:trPr>
          <w:cantSplit/>
        </w:trPr>
        <w:tc>
          <w:tcPr>
            <w:tcW w:w="4536" w:type="dxa"/>
            <w:vAlign w:val="center"/>
          </w:tcPr>
          <w:p w14:paraId="7C14F64F"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4B3A3FD7"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14B000C9"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59BCBC56" w14:textId="77777777" w:rsidTr="00F60234">
        <w:trPr>
          <w:cantSplit/>
        </w:trPr>
        <w:tc>
          <w:tcPr>
            <w:tcW w:w="4536" w:type="dxa"/>
            <w:vAlign w:val="center"/>
          </w:tcPr>
          <w:p w14:paraId="05D5E39C"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7989945C" w14:textId="77777777" w:rsidR="001762B8" w:rsidRPr="00A92110" w:rsidRDefault="001762B8" w:rsidP="00F60234">
            <w:pPr>
              <w:spacing w:before="60"/>
              <w:ind w:firstLine="0"/>
              <w:jc w:val="center"/>
              <w:rPr>
                <w:sz w:val="18"/>
                <w:szCs w:val="18"/>
                <w:lang w:val="pl-PL"/>
              </w:rPr>
            </w:pPr>
            <w:r w:rsidRPr="00A92110">
              <w:rPr>
                <w:sz w:val="18"/>
                <w:szCs w:val="18"/>
                <w:lang w:val="pl-PL"/>
              </w:rPr>
              <w:t>0,1190</w:t>
            </w:r>
          </w:p>
        </w:tc>
        <w:tc>
          <w:tcPr>
            <w:tcW w:w="2268" w:type="dxa"/>
            <w:vAlign w:val="center"/>
          </w:tcPr>
          <w:p w14:paraId="2E0D9292"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0,5979</w:t>
            </w:r>
          </w:p>
        </w:tc>
      </w:tr>
      <w:tr w:rsidR="001762B8" w:rsidRPr="005D59E0" w14:paraId="07A7A954" w14:textId="77777777" w:rsidTr="00F60234">
        <w:trPr>
          <w:cantSplit/>
        </w:trPr>
        <w:tc>
          <w:tcPr>
            <w:tcW w:w="4536" w:type="dxa"/>
            <w:vAlign w:val="center"/>
          </w:tcPr>
          <w:p w14:paraId="38920C27" w14:textId="77777777" w:rsidR="001762B8" w:rsidRPr="00E62695" w:rsidRDefault="001762B8" w:rsidP="00F60234">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55E916FF" w14:textId="77777777" w:rsidR="001762B8" w:rsidRPr="00E62695" w:rsidRDefault="001762B8" w:rsidP="00F60234">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6A2424E1"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0,0859</w:t>
            </w:r>
          </w:p>
        </w:tc>
      </w:tr>
      <w:tr w:rsidR="001762B8" w:rsidRPr="005D59E0" w14:paraId="7BBB18F9" w14:textId="77777777" w:rsidTr="00F60234">
        <w:trPr>
          <w:cantSplit/>
        </w:trPr>
        <w:tc>
          <w:tcPr>
            <w:tcW w:w="4536" w:type="dxa"/>
            <w:vAlign w:val="center"/>
          </w:tcPr>
          <w:p w14:paraId="4617A9F9"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14E0809D"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03B2C1A2"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70C7A864" w14:textId="77777777" w:rsidTr="00F60234">
        <w:trPr>
          <w:cantSplit/>
        </w:trPr>
        <w:tc>
          <w:tcPr>
            <w:tcW w:w="4536" w:type="dxa"/>
            <w:vAlign w:val="center"/>
          </w:tcPr>
          <w:p w14:paraId="53BA0057" w14:textId="77777777" w:rsidR="001762B8" w:rsidRPr="005D59E0" w:rsidRDefault="001762B8" w:rsidP="00F60234">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21ABFB6C" w14:textId="77777777" w:rsidR="001762B8" w:rsidRPr="0007217F" w:rsidRDefault="001762B8" w:rsidP="00F60234">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DD934B3" w14:textId="77777777" w:rsidR="001762B8" w:rsidRPr="009677FC" w:rsidRDefault="001762B8" w:rsidP="00F60234">
            <w:pPr>
              <w:keepNext/>
              <w:spacing w:before="60"/>
              <w:ind w:firstLine="0"/>
              <w:jc w:val="center"/>
              <w:rPr>
                <w:i/>
                <w:iCs/>
                <w:sz w:val="18"/>
                <w:szCs w:val="18"/>
                <w:lang w:val="pl-PL"/>
              </w:rPr>
            </w:pPr>
            <w:r w:rsidRPr="00FA2FB7">
              <w:rPr>
                <w:i/>
                <w:iCs/>
                <w:sz w:val="18"/>
                <w:szCs w:val="18"/>
                <w:lang w:val="pl-PL"/>
              </w:rPr>
              <w:t>&lt;0,0001</w:t>
            </w:r>
          </w:p>
        </w:tc>
      </w:tr>
    </w:tbl>
    <w:p w14:paraId="3693FDB6" w14:textId="7777777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AD7426E" w14:textId="667912D8" w:rsidR="00E37300" w:rsidRDefault="001762B8" w:rsidP="001762B8">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(r = 0,8811).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w:t>
      </w:r>
    </w:p>
    <w:p w14:paraId="06D158DA" w14:textId="77777777" w:rsidR="001762B8" w:rsidRDefault="001762B8" w:rsidP="001762B8">
      <w:r>
        <w:t xml:space="preserve">Powyżej opisane wyniki pozwalają na weryfikację </w:t>
      </w:r>
      <w:r w:rsidRPr="00B14780">
        <w:rPr>
          <w:b/>
          <w:bCs/>
        </w:rPr>
        <w:t>hipotezy H5</w:t>
      </w:r>
      <w:r>
        <w:t>, gdyż na ich podstawie można z całą pewnością odrzucić hipotezę zerową mówiącą o braku związku między wartościami IWRA a wynikami z oceny prestiżu polskich uczelni technicznych. W związku z tym, uwzględniając kontekst przeprowadzonych badań należy stwierdzić, że:</w:t>
      </w:r>
    </w:p>
    <w:p w14:paraId="284A56AC" w14:textId="77777777" w:rsidR="001762B8" w:rsidRPr="00D81125" w:rsidRDefault="001762B8" w:rsidP="001762B8">
      <w:pPr>
        <w:rPr>
          <w:i/>
          <w:iCs/>
        </w:rPr>
      </w:pPr>
      <w:r w:rsidRPr="00D81125">
        <w:rPr>
          <w:i/>
          <w:iCs/>
        </w:rPr>
        <w:lastRenderedPageBreak/>
        <w:t>Wyniki Indeksu Wyceny Rynkowej Absolwenta</w:t>
      </w:r>
      <w:r>
        <w:rPr>
          <w:i/>
          <w:iCs/>
        </w:rPr>
        <w:t xml:space="preserve"> polskich uczelni technicznych, wyliczanego w odniesieniu do wyników absolwentów uzyskiwanych po 3 latach od uzyskania dyplomu,</w:t>
      </w:r>
      <w:r w:rsidRPr="00D81125">
        <w:rPr>
          <w:i/>
          <w:iCs/>
        </w:rPr>
        <w:t xml:space="preserve"> są pozytywnie skorelowane z wynikami oceny prestiżu uczelni</w:t>
      </w:r>
      <w:r>
        <w:rPr>
          <w:i/>
          <w:iCs/>
        </w:rPr>
        <w:t>.</w:t>
      </w:r>
    </w:p>
    <w:p w14:paraId="76D4C41E" w14:textId="46EBD628" w:rsidR="001762B8" w:rsidRDefault="001762B8" w:rsidP="001762B8">
      <w:r>
        <w:t xml:space="preserve">Podsumowując, można stwierdzić, że opisane w niniejszym podrozdziale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oraz wskaźników dotyczących poziomu satysfakcji interesariuszy do doskonalenia Systemów Zarządzania Jakością uczelni technicznych i wspierania skutecznych decyzji zarządczych w zakresie jakości usług uczelni.</w:t>
      </w:r>
    </w:p>
    <w:p w14:paraId="02189147" w14:textId="77777777" w:rsidR="001762B8" w:rsidRDefault="001762B8" w:rsidP="001762B8">
      <w:r w:rsidRPr="00000137">
        <w:t xml:space="preserve">Spośród normatywnych systemów zarządzania implementujących filozofię TQM najbardziej dostosowanym do potrzeby instytucji edukacyjnej takiej jak uczelnia techniczna jest norma ISO 21001 (patrz </w:t>
      </w:r>
      <w:proofErr w:type="spellStart"/>
      <w:r>
        <w:t>pod</w:t>
      </w:r>
      <w:r w:rsidRPr="00000137">
        <w:t>rozdz</w:t>
      </w:r>
      <w:proofErr w:type="spellEnd"/>
      <w:r w:rsidRPr="00000137">
        <w:t xml:space="preserve">. </w:t>
      </w:r>
      <w:r>
        <w:fldChar w:fldCharType="begin"/>
      </w:r>
      <w:r>
        <w:instrText xml:space="preserve"> REF _Ref156758230 \r \h </w:instrText>
      </w:r>
      <w:r>
        <w:fldChar w:fldCharType="separate"/>
      </w:r>
      <w:r>
        <w:t>1.4.1</w:t>
      </w:r>
      <w:r>
        <w:fldChar w:fldCharType="end"/>
      </w:r>
      <w:r>
        <w:t xml:space="preserve"> i </w:t>
      </w:r>
      <w:r>
        <w:fldChar w:fldCharType="begin"/>
      </w:r>
      <w:r>
        <w:instrText xml:space="preserve"> REF _Ref162612597 \r \h </w:instrText>
      </w:r>
      <w:r>
        <w:fldChar w:fldCharType="separate"/>
      </w:r>
      <w:r>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t>podrozdz</w:t>
      </w:r>
      <w:proofErr w:type="spellEnd"/>
      <w:r>
        <w:t xml:space="preserve">. </w:t>
      </w:r>
      <w:r>
        <w:fldChar w:fldCharType="begin"/>
      </w:r>
      <w:r>
        <w:instrText xml:space="preserve"> REF _Ref162612683 \r \h </w:instrText>
      </w:r>
      <w:r>
        <w:fldChar w:fldCharType="separate"/>
      </w:r>
      <w:r>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0389FB48" w14:textId="77777777" w:rsidR="001762B8" w:rsidRDefault="001762B8" w:rsidP="001762B8">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5F79AC42" w14:textId="77777777" w:rsidR="001762B8" w:rsidRDefault="001762B8" w:rsidP="001762B8">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708A193E" w14:textId="59D24C2A" w:rsidR="001762B8" w:rsidRDefault="001762B8" w:rsidP="001762B8">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t>
      </w:r>
      <w:r>
        <w:lastRenderedPageBreak/>
        <w:t>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w:t>
      </w:r>
    </w:p>
    <w:p w14:paraId="7C157149" w14:textId="77777777" w:rsidR="001762B8" w:rsidRDefault="001762B8" w:rsidP="001762B8">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7CD9EF33" w14:textId="77777777" w:rsidR="001762B8" w:rsidRDefault="001762B8" w:rsidP="001762B8"/>
    <w:p w14:paraId="7391D592" w14:textId="77777777" w:rsidR="00E37300" w:rsidRPr="00961DB7" w:rsidRDefault="00E37300" w:rsidP="00B62F34"/>
    <w:p w14:paraId="68EB138C" w14:textId="2A1FBEE6" w:rsidR="00CA5D5E" w:rsidRDefault="00CA5D5E" w:rsidP="00CA5D5E">
      <w:pPr>
        <w:pStyle w:val="Heading1"/>
      </w:pPr>
      <w:r>
        <w:lastRenderedPageBreak/>
        <w:t>Model doskonalenia Systemu Zarządzania Jakością uczelni technicznej inspirowanego pomiarem satysfakcji interesariuszy (SSDQM)</w:t>
      </w:r>
    </w:p>
    <w:p w14:paraId="1D306584" w14:textId="77777777" w:rsidR="00421352" w:rsidRDefault="00421352" w:rsidP="00421352">
      <w:r>
        <w:t xml:space="preserve">Jak wykazano w poprzednim rozdziale, dzięki zdefiniowaniu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 Z inspiracji wynikami przeprowadzonego studium literatury oraz badaniami satysfakcji interesariuszy wraz z analizą różnych mierników odnoszących się do efektów działań uczelni został opracowany autorski model opisujący praktyczne kroki postępowania w celu doskonalenia systemu zarządzania jakością uczelni. Pojęcie „model” jest w tym kontekście użyte jako pewna reprezentacja rzeczywistości. Natomiast tu konkretnie odnosi się ono, poprzez analogię do definicji modelu biznesowego, do ustalonej „logiki działań (…) dla tworzenia wartości” </w:t>
      </w:r>
      <w:r>
        <w:fldChar w:fldCharType="begin" w:fldLock="1"/>
      </w:r>
      <w:r>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fldChar w:fldCharType="separate"/>
      </w:r>
      <w:r w:rsidRPr="0001442F">
        <w:rPr>
          <w:noProof/>
        </w:rPr>
        <w:t>(Shafer i in., 2005, s. 202)</w:t>
      </w:r>
      <w:r>
        <w:fldChar w:fldCharType="end"/>
      </w:r>
      <w:r>
        <w:t xml:space="preserve">. Opracowany model uwzględnia szczególny kontekst uwarunkowań polskich publicznych uczelni technicznych. Natomiast jego charakterystyczną cechą jest wykorzystanie pomiarów informacji zwrotnych od interesariuszy. W związku z tym model ten pozwala na praktyczną realizację idei </w:t>
      </w:r>
      <w:proofErr w:type="spellStart"/>
      <w:r>
        <w:t>interesariuszocentryzmu</w:t>
      </w:r>
      <w:proofErr w:type="spellEnd"/>
      <w:r>
        <w:t xml:space="preserve"> w zarządzaniu organizacją jaką, jest uczelnia. </w:t>
      </w:r>
    </w:p>
    <w:p w14:paraId="5DF37D32" w14:textId="64B3350B" w:rsidR="00CA5D5E" w:rsidRDefault="00421352" w:rsidP="00421352">
      <w:r>
        <w:t>W kolejnych podrozdziałach zostanie zaprezentowana struktura tego modelu wraz ze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odnoszącym się do wyników analiz wykonanych w ramach niniejszej pracy.</w:t>
      </w:r>
    </w:p>
    <w:p w14:paraId="475BEF0F" w14:textId="77777777" w:rsidR="00421352" w:rsidRDefault="00421352" w:rsidP="00421352">
      <w:r>
        <w:t xml:space="preserve">Na podstawie przedstawionego powyżej rozumienia pojęcia systemu zarządzania jakością uczelni, a także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xml:space="preserve">. Dzięki uwzględnieniu poszerzonej analizy interesariuszy oraz sposobów pozyskiwania informacji zwrotnej od nich jest to koncepcja </w:t>
      </w:r>
      <w:r>
        <w:lastRenderedPageBreak/>
        <w:t>odpowiednia dla złożonego środowiska uczelni, a szczególnie uczelni publicznych. Sam model zostanie zaprezentowany poniżej w kilku etapach, na dwóch poziomach szczegółowości. Zanim więc zostaną zaprezentowane szczegółowe kroki postepowania wraz z ich zależnościami, to zostanie omówiona struktura etapów głównych modelu (</w:t>
      </w:r>
      <w:r>
        <w:fldChar w:fldCharType="begin"/>
      </w:r>
      <w:r>
        <w:instrText xml:space="preserve"> REF _Ref162330018 \h </w:instrText>
      </w:r>
      <w:r>
        <w:fldChar w:fldCharType="separate"/>
      </w:r>
      <w:r>
        <w:t xml:space="preserve">Rysunek </w:t>
      </w:r>
      <w:r>
        <w:rPr>
          <w:noProof/>
        </w:rPr>
        <w:t>48</w:t>
      </w:r>
      <w:r>
        <w:fldChar w:fldCharType="end"/>
      </w:r>
      <w:r>
        <w:t xml:space="preserve">). </w:t>
      </w:r>
      <w:r w:rsidRPr="003573C2">
        <w:t>Analogicznie do uznanych i szeroko stosowanych modeli doskonalenia jakości również model SSDQM nawiązuje swoją strukturą do klasycznego cyklu PDCA. Nie stanowi on jednak adaptacji tego cyklu</w:t>
      </w:r>
      <w:r>
        <w:t>,</w:t>
      </w:r>
      <w:r w:rsidRPr="003573C2">
        <w:t xml:space="preserve"> lecz jest opracowany jako cykl postępowania uwzględniający analizę interesariuszy uczelni, a także </w:t>
      </w:r>
      <w:r>
        <w:t>przygotowywanie</w:t>
      </w:r>
      <w:r w:rsidRPr="003573C2">
        <w:t xml:space="preserve"> i wdrażanie udoskonaleń w sposób optymalny przy uwzględnieniu charakterystyki i zasobów konkretnej uczelni.</w:t>
      </w:r>
      <w:r>
        <w:t xml:space="preserve"> Niemniej kolejne etapy związane z analizą interesariuszy oraz problemów do poprawy przypominają fazę planowania (</w:t>
      </w:r>
      <w:r w:rsidRPr="00ED2996">
        <w:rPr>
          <w:i/>
          <w:iCs/>
        </w:rPr>
        <w:t>Plan</w:t>
      </w:r>
      <w:r>
        <w:t>) w cyklu PDCA. Następne etapy, związane z implementacją propozycji zmian, ustanowieniem regularnego pozyskiwania informacji zwrotnej oraz stałej praktyki działań doskonalących, przypominają następujące po sobie fazy: „wykonaj” (</w:t>
      </w:r>
      <w:r w:rsidRPr="003573C2">
        <w:rPr>
          <w:i/>
          <w:iCs/>
        </w:rPr>
        <w:t>Do</w:t>
      </w:r>
      <w:r>
        <w:t>), „sprawdzaj” (</w:t>
      </w:r>
      <w:proofErr w:type="spellStart"/>
      <w:r w:rsidRPr="003573C2">
        <w:rPr>
          <w:i/>
          <w:iCs/>
        </w:rPr>
        <w:t>Check</w:t>
      </w:r>
      <w:proofErr w:type="spellEnd"/>
      <w:r>
        <w:t>) oraz „działaj” (</w:t>
      </w:r>
      <w:proofErr w:type="spellStart"/>
      <w:r w:rsidRPr="003573C2">
        <w:rPr>
          <w:i/>
          <w:iCs/>
        </w:rPr>
        <w:t>Act</w:t>
      </w:r>
      <w:proofErr w:type="spellEnd"/>
      <w:r>
        <w:t xml:space="preserve">). W podobny sposób zbudowane są uznane i szeroko stosowane normatywne systemy zarządzania, opracowane na podstawie normy ISO 9001, w tym norma ISO 21001:2018. Warto podkreślić też, że – podobnie jak dla systemów normatywnych – fazie planowania zostało poświęconych najwięcej etapów głównych (patrz </w:t>
      </w:r>
      <w:r>
        <w:fldChar w:fldCharType="begin"/>
      </w:r>
      <w:r>
        <w:instrText xml:space="preserve"> REF _Ref146984870 \h </w:instrText>
      </w:r>
      <w:r>
        <w:fldChar w:fldCharType="separate"/>
      </w:r>
      <w:r>
        <w:t xml:space="preserve">Tabela </w:t>
      </w:r>
      <w:r>
        <w:rPr>
          <w:noProof/>
        </w:rPr>
        <w:t>29</w:t>
      </w:r>
      <w:r>
        <w:fldChar w:fldCharType="end"/>
      </w:r>
      <w:r>
        <w:t>). Wynika to stąd,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16832D0D" w14:textId="2CEEE0E7" w:rsidR="00421352" w:rsidRDefault="00421352" w:rsidP="00421352">
      <w:r>
        <w:t xml:space="preserve">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Uwzględniona jest także konieczność analizowania innych źródeł informacji w celu weryfikacji zakresu potrzeb i obszarów do doskonalenia. Głównym celem zastosowania tego modelu jest wprowadzanie udoskonaleń do systemu zarządzania jakością uczelni rozumianego zgodnie z filozofią TQM, jako „nieustannie ewoluującego systemu zarządzania” </w:t>
      </w:r>
      <w:r>
        <w:fldChar w:fldCharType="begin" w:fldLock="1"/>
      </w:r>
      <w:r>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fldChar w:fldCharType="separate"/>
      </w:r>
      <w:r w:rsidRPr="001F58C2">
        <w:rPr>
          <w:noProof/>
        </w:rPr>
        <w:t>(Andersson i in., 2006, s. 283)</w:t>
      </w:r>
      <w:r>
        <w:fldChar w:fldCharType="end"/>
      </w:r>
      <w:r>
        <w:t>. A zatem w tym rozumieniu wszelkie działania mające na celu wdrożenie udoskonaleń w funkcjonowaniu organizacji stanowią udoskonalenia systemu zarządzania jakością organizacji.</w:t>
      </w:r>
    </w:p>
    <w:p w14:paraId="41640AF6" w14:textId="77777777" w:rsidR="00421352" w:rsidRDefault="00421352" w:rsidP="00421352">
      <w:r>
        <w:t xml:space="preserve">Anglojęzyczna nazwa tego modelu jest podstawą do utworzenia skrótu SSDQM, który będzie szeroko stosowany w dalszych opisach. Określenie </w:t>
      </w:r>
      <w:proofErr w:type="spellStart"/>
      <w:r w:rsidRPr="000276B1">
        <w:rPr>
          <w:i/>
          <w:iCs/>
        </w:rPr>
        <w:t>stakeholders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angielskim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przedmiotu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W związku z tym zarówno inspiracje do doskonalenia czerpane z koncentracji na interesariuszach i ich satysfakcji, a także pomiar efektów działań uczelni ze szczególnym uwzględnie</w:t>
      </w:r>
      <w:r>
        <w:lastRenderedPageBreak/>
        <w:t>niem mierników odnoszących się do satysfakcji interesariuszy, jak i traktowanie osiągnięcia podniesienia poziomu satysfakcji interesariuszy jako celu działań doskonalących są osnową dla idei modelu SSDQM.</w:t>
      </w:r>
    </w:p>
    <w:p w14:paraId="3734DA6E" w14:textId="77777777" w:rsidR="00421352" w:rsidRDefault="00421352" w:rsidP="00421352"/>
    <w:p w14:paraId="01AC82B5" w14:textId="77777777" w:rsidR="00421352" w:rsidRDefault="00421352" w:rsidP="00421352">
      <w:pPr>
        <w:pStyle w:val="Rysunek"/>
      </w:pPr>
      <w:r>
        <w:rPr>
          <w:noProof/>
        </w:rPr>
        <w:drawing>
          <wp:inline distT="0" distB="0" distL="0" distR="0" wp14:anchorId="415E2625" wp14:editId="53EA3082">
            <wp:extent cx="4680000" cy="6182681"/>
            <wp:effectExtent l="0" t="0" r="0" b="0"/>
            <wp:docPr id="116524849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521F1DF0"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48</w:t>
      </w:r>
      <w:r>
        <w:rPr>
          <w:noProof/>
        </w:rPr>
        <w:fldChar w:fldCharType="end"/>
      </w:r>
      <w:r>
        <w:t>. Struktura głównych elementów modelu doskonalenia SZJ uczelni inspirowanego satysfakcją interesariuszy (SSDQM)</w:t>
      </w:r>
    </w:p>
    <w:p w14:paraId="0ECC6545" w14:textId="77777777" w:rsidR="00421352" w:rsidRPr="00D95B07" w:rsidRDefault="00421352" w:rsidP="00421352">
      <w:pPr>
        <w:pStyle w:val="rdo"/>
        <w:rPr>
          <w:lang w:val="pl-PL"/>
        </w:rPr>
      </w:pPr>
      <w:r w:rsidRPr="00D95B07">
        <w:rPr>
          <w:lang w:val="pl-PL"/>
        </w:rPr>
        <w:t>Źródło: opracowanie własne</w:t>
      </w:r>
    </w:p>
    <w:p w14:paraId="5255D3D1" w14:textId="77777777" w:rsidR="00421352" w:rsidRPr="003573C2" w:rsidRDefault="00421352" w:rsidP="00421352">
      <w:r>
        <w:t>Model SSDQM w swej głównej strukturze jest cykliczny. Jednak iteracyjność jest wbudowana w niego również na niższych, szczegółowych poziomach. Całościowy diagram modelu obejmujący wszystkie etapy szczegółowe wraz z ich pełnymi opisami stanowi Z</w:t>
      </w:r>
      <w:commentRangeStart w:id="25"/>
      <w:r>
        <w:t>ałącznik 7</w:t>
      </w:r>
      <w:commentRangeEnd w:id="25"/>
      <w:r>
        <w:rPr>
          <w:rStyle w:val="CommentReference"/>
          <w:rFonts w:ascii="Times New Roman" w:eastAsia="Times New Roman" w:hAnsi="Times New Roman"/>
          <w:szCs w:val="20"/>
          <w:lang w:eastAsia="pl-PL"/>
        </w:rPr>
        <w:commentReference w:id="25"/>
      </w:r>
      <w:r>
        <w:t>. Omówienie szczegóło</w:t>
      </w:r>
      <w:r>
        <w:lastRenderedPageBreak/>
        <w:t>wej struktury Modelu zostanie przedstawione poniżej w częściach wraz z prezentacją szczegółowych diagramów etapów postępowania oraz pełnymi opisami tych etapów. Część diagramu odnosząca się do pierwszej części modelu, obejmującej etapy główne od 1 do 4, znajduje się na Rysunku 49.</w:t>
      </w:r>
    </w:p>
    <w:p w14:paraId="41ABEB44" w14:textId="77777777" w:rsidR="00421352" w:rsidRDefault="00421352" w:rsidP="00421352">
      <w:pPr>
        <w:pStyle w:val="Rysunek"/>
      </w:pPr>
      <w:r>
        <w:rPr>
          <w:noProof/>
        </w:rPr>
        <w:drawing>
          <wp:inline distT="0" distB="0" distL="0" distR="0" wp14:anchorId="5A53C79D" wp14:editId="5B1DAA73">
            <wp:extent cx="5400000" cy="431368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7B6D7095"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49</w:t>
      </w:r>
      <w:r>
        <w:rPr>
          <w:noProof/>
        </w:rPr>
        <w:fldChar w:fldCharType="end"/>
      </w:r>
      <w:r>
        <w:t>. Struktura szczegółowa elementów w zakresie punktów od 1 do 4 modelu SSDQM</w:t>
      </w:r>
    </w:p>
    <w:p w14:paraId="3084FF03" w14:textId="77777777" w:rsidR="00421352" w:rsidRPr="00D95B07" w:rsidRDefault="00421352" w:rsidP="00421352">
      <w:pPr>
        <w:pStyle w:val="rdo"/>
        <w:rPr>
          <w:lang w:val="pl-PL"/>
        </w:rPr>
      </w:pPr>
      <w:r w:rsidRPr="00D95B07">
        <w:rPr>
          <w:lang w:val="pl-PL"/>
        </w:rPr>
        <w:t>Źródło: opracowanie własne</w:t>
      </w:r>
    </w:p>
    <w:p w14:paraId="7937EBBB" w14:textId="77777777" w:rsidR="00421352" w:rsidRDefault="00421352" w:rsidP="00421352">
      <w:r>
        <w:t>Poniżej przedstawiono pełny opis elementów szczegółowych dla punktów od 1 do 4 modelu SSDQM:</w:t>
      </w:r>
    </w:p>
    <w:p w14:paraId="715B565F" w14:textId="77777777" w:rsidR="00421352" w:rsidRPr="00CB7C1E" w:rsidRDefault="00421352" w:rsidP="00421352">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580D7B03" w14:textId="77777777" w:rsidR="00421352" w:rsidRPr="00CB7C1E" w:rsidRDefault="00421352" w:rsidP="00421352">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Pr>
          <w:sz w:val="18"/>
          <w:szCs w:val="18"/>
        </w:rPr>
        <w:t> </w:t>
      </w:r>
      <w:proofErr w:type="spellStart"/>
      <w:r>
        <w:rPr>
          <w:sz w:val="18"/>
          <w:szCs w:val="18"/>
        </w:rPr>
        <w:t>pod</w:t>
      </w:r>
      <w:r w:rsidRPr="00CB7C1E">
        <w:rPr>
          <w:sz w:val="18"/>
          <w:szCs w:val="18"/>
        </w:rPr>
        <w:t>rozdz</w:t>
      </w:r>
      <w:proofErr w:type="spellEnd"/>
      <w:r w:rsidRPr="00CB7C1E">
        <w:rPr>
          <w:sz w:val="18"/>
          <w:szCs w:val="18"/>
        </w:rPr>
        <w:t xml:space="preserve">. </w:t>
      </w:r>
      <w:r>
        <w:rPr>
          <w:color w:val="FF0000"/>
          <w:sz w:val="18"/>
          <w:szCs w:val="18"/>
        </w:rPr>
        <w:fldChar w:fldCharType="begin"/>
      </w:r>
      <w:r>
        <w:rPr>
          <w:sz w:val="18"/>
          <w:szCs w:val="18"/>
        </w:rPr>
        <w:instrText xml:space="preserve"> REF _Ref140912412 \r \h </w:instrText>
      </w:r>
      <w:r>
        <w:rPr>
          <w:color w:val="FF0000"/>
          <w:sz w:val="18"/>
          <w:szCs w:val="18"/>
        </w:rPr>
      </w:r>
      <w:r>
        <w:rPr>
          <w:color w:val="FF0000"/>
          <w:sz w:val="18"/>
          <w:szCs w:val="18"/>
        </w:rPr>
        <w:fldChar w:fldCharType="separate"/>
      </w:r>
      <w:r>
        <w:rPr>
          <w:sz w:val="18"/>
          <w:szCs w:val="18"/>
        </w:rPr>
        <w:t>1.5</w:t>
      </w:r>
      <w:r>
        <w:rPr>
          <w:color w:val="FF0000"/>
          <w:sz w:val="18"/>
          <w:szCs w:val="18"/>
        </w:rPr>
        <w:fldChar w:fldCharType="end"/>
      </w:r>
      <w:r w:rsidRPr="00CB7C1E">
        <w:rPr>
          <w:sz w:val="18"/>
          <w:szCs w:val="18"/>
        </w:rPr>
        <w:t>)</w:t>
      </w:r>
    </w:p>
    <w:p w14:paraId="18350FB6" w14:textId="77777777" w:rsidR="00421352" w:rsidRPr="00CB7C1E" w:rsidRDefault="00421352" w:rsidP="00421352">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Pr>
          <w:sz w:val="18"/>
          <w:szCs w:val="18"/>
        </w:rPr>
        <w:t>pod</w:t>
      </w:r>
      <w:r w:rsidRPr="00CB7C1E">
        <w:rPr>
          <w:sz w:val="18"/>
          <w:szCs w:val="18"/>
        </w:rPr>
        <w:t xml:space="preserve">rozdziału </w:t>
      </w:r>
      <w:r>
        <w:rPr>
          <w:color w:val="FF0000"/>
          <w:sz w:val="18"/>
          <w:szCs w:val="18"/>
        </w:rPr>
        <w:fldChar w:fldCharType="begin"/>
      </w:r>
      <w:r>
        <w:rPr>
          <w:sz w:val="18"/>
          <w:szCs w:val="18"/>
        </w:rPr>
        <w:instrText xml:space="preserve"> REF _Ref140912412 \r \h </w:instrText>
      </w:r>
      <w:r>
        <w:rPr>
          <w:color w:val="FF0000"/>
          <w:sz w:val="18"/>
          <w:szCs w:val="18"/>
        </w:rPr>
      </w:r>
      <w:r>
        <w:rPr>
          <w:color w:val="FF0000"/>
          <w:sz w:val="18"/>
          <w:szCs w:val="18"/>
        </w:rPr>
        <w:fldChar w:fldCharType="separate"/>
      </w:r>
      <w:r>
        <w:rPr>
          <w:sz w:val="18"/>
          <w:szCs w:val="18"/>
        </w:rPr>
        <w:t>1.5</w:t>
      </w:r>
      <w:r>
        <w:rPr>
          <w:color w:val="FF0000"/>
          <w:sz w:val="18"/>
          <w:szCs w:val="18"/>
        </w:rPr>
        <w:fldChar w:fldCharType="end"/>
      </w:r>
    </w:p>
    <w:p w14:paraId="46A888FE" w14:textId="77777777" w:rsidR="00421352" w:rsidRPr="00CB7C1E" w:rsidRDefault="00421352" w:rsidP="00421352">
      <w:pPr>
        <w:spacing w:before="60" w:line="300" w:lineRule="auto"/>
        <w:ind w:left="360" w:firstLine="0"/>
        <w:rPr>
          <w:sz w:val="18"/>
          <w:szCs w:val="18"/>
        </w:rPr>
      </w:pPr>
      <w:r w:rsidRPr="00CB7C1E">
        <w:rPr>
          <w:sz w:val="18"/>
          <w:szCs w:val="18"/>
        </w:rPr>
        <w:t>2.2 Opis cech każdej z grup w celu ich odpowiedniej klasyfikacji</w:t>
      </w:r>
    </w:p>
    <w:p w14:paraId="4A9C43E0" w14:textId="77777777" w:rsidR="00421352" w:rsidRPr="00CB7C1E" w:rsidRDefault="00421352" w:rsidP="00421352">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67E4CCC7" w14:textId="77777777" w:rsidR="00421352" w:rsidRPr="00CB7C1E" w:rsidRDefault="00421352" w:rsidP="00421352">
      <w:pPr>
        <w:spacing w:before="60" w:line="300" w:lineRule="auto"/>
        <w:ind w:firstLine="0"/>
        <w:rPr>
          <w:sz w:val="18"/>
          <w:szCs w:val="18"/>
        </w:rPr>
      </w:pPr>
      <w:r w:rsidRPr="00CB7C1E">
        <w:rPr>
          <w:sz w:val="18"/>
          <w:szCs w:val="18"/>
        </w:rPr>
        <w:t>3 Identyfikacja istotnych obszarów doskonalenia z punktu widzenia interesariuszy</w:t>
      </w:r>
      <w:r>
        <w:rPr>
          <w:sz w:val="18"/>
          <w:szCs w:val="18"/>
        </w:rPr>
        <w:t xml:space="preserve"> – </w:t>
      </w:r>
      <w:r w:rsidRPr="00CB7C1E">
        <w:rPr>
          <w:sz w:val="18"/>
          <w:szCs w:val="18"/>
        </w:rPr>
        <w:t>badanie jakościowe</w:t>
      </w:r>
    </w:p>
    <w:p w14:paraId="4F90D76B" w14:textId="77777777" w:rsidR="00421352" w:rsidRPr="00CB7C1E" w:rsidRDefault="00421352" w:rsidP="00421352">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02A4F7A5" w14:textId="77777777" w:rsidR="00421352" w:rsidRPr="00CB7C1E" w:rsidRDefault="00421352" w:rsidP="00421352">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DBD2B45" w14:textId="77777777" w:rsidR="00421352" w:rsidRPr="00CB7C1E" w:rsidRDefault="00421352" w:rsidP="00421352">
      <w:pPr>
        <w:spacing w:before="60" w:line="300" w:lineRule="auto"/>
        <w:ind w:left="360" w:firstLine="0"/>
        <w:rPr>
          <w:sz w:val="18"/>
          <w:szCs w:val="18"/>
        </w:rPr>
      </w:pPr>
      <w:r w:rsidRPr="00CB7C1E">
        <w:rPr>
          <w:sz w:val="18"/>
          <w:szCs w:val="18"/>
        </w:rPr>
        <w:t>3.3 Przeprowadzenie wywiadów badania jakościowego</w:t>
      </w:r>
    </w:p>
    <w:p w14:paraId="2D319DA2" w14:textId="77777777" w:rsidR="00421352" w:rsidRPr="00CB7C1E" w:rsidRDefault="00421352" w:rsidP="00421352">
      <w:pPr>
        <w:spacing w:before="60" w:line="300" w:lineRule="auto"/>
        <w:ind w:left="360" w:firstLine="0"/>
        <w:rPr>
          <w:sz w:val="18"/>
          <w:szCs w:val="18"/>
        </w:rPr>
      </w:pPr>
      <w:r w:rsidRPr="00CB7C1E">
        <w:rPr>
          <w:sz w:val="18"/>
          <w:szCs w:val="18"/>
        </w:rPr>
        <w:lastRenderedPageBreak/>
        <w:t>3.4 Analiza wyników wywiadu, w tym określenie potencjalnie najistotniejszych obszarów doskonalenia z</w:t>
      </w:r>
      <w:r>
        <w:rPr>
          <w:sz w:val="18"/>
          <w:szCs w:val="18"/>
        </w:rPr>
        <w:t> </w:t>
      </w:r>
      <w:r w:rsidRPr="00CB7C1E">
        <w:rPr>
          <w:sz w:val="18"/>
          <w:szCs w:val="18"/>
        </w:rPr>
        <w:t>punktu widzenia interesariuszy</w:t>
      </w:r>
    </w:p>
    <w:p w14:paraId="637916BB" w14:textId="77777777" w:rsidR="00421352" w:rsidRPr="00CB7C1E" w:rsidRDefault="00421352" w:rsidP="00421352">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3769FDB1" w14:textId="77777777" w:rsidR="00421352" w:rsidRDefault="00421352" w:rsidP="00421352">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zostanie zaprezentowane poniżej każdej z prezentowanych części szczegółowego diagramu SSDQM.</w:t>
      </w:r>
    </w:p>
    <w:p w14:paraId="78364F81" w14:textId="77777777" w:rsidR="00421352" w:rsidRDefault="00421352" w:rsidP="00421352">
      <w:r>
        <w:t>Punkty od 1 do 4 stanowią pierwszą część fazy planowania (</w:t>
      </w:r>
      <w:r w:rsidRPr="00FD60D8">
        <w:rPr>
          <w:i/>
          <w:iCs/>
        </w:rPr>
        <w:t>Plan</w:t>
      </w:r>
      <w:r>
        <w:t>) w cyklu udoskonaleń systemu zarządzania jakością.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569510C2" w14:textId="77777777" w:rsidR="00421352" w:rsidRDefault="00421352" w:rsidP="00421352">
      <w:r>
        <w:t xml:space="preserve">Etap drugi, czyli analiza istotnych interesariuszy rozpoczyna się od wstępnej analizy szerokiego spektrum potencjalnych interesariuszy (2.1). Ma to na celu zidentyfikowanie różnych grup potencjalnie istotnych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w:t>
      </w:r>
      <w:proofErr w:type="spellStart"/>
      <w:r>
        <w:t>podrozdz</w:t>
      </w:r>
      <w:proofErr w:type="spellEnd"/>
      <w:r>
        <w:t xml:space="preserve">. </w:t>
      </w:r>
      <w:r>
        <w:fldChar w:fldCharType="begin"/>
      </w:r>
      <w:r>
        <w:instrText xml:space="preserve"> REF _Ref162380476 \r \h </w:instrText>
      </w:r>
      <w:r>
        <w:fldChar w:fldCharType="separate"/>
      </w:r>
      <w:r>
        <w:t>1.5.1</w:t>
      </w:r>
      <w:r>
        <w:fldChar w:fldCharType="end"/>
      </w:r>
      <w:r>
        <w:t xml:space="preserve"> oraz </w:t>
      </w:r>
      <w:r>
        <w:fldChar w:fldCharType="begin"/>
      </w:r>
      <w:r>
        <w:instrText xml:space="preserve"> REF _Ref153916533 \h </w:instrText>
      </w:r>
      <w:r>
        <w:fldChar w:fldCharType="separate"/>
      </w:r>
      <w:r>
        <w:t xml:space="preserve">Tabela </w:t>
      </w:r>
      <w:r>
        <w:rPr>
          <w:noProof/>
        </w:rPr>
        <w:t>50</w:t>
      </w:r>
      <w:r>
        <w:fldChar w:fldCharType="end"/>
      </w:r>
      <w:r>
        <w:t xml:space="preserve">) lub też w załączniku C do normy ISO 21001:2018. Kolejnym krokiem postępowania jest przygotowanie opisu cech każdej z grup interesariuszy (2.2), tak aby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t>podrozdz</w:t>
      </w:r>
      <w:proofErr w:type="spellEnd"/>
      <w:r>
        <w:t xml:space="preserve">. </w:t>
      </w:r>
      <w:r>
        <w:fldChar w:fldCharType="begin"/>
      </w:r>
      <w:r>
        <w:instrText xml:space="preserve"> REF _Ref162381229 \r \h </w:instrText>
      </w:r>
      <w:r>
        <w:fldChar w:fldCharType="separate"/>
      </w:r>
      <w:r>
        <w:t>1.5.1</w:t>
      </w:r>
      <w:r>
        <w:fldChar w:fldCharType="end"/>
      </w:r>
      <w:r>
        <w:t xml:space="preserve"> i </w:t>
      </w:r>
      <w:r>
        <w:fldChar w:fldCharType="begin"/>
      </w:r>
      <w:r>
        <w:instrText xml:space="preserve"> REF _Ref162381255 \r \h </w:instrText>
      </w:r>
      <w:r>
        <w:fldChar w:fldCharType="separate"/>
      </w:r>
      <w:r>
        <w:t>1.5.2</w:t>
      </w:r>
      <w:r>
        <w:fldChar w:fldCharType="end"/>
      </w:r>
      <w:r>
        <w:t xml:space="preserve">). Następny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fldChar w:fldCharType="begin"/>
      </w:r>
      <w:r>
        <w:instrText xml:space="preserve"> REF _Ref156044513 \h </w:instrText>
      </w:r>
      <w:r>
        <w:fldChar w:fldCharType="separate"/>
      </w:r>
      <w:r>
        <w:t xml:space="preserve">Tabela </w:t>
      </w:r>
      <w:r>
        <w:rPr>
          <w:noProof/>
        </w:rPr>
        <w:t>53</w:t>
      </w:r>
      <w:r>
        <w:fldChar w:fldCharType="end"/>
      </w:r>
      <w:r>
        <w:t>. Następnie warto wybór poprzeć pewną formą decyzji, która pozwoli na doprecyzowanie zakresu dalszych badań i analiz.</w:t>
      </w:r>
    </w:p>
    <w:p w14:paraId="2FB0B6EC" w14:textId="77777777" w:rsidR="00421352" w:rsidRDefault="00421352" w:rsidP="00421352">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 o głos interesariuszy. W związku z tym kluczowym jest, by pozyskać opinie od przedstawicieli wszystkich istotnych grup wybranych na wcześniejszym etapie. By to badanie dobrze przygotować, najpierw należy wybrać grupę respondentów do badania. Niezwykle istotnym jest pozyskanie również opinii od kierownictwa uczelni, zatem należy uwzględnić również tę grupę osób wśród tych wybranych do badania. Do osiągnięcia celu tego etapu jest wystarczające, by posłużyć się doborem celowym, gdyż wnioski i informacje zwrotne od interesariuszy pozyskane w badaniu jakościowym mają na celu umożliwienie postawienia hipotez o najistotniejszych obszarach do poprawy. Hipotezy te będą weryfikowane przy pomocy badania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wymagających poprawy. Scenariusz taki może mieć dość prostą formę listy pytań, ale też może zawierać bardziej szczegółowe opracowanie dotyczące planu działań podejmowanych przez ankietera w trakcie badania. Następnie należy przeprowadzić badanie (3.3) zgodnie z opracowanym scenariuszem. Po zakończeniu przeprowadzania wywiadów należy opracować pozyskane w ich trakcie informacje, a także je przeanalizować (3.4), w celu identyfikacji potencjalnych obszarów do poprawy, wynikających z opinii respondentów.</w:t>
      </w:r>
    </w:p>
    <w:p w14:paraId="29664A69" w14:textId="77777777" w:rsidR="00421352" w:rsidRDefault="00421352" w:rsidP="00421352">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t>Webometrics</w:t>
      </w:r>
      <w:proofErr w:type="spellEnd"/>
      <w:r>
        <w:t>, również uwzględniający większość polskich uczelni. Poza rankingami mogą też istnieć inne istotne z punktu widzenia uczelni źródła informacji, pozwalające na 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54416D58" w14:textId="77777777" w:rsidR="00421352" w:rsidRDefault="00421352" w:rsidP="00421352">
      <w:r>
        <w:t>Diagram przedstawiający drugą części modelu, obejmującą etapy główne 5 i 6, został zaprezentowany na Rysunku 50 wraz z pełnymi nazwami każdego z etapów szczegółowych poniżej diagramu.</w:t>
      </w:r>
    </w:p>
    <w:p w14:paraId="6D0CA295" w14:textId="77777777" w:rsidR="00421352" w:rsidRDefault="00421352" w:rsidP="00421352">
      <w:pPr>
        <w:pStyle w:val="Rysunek"/>
      </w:pPr>
      <w:r>
        <w:rPr>
          <w:noProof/>
        </w:rPr>
        <w:lastRenderedPageBreak/>
        <w:drawing>
          <wp:inline distT="0" distB="0" distL="0" distR="0" wp14:anchorId="1C20E482" wp14:editId="34EB03D4">
            <wp:extent cx="5400000" cy="4054323"/>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18C61143"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50</w:t>
      </w:r>
      <w:r>
        <w:rPr>
          <w:noProof/>
        </w:rPr>
        <w:fldChar w:fldCharType="end"/>
      </w:r>
      <w:r>
        <w:t>. Struktura szczegółowa elementów w zakresie punktów od 5 do 6 modelu SSDQM</w:t>
      </w:r>
    </w:p>
    <w:p w14:paraId="0190F6CF" w14:textId="77777777" w:rsidR="00421352" w:rsidRPr="00D95B07" w:rsidRDefault="00421352" w:rsidP="00421352">
      <w:pPr>
        <w:pStyle w:val="rdo"/>
        <w:rPr>
          <w:lang w:val="pl-PL"/>
        </w:rPr>
      </w:pPr>
      <w:r w:rsidRPr="00D95B07">
        <w:rPr>
          <w:lang w:val="pl-PL"/>
        </w:rPr>
        <w:t>Źródło: opracowanie własne</w:t>
      </w:r>
    </w:p>
    <w:p w14:paraId="315910E8" w14:textId="77777777" w:rsidR="00421352" w:rsidRDefault="00421352" w:rsidP="00421352">
      <w:r>
        <w:t>Poniżej przedstawiono pełny opis elementów szczegółowych dla punktów 5 i 6 modelu SSDQM:</w:t>
      </w:r>
    </w:p>
    <w:p w14:paraId="40EA667B" w14:textId="77777777" w:rsidR="00421352" w:rsidRPr="00CB7C1E" w:rsidRDefault="00421352" w:rsidP="00421352">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7B6A459F" w14:textId="77777777" w:rsidR="00421352" w:rsidRPr="00CB7C1E" w:rsidRDefault="00421352" w:rsidP="00421352">
      <w:pPr>
        <w:spacing w:before="60" w:line="300" w:lineRule="auto"/>
        <w:ind w:left="360" w:firstLine="0"/>
        <w:rPr>
          <w:sz w:val="18"/>
          <w:szCs w:val="18"/>
        </w:rPr>
      </w:pPr>
      <w:r w:rsidRPr="00CB7C1E">
        <w:rPr>
          <w:sz w:val="18"/>
          <w:szCs w:val="18"/>
        </w:rPr>
        <w:t>5.1 Opracowanie narzędzia badawczego</w:t>
      </w:r>
    </w:p>
    <w:p w14:paraId="36FDF17A" w14:textId="77777777" w:rsidR="00421352" w:rsidRPr="00CB7C1E" w:rsidRDefault="00421352" w:rsidP="00421352">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725B3F4" w14:textId="77777777" w:rsidR="00421352" w:rsidRPr="00CB7C1E" w:rsidRDefault="00421352" w:rsidP="00421352">
      <w:pPr>
        <w:spacing w:before="60" w:line="300" w:lineRule="auto"/>
        <w:ind w:left="720" w:firstLine="0"/>
        <w:rPr>
          <w:sz w:val="18"/>
          <w:szCs w:val="18"/>
        </w:rPr>
      </w:pPr>
      <w:r w:rsidRPr="00CB7C1E">
        <w:rPr>
          <w:sz w:val="18"/>
          <w:szCs w:val="18"/>
        </w:rPr>
        <w:t xml:space="preserve">5.1.2 Opracowanie pytań dodatkowych </w:t>
      </w:r>
      <w:r>
        <w:rPr>
          <w:sz w:val="18"/>
          <w:szCs w:val="18"/>
        </w:rPr>
        <w:t>(</w:t>
      </w:r>
      <w:r w:rsidRPr="00CB7C1E">
        <w:rPr>
          <w:sz w:val="18"/>
          <w:szCs w:val="18"/>
        </w:rPr>
        <w:t>pozwalających pozyskać odpowiedzi na istotne pytania wynikające z badania jakościowego</w:t>
      </w:r>
      <w:r>
        <w:rPr>
          <w:sz w:val="18"/>
          <w:szCs w:val="18"/>
        </w:rPr>
        <w:t>)</w:t>
      </w:r>
    </w:p>
    <w:p w14:paraId="0C75814B" w14:textId="77777777" w:rsidR="00421352" w:rsidRPr="00CB7C1E" w:rsidRDefault="00421352" w:rsidP="00421352">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12EDD212" w14:textId="77777777" w:rsidR="00421352" w:rsidRPr="00CB7C1E" w:rsidRDefault="00421352" w:rsidP="00421352">
      <w:pPr>
        <w:spacing w:before="60" w:line="300" w:lineRule="auto"/>
        <w:ind w:left="360" w:firstLine="0"/>
        <w:rPr>
          <w:sz w:val="18"/>
          <w:szCs w:val="18"/>
        </w:rPr>
      </w:pPr>
      <w:r w:rsidRPr="00CB7C1E">
        <w:rPr>
          <w:sz w:val="18"/>
          <w:szCs w:val="18"/>
        </w:rPr>
        <w:t>5.3 Weryfikacja narzędzia pomiarowego poprzez przeprowadzenie badania pilotażowego</w:t>
      </w:r>
    </w:p>
    <w:p w14:paraId="48A0BC61" w14:textId="77777777" w:rsidR="00421352" w:rsidRPr="00CB7C1E" w:rsidRDefault="00421352" w:rsidP="00421352">
      <w:pPr>
        <w:spacing w:before="60" w:line="300" w:lineRule="auto"/>
        <w:ind w:left="360" w:firstLine="0"/>
        <w:rPr>
          <w:sz w:val="18"/>
          <w:szCs w:val="18"/>
        </w:rPr>
      </w:pPr>
      <w:r w:rsidRPr="00CB7C1E">
        <w:rPr>
          <w:sz w:val="18"/>
          <w:szCs w:val="18"/>
        </w:rPr>
        <w:t>5.4 Wprowadzenie ewentualnych korekt do narzędzia pomiarowego</w:t>
      </w:r>
    </w:p>
    <w:p w14:paraId="5967A5C9" w14:textId="77777777" w:rsidR="00421352" w:rsidRPr="00CB7C1E" w:rsidRDefault="00421352" w:rsidP="00421352">
      <w:pPr>
        <w:spacing w:before="60" w:line="300" w:lineRule="auto"/>
        <w:ind w:left="360" w:firstLine="0"/>
        <w:rPr>
          <w:sz w:val="18"/>
          <w:szCs w:val="18"/>
        </w:rPr>
      </w:pPr>
      <w:r w:rsidRPr="00CB7C1E">
        <w:rPr>
          <w:sz w:val="18"/>
          <w:szCs w:val="18"/>
        </w:rPr>
        <w:t>5.5 Przeprowadzenie badania właściwego</w:t>
      </w:r>
    </w:p>
    <w:p w14:paraId="784FF3F9" w14:textId="77777777" w:rsidR="00421352" w:rsidRPr="00CB7C1E" w:rsidRDefault="00421352" w:rsidP="00421352">
      <w:pPr>
        <w:spacing w:before="60" w:line="300" w:lineRule="auto"/>
        <w:ind w:left="360" w:firstLine="0"/>
        <w:rPr>
          <w:sz w:val="18"/>
          <w:szCs w:val="18"/>
        </w:rPr>
      </w:pPr>
      <w:r w:rsidRPr="00CB7C1E">
        <w:rPr>
          <w:sz w:val="18"/>
          <w:szCs w:val="18"/>
        </w:rPr>
        <w:t>5.6 Analiza wyników badania</w:t>
      </w:r>
    </w:p>
    <w:p w14:paraId="2E4F7D23" w14:textId="77777777" w:rsidR="00421352" w:rsidRPr="00CB7C1E" w:rsidRDefault="00421352" w:rsidP="00421352">
      <w:pPr>
        <w:spacing w:before="60" w:line="300" w:lineRule="auto"/>
        <w:ind w:left="720" w:firstLine="0"/>
        <w:rPr>
          <w:sz w:val="18"/>
          <w:szCs w:val="18"/>
        </w:rPr>
      </w:pPr>
      <w:r w:rsidRPr="00CB7C1E">
        <w:rPr>
          <w:sz w:val="18"/>
          <w:szCs w:val="18"/>
        </w:rPr>
        <w:t>5.6.1 Weryfikacja reprezentatywności grupy badawczej</w:t>
      </w:r>
    </w:p>
    <w:p w14:paraId="3A806DEC" w14:textId="77777777" w:rsidR="00421352" w:rsidRPr="00CB7C1E" w:rsidRDefault="00421352" w:rsidP="00421352">
      <w:pPr>
        <w:spacing w:before="60" w:line="300" w:lineRule="auto"/>
        <w:ind w:left="720" w:firstLine="0"/>
        <w:rPr>
          <w:sz w:val="18"/>
          <w:szCs w:val="18"/>
        </w:rPr>
      </w:pPr>
      <w:r w:rsidRPr="00CB7C1E">
        <w:rPr>
          <w:sz w:val="18"/>
          <w:szCs w:val="18"/>
        </w:rPr>
        <w:t>5.6.2 Weryfikacji statystycznej istotności uzyskanych wyników</w:t>
      </w:r>
    </w:p>
    <w:p w14:paraId="6C05D824" w14:textId="77777777" w:rsidR="00421352" w:rsidRPr="00CB7C1E" w:rsidRDefault="00421352" w:rsidP="00421352">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Pr>
          <w:sz w:val="18"/>
          <w:szCs w:val="18"/>
        </w:rPr>
        <w:t xml:space="preserve">itp.) </w:t>
      </w:r>
    </w:p>
    <w:p w14:paraId="3741BC03" w14:textId="77777777" w:rsidR="00421352" w:rsidRPr="00CB7C1E" w:rsidRDefault="00421352" w:rsidP="00421352">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Pr>
          <w:sz w:val="18"/>
          <w:szCs w:val="18"/>
        </w:rPr>
        <w:t>(</w:t>
      </w:r>
      <w:r w:rsidRPr="00CB7C1E">
        <w:rPr>
          <w:sz w:val="18"/>
          <w:szCs w:val="18"/>
        </w:rPr>
        <w:t>odnoszącymi się do wyników organizacji</w:t>
      </w:r>
      <w:r>
        <w:rPr>
          <w:sz w:val="18"/>
          <w:szCs w:val="18"/>
        </w:rPr>
        <w:t xml:space="preserve">, np. </w:t>
      </w:r>
      <w:r w:rsidRPr="00CB7C1E">
        <w:rPr>
          <w:sz w:val="18"/>
          <w:szCs w:val="18"/>
        </w:rPr>
        <w:t>wskaźniki opracowane na podstawie rankingów, wskaźniki oceny prestiżu, itp.)</w:t>
      </w:r>
    </w:p>
    <w:p w14:paraId="6FD69E52" w14:textId="77777777" w:rsidR="00421352" w:rsidRPr="00CB7C1E" w:rsidRDefault="00421352" w:rsidP="00421352">
      <w:pPr>
        <w:spacing w:before="60" w:line="300" w:lineRule="auto"/>
        <w:ind w:left="360" w:firstLine="0"/>
        <w:rPr>
          <w:sz w:val="18"/>
          <w:szCs w:val="18"/>
        </w:rPr>
      </w:pPr>
      <w:r w:rsidRPr="00CB7C1E">
        <w:rPr>
          <w:sz w:val="18"/>
          <w:szCs w:val="18"/>
        </w:rPr>
        <w:t>5.7 Opracowanie raportu z badania</w:t>
      </w:r>
    </w:p>
    <w:p w14:paraId="1784AAD3" w14:textId="77777777" w:rsidR="00421352" w:rsidRPr="00CB7C1E" w:rsidRDefault="00421352" w:rsidP="00421352">
      <w:pPr>
        <w:spacing w:before="60" w:line="300" w:lineRule="auto"/>
        <w:ind w:firstLine="0"/>
        <w:rPr>
          <w:sz w:val="18"/>
          <w:szCs w:val="18"/>
        </w:rPr>
      </w:pPr>
      <w:r w:rsidRPr="00CB7C1E">
        <w:rPr>
          <w:sz w:val="18"/>
          <w:szCs w:val="18"/>
        </w:rPr>
        <w:t>6 Wybór obszarów do doskonalenia</w:t>
      </w:r>
    </w:p>
    <w:p w14:paraId="579A1E04" w14:textId="77777777" w:rsidR="00421352" w:rsidRPr="00CB7C1E" w:rsidRDefault="00421352" w:rsidP="00421352">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4E7E7697" w14:textId="77777777" w:rsidR="00421352" w:rsidRPr="00CB7C1E" w:rsidRDefault="00421352" w:rsidP="00421352">
      <w:pPr>
        <w:spacing w:before="60" w:line="300" w:lineRule="auto"/>
        <w:ind w:left="360" w:firstLine="0"/>
        <w:rPr>
          <w:sz w:val="18"/>
          <w:szCs w:val="18"/>
        </w:rPr>
      </w:pPr>
      <w:r w:rsidRPr="00CB7C1E">
        <w:rPr>
          <w:sz w:val="18"/>
          <w:szCs w:val="18"/>
        </w:rPr>
        <w:t>6.2 Analiza potencjału poprawy (w odniesieniu do poszczególnych przyczyn istniejących wyzwań, z</w:t>
      </w:r>
      <w:r>
        <w:rPr>
          <w:sz w:val="18"/>
          <w:szCs w:val="18"/>
        </w:rPr>
        <w:t xml:space="preserve"> </w:t>
      </w:r>
      <w:r w:rsidRPr="00CB7C1E">
        <w:rPr>
          <w:sz w:val="18"/>
          <w:szCs w:val="18"/>
        </w:rPr>
        <w:t>uwzględnieniem trudności lub kosztów osiągnięcia celów poprawy, w kontekście celów i wartości organizacji)</w:t>
      </w:r>
    </w:p>
    <w:p w14:paraId="6498515A" w14:textId="77777777" w:rsidR="00421352" w:rsidRPr="00CB7C1E" w:rsidRDefault="00421352" w:rsidP="00421352">
      <w:pPr>
        <w:spacing w:before="60" w:line="300" w:lineRule="auto"/>
        <w:ind w:left="360" w:firstLine="0"/>
        <w:rPr>
          <w:sz w:val="18"/>
          <w:szCs w:val="18"/>
        </w:rPr>
      </w:pPr>
      <w:r w:rsidRPr="00CB7C1E">
        <w:rPr>
          <w:sz w:val="18"/>
          <w:szCs w:val="18"/>
        </w:rPr>
        <w:t>6.3 Wybór szczegółowych obszarów do poprawy (zastosowanie metod analitycznych</w:t>
      </w:r>
      <w:r>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4275C303" w14:textId="77777777" w:rsidR="00421352" w:rsidRDefault="00421352" w:rsidP="00421352">
      <w:r>
        <w:t>Punkty 5 i 6 stanowią drugą część fazy planowania (</w:t>
      </w:r>
      <w:r w:rsidRPr="00FD60D8">
        <w:rPr>
          <w:i/>
          <w:iCs/>
        </w:rPr>
        <w:t>Plan</w:t>
      </w:r>
      <w:r>
        <w:t xml:space="preserve">) w cyklu udoskonaleń systemu zarządzania jakością.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 W ramach punktu głównego 5 należy zacząć od opracowania narzędzia badawczego (5.1), przy czym rekomendowane jest najpierw wybranie pytań dotyczących pomiaru satysfakcji interesariuszy (5.1.1). W ramach tych pytań należy ustalić, jakich zakresów czasowych mają dotyczyć pytania, czy i jakie kryteria kwalifikacji respondentów stosować oraz jakiej skali odpowiedzi użyć. Na podstawie analiz przedstawionych w podrozdziałach </w:t>
      </w:r>
      <w:r>
        <w:fldChar w:fldCharType="begin"/>
      </w:r>
      <w:r>
        <w:instrText xml:space="preserve"> REF _Ref137910300 \r \h </w:instrText>
      </w:r>
      <w:r>
        <w:fldChar w:fldCharType="separate"/>
      </w:r>
      <w:r>
        <w:t>2.3.1</w:t>
      </w:r>
      <w:r>
        <w:fldChar w:fldCharType="end"/>
      </w:r>
      <w:r>
        <w:t xml:space="preserve"> i </w:t>
      </w:r>
      <w:r>
        <w:fldChar w:fldCharType="begin"/>
      </w:r>
      <w:r>
        <w:instrText xml:space="preserve"> REF _Ref162436354 \r \h </w:instrText>
      </w:r>
      <w:r>
        <w:fldChar w:fldCharType="separate"/>
      </w:r>
      <w:r>
        <w:t>2.3.2</w:t>
      </w:r>
      <w:r>
        <w:fldChar w:fldCharType="end"/>
      </w:r>
      <w:r>
        <w:t xml:space="preserve"> można 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t>skal</w:t>
      </w:r>
      <w:proofErr w:type="spellEnd"/>
      <w:r>
        <w:t xml:space="preserve"> pomiarowych można skorzystać ze </w:t>
      </w:r>
      <w:proofErr w:type="spellStart"/>
      <w:r>
        <w:t>skal</w:t>
      </w:r>
      <w:proofErr w:type="spellEnd"/>
      <w:r>
        <w:t xml:space="preserve"> </w:t>
      </w:r>
      <w:proofErr w:type="spellStart"/>
      <w:r>
        <w:t>Likerta</w:t>
      </w:r>
      <w:proofErr w:type="spellEnd"/>
      <w:r>
        <w:t xml:space="preserve"> pięcio- lub siedmiostopniowej w przypadku do preferencji dla </w:t>
      </w:r>
      <w:proofErr w:type="spellStart"/>
      <w:r>
        <w:t>skal</w:t>
      </w:r>
      <w:proofErr w:type="spellEnd"/>
      <w:r>
        <w:t xml:space="preserve"> niewymuszających (zawierających wartość neutralną odpowiedzi). Natomiast w przypadku preferencji dla </w:t>
      </w:r>
      <w:proofErr w:type="spellStart"/>
      <w:r>
        <w:t>skal</w:t>
      </w:r>
      <w:proofErr w:type="spellEnd"/>
      <w:r>
        <w:t xml:space="preserve"> wymuszających można skorzystać ze skali dziesięciostopniowej poprzez podobieństwo do metodologii wyliczania wskaźnika NPS (patrz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xml:space="preserve">). Kolejnym krokiem (5.1.2) jest opracowanie pozostałych pytań do badania kwestionariuszowego, tak aby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systemu zarzadzania jakością. W ramach opracowania pytań dodatkowych warto również rozważyć umożliwienie respondentom udzielenia swobodnej wypowiedzi w ramach pytań otwartych. Niewątpliwie może to stanowić utrudnienie procesu analizy odpowiedzi, ale jednocześnie może pozwolić na uzyskanie istotnej informacji zwrotnej, która bez tego nie byłaby możliwa do pozyskania w ramach pytań zamkniętych. 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kosztowne, w związku z tym należy podjąć decyzję co do metody doboru grupy badawczej, która w możliwie najlepszy sposób pozwala na osiągnięcie statystycznej reprezentatywności dla każdej z wybranych do badania grup interesariuszy. W ramach tego kroku należy określić również zakres czasowy badania, co też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się różnić ze względu na wpływ jakiś istotnych losowych wydarzeń odnoszących się do potencjalnie jednorodnej grupy respondentów. 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możliwości poprawy narzędzia badawczego, należy wprowadzić do niego stosowne korekty (5.4). W przypadku znacznych zmian warto przeprowadzić kolejne badanie pilotażowe w celu potwierdzenia czy narzędzie może być uznane za gotowe do zastosowania. Kolejnym krokiem, po stwierdzeniu gotowości do badania jest jego przeprowadzenie (5.5). W trakcie przeprowadzenia badania należy zagwarantować niezmienność narzędzia pomiarowego, a także – na ile to możliwe – ograniczyć wpływ czynników zależnych od badaczy na wyniki tego pomiaru. Po zakończeniu badania należy przeanalizować uzyskane odpowiedzi (5.6), by dzięki temu uzyskać informacje możliwe do wykorzystania na dalszych etapach procesu doskonalenia. Proces analizy należy zacząć od weryfikacji reprezentatywności grupy badawczej (5.6.1), porównując strukturę grupy badanych respondentów ze strukturą całej populacji. Aby to było możliwe wśród pytań weryfikujących cechy grupy badanej (</w:t>
      </w:r>
      <w:proofErr w:type="spellStart"/>
      <w:r>
        <w:t>metryczkowych</w:t>
      </w:r>
      <w:proofErr w:type="spellEnd"/>
      <w:r>
        <w:t xml:space="preserve">) należy uwzględnić takie, które pozwolą na uzyskanie informacji o przynależności do odpowiednich znanych grup w zidentyfikowanej wcześniej strukturze badane populacji (grupie interesariuszy). W kolejnym kroku (5.6.2) należy sprawdzić, czy uzyskiwane odpowiedzi na pytania są statystycznie istotnie zgodne z rozkładem normalnym. W przypadku wykrycia odstępstw od rozkładu normalnego w ramach odpowiedzi na jakieś pytanie w którejś z grup respondentów należy uwzględnić we wnioskach z badania, że w ramach konkretnego pytania nie możemy wnioskować o populacji, powołując się na cechy i parametry rozkładu normalnego (średnia, odchylenie standardowe). W przypadku badanych zmiennych, które powinny być niezależne, można sprawdzić uzyskane wyniki testami statystycznymi na niezależność zmiennych w celu weryfikacji wiarygodności pozyskanych danych. Ponadto w przypadku pytań dotyczących wstępnych hipotez odnośnie do obszarów wymagających udoskonaleń należy również sprawdzić, czy uzyskane odpowiedzi wspierają postawione hipotezy w sposób statystycznie istotny, czy nie. Po zweryfikowaniu statystycznej wiarygodności uzyskanych danych można przejść do kolejnego etapu analizy (5.6.3) polegającego na wyliczeniu wskaźników odnoszących się do satysfakcji interesariuszy (SSI – patrz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xml:space="preserve">) lub innych, jeśli pytania pozwalające na ich obliczenie zostały uwzględnione w kwestionariuszu badania ilościowego. Następnym krokiem (5.6.4) jest przeanalizowanie relacji miar </w:t>
      </w:r>
      <w:r>
        <w:lastRenderedPageBreak/>
        <w:t>wyliczonych w ramach przeprowadzonego badania z miarami obliczonymi na podstawie badań zewnętrznych, takich jak np. rankingi lub inne badania niezależne od uczelni.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 W tym raporcie należy uwzględnić wnioski płynące z analiz przeprowadzonych w poprzednich krokach, a także wnioski płynące z odpowiedzi respondentów na pytania otwarte lub inne wymagające uwzględnienia.</w:t>
      </w:r>
    </w:p>
    <w:p w14:paraId="3AC71159" w14:textId="77777777" w:rsidR="00421352" w:rsidRPr="00D242E4" w:rsidRDefault="00421352" w:rsidP="00421352">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do osiągnięcia efektów procesu zmian. W związku z tym, że na tym etapie procesu doskonalenia wiedza dotycząca istotnych obszarów do poprawy została już pozyskana, należy przystąpić do analizy przyczyn problemów (wyzwań) w każdym z tych obszarów (6.1). Do tego celu można wykorzystać szeroki wachlarz metod analitycznych. Niemniej nawet zastosowanie podstawowych, powszechnie znanych technik analizy przyczyn źródłowych, takich jak analiza 5xWHY wraz z tzw. diagramem </w:t>
      </w:r>
      <w:proofErr w:type="spellStart"/>
      <w:r>
        <w:t>Ishikawy</w:t>
      </w:r>
      <w:proofErr w:type="spellEnd"/>
      <w:r>
        <w:t xml:space="preserve"> (przyczyn i skutków), pozwoli na szybkie określenie dość szerokiego zakresu przyczyn istniejących wyzwań. W przypadku mierzenia się ze złożonymi i skomplikowanymi problemami można taką analizę poszerzyć również o inne techniki pozwalające na opracowanie pomysłów na rozwiązanie problemu, korzystając np. z metod takich jak drzewo stanu przyszłego </w:t>
      </w:r>
      <w:r>
        <w:fldChar w:fldCharType="begin" w:fldLock="1"/>
      </w:r>
      <w: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fldChar w:fldCharType="separate"/>
      </w:r>
      <w:r w:rsidRPr="00DF63FD">
        <w:rPr>
          <w:noProof/>
        </w:rPr>
        <w:t>(Sarkar i in., 2021, s. 203)</w:t>
      </w:r>
      <w:r>
        <w:fldChar w:fldCharType="end"/>
      </w:r>
      <w:r>
        <w:t xml:space="preserve">, czy szeregu metod wchodzących w skład metodologii TRIZ </w:t>
      </w:r>
      <w:r>
        <w:fldChar w:fldCharType="begin" w:fldLock="1"/>
      </w:r>
      <w:r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fldChar w:fldCharType="separate"/>
      </w:r>
      <w:r w:rsidRPr="002851DD">
        <w:rPr>
          <w:noProof/>
        </w:rPr>
        <w:t>(Chai i in., 2005)</w:t>
      </w:r>
      <w:r>
        <w:fldChar w:fldCharType="end"/>
      </w:r>
      <w:r>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t>Pareto</w:t>
      </w:r>
      <w:proofErr w:type="spellEnd"/>
      <w:r>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zastosowania jest tzw. diagram </w:t>
      </w:r>
      <w:proofErr w:type="spellStart"/>
      <w:r>
        <w:t>Pareto</w:t>
      </w:r>
      <w:proofErr w:type="spellEnd"/>
      <w:r>
        <w:t xml:space="preserve">-Lorentza.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którego się oczekuje. Zazwyczaj przyjmuje się poziom ok. 80%, nawiązując do reguły </w:t>
      </w:r>
      <w:proofErr w:type="spellStart"/>
      <w:r>
        <w:t>Pareto</w:t>
      </w:r>
      <w:proofErr w:type="spellEnd"/>
      <w:r>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Pr="00D242E4">
        <w:t xml:space="preserve"> WSJF (</w:t>
      </w:r>
      <w:proofErr w:type="spellStart"/>
      <w:r w:rsidRPr="00D242E4">
        <w:rPr>
          <w:i/>
          <w:iCs/>
        </w:rPr>
        <w:t>Weighted</w:t>
      </w:r>
      <w:proofErr w:type="spellEnd"/>
      <w:r w:rsidRPr="00D242E4">
        <w:rPr>
          <w:i/>
          <w:iCs/>
        </w:rPr>
        <w:t xml:space="preserve"> </w:t>
      </w:r>
      <w:proofErr w:type="spellStart"/>
      <w:r w:rsidRPr="00D242E4">
        <w:rPr>
          <w:i/>
          <w:iCs/>
        </w:rPr>
        <w:t>Shortest</w:t>
      </w:r>
      <w:proofErr w:type="spellEnd"/>
      <w:r w:rsidRPr="00D242E4">
        <w:rPr>
          <w:i/>
          <w:iCs/>
        </w:rPr>
        <w:t xml:space="preserve"> Job First</w:t>
      </w:r>
      <w:r w:rsidRPr="00D242E4">
        <w:t xml:space="preserve">) </w:t>
      </w:r>
      <w:r>
        <w:t xml:space="preserve">określającej </w:t>
      </w:r>
      <w:r w:rsidRPr="00D242E4">
        <w:t xml:space="preserve">pierwszeństwo </w:t>
      </w:r>
      <w:r>
        <w:t xml:space="preserve">najkrótszych ważonych zadań </w:t>
      </w:r>
      <w:r>
        <w:fldChar w:fldCharType="begin" w:fldLock="1"/>
      </w:r>
      <w: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fldChar w:fldCharType="separate"/>
      </w:r>
      <w:r w:rsidRPr="00D242E4">
        <w:rPr>
          <w:noProof/>
        </w:rPr>
        <w:t xml:space="preserve">(por. Webber, </w:t>
      </w:r>
      <w:r w:rsidRPr="00D242E4">
        <w:rPr>
          <w:noProof/>
        </w:rPr>
        <w:lastRenderedPageBreak/>
        <w:t>2022)</w:t>
      </w:r>
      <w:r>
        <w:fldChar w:fldCharType="end"/>
      </w:r>
      <w:r>
        <w:t xml:space="preserve">. Jest to metoda uwzględniająca praktyczne implikacje teorii dotyczących kosztów opóźnień </w:t>
      </w:r>
      <w:r>
        <w:fldChar w:fldCharType="begin" w:fldLock="1"/>
      </w:r>
      <w:r>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fldChar w:fldCharType="separate"/>
      </w:r>
      <w:r w:rsidRPr="00D242E4">
        <w:rPr>
          <w:noProof/>
        </w:rPr>
        <w:t>(Reinertsen &amp; Smith, 1991)</w:t>
      </w:r>
      <w:r>
        <w:fldChar w:fldCharType="end"/>
      </w:r>
      <w:r>
        <w:t>, promujących uwzględnienie czynnika czasu w procesach doskonalenia i podkreślających wagę skracania cykli doskonalenia.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01F15336" w14:textId="77777777" w:rsidR="00421352" w:rsidRDefault="00421352" w:rsidP="00421352">
      <w:pPr>
        <w:pStyle w:val="Rysunek"/>
      </w:pPr>
      <w:r>
        <w:rPr>
          <w:noProof/>
        </w:rPr>
        <w:drawing>
          <wp:inline distT="0" distB="0" distL="0" distR="0" wp14:anchorId="36FEA320" wp14:editId="61C4C48F">
            <wp:extent cx="5400000" cy="6170918"/>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2211E3DC" w14:textId="77777777" w:rsidR="00421352" w:rsidRDefault="00421352" w:rsidP="00421352">
      <w:pPr>
        <w:pStyle w:val="Tytutabeli"/>
        <w:rPr>
          <w:noProof/>
        </w:rPr>
      </w:pPr>
      <w:r>
        <w:t xml:space="preserve">Rysunek </w:t>
      </w:r>
      <w:r>
        <w:fldChar w:fldCharType="begin"/>
      </w:r>
      <w:r>
        <w:instrText xml:space="preserve"> SEQ Rysunek \* ARABIC </w:instrText>
      </w:r>
      <w:r>
        <w:fldChar w:fldCharType="separate"/>
      </w:r>
      <w:r>
        <w:rPr>
          <w:noProof/>
        </w:rPr>
        <w:t>51</w:t>
      </w:r>
      <w:r>
        <w:rPr>
          <w:noProof/>
        </w:rPr>
        <w:fldChar w:fldCharType="end"/>
      </w:r>
      <w:r>
        <w:t>. Struktura szczegółowa elementów w zakresie punktów od 7 do 9 modelu SSDQM</w:t>
      </w:r>
    </w:p>
    <w:p w14:paraId="235F2CF8" w14:textId="77777777" w:rsidR="00421352" w:rsidRPr="00D95B07" w:rsidRDefault="00421352" w:rsidP="00421352">
      <w:pPr>
        <w:pStyle w:val="rdo"/>
        <w:rPr>
          <w:lang w:val="pl-PL"/>
        </w:rPr>
      </w:pPr>
      <w:r w:rsidRPr="00D95B07">
        <w:rPr>
          <w:lang w:val="pl-PL"/>
        </w:rPr>
        <w:t>Źródło: opracowanie własne</w:t>
      </w:r>
    </w:p>
    <w:p w14:paraId="154CD97F" w14:textId="77777777" w:rsidR="00421352" w:rsidRDefault="00421352" w:rsidP="00421352">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t>,</w:t>
      </w:r>
      <w:r w:rsidRPr="002B258A">
        <w:t xml:space="preserve">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Poniżej przedstawiono pełny opis elementów szczegółowych dla punktów 7 i 8 modelu SSDQM:</w:t>
      </w:r>
    </w:p>
    <w:p w14:paraId="4040A7D7" w14:textId="77777777" w:rsidR="00421352" w:rsidRPr="00FD60D8" w:rsidRDefault="00421352" w:rsidP="00421352">
      <w:pPr>
        <w:spacing w:before="60" w:line="300" w:lineRule="auto"/>
        <w:ind w:firstLine="0"/>
        <w:rPr>
          <w:sz w:val="18"/>
          <w:szCs w:val="20"/>
        </w:rPr>
      </w:pPr>
      <w:r w:rsidRPr="00FD60D8">
        <w:rPr>
          <w:sz w:val="18"/>
          <w:szCs w:val="20"/>
        </w:rPr>
        <w:t>7 Implementacja zmian w celu osiągnięcia poprawy w wybranych obszarach</w:t>
      </w:r>
    </w:p>
    <w:p w14:paraId="0B73C09F" w14:textId="77777777" w:rsidR="00421352" w:rsidRPr="00FD60D8" w:rsidRDefault="00421352" w:rsidP="00421352">
      <w:pPr>
        <w:spacing w:before="60" w:line="300" w:lineRule="auto"/>
        <w:ind w:left="360" w:firstLine="0"/>
        <w:rPr>
          <w:sz w:val="18"/>
          <w:szCs w:val="20"/>
        </w:rPr>
      </w:pPr>
      <w:r w:rsidRPr="00FD60D8">
        <w:rPr>
          <w:sz w:val="18"/>
          <w:szCs w:val="20"/>
        </w:rPr>
        <w:t>7.1 Zapewnienie zaangażowania i wsparcia najwyższego kierownictwa w zakresie decyzyjności i zasobów niezbędnych do wdrażania zmian</w:t>
      </w:r>
    </w:p>
    <w:p w14:paraId="72B13B3F" w14:textId="77777777" w:rsidR="00421352" w:rsidRPr="00FD60D8" w:rsidRDefault="00421352" w:rsidP="00421352">
      <w:pPr>
        <w:spacing w:before="60" w:line="300" w:lineRule="auto"/>
        <w:ind w:left="360" w:firstLine="0"/>
        <w:rPr>
          <w:sz w:val="18"/>
          <w:szCs w:val="20"/>
        </w:rPr>
      </w:pPr>
      <w:r w:rsidRPr="00FD60D8">
        <w:rPr>
          <w:sz w:val="18"/>
          <w:szCs w:val="20"/>
        </w:rPr>
        <w:t xml:space="preserve">7.2 Przypisanie metody wdrażania zmian w zależności od charakterystyki problemu: metody zwinne (Agile: </w:t>
      </w:r>
      <w:proofErr w:type="spellStart"/>
      <w:r w:rsidRPr="00FD60D8">
        <w:rPr>
          <w:sz w:val="18"/>
          <w:szCs w:val="20"/>
        </w:rPr>
        <w:t>Kaizen</w:t>
      </w:r>
      <w:proofErr w:type="spellEnd"/>
      <w:r w:rsidRPr="00FD60D8">
        <w:rPr>
          <w:sz w:val="18"/>
          <w:szCs w:val="20"/>
        </w:rPr>
        <w:t xml:space="preserve">, </w:t>
      </w:r>
      <w:proofErr w:type="spellStart"/>
      <w:r w:rsidRPr="00FD60D8">
        <w:rPr>
          <w:sz w:val="18"/>
          <w:szCs w:val="20"/>
        </w:rPr>
        <w:t>Scrum</w:t>
      </w:r>
      <w:proofErr w:type="spellEnd"/>
      <w:r w:rsidRPr="00FD60D8">
        <w:rPr>
          <w:sz w:val="18"/>
          <w:szCs w:val="20"/>
        </w:rPr>
        <w:t xml:space="preserve">, </w:t>
      </w:r>
      <w:proofErr w:type="spellStart"/>
      <w:r w:rsidRPr="00FD60D8">
        <w:rPr>
          <w:sz w:val="18"/>
          <w:szCs w:val="20"/>
        </w:rPr>
        <w:t>Kanban</w:t>
      </w:r>
      <w:proofErr w:type="spellEnd"/>
      <w:r w:rsidRPr="00FD60D8">
        <w:rPr>
          <w:sz w:val="18"/>
          <w:szCs w:val="20"/>
        </w:rPr>
        <w:t xml:space="preserve">, -&gt; wdrożenie Minimalnego Produktu Możliwego do Wprowadzenia – MVP – Minimum </w:t>
      </w:r>
      <w:proofErr w:type="spellStart"/>
      <w:r w:rsidRPr="00FD60D8">
        <w:rPr>
          <w:sz w:val="18"/>
          <w:szCs w:val="20"/>
        </w:rPr>
        <w:t>Viable</w:t>
      </w:r>
      <w:proofErr w:type="spellEnd"/>
      <w:r w:rsidRPr="00FD60D8">
        <w:rPr>
          <w:sz w:val="18"/>
          <w:szCs w:val="20"/>
        </w:rPr>
        <w:t xml:space="preserve"> Product) lub metody kaskadowe/projektowe (opracowanie planu i harmonogramów realizacji)</w:t>
      </w:r>
    </w:p>
    <w:p w14:paraId="143AD587" w14:textId="77777777" w:rsidR="00421352" w:rsidRPr="00FD60D8" w:rsidRDefault="00421352" w:rsidP="00421352">
      <w:pPr>
        <w:spacing w:before="60" w:line="300" w:lineRule="auto"/>
        <w:ind w:left="360" w:firstLine="0"/>
        <w:rPr>
          <w:sz w:val="18"/>
          <w:szCs w:val="20"/>
        </w:rPr>
      </w:pPr>
      <w:r w:rsidRPr="00FD60D8">
        <w:rPr>
          <w:sz w:val="18"/>
          <w:szCs w:val="20"/>
        </w:rPr>
        <w:t>7.3 [Z] Określenie wstępnej wizji celu do poprawy</w:t>
      </w:r>
    </w:p>
    <w:p w14:paraId="301E566A" w14:textId="77777777" w:rsidR="00421352" w:rsidRPr="00FD60D8" w:rsidRDefault="00421352" w:rsidP="00421352">
      <w:pPr>
        <w:spacing w:before="60" w:line="300" w:lineRule="auto"/>
        <w:ind w:left="360" w:firstLine="0"/>
        <w:rPr>
          <w:sz w:val="18"/>
          <w:szCs w:val="20"/>
        </w:rPr>
      </w:pPr>
      <w:r w:rsidRPr="00FD60D8">
        <w:rPr>
          <w:sz w:val="18"/>
          <w:szCs w:val="20"/>
        </w:rPr>
        <w:t>7.4 [Z] Określenie przewidywanych etapów wdrożenia i celów cząstkowych (m. in. uwzględnienie potrzeb treningu i wsparcia dla osób będących pod wpływem zmian)</w:t>
      </w:r>
    </w:p>
    <w:p w14:paraId="16E5E718" w14:textId="77777777" w:rsidR="00421352" w:rsidRPr="00FD60D8" w:rsidRDefault="00421352" w:rsidP="00421352">
      <w:pPr>
        <w:spacing w:before="60" w:line="300" w:lineRule="auto"/>
        <w:ind w:left="360" w:firstLine="0"/>
        <w:rPr>
          <w:sz w:val="18"/>
          <w:szCs w:val="20"/>
          <w:lang w:val="en-GB"/>
        </w:rPr>
      </w:pPr>
      <w:r w:rsidRPr="00FD60D8">
        <w:rPr>
          <w:sz w:val="18"/>
          <w:szCs w:val="20"/>
        </w:rPr>
        <w:t xml:space="preserve">7.5 [Z] Ustalenie szczegółów pracy zespołu doskonalącego (skład zespołu i role w zespole, długość iteracji/sprintów, stopień zgodności z rekomendacjami konkretnej metody pracy – np. </w:t>
      </w:r>
      <w:r w:rsidRPr="00FD60D8">
        <w:rPr>
          <w:sz w:val="18"/>
          <w:szCs w:val="20"/>
          <w:lang w:val="en-GB"/>
        </w:rPr>
        <w:t xml:space="preserve">Scrum, </w:t>
      </w:r>
      <w:proofErr w:type="spellStart"/>
      <w:r w:rsidRPr="00FD60D8">
        <w:rPr>
          <w:sz w:val="18"/>
          <w:szCs w:val="20"/>
          <w:lang w:val="en-GB"/>
        </w:rPr>
        <w:t>SAFe</w:t>
      </w:r>
      <w:proofErr w:type="spellEnd"/>
      <w:r w:rsidRPr="00FD60D8">
        <w:rPr>
          <w:sz w:val="18"/>
          <w:szCs w:val="20"/>
          <w:lang w:val="en-GB"/>
        </w:rPr>
        <w:t xml:space="preserve">, Kanban, FDD – Feature Driven Development, DSDM – Dynamic Systems Development Method, </w:t>
      </w:r>
      <w:proofErr w:type="spellStart"/>
      <w:r w:rsidRPr="00FD60D8">
        <w:rPr>
          <w:sz w:val="18"/>
          <w:szCs w:val="20"/>
          <w:lang w:val="en-GB"/>
        </w:rPr>
        <w:t>ScrumBan</w:t>
      </w:r>
      <w:proofErr w:type="spellEnd"/>
      <w:r w:rsidRPr="00FD60D8">
        <w:rPr>
          <w:sz w:val="18"/>
          <w:szCs w:val="20"/>
          <w:lang w:val="en-GB"/>
        </w:rPr>
        <w:t xml:space="preserve">, </w:t>
      </w:r>
      <w:proofErr w:type="spellStart"/>
      <w:r w:rsidRPr="00FD60D8">
        <w:rPr>
          <w:sz w:val="18"/>
          <w:szCs w:val="20"/>
          <w:lang w:val="en-GB"/>
        </w:rPr>
        <w:t>LeanStartUp</w:t>
      </w:r>
      <w:proofErr w:type="spellEnd"/>
      <w:r w:rsidRPr="00FD60D8">
        <w:rPr>
          <w:sz w:val="18"/>
          <w:szCs w:val="20"/>
          <w:lang w:val="en-GB"/>
        </w:rPr>
        <w:t xml:space="preserve">, </w:t>
      </w:r>
      <w:proofErr w:type="spellStart"/>
      <w:r w:rsidRPr="00FD60D8">
        <w:rPr>
          <w:sz w:val="18"/>
          <w:szCs w:val="20"/>
          <w:lang w:val="en-GB"/>
        </w:rPr>
        <w:t>inne</w:t>
      </w:r>
      <w:proofErr w:type="spellEnd"/>
      <w:r w:rsidRPr="00FD60D8">
        <w:rPr>
          <w:sz w:val="18"/>
          <w:szCs w:val="20"/>
          <w:lang w:val="en-GB"/>
        </w:rPr>
        <w:t>)</w:t>
      </w:r>
    </w:p>
    <w:p w14:paraId="0CDF3B3E" w14:textId="77777777" w:rsidR="00421352" w:rsidRPr="00FD60D8" w:rsidRDefault="00421352" w:rsidP="00421352">
      <w:pPr>
        <w:spacing w:before="60" w:line="300" w:lineRule="auto"/>
        <w:ind w:left="360" w:firstLine="0"/>
        <w:rPr>
          <w:sz w:val="18"/>
          <w:szCs w:val="20"/>
        </w:rPr>
      </w:pPr>
      <w:r w:rsidRPr="00FD60D8">
        <w:rPr>
          <w:sz w:val="18"/>
          <w:szCs w:val="20"/>
        </w:rPr>
        <w:t xml:space="preserve">7.6 [Z] Określenie minimalnego zakresu pierwszej weryfikowalnej wersji wdrożonych zmian (rodzaj MVP) </w:t>
      </w:r>
    </w:p>
    <w:p w14:paraId="6AF083DA" w14:textId="77777777" w:rsidR="00421352" w:rsidRPr="00FD60D8" w:rsidRDefault="00421352" w:rsidP="00421352">
      <w:pPr>
        <w:spacing w:before="60" w:line="300" w:lineRule="auto"/>
        <w:ind w:left="360" w:firstLine="0"/>
        <w:rPr>
          <w:sz w:val="18"/>
          <w:szCs w:val="20"/>
        </w:rPr>
      </w:pPr>
      <w:r w:rsidRPr="00FD60D8">
        <w:rPr>
          <w:sz w:val="18"/>
          <w:szCs w:val="20"/>
        </w:rPr>
        <w:t>7.7 [Z] Ustalenie wstępnego planu działań wraz z ich przewidywanymi kosztami oraz wzajemnymi zależnościami</w:t>
      </w:r>
    </w:p>
    <w:p w14:paraId="27FF233B" w14:textId="77777777" w:rsidR="00421352" w:rsidRPr="00FD60D8" w:rsidRDefault="00421352" w:rsidP="00421352">
      <w:pPr>
        <w:spacing w:before="60" w:line="300" w:lineRule="auto"/>
        <w:ind w:left="360" w:firstLine="0"/>
        <w:rPr>
          <w:sz w:val="18"/>
          <w:szCs w:val="20"/>
        </w:rPr>
      </w:pPr>
      <w:r w:rsidRPr="00FD60D8">
        <w:rPr>
          <w:sz w:val="18"/>
          <w:szCs w:val="20"/>
        </w:rPr>
        <w:t>7.8 [Z] Iteracyjne wdrażanie zmian i ich bieżąca weryfikacja (plan, realizacja, weryfikacja)</w:t>
      </w:r>
    </w:p>
    <w:p w14:paraId="01F74A9B" w14:textId="77777777" w:rsidR="00421352" w:rsidRPr="00FD60D8" w:rsidRDefault="00421352" w:rsidP="00421352">
      <w:pPr>
        <w:spacing w:before="60" w:line="300" w:lineRule="auto"/>
        <w:ind w:left="360" w:firstLine="0"/>
        <w:rPr>
          <w:sz w:val="18"/>
          <w:szCs w:val="20"/>
        </w:rPr>
      </w:pPr>
      <w:r w:rsidRPr="00FD60D8">
        <w:rPr>
          <w:sz w:val="18"/>
          <w:szCs w:val="20"/>
        </w:rPr>
        <w:t>7.9 [Z] Iteracyjne przeglądy i doskonalenie sposobów pracy i współpracy zespołu</w:t>
      </w:r>
    </w:p>
    <w:p w14:paraId="06F5CA52" w14:textId="77777777" w:rsidR="00421352" w:rsidRPr="00FD60D8" w:rsidRDefault="00421352" w:rsidP="00421352">
      <w:pPr>
        <w:spacing w:before="60" w:line="300" w:lineRule="auto"/>
        <w:ind w:left="360" w:firstLine="0"/>
        <w:rPr>
          <w:sz w:val="18"/>
          <w:szCs w:val="20"/>
        </w:rPr>
      </w:pPr>
      <w:r w:rsidRPr="00FD60D8">
        <w:rPr>
          <w:sz w:val="18"/>
          <w:szCs w:val="20"/>
        </w:rPr>
        <w:t>7.10 [Z] Weryfikacja MVP i ustalenie kolejnych etapów najbardziej wartościowych udoskonaleń pierwszej minimalnej wdrożonej wersji zmian (przy osiąganiu celu maksymalizować ilość pracy niewykonanej)</w:t>
      </w:r>
    </w:p>
    <w:p w14:paraId="1E5F4D23" w14:textId="77777777" w:rsidR="00421352" w:rsidRPr="00FD60D8" w:rsidRDefault="00421352" w:rsidP="00421352">
      <w:pPr>
        <w:spacing w:before="60" w:line="300" w:lineRule="auto"/>
        <w:ind w:left="360" w:firstLine="0"/>
        <w:rPr>
          <w:sz w:val="18"/>
          <w:szCs w:val="20"/>
        </w:rPr>
      </w:pPr>
      <w:r w:rsidRPr="00FD60D8">
        <w:rPr>
          <w:sz w:val="18"/>
          <w:szCs w:val="20"/>
        </w:rPr>
        <w:t>7.11 [Z] Iteracyjne wdrażanie kolejnych udoskonaleń do MVP, aż do osiągnięcia celu poprawy lub określenia nowych celów doskonalenia</w:t>
      </w:r>
    </w:p>
    <w:p w14:paraId="491EFBAA" w14:textId="77777777" w:rsidR="00421352" w:rsidRPr="00FD60D8" w:rsidRDefault="00421352" w:rsidP="00421352">
      <w:pPr>
        <w:spacing w:before="60" w:line="300" w:lineRule="auto"/>
        <w:ind w:left="360" w:firstLine="0"/>
        <w:rPr>
          <w:sz w:val="18"/>
          <w:szCs w:val="20"/>
        </w:rPr>
      </w:pPr>
      <w:r w:rsidRPr="00FD60D8">
        <w:rPr>
          <w:sz w:val="18"/>
          <w:szCs w:val="20"/>
        </w:rPr>
        <w:t>7.12 [K] Szczegółowe określenie celu do osiągnięcia</w:t>
      </w:r>
    </w:p>
    <w:p w14:paraId="44A9900C" w14:textId="77777777" w:rsidR="00421352" w:rsidRPr="00FD60D8" w:rsidRDefault="00421352" w:rsidP="00421352">
      <w:pPr>
        <w:spacing w:before="60" w:line="300" w:lineRule="auto"/>
        <w:ind w:left="360" w:firstLine="0"/>
        <w:rPr>
          <w:sz w:val="18"/>
          <w:szCs w:val="20"/>
        </w:rPr>
      </w:pPr>
      <w:r w:rsidRPr="00FD60D8">
        <w:rPr>
          <w:sz w:val="18"/>
          <w:szCs w:val="20"/>
        </w:rPr>
        <w:t>7.13 [K] Wykonanie planu wdrożenia, przy wykorzystaniu dostępnych zasobów (m. in. uwzględnienie potrzeb treningu i wsparcia dla osób będących pod wpływem zmian)</w:t>
      </w:r>
    </w:p>
    <w:p w14:paraId="3807F214" w14:textId="77777777" w:rsidR="00421352" w:rsidRPr="00FD60D8" w:rsidRDefault="00421352" w:rsidP="00421352">
      <w:pPr>
        <w:spacing w:before="60" w:line="300" w:lineRule="auto"/>
        <w:ind w:left="360" w:firstLine="0"/>
        <w:rPr>
          <w:sz w:val="18"/>
          <w:szCs w:val="20"/>
        </w:rPr>
      </w:pPr>
      <w:r w:rsidRPr="00FD60D8">
        <w:rPr>
          <w:sz w:val="18"/>
          <w:szCs w:val="20"/>
        </w:rPr>
        <w:t>7.14 [K] Weryfikacja planu i opracowanie harmonogramu wraz z harmonogramem wykorzystania zasobów</w:t>
      </w:r>
    </w:p>
    <w:p w14:paraId="23DEBB50" w14:textId="77777777" w:rsidR="00421352" w:rsidRPr="00FD60D8" w:rsidRDefault="00421352" w:rsidP="00421352">
      <w:pPr>
        <w:spacing w:before="60" w:line="300" w:lineRule="auto"/>
        <w:ind w:left="360" w:firstLine="0"/>
        <w:rPr>
          <w:sz w:val="18"/>
          <w:szCs w:val="20"/>
        </w:rPr>
      </w:pPr>
      <w:r w:rsidRPr="00FD60D8">
        <w:rPr>
          <w:sz w:val="18"/>
          <w:szCs w:val="20"/>
        </w:rPr>
        <w:t xml:space="preserve">7.15 [K] Określenie ścieżki krytycznej projektu i najistotniejszych </w:t>
      </w:r>
      <w:proofErr w:type="spellStart"/>
      <w:r w:rsidRPr="00FD60D8">
        <w:rPr>
          <w:sz w:val="18"/>
          <w:szCs w:val="20"/>
        </w:rPr>
        <w:t>ryzyk</w:t>
      </w:r>
      <w:proofErr w:type="spellEnd"/>
      <w:r w:rsidRPr="00FD60D8">
        <w:rPr>
          <w:sz w:val="18"/>
          <w:szCs w:val="20"/>
        </w:rPr>
        <w:t xml:space="preserve"> do monitorowania</w:t>
      </w:r>
    </w:p>
    <w:p w14:paraId="32C4C1EE" w14:textId="77777777" w:rsidR="00421352" w:rsidRPr="00FD60D8" w:rsidRDefault="00421352" w:rsidP="00421352">
      <w:pPr>
        <w:spacing w:before="60" w:line="300" w:lineRule="auto"/>
        <w:ind w:left="360" w:firstLine="0"/>
        <w:rPr>
          <w:sz w:val="18"/>
          <w:szCs w:val="20"/>
        </w:rPr>
      </w:pPr>
      <w:r w:rsidRPr="00FD60D8">
        <w:rPr>
          <w:sz w:val="18"/>
          <w:szCs w:val="20"/>
        </w:rPr>
        <w:t>7.16 [K] Wprowadzenie ewentualnych korekt do planu</w:t>
      </w:r>
    </w:p>
    <w:p w14:paraId="4150A772" w14:textId="77777777" w:rsidR="00421352" w:rsidRPr="00FD60D8" w:rsidRDefault="00421352" w:rsidP="00421352">
      <w:pPr>
        <w:spacing w:before="60" w:line="300" w:lineRule="auto"/>
        <w:ind w:left="360" w:firstLine="0"/>
        <w:rPr>
          <w:sz w:val="18"/>
          <w:szCs w:val="20"/>
        </w:rPr>
      </w:pPr>
      <w:r w:rsidRPr="00FD60D8">
        <w:rPr>
          <w:sz w:val="18"/>
          <w:szCs w:val="20"/>
        </w:rPr>
        <w:t xml:space="preserve">7.17 [K] Realizacja planu i monitorowanie sytuacji w celu identyfikacji konieczności wprowadzenie modyfikacji do planu </w:t>
      </w:r>
    </w:p>
    <w:p w14:paraId="4E348E0A" w14:textId="77777777" w:rsidR="00421352" w:rsidRPr="00FD60D8" w:rsidRDefault="00421352" w:rsidP="00421352">
      <w:pPr>
        <w:spacing w:before="60" w:line="300" w:lineRule="auto"/>
        <w:ind w:left="360" w:firstLine="0"/>
        <w:rPr>
          <w:sz w:val="18"/>
          <w:szCs w:val="20"/>
        </w:rPr>
      </w:pPr>
      <w:r w:rsidRPr="00FD60D8">
        <w:rPr>
          <w:sz w:val="18"/>
          <w:szCs w:val="20"/>
        </w:rPr>
        <w:t>7.18 [K] Weryfikacja stopnia osiągnięcia celu poprawy</w:t>
      </w:r>
    </w:p>
    <w:p w14:paraId="5139F65D" w14:textId="77777777" w:rsidR="00421352" w:rsidRPr="00FD60D8" w:rsidRDefault="00421352" w:rsidP="00421352">
      <w:pPr>
        <w:spacing w:before="60" w:line="300" w:lineRule="auto"/>
        <w:ind w:firstLine="0"/>
        <w:rPr>
          <w:sz w:val="18"/>
          <w:szCs w:val="20"/>
        </w:rPr>
      </w:pPr>
      <w:r w:rsidRPr="00FD60D8">
        <w:rPr>
          <w:sz w:val="18"/>
          <w:szCs w:val="20"/>
        </w:rPr>
        <w:t>8 Zaplanowanie ciągłego pozyskiwania informacji zwrotnej</w:t>
      </w:r>
    </w:p>
    <w:p w14:paraId="37AD3ABB" w14:textId="77777777" w:rsidR="00421352" w:rsidRPr="00FD60D8" w:rsidRDefault="00421352" w:rsidP="00421352">
      <w:pPr>
        <w:spacing w:before="60" w:line="300" w:lineRule="auto"/>
        <w:ind w:left="360" w:firstLine="0"/>
        <w:rPr>
          <w:sz w:val="18"/>
          <w:szCs w:val="20"/>
        </w:rPr>
      </w:pPr>
      <w:r w:rsidRPr="00FD60D8">
        <w:rPr>
          <w:sz w:val="18"/>
          <w:szCs w:val="20"/>
        </w:rPr>
        <w:t>8.1 Ustalenie szczegółów metod ciągłego pozyskiwania informacji zwrotnej</w:t>
      </w:r>
    </w:p>
    <w:p w14:paraId="0BB2F5D2" w14:textId="77777777" w:rsidR="00421352" w:rsidRPr="00FD60D8" w:rsidRDefault="00421352" w:rsidP="00421352">
      <w:pPr>
        <w:spacing w:before="60" w:line="300" w:lineRule="auto"/>
        <w:ind w:left="360" w:firstLine="0"/>
        <w:rPr>
          <w:sz w:val="18"/>
          <w:szCs w:val="20"/>
        </w:rPr>
      </w:pPr>
      <w:r w:rsidRPr="00FD60D8">
        <w:rPr>
          <w:sz w:val="18"/>
          <w:szCs w:val="20"/>
        </w:rPr>
        <w:t>8.2 Zaplanowanie regularnych cykli pozyskiwania informacji zwrotnej</w:t>
      </w:r>
    </w:p>
    <w:p w14:paraId="6B8D439E" w14:textId="77777777" w:rsidR="00421352" w:rsidRPr="00FD60D8" w:rsidRDefault="00421352" w:rsidP="00421352">
      <w:pPr>
        <w:spacing w:before="60" w:line="300" w:lineRule="auto"/>
        <w:ind w:left="360" w:firstLine="0"/>
        <w:rPr>
          <w:sz w:val="18"/>
          <w:szCs w:val="20"/>
        </w:rPr>
      </w:pPr>
      <w:r w:rsidRPr="00FD60D8">
        <w:rPr>
          <w:sz w:val="18"/>
          <w:szCs w:val="20"/>
        </w:rPr>
        <w:t>8.3 Automatyzacja procesu pozyskiwania informacji zwrotnej tam</w:t>
      </w:r>
      <w:r>
        <w:rPr>
          <w:sz w:val="18"/>
          <w:szCs w:val="20"/>
        </w:rPr>
        <w:t>,</w:t>
      </w:r>
      <w:r w:rsidRPr="00FD60D8">
        <w:rPr>
          <w:sz w:val="18"/>
          <w:szCs w:val="20"/>
        </w:rPr>
        <w:t xml:space="preserve"> gdzie to możliwe (wspierające osiąganie celów pozyskiwania informacji zwrotnej)</w:t>
      </w:r>
    </w:p>
    <w:p w14:paraId="2567E56F" w14:textId="77777777" w:rsidR="00421352" w:rsidRPr="00FD60D8" w:rsidRDefault="00421352" w:rsidP="00421352">
      <w:pPr>
        <w:spacing w:before="60" w:line="300" w:lineRule="auto"/>
        <w:ind w:left="360" w:firstLine="0"/>
        <w:rPr>
          <w:sz w:val="18"/>
          <w:szCs w:val="20"/>
        </w:rPr>
      </w:pPr>
      <w:r w:rsidRPr="00FD60D8">
        <w:rPr>
          <w:sz w:val="18"/>
          <w:szCs w:val="20"/>
        </w:rPr>
        <w:t>8.4 Zaangażowanie interesariuszy w proces udzielania informacji zwrotnej (m. in. poprzez komunikowanie o tym</w:t>
      </w:r>
      <w:r>
        <w:rPr>
          <w:sz w:val="18"/>
          <w:szCs w:val="20"/>
        </w:rPr>
        <w:t>,</w:t>
      </w:r>
      <w:r w:rsidRPr="00FD60D8">
        <w:rPr>
          <w:sz w:val="18"/>
          <w:szCs w:val="20"/>
        </w:rPr>
        <w:t xml:space="preserve"> w jaki sposób ich informacja zwrotna przyczyniła się do wdrożenia konkretnych zmian)</w:t>
      </w:r>
    </w:p>
    <w:p w14:paraId="1DD98F7E" w14:textId="77777777" w:rsidR="00421352" w:rsidRDefault="00421352" w:rsidP="00421352">
      <w:r>
        <w:t>Punkty od 7 i 8 odpowiadają fazom „wykonaj” (</w:t>
      </w:r>
      <w:r w:rsidRPr="00FD60D8">
        <w:rPr>
          <w:i/>
          <w:iCs/>
        </w:rPr>
        <w:t>Do</w:t>
      </w:r>
      <w:r>
        <w:t>) i „sprawdzaj” (</w:t>
      </w:r>
      <w:proofErr w:type="spellStart"/>
      <w:r w:rsidRPr="00FD60D8">
        <w:rPr>
          <w:i/>
          <w:iCs/>
        </w:rPr>
        <w:t>Check</w:t>
      </w:r>
      <w:proofErr w:type="spellEnd"/>
      <w:r>
        <w:t xml:space="preserve">) cyklu udoskonaleń systemu zarządzania jakością. Stanowią one trzon i centralną część procesu doskonalenia. Etap 7 zawiera w sobie ustaloną logikę postępowania w zależności od rodzaju problemu wybranego do doskonalenia. Niezależnie od tego jednak, jaki problem będzie podjęty, należy najpierw zapewnić </w:t>
      </w:r>
      <w:r>
        <w:lastRenderedPageBreak/>
        <w:t xml:space="preserve">odpowiednie wsparcie lub zaangażowanie kierownictwa w procesy doskonalące (7.1). Może mieć to formę bezpośredniego i aktywnego udziału władz uczelni lub wydziałów w zespole doskonalącym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żeby zespół doskonalący dysponował odpowiednimi zasobami, środkami i możliwościami do szybkiego wdrażania i weryfikacji efektów zaplanowanych zmian.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 </w:t>
      </w:r>
      <w:r>
        <w:fldChar w:fldCharType="begin" w:fldLock="1"/>
      </w:r>
      <w: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fldChar w:fldCharType="separate"/>
      </w:r>
      <w:r w:rsidRPr="00256D54">
        <w:rPr>
          <w:noProof/>
        </w:rPr>
        <w:t>(por. Balaji &amp; Murugaiyan, 2012; Mishra &amp; Alzoubi, 2023)</w:t>
      </w:r>
      <w:r>
        <w:fldChar w:fldCharType="end"/>
      </w:r>
      <w:r>
        <w:t xml:space="preserve">. W celu dokonania odpowiedniego wyboru można się posłużyć modelami decyzyjnymi opracowanymi w literaturze przedmiotu, jak choćby tym przedstawionym przez </w:t>
      </w:r>
      <w:proofErr w:type="spellStart"/>
      <w:r>
        <w:t>Thesinga</w:t>
      </w:r>
      <w:proofErr w:type="spellEnd"/>
      <w:r>
        <w:t xml:space="preserve"> i in. </w:t>
      </w:r>
      <w:r>
        <w:fldChar w:fldCharType="begin" w:fldLock="1"/>
      </w:r>
      <w: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fldChar w:fldCharType="separate"/>
      </w:r>
      <w:r w:rsidRPr="00256D54">
        <w:rPr>
          <w:noProof/>
        </w:rPr>
        <w:t>(2021)</w:t>
      </w:r>
      <w:r>
        <w:fldChar w:fldCharType="end"/>
      </w:r>
      <w:r>
        <w:t>. Jednak najistotniejszym parametrem przy podejmowaniu decyzji wydaje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Pr="00256D54">
        <w:rPr>
          <w:i/>
          <w:iCs/>
        </w:rPr>
        <w:t>agile</w:t>
      </w:r>
      <w:r>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Pr="00256D54">
        <w:rPr>
          <w:i/>
          <w:iCs/>
        </w:rPr>
        <w:t>waterfall</w:t>
      </w:r>
      <w:proofErr w:type="spellEnd"/>
      <w:r>
        <w:t>). Dotyczy to także zmian stosunkowo niewielkich o nie budzących wątpliwości metodach wdrożenia. W takich sytuacjach metody projektowe (kaskadowe) zapewniają transparentność postępów w ramach całego procesu wdrożenia.</w:t>
      </w:r>
    </w:p>
    <w:p w14:paraId="3E62A925" w14:textId="77777777" w:rsidR="00421352" w:rsidRDefault="00421352" w:rsidP="00421352">
      <w: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 Z podobnych przyczyn w kolejnym kroku powinno się określić przewidywane etapy wdrożenia (7.4) i cele cząstkowe. 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 Przed rozpoczęciem procesu implementacji należy też ustalić zasady współpracy w ramach zespołu wdrożeniowego (7.5). Można skorzystać </w:t>
      </w:r>
      <w:r>
        <w:lastRenderedPageBreak/>
        <w:t xml:space="preserve">przy tym z zasad określonych przez uznane metody pracy zespołów zwinnych takie jak </w:t>
      </w:r>
      <w:proofErr w:type="spellStart"/>
      <w:r>
        <w:t>Scrum</w:t>
      </w:r>
      <w:proofErr w:type="spellEnd"/>
      <w:r>
        <w:t xml:space="preserve">, </w:t>
      </w:r>
      <w:proofErr w:type="spellStart"/>
      <w:r>
        <w:t>Kanban</w:t>
      </w:r>
      <w:proofErr w:type="spellEnd"/>
      <w:r>
        <w:t>, FDD (</w:t>
      </w:r>
      <w:proofErr w:type="spellStart"/>
      <w:r w:rsidRPr="00D16261">
        <w:rPr>
          <w:i/>
          <w:iCs/>
        </w:rPr>
        <w:t>Feature</w:t>
      </w:r>
      <w:proofErr w:type="spellEnd"/>
      <w:r w:rsidRPr="00D16261">
        <w:rPr>
          <w:i/>
          <w:iCs/>
        </w:rPr>
        <w:t xml:space="preserve"> </w:t>
      </w:r>
      <w:proofErr w:type="spellStart"/>
      <w:r w:rsidRPr="00D16261">
        <w:rPr>
          <w:i/>
          <w:iCs/>
        </w:rPr>
        <w:t>Driven</w:t>
      </w:r>
      <w:proofErr w:type="spellEnd"/>
      <w:r w:rsidRPr="00D16261">
        <w:rPr>
          <w:i/>
          <w:iCs/>
        </w:rPr>
        <w:t xml:space="preserve"> Development</w:t>
      </w:r>
      <w:r>
        <w:t>), DSDM (</w:t>
      </w:r>
      <w:proofErr w:type="spellStart"/>
      <w:r w:rsidRPr="00D16261">
        <w:rPr>
          <w:i/>
          <w:iCs/>
        </w:rPr>
        <w:t>Dynamic</w:t>
      </w:r>
      <w:proofErr w:type="spellEnd"/>
      <w:r w:rsidRPr="00D16261">
        <w:rPr>
          <w:i/>
          <w:iCs/>
        </w:rPr>
        <w:t xml:space="preserve"> Systems Development Method</w:t>
      </w:r>
      <w:r>
        <w:t xml:space="preserve">), </w:t>
      </w:r>
      <w:proofErr w:type="spellStart"/>
      <w:r>
        <w:t>ScrumBan</w:t>
      </w:r>
      <w:proofErr w:type="spellEnd"/>
      <w:r>
        <w:t xml:space="preserve">, </w:t>
      </w:r>
      <w:proofErr w:type="spellStart"/>
      <w:r>
        <w:t>LeanStartUp</w:t>
      </w:r>
      <w:proofErr w:type="spellEnd"/>
      <w:r>
        <w:t xml:space="preserve">, </w:t>
      </w:r>
      <w:proofErr w:type="spellStart"/>
      <w:r>
        <w:t>SAFe</w:t>
      </w:r>
      <w:proofErr w:type="spellEnd"/>
      <w:r>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Pr="00325384">
        <w:rPr>
          <w:i/>
          <w:iCs/>
        </w:rPr>
        <w:t xml:space="preserve">Minimum </w:t>
      </w:r>
      <w:proofErr w:type="spellStart"/>
      <w:r w:rsidRPr="00325384">
        <w:rPr>
          <w:i/>
          <w:iCs/>
        </w:rPr>
        <w:t>Viable</w:t>
      </w:r>
      <w:proofErr w:type="spellEnd"/>
      <w:r w:rsidRPr="00325384">
        <w:rPr>
          <w:i/>
          <w:iCs/>
        </w:rPr>
        <w:t xml:space="preserve"> Product)</w:t>
      </w:r>
      <w:r>
        <w:t xml:space="preserve">, stosowanej przez zespoły wykorzystujące metody zwinne </w:t>
      </w:r>
      <w:r>
        <w:fldChar w:fldCharType="begin" w:fldLock="1"/>
      </w:r>
      <w:r>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fldChar w:fldCharType="separate"/>
      </w:r>
      <w:r w:rsidRPr="00422643">
        <w:rPr>
          <w:noProof/>
        </w:rPr>
        <w:t>(Duc &amp; Abrahamsson, 2016)</w:t>
      </w:r>
      <w:r>
        <w:fldChar w:fldCharType="end"/>
      </w:r>
      <w:r>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Pr="00422643">
        <w:rPr>
          <w:b/>
          <w:bCs/>
        </w:rPr>
        <w:t>MCV</w:t>
      </w:r>
      <w:r>
        <w:t xml:space="preserve"> (</w:t>
      </w:r>
      <w:proofErr w:type="spellStart"/>
      <w:r w:rsidRPr="00422643">
        <w:rPr>
          <w:b/>
          <w:bCs/>
          <w:i/>
          <w:iCs/>
        </w:rPr>
        <w:t>Minimal</w:t>
      </w:r>
      <w:proofErr w:type="spellEnd"/>
      <w:r w:rsidRPr="00422643">
        <w:rPr>
          <w:b/>
          <w:bCs/>
          <w:i/>
          <w:iCs/>
        </w:rPr>
        <w:t xml:space="preserve"> </w:t>
      </w:r>
      <w:proofErr w:type="spellStart"/>
      <w:r w:rsidRPr="00422643">
        <w:rPr>
          <w:b/>
          <w:bCs/>
          <w:i/>
          <w:iCs/>
        </w:rPr>
        <w:t>Checkable</w:t>
      </w:r>
      <w:proofErr w:type="spellEnd"/>
      <w:r w:rsidRPr="00422643">
        <w:rPr>
          <w:b/>
          <w:bCs/>
          <w:i/>
          <w:iCs/>
        </w:rPr>
        <w:t xml:space="preserve"> Version</w:t>
      </w:r>
      <w:r>
        <w:t xml:space="preserve">), która prawdopodobnie będzie lepiej wspierała zrozumienie tej koncepcji. Po określeniu minimalnej weryfikowalnej wersji zmian do wdrożenia należy opracować wstępny plan realizacji tak określonego zakresu działań (7.7) wraz z ich przewidywanymi kosztami oraz wzajemnymi zależnościami.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 i podziału zadań w zespole, podsumowane przeglądem osiągniętych rezultatów w trakcie trwania iteracji. Przegląd osiągniętych rezultatów powinien się odbywać z udziałem odbiorców tych efektów lub ich przedstawicieli, co pozwoli na szybkie uzyskanie informacji zwrotnej i weryfikację wprowadzanych zmian. Warto też podkreślić, że długość iteracji powinna być odpowiednia, by dało się osiągnąć choćby najmniejsze weryfikowalne efekty, ale jednocześnie jak najmniejsza, by w jak najkrótszych odstępach czasu otrzymywać wartościową informację zwrotną. Niemniej istotnym aspektem jest wielkość i skład zespołu. Przyjmuje się, że zespół mający osiągnąć dobry poziom efektywności i współpracy powinien być jak najmniejszy. Jednak w zależności od stopnia złożoności zadań kompetencje w zespole powinny być wystarczająco szerokie, by móc osiągnąć zamierzone rezultaty. W metodzie </w:t>
      </w:r>
      <w:proofErr w:type="spellStart"/>
      <w:r>
        <w:t>Scrum</w:t>
      </w:r>
      <w:proofErr w:type="spellEnd"/>
      <w:r>
        <w:t xml:space="preserve"> za optymalną wielkość zespołu uznaje się zazwyczaj 7 osób, gdyż powyżej tej liczby ilość wzajemnych relacji istotnie obniża efektywność działania </w:t>
      </w:r>
      <w:r>
        <w:fldChar w:fldCharType="begin" w:fldLock="1"/>
      </w:r>
      <w:r>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fldChar w:fldCharType="separate"/>
      </w:r>
      <w:r w:rsidRPr="00800A0B">
        <w:rPr>
          <w:noProof/>
        </w:rPr>
        <w:t>(Mundra i in., 2013)</w:t>
      </w:r>
      <w:r>
        <w:fldChar w:fldCharType="end"/>
      </w:r>
      <w:r>
        <w:t xml:space="preserve">. Czas trwania iteracji w metodzie </w:t>
      </w:r>
      <w:proofErr w:type="spellStart"/>
      <w:r>
        <w:t>Scrum</w:t>
      </w:r>
      <w:proofErr w:type="spellEnd"/>
      <w:r>
        <w:t xml:space="preserve"> jest rekomendowany na od 1 do 4 tygodni </w:t>
      </w:r>
      <w:r>
        <w:fldChar w:fldCharType="begin" w:fldLock="1"/>
      </w:r>
      <w:r>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fldChar w:fldCharType="separate"/>
      </w:r>
      <w:r w:rsidRPr="002E66CC">
        <w:rPr>
          <w:noProof/>
        </w:rPr>
        <w:t>(Anand i in., 2021; Sutherland &amp; Schwaber, 2011)</w:t>
      </w:r>
      <w:r>
        <w:fldChar w:fldCharType="end"/>
      </w:r>
      <w:r>
        <w:t xml:space="preserve">. Kolejnym niezwykle istotnym krokiem jest iteracyjne wykonywanie przez zespół przeglądu i refleksji nad metodami pracy i współpracy (7.9). Taki sposób działania pozwoli na usystematyzowane, regularne i </w:t>
      </w:r>
      <w:proofErr w:type="spellStart"/>
      <w:r>
        <w:t>zarządzalne</w:t>
      </w:r>
      <w:proofErr w:type="spellEnd"/>
      <w:r>
        <w:t xml:space="preserve"> zdobywanie doświadczenia przez zespół, co przyczyni się do coraz lepszej przewidywalności efektów. Przegląd taki powinien się odbywać po każdej iteracji, po przeprowadzeniu weryfikacji efektów pracy zespołu w trakcie zakoń</w:t>
      </w:r>
      <w:r>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 (7.10). Z dużym prawdopodobieństwem można założyć, że jeśli środowisko wdrażanych udoskonaleń nie uległo istotnym zmianom, ani uzyskane w trakcie przeglądów efektów poszczególnych iteracji informacje zwrotne nie zakwestionowały wiedzy pozyskanej w trakcie wcześniejszych analiz, to wybór kolejnych etapów działania nie będzie wymagał istotnych nakładów czasu i pracy analitycznej. Najprawdopodobniej będzie to raczej kontynuacja wdrażania istniejących już i wstępnie przewidzianych do wdrożenia pomysłów. Niemniej przed rozpoczęciem kolejnych iteracji implementacji udoskonaleń należy ustalić w sposób celowy 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69FFB825" w14:textId="77777777" w:rsidR="00421352" w:rsidRDefault="00421352" w:rsidP="00421352">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 uwzględniający wykorzystanie dostępnych zasobów. Na tym etapie należy też zidentyfikować ograniczenia wynikające z potencjalnie negatywnie odbieranych przez interesariuszy skutków implementacji zmian, a także przewidzieć odpowiednie metody wsparcia tych osób. W następnym kroku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planu należy go odpowiednio zmodyfikować (7.16) przed przystąpieniem do realizacji. W trakcie realizacji planu (7.17) należy również nieustannie monitorować postępy projektu w celu identyfikacji potrzeby wdrożenia modyfikacji do pierwotnego planu oraz jak najszybszego podjęcia odpowiednich kroków zmierzających do zabezpieczenia możliwości osiągnię</w:t>
      </w:r>
      <w:r>
        <w:lastRenderedPageBreak/>
        <w:t>cia celu projektu. Po zakończeniu realizowania zaplanowanych działań należy zweryfikować, w jakim stopniu udało się osiągnąć cele zaplanowanych zmian (7.18).</w:t>
      </w:r>
    </w:p>
    <w:p w14:paraId="12485D21" w14:textId="77777777" w:rsidR="00421352" w:rsidRDefault="00421352" w:rsidP="00421352">
      <w:r>
        <w:t>Niezależnie od rodzaju wybranej ścieżki postępowania dla implementacji zmian po osiągnięciu celu implementacji lub po zakończeniu zaplanowanych wdrożeń działania w ramach 8. etapu głównego będą wykonywane według tego samego schematu postępowania.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Co niezwykle ważne, należy rozpatrzyć możliwe do zastosowania metody, biorąc pod uwagę specyfikę każdej z grup interesariuszy, tak aby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opinii – 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ułatwienie działań związanych z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7D296DDC" w14:textId="77777777" w:rsidR="00421352" w:rsidRDefault="00421352" w:rsidP="00421352">
      <w:r w:rsidRPr="002B258A">
        <w:t xml:space="preserve">Po </w:t>
      </w:r>
      <w:r>
        <w:t>zaplanowaniu ciągłego pozyskiwania informacji zwrotnej od interesariuszy</w:t>
      </w:r>
      <w:r w:rsidRPr="002B258A">
        <w:t xml:space="preserve">, </w:t>
      </w:r>
      <w:r>
        <w:t xml:space="preserve">należy przejść do ostatniego etapu głównego omawianego modelu doskonalenia systemu zarządzania jakością </w:t>
      </w:r>
      <w:r>
        <w:lastRenderedPageBreak/>
        <w:t>uczelni, związanego z ustanowieniem praktyki ciągłego doskonalenia. Etap ten zostanie zaprezentowany na Rysunku 52 wraz pełnymi nazwami każdego z etapów szczegółowych jako czwarta i ostatnia część omówienia modelu SSDQM.</w:t>
      </w:r>
    </w:p>
    <w:p w14:paraId="39689DF0" w14:textId="77777777" w:rsidR="00421352" w:rsidRDefault="00421352" w:rsidP="00421352">
      <w:pPr>
        <w:pStyle w:val="Rysunek"/>
      </w:pPr>
      <w:r>
        <w:rPr>
          <w:noProof/>
        </w:rPr>
        <w:drawing>
          <wp:inline distT="0" distB="0" distL="0" distR="0" wp14:anchorId="54B59C28" wp14:editId="56348E2F">
            <wp:extent cx="5400000" cy="3217224"/>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7D7FD454"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52</w:t>
      </w:r>
      <w:r>
        <w:rPr>
          <w:noProof/>
        </w:rPr>
        <w:fldChar w:fldCharType="end"/>
      </w:r>
      <w:r>
        <w:t>. Struktura szczegółowa elementów w zakresie punktu 9 modelu SSDQM</w:t>
      </w:r>
    </w:p>
    <w:p w14:paraId="2C019A0C" w14:textId="77777777" w:rsidR="00421352" w:rsidRPr="00D95B07" w:rsidRDefault="00421352" w:rsidP="00421352">
      <w:pPr>
        <w:pStyle w:val="rdo"/>
        <w:rPr>
          <w:lang w:val="pl-PL"/>
        </w:rPr>
      </w:pPr>
      <w:r w:rsidRPr="00D95B07">
        <w:rPr>
          <w:lang w:val="pl-PL"/>
        </w:rPr>
        <w:t>Źródło: opracowanie własne</w:t>
      </w:r>
    </w:p>
    <w:p w14:paraId="547F77D4" w14:textId="77777777" w:rsidR="00421352" w:rsidRDefault="00421352" w:rsidP="00421352">
      <w:r>
        <w:t>Poniżej przedstawiono pełny opis elementów szczegółowych dla punktu 9 modelu SSDQM:</w:t>
      </w:r>
    </w:p>
    <w:p w14:paraId="3924E612" w14:textId="77777777" w:rsidR="00421352" w:rsidRPr="00EA5D6A" w:rsidRDefault="00421352" w:rsidP="00421352">
      <w:pPr>
        <w:spacing w:before="60" w:line="300" w:lineRule="auto"/>
        <w:ind w:firstLine="0"/>
        <w:rPr>
          <w:sz w:val="18"/>
          <w:szCs w:val="20"/>
        </w:rPr>
      </w:pPr>
      <w:r w:rsidRPr="00EA5D6A">
        <w:rPr>
          <w:sz w:val="18"/>
          <w:szCs w:val="20"/>
        </w:rPr>
        <w:t>9 Ciągłe doskonalenie</w:t>
      </w:r>
    </w:p>
    <w:p w14:paraId="579B0326" w14:textId="77777777" w:rsidR="00421352" w:rsidRPr="00EA5D6A" w:rsidRDefault="00421352" w:rsidP="00421352">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70D4B500" w14:textId="77777777" w:rsidR="00421352" w:rsidRPr="00EA5D6A" w:rsidRDefault="00421352" w:rsidP="00421352">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2B30A5EE" w14:textId="77777777" w:rsidR="00421352" w:rsidRPr="00EA5D6A" w:rsidRDefault="00421352" w:rsidP="00421352">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045A68B7" w14:textId="77777777" w:rsidR="00421352" w:rsidRPr="00EA5D6A" w:rsidRDefault="00421352" w:rsidP="00421352">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Pr>
          <w:sz w:val="18"/>
          <w:szCs w:val="20"/>
        </w:rPr>
        <w:t>analizowania</w:t>
      </w:r>
      <w:r w:rsidRPr="00EA5D6A">
        <w:rPr>
          <w:sz w:val="18"/>
          <w:szCs w:val="20"/>
        </w:rPr>
        <w:t xml:space="preserve"> informacji zwrotnej od interesariuszy)</w:t>
      </w:r>
    </w:p>
    <w:p w14:paraId="1B6FF260" w14:textId="77777777" w:rsidR="00421352" w:rsidRPr="00EA5D6A" w:rsidRDefault="00421352" w:rsidP="00421352">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Pr>
          <w:sz w:val="18"/>
          <w:szCs w:val="20"/>
        </w:rPr>
        <w:t>a</w:t>
      </w:r>
      <w:r w:rsidRPr="00EA5D6A">
        <w:rPr>
          <w:sz w:val="18"/>
          <w:szCs w:val="20"/>
        </w:rPr>
        <w:t>by pomiar pozwalał na osiągnięcie celów</w:t>
      </w:r>
      <w:r>
        <w:rPr>
          <w:sz w:val="18"/>
          <w:szCs w:val="20"/>
        </w:rPr>
        <w:t>, dla których jest przeprowadzany</w:t>
      </w:r>
      <w:r w:rsidRPr="00EA5D6A">
        <w:rPr>
          <w:sz w:val="18"/>
          <w:szCs w:val="20"/>
        </w:rPr>
        <w:t>)</w:t>
      </w:r>
    </w:p>
    <w:p w14:paraId="30B201B3" w14:textId="77777777" w:rsidR="00421352" w:rsidRPr="00EA5D6A" w:rsidRDefault="00421352" w:rsidP="00421352">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7F80C0A" w14:textId="77777777" w:rsidR="00421352" w:rsidRPr="00EA5D6A" w:rsidRDefault="00421352" w:rsidP="00421352">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41F2B792" w14:textId="77777777" w:rsidR="00421352" w:rsidRPr="00EA5D6A" w:rsidRDefault="00421352" w:rsidP="00421352">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17793103" w14:textId="77777777" w:rsidR="00421352" w:rsidRPr="00EA5D6A" w:rsidRDefault="00421352" w:rsidP="00421352">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Pr>
          <w:sz w:val="18"/>
          <w:szCs w:val="20"/>
        </w:rPr>
        <w:lastRenderedPageBreak/>
        <w:t>a</w:t>
      </w:r>
      <w:r w:rsidRPr="00EA5D6A">
        <w:rPr>
          <w:sz w:val="18"/>
          <w:szCs w:val="20"/>
        </w:rPr>
        <w:t>by wzmocnić zaangażowanie społeczności uczelni w udzielanie informacji zwrotniej oraz podejmowanie działań doskonalących)</w:t>
      </w:r>
    </w:p>
    <w:p w14:paraId="1F59F2D2" w14:textId="77777777" w:rsidR="00421352" w:rsidRPr="00EA5D6A" w:rsidRDefault="00421352" w:rsidP="00421352">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58C514A4" w14:textId="77777777" w:rsidR="00421352" w:rsidRPr="00EA5D6A" w:rsidRDefault="00421352" w:rsidP="00421352">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1BB5B3D1" w14:textId="77777777" w:rsidR="00421352" w:rsidRPr="00EA5D6A" w:rsidRDefault="00421352" w:rsidP="00421352">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4C02368" w14:textId="0F7A347C" w:rsidR="00421352" w:rsidRDefault="00421352" w:rsidP="00421352">
      <w:r>
        <w:t>Punkt 9 stanowi fazę „działaj” (</w:t>
      </w:r>
      <w:proofErr w:type="spellStart"/>
      <w:r w:rsidRPr="00EA5D6A">
        <w:rPr>
          <w:i/>
          <w:iCs/>
        </w:rPr>
        <w:t>Act</w:t>
      </w:r>
      <w:proofErr w:type="spellEnd"/>
      <w:r>
        <w:t xml:space="preserve">) cyklu udoskonaleń systemu zarządzania jakością.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aby z jednej strony proces mierzenie i analizy nie był nadmiernie uciążliwy lub kosztowny dla uczelni, a z drugiej, by zapewniał osiągnięcie celów pomiaru i analiz (9.2.1). 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uczelnia, może nie być tym samym, który jest umocowany do podejmowania inicjatyw doskonalących. A co za tym idzie, taki przegląd powinien być wykonywany przez zespół –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wprowadzanie nowych metod </w:t>
      </w:r>
      <w:r w:rsidR="00B97E7A">
        <w:t>wykazujących</w:t>
      </w:r>
      <w:r>
        <w:t xml:space="preserve"> potencjał do przynoszenia dodatkowych korzyści z ich stosowania.</w:t>
      </w:r>
    </w:p>
    <w:p w14:paraId="7A1B1562" w14:textId="77777777" w:rsidR="00421352" w:rsidRDefault="00421352" w:rsidP="00421352">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może też stanowić okazję do komunikowania sukcesów z różnymi interesariuszami i nie tylko wzmacniać prestiż uczelni, ale – co chyba jeszcze bardziej istotne – pomagać wzmocnić zaangażowanie społeczności akademickiej w procesy udoskonaleń oraz zaangażowanie rożnych grup interesariuszy w udzielanie rzetelnej informacji zwrotnej. Cały proces doskonalenia zgodny z omawianym modelem SSDQM jest okazją do pozyskiwania i weryfikowania wielu informacji o konkretnej organizacji, jak i specyfice procesów doskonalenia. Jest to cenna wiedza organizacyjna, z której warto korzystać w przyszłości. Należy więc zaplanować i ustanowić sposoby na jak najbardziej transparentne gromadzenie pozyskanej wiedzy (9.6) odnośnie do szeroko pojętych działań doskonalących. Po wykonaniu działań z wszystkich dotychczasowych etapów zespół zaangażowany w ten proces powinien mieć doświadczenie wystarczające do dokonania refleksji na temat samego procesu doskonalenia i metod stosowanych w ramach ciągłego doskonalenia w uczelni. W związku z tym należy jako element procesu ciągłego doskonalenia ustanowić regularne przeglądy samego procesu doskonalenia, np. w formie praktyki retrospektywy,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7C10512D" w14:textId="77777777" w:rsidR="00421352" w:rsidRDefault="00421352" w:rsidP="00421352">
      <w:r>
        <w:t>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zidentyfikowanych misji, wizji i celów uczelni. W związku z tym wydaje się, że przy poprawnym wdrożeniu metod ciągłego doskonalenia w ramach omówionego modelu inspiracją dla rozpoczęcia kolejnego cyklu doskonalenia zgodnie z całą strukturą postępowania będą istotne zmiany otoczenia mające wpływ na misję, wizję lub cele uczelni lub sama zmiana strategii uczelni.</w:t>
      </w:r>
    </w:p>
    <w:p w14:paraId="19071FDD" w14:textId="77777777" w:rsidR="00421352" w:rsidRDefault="00421352" w:rsidP="00421352">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podrozdziale.</w:t>
      </w:r>
    </w:p>
    <w:p w14:paraId="6C42C0F3" w14:textId="491CB8F8" w:rsidR="00CA5D5E" w:rsidRDefault="00B97E7A" w:rsidP="00CA5D5E">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w:t>
      </w:r>
      <w:r>
        <w:lastRenderedPageBreak/>
        <w:t>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ramach modelu SSDQM została przedstawiona w formie tabelarycznej (</w:t>
      </w:r>
      <w:r>
        <w:fldChar w:fldCharType="begin"/>
      </w:r>
      <w:r>
        <w:instrText xml:space="preserve"> REF _Ref162710660 \h </w:instrText>
      </w:r>
      <w:r>
        <w:fldChar w:fldCharType="separate"/>
      </w:r>
      <w:r>
        <w:t xml:space="preserve">Tabela </w:t>
      </w:r>
      <w:r>
        <w:rPr>
          <w:noProof/>
        </w:rPr>
        <w:t>77</w:t>
      </w:r>
      <w:r>
        <w:fldChar w:fldCharType="end"/>
      </w:r>
      <w:r>
        <w:t>).</w:t>
      </w:r>
    </w:p>
    <w:p w14:paraId="0E86B223" w14:textId="77777777" w:rsidR="00B97E7A" w:rsidRDefault="00B97E7A" w:rsidP="00B97E7A">
      <w:r w:rsidRPr="006E5AF0">
        <w:t xml:space="preserve">Spośród </w:t>
      </w:r>
      <w:r>
        <w:t xml:space="preserve">zaprezentowanych w Tabeli 77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interpretację wymagań normy w formie rekomendacji do praktycznego stosowania określanych w niej zadań. Warto też zauważyć że spośród 65. etapów (głównych i szczegółowych) modelu SSDQM ze względu na wielopoziomową jego strukturę etapów związanych z praktycznym stosowaniem Modelu jest jedynie 54. są etapami związanymi ze wskazówkami do bezpośredniego wykonywania. W tym 9 kroków dotyczy implementacji zmian z wykorzystaniem metod zwinnych, a 7 z wykorzystaniem metod kaskadowych.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 całości tekst Normy w ramach części dotyczącej wymagań obejmuje 129 punktów, z czego 91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 przede wszystkim duże części wymagań z rozdziałów 7. (Wsparcie) i 8. (Działanie).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w:t>
      </w:r>
      <w:r>
        <w:lastRenderedPageBreak/>
        <w:t xml:space="preserve">gań dla organizacji działających na rynku usług edukacyjnych, więc takie bardzo konkretne specyficzne wymagania związane m.in. z zapewnianiem odpowiednich zasobów do nauki (np. 7.1.6.2 Pomoce naukowe), procesem przyjęcia studentów (np. 8.5.1.2 Przyjęcie uczniów), czy też postępowaniem w przypadku skarg i </w:t>
      </w:r>
      <w:proofErr w:type="spellStart"/>
      <w:r>
        <w:t>odwołań</w:t>
      </w:r>
      <w:proofErr w:type="spellEnd"/>
      <w:r>
        <w:t xml:space="preserve"> (np. 9.1.2.2 Obsługa skarg i </w:t>
      </w:r>
      <w:proofErr w:type="spellStart"/>
      <w:r>
        <w:t>odwołań</w:t>
      </w:r>
      <w:proofErr w:type="spellEnd"/>
      <w:r>
        <w:t>) są jak najbardziej naturalne.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 Warto jednak zauważyć, że dla wielu z tych obszarów rekomendacji znajdują się podobieństwa w sposobie podejścia do rozwiązywania problemów i sposobów na zapewniania odpowiednich rozwiązań. Stąd w wielu punktach w Tabeli 77 w komentarzach wskazano relacje nie bezpośrednie, ale wykazujące pewne podobieństwa.</w:t>
      </w:r>
    </w:p>
    <w:p w14:paraId="606C99CB" w14:textId="77777777" w:rsidR="00B97E7A" w:rsidRDefault="00B97E7A" w:rsidP="00B97E7A">
      <w:r>
        <w:t>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72F0FD5C" w14:textId="4154D99C" w:rsidR="00B97E7A" w:rsidRDefault="00B97E7A" w:rsidP="00B97E7A">
      <w:r>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podrozdziału zostanie zaprezentowane omówienie zestawu wskaźników, który zdaniem autora powinien być brany pod uwagę przy stosowaniu modelu SSDQM przez polskie uczelnie techniczne.</w:t>
      </w:r>
    </w:p>
    <w:p w14:paraId="3704E136" w14:textId="77777777" w:rsidR="00B97E7A" w:rsidRDefault="00B97E7A" w:rsidP="00B97E7A">
      <w:r>
        <w:t>Pomiar efektów działań uczelni jest zagadnieniem bardzo szerokim i złożonym. Szczególnie dotyczy to publicznych uczelni technicznych. W tych instytucjach kształcenia wyższego można zaob</w:t>
      </w:r>
      <w:r>
        <w:lastRenderedPageBreak/>
        <w:t>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51409DF9" w14:textId="77777777" w:rsidR="00B97E7A" w:rsidRDefault="00B97E7A" w:rsidP="00B97E7A">
      <w:r>
        <w:t xml:space="preserve">Spośród wskaźników 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(rząd, ministerstwo, audytorzy PKA).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 Z drugiej strony bardzo istotnymi interesariuszami są wszyscy pracownicy, a zatem ich opinie należy monitorować, a poziom satysfakcji mierzyć. Jest to niezwykle istotne zwłaszcza w przypadku usług o tak wybitnie niematerialnym charakterze jak usługi oferowane przez uczelnie. Od motywacji, zaangażowania i poziomu profesjonalizmu pracowników zależą bowiem efekty działań uczelni.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ze znacznie szerszego, niż w przypadku pozostałych przedstawicieli społeczności akademickiej, spektrum informacji i doświadczeń.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w:t>
      </w:r>
      <w:r>
        <w:lastRenderedPageBreak/>
        <w:t xml:space="preserve">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ich SZJ.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pominąć przy badaniach. </w:t>
      </w:r>
    </w:p>
    <w:p w14:paraId="36F92CA1" w14:textId="77777777" w:rsidR="00B97E7A" w:rsidRDefault="00B97E7A" w:rsidP="00B97E7A">
      <w:r>
        <w:t xml:space="preserve">Niewątpliwie jedną z istotniejszych grup z punktu widzenia weryfikacji efektów działań uczelni są absolwenci,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 Właśnie w odniesieniu do absolwentów uczelni technicznych można wyróżnić wskaźniki o stwierdzonej istotnej statystycznie pozytywnej korelacji do satysfakcji oraz postrzeganej wartości ukończonych studiów (por. </w:t>
      </w:r>
      <w:r>
        <w:fldChar w:fldCharType="begin"/>
      </w:r>
      <w:r>
        <w:instrText xml:space="preserve"> REF _Ref137759871 \h </w:instrText>
      </w:r>
      <w:r>
        <w:fldChar w:fldCharType="separate"/>
      </w:r>
      <w:r>
        <w:t xml:space="preserve">Tabela </w:t>
      </w:r>
      <w:r>
        <w:rPr>
          <w:noProof/>
        </w:rPr>
        <w:t>73</w:t>
      </w:r>
      <w:r>
        <w:fldChar w:fldCharType="end"/>
      </w:r>
      <w:r>
        <w:t xml:space="preserve">). Tym wskaźnikiem jest przede wszystkim poziom zarobków po 3. latach od ukończenia studiów oraz w mniejszym stopniu poziom zatrudnienia po 3 latach od ukończenia studiów. Obie te miary są silniej skorelowane z poziomem ogólnej satysfakcji ze studiów oraz postrzeganej wartości ukończonych studiów niż analogiczne miary dla 1. roku po zakończeniu studiów. Zatem można zarekomendować pomiar tych wartości po 3. latach od ukończenia studiów jako lepszy </w:t>
      </w:r>
      <w:proofErr w:type="spellStart"/>
      <w:r>
        <w:t>predyktor</w:t>
      </w:r>
      <w:proofErr w:type="spellEnd"/>
      <w:r>
        <w:t xml:space="preserve"> jakości niż ma to miejsce w przypadku pomiaru dla 1.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t>predyktora</w:t>
      </w:r>
      <w:proofErr w:type="spellEnd"/>
      <w:r>
        <w:t xml:space="preserve"> jakości należałoby dla uczelni nietechnicznych najpierw zweryfikować jego wiarygodność poprzez przeprowadzenie odpowiedniego badania.</w:t>
      </w:r>
    </w:p>
    <w:p w14:paraId="1031E7CB" w14:textId="77777777" w:rsidR="00B97E7A" w:rsidRDefault="00B97E7A" w:rsidP="00B97E7A">
      <w:r>
        <w:t xml:space="preserve">W odniesieniu do miar wynikających z innych metod badania jakości uczelni technicznych należy wyróżnić poziom korelacji dla miar wynikających z metodologii rankingu Perspektywy (2022) oraz badania ELA (Ekonomiczne Losy Absolwentów). Przede wszystkim nie należy oceniać efektów działań uczelni jedynie poprzez pozycję w rankingu. Znacznie lepszą miarą jest wskaźnik obliczony jako średnia ważona ocen w poszczególnych kategoriach oceny dokonywanej przez wydawcę rankingu Perspektywy. 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WOP (Wskaźnik Oceny Punktowej). Zastosowanie takiej miary może pozwolić na lepsze śledzenie rezultatów uczelni w czasie, przy uwzględnieniu pewnych korekt metodologii pomiaru w kolejnych latach oraz faktu, że </w:t>
      </w:r>
      <w:r>
        <w:lastRenderedPageBreak/>
        <w:t xml:space="preserve">wartości oceny w ramach każdego parametru składowego są wyliczane na podstawie relacji do najlepszego wyniku w ramach danej kategorii. Dla tak określonego wskaźnika istnieją silne korelacje z niektórymi wskaźnikami wyliczanymi na podstawie innych badań.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 (0,9299) stanowiący 15% udziału w ocenie ogólnej. W skład tego parametru w głównej mierze wchodzi wartość oceny parametrycznej (10%) uczelni. Jednak sam parametr Oceny parametrycznej nie jest tak silnie skorelowany z oceną ogólną. Jeszcze silniejszą korelację można zauważyć wśród pozostałych parametrów składowych jakimi są „Nasycenie kadry osobami o najwyższych kwalifikacjach” (3%), „Uprawnienia habilitacyjne” (1%) oraz „Uprawnienia doktorskie” (1%). 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stopni naukowych. Uprawnienia te wynikają z faktu zatrudniania na uczelni odpowiedniej liczby pracowników (min. 12 w przeliczeniu na etaty) o odpowiednim poziomie osiągnięć w danej dyscyplinie oraz posiadania odpowiednio wysokiej kategorii naukowej (min. B+) w tej samej dziedzinie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fldChar w:fldCharType="separate"/>
      </w:r>
      <w:r w:rsidRPr="007E1110">
        <w:rPr>
          <w:noProof/>
        </w:rPr>
        <w:t>(por. Art. 226a Dz. U. 574, 2022)</w:t>
      </w:r>
      <w:r>
        <w:fldChar w:fldCharType="end"/>
      </w:r>
      <w:r>
        <w:t>.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dla uprawnień doktorskich – 0,8703, a dla uprawnień habilitacyjnych 0,9607. Ta druga korelacja jest najsilniejszą spośród wszystkich przebadanych korelacji parametrów szczegółowych z oceną ogólną.</w:t>
      </w:r>
    </w:p>
    <w:p w14:paraId="65961F46" w14:textId="77777777" w:rsidR="00B97E7A" w:rsidRDefault="00B97E7A" w:rsidP="00B97E7A">
      <w:r>
        <w:t xml:space="preserve">Spośród parametrów głównych dopiero na drugim miejscu pod względem siły korelacji jest parametr efektywności naukowej, który posiada największą wagę (28%) w ogólnej ocenie. Na trzecim miejscu pod względem siły korelacji jest dla uczelni technicznych ocena prestiżu (0,9088). Główną składową (10%) oceny prestiżu jest wynik badania ankietowego przeprowadzanego wśród kadry akademickiej przez Fundację Edukacyjną „Perspektywy” </w:t>
      </w:r>
      <w:r>
        <w:fldChar w:fldCharType="begin" w:fldLock="1"/>
      </w:r>
      <w: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3020E4">
        <w:rPr>
          <w:noProof/>
        </w:rPr>
        <w:t>(Perspektywy, 2022a)</w:t>
      </w:r>
      <w:r>
        <w:fldChar w:fldCharType="end"/>
      </w:r>
      <w:r>
        <w:t xml:space="preserve"> nazwany „Ocena przez kadrę”. Korelacja tego parametru z oceną ogólną jest nieco słabsza niż dla parametru głównego, w którego skład wchodzi. A zatem należy się spodziewać, że druga składowa „Uznanie międzynarodowe” będzie miało silniejszy związek z ogólną oceną. Wyniki analiz to potwierdzają, gdyż współczynnik korelacji dla tej pary miar osiąga bardzo wysoką wartość 0,9446. „Uznanie międzynarodowe” jest oceną wynikającą z podsumowania wyników uczelni w wybranych uznanych międzynarodowych rankingach uniwersytetów.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 W związku z tym trudno wnioskować o tym jak pozycja w konkretnych rankingach koreluje z pozycją w rankingu Per</w:t>
      </w:r>
      <w:r>
        <w:lastRenderedPageBreak/>
        <w:t>spektywy oraz o tym który z rankingów międzynarodowych jest najistotniejszy dla uzyskania wyższej oceny w ramach tego parametru szczegółowego. Jak więc można zauważyć pomimo niewielkiej wagi w ocenie ogólnej parametry szczegółowe związane z oceną liczby uprawnień habilitacyjnych oraz pojawianie się uczelni w uznanych rankingach międzynarodowych jest najsilniej skorelowane z oceną rankingową uczelni. Na podstawie jedynie informacji o korelacji zjawisk nie można wiarygodnie wnioskować o związku przyczynowo skutkowym.</w:t>
      </w:r>
    </w:p>
    <w:p w14:paraId="4B3ABA0A" w14:textId="77777777" w:rsidR="00B97E7A" w:rsidRDefault="00B97E7A" w:rsidP="00B97E7A">
      <w:r>
        <w:t xml:space="preserve">Analizując oba te parametry szczegółowe w kontekście analiz metodologii rankingów przedstawionych w podrozdziale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RV250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26FFE3E8" w14:textId="77777777" w:rsidR="00B97E7A" w:rsidRDefault="00B97E7A" w:rsidP="00B97E7A">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41D6FFB1" w14:textId="77777777" w:rsidR="00B97E7A" w:rsidRDefault="00B97E7A" w:rsidP="00B97E7A">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parametru „Absolwenci na rynku pracy” </w:t>
      </w:r>
      <w:r>
        <w:fldChar w:fldCharType="begin" w:fldLock="1"/>
      </w:r>
      <w: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relatywnego poziomu zarobków absolwentów względem średniego poziomu zarobków w powiecie zamieszkania oraz względnego wskaźnika zatrudnienia uwzględniającą 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w:t>
      </w:r>
      <w:r>
        <w:lastRenderedPageBreak/>
        <w:t>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krótszego niż 3 lata po ukończeniu studiów</w:t>
      </w:r>
      <w:r w:rsidRPr="00001D48">
        <w:rPr>
          <w:rStyle w:val="FootnoteReference"/>
        </w:rPr>
        <w:footnoteReference w:id="25"/>
      </w:r>
      <w:r>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01BFCEB" w14:textId="77777777" w:rsidR="00B97E7A" w:rsidRDefault="00B97E7A" w:rsidP="00B97E7A">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AE10C6">
        <w:t xml:space="preserve">Tabela </w:t>
      </w:r>
      <w:r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 Lista rekomendowanych na podstawie badań omówionych w niniejszej pracy wskaźników pomocnych przy stosowaniu modelu SSDQM przez uczelnie techniczne została przedstawiona w Tabeli 78.</w:t>
      </w:r>
    </w:p>
    <w:p w14:paraId="7CC2B87B" w14:textId="77777777" w:rsidR="00B97E7A" w:rsidRDefault="00B97E7A" w:rsidP="00B97E7A">
      <w:pPr>
        <w:pStyle w:val="Tytutabeli"/>
      </w:pPr>
      <w:r>
        <w:t xml:space="preserve">Tabela </w:t>
      </w:r>
      <w:r>
        <w:fldChar w:fldCharType="begin"/>
      </w:r>
      <w:r>
        <w:instrText xml:space="preserve"> SEQ Tabela \* ARABIC </w:instrText>
      </w:r>
      <w:r>
        <w:fldChar w:fldCharType="separate"/>
      </w:r>
      <w:r>
        <w:rPr>
          <w:noProof/>
        </w:rPr>
        <w:t>78</w:t>
      </w:r>
      <w:r>
        <w:rPr>
          <w:noProof/>
        </w:rPr>
        <w:fldChar w:fldCharType="end"/>
      </w:r>
      <w:r>
        <w:t>. Propozycja zestawu wskaźników stosowanych w ramach monitorowania efektów działań uczelni technicznej stosującej model doskonalenia SSDQM</w:t>
      </w:r>
    </w:p>
    <w:tbl>
      <w:tblPr>
        <w:tblStyle w:val="TableGrid"/>
        <w:tblW w:w="0" w:type="auto"/>
        <w:tblLook w:val="04A0" w:firstRow="1" w:lastRow="0" w:firstColumn="1" w:lastColumn="0" w:noHBand="0" w:noVBand="1"/>
      </w:tblPr>
      <w:tblGrid>
        <w:gridCol w:w="510"/>
        <w:gridCol w:w="3118"/>
        <w:gridCol w:w="5443"/>
      </w:tblGrid>
      <w:tr w:rsidR="00B97E7A" w:rsidRPr="004B3FB1" w14:paraId="787C5630" w14:textId="77777777" w:rsidTr="00534588">
        <w:trPr>
          <w:cantSplit/>
          <w:tblHeader/>
        </w:trPr>
        <w:tc>
          <w:tcPr>
            <w:tcW w:w="510" w:type="dxa"/>
          </w:tcPr>
          <w:p w14:paraId="552C434A" w14:textId="77777777" w:rsidR="00B97E7A" w:rsidRPr="004B3FB1" w:rsidRDefault="00B97E7A" w:rsidP="00534588">
            <w:pPr>
              <w:pStyle w:val="TekstTabeli"/>
              <w:keepNext/>
              <w:rPr>
                <w:b/>
                <w:bCs w:val="0"/>
              </w:rPr>
            </w:pPr>
            <w:proofErr w:type="spellStart"/>
            <w:r>
              <w:rPr>
                <w:b/>
                <w:bCs w:val="0"/>
              </w:rPr>
              <w:t>Lp</w:t>
            </w:r>
            <w:proofErr w:type="spellEnd"/>
            <w:r>
              <w:rPr>
                <w:b/>
                <w:bCs w:val="0"/>
              </w:rPr>
              <w:t>.</w:t>
            </w:r>
          </w:p>
        </w:tc>
        <w:tc>
          <w:tcPr>
            <w:tcW w:w="3118" w:type="dxa"/>
          </w:tcPr>
          <w:p w14:paraId="1E1E4A6C" w14:textId="77777777" w:rsidR="00B97E7A" w:rsidRPr="004B3FB1" w:rsidRDefault="00B97E7A" w:rsidP="00534588">
            <w:pPr>
              <w:pStyle w:val="TekstTabeli"/>
              <w:keepNext/>
              <w:rPr>
                <w:b/>
                <w:bCs w:val="0"/>
                <w:lang w:val="pl-PL"/>
              </w:rPr>
            </w:pPr>
            <w:r w:rsidRPr="004B3FB1">
              <w:rPr>
                <w:b/>
                <w:bCs w:val="0"/>
                <w:lang w:val="pl-PL"/>
              </w:rPr>
              <w:t>Nazwa</w:t>
            </w:r>
          </w:p>
        </w:tc>
        <w:tc>
          <w:tcPr>
            <w:tcW w:w="5443" w:type="dxa"/>
          </w:tcPr>
          <w:p w14:paraId="0B19D13A" w14:textId="77777777" w:rsidR="00B97E7A" w:rsidRPr="004B3FB1" w:rsidRDefault="00B97E7A" w:rsidP="00534588">
            <w:pPr>
              <w:pStyle w:val="TekstTabeli"/>
              <w:keepNext/>
              <w:rPr>
                <w:b/>
                <w:bCs w:val="0"/>
                <w:lang w:val="pl-PL"/>
              </w:rPr>
            </w:pPr>
            <w:r w:rsidRPr="004B3FB1">
              <w:rPr>
                <w:b/>
                <w:bCs w:val="0"/>
                <w:lang w:val="pl-PL"/>
              </w:rPr>
              <w:t>Opis / komentarz</w:t>
            </w:r>
          </w:p>
        </w:tc>
      </w:tr>
      <w:tr w:rsidR="00B97E7A" w:rsidRPr="004B3FB1" w14:paraId="35165EE0" w14:textId="77777777" w:rsidTr="00534588">
        <w:trPr>
          <w:cantSplit/>
        </w:trPr>
        <w:tc>
          <w:tcPr>
            <w:tcW w:w="510" w:type="dxa"/>
            <w:vAlign w:val="center"/>
          </w:tcPr>
          <w:p w14:paraId="55037183" w14:textId="77777777" w:rsidR="00B97E7A" w:rsidRPr="004B3FB1" w:rsidRDefault="00B97E7A" w:rsidP="00534588">
            <w:pPr>
              <w:pStyle w:val="TekstTabeli"/>
            </w:pPr>
            <w:r>
              <w:t>1.</w:t>
            </w:r>
          </w:p>
        </w:tc>
        <w:tc>
          <w:tcPr>
            <w:tcW w:w="3118" w:type="dxa"/>
            <w:vAlign w:val="center"/>
          </w:tcPr>
          <w:p w14:paraId="00269505" w14:textId="77777777" w:rsidR="00B97E7A" w:rsidRPr="004B3FB1" w:rsidRDefault="00B97E7A" w:rsidP="00534588">
            <w:pPr>
              <w:pStyle w:val="TekstTabeli"/>
              <w:rPr>
                <w:lang w:val="pl-PL"/>
              </w:rPr>
            </w:pPr>
            <w:r w:rsidRPr="004B3FB1">
              <w:rPr>
                <w:lang w:val="pl-PL"/>
              </w:rPr>
              <w:t>SSI</w:t>
            </w:r>
          </w:p>
        </w:tc>
        <w:tc>
          <w:tcPr>
            <w:tcW w:w="5443" w:type="dxa"/>
            <w:vAlign w:val="center"/>
          </w:tcPr>
          <w:p w14:paraId="632F9FE7" w14:textId="77777777" w:rsidR="00B97E7A" w:rsidRPr="004B3FB1" w:rsidRDefault="00B97E7A" w:rsidP="00534588">
            <w:pPr>
              <w:pStyle w:val="TekstTabeli"/>
              <w:rPr>
                <w:lang w:val="pl-PL"/>
              </w:rPr>
            </w:pPr>
            <w:r w:rsidRPr="004B3FB1">
              <w:rPr>
                <w:lang w:val="pl-PL"/>
              </w:rPr>
              <w:t>Zagregowany Indeks Satysfakcji Interesariuszy</w:t>
            </w:r>
          </w:p>
        </w:tc>
      </w:tr>
      <w:tr w:rsidR="00B97E7A" w:rsidRPr="004B3FB1" w14:paraId="466FFBDE" w14:textId="77777777" w:rsidTr="00534588">
        <w:trPr>
          <w:cantSplit/>
        </w:trPr>
        <w:tc>
          <w:tcPr>
            <w:tcW w:w="510" w:type="dxa"/>
            <w:vAlign w:val="center"/>
          </w:tcPr>
          <w:p w14:paraId="36428633" w14:textId="77777777" w:rsidR="00B97E7A" w:rsidRPr="004B3FB1" w:rsidRDefault="00B97E7A" w:rsidP="00534588">
            <w:pPr>
              <w:pStyle w:val="TekstTabeli"/>
            </w:pPr>
            <w:r>
              <w:t>2.</w:t>
            </w:r>
          </w:p>
        </w:tc>
        <w:tc>
          <w:tcPr>
            <w:tcW w:w="3118" w:type="dxa"/>
            <w:vAlign w:val="center"/>
          </w:tcPr>
          <w:p w14:paraId="31232FAA" w14:textId="77777777" w:rsidR="00B97E7A" w:rsidRPr="004B3FB1" w:rsidRDefault="00B97E7A" w:rsidP="00534588">
            <w:pPr>
              <w:pStyle w:val="TekstTabeli"/>
              <w:rPr>
                <w:lang w:val="pl-PL"/>
              </w:rPr>
            </w:pPr>
            <w:r w:rsidRPr="004B3FB1">
              <w:rPr>
                <w:lang w:val="pl-PL"/>
              </w:rPr>
              <w:t>SSI cząstkowe</w:t>
            </w:r>
          </w:p>
        </w:tc>
        <w:tc>
          <w:tcPr>
            <w:tcW w:w="5443" w:type="dxa"/>
            <w:vAlign w:val="center"/>
          </w:tcPr>
          <w:p w14:paraId="2DE85E22" w14:textId="77777777" w:rsidR="00B97E7A" w:rsidRPr="004B3FB1" w:rsidRDefault="00B97E7A" w:rsidP="00534588">
            <w:pPr>
              <w:pStyle w:val="TekstTabeli"/>
              <w:rPr>
                <w:lang w:val="pl-PL"/>
              </w:rPr>
            </w:pPr>
            <w:r w:rsidRPr="004B3FB1">
              <w:rPr>
                <w:lang w:val="pl-PL"/>
              </w:rPr>
              <w:t>Indeksy Satysfakcji Interesariuszy obliczane dla każdej z grup interesariuszy osobno</w:t>
            </w:r>
          </w:p>
        </w:tc>
      </w:tr>
      <w:tr w:rsidR="00B97E7A" w:rsidRPr="004B3FB1" w14:paraId="28B5C439" w14:textId="77777777" w:rsidTr="00534588">
        <w:trPr>
          <w:cantSplit/>
        </w:trPr>
        <w:tc>
          <w:tcPr>
            <w:tcW w:w="510" w:type="dxa"/>
            <w:vAlign w:val="center"/>
          </w:tcPr>
          <w:p w14:paraId="511E525B" w14:textId="77777777" w:rsidR="00B97E7A" w:rsidRDefault="00B97E7A" w:rsidP="00534588">
            <w:pPr>
              <w:pStyle w:val="TekstTabeli"/>
            </w:pPr>
            <w:r>
              <w:t>3.</w:t>
            </w:r>
          </w:p>
        </w:tc>
        <w:tc>
          <w:tcPr>
            <w:tcW w:w="3118" w:type="dxa"/>
            <w:vAlign w:val="center"/>
          </w:tcPr>
          <w:p w14:paraId="134A5DAE" w14:textId="77777777" w:rsidR="00B97E7A" w:rsidRPr="004B3FB1" w:rsidRDefault="00B97E7A" w:rsidP="00534588">
            <w:pPr>
              <w:pStyle w:val="TekstTabeli"/>
            </w:pPr>
            <w:r w:rsidRPr="004B3FB1">
              <w:rPr>
                <w:lang w:val="pl-PL"/>
              </w:rPr>
              <w:t>Liczba uprawnień habilitacyjnych</w:t>
            </w:r>
          </w:p>
        </w:tc>
        <w:tc>
          <w:tcPr>
            <w:tcW w:w="5443" w:type="dxa"/>
            <w:vAlign w:val="center"/>
          </w:tcPr>
          <w:p w14:paraId="26F88FEA" w14:textId="77777777" w:rsidR="00B97E7A" w:rsidRPr="00E3060F" w:rsidRDefault="00B97E7A" w:rsidP="00534588">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B97E7A" w:rsidRPr="004B3FB1" w14:paraId="2DD103AA" w14:textId="77777777" w:rsidTr="00534588">
        <w:trPr>
          <w:cantSplit/>
        </w:trPr>
        <w:tc>
          <w:tcPr>
            <w:tcW w:w="510" w:type="dxa"/>
            <w:vAlign w:val="center"/>
          </w:tcPr>
          <w:p w14:paraId="60358BBB" w14:textId="77777777" w:rsidR="00B97E7A" w:rsidRPr="00E3060F" w:rsidRDefault="00B97E7A" w:rsidP="00534588">
            <w:pPr>
              <w:pStyle w:val="TekstTabeli"/>
              <w:rPr>
                <w:lang w:val="pl-PL"/>
              </w:rPr>
            </w:pPr>
            <w:r>
              <w:t>4.</w:t>
            </w:r>
          </w:p>
        </w:tc>
        <w:tc>
          <w:tcPr>
            <w:tcW w:w="3118" w:type="dxa"/>
            <w:vAlign w:val="center"/>
          </w:tcPr>
          <w:p w14:paraId="013E7AA6" w14:textId="77777777" w:rsidR="00B97E7A" w:rsidRPr="00E3060F" w:rsidRDefault="00B97E7A" w:rsidP="00534588">
            <w:pPr>
              <w:pStyle w:val="TekstTabeli"/>
              <w:rPr>
                <w:lang w:val="pl-PL"/>
              </w:rPr>
            </w:pPr>
            <w:r w:rsidRPr="004B3FB1">
              <w:rPr>
                <w:lang w:val="pl-PL"/>
              </w:rPr>
              <w:t>Ocena parametryczna</w:t>
            </w:r>
          </w:p>
        </w:tc>
        <w:tc>
          <w:tcPr>
            <w:tcW w:w="5443" w:type="dxa"/>
            <w:vAlign w:val="center"/>
          </w:tcPr>
          <w:p w14:paraId="54F3F37E" w14:textId="77777777" w:rsidR="00B97E7A" w:rsidRPr="00E3060F" w:rsidRDefault="00B97E7A" w:rsidP="00534588">
            <w:pPr>
              <w:pStyle w:val="TekstTabeli"/>
              <w:rPr>
                <w:lang w:val="pl-PL"/>
              </w:rPr>
            </w:pPr>
            <w:r w:rsidRPr="004B3FB1">
              <w:rPr>
                <w:lang w:val="pl-PL"/>
              </w:rPr>
              <w:t>Liczba i poziom uzyskanych ocen parametrycznych w ramach różnych dyscyplin nauki w procesie ewaluacji jakości działalności naukowej.</w:t>
            </w:r>
          </w:p>
        </w:tc>
      </w:tr>
      <w:tr w:rsidR="00B97E7A" w:rsidRPr="004B3FB1" w14:paraId="4F8C5210" w14:textId="77777777" w:rsidTr="00534588">
        <w:trPr>
          <w:cantSplit/>
        </w:trPr>
        <w:tc>
          <w:tcPr>
            <w:tcW w:w="510" w:type="dxa"/>
            <w:vAlign w:val="center"/>
          </w:tcPr>
          <w:p w14:paraId="46865C5C" w14:textId="77777777" w:rsidR="00B97E7A" w:rsidRPr="00E3060F" w:rsidRDefault="00B97E7A" w:rsidP="00534588">
            <w:pPr>
              <w:pStyle w:val="TekstTabeli"/>
            </w:pPr>
            <w:r>
              <w:t>5.</w:t>
            </w:r>
          </w:p>
        </w:tc>
        <w:tc>
          <w:tcPr>
            <w:tcW w:w="3118" w:type="dxa"/>
            <w:vAlign w:val="center"/>
          </w:tcPr>
          <w:p w14:paraId="2B9219D4" w14:textId="77777777" w:rsidR="00B97E7A" w:rsidRPr="004B3FB1" w:rsidRDefault="00B97E7A" w:rsidP="00534588">
            <w:pPr>
              <w:pStyle w:val="TekstTabeli"/>
            </w:pPr>
            <w:r>
              <w:rPr>
                <w:lang w:val="pl-PL"/>
              </w:rPr>
              <w:t xml:space="preserve">Pozycja w rankingu </w:t>
            </w:r>
            <w:proofErr w:type="spellStart"/>
            <w:r>
              <w:rPr>
                <w:lang w:val="pl-PL"/>
              </w:rPr>
              <w:t>Webometrics</w:t>
            </w:r>
            <w:proofErr w:type="spellEnd"/>
          </w:p>
        </w:tc>
        <w:tc>
          <w:tcPr>
            <w:tcW w:w="5443" w:type="dxa"/>
            <w:vAlign w:val="center"/>
          </w:tcPr>
          <w:p w14:paraId="1EF59CC7" w14:textId="77777777" w:rsidR="00B97E7A" w:rsidRPr="00E3060F" w:rsidRDefault="00B97E7A" w:rsidP="00534588">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B97E7A" w:rsidRPr="004B3FB1" w14:paraId="35B9CBA5" w14:textId="77777777" w:rsidTr="00534588">
        <w:trPr>
          <w:cantSplit/>
        </w:trPr>
        <w:tc>
          <w:tcPr>
            <w:tcW w:w="510" w:type="dxa"/>
            <w:vAlign w:val="center"/>
          </w:tcPr>
          <w:p w14:paraId="55350C7F" w14:textId="77777777" w:rsidR="00B97E7A" w:rsidRPr="00E3060F" w:rsidRDefault="00B97E7A" w:rsidP="00534588">
            <w:pPr>
              <w:pStyle w:val="TekstTabeli"/>
            </w:pPr>
            <w:r>
              <w:t>6.</w:t>
            </w:r>
          </w:p>
        </w:tc>
        <w:tc>
          <w:tcPr>
            <w:tcW w:w="3118" w:type="dxa"/>
            <w:vAlign w:val="center"/>
          </w:tcPr>
          <w:p w14:paraId="6F2D586C" w14:textId="77777777" w:rsidR="00B97E7A" w:rsidRDefault="00B97E7A" w:rsidP="00534588">
            <w:pPr>
              <w:pStyle w:val="TekstTabeli"/>
            </w:pPr>
            <w:r w:rsidRPr="004B3FB1">
              <w:rPr>
                <w:lang w:val="pl-PL"/>
              </w:rPr>
              <w:t>Uznanie międzynarodowe (Perspektywy)</w:t>
            </w:r>
          </w:p>
        </w:tc>
        <w:tc>
          <w:tcPr>
            <w:tcW w:w="5443" w:type="dxa"/>
            <w:vAlign w:val="center"/>
          </w:tcPr>
          <w:p w14:paraId="39A623D7" w14:textId="77777777" w:rsidR="00B97E7A" w:rsidRPr="00E3060F" w:rsidRDefault="00B97E7A" w:rsidP="00534588">
            <w:pPr>
              <w:pStyle w:val="TekstTabeli"/>
              <w:rPr>
                <w:lang w:val="pl-PL"/>
              </w:rPr>
            </w:pPr>
            <w:r w:rsidRPr="004B3FB1">
              <w:rPr>
                <w:lang w:val="pl-PL"/>
              </w:rPr>
              <w:t>Ocena pozycji uczelni w rankingach globalnych (silna korelacja z</w:t>
            </w:r>
            <w:r>
              <w:rPr>
                <w:lang w:val="pl-PL"/>
              </w:rPr>
              <w:t> </w:t>
            </w:r>
            <w:r w:rsidRPr="004B3FB1">
              <w:rPr>
                <w:lang w:val="pl-PL"/>
              </w:rPr>
              <w:t>oceną ogólną w rankingu Perspektywy)</w:t>
            </w:r>
          </w:p>
        </w:tc>
      </w:tr>
      <w:tr w:rsidR="00B97E7A" w:rsidRPr="004B3FB1" w14:paraId="72B9038D" w14:textId="77777777" w:rsidTr="00534588">
        <w:trPr>
          <w:cantSplit/>
        </w:trPr>
        <w:tc>
          <w:tcPr>
            <w:tcW w:w="510" w:type="dxa"/>
            <w:vAlign w:val="center"/>
          </w:tcPr>
          <w:p w14:paraId="33C638EE" w14:textId="77777777" w:rsidR="00B97E7A" w:rsidRPr="00E3060F" w:rsidRDefault="00B97E7A" w:rsidP="00534588">
            <w:pPr>
              <w:pStyle w:val="TekstTabeli"/>
              <w:rPr>
                <w:lang w:val="pl-PL"/>
              </w:rPr>
            </w:pPr>
            <w:r>
              <w:lastRenderedPageBreak/>
              <w:t>7.</w:t>
            </w:r>
          </w:p>
        </w:tc>
        <w:tc>
          <w:tcPr>
            <w:tcW w:w="3118" w:type="dxa"/>
            <w:vAlign w:val="center"/>
          </w:tcPr>
          <w:p w14:paraId="5682E0F2" w14:textId="77777777" w:rsidR="00B97E7A" w:rsidRPr="00E3060F" w:rsidRDefault="00B97E7A" w:rsidP="00534588">
            <w:pPr>
              <w:pStyle w:val="TekstTabeli"/>
              <w:rPr>
                <w:lang w:val="pl-PL"/>
              </w:rPr>
            </w:pPr>
            <w:r w:rsidRPr="004B3FB1">
              <w:rPr>
                <w:lang w:val="pl-PL"/>
              </w:rPr>
              <w:t>WOP na podstawie rankingu Perspektywy</w:t>
            </w:r>
          </w:p>
        </w:tc>
        <w:tc>
          <w:tcPr>
            <w:tcW w:w="5443" w:type="dxa"/>
            <w:vAlign w:val="center"/>
          </w:tcPr>
          <w:p w14:paraId="75FC7FA0" w14:textId="77777777" w:rsidR="00B97E7A" w:rsidRPr="00E3060F" w:rsidRDefault="00B97E7A" w:rsidP="00534588">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26"/>
            </w:r>
          </w:p>
        </w:tc>
      </w:tr>
      <w:tr w:rsidR="00B97E7A" w:rsidRPr="004B3FB1" w14:paraId="02335F97" w14:textId="77777777" w:rsidTr="00534588">
        <w:trPr>
          <w:cantSplit/>
        </w:trPr>
        <w:tc>
          <w:tcPr>
            <w:tcW w:w="510" w:type="dxa"/>
            <w:vAlign w:val="center"/>
          </w:tcPr>
          <w:p w14:paraId="3ECA1DC0" w14:textId="77777777" w:rsidR="00B97E7A" w:rsidRPr="004B3FB1" w:rsidRDefault="00B97E7A" w:rsidP="00534588">
            <w:pPr>
              <w:pStyle w:val="TekstTabeli"/>
            </w:pPr>
            <w:r>
              <w:t>8.</w:t>
            </w:r>
          </w:p>
        </w:tc>
        <w:tc>
          <w:tcPr>
            <w:tcW w:w="3118" w:type="dxa"/>
            <w:vAlign w:val="center"/>
          </w:tcPr>
          <w:p w14:paraId="6AE42D62" w14:textId="77777777" w:rsidR="00B97E7A" w:rsidRPr="004B3FB1" w:rsidRDefault="00B97E7A" w:rsidP="00534588">
            <w:pPr>
              <w:pStyle w:val="TekstTabeli"/>
              <w:rPr>
                <w:lang w:val="pl-PL"/>
              </w:rPr>
            </w:pPr>
            <w:r w:rsidRPr="004B3FB1">
              <w:rPr>
                <w:lang w:val="pl-PL"/>
              </w:rPr>
              <w:t>Poziom zarobków absolwentów po 3. latach od zakończenia studiów</w:t>
            </w:r>
          </w:p>
        </w:tc>
        <w:tc>
          <w:tcPr>
            <w:tcW w:w="5443" w:type="dxa"/>
            <w:vAlign w:val="center"/>
          </w:tcPr>
          <w:p w14:paraId="4EADF240" w14:textId="77777777" w:rsidR="00B97E7A" w:rsidRPr="004B3FB1" w:rsidRDefault="00B97E7A" w:rsidP="00534588">
            <w:pPr>
              <w:pStyle w:val="TekstTabeli"/>
              <w:rPr>
                <w:lang w:val="pl-PL"/>
              </w:rPr>
            </w:pPr>
            <w:r w:rsidRPr="004B3FB1">
              <w:rPr>
                <w:lang w:val="pl-PL"/>
              </w:rPr>
              <w:t>Na podstawie ogólnopolskiego badania ELA, a w przypadku braku dostępności wyników na podstawie własnych badań</w:t>
            </w:r>
          </w:p>
        </w:tc>
      </w:tr>
      <w:tr w:rsidR="00B97E7A" w:rsidRPr="004B3FB1" w14:paraId="3D6C83E7" w14:textId="77777777" w:rsidTr="00534588">
        <w:trPr>
          <w:cantSplit/>
        </w:trPr>
        <w:tc>
          <w:tcPr>
            <w:tcW w:w="510" w:type="dxa"/>
            <w:vAlign w:val="center"/>
          </w:tcPr>
          <w:p w14:paraId="07E6CB46" w14:textId="77777777" w:rsidR="00B97E7A" w:rsidRPr="004B3FB1" w:rsidRDefault="00B97E7A" w:rsidP="00534588">
            <w:pPr>
              <w:pStyle w:val="TekstTabeli"/>
            </w:pPr>
            <w:r>
              <w:t>9.</w:t>
            </w:r>
          </w:p>
        </w:tc>
        <w:tc>
          <w:tcPr>
            <w:tcW w:w="3118" w:type="dxa"/>
            <w:vAlign w:val="center"/>
          </w:tcPr>
          <w:p w14:paraId="3C10DE60" w14:textId="77777777" w:rsidR="00B97E7A" w:rsidRPr="004B3FB1" w:rsidRDefault="00B97E7A" w:rsidP="00534588">
            <w:pPr>
              <w:pStyle w:val="TekstTabeli"/>
              <w:rPr>
                <w:lang w:val="pl-PL"/>
              </w:rPr>
            </w:pPr>
            <w:r w:rsidRPr="004B3FB1">
              <w:rPr>
                <w:lang w:val="pl-PL"/>
              </w:rPr>
              <w:t>Stopa zatrudnienia absolwentów po 3. latach od zakończenia studiów</w:t>
            </w:r>
          </w:p>
        </w:tc>
        <w:tc>
          <w:tcPr>
            <w:tcW w:w="5443" w:type="dxa"/>
            <w:vAlign w:val="center"/>
          </w:tcPr>
          <w:p w14:paraId="6E2FDE35" w14:textId="77777777" w:rsidR="00B97E7A" w:rsidRPr="004B3FB1" w:rsidRDefault="00B97E7A" w:rsidP="00534588">
            <w:pPr>
              <w:pStyle w:val="TekstTabeli"/>
              <w:rPr>
                <w:lang w:val="pl-PL"/>
              </w:rPr>
            </w:pPr>
            <w:r w:rsidRPr="004B3FB1">
              <w:rPr>
                <w:lang w:val="pl-PL"/>
              </w:rPr>
              <w:t>Na podstawie ogólnopolskiego badania ELA, a w przypadku braku dostępności wyników na podstawie własnych badań</w:t>
            </w:r>
          </w:p>
        </w:tc>
      </w:tr>
      <w:tr w:rsidR="00B97E7A" w:rsidRPr="004B3FB1" w14:paraId="5CA91550" w14:textId="77777777" w:rsidTr="00534588">
        <w:trPr>
          <w:cantSplit/>
        </w:trPr>
        <w:tc>
          <w:tcPr>
            <w:tcW w:w="510" w:type="dxa"/>
            <w:vAlign w:val="center"/>
          </w:tcPr>
          <w:p w14:paraId="070CF715" w14:textId="77777777" w:rsidR="00B97E7A" w:rsidRPr="004B3FB1" w:rsidRDefault="00B97E7A" w:rsidP="00534588">
            <w:pPr>
              <w:pStyle w:val="TekstTabeli"/>
              <w:keepNext/>
            </w:pPr>
            <w:r>
              <w:t>10.</w:t>
            </w:r>
          </w:p>
        </w:tc>
        <w:tc>
          <w:tcPr>
            <w:tcW w:w="3118" w:type="dxa"/>
            <w:vAlign w:val="center"/>
          </w:tcPr>
          <w:p w14:paraId="176FA305" w14:textId="77777777" w:rsidR="00B97E7A" w:rsidRPr="004B3FB1" w:rsidRDefault="00B97E7A" w:rsidP="00534588">
            <w:pPr>
              <w:pStyle w:val="TekstTabeli"/>
              <w:keepNext/>
              <w:rPr>
                <w:lang w:val="pl-PL"/>
              </w:rPr>
            </w:pPr>
            <w:r w:rsidRPr="004B3FB1">
              <w:rPr>
                <w:lang w:val="pl-PL"/>
              </w:rPr>
              <w:t>Wskaźnik prestiżu rankingu Perspektywy</w:t>
            </w:r>
          </w:p>
        </w:tc>
        <w:tc>
          <w:tcPr>
            <w:tcW w:w="5443" w:type="dxa"/>
            <w:vAlign w:val="center"/>
          </w:tcPr>
          <w:p w14:paraId="30CDA7BF" w14:textId="77777777" w:rsidR="00B97E7A" w:rsidRPr="004B3FB1" w:rsidRDefault="00B97E7A" w:rsidP="00534588">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5DA3907A" w14:textId="77777777" w:rsidR="00B97E7A" w:rsidRPr="00D95B07" w:rsidRDefault="00B97E7A" w:rsidP="00B97E7A">
      <w:pPr>
        <w:pStyle w:val="rdo"/>
        <w:rPr>
          <w:lang w:val="pl-PL"/>
        </w:rPr>
      </w:pPr>
      <w:r w:rsidRPr="00D95B07">
        <w:rPr>
          <w:lang w:val="pl-PL"/>
        </w:rPr>
        <w:t>Źródło: opracowanie własne</w:t>
      </w:r>
    </w:p>
    <w:p w14:paraId="66EA802B" w14:textId="77777777" w:rsidR="00B97E7A" w:rsidRPr="00A80B85" w:rsidRDefault="00B97E7A" w:rsidP="00B97E7A">
      <w:r>
        <w:t xml:space="preserve">Przedstawione w Tabeli 78 rekomendowane wskaźniki stanowią 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Niemniej trudno sobie wyobrazić, by przy efektywnym wdrażaniu modelu SSDQM opartym na koncepcji </w:t>
      </w:r>
      <w:proofErr w:type="spellStart"/>
      <w:r>
        <w:t>interesariuszocentryzmu</w:t>
      </w:r>
      <w:proofErr w:type="spellEnd"/>
      <w:r>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ze studium literatury przedmiotu w odniesieniu do zarządzania jakością uczelni oraz tymi zawartymi w załącznikach do normy ISO 21001. Autorska lista propozycji wartych do rozważenia przy stosowaniu modelu SSDQM została </w:t>
      </w:r>
      <w:r w:rsidRPr="00A80B85">
        <w:t>przedstawiona w</w:t>
      </w:r>
      <w:r>
        <w:t> </w:t>
      </w:r>
      <w:r w:rsidRPr="00A80B85">
        <w:t>Tabeli</w:t>
      </w:r>
      <w:r>
        <w:t> 79</w:t>
      </w:r>
      <w:r w:rsidRPr="00A80B85">
        <w:t>.</w:t>
      </w:r>
    </w:p>
    <w:p w14:paraId="4D43E862" w14:textId="77777777" w:rsidR="00B97E7A" w:rsidRPr="00AE7E6F" w:rsidRDefault="00B97E7A" w:rsidP="00B97E7A">
      <w:pPr>
        <w:pStyle w:val="Tytutabeli"/>
      </w:pPr>
      <w:r w:rsidRPr="00AE7E6F">
        <w:t xml:space="preserve">Tabela </w:t>
      </w:r>
      <w:r>
        <w:fldChar w:fldCharType="begin"/>
      </w:r>
      <w:r>
        <w:instrText xml:space="preserve"> SEQ Tabela \* ARABIC </w:instrText>
      </w:r>
      <w:r>
        <w:fldChar w:fldCharType="separate"/>
      </w:r>
      <w:r>
        <w:rPr>
          <w:noProof/>
        </w:rPr>
        <w:t>79</w:t>
      </w:r>
      <w:r>
        <w:rPr>
          <w:noProof/>
        </w:rPr>
        <w:fldChar w:fldCharType="end"/>
      </w:r>
      <w:r>
        <w:t>.</w:t>
      </w:r>
      <w:r w:rsidRPr="00AE7E6F">
        <w:t xml:space="preserve"> Przykłady mierników </w:t>
      </w:r>
      <w:r>
        <w:t xml:space="preserve">dodatkowych odnoszących się do </w:t>
      </w:r>
      <w:r w:rsidRPr="00AE7E6F">
        <w:t>efektów działań uczelni</w:t>
      </w:r>
    </w:p>
    <w:tbl>
      <w:tblPr>
        <w:tblStyle w:val="TableGrid"/>
        <w:tblW w:w="0" w:type="auto"/>
        <w:tblLook w:val="04A0" w:firstRow="1" w:lastRow="0" w:firstColumn="1" w:lastColumn="0" w:noHBand="0" w:noVBand="1"/>
      </w:tblPr>
      <w:tblGrid>
        <w:gridCol w:w="2835"/>
        <w:gridCol w:w="6236"/>
      </w:tblGrid>
      <w:tr w:rsidR="00B97E7A" w:rsidRPr="00233788" w14:paraId="02C7532D" w14:textId="77777777" w:rsidTr="00534588">
        <w:trPr>
          <w:cantSplit/>
          <w:tblHeader/>
        </w:trPr>
        <w:tc>
          <w:tcPr>
            <w:tcW w:w="2835" w:type="dxa"/>
          </w:tcPr>
          <w:p w14:paraId="4136CD9F" w14:textId="77777777" w:rsidR="00B97E7A" w:rsidRPr="00A80B85" w:rsidRDefault="00B97E7A" w:rsidP="00534588">
            <w:pPr>
              <w:pStyle w:val="TekstTabeli"/>
              <w:keepNext/>
              <w:rPr>
                <w:b/>
                <w:bCs w:val="0"/>
                <w:lang w:val="pl-PL"/>
              </w:rPr>
            </w:pPr>
            <w:r w:rsidRPr="00A80B85">
              <w:rPr>
                <w:b/>
                <w:bCs w:val="0"/>
                <w:lang w:val="pl-PL"/>
              </w:rPr>
              <w:t>Nazwa kategorii mierników</w:t>
            </w:r>
          </w:p>
        </w:tc>
        <w:tc>
          <w:tcPr>
            <w:tcW w:w="6236" w:type="dxa"/>
          </w:tcPr>
          <w:p w14:paraId="6E7B1451" w14:textId="77777777" w:rsidR="00B97E7A" w:rsidRPr="00A80B85" w:rsidRDefault="00B97E7A" w:rsidP="00534588">
            <w:pPr>
              <w:pStyle w:val="TekstTabeli"/>
              <w:keepNext/>
              <w:rPr>
                <w:b/>
                <w:bCs w:val="0"/>
                <w:lang w:val="pl-PL"/>
              </w:rPr>
            </w:pPr>
            <w:r w:rsidRPr="00A80B85">
              <w:rPr>
                <w:b/>
                <w:bCs w:val="0"/>
                <w:lang w:val="pl-PL"/>
              </w:rPr>
              <w:t>Nazwa miernika</w:t>
            </w:r>
          </w:p>
        </w:tc>
      </w:tr>
      <w:tr w:rsidR="00B97E7A" w:rsidRPr="00233788" w14:paraId="521F0A16" w14:textId="77777777" w:rsidTr="00534588">
        <w:trPr>
          <w:cantSplit/>
        </w:trPr>
        <w:tc>
          <w:tcPr>
            <w:tcW w:w="2835" w:type="dxa"/>
          </w:tcPr>
          <w:p w14:paraId="33CEA09E" w14:textId="77777777" w:rsidR="00B97E7A" w:rsidRPr="00233788" w:rsidRDefault="00B97E7A" w:rsidP="00534588">
            <w:pPr>
              <w:pStyle w:val="TekstTabeli"/>
              <w:rPr>
                <w:lang w:val="pl-PL"/>
              </w:rPr>
            </w:pPr>
            <w:r w:rsidRPr="00233788">
              <w:rPr>
                <w:lang w:val="pl-PL"/>
              </w:rPr>
              <w:t>Mierniki efektów ekonomicznych</w:t>
            </w:r>
          </w:p>
        </w:tc>
        <w:tc>
          <w:tcPr>
            <w:tcW w:w="6236" w:type="dxa"/>
          </w:tcPr>
          <w:p w14:paraId="18F49AE1" w14:textId="77777777" w:rsidR="00B97E7A" w:rsidRDefault="00B97E7A" w:rsidP="00534588">
            <w:pPr>
              <w:pStyle w:val="TekstTabeli"/>
              <w:rPr>
                <w:lang w:val="pl-PL"/>
              </w:rPr>
            </w:pPr>
            <w:r>
              <w:rPr>
                <w:lang w:val="pl-PL"/>
              </w:rPr>
              <w:t>dochody uczelni;</w:t>
            </w:r>
          </w:p>
          <w:p w14:paraId="7AE66D2C" w14:textId="77777777" w:rsidR="00B97E7A" w:rsidRPr="00233788" w:rsidRDefault="00B97E7A" w:rsidP="00534588">
            <w:pPr>
              <w:pStyle w:val="TekstTabeli"/>
              <w:rPr>
                <w:lang w:val="pl-PL"/>
              </w:rPr>
            </w:pPr>
            <w:r w:rsidRPr="00233788">
              <w:rPr>
                <w:lang w:val="pl-PL"/>
              </w:rPr>
              <w:t>liczba doktorantów przypadających na 1 samodzielnego pracownika naukowo-dydaktycznego</w:t>
            </w:r>
            <w:r>
              <w:rPr>
                <w:lang w:val="pl-PL"/>
              </w:rPr>
              <w:t>;</w:t>
            </w:r>
          </w:p>
          <w:p w14:paraId="74F71D1A" w14:textId="77777777" w:rsidR="00B97E7A" w:rsidRPr="00233788" w:rsidRDefault="00B97E7A" w:rsidP="00534588">
            <w:pPr>
              <w:pStyle w:val="TekstTabeli"/>
              <w:rPr>
                <w:lang w:val="pl-PL"/>
              </w:rPr>
            </w:pPr>
            <w:r w:rsidRPr="00233788">
              <w:rPr>
                <w:lang w:val="pl-PL"/>
              </w:rPr>
              <w:t xml:space="preserve">kwota dotacji przypadająca na 1 </w:t>
            </w:r>
            <w:r>
              <w:rPr>
                <w:lang w:val="pl-PL"/>
              </w:rPr>
              <w:t>studenta</w:t>
            </w:r>
            <w:r w:rsidRPr="00233788">
              <w:rPr>
                <w:lang w:val="pl-PL"/>
              </w:rPr>
              <w:t xml:space="preserve"> </w:t>
            </w:r>
            <w:r>
              <w:rPr>
                <w:lang w:val="pl-PL"/>
              </w:rPr>
              <w:t xml:space="preserve">lub </w:t>
            </w:r>
            <w:r w:rsidRPr="00233788">
              <w:rPr>
                <w:lang w:val="pl-PL"/>
              </w:rPr>
              <w:t>doktoranta</w:t>
            </w:r>
            <w:r>
              <w:rPr>
                <w:lang w:val="pl-PL"/>
              </w:rPr>
              <w:t>;</w:t>
            </w:r>
          </w:p>
          <w:p w14:paraId="472472D8" w14:textId="77777777" w:rsidR="00B97E7A" w:rsidRPr="00233788" w:rsidRDefault="00B97E7A" w:rsidP="00534588">
            <w:pPr>
              <w:pStyle w:val="TekstTabeli"/>
              <w:rPr>
                <w:lang w:val="pl-PL"/>
              </w:rPr>
            </w:pPr>
            <w:r w:rsidRPr="00233788">
              <w:rPr>
                <w:lang w:val="pl-PL"/>
              </w:rPr>
              <w:t>kwota pozyskanych grantów badawczych</w:t>
            </w:r>
            <w:r>
              <w:rPr>
                <w:lang w:val="pl-PL"/>
              </w:rPr>
              <w:t>;</w:t>
            </w:r>
          </w:p>
          <w:p w14:paraId="5C56A0CF" w14:textId="77777777" w:rsidR="00B97E7A" w:rsidRDefault="00B97E7A" w:rsidP="00534588">
            <w:pPr>
              <w:pStyle w:val="TekstTabeli"/>
              <w:rPr>
                <w:lang w:val="pl-PL"/>
              </w:rPr>
            </w:pPr>
            <w:r w:rsidRPr="00233788">
              <w:rPr>
                <w:lang w:val="pl-PL"/>
              </w:rPr>
              <w:t>wartość realizowanych projektów rozwojowych uczelni</w:t>
            </w:r>
            <w:r>
              <w:rPr>
                <w:lang w:val="pl-PL"/>
              </w:rPr>
              <w:t>;</w:t>
            </w:r>
          </w:p>
          <w:p w14:paraId="026404F6" w14:textId="77777777" w:rsidR="00B97E7A" w:rsidRPr="00233788" w:rsidRDefault="00B97E7A" w:rsidP="00534588">
            <w:pPr>
              <w:pStyle w:val="TekstTabeli"/>
              <w:keepNext/>
              <w:rPr>
                <w:lang w:val="pl-PL"/>
              </w:rPr>
            </w:pPr>
            <w:r>
              <w:rPr>
                <w:lang w:val="pl-PL"/>
              </w:rPr>
              <w:t>ilość funduszy pozyskanych w ramach inwestycji;</w:t>
            </w:r>
          </w:p>
        </w:tc>
      </w:tr>
      <w:tr w:rsidR="00B97E7A" w:rsidRPr="00233788" w14:paraId="2390D283" w14:textId="77777777" w:rsidTr="00534588">
        <w:trPr>
          <w:cantSplit/>
        </w:trPr>
        <w:tc>
          <w:tcPr>
            <w:tcW w:w="2835" w:type="dxa"/>
          </w:tcPr>
          <w:p w14:paraId="0BD2DB18" w14:textId="77777777" w:rsidR="00B97E7A" w:rsidRPr="00575477" w:rsidRDefault="00B97E7A" w:rsidP="00534588">
            <w:pPr>
              <w:pStyle w:val="TekstTabeli"/>
              <w:rPr>
                <w:lang w:val="pl-PL"/>
              </w:rPr>
            </w:pPr>
            <w:r w:rsidRPr="00575477">
              <w:rPr>
                <w:lang w:val="pl-PL"/>
              </w:rPr>
              <w:lastRenderedPageBreak/>
              <w:t>Mierniki związane z wdrożeniami o</w:t>
            </w:r>
            <w:r>
              <w:rPr>
                <w:lang w:val="pl-PL"/>
              </w:rPr>
              <w:t>dkryć naukowych</w:t>
            </w:r>
          </w:p>
        </w:tc>
        <w:tc>
          <w:tcPr>
            <w:tcW w:w="6236" w:type="dxa"/>
          </w:tcPr>
          <w:p w14:paraId="332BDDD1" w14:textId="77777777" w:rsidR="00B97E7A" w:rsidRPr="00233788" w:rsidRDefault="00B97E7A" w:rsidP="00534588">
            <w:pPr>
              <w:pStyle w:val="TekstTabeli"/>
              <w:rPr>
                <w:lang w:val="pl-PL"/>
              </w:rPr>
            </w:pPr>
            <w:r w:rsidRPr="00233788">
              <w:rPr>
                <w:lang w:val="pl-PL"/>
              </w:rPr>
              <w:t>liczba zgłoszonych patentów</w:t>
            </w:r>
            <w:r>
              <w:rPr>
                <w:lang w:val="pl-PL"/>
              </w:rPr>
              <w:t>;</w:t>
            </w:r>
          </w:p>
          <w:p w14:paraId="34E97A4F" w14:textId="77777777" w:rsidR="00B97E7A" w:rsidRPr="00233788" w:rsidRDefault="00B97E7A" w:rsidP="00534588">
            <w:pPr>
              <w:pStyle w:val="TekstTabeli"/>
              <w:rPr>
                <w:lang w:val="pl-PL"/>
              </w:rPr>
            </w:pPr>
            <w:r w:rsidRPr="00233788">
              <w:rPr>
                <w:lang w:val="pl-PL"/>
              </w:rPr>
              <w:t>liczba przyjętych zgłoszeń patentowych</w:t>
            </w:r>
            <w:r>
              <w:rPr>
                <w:lang w:val="pl-PL"/>
              </w:rPr>
              <w:t>;</w:t>
            </w:r>
          </w:p>
          <w:p w14:paraId="7C060B4D" w14:textId="77777777" w:rsidR="00B97E7A" w:rsidRDefault="00B97E7A" w:rsidP="00534588">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p>
          <w:p w14:paraId="0EEC8AAD" w14:textId="77777777" w:rsidR="00B97E7A" w:rsidRPr="00575477" w:rsidRDefault="00B97E7A" w:rsidP="00534588">
            <w:pPr>
              <w:pStyle w:val="TekstTabeli"/>
              <w:rPr>
                <w:lang w:val="pl-PL"/>
              </w:rPr>
            </w:pPr>
            <w:r>
              <w:rPr>
                <w:lang w:val="pl-PL"/>
              </w:rPr>
              <w:t>przychody z tytułu praw patentowych;</w:t>
            </w:r>
          </w:p>
        </w:tc>
      </w:tr>
      <w:tr w:rsidR="00B97E7A" w:rsidRPr="00233788" w14:paraId="1D943729" w14:textId="77777777" w:rsidTr="00534588">
        <w:trPr>
          <w:cantSplit/>
        </w:trPr>
        <w:tc>
          <w:tcPr>
            <w:tcW w:w="2835" w:type="dxa"/>
          </w:tcPr>
          <w:p w14:paraId="05E89FE5" w14:textId="77777777" w:rsidR="00B97E7A" w:rsidRPr="00233788" w:rsidRDefault="00B97E7A" w:rsidP="00534588">
            <w:pPr>
              <w:pStyle w:val="TekstTabeli"/>
              <w:rPr>
                <w:lang w:val="pl-PL"/>
              </w:rPr>
            </w:pPr>
            <w:r w:rsidRPr="00233788">
              <w:rPr>
                <w:lang w:val="pl-PL"/>
              </w:rPr>
              <w:t>Mierniki efektów organizacyjnych</w:t>
            </w:r>
          </w:p>
        </w:tc>
        <w:tc>
          <w:tcPr>
            <w:tcW w:w="6236" w:type="dxa"/>
          </w:tcPr>
          <w:p w14:paraId="484ABF6D" w14:textId="77777777" w:rsidR="00B97E7A" w:rsidRDefault="00B97E7A" w:rsidP="00534588">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p>
          <w:p w14:paraId="769E8B04" w14:textId="77777777" w:rsidR="00B97E7A" w:rsidRPr="00233788" w:rsidRDefault="00B97E7A" w:rsidP="00534588">
            <w:pPr>
              <w:pStyle w:val="TekstTabeli"/>
              <w:rPr>
                <w:lang w:val="pl-PL"/>
              </w:rPr>
            </w:pPr>
            <w:r w:rsidRPr="00233788">
              <w:rPr>
                <w:lang w:val="pl-PL"/>
              </w:rPr>
              <w:t xml:space="preserve">liczba samodzielnych pracowników </w:t>
            </w:r>
            <w:r>
              <w:rPr>
                <w:lang w:val="pl-PL"/>
              </w:rPr>
              <w:t xml:space="preserve">naukowych lub </w:t>
            </w:r>
            <w:r w:rsidRPr="00233788">
              <w:rPr>
                <w:lang w:val="pl-PL"/>
              </w:rPr>
              <w:t>naukowo-dydaktycznych</w:t>
            </w:r>
            <w:r>
              <w:rPr>
                <w:lang w:val="pl-PL"/>
              </w:rPr>
              <w:t xml:space="preserve"> lub dydaktycznych;</w:t>
            </w:r>
          </w:p>
          <w:p w14:paraId="3B48112A" w14:textId="77777777" w:rsidR="00B97E7A" w:rsidRPr="00233788" w:rsidRDefault="00B97E7A" w:rsidP="00534588">
            <w:pPr>
              <w:pStyle w:val="TekstTabeli"/>
              <w:rPr>
                <w:lang w:val="pl-PL"/>
              </w:rPr>
            </w:pPr>
            <w:r w:rsidRPr="00233788">
              <w:rPr>
                <w:lang w:val="pl-PL"/>
              </w:rPr>
              <w:t>stosunek liczby nauczycieli do liczby studentów/doktorantów</w:t>
            </w:r>
            <w:r>
              <w:rPr>
                <w:lang w:val="pl-PL"/>
              </w:rPr>
              <w:t>;</w:t>
            </w:r>
          </w:p>
          <w:p w14:paraId="56C743B6" w14:textId="77777777" w:rsidR="00B97E7A" w:rsidRPr="00233788" w:rsidRDefault="00B97E7A" w:rsidP="00534588">
            <w:pPr>
              <w:pStyle w:val="TekstTabeli"/>
              <w:rPr>
                <w:lang w:val="pl-PL"/>
              </w:rPr>
            </w:pPr>
            <w:r w:rsidRPr="00233788">
              <w:rPr>
                <w:lang w:val="pl-PL"/>
              </w:rPr>
              <w:t>wielkość grup</w:t>
            </w:r>
            <w:r>
              <w:rPr>
                <w:lang w:val="pl-PL"/>
              </w:rPr>
              <w:t xml:space="preserve"> studenckich;</w:t>
            </w:r>
          </w:p>
          <w:p w14:paraId="357D7396" w14:textId="77777777" w:rsidR="00B97E7A" w:rsidRDefault="00B97E7A" w:rsidP="00534588">
            <w:pPr>
              <w:pStyle w:val="TekstTabeli"/>
              <w:rPr>
                <w:lang w:val="pl-PL"/>
              </w:rPr>
            </w:pPr>
            <w:r w:rsidRPr="00233788">
              <w:rPr>
                <w:lang w:val="pl-PL"/>
              </w:rPr>
              <w:t>liczba pracowników administracji przypadająca na 1 pracownika naukowo-dydaktycznego</w:t>
            </w:r>
            <w:r>
              <w:rPr>
                <w:lang w:val="pl-PL"/>
              </w:rPr>
              <w:t>;</w:t>
            </w:r>
          </w:p>
          <w:p w14:paraId="28C80C7F" w14:textId="77777777" w:rsidR="00B97E7A" w:rsidRPr="00233788" w:rsidRDefault="00B97E7A" w:rsidP="00534588">
            <w:pPr>
              <w:pStyle w:val="TekstTabeli"/>
              <w:keepNext/>
              <w:rPr>
                <w:lang w:val="pl-PL"/>
              </w:rPr>
            </w:pPr>
            <w:r>
              <w:rPr>
                <w:lang w:val="pl-PL"/>
              </w:rPr>
              <w:t>wskaźniki proporcji różnych grup wśród ogółu pracowników (administracyjni, naukowych, naukowo-dydaktyczni, dydaktyczni);</w:t>
            </w:r>
          </w:p>
        </w:tc>
      </w:tr>
      <w:tr w:rsidR="00B97E7A" w:rsidRPr="00233788" w14:paraId="1A70517F" w14:textId="77777777" w:rsidTr="00534588">
        <w:trPr>
          <w:cantSplit/>
        </w:trPr>
        <w:tc>
          <w:tcPr>
            <w:tcW w:w="2835" w:type="dxa"/>
          </w:tcPr>
          <w:p w14:paraId="5A14DD42" w14:textId="77777777" w:rsidR="00B97E7A" w:rsidRPr="00233788" w:rsidRDefault="00B97E7A" w:rsidP="00534588">
            <w:pPr>
              <w:pStyle w:val="TekstTabeli"/>
              <w:rPr>
                <w:lang w:val="pl-PL"/>
              </w:rPr>
            </w:pPr>
            <w:r w:rsidRPr="00233788">
              <w:rPr>
                <w:lang w:val="pl-PL"/>
              </w:rPr>
              <w:t>Mierniki odnoszące się do infrastruktury</w:t>
            </w:r>
          </w:p>
        </w:tc>
        <w:tc>
          <w:tcPr>
            <w:tcW w:w="6236" w:type="dxa"/>
          </w:tcPr>
          <w:p w14:paraId="6D79241C" w14:textId="77777777" w:rsidR="00B97E7A" w:rsidRPr="00233788" w:rsidRDefault="00B97E7A" w:rsidP="00534588">
            <w:pPr>
              <w:pStyle w:val="TekstTabeli"/>
              <w:rPr>
                <w:lang w:val="pl-PL"/>
              </w:rPr>
            </w:pPr>
            <w:r w:rsidRPr="00233788">
              <w:rPr>
                <w:lang w:val="pl-PL"/>
              </w:rPr>
              <w:t>baza dydaktyczna i administracyjna</w:t>
            </w:r>
            <w:r>
              <w:rPr>
                <w:lang w:val="pl-PL"/>
              </w:rPr>
              <w:t>;</w:t>
            </w:r>
          </w:p>
          <w:p w14:paraId="5B6B3F08" w14:textId="77777777" w:rsidR="00B97E7A" w:rsidRDefault="00B97E7A" w:rsidP="00534588">
            <w:pPr>
              <w:pStyle w:val="TekstTabeli"/>
              <w:rPr>
                <w:lang w:val="pl-PL"/>
              </w:rPr>
            </w:pPr>
            <w:r>
              <w:rPr>
                <w:lang w:val="pl-PL"/>
              </w:rPr>
              <w:t>czas potrzebny na przemieszczanie się w ramach miejsc odbywania zajęć;</w:t>
            </w:r>
          </w:p>
          <w:p w14:paraId="3C5DEF4C" w14:textId="77777777" w:rsidR="00B97E7A" w:rsidRDefault="00B97E7A" w:rsidP="00534588">
            <w:pPr>
              <w:pStyle w:val="TekstTabeli"/>
              <w:rPr>
                <w:lang w:val="pl-PL"/>
              </w:rPr>
            </w:pPr>
            <w:r>
              <w:rPr>
                <w:lang w:val="pl-PL"/>
              </w:rPr>
              <w:t>liczba dostępnych miejsc w akademikach;</w:t>
            </w:r>
          </w:p>
          <w:p w14:paraId="7AB204D5" w14:textId="77777777" w:rsidR="00B97E7A" w:rsidRPr="00233788" w:rsidRDefault="00B97E7A" w:rsidP="00534588">
            <w:pPr>
              <w:pStyle w:val="TekstTabeli"/>
              <w:rPr>
                <w:lang w:val="pl-PL"/>
              </w:rPr>
            </w:pPr>
            <w:r>
              <w:rPr>
                <w:lang w:val="pl-PL"/>
              </w:rPr>
              <w:t>skomunikowanie kampusu (infrastruktury) uczelni z istotnymi dla interesariuszy miejscami;</w:t>
            </w:r>
          </w:p>
        </w:tc>
      </w:tr>
      <w:tr w:rsidR="00B97E7A" w:rsidRPr="00233788" w14:paraId="580793AA" w14:textId="77777777" w:rsidTr="00534588">
        <w:trPr>
          <w:cantSplit/>
        </w:trPr>
        <w:tc>
          <w:tcPr>
            <w:tcW w:w="2835" w:type="dxa"/>
          </w:tcPr>
          <w:p w14:paraId="61F34130" w14:textId="77777777" w:rsidR="00B97E7A" w:rsidRPr="00233788" w:rsidRDefault="00B97E7A" w:rsidP="00534588">
            <w:pPr>
              <w:pStyle w:val="TekstTabeli"/>
              <w:rPr>
                <w:lang w:val="pl-PL"/>
              </w:rPr>
            </w:pPr>
            <w:r w:rsidRPr="00233788">
              <w:rPr>
                <w:lang w:val="pl-PL"/>
              </w:rPr>
              <w:t>Mierniki odnoszące się do efektów dla interesariuszy</w:t>
            </w:r>
          </w:p>
        </w:tc>
        <w:tc>
          <w:tcPr>
            <w:tcW w:w="6236" w:type="dxa"/>
          </w:tcPr>
          <w:p w14:paraId="4C18B64A" w14:textId="77777777" w:rsidR="00B97E7A" w:rsidRPr="00233788" w:rsidRDefault="00B97E7A" w:rsidP="00534588">
            <w:pPr>
              <w:pStyle w:val="TekstTabeli"/>
              <w:rPr>
                <w:lang w:val="pl-PL"/>
              </w:rPr>
            </w:pPr>
            <w:r w:rsidRPr="00233788">
              <w:rPr>
                <w:lang w:val="pl-PL"/>
              </w:rPr>
              <w:t>zatrudnialność absolwentów</w:t>
            </w:r>
            <w:r>
              <w:rPr>
                <w:lang w:val="pl-PL"/>
              </w:rPr>
              <w:t>;</w:t>
            </w:r>
          </w:p>
          <w:p w14:paraId="6B160547" w14:textId="77777777" w:rsidR="00B97E7A" w:rsidRPr="00233788" w:rsidRDefault="00B97E7A" w:rsidP="00534588">
            <w:pPr>
              <w:pStyle w:val="TekstTabeli"/>
              <w:rPr>
                <w:lang w:val="pl-PL"/>
              </w:rPr>
            </w:pPr>
            <w:r w:rsidRPr="00233788">
              <w:rPr>
                <w:lang w:val="pl-PL"/>
              </w:rPr>
              <w:t>zdawalność egzaminów zewnętrznych</w:t>
            </w:r>
            <w:r>
              <w:rPr>
                <w:lang w:val="pl-PL"/>
              </w:rPr>
              <w:t>;</w:t>
            </w:r>
          </w:p>
          <w:p w14:paraId="46D5712D" w14:textId="77777777" w:rsidR="00B97E7A" w:rsidRPr="00233788" w:rsidRDefault="00B97E7A" w:rsidP="00534588">
            <w:pPr>
              <w:pStyle w:val="TekstTabeli"/>
              <w:rPr>
                <w:lang w:val="pl-PL"/>
              </w:rPr>
            </w:pPr>
            <w:r w:rsidRPr="00233788">
              <w:rPr>
                <w:lang w:val="pl-PL"/>
              </w:rPr>
              <w:t>przyrost wynagrodzenia absolwentów</w:t>
            </w:r>
            <w:r>
              <w:rPr>
                <w:lang w:val="pl-PL"/>
              </w:rPr>
              <w:t>;</w:t>
            </w:r>
          </w:p>
          <w:p w14:paraId="056392E8" w14:textId="77777777" w:rsidR="00B97E7A" w:rsidRPr="00233788" w:rsidRDefault="00B97E7A" w:rsidP="00534588">
            <w:pPr>
              <w:pStyle w:val="TekstTabeli"/>
              <w:rPr>
                <w:lang w:val="pl-PL"/>
              </w:rPr>
            </w:pPr>
            <w:r w:rsidRPr="00233788">
              <w:rPr>
                <w:lang w:val="pl-PL"/>
              </w:rPr>
              <w:t>liczba noblistów wśród absolwentów</w:t>
            </w:r>
            <w:r>
              <w:rPr>
                <w:lang w:val="pl-PL"/>
              </w:rPr>
              <w:t>;</w:t>
            </w:r>
          </w:p>
        </w:tc>
      </w:tr>
      <w:tr w:rsidR="00B97E7A" w:rsidRPr="00233788" w14:paraId="6AEE043E" w14:textId="77777777" w:rsidTr="00534588">
        <w:trPr>
          <w:cantSplit/>
        </w:trPr>
        <w:tc>
          <w:tcPr>
            <w:tcW w:w="2835" w:type="dxa"/>
          </w:tcPr>
          <w:p w14:paraId="35B8C23E" w14:textId="77777777" w:rsidR="00B97E7A" w:rsidRPr="00233788" w:rsidRDefault="00B97E7A" w:rsidP="00534588">
            <w:pPr>
              <w:pStyle w:val="TekstTabeli"/>
              <w:rPr>
                <w:lang w:val="pl-PL"/>
              </w:rPr>
            </w:pPr>
            <w:r w:rsidRPr="00233788">
              <w:rPr>
                <w:lang w:val="pl-PL"/>
              </w:rPr>
              <w:t xml:space="preserve">Mierniki odnoszące się do popularności </w:t>
            </w:r>
            <w:r>
              <w:rPr>
                <w:lang w:val="pl-PL"/>
              </w:rPr>
              <w:t>uczelni</w:t>
            </w:r>
            <w:r w:rsidRPr="00233788">
              <w:rPr>
                <w:lang w:val="pl-PL"/>
              </w:rPr>
              <w:t xml:space="preserve"> w Internecie</w:t>
            </w:r>
          </w:p>
        </w:tc>
        <w:tc>
          <w:tcPr>
            <w:tcW w:w="6236" w:type="dxa"/>
          </w:tcPr>
          <w:p w14:paraId="0C008411" w14:textId="77777777" w:rsidR="00B97E7A" w:rsidRDefault="00B97E7A" w:rsidP="00534588">
            <w:pPr>
              <w:pStyle w:val="TekstTabeli"/>
              <w:rPr>
                <w:lang w:val="pl-PL"/>
              </w:rPr>
            </w:pPr>
            <w:r>
              <w:rPr>
                <w:lang w:val="pl-PL"/>
              </w:rPr>
              <w:t>liczba subskrybentów w mediach społecznościowych;</w:t>
            </w:r>
          </w:p>
          <w:p w14:paraId="0AD734DB" w14:textId="77777777" w:rsidR="00B97E7A" w:rsidRDefault="00B97E7A" w:rsidP="00534588">
            <w:pPr>
              <w:pStyle w:val="TekstTabeli"/>
              <w:rPr>
                <w:lang w:val="pl-PL"/>
              </w:rPr>
            </w:pPr>
            <w:r>
              <w:rPr>
                <w:lang w:val="pl-PL"/>
              </w:rPr>
              <w:t>liczba wyświetleń materiałów publikowanych przez uczelnię i jej pracowników oraz studentów;</w:t>
            </w:r>
          </w:p>
          <w:p w14:paraId="7D135D44" w14:textId="77777777" w:rsidR="00B97E7A" w:rsidRPr="00233788" w:rsidRDefault="00B97E7A" w:rsidP="00534588">
            <w:pPr>
              <w:pStyle w:val="TekstTabeli"/>
              <w:rPr>
                <w:lang w:val="pl-PL"/>
              </w:rPr>
            </w:pPr>
            <w:r>
              <w:rPr>
                <w:lang w:val="pl-PL"/>
              </w:rPr>
              <w:t>liczba stron zawierających linki do stron uczelni (narzędzia analizy SEO);</w:t>
            </w:r>
          </w:p>
        </w:tc>
      </w:tr>
      <w:tr w:rsidR="00B97E7A" w:rsidRPr="00233788" w14:paraId="55DB9F7E" w14:textId="77777777" w:rsidTr="00534588">
        <w:trPr>
          <w:cantSplit/>
        </w:trPr>
        <w:tc>
          <w:tcPr>
            <w:tcW w:w="2835" w:type="dxa"/>
          </w:tcPr>
          <w:p w14:paraId="4825B92E" w14:textId="77777777" w:rsidR="00B97E7A" w:rsidRPr="00233788" w:rsidRDefault="00B97E7A" w:rsidP="00534588">
            <w:pPr>
              <w:pStyle w:val="TekstTabeli"/>
              <w:rPr>
                <w:lang w:val="pl-PL"/>
              </w:rPr>
            </w:pPr>
            <w:r w:rsidRPr="00233788">
              <w:rPr>
                <w:lang w:val="pl-PL"/>
              </w:rPr>
              <w:t>Mierniki procesów kształcenia</w:t>
            </w:r>
          </w:p>
        </w:tc>
        <w:tc>
          <w:tcPr>
            <w:tcW w:w="6236" w:type="dxa"/>
          </w:tcPr>
          <w:p w14:paraId="6A3E00E3" w14:textId="77777777" w:rsidR="00B97E7A" w:rsidRPr="00233788" w:rsidRDefault="00B97E7A" w:rsidP="00534588">
            <w:pPr>
              <w:pStyle w:val="TekstTabeli"/>
              <w:rPr>
                <w:lang w:val="pl-PL"/>
              </w:rPr>
            </w:pPr>
            <w:r w:rsidRPr="00233788">
              <w:rPr>
                <w:lang w:val="pl-PL"/>
              </w:rPr>
              <w:t>poziom realizacji określonych efektów kształcenia (wiedza, umiejętności, kompetencje społeczne)</w:t>
            </w:r>
            <w:r>
              <w:rPr>
                <w:lang w:val="pl-PL"/>
              </w:rPr>
              <w:t>;</w:t>
            </w:r>
          </w:p>
          <w:p w14:paraId="67B4E2DF" w14:textId="77777777" w:rsidR="00B97E7A" w:rsidRDefault="00B97E7A" w:rsidP="00534588">
            <w:pPr>
              <w:pStyle w:val="TekstTabeli"/>
              <w:rPr>
                <w:lang w:val="pl-PL"/>
              </w:rPr>
            </w:pPr>
            <w:r w:rsidRPr="00233788">
              <w:rPr>
                <w:lang w:val="pl-PL"/>
              </w:rPr>
              <w:t>ocena zajęć</w:t>
            </w:r>
            <w:r>
              <w:rPr>
                <w:lang w:val="pl-PL"/>
              </w:rPr>
              <w:t xml:space="preserve"> i prowadzących przedmioty;</w:t>
            </w:r>
          </w:p>
          <w:p w14:paraId="2170801F" w14:textId="77777777" w:rsidR="00B97E7A" w:rsidRDefault="00B97E7A" w:rsidP="00534588">
            <w:pPr>
              <w:pStyle w:val="TekstTabeli"/>
              <w:keepNext/>
              <w:rPr>
                <w:lang w:val="pl-PL"/>
              </w:rPr>
            </w:pPr>
            <w:r>
              <w:rPr>
                <w:lang w:val="pl-PL"/>
              </w:rPr>
              <w:t>poziom kwalifikacji kadry nauczającej (różne ujęcia);</w:t>
            </w:r>
          </w:p>
          <w:p w14:paraId="73EFE972" w14:textId="77777777" w:rsidR="00B97E7A" w:rsidRPr="00233788" w:rsidRDefault="00B97E7A" w:rsidP="00534588">
            <w:pPr>
              <w:pStyle w:val="TekstTabeli"/>
              <w:keepNext/>
              <w:rPr>
                <w:lang w:val="pl-PL"/>
              </w:rPr>
            </w:pPr>
            <w:r>
              <w:rPr>
                <w:lang w:val="pl-PL"/>
              </w:rPr>
              <w:t>wskaźnik akredytacji kierunków studiów (np. akredytacje nieobligatoryjne);</w:t>
            </w:r>
          </w:p>
        </w:tc>
      </w:tr>
      <w:tr w:rsidR="00B97E7A" w:rsidRPr="00233788" w14:paraId="37690051" w14:textId="77777777" w:rsidTr="00534588">
        <w:trPr>
          <w:cantSplit/>
        </w:trPr>
        <w:tc>
          <w:tcPr>
            <w:tcW w:w="2835" w:type="dxa"/>
          </w:tcPr>
          <w:p w14:paraId="65827FF6" w14:textId="77777777" w:rsidR="00B97E7A" w:rsidRPr="00233788" w:rsidRDefault="00B97E7A" w:rsidP="00534588">
            <w:pPr>
              <w:pStyle w:val="TekstTabeli"/>
              <w:rPr>
                <w:lang w:val="pl-PL"/>
              </w:rPr>
            </w:pPr>
            <w:r w:rsidRPr="00233788">
              <w:rPr>
                <w:lang w:val="pl-PL"/>
              </w:rPr>
              <w:t>Mierniki poziomu naukowego jednostki</w:t>
            </w:r>
          </w:p>
        </w:tc>
        <w:tc>
          <w:tcPr>
            <w:tcW w:w="6236" w:type="dxa"/>
          </w:tcPr>
          <w:p w14:paraId="5A73DC61" w14:textId="77777777" w:rsidR="00B97E7A" w:rsidRPr="00233788" w:rsidRDefault="00B97E7A" w:rsidP="00534588">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Pr>
                <w:lang w:val="pl-PL"/>
              </w:rPr>
              <w:t>pracowników i studentów uczelni (różne narzędzia);</w:t>
            </w:r>
          </w:p>
          <w:p w14:paraId="29DA512D" w14:textId="77777777" w:rsidR="00B97E7A" w:rsidRPr="00233788" w:rsidRDefault="00B97E7A" w:rsidP="00534588">
            <w:pPr>
              <w:pStyle w:val="TekstTabeli"/>
              <w:rPr>
                <w:lang w:val="pl-PL"/>
              </w:rPr>
            </w:pPr>
            <w:r w:rsidRPr="00233788">
              <w:rPr>
                <w:lang w:val="pl-PL"/>
              </w:rPr>
              <w:t xml:space="preserve">liczba noblistów </w:t>
            </w:r>
            <w:r>
              <w:rPr>
                <w:lang w:val="pl-PL"/>
              </w:rPr>
              <w:t xml:space="preserve">i laureatów prestiżowych nagród naukowych </w:t>
            </w:r>
            <w:r w:rsidRPr="00233788">
              <w:rPr>
                <w:lang w:val="pl-PL"/>
              </w:rPr>
              <w:t xml:space="preserve">wśród </w:t>
            </w:r>
            <w:r>
              <w:rPr>
                <w:lang w:val="pl-PL"/>
              </w:rPr>
              <w:t>pracowników uczelni;</w:t>
            </w:r>
          </w:p>
        </w:tc>
      </w:tr>
      <w:tr w:rsidR="00B97E7A" w:rsidRPr="00CA4E44" w14:paraId="1AF6BFE5" w14:textId="77777777" w:rsidTr="00534588">
        <w:trPr>
          <w:cantSplit/>
        </w:trPr>
        <w:tc>
          <w:tcPr>
            <w:tcW w:w="2835" w:type="dxa"/>
          </w:tcPr>
          <w:p w14:paraId="523DFC84" w14:textId="77777777" w:rsidR="00B97E7A" w:rsidRPr="00233788" w:rsidRDefault="00B97E7A" w:rsidP="00534588">
            <w:pPr>
              <w:pStyle w:val="TekstTabeli"/>
              <w:rPr>
                <w:lang w:val="pl-PL"/>
              </w:rPr>
            </w:pPr>
            <w:r>
              <w:rPr>
                <w:lang w:val="pl-PL"/>
              </w:rPr>
              <w:t>Mierniki związane z informacją o satysfakcji odbiorców</w:t>
            </w:r>
          </w:p>
        </w:tc>
        <w:tc>
          <w:tcPr>
            <w:tcW w:w="6236" w:type="dxa"/>
          </w:tcPr>
          <w:p w14:paraId="2F0D2CAB" w14:textId="77777777" w:rsidR="00B97E7A" w:rsidRDefault="00B97E7A" w:rsidP="00534588">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Pr>
                <w:lang w:val="en-GB"/>
              </w:rPr>
              <w:t>;</w:t>
            </w:r>
          </w:p>
          <w:p w14:paraId="2777785C" w14:textId="77777777" w:rsidR="00B97E7A" w:rsidRDefault="00B97E7A" w:rsidP="00534588">
            <w:pPr>
              <w:pStyle w:val="TekstTabeli"/>
              <w:rPr>
                <w:lang w:val="en-GB"/>
              </w:rPr>
            </w:pPr>
            <w:r>
              <w:rPr>
                <w:lang w:val="en-GB"/>
              </w:rPr>
              <w:t>PGCV (Potential Gain Customer Value);</w:t>
            </w:r>
          </w:p>
          <w:p w14:paraId="2D512BE7" w14:textId="77777777" w:rsidR="00B97E7A" w:rsidRDefault="00B97E7A" w:rsidP="00534588">
            <w:pPr>
              <w:pStyle w:val="TekstTabeli"/>
              <w:rPr>
                <w:lang w:val="en-GB"/>
              </w:rPr>
            </w:pPr>
            <w:r>
              <w:rPr>
                <w:lang w:val="en-GB"/>
              </w:rPr>
              <w:t>ACSI (American Customer Satisfaction Index measurement method);</w:t>
            </w:r>
          </w:p>
          <w:p w14:paraId="1E0E0587" w14:textId="77777777" w:rsidR="00B97E7A" w:rsidRPr="00CA4E44" w:rsidRDefault="00B97E7A" w:rsidP="00534588">
            <w:pPr>
              <w:pStyle w:val="TekstTabeli"/>
              <w:rPr>
                <w:lang w:val="en-GB"/>
              </w:rPr>
            </w:pPr>
            <w:r>
              <w:rPr>
                <w:lang w:val="en-GB"/>
              </w:rPr>
              <w:t>IPA (Importance Performance Analysis);</w:t>
            </w:r>
          </w:p>
        </w:tc>
      </w:tr>
      <w:tr w:rsidR="00B97E7A" w:rsidRPr="002C4BC2" w14:paraId="0912CEFF" w14:textId="77777777" w:rsidTr="00534588">
        <w:trPr>
          <w:cantSplit/>
          <w:trHeight w:val="37"/>
        </w:trPr>
        <w:tc>
          <w:tcPr>
            <w:tcW w:w="2835" w:type="dxa"/>
          </w:tcPr>
          <w:p w14:paraId="072C8258" w14:textId="77777777" w:rsidR="00B97E7A" w:rsidRPr="002C4BC2" w:rsidRDefault="00B97E7A" w:rsidP="00534588">
            <w:pPr>
              <w:pStyle w:val="TekstTabeli"/>
              <w:rPr>
                <w:lang w:val="pl-PL"/>
              </w:rPr>
            </w:pPr>
            <w:r w:rsidRPr="002C4BC2">
              <w:rPr>
                <w:lang w:val="pl-PL"/>
              </w:rPr>
              <w:lastRenderedPageBreak/>
              <w:t>Mierniki związane z procesem studiowania</w:t>
            </w:r>
          </w:p>
        </w:tc>
        <w:tc>
          <w:tcPr>
            <w:tcW w:w="6236" w:type="dxa"/>
          </w:tcPr>
          <w:p w14:paraId="51912EC1" w14:textId="77777777" w:rsidR="00B97E7A" w:rsidRPr="00575477" w:rsidRDefault="00B97E7A" w:rsidP="00534588">
            <w:pPr>
              <w:pStyle w:val="TekstTabeli"/>
              <w:keepNext/>
              <w:rPr>
                <w:lang w:val="pl-PL"/>
              </w:rPr>
            </w:pPr>
            <w:r w:rsidRPr="00575477">
              <w:rPr>
                <w:lang w:val="pl-PL"/>
              </w:rPr>
              <w:t>wskaźnik rezygnacji ze studiów</w:t>
            </w:r>
            <w:r>
              <w:rPr>
                <w:lang w:val="pl-PL"/>
              </w:rPr>
              <w:t>;</w:t>
            </w:r>
          </w:p>
          <w:p w14:paraId="49BB7236" w14:textId="77777777" w:rsidR="00B97E7A" w:rsidRDefault="00B97E7A" w:rsidP="00534588">
            <w:pPr>
              <w:pStyle w:val="TekstTabeli"/>
              <w:keepNext/>
              <w:rPr>
                <w:lang w:val="pl-PL"/>
              </w:rPr>
            </w:pPr>
            <w:r w:rsidRPr="002C4BC2">
              <w:rPr>
                <w:lang w:val="pl-PL"/>
              </w:rPr>
              <w:t xml:space="preserve">wskaźnik zdawalności na kolejny </w:t>
            </w:r>
            <w:r>
              <w:rPr>
                <w:lang w:val="pl-PL"/>
              </w:rPr>
              <w:t>semestr;</w:t>
            </w:r>
          </w:p>
          <w:p w14:paraId="37196220" w14:textId="77777777" w:rsidR="00B97E7A" w:rsidRDefault="00B97E7A" w:rsidP="00534588">
            <w:pPr>
              <w:pStyle w:val="TekstTabeli"/>
              <w:keepNext/>
              <w:rPr>
                <w:lang w:val="pl-PL"/>
              </w:rPr>
            </w:pPr>
            <w:r>
              <w:rPr>
                <w:lang w:val="pl-PL"/>
              </w:rPr>
              <w:t>wskaźnik frekwencji na zajęciach (np. wykładach);</w:t>
            </w:r>
          </w:p>
          <w:p w14:paraId="63D63DAA" w14:textId="77777777" w:rsidR="00B97E7A" w:rsidRDefault="00B97E7A" w:rsidP="00534588">
            <w:pPr>
              <w:pStyle w:val="TekstTabeli"/>
              <w:keepNext/>
              <w:rPr>
                <w:lang w:val="pl-PL"/>
              </w:rPr>
            </w:pPr>
            <w:r>
              <w:rPr>
                <w:lang w:val="pl-PL"/>
              </w:rPr>
              <w:t>wskaźnik popularności wyboru przedmiotów i specjalności;</w:t>
            </w:r>
          </w:p>
          <w:p w14:paraId="2D088D02" w14:textId="77777777" w:rsidR="00B97E7A" w:rsidRDefault="00B97E7A" w:rsidP="00534588">
            <w:pPr>
              <w:pStyle w:val="TekstTabeli"/>
              <w:keepNext/>
              <w:rPr>
                <w:lang w:val="pl-PL"/>
              </w:rPr>
            </w:pPr>
            <w:r>
              <w:rPr>
                <w:lang w:val="pl-PL"/>
              </w:rPr>
              <w:t>wskaźnik ukończenia studiów;</w:t>
            </w:r>
          </w:p>
          <w:p w14:paraId="3C164EEF" w14:textId="77777777" w:rsidR="00B97E7A" w:rsidRDefault="00B97E7A" w:rsidP="00534588">
            <w:pPr>
              <w:pStyle w:val="TekstTabeli"/>
              <w:keepNext/>
              <w:rPr>
                <w:lang w:val="pl-PL"/>
              </w:rPr>
            </w:pPr>
            <w:r>
              <w:rPr>
                <w:lang w:val="pl-PL"/>
              </w:rPr>
              <w:t>wskaźnik długość czasu studiowania na jednym kierunku;</w:t>
            </w:r>
          </w:p>
          <w:p w14:paraId="3EDEEC0F" w14:textId="77777777" w:rsidR="00B97E7A" w:rsidRPr="002C4BC2" w:rsidRDefault="00B97E7A" w:rsidP="00534588">
            <w:pPr>
              <w:pStyle w:val="TekstTabeli"/>
              <w:keepNext/>
              <w:rPr>
                <w:lang w:val="pl-PL"/>
              </w:rPr>
            </w:pPr>
            <w:r>
              <w:rPr>
                <w:lang w:val="pl-PL"/>
              </w:rPr>
              <w:t>poziom osiągnięć studentów związanych z nauczaniem;</w:t>
            </w:r>
          </w:p>
        </w:tc>
      </w:tr>
    </w:tbl>
    <w:p w14:paraId="319BD46B" w14:textId="77777777" w:rsidR="00B97E7A" w:rsidRPr="00D95B07" w:rsidRDefault="00B97E7A" w:rsidP="00B97E7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instrText>s are in quadrant A, 5 sub-dimensions are in quadrant B, 1 sub-dimension is in quadrant C, and 4 sub-dimensions are in quadrant D. From this analysis, the priority order of improvement are 1</w:instrText>
      </w:r>
      <w:r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fldChar w:fldCharType="separate"/>
      </w:r>
      <w:r w:rsidRPr="00D95B07">
        <w:rPr>
          <w:noProof/>
          <w:lang w:val="pl-PL"/>
        </w:rPr>
        <w:t>(Grudowski &amp; Lewandowski, 2012; ISO 21001, 2018, cz. zał. E; Raharjo i in., 2023)</w:t>
      </w:r>
      <w:r>
        <w:fldChar w:fldCharType="end"/>
      </w:r>
    </w:p>
    <w:p w14:paraId="4230E729" w14:textId="77777777" w:rsidR="00B97E7A" w:rsidRDefault="00B97E7A" w:rsidP="00B97E7A">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Pr="00AE7E6F">
        <w:t xml:space="preserve">Tabela </w:t>
      </w:r>
      <w:r>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 lub kandydatów na studia o ich oczekiwania w tym zakresie.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 Wskaźniki te w świetle opisanych w niniejszej pracy badań i analiz nie wykazywały cech wskazujących na ich szczególną wartość dla ogółu uczelni technicznych, ale jednocześnie są one dość powszechnie stosowane jako miary odnoszące się do jakości odpowiednie w kontekście usług edukacji wyższej.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6B0B994C" w14:textId="6920E503" w:rsidR="00B97E7A" w:rsidRPr="00CA5D5E" w:rsidRDefault="00B97E7A" w:rsidP="00B97E7A">
      <w:r>
        <w:t xml:space="preserve">Przedstawione w niniejszym podrozdziale mierniki stanowią praktyczną propozycję do wykorzystania opracowaną pomocniczo do stosowania przy prowadzeniu procesów doskonalenia systemu zarządzania jakością zgodnie z autorskim modelem SSDQM. Mierniki te mają jednak silne uzasadnienie do stosowania wywodzące się z przedstawionych w niniejszej pracy wniosków ze studium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w:t>
      </w:r>
      <w:r>
        <w:lastRenderedPageBreak/>
        <w:t>znacznie szersze i mogą obejmować wszelkie działania doskonalące prowadzone w ramach organizacji świadczących usługi edukacji wyższej.</w:t>
      </w:r>
    </w:p>
    <w:p w14:paraId="0CCCA35A" w14:textId="77777777" w:rsidR="00B97E7A" w:rsidRPr="008C71AF" w:rsidRDefault="00B97E7A" w:rsidP="00B97E7A">
      <w:r w:rsidRPr="008C71AF">
        <w:t xml:space="preserve">Weryfikacja misji i wizji instytucji może być wsparta wynikami badania satysfakcji interesariuszy dzięki umożliwieniu pozyskania aktualnych informacji na temat potrzeb interesariuszy i ich postrzegania usługi dostarczanej przez uczelnię, a także dzięki poznaniu ich oczekiwań. Wiedza ta nie powinna mieć wpływu na częste zmiany wizji i misji, ponieważ te dwa elementy powinny stanowić długoterminową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 Ponieważ określanie celów instytucji akademickiej powinno wynikać z wiarygodnych informacji o potrzebach i możliwościach doskonalenia w różnych obszarach działalności uczelni również ten obszar może być wspierany przez badania satysfakcji interesariuszy. Niektóre z celów uniwersytetu mogą zostać wyrażone w sposób mierzalny na przykład poprzez określenie kierunku zmian lub docelowych wartości indeksu SSI – zagregowanego lub szczegółowych. </w:t>
      </w:r>
    </w:p>
    <w:p w14:paraId="21A35A96" w14:textId="77777777" w:rsidR="00B97E7A" w:rsidRDefault="00B97E7A" w:rsidP="00B97E7A">
      <w:r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t> </w:t>
      </w:r>
      <w:r w:rsidRPr="008C71AF">
        <w:t>metod jakościowych. Pozwoli to na bardziej dogłębne rozpoznanie zjawisk zbadanych przy wykorzystaniu SSI i może znacznie zwiększyć skuteczność podejmowanych działań doskonalących.</w:t>
      </w:r>
    </w:p>
    <w:p w14:paraId="16A80E11" w14:textId="77472BDB" w:rsidR="00CA5D5E" w:rsidRDefault="00CA5D5E" w:rsidP="00CA5D5E"/>
    <w:p w14:paraId="03EA52D0" w14:textId="77777777" w:rsidR="00B97E7A" w:rsidRDefault="00B97E7A" w:rsidP="00CA5D5E"/>
    <w:p w14:paraId="15E7C882" w14:textId="77777777" w:rsidR="00B97E7A" w:rsidRPr="00CA5D5E" w:rsidRDefault="00B97E7A" w:rsidP="00CA5D5E"/>
    <w:p w14:paraId="2980EF4A" w14:textId="3989057A" w:rsidR="009B2CA8" w:rsidRDefault="00306822" w:rsidP="000176BB">
      <w:pPr>
        <w:pStyle w:val="Heading1"/>
        <w:spacing w:after="240"/>
        <w:ind w:left="431" w:hanging="431"/>
      </w:pPr>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bookmarkEnd w:id="13"/>
    </w:p>
    <w:p w14:paraId="577BF8A0" w14:textId="65C09E90"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w:t>
      </w:r>
      <w:del w:id="26" w:author="Jan Szefler" w:date="2024-11-06T08:32:00Z" w16du:dateUtc="2024-11-06T07:32:00Z">
        <w:r w:rsidDel="00537D5F">
          <w:delText xml:space="preserve"> Ponadto w nawiązaniu </w:delText>
        </w:r>
        <w:r w:rsidR="00315BCC" w:rsidRPr="00315BCC" w:rsidDel="00537D5F">
          <w:delText>do słów L. v. Misesa, że „w kapitalizmie ostatecznymi zwierzchnikami są konsumenci” (von Mises, 2006, s. 12)</w:delText>
        </w:r>
        <w:r w:rsidDel="00537D5F">
          <w:delText xml:space="preserve"> można stwierdzić, że</w:delText>
        </w:r>
        <w:r w:rsidR="00315BCC" w:rsidRPr="00315BCC" w:rsidDel="00537D5F">
          <w:delText xml:space="preserve"> najbardziej zwięzłym wyjaśnieniem roli klienta w </w:delText>
        </w:r>
        <w:r w:rsidR="00315BCC" w:rsidDel="00537D5F">
          <w:delText xml:space="preserve">odniesieniu do </w:delText>
        </w:r>
        <w:r w:rsidR="00315BCC" w:rsidRPr="00315BCC" w:rsidDel="00537D5F">
          <w:delText>proces</w:delText>
        </w:r>
        <w:r w:rsidR="00315BCC" w:rsidDel="00537D5F">
          <w:delText>ów</w:delText>
        </w:r>
        <w:r w:rsidR="00315BCC" w:rsidRPr="00315BCC" w:rsidDel="00537D5F">
          <w:delText xml:space="preserve"> </w:delText>
        </w:r>
        <w:r w:rsidR="00315BCC" w:rsidDel="00537D5F">
          <w:delText>zarządzania</w:delText>
        </w:r>
        <w:r w:rsidR="00315BCC" w:rsidRPr="00315BCC" w:rsidDel="00537D5F">
          <w:delText xml:space="preserve"> jakości</w:delText>
        </w:r>
        <w:r w:rsidR="00315BCC" w:rsidDel="00537D5F">
          <w:delText>ą</w:delText>
        </w:r>
        <w:r w:rsidR="00315BCC" w:rsidRPr="00315BCC" w:rsidDel="00537D5F">
          <w:delText xml:space="preserve"> </w:delText>
        </w:r>
        <w:r w:rsidR="00357A73" w:rsidDel="00537D5F">
          <w:delText xml:space="preserve">jest </w:delText>
        </w:r>
        <w:r w:rsidDel="00537D5F">
          <w:delText xml:space="preserve">to, iż </w:delText>
        </w:r>
        <w:r w:rsidR="00315BCC" w:rsidRPr="00315BCC" w:rsidDel="00537D5F">
          <w:delText xml:space="preserve">celem </w:delText>
        </w:r>
        <w:r w:rsidDel="00537D5F">
          <w:delText xml:space="preserve">systemu zarządzania jakością </w:delText>
        </w:r>
        <w:r w:rsidR="00315BCC" w:rsidRPr="00315BCC" w:rsidDel="00537D5F">
          <w:delText>jest osiągnięci</w:delText>
        </w:r>
        <w:r w:rsidDel="00537D5F">
          <w:delText>e</w:delText>
        </w:r>
        <w:r w:rsidR="00315BCC" w:rsidRPr="00315BCC" w:rsidDel="00537D5F">
          <w:delText xml:space="preserve"> optymalnego poziomu </w:delText>
        </w:r>
        <w:r w:rsidDel="00537D5F">
          <w:delText>satysfakcji</w:delText>
        </w:r>
        <w:r w:rsidR="00315BCC" w:rsidRPr="00315BCC" w:rsidDel="00537D5F">
          <w:delText xml:space="preserve"> klienta. Główny wpływ na podnoszenie jakości ma nieustanny wzrost wymagań klienta. Wynika to z coraz lepszego zaspokajania jego potrzeb przez różne konkurujące ze sobą podmioty gospodarcze oraz z faktu, że na wolnym rynku ten, kto w najlepszy sposób </w:delText>
        </w:r>
        <w:r w:rsidR="00315BCC" w:rsidDel="00537D5F">
          <w:delText>spełni wymagania</w:delText>
        </w:r>
        <w:r w:rsidR="00315BCC" w:rsidRPr="00315BCC" w:rsidDel="00537D5F">
          <w:delText xml:space="preserve"> klienta, ma szansę zarobić najwięcej. W</w:delText>
        </w:r>
        <w:r w:rsidR="001A31E0" w:rsidDel="00537D5F">
          <w:delText> </w:delText>
        </w:r>
        <w:r w:rsidR="00315BCC" w:rsidRPr="00315BCC" w:rsidDel="00537D5F">
          <w:delText xml:space="preserve">związku z tym konkurencja </w:delText>
        </w:r>
        <w:r w:rsidR="00315BCC" w:rsidDel="00537D5F">
          <w:delText>przyczynia się do zaistnienia</w:delText>
        </w:r>
        <w:r w:rsidR="00315BCC" w:rsidRPr="00315BCC" w:rsidDel="00537D5F">
          <w:delText xml:space="preserve"> </w:delText>
        </w:r>
        <w:r w:rsidR="00315BCC" w:rsidDel="00537D5F">
          <w:delText>rywalizacji</w:delText>
        </w:r>
        <w:r w:rsidR="00315BCC" w:rsidRPr="00315BCC" w:rsidDel="00537D5F">
          <w:delText xml:space="preserve"> o jak najlepsze zaspokojenie potrzeb klienta.</w:delText>
        </w:r>
      </w:del>
      <w:r w:rsidR="00315BCC" w:rsidRPr="00315BCC">
        <w:t xml:space="preserve"> </w:t>
      </w:r>
      <w:r>
        <w:t>Ten prosty opis jednak nie oddaje złożoności środowiska</w:t>
      </w:r>
      <w:r w:rsidR="00357A73">
        <w:t>,</w:t>
      </w:r>
      <w:r>
        <w:t xml:space="preserve"> w jakim funkcjonują uczelnie, a szczególnie uczelnie publiczne w Polsce. </w:t>
      </w:r>
      <w:del w:id="27" w:author="Jan Szefler" w:date="2024-11-06T08:32:00Z" w16du:dateUtc="2024-11-06T07:32:00Z">
        <w:r w:rsidDel="00537D5F">
          <w:delText>W niniejszym rozdziale zostan</w:delText>
        </w:r>
        <w:r w:rsidR="00357A73" w:rsidDel="00537D5F">
          <w:delText>ie</w:delText>
        </w:r>
        <w:r w:rsidDel="00537D5F">
          <w:delText xml:space="preserve"> więc omówione szerokie spektrum zagadnień pozwalających przybliżyć skalę wyzwań, ale również i szans</w:delText>
        </w:r>
        <w:r w:rsidR="00357A73" w:rsidDel="00537D5F">
          <w:delText>,</w:delText>
        </w:r>
        <w:r w:rsidDel="00537D5F">
          <w:delText xml:space="preserve"> przed jakimi stoją zarządzający polskimi</w:delText>
        </w:r>
        <w:r w:rsidRPr="00E62FCA" w:rsidDel="00537D5F">
          <w:delText xml:space="preserve"> </w:delText>
        </w:r>
        <w:r w:rsidDel="00537D5F">
          <w:delText>publicznymi uczelniami technicznymi.</w:delText>
        </w:r>
      </w:del>
    </w:p>
    <w:p w14:paraId="7AE1B200" w14:textId="5A357FC5" w:rsidR="00A26BFA" w:rsidRDefault="00306822" w:rsidP="004E7B54">
      <w:pPr>
        <w:pStyle w:val="Heading2"/>
      </w:pPr>
      <w:bookmarkStart w:id="28" w:name="_Ref164514592"/>
      <w:bookmarkStart w:id="29" w:name="_Toc164800998"/>
      <w:bookmarkStart w:id="30" w:name="_Toc168903262"/>
      <w:bookmarkStart w:id="31" w:name="_Toc169134070"/>
      <w:r w:rsidRPr="00233788">
        <w:t>Wyzwania zarządzania uczelnią</w:t>
      </w:r>
      <w:bookmarkEnd w:id="28"/>
      <w:bookmarkEnd w:id="29"/>
      <w:bookmarkEnd w:id="30"/>
      <w:bookmarkEnd w:id="31"/>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Heading3"/>
      </w:pPr>
      <w:bookmarkStart w:id="32" w:name="_Ref62845084"/>
      <w:bookmarkStart w:id="33" w:name="_Toc164800999"/>
      <w:bookmarkStart w:id="34" w:name="_Toc168903263"/>
      <w:bookmarkStart w:id="35" w:name="_Toc169134071"/>
      <w:r w:rsidRPr="007E5540">
        <w:t>Historyczne i współczesne koncepcje zarządzania uczelnią</w:t>
      </w:r>
      <w:bookmarkEnd w:id="32"/>
      <w:bookmarkEnd w:id="33"/>
      <w:bookmarkEnd w:id="34"/>
      <w:bookmarkEnd w:id="35"/>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00357A73">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36" w:name="_Ref134899339"/>
      <w:bookmarkStart w:id="37" w:name="_Ref134899353"/>
      <w:bookmarkStart w:id="38" w:name="_Ref134899369"/>
      <w:bookmarkStart w:id="39" w:name="_Toc169134673"/>
      <w:r w:rsidRPr="00233788">
        <w:t xml:space="preserve">Rysunek </w:t>
      </w:r>
      <w:fldSimple w:instr=" SEQ Rysunek \* ARABIC ">
        <w:r w:rsidR="00F2350D">
          <w:rPr>
            <w:noProof/>
          </w:rPr>
          <w:t>2</w:t>
        </w:r>
      </w:fldSimple>
      <w:bookmarkEnd w:id="36"/>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37"/>
      <w:bookmarkEnd w:id="38"/>
      <w:bookmarkEnd w:id="39"/>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84B8C29" w:rsidR="006C581F" w:rsidDel="00537D5F" w:rsidRDefault="008F0489" w:rsidP="00537D5F">
      <w:pPr>
        <w:rPr>
          <w:del w:id="40" w:author="Jan Szefler" w:date="2024-11-06T08:33:00Z" w16du:dateUtc="2024-11-06T07:33:00Z"/>
        </w:rPr>
      </w:pPr>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w:t>
      </w:r>
      <w:del w:id="41" w:author="Jan Szefler" w:date="2024-11-06T08:33:00Z" w16du:dateUtc="2024-11-06T07:33:00Z">
        <w:r w:rsidR="0027520B" w:rsidRPr="00233788" w:rsidDel="00537D5F">
          <w:delText xml:space="preserve">Krótką charakterystykę każdego z tych okresów przedstawiono w </w:delText>
        </w:r>
        <w:r w:rsidDel="00537D5F">
          <w:delText>T</w:delText>
        </w:r>
        <w:r w:rsidR="0027520B" w:rsidRPr="00233788" w:rsidDel="00537D5F">
          <w:delText>abeli</w:delText>
        </w:r>
        <w:r w:rsidR="00345BF3" w:rsidDel="00537D5F">
          <w:delText> </w:delText>
        </w:r>
        <w:r w:rsidDel="00537D5F">
          <w:delText>1</w:delText>
        </w:r>
        <w:r w:rsidR="0027520B" w:rsidRPr="00233788" w:rsidDel="00537D5F">
          <w:rPr>
            <w:color w:val="000000" w:themeColor="text1"/>
          </w:rPr>
          <w:delText>.</w:delText>
        </w:r>
        <w:r w:rsidR="0027520B" w:rsidDel="00537D5F">
          <w:rPr>
            <w:color w:val="000000" w:themeColor="text1"/>
          </w:rPr>
          <w:delText xml:space="preserve"> </w:delText>
        </w:r>
        <w:r w:rsidR="006C581F" w:rsidRPr="00233788" w:rsidDel="00537D5F">
          <w:delText xml:space="preserve">Zarówno </w:delText>
        </w:r>
        <w:r w:rsidDel="00537D5F">
          <w:delText>rysunek</w:delText>
        </w:r>
        <w:r w:rsidR="006C581F" w:rsidRPr="00233788" w:rsidDel="00537D5F">
          <w:delText xml:space="preserve"> po</w:delText>
        </w:r>
        <w:r w:rsidR="007C430D" w:rsidDel="00537D5F">
          <w:fldChar w:fldCharType="begin"/>
        </w:r>
        <w:r w:rsidR="007C430D" w:rsidDel="00537D5F">
          <w:delInstrText xml:space="preserve"> REF _Ref134899369 \p \h </w:delInstrText>
        </w:r>
        <w:r w:rsidR="007C430D" w:rsidDel="00537D5F">
          <w:fldChar w:fldCharType="separate"/>
        </w:r>
        <w:r w:rsidR="00F2350D" w:rsidDel="00537D5F">
          <w:delText>wyżej</w:delText>
        </w:r>
        <w:r w:rsidR="007C430D" w:rsidDel="00537D5F">
          <w:fldChar w:fldCharType="end"/>
        </w:r>
        <w:r w:rsidR="006C581F" w:rsidDel="00537D5F">
          <w:delText>,</w:delText>
        </w:r>
        <w:r w:rsidR="006C581F" w:rsidRPr="00233788" w:rsidDel="00537D5F">
          <w:delText xml:space="preserve"> jak i tabela po</w:delText>
        </w:r>
        <w:r w:rsidR="009C6CF4" w:rsidDel="00537D5F">
          <w:fldChar w:fldCharType="begin"/>
        </w:r>
        <w:r w:rsidR="009C6CF4" w:rsidDel="00537D5F">
          <w:delInstrText xml:space="preserve"> REF _Ref134896403 \p \h </w:delInstrText>
        </w:r>
        <w:r w:rsidR="009C6CF4" w:rsidDel="00537D5F">
          <w:fldChar w:fldCharType="separate"/>
        </w:r>
        <w:r w:rsidR="00F2350D" w:rsidDel="00537D5F">
          <w:delText>niżej</w:delText>
        </w:r>
        <w:r w:rsidR="009C6CF4" w:rsidDel="00537D5F">
          <w:fldChar w:fldCharType="end"/>
        </w:r>
        <w:r w:rsidR="006C581F" w:rsidRPr="00233788" w:rsidDel="00537D5F">
          <w:delTex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delText>
        </w:r>
      </w:del>
    </w:p>
    <w:p w14:paraId="0C96747D" w14:textId="5732D96F" w:rsidR="006C581F" w:rsidRPr="00233788" w:rsidDel="00537D5F" w:rsidRDefault="006C581F">
      <w:pPr>
        <w:rPr>
          <w:del w:id="42" w:author="Jan Szefler" w:date="2024-11-06T08:33:00Z" w16du:dateUtc="2024-11-06T07:33:00Z"/>
        </w:rPr>
        <w:pPrChange w:id="43" w:author="Jan Szefler" w:date="2024-11-06T08:33:00Z" w16du:dateUtc="2024-11-06T07:33:00Z">
          <w:pPr>
            <w:pStyle w:val="Tytutabeli"/>
          </w:pPr>
        </w:pPrChange>
      </w:pPr>
      <w:bookmarkStart w:id="44" w:name="_Ref134896402"/>
      <w:bookmarkStart w:id="45" w:name="_Ref134896403"/>
      <w:bookmarkStart w:id="46" w:name="_Toc169134724"/>
      <w:del w:id="47" w:author="Jan Szefler" w:date="2024-11-06T08:33:00Z" w16du:dateUtc="2024-11-06T07:33:00Z">
        <w:r w:rsidRPr="00233788" w:rsidDel="00537D5F">
          <w:delText xml:space="preserve">Tabela </w:delText>
        </w:r>
        <w:r w:rsidDel="00537D5F">
          <w:fldChar w:fldCharType="begin"/>
        </w:r>
        <w:r w:rsidDel="00537D5F">
          <w:delInstrText xml:space="preserve"> SEQ Tabela \* ARABIC </w:delInstrText>
        </w:r>
        <w:r w:rsidDel="00537D5F">
          <w:fldChar w:fldCharType="separate"/>
        </w:r>
        <w:r w:rsidR="00F2350D" w:rsidDel="00537D5F">
          <w:rPr>
            <w:noProof/>
          </w:rPr>
          <w:delText>1</w:delText>
        </w:r>
        <w:r w:rsidDel="00537D5F">
          <w:rPr>
            <w:noProof/>
          </w:rPr>
          <w:fldChar w:fldCharType="end"/>
        </w:r>
        <w:bookmarkEnd w:id="44"/>
        <w:r w:rsidR="00993B1A" w:rsidDel="00537D5F">
          <w:rPr>
            <w:noProof/>
          </w:rPr>
          <w:delText>.</w:delText>
        </w:r>
        <w:r w:rsidRPr="00233788" w:rsidDel="00537D5F">
          <w:delText xml:space="preserve"> Trendy zmian w europejskich uniwersytetach od średniowiecza do współczesności</w:delText>
        </w:r>
        <w:bookmarkEnd w:id="45"/>
        <w:bookmarkEnd w:id="46"/>
      </w:del>
    </w:p>
    <w:tbl>
      <w:tblPr>
        <w:tblStyle w:val="TableGrid"/>
        <w:tblW w:w="0" w:type="auto"/>
        <w:tblLook w:val="04A0" w:firstRow="1" w:lastRow="0" w:firstColumn="1" w:lastColumn="0" w:noHBand="0" w:noVBand="1"/>
      </w:tblPr>
      <w:tblGrid>
        <w:gridCol w:w="2660"/>
        <w:gridCol w:w="6552"/>
      </w:tblGrid>
      <w:tr w:rsidR="006C581F" w:rsidRPr="00233788" w:rsidDel="00537D5F" w14:paraId="411284EE" w14:textId="40CF4460" w:rsidTr="00A61195">
        <w:trPr>
          <w:cantSplit/>
          <w:tblHeader/>
          <w:del w:id="48" w:author="Jan Szefler" w:date="2024-11-06T08:33:00Z"/>
        </w:trPr>
        <w:tc>
          <w:tcPr>
            <w:tcW w:w="2660" w:type="dxa"/>
          </w:tcPr>
          <w:p w14:paraId="02FF8B79" w14:textId="40CDA1D7" w:rsidR="006C581F" w:rsidRPr="00233788" w:rsidDel="00537D5F" w:rsidRDefault="006C581F">
            <w:pPr>
              <w:rPr>
                <w:del w:id="49" w:author="Jan Szefler" w:date="2024-11-06T08:33:00Z" w16du:dateUtc="2024-11-06T07:33:00Z"/>
                <w:b/>
                <w:bCs/>
                <w:sz w:val="18"/>
                <w:szCs w:val="18"/>
                <w:lang w:val="pl-PL"/>
              </w:rPr>
              <w:pPrChange w:id="50" w:author="Jan Szefler" w:date="2024-11-06T08:33:00Z" w16du:dateUtc="2024-11-06T07:33:00Z">
                <w:pPr>
                  <w:keepNext/>
                  <w:spacing w:after="120" w:line="276" w:lineRule="auto"/>
                  <w:ind w:firstLine="0"/>
                  <w:jc w:val="center"/>
                </w:pPr>
              </w:pPrChange>
            </w:pPr>
            <w:del w:id="51" w:author="Jan Szefler" w:date="2024-11-06T08:33:00Z" w16du:dateUtc="2024-11-06T07:33:00Z">
              <w:r w:rsidRPr="00233788" w:rsidDel="00537D5F">
                <w:rPr>
                  <w:b/>
                  <w:bCs/>
                  <w:sz w:val="18"/>
                  <w:szCs w:val="18"/>
                  <w:lang w:val="pl-PL"/>
                </w:rPr>
                <w:delText>Przedział czasowy</w:delText>
              </w:r>
            </w:del>
          </w:p>
        </w:tc>
        <w:tc>
          <w:tcPr>
            <w:tcW w:w="6552" w:type="dxa"/>
          </w:tcPr>
          <w:p w14:paraId="20964CF1" w14:textId="799AC046" w:rsidR="006C581F" w:rsidRPr="00233788" w:rsidDel="00537D5F" w:rsidRDefault="006C581F">
            <w:pPr>
              <w:rPr>
                <w:del w:id="52" w:author="Jan Szefler" w:date="2024-11-06T08:33:00Z" w16du:dateUtc="2024-11-06T07:33:00Z"/>
                <w:b/>
                <w:bCs/>
                <w:sz w:val="18"/>
                <w:szCs w:val="18"/>
                <w:lang w:val="pl-PL"/>
              </w:rPr>
              <w:pPrChange w:id="53" w:author="Jan Szefler" w:date="2024-11-06T08:33:00Z" w16du:dateUtc="2024-11-06T07:33:00Z">
                <w:pPr>
                  <w:keepNext/>
                  <w:spacing w:after="120" w:line="276" w:lineRule="auto"/>
                  <w:ind w:firstLine="0"/>
                  <w:jc w:val="center"/>
                </w:pPr>
              </w:pPrChange>
            </w:pPr>
            <w:del w:id="54" w:author="Jan Szefler" w:date="2024-11-06T08:33:00Z" w16du:dateUtc="2024-11-06T07:33:00Z">
              <w:r w:rsidRPr="00233788" w:rsidDel="00537D5F">
                <w:rPr>
                  <w:b/>
                  <w:bCs/>
                  <w:sz w:val="18"/>
                  <w:szCs w:val="18"/>
                  <w:lang w:val="pl-PL"/>
                </w:rPr>
                <w:delText>Opis głównych trendów zmian w europejskich uniwersytetach</w:delText>
              </w:r>
            </w:del>
          </w:p>
        </w:tc>
      </w:tr>
      <w:tr w:rsidR="006C581F" w:rsidRPr="00233788" w:rsidDel="00537D5F" w14:paraId="0C04C1EE" w14:textId="0D053DB1" w:rsidTr="008D6CC6">
        <w:trPr>
          <w:cantSplit/>
          <w:del w:id="55" w:author="Jan Szefler" w:date="2024-11-06T08:33:00Z"/>
        </w:trPr>
        <w:tc>
          <w:tcPr>
            <w:tcW w:w="2660" w:type="dxa"/>
            <w:vAlign w:val="center"/>
          </w:tcPr>
          <w:p w14:paraId="7E8284F6" w14:textId="23AEA51A" w:rsidR="006C581F" w:rsidRPr="00233788" w:rsidDel="00537D5F" w:rsidRDefault="006C581F">
            <w:pPr>
              <w:rPr>
                <w:del w:id="56" w:author="Jan Szefler" w:date="2024-11-06T08:33:00Z" w16du:dateUtc="2024-11-06T07:33:00Z"/>
                <w:sz w:val="18"/>
                <w:szCs w:val="18"/>
                <w:lang w:val="pl-PL"/>
              </w:rPr>
              <w:pPrChange w:id="57" w:author="Jan Szefler" w:date="2024-11-06T08:33:00Z" w16du:dateUtc="2024-11-06T07:33:00Z">
                <w:pPr>
                  <w:spacing w:before="0" w:after="120" w:line="276" w:lineRule="auto"/>
                  <w:ind w:firstLine="0"/>
                  <w:jc w:val="center"/>
                </w:pPr>
              </w:pPrChange>
            </w:pPr>
            <w:del w:id="58" w:author="Jan Szefler" w:date="2024-11-06T08:33:00Z" w16du:dateUtc="2024-11-06T07:33:00Z">
              <w:r w:rsidRPr="00233788" w:rsidDel="00537D5F">
                <w:rPr>
                  <w:sz w:val="18"/>
                  <w:szCs w:val="18"/>
                  <w:lang w:val="pl-PL"/>
                </w:rPr>
                <w:delText>wiek XII</w:delText>
              </w:r>
            </w:del>
          </w:p>
        </w:tc>
        <w:tc>
          <w:tcPr>
            <w:tcW w:w="6552" w:type="dxa"/>
            <w:vAlign w:val="center"/>
          </w:tcPr>
          <w:p w14:paraId="7033BDC9" w14:textId="0F2B5915" w:rsidR="006C581F" w:rsidRPr="00233788" w:rsidDel="00537D5F" w:rsidRDefault="006C581F">
            <w:pPr>
              <w:rPr>
                <w:del w:id="59" w:author="Jan Szefler" w:date="2024-11-06T08:33:00Z" w16du:dateUtc="2024-11-06T07:33:00Z"/>
                <w:sz w:val="18"/>
                <w:szCs w:val="18"/>
                <w:lang w:val="pl-PL"/>
              </w:rPr>
              <w:pPrChange w:id="60" w:author="Jan Szefler" w:date="2024-11-06T08:33:00Z" w16du:dateUtc="2024-11-06T07:33:00Z">
                <w:pPr>
                  <w:spacing w:before="60" w:after="60" w:line="276" w:lineRule="auto"/>
                  <w:ind w:firstLine="0"/>
                  <w:jc w:val="left"/>
                </w:pPr>
              </w:pPrChange>
            </w:pPr>
            <w:del w:id="61" w:author="Jan Szefler" w:date="2024-11-06T08:33:00Z" w16du:dateUtc="2024-11-06T07:33:00Z">
              <w:r w:rsidRPr="00233788" w:rsidDel="00537D5F">
                <w:rPr>
                  <w:sz w:val="18"/>
                  <w:szCs w:val="18"/>
                  <w:lang w:val="pl-PL"/>
                </w:rPr>
                <w:delText>Kształtujące się organizacje pochodzące ze zrzeszeń nauczycieli i uczniów powstających w miastach niezależnie od szkół przyklasztornych. Istotnym czynnikiem sprzyjającym był rozwój urbanizacji.</w:delText>
              </w:r>
            </w:del>
          </w:p>
        </w:tc>
      </w:tr>
      <w:tr w:rsidR="006C581F" w:rsidRPr="00233788" w:rsidDel="00537D5F" w14:paraId="5AE8C592" w14:textId="3D73D48A" w:rsidTr="008D6CC6">
        <w:trPr>
          <w:cantSplit/>
          <w:del w:id="62" w:author="Jan Szefler" w:date="2024-11-06T08:33:00Z"/>
        </w:trPr>
        <w:tc>
          <w:tcPr>
            <w:tcW w:w="2660" w:type="dxa"/>
            <w:vAlign w:val="center"/>
          </w:tcPr>
          <w:p w14:paraId="2D908F52" w14:textId="684AB854" w:rsidR="006C581F" w:rsidRPr="00233788" w:rsidDel="00537D5F" w:rsidRDefault="006C581F">
            <w:pPr>
              <w:rPr>
                <w:del w:id="63" w:author="Jan Szefler" w:date="2024-11-06T08:33:00Z" w16du:dateUtc="2024-11-06T07:33:00Z"/>
                <w:sz w:val="18"/>
                <w:szCs w:val="18"/>
                <w:lang w:val="pl-PL"/>
              </w:rPr>
              <w:pPrChange w:id="64" w:author="Jan Szefler" w:date="2024-11-06T08:33:00Z" w16du:dateUtc="2024-11-06T07:33:00Z">
                <w:pPr>
                  <w:spacing w:before="0" w:after="120" w:line="276" w:lineRule="auto"/>
                  <w:ind w:firstLine="0"/>
                  <w:jc w:val="center"/>
                </w:pPr>
              </w:pPrChange>
            </w:pPr>
            <w:del w:id="65" w:author="Jan Szefler" w:date="2024-11-06T08:33:00Z" w16du:dateUtc="2024-11-06T07:33:00Z">
              <w:r w:rsidRPr="00233788" w:rsidDel="00537D5F">
                <w:rPr>
                  <w:sz w:val="18"/>
                  <w:szCs w:val="18"/>
                  <w:lang w:val="pl-PL"/>
                </w:rPr>
                <w:delText>wiek XIII</w:delText>
              </w:r>
            </w:del>
          </w:p>
        </w:tc>
        <w:tc>
          <w:tcPr>
            <w:tcW w:w="6552" w:type="dxa"/>
            <w:vAlign w:val="center"/>
          </w:tcPr>
          <w:p w14:paraId="1DD6F7AF" w14:textId="12AACC7F" w:rsidR="006C581F" w:rsidRPr="00233788" w:rsidDel="00537D5F" w:rsidRDefault="006C581F">
            <w:pPr>
              <w:rPr>
                <w:del w:id="66" w:author="Jan Szefler" w:date="2024-11-06T08:33:00Z" w16du:dateUtc="2024-11-06T07:33:00Z"/>
                <w:sz w:val="18"/>
                <w:szCs w:val="18"/>
                <w:lang w:val="pl-PL"/>
              </w:rPr>
              <w:pPrChange w:id="67" w:author="Jan Szefler" w:date="2024-11-06T08:33:00Z" w16du:dateUtc="2024-11-06T07:33:00Z">
                <w:pPr>
                  <w:spacing w:before="60" w:after="60" w:line="276" w:lineRule="auto"/>
                  <w:ind w:firstLine="0"/>
                  <w:jc w:val="left"/>
                </w:pPr>
              </w:pPrChange>
            </w:pPr>
            <w:del w:id="68" w:author="Jan Szefler" w:date="2024-11-06T08:33:00Z" w16du:dateUtc="2024-11-06T07:33:00Z">
              <w:r w:rsidRPr="00233788" w:rsidDel="00537D5F">
                <w:rPr>
                  <w:sz w:val="18"/>
                  <w:szCs w:val="18"/>
                  <w:lang w:val="pl-PL"/>
                </w:rPr>
                <w:delText>Fundowanie i wspieranie uniwersytetów przez rządzących</w:delText>
              </w:r>
            </w:del>
          </w:p>
        </w:tc>
      </w:tr>
      <w:tr w:rsidR="006C581F" w:rsidRPr="00233788" w:rsidDel="00537D5F" w14:paraId="122D1BBF" w14:textId="25472631" w:rsidTr="008D6CC6">
        <w:trPr>
          <w:cantSplit/>
          <w:del w:id="69" w:author="Jan Szefler" w:date="2024-11-06T08:33:00Z"/>
        </w:trPr>
        <w:tc>
          <w:tcPr>
            <w:tcW w:w="2660" w:type="dxa"/>
            <w:vAlign w:val="center"/>
          </w:tcPr>
          <w:p w14:paraId="2EF05971" w14:textId="61D3CAA0" w:rsidR="006C581F" w:rsidRPr="00233788" w:rsidDel="00537D5F" w:rsidRDefault="006C581F">
            <w:pPr>
              <w:rPr>
                <w:del w:id="70" w:author="Jan Szefler" w:date="2024-11-06T08:33:00Z" w16du:dateUtc="2024-11-06T07:33:00Z"/>
                <w:sz w:val="18"/>
                <w:szCs w:val="18"/>
                <w:lang w:val="pl-PL"/>
              </w:rPr>
              <w:pPrChange w:id="71" w:author="Jan Szefler" w:date="2024-11-06T08:33:00Z" w16du:dateUtc="2024-11-06T07:33:00Z">
                <w:pPr>
                  <w:spacing w:before="0" w:after="120" w:line="276" w:lineRule="auto"/>
                  <w:ind w:firstLine="0"/>
                  <w:jc w:val="center"/>
                </w:pPr>
              </w:pPrChange>
            </w:pPr>
            <w:del w:id="72" w:author="Jan Szefler" w:date="2024-11-06T08:33:00Z" w16du:dateUtc="2024-11-06T07:33:00Z">
              <w:r w:rsidRPr="00233788" w:rsidDel="00537D5F">
                <w:rPr>
                  <w:sz w:val="18"/>
                  <w:szCs w:val="18"/>
                  <w:lang w:val="pl-PL"/>
                </w:rPr>
                <w:delText>wiek XIV</w:delText>
              </w:r>
            </w:del>
          </w:p>
        </w:tc>
        <w:tc>
          <w:tcPr>
            <w:tcW w:w="6552" w:type="dxa"/>
            <w:vAlign w:val="center"/>
          </w:tcPr>
          <w:p w14:paraId="55A41100" w14:textId="520502BE" w:rsidR="006C581F" w:rsidRPr="00233788" w:rsidDel="00537D5F" w:rsidRDefault="006C581F">
            <w:pPr>
              <w:rPr>
                <w:del w:id="73" w:author="Jan Szefler" w:date="2024-11-06T08:33:00Z" w16du:dateUtc="2024-11-06T07:33:00Z"/>
                <w:sz w:val="18"/>
                <w:szCs w:val="18"/>
                <w:lang w:val="pl-PL"/>
              </w:rPr>
              <w:pPrChange w:id="74" w:author="Jan Szefler" w:date="2024-11-06T08:33:00Z" w16du:dateUtc="2024-11-06T07:33:00Z">
                <w:pPr>
                  <w:spacing w:before="60" w:after="60" w:line="276" w:lineRule="auto"/>
                  <w:ind w:firstLine="0"/>
                  <w:jc w:val="left"/>
                </w:pPr>
              </w:pPrChange>
            </w:pPr>
            <w:del w:id="75" w:author="Jan Szefler" w:date="2024-11-06T08:33:00Z" w16du:dateUtc="2024-11-06T07:33:00Z">
              <w:r w:rsidRPr="00233788" w:rsidDel="00537D5F">
                <w:rPr>
                  <w:sz w:val="18"/>
                  <w:szCs w:val="18"/>
                  <w:lang w:val="pl-PL"/>
                </w:rPr>
                <w:delText>Zwiększanie się profesjonalizacji oraz sekularyzacji społeczeństwa prowadzące do zwiększenia zapotrzebowania na wykształcenie. Zwiększanie się szans na zatrudnienie dzięki wykształceniu prowadzące do zwiększania się liczebności studentów.</w:delText>
              </w:r>
            </w:del>
          </w:p>
        </w:tc>
      </w:tr>
      <w:tr w:rsidR="006C581F" w:rsidRPr="00233788" w:rsidDel="00537D5F" w14:paraId="2DC6BE5F" w14:textId="7FCF7FFA" w:rsidTr="008D6CC6">
        <w:trPr>
          <w:cantSplit/>
          <w:del w:id="76" w:author="Jan Szefler" w:date="2024-11-06T08:33:00Z"/>
        </w:trPr>
        <w:tc>
          <w:tcPr>
            <w:tcW w:w="2660" w:type="dxa"/>
            <w:vAlign w:val="center"/>
          </w:tcPr>
          <w:p w14:paraId="678E33B1" w14:textId="11F79E71" w:rsidR="006C581F" w:rsidRPr="00233788" w:rsidDel="00537D5F" w:rsidRDefault="006C581F">
            <w:pPr>
              <w:rPr>
                <w:del w:id="77" w:author="Jan Szefler" w:date="2024-11-06T08:33:00Z" w16du:dateUtc="2024-11-06T07:33:00Z"/>
                <w:sz w:val="18"/>
                <w:szCs w:val="18"/>
                <w:lang w:val="pl-PL"/>
              </w:rPr>
              <w:pPrChange w:id="78" w:author="Jan Szefler" w:date="2024-11-06T08:33:00Z" w16du:dateUtc="2024-11-06T07:33:00Z">
                <w:pPr>
                  <w:spacing w:before="0" w:after="120" w:line="276" w:lineRule="auto"/>
                  <w:ind w:firstLine="0"/>
                  <w:jc w:val="center"/>
                </w:pPr>
              </w:pPrChange>
            </w:pPr>
            <w:del w:id="79" w:author="Jan Szefler" w:date="2024-11-06T08:33:00Z" w16du:dateUtc="2024-11-06T07:33:00Z">
              <w:r w:rsidRPr="00233788" w:rsidDel="00537D5F">
                <w:rPr>
                  <w:sz w:val="18"/>
                  <w:szCs w:val="18"/>
                  <w:lang w:val="pl-PL"/>
                </w:rPr>
                <w:delText>wiek XV</w:delText>
              </w:r>
            </w:del>
          </w:p>
        </w:tc>
        <w:tc>
          <w:tcPr>
            <w:tcW w:w="6552" w:type="dxa"/>
            <w:vAlign w:val="center"/>
          </w:tcPr>
          <w:p w14:paraId="55620E2D" w14:textId="27FF14D9" w:rsidR="006C581F" w:rsidRPr="00233788" w:rsidDel="00537D5F" w:rsidRDefault="006C581F">
            <w:pPr>
              <w:rPr>
                <w:del w:id="80" w:author="Jan Szefler" w:date="2024-11-06T08:33:00Z" w16du:dateUtc="2024-11-06T07:33:00Z"/>
                <w:sz w:val="18"/>
                <w:szCs w:val="18"/>
                <w:lang w:val="pl-PL"/>
              </w:rPr>
              <w:pPrChange w:id="81" w:author="Jan Szefler" w:date="2024-11-06T08:33:00Z" w16du:dateUtc="2024-11-06T07:33:00Z">
                <w:pPr>
                  <w:spacing w:before="60" w:after="60" w:line="276" w:lineRule="auto"/>
                  <w:ind w:firstLine="0"/>
                  <w:jc w:val="left"/>
                </w:pPr>
              </w:pPrChange>
            </w:pPr>
            <w:del w:id="82" w:author="Jan Szefler" w:date="2024-11-06T08:33:00Z" w16du:dateUtc="2024-11-06T07:33:00Z">
              <w:r w:rsidRPr="00233788" w:rsidDel="00537D5F">
                <w:rPr>
                  <w:sz w:val="18"/>
                  <w:szCs w:val="18"/>
                  <w:lang w:val="pl-PL"/>
                </w:rPr>
                <w:delText>Dostrzeganie przez rządzących potencjału wykształconych kadr oraz większe wspieranie kształcenia coraz większych liczb studentów.</w:delText>
              </w:r>
            </w:del>
          </w:p>
        </w:tc>
      </w:tr>
      <w:tr w:rsidR="006C581F" w:rsidRPr="00233788" w:rsidDel="00537D5F" w14:paraId="0D17CE57" w14:textId="7B4D2CC2" w:rsidTr="008D6CC6">
        <w:trPr>
          <w:cantSplit/>
          <w:del w:id="83" w:author="Jan Szefler" w:date="2024-11-06T08:33:00Z"/>
        </w:trPr>
        <w:tc>
          <w:tcPr>
            <w:tcW w:w="2660" w:type="dxa"/>
            <w:vAlign w:val="center"/>
          </w:tcPr>
          <w:p w14:paraId="3C821D2D" w14:textId="43EEBE9E" w:rsidR="006C581F" w:rsidRPr="00233788" w:rsidDel="00537D5F" w:rsidRDefault="006C581F">
            <w:pPr>
              <w:rPr>
                <w:del w:id="84" w:author="Jan Szefler" w:date="2024-11-06T08:33:00Z" w16du:dateUtc="2024-11-06T07:33:00Z"/>
                <w:sz w:val="18"/>
                <w:szCs w:val="18"/>
                <w:lang w:val="pl-PL"/>
              </w:rPr>
              <w:pPrChange w:id="85" w:author="Jan Szefler" w:date="2024-11-06T08:33:00Z" w16du:dateUtc="2024-11-06T07:33:00Z">
                <w:pPr>
                  <w:spacing w:before="0" w:after="120" w:line="276" w:lineRule="auto"/>
                  <w:ind w:firstLine="0"/>
                  <w:jc w:val="center"/>
                </w:pPr>
              </w:pPrChange>
            </w:pPr>
            <w:del w:id="86" w:author="Jan Szefler" w:date="2024-11-06T08:33:00Z" w16du:dateUtc="2024-11-06T07:33:00Z">
              <w:r w:rsidRPr="00233788" w:rsidDel="00537D5F">
                <w:rPr>
                  <w:sz w:val="18"/>
                  <w:szCs w:val="18"/>
                  <w:lang w:val="pl-PL"/>
                </w:rPr>
                <w:delText>wiek XVI</w:delText>
              </w:r>
            </w:del>
          </w:p>
        </w:tc>
        <w:tc>
          <w:tcPr>
            <w:tcW w:w="6552" w:type="dxa"/>
            <w:vAlign w:val="center"/>
          </w:tcPr>
          <w:p w14:paraId="66A618F1" w14:textId="402C372A" w:rsidR="006C581F" w:rsidRPr="00233788" w:rsidDel="00537D5F" w:rsidRDefault="006C581F">
            <w:pPr>
              <w:rPr>
                <w:del w:id="87" w:author="Jan Szefler" w:date="2024-11-06T08:33:00Z" w16du:dateUtc="2024-11-06T07:33:00Z"/>
                <w:sz w:val="18"/>
                <w:szCs w:val="18"/>
                <w:lang w:val="pl-PL"/>
              </w:rPr>
              <w:pPrChange w:id="88" w:author="Jan Szefler" w:date="2024-11-06T08:33:00Z" w16du:dateUtc="2024-11-06T07:33:00Z">
                <w:pPr>
                  <w:spacing w:before="60" w:after="60" w:line="276" w:lineRule="auto"/>
                  <w:ind w:firstLine="0"/>
                  <w:jc w:val="left"/>
                </w:pPr>
              </w:pPrChange>
            </w:pPr>
            <w:del w:id="89" w:author="Jan Szefler" w:date="2024-11-06T08:33:00Z" w16du:dateUtc="2024-11-06T07:33:00Z">
              <w:r w:rsidRPr="00233788" w:rsidDel="00537D5F">
                <w:rPr>
                  <w:sz w:val="18"/>
                  <w:szCs w:val="18"/>
                  <w:lang w:val="pl-PL"/>
                </w:rPr>
                <w:delText>Nasycenie się rynku absolwentów prowadzące do rosnącego bezrobocia wykształconych ludzi. Pojawiające się dla arystokracji zagrożenie dominacji ze strony ludzi wykształconych, ale pochodzących z niższych warstw społecznych.</w:delText>
              </w:r>
            </w:del>
          </w:p>
        </w:tc>
      </w:tr>
      <w:tr w:rsidR="006C581F" w:rsidRPr="00233788" w:rsidDel="00537D5F" w14:paraId="2A332C4C" w14:textId="2021838B" w:rsidTr="008D6CC6">
        <w:trPr>
          <w:cantSplit/>
          <w:del w:id="90" w:author="Jan Szefler" w:date="2024-11-06T08:33:00Z"/>
        </w:trPr>
        <w:tc>
          <w:tcPr>
            <w:tcW w:w="2660" w:type="dxa"/>
            <w:vAlign w:val="center"/>
          </w:tcPr>
          <w:p w14:paraId="65538B96" w14:textId="52381D19" w:rsidR="006C581F" w:rsidRPr="00233788" w:rsidDel="00537D5F" w:rsidRDefault="006C581F">
            <w:pPr>
              <w:rPr>
                <w:del w:id="91" w:author="Jan Szefler" w:date="2024-11-06T08:33:00Z" w16du:dateUtc="2024-11-06T07:33:00Z"/>
                <w:sz w:val="18"/>
                <w:szCs w:val="18"/>
                <w:lang w:val="pl-PL"/>
              </w:rPr>
              <w:pPrChange w:id="92" w:author="Jan Szefler" w:date="2024-11-06T08:33:00Z" w16du:dateUtc="2024-11-06T07:33:00Z">
                <w:pPr>
                  <w:spacing w:before="0" w:after="120" w:line="276" w:lineRule="auto"/>
                  <w:ind w:firstLine="0"/>
                  <w:jc w:val="center"/>
                </w:pPr>
              </w:pPrChange>
            </w:pPr>
            <w:del w:id="93" w:author="Jan Szefler" w:date="2024-11-06T08:33:00Z" w16du:dateUtc="2024-11-06T07:33:00Z">
              <w:r w:rsidRPr="00233788" w:rsidDel="00537D5F">
                <w:rPr>
                  <w:sz w:val="18"/>
                  <w:szCs w:val="18"/>
                  <w:lang w:val="pl-PL"/>
                </w:rPr>
                <w:delText>wiek XVII</w:delText>
              </w:r>
            </w:del>
          </w:p>
        </w:tc>
        <w:tc>
          <w:tcPr>
            <w:tcW w:w="6552" w:type="dxa"/>
            <w:vAlign w:val="center"/>
          </w:tcPr>
          <w:p w14:paraId="511EEB3C" w14:textId="084A295D" w:rsidR="006C581F" w:rsidRPr="00233788" w:rsidDel="00537D5F" w:rsidRDefault="006C581F">
            <w:pPr>
              <w:rPr>
                <w:del w:id="94" w:author="Jan Szefler" w:date="2024-11-06T08:33:00Z" w16du:dateUtc="2024-11-06T07:33:00Z"/>
                <w:sz w:val="18"/>
                <w:szCs w:val="18"/>
                <w:lang w:val="pl-PL"/>
              </w:rPr>
              <w:pPrChange w:id="95" w:author="Jan Szefler" w:date="2024-11-06T08:33:00Z" w16du:dateUtc="2024-11-06T07:33:00Z">
                <w:pPr>
                  <w:spacing w:before="60" w:after="60" w:line="276" w:lineRule="auto"/>
                  <w:ind w:firstLine="0"/>
                  <w:jc w:val="left"/>
                </w:pPr>
              </w:pPrChange>
            </w:pPr>
            <w:del w:id="96" w:author="Jan Szefler" w:date="2024-11-06T08:33:00Z" w16du:dateUtc="2024-11-06T07:33:00Z">
              <w:r w:rsidRPr="00233788" w:rsidDel="00537D5F">
                <w:rPr>
                  <w:sz w:val="18"/>
                  <w:szCs w:val="18"/>
                  <w:lang w:val="pl-PL"/>
                </w:rPr>
                <w:delText>Arystokratyzacja wykształcenia poprzez ograniczenie stypendiów dla biedniejszych studentów. Podkreślanie roli socjalizacyjnej kształcenia.</w:delText>
              </w:r>
            </w:del>
          </w:p>
        </w:tc>
      </w:tr>
      <w:tr w:rsidR="006C581F" w:rsidRPr="00233788" w:rsidDel="00537D5F" w14:paraId="111268CE" w14:textId="72837D0E" w:rsidTr="008D6CC6">
        <w:trPr>
          <w:cantSplit/>
          <w:del w:id="97" w:author="Jan Szefler" w:date="2024-11-06T08:33:00Z"/>
        </w:trPr>
        <w:tc>
          <w:tcPr>
            <w:tcW w:w="2660" w:type="dxa"/>
            <w:vAlign w:val="center"/>
          </w:tcPr>
          <w:p w14:paraId="08372EBD" w14:textId="276AF15F" w:rsidR="006C581F" w:rsidRPr="00233788" w:rsidDel="00537D5F" w:rsidRDefault="006C581F">
            <w:pPr>
              <w:rPr>
                <w:del w:id="98" w:author="Jan Szefler" w:date="2024-11-06T08:33:00Z" w16du:dateUtc="2024-11-06T07:33:00Z"/>
                <w:sz w:val="18"/>
                <w:szCs w:val="18"/>
                <w:lang w:val="pl-PL"/>
              </w:rPr>
              <w:pPrChange w:id="99" w:author="Jan Szefler" w:date="2024-11-06T08:33:00Z" w16du:dateUtc="2024-11-06T07:33:00Z">
                <w:pPr>
                  <w:spacing w:before="0" w:after="120" w:line="276" w:lineRule="auto"/>
                  <w:ind w:firstLine="0"/>
                  <w:jc w:val="center"/>
                </w:pPr>
              </w:pPrChange>
            </w:pPr>
            <w:del w:id="100" w:author="Jan Szefler" w:date="2024-11-06T08:33:00Z" w16du:dateUtc="2024-11-06T07:33:00Z">
              <w:r w:rsidRPr="00233788" w:rsidDel="00537D5F">
                <w:rPr>
                  <w:sz w:val="18"/>
                  <w:szCs w:val="18"/>
                  <w:lang w:val="pl-PL"/>
                </w:rPr>
                <w:lastRenderedPageBreak/>
                <w:delText>wiek XVIII</w:delText>
              </w:r>
            </w:del>
          </w:p>
        </w:tc>
        <w:tc>
          <w:tcPr>
            <w:tcW w:w="6552" w:type="dxa"/>
            <w:vAlign w:val="center"/>
          </w:tcPr>
          <w:p w14:paraId="4808B4F1" w14:textId="0BD7D7EE" w:rsidR="006C581F" w:rsidRPr="00233788" w:rsidDel="00537D5F" w:rsidRDefault="006C581F">
            <w:pPr>
              <w:rPr>
                <w:del w:id="101" w:author="Jan Szefler" w:date="2024-11-06T08:33:00Z" w16du:dateUtc="2024-11-06T07:33:00Z"/>
                <w:sz w:val="18"/>
                <w:szCs w:val="18"/>
                <w:lang w:val="pl-PL"/>
              </w:rPr>
              <w:pPrChange w:id="102" w:author="Jan Szefler" w:date="2024-11-06T08:33:00Z" w16du:dateUtc="2024-11-06T07:33:00Z">
                <w:pPr>
                  <w:spacing w:before="60" w:after="60" w:line="276" w:lineRule="auto"/>
                  <w:ind w:firstLine="0"/>
                  <w:jc w:val="left"/>
                </w:pPr>
              </w:pPrChange>
            </w:pPr>
            <w:del w:id="103" w:author="Jan Szefler" w:date="2024-11-06T08:33:00Z" w16du:dateUtc="2024-11-06T07:33:00Z">
              <w:r w:rsidRPr="00233788" w:rsidDel="00537D5F">
                <w:rPr>
                  <w:sz w:val="18"/>
                  <w:szCs w:val="18"/>
                  <w:lang w:val="pl-PL"/>
                </w:rPr>
                <w:delText>Zwiększone zapotrzebowanie na kształcenie w nowych dyscyplinach wraz z rozwojem technologicznym i zmianami w organizacji państw. Dekonfesjonalizacja uczelni oraz zwiększenie ich podporządkowania władzy.</w:delText>
              </w:r>
            </w:del>
          </w:p>
        </w:tc>
      </w:tr>
      <w:tr w:rsidR="006C581F" w:rsidRPr="00233788" w:rsidDel="00537D5F" w14:paraId="54B738D9" w14:textId="24D12C7E" w:rsidTr="008D6CC6">
        <w:trPr>
          <w:cantSplit/>
          <w:del w:id="104" w:author="Jan Szefler" w:date="2024-11-06T08:33:00Z"/>
        </w:trPr>
        <w:tc>
          <w:tcPr>
            <w:tcW w:w="2660" w:type="dxa"/>
            <w:vAlign w:val="center"/>
          </w:tcPr>
          <w:p w14:paraId="0A4B65DB" w14:textId="6B88715F" w:rsidR="006C581F" w:rsidRPr="00233788" w:rsidDel="00537D5F" w:rsidRDefault="006C581F">
            <w:pPr>
              <w:rPr>
                <w:del w:id="105" w:author="Jan Szefler" w:date="2024-11-06T08:33:00Z" w16du:dateUtc="2024-11-06T07:33:00Z"/>
                <w:sz w:val="18"/>
                <w:szCs w:val="18"/>
                <w:lang w:val="pl-PL"/>
              </w:rPr>
              <w:pPrChange w:id="106" w:author="Jan Szefler" w:date="2024-11-06T08:33:00Z" w16du:dateUtc="2024-11-06T07:33:00Z">
                <w:pPr>
                  <w:spacing w:before="0" w:after="120" w:line="276" w:lineRule="auto"/>
                  <w:ind w:firstLine="0"/>
                  <w:jc w:val="center"/>
                </w:pPr>
              </w:pPrChange>
            </w:pPr>
            <w:del w:id="107" w:author="Jan Szefler" w:date="2024-11-06T08:33:00Z" w16du:dateUtc="2024-11-06T07:33:00Z">
              <w:r w:rsidRPr="00233788" w:rsidDel="00537D5F">
                <w:rPr>
                  <w:sz w:val="18"/>
                  <w:szCs w:val="18"/>
                  <w:lang w:val="pl-PL"/>
                </w:rPr>
                <w:delText>wiek XIX</w:delText>
              </w:r>
            </w:del>
          </w:p>
        </w:tc>
        <w:tc>
          <w:tcPr>
            <w:tcW w:w="6552" w:type="dxa"/>
            <w:vAlign w:val="center"/>
          </w:tcPr>
          <w:p w14:paraId="098F2CD2" w14:textId="1018DC89" w:rsidR="006C581F" w:rsidRPr="00233788" w:rsidDel="00537D5F" w:rsidRDefault="006C581F">
            <w:pPr>
              <w:rPr>
                <w:del w:id="108" w:author="Jan Szefler" w:date="2024-11-06T08:33:00Z" w16du:dateUtc="2024-11-06T07:33:00Z"/>
                <w:sz w:val="18"/>
                <w:szCs w:val="18"/>
                <w:lang w:val="pl-PL"/>
              </w:rPr>
              <w:pPrChange w:id="109" w:author="Jan Szefler" w:date="2024-11-06T08:33:00Z" w16du:dateUtc="2024-11-06T07:33:00Z">
                <w:pPr>
                  <w:spacing w:before="60" w:after="60" w:line="276" w:lineRule="auto"/>
                  <w:ind w:firstLine="0"/>
                  <w:jc w:val="left"/>
                </w:pPr>
              </w:pPrChange>
            </w:pPr>
            <w:del w:id="110" w:author="Jan Szefler" w:date="2024-11-06T08:33:00Z" w16du:dateUtc="2024-11-06T07:33:00Z">
              <w:r w:rsidRPr="00233788" w:rsidDel="00537D5F">
                <w:rPr>
                  <w:sz w:val="18"/>
                  <w:szCs w:val="18"/>
                  <w:lang w:val="pl-PL"/>
                </w:rPr>
                <w:delText xml:space="preserve">Wspierane przez państwa wdrażanie idei uniwersytetu sformułowanej </w:delText>
              </w:r>
              <w:r w:rsidDel="00537D5F">
                <w:rPr>
                  <w:sz w:val="18"/>
                  <w:szCs w:val="18"/>
                  <w:lang w:val="pl-PL"/>
                </w:rPr>
                <w:delText xml:space="preserve">przez </w:delText>
              </w:r>
              <w:r w:rsidRPr="00233788" w:rsidDel="00537D5F">
                <w:rPr>
                  <w:sz w:val="18"/>
                  <w:szCs w:val="18"/>
                  <w:lang w:val="pl-PL"/>
                </w:rPr>
                <w:delText>Kanta, a realizowane przez implementację modelu Humboldta. Dominująca rola badań.</w:delText>
              </w:r>
            </w:del>
          </w:p>
        </w:tc>
      </w:tr>
      <w:tr w:rsidR="006C581F" w:rsidRPr="00233788" w:rsidDel="00537D5F" w14:paraId="7B5590A8" w14:textId="26FE1F31" w:rsidTr="008D6CC6">
        <w:trPr>
          <w:cantSplit/>
          <w:del w:id="111" w:author="Jan Szefler" w:date="2024-11-06T08:33:00Z"/>
        </w:trPr>
        <w:tc>
          <w:tcPr>
            <w:tcW w:w="2660" w:type="dxa"/>
            <w:vAlign w:val="center"/>
          </w:tcPr>
          <w:p w14:paraId="140CBE64" w14:textId="5247D4AF" w:rsidR="006C581F" w:rsidRPr="00233788" w:rsidDel="00537D5F" w:rsidRDefault="006C581F">
            <w:pPr>
              <w:rPr>
                <w:del w:id="112" w:author="Jan Szefler" w:date="2024-11-06T08:33:00Z" w16du:dateUtc="2024-11-06T07:33:00Z"/>
                <w:sz w:val="18"/>
                <w:szCs w:val="18"/>
                <w:lang w:val="pl-PL"/>
              </w:rPr>
              <w:pPrChange w:id="113" w:author="Jan Szefler" w:date="2024-11-06T08:33:00Z" w16du:dateUtc="2024-11-06T07:33:00Z">
                <w:pPr>
                  <w:pStyle w:val="ListParagraph"/>
                  <w:spacing w:before="0" w:after="120" w:line="276" w:lineRule="auto"/>
                  <w:ind w:left="0" w:firstLine="0"/>
                  <w:jc w:val="center"/>
                </w:pPr>
              </w:pPrChange>
            </w:pPr>
            <w:del w:id="114" w:author="Jan Szefler" w:date="2024-11-06T08:33:00Z" w16du:dateUtc="2024-11-06T07:33:00Z">
              <w:r w:rsidRPr="00233788" w:rsidDel="00537D5F">
                <w:rPr>
                  <w:sz w:val="18"/>
                  <w:szCs w:val="18"/>
                  <w:lang w:val="pl-PL"/>
                </w:rPr>
                <w:delText>1. ćwierćwiecze XX w.</w:delText>
              </w:r>
            </w:del>
          </w:p>
        </w:tc>
        <w:tc>
          <w:tcPr>
            <w:tcW w:w="6552" w:type="dxa"/>
            <w:vAlign w:val="center"/>
          </w:tcPr>
          <w:p w14:paraId="47F0C8D6" w14:textId="738A9835" w:rsidR="006C581F" w:rsidRPr="00233788" w:rsidDel="00537D5F" w:rsidRDefault="006C581F">
            <w:pPr>
              <w:rPr>
                <w:del w:id="115" w:author="Jan Szefler" w:date="2024-11-06T08:33:00Z" w16du:dateUtc="2024-11-06T07:33:00Z"/>
                <w:sz w:val="18"/>
                <w:szCs w:val="18"/>
                <w:lang w:val="pl-PL"/>
              </w:rPr>
              <w:pPrChange w:id="116" w:author="Jan Szefler" w:date="2024-11-06T08:33:00Z" w16du:dateUtc="2024-11-06T07:33:00Z">
                <w:pPr>
                  <w:spacing w:before="60" w:after="60" w:line="276" w:lineRule="auto"/>
                  <w:ind w:firstLine="0"/>
                  <w:jc w:val="left"/>
                </w:pPr>
              </w:pPrChange>
            </w:pPr>
            <w:del w:id="117" w:author="Jan Szefler" w:date="2024-11-06T08:33:00Z" w16du:dateUtc="2024-11-06T07:33:00Z">
              <w:r w:rsidRPr="00233788" w:rsidDel="00537D5F">
                <w:rPr>
                  <w:sz w:val="18"/>
                  <w:szCs w:val="18"/>
                  <w:lang w:val="pl-PL"/>
                </w:rPr>
                <w:delText xml:space="preserve">Rozkwit modelu uniwersytetu liberalnego poprzez inspiracje koncepcją niemiecką wolności nauki i nauczania prowadzący do idei </w:delText>
              </w:r>
              <w:r w:rsidRPr="00233788" w:rsidDel="00537D5F">
                <w:rPr>
                  <w:i/>
                  <w:iCs/>
                  <w:sz w:val="18"/>
                  <w:szCs w:val="18"/>
                  <w:lang w:val="pl-PL"/>
                </w:rPr>
                <w:delText>Lehr- und Lernfreiheit</w:delText>
              </w:r>
              <w:r w:rsidRPr="00233788" w:rsidDel="00537D5F">
                <w:rPr>
                  <w:sz w:val="18"/>
                  <w:szCs w:val="18"/>
                  <w:lang w:val="pl-PL"/>
                </w:rPr>
                <w:delText>.</w:delText>
              </w:r>
            </w:del>
          </w:p>
        </w:tc>
      </w:tr>
      <w:tr w:rsidR="006C581F" w:rsidRPr="00233788" w:rsidDel="00537D5F" w14:paraId="39572D79" w14:textId="18BF7471" w:rsidTr="008D6CC6">
        <w:trPr>
          <w:cantSplit/>
          <w:del w:id="118" w:author="Jan Szefler" w:date="2024-11-06T08:33:00Z"/>
        </w:trPr>
        <w:tc>
          <w:tcPr>
            <w:tcW w:w="2660" w:type="dxa"/>
            <w:vAlign w:val="center"/>
          </w:tcPr>
          <w:p w14:paraId="1C9B71D9" w14:textId="4BA08F75" w:rsidR="006C581F" w:rsidRPr="00233788" w:rsidDel="00537D5F" w:rsidRDefault="006C581F">
            <w:pPr>
              <w:rPr>
                <w:del w:id="119" w:author="Jan Szefler" w:date="2024-11-06T08:33:00Z" w16du:dateUtc="2024-11-06T07:33:00Z"/>
                <w:sz w:val="18"/>
                <w:szCs w:val="18"/>
                <w:lang w:val="pl-PL"/>
              </w:rPr>
              <w:pPrChange w:id="120" w:author="Jan Szefler" w:date="2024-11-06T08:33:00Z" w16du:dateUtc="2024-11-06T07:33:00Z">
                <w:pPr>
                  <w:pStyle w:val="ListParagraph"/>
                  <w:spacing w:before="0" w:after="120" w:line="276" w:lineRule="auto"/>
                  <w:ind w:left="0" w:firstLine="0"/>
                  <w:jc w:val="center"/>
                </w:pPr>
              </w:pPrChange>
            </w:pPr>
            <w:del w:id="121" w:author="Jan Szefler" w:date="2024-11-06T08:33:00Z" w16du:dateUtc="2024-11-06T07:33:00Z">
              <w:r w:rsidRPr="00233788" w:rsidDel="00537D5F">
                <w:rPr>
                  <w:sz w:val="18"/>
                  <w:szCs w:val="18"/>
                  <w:lang w:val="pl-PL"/>
                </w:rPr>
                <w:delText>2. ćwierćwiecze XX w.</w:delText>
              </w:r>
            </w:del>
          </w:p>
        </w:tc>
        <w:tc>
          <w:tcPr>
            <w:tcW w:w="6552" w:type="dxa"/>
            <w:vAlign w:val="center"/>
          </w:tcPr>
          <w:p w14:paraId="126B4C34" w14:textId="4B1C5396" w:rsidR="006C581F" w:rsidRPr="00233788" w:rsidDel="00537D5F" w:rsidRDefault="006C581F">
            <w:pPr>
              <w:rPr>
                <w:del w:id="122" w:author="Jan Szefler" w:date="2024-11-06T08:33:00Z" w16du:dateUtc="2024-11-06T07:33:00Z"/>
                <w:sz w:val="18"/>
                <w:szCs w:val="18"/>
                <w:lang w:val="pl-PL"/>
              </w:rPr>
              <w:pPrChange w:id="123" w:author="Jan Szefler" w:date="2024-11-06T08:33:00Z" w16du:dateUtc="2024-11-06T07:33:00Z">
                <w:pPr>
                  <w:spacing w:before="60" w:after="60" w:line="276" w:lineRule="auto"/>
                  <w:ind w:firstLine="0"/>
                  <w:jc w:val="center"/>
                </w:pPr>
              </w:pPrChange>
            </w:pPr>
            <w:del w:id="124" w:author="Jan Szefler" w:date="2024-11-06T08:33:00Z" w16du:dateUtc="2024-11-06T07:33:00Z">
              <w:r w:rsidRPr="00233788" w:rsidDel="00537D5F">
                <w:rPr>
                  <w:sz w:val="18"/>
                  <w:szCs w:val="18"/>
                  <w:lang w:val="pl-PL"/>
                </w:rPr>
                <w:delText>Wpływ totalitaryzmów socjalistycznych spowodował podporządkowanie uniwersytetów państwu</w:delText>
              </w:r>
              <w:r w:rsidDel="00537D5F">
                <w:rPr>
                  <w:sz w:val="18"/>
                  <w:szCs w:val="18"/>
                  <w:lang w:val="pl-PL"/>
                </w:rPr>
                <w:delText>,</w:delText>
              </w:r>
              <w:r w:rsidRPr="00233788" w:rsidDel="00537D5F">
                <w:rPr>
                  <w:sz w:val="18"/>
                  <w:szCs w:val="18"/>
                  <w:lang w:val="pl-PL"/>
                </w:rPr>
                <w:delText xml:space="preserve"> jak również badań coraz częściej wykonywanych na zlecenie państw do wsparcia ideologii w nich obowiązujących.</w:delText>
              </w:r>
            </w:del>
          </w:p>
        </w:tc>
      </w:tr>
      <w:tr w:rsidR="006C581F" w:rsidRPr="00233788" w:rsidDel="00537D5F" w14:paraId="6DF81324" w14:textId="4939834E" w:rsidTr="008D6CC6">
        <w:trPr>
          <w:cantSplit/>
          <w:del w:id="125" w:author="Jan Szefler" w:date="2024-11-06T08:33:00Z"/>
        </w:trPr>
        <w:tc>
          <w:tcPr>
            <w:tcW w:w="2660" w:type="dxa"/>
            <w:vAlign w:val="center"/>
          </w:tcPr>
          <w:p w14:paraId="607858D7" w14:textId="2E5715AC" w:rsidR="006C581F" w:rsidRPr="00233788" w:rsidDel="00537D5F" w:rsidRDefault="006C581F">
            <w:pPr>
              <w:rPr>
                <w:del w:id="126" w:author="Jan Szefler" w:date="2024-11-06T08:33:00Z" w16du:dateUtc="2024-11-06T07:33:00Z"/>
                <w:sz w:val="18"/>
                <w:szCs w:val="18"/>
                <w:lang w:val="pl-PL"/>
              </w:rPr>
              <w:pPrChange w:id="127" w:author="Jan Szefler" w:date="2024-11-06T08:33:00Z" w16du:dateUtc="2024-11-06T07:33:00Z">
                <w:pPr>
                  <w:pStyle w:val="ListParagraph"/>
                  <w:spacing w:before="0" w:after="120" w:line="276" w:lineRule="auto"/>
                  <w:ind w:left="0" w:firstLine="0"/>
                  <w:jc w:val="center"/>
                </w:pPr>
              </w:pPrChange>
            </w:pPr>
            <w:del w:id="128" w:author="Jan Szefler" w:date="2024-11-06T08:33:00Z" w16du:dateUtc="2024-11-06T07:33:00Z">
              <w:r w:rsidRPr="00233788" w:rsidDel="00537D5F">
                <w:rPr>
                  <w:sz w:val="18"/>
                  <w:szCs w:val="18"/>
                  <w:lang w:val="pl-PL"/>
                </w:rPr>
                <w:delText>3. ćwierćwiecze XX w.</w:delText>
              </w:r>
            </w:del>
          </w:p>
        </w:tc>
        <w:tc>
          <w:tcPr>
            <w:tcW w:w="6552" w:type="dxa"/>
            <w:vAlign w:val="center"/>
          </w:tcPr>
          <w:p w14:paraId="03F520CD" w14:textId="0A99CC26" w:rsidR="006C581F" w:rsidRPr="00233788" w:rsidDel="00537D5F" w:rsidRDefault="006C581F">
            <w:pPr>
              <w:rPr>
                <w:del w:id="129" w:author="Jan Szefler" w:date="2024-11-06T08:33:00Z" w16du:dateUtc="2024-11-06T07:33:00Z"/>
                <w:sz w:val="18"/>
                <w:szCs w:val="18"/>
                <w:lang w:val="pl-PL"/>
              </w:rPr>
              <w:pPrChange w:id="130" w:author="Jan Szefler" w:date="2024-11-06T08:33:00Z" w16du:dateUtc="2024-11-06T07:33:00Z">
                <w:pPr>
                  <w:spacing w:before="60" w:after="60" w:line="276" w:lineRule="auto"/>
                  <w:ind w:firstLine="0"/>
                  <w:jc w:val="center"/>
                </w:pPr>
              </w:pPrChange>
            </w:pPr>
            <w:del w:id="131" w:author="Jan Szefler" w:date="2024-11-06T08:33:00Z" w16du:dateUtc="2024-11-06T07:33:00Z">
              <w:r w:rsidRPr="00233788" w:rsidDel="00537D5F">
                <w:rPr>
                  <w:sz w:val="18"/>
                  <w:szCs w:val="18"/>
                  <w:lang w:val="pl-PL"/>
                </w:rPr>
                <w:delText>Powojenny powrót do przedwojennych ideałów uniwersytetu, jednakże realizowany w nowych warunkach szybkiego rozwoju technologicznego i umasowienia kształcenia.</w:delText>
              </w:r>
            </w:del>
          </w:p>
        </w:tc>
      </w:tr>
      <w:tr w:rsidR="006C581F" w:rsidRPr="00233788" w:rsidDel="00537D5F" w14:paraId="3F48228E" w14:textId="2C429349" w:rsidTr="008D6CC6">
        <w:trPr>
          <w:cantSplit/>
          <w:del w:id="132" w:author="Jan Szefler" w:date="2024-11-06T08:33:00Z"/>
        </w:trPr>
        <w:tc>
          <w:tcPr>
            <w:tcW w:w="2660" w:type="dxa"/>
            <w:vAlign w:val="center"/>
          </w:tcPr>
          <w:p w14:paraId="61032E88" w14:textId="46926174" w:rsidR="006C581F" w:rsidRPr="00233788" w:rsidDel="00537D5F" w:rsidRDefault="006C581F">
            <w:pPr>
              <w:rPr>
                <w:del w:id="133" w:author="Jan Szefler" w:date="2024-11-06T08:33:00Z" w16du:dateUtc="2024-11-06T07:33:00Z"/>
                <w:sz w:val="18"/>
                <w:szCs w:val="18"/>
                <w:lang w:val="pl-PL"/>
              </w:rPr>
              <w:pPrChange w:id="134" w:author="Jan Szefler" w:date="2024-11-06T08:33:00Z" w16du:dateUtc="2024-11-06T07:33:00Z">
                <w:pPr>
                  <w:pStyle w:val="ListParagraph"/>
                  <w:keepNext/>
                  <w:spacing w:before="0" w:after="120" w:line="276" w:lineRule="auto"/>
                  <w:ind w:left="0" w:firstLine="0"/>
                  <w:jc w:val="center"/>
                </w:pPr>
              </w:pPrChange>
            </w:pPr>
            <w:del w:id="135" w:author="Jan Szefler" w:date="2024-11-06T08:33:00Z" w16du:dateUtc="2024-11-06T07:33:00Z">
              <w:r w:rsidRPr="00233788" w:rsidDel="00537D5F">
                <w:rPr>
                  <w:sz w:val="18"/>
                  <w:szCs w:val="18"/>
                  <w:lang w:val="pl-PL"/>
                </w:rPr>
                <w:delText>4. ćwierćwiecze XX w.</w:delText>
              </w:r>
            </w:del>
          </w:p>
        </w:tc>
        <w:tc>
          <w:tcPr>
            <w:tcW w:w="6552" w:type="dxa"/>
            <w:vAlign w:val="center"/>
          </w:tcPr>
          <w:p w14:paraId="521D0B52" w14:textId="4B418971" w:rsidR="006C581F" w:rsidRPr="00233788" w:rsidDel="00537D5F" w:rsidRDefault="006C581F">
            <w:pPr>
              <w:rPr>
                <w:del w:id="136" w:author="Jan Szefler" w:date="2024-11-06T08:33:00Z" w16du:dateUtc="2024-11-06T07:33:00Z"/>
                <w:sz w:val="18"/>
                <w:szCs w:val="18"/>
                <w:lang w:val="pl-PL"/>
              </w:rPr>
              <w:pPrChange w:id="137" w:author="Jan Szefler" w:date="2024-11-06T08:33:00Z" w16du:dateUtc="2024-11-06T07:33:00Z">
                <w:pPr>
                  <w:keepNext/>
                  <w:spacing w:before="60" w:after="60" w:line="276" w:lineRule="auto"/>
                  <w:ind w:firstLine="0"/>
                  <w:jc w:val="center"/>
                </w:pPr>
              </w:pPrChange>
            </w:pPr>
            <w:del w:id="138" w:author="Jan Szefler" w:date="2024-11-06T08:33:00Z" w16du:dateUtc="2024-11-06T07:33:00Z">
              <w:r w:rsidRPr="00233788" w:rsidDel="00537D5F">
                <w:rPr>
                  <w:sz w:val="18"/>
                  <w:szCs w:val="18"/>
                  <w:lang w:val="pl-PL"/>
                </w:rPr>
                <w:delText>Umiędzynarodowienia uniwersytetów, kształcenia i nauki wspierane przez regulacje państwowe i międzynarodowe.</w:delText>
              </w:r>
            </w:del>
          </w:p>
        </w:tc>
      </w:tr>
    </w:tbl>
    <w:p w14:paraId="4D626C4A" w14:textId="249405FC" w:rsidR="006C581F" w:rsidRPr="00D95B07" w:rsidRDefault="006C581F">
      <w:pPr>
        <w:pPrChange w:id="139" w:author="Jan Szefler" w:date="2024-11-06T08:33:00Z" w16du:dateUtc="2024-11-06T07:33:00Z">
          <w:pPr>
            <w:pStyle w:val="rdo"/>
          </w:pPr>
        </w:pPrChange>
      </w:pPr>
      <w:del w:id="140" w:author="Jan Szefler" w:date="2024-11-06T08:33:00Z" w16du:dateUtc="2024-11-06T07:33:00Z">
        <w:r w:rsidRPr="00D95B07" w:rsidDel="00537D5F">
          <w:delText xml:space="preserve">Źródło: opracowanie własne na podstawie </w:delText>
        </w:r>
        <w:r w:rsidRPr="00233788" w:rsidDel="00537D5F">
          <w:fldChar w:fldCharType="begin" w:fldLock="1"/>
        </w:r>
        <w:r w:rsidR="005F4346" w:rsidRPr="00D95B07" w:rsidDel="00537D5F">
          <w:del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delInstrText>
        </w:r>
        <w:r w:rsidR="005F4346" w:rsidDel="00537D5F">
          <w:del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delInstrText>
        </w:r>
        <w:r w:rsidR="005F4346" w:rsidRPr="00D95B07" w:rsidDel="00537D5F">
          <w:del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delInstrText>
        </w:r>
        <w:r w:rsidRPr="00233788" w:rsidDel="00537D5F">
          <w:fldChar w:fldCharType="separate"/>
        </w:r>
        <w:r w:rsidR="00921CC1" w:rsidRPr="00D95B07" w:rsidDel="00537D5F">
          <w:rPr>
            <w:noProof/>
          </w:rPr>
          <w:delText>(Cwynar, 2005; De Ridder-Symoens, 2020; Kim, 2009; Leja, 2011)</w:delText>
        </w:r>
        <w:r w:rsidRPr="00233788" w:rsidDel="00537D5F">
          <w:fldChar w:fldCharType="end"/>
        </w:r>
      </w:del>
    </w:p>
    <w:p w14:paraId="53E13064" w14:textId="4EC45CFD"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2135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w:t>
      </w:r>
      <w:del w:id="141" w:author="Jan Szefler" w:date="2024-11-06T08:38:00Z" w16du:dateUtc="2024-11-06T07:38:00Z">
        <w:r w:rsidRPr="00921CC1" w:rsidDel="005F2943">
          <w:rPr>
            <w:lang w:val="en-GB"/>
          </w:rPr>
          <w:delText xml:space="preserve">Jak </w:delText>
        </w:r>
        <w:r w:rsidRPr="00B95DFB" w:rsidDel="005F2943">
          <w:rPr>
            <w:lang w:val="en-GB"/>
          </w:rPr>
          <w:delText>twierdzi</w:delText>
        </w:r>
        <w:r w:rsidRPr="00921CC1" w:rsidDel="005F2943">
          <w:rPr>
            <w:lang w:val="en-GB"/>
          </w:rPr>
          <w:delText xml:space="preserve"> de Ridder-Symoens </w:delText>
        </w:r>
        <w:r w:rsidRPr="00233788" w:rsidDel="005F2943">
          <w:fldChar w:fldCharType="begin" w:fldLock="1"/>
        </w:r>
        <w:r w:rsidR="00921CC1" w:rsidDel="005F2943">
          <w:rPr>
            <w:lang w:val="en-GB"/>
          </w:rPr>
          <w:del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delInstrText>
        </w:r>
        <w:r w:rsidRPr="00233788" w:rsidDel="005F2943">
          <w:fldChar w:fldCharType="separate"/>
        </w:r>
        <w:r w:rsidR="00921CC1" w:rsidRPr="00921CC1" w:rsidDel="005F2943">
          <w:rPr>
            <w:noProof/>
            <w:lang w:val="en-GB"/>
          </w:rPr>
          <w:delText>(2020)</w:delText>
        </w:r>
        <w:r w:rsidRPr="00233788" w:rsidDel="005F2943">
          <w:fldChar w:fldCharType="end"/>
        </w:r>
        <w:r w:rsidRPr="00921CC1" w:rsidDel="005F2943">
          <w:rPr>
            <w:lang w:val="en-GB"/>
          </w:rPr>
          <w:delText xml:space="preserve">, </w:delText>
        </w:r>
        <w:r w:rsidRPr="00B95DFB" w:rsidDel="005F2943">
          <w:rPr>
            <w:lang w:val="en-GB"/>
          </w:rPr>
          <w:delText>na przykładzie Francji i Anglii można dostrzec, że sfrustrowani intelektualiści odegrali istotną rolę w rewolucyjnym klimacie wieków siedemnastego i osiemnastego</w:delText>
        </w:r>
        <w:r w:rsidRPr="00921CC1" w:rsidDel="005F2943">
          <w:rPr>
            <w:lang w:val="en-GB"/>
          </w:rPr>
          <w:delText xml:space="preserve">. </w:delText>
        </w:r>
      </w:del>
      <w:proofErr w:type="spellStart"/>
      <w:r w:rsidRPr="00CA5D5E">
        <w:rPr>
          <w:lang w:val="en-GB"/>
        </w:rPr>
        <w:t>Niemniej</w:t>
      </w:r>
      <w:proofErr w:type="spellEnd"/>
      <w:r w:rsidRPr="00CA5D5E">
        <w:rPr>
          <w:lang w:val="en-GB"/>
        </w:rPr>
        <w:t xml:space="preserve"> </w:t>
      </w:r>
      <w:proofErr w:type="spellStart"/>
      <w:r w:rsidRPr="00CA5D5E">
        <w:rPr>
          <w:lang w:val="en-GB"/>
        </w:rPr>
        <w:t>zagrożenie</w:t>
      </w:r>
      <w:proofErr w:type="spellEnd"/>
      <w:r w:rsidRPr="00CA5D5E">
        <w:rPr>
          <w:lang w:val="en-GB"/>
        </w:rPr>
        <w:t xml:space="preserve"> </w:t>
      </w:r>
      <w:proofErr w:type="spellStart"/>
      <w:r w:rsidRPr="00CA5D5E">
        <w:rPr>
          <w:lang w:val="en-GB"/>
        </w:rPr>
        <w:t>dla</w:t>
      </w:r>
      <w:proofErr w:type="spellEnd"/>
      <w:r w:rsidRPr="00CA5D5E">
        <w:rPr>
          <w:lang w:val="en-GB"/>
        </w:rPr>
        <w:t xml:space="preserve"> </w:t>
      </w:r>
      <w:proofErr w:type="spellStart"/>
      <w:r w:rsidRPr="00CA5D5E">
        <w:rPr>
          <w:lang w:val="en-GB"/>
        </w:rPr>
        <w:t>ówczesnych</w:t>
      </w:r>
      <w:proofErr w:type="spellEnd"/>
      <w:r w:rsidRPr="00CA5D5E">
        <w:rPr>
          <w:lang w:val="en-GB"/>
        </w:rPr>
        <w:t xml:space="preserve"> </w:t>
      </w:r>
      <w:proofErr w:type="spellStart"/>
      <w:r w:rsidRPr="00CA5D5E">
        <w:rPr>
          <w:lang w:val="en-GB"/>
        </w:rPr>
        <w:t>elit</w:t>
      </w:r>
      <w:proofErr w:type="spellEnd"/>
      <w:r w:rsidRPr="00CA5D5E">
        <w:rPr>
          <w:lang w:val="en-GB"/>
        </w:rPr>
        <w:t xml:space="preserve"> </w:t>
      </w:r>
      <w:proofErr w:type="spellStart"/>
      <w:r w:rsidRPr="00CA5D5E">
        <w:rPr>
          <w:lang w:val="en-GB"/>
        </w:rPr>
        <w:t>arystokratycznych</w:t>
      </w:r>
      <w:proofErr w:type="spellEnd"/>
      <w:r w:rsidRPr="00CA5D5E">
        <w:rPr>
          <w:lang w:val="en-GB"/>
        </w:rPr>
        <w:t xml:space="preserve"> ze </w:t>
      </w:r>
      <w:proofErr w:type="spellStart"/>
      <w:r w:rsidRPr="00CA5D5E">
        <w:rPr>
          <w:lang w:val="en-GB"/>
        </w:rPr>
        <w:t>strony</w:t>
      </w:r>
      <w:proofErr w:type="spellEnd"/>
      <w:r w:rsidRPr="00CA5D5E">
        <w:rPr>
          <w:lang w:val="en-GB"/>
        </w:rPr>
        <w:t xml:space="preserve"> </w:t>
      </w:r>
      <w:proofErr w:type="spellStart"/>
      <w:r w:rsidRPr="00CA5D5E">
        <w:rPr>
          <w:lang w:val="en-GB"/>
        </w:rPr>
        <w:t>rosnących</w:t>
      </w:r>
      <w:proofErr w:type="spellEnd"/>
      <w:r w:rsidRPr="00CA5D5E">
        <w:rPr>
          <w:lang w:val="en-GB"/>
        </w:rPr>
        <w:t xml:space="preserve"> </w:t>
      </w:r>
      <w:proofErr w:type="spellStart"/>
      <w:r w:rsidRPr="00CA5D5E">
        <w:rPr>
          <w:lang w:val="en-GB"/>
        </w:rPr>
        <w:t>rzesz</w:t>
      </w:r>
      <w:proofErr w:type="spellEnd"/>
      <w:r w:rsidRPr="00CA5D5E">
        <w:rPr>
          <w:lang w:val="en-GB"/>
        </w:rPr>
        <w:t xml:space="preserve"> (</w:t>
      </w:r>
      <w:proofErr w:type="spellStart"/>
      <w:r w:rsidRPr="00CA5D5E">
        <w:rPr>
          <w:lang w:val="en-GB"/>
        </w:rPr>
        <w:t>i</w:t>
      </w:r>
      <w:proofErr w:type="spellEnd"/>
      <w:r w:rsidRPr="00CA5D5E">
        <w:rPr>
          <w:lang w:val="en-GB"/>
        </w:rPr>
        <w:t xml:space="preserve"> </w:t>
      </w:r>
      <w:proofErr w:type="spellStart"/>
      <w:r w:rsidRPr="00CA5D5E">
        <w:rPr>
          <w:lang w:val="en-GB"/>
        </w:rPr>
        <w:t>nowych</w:t>
      </w:r>
      <w:proofErr w:type="spellEnd"/>
      <w:r w:rsidRPr="00CA5D5E">
        <w:rPr>
          <w:lang w:val="en-GB"/>
        </w:rPr>
        <w:t xml:space="preserve"> </w:t>
      </w:r>
      <w:proofErr w:type="spellStart"/>
      <w:r w:rsidRPr="00CA5D5E">
        <w:rPr>
          <w:lang w:val="en-GB"/>
        </w:rPr>
        <w:t>elit</w:t>
      </w:r>
      <w:proofErr w:type="spellEnd"/>
      <w:r w:rsidRPr="00CA5D5E">
        <w:rPr>
          <w:lang w:val="en-GB"/>
        </w:rPr>
        <w:t xml:space="preserve">) </w:t>
      </w:r>
      <w:proofErr w:type="spellStart"/>
      <w:r w:rsidRPr="00CA5D5E">
        <w:rPr>
          <w:lang w:val="en-GB"/>
        </w:rPr>
        <w:t>wykształconych</w:t>
      </w:r>
      <w:proofErr w:type="spellEnd"/>
      <w:r w:rsidRPr="00CA5D5E">
        <w:rPr>
          <w:lang w:val="en-GB"/>
        </w:rPr>
        <w:t xml:space="preserve"> </w:t>
      </w:r>
      <w:proofErr w:type="spellStart"/>
      <w:r w:rsidRPr="00CA5D5E">
        <w:rPr>
          <w:lang w:val="en-GB"/>
        </w:rPr>
        <w:t>ludzi</w:t>
      </w:r>
      <w:proofErr w:type="spellEnd"/>
      <w:r w:rsidRPr="00CA5D5E">
        <w:rPr>
          <w:lang w:val="en-GB"/>
        </w:rPr>
        <w:t xml:space="preserve"> </w:t>
      </w:r>
      <w:proofErr w:type="spellStart"/>
      <w:r w:rsidRPr="00CA5D5E">
        <w:rPr>
          <w:lang w:val="en-GB"/>
        </w:rPr>
        <w:t>pochodzących</w:t>
      </w:r>
      <w:proofErr w:type="spellEnd"/>
      <w:r w:rsidRPr="00CA5D5E">
        <w:rPr>
          <w:lang w:val="en-GB"/>
        </w:rPr>
        <w:t xml:space="preserve"> z </w:t>
      </w:r>
      <w:proofErr w:type="spellStart"/>
      <w:r w:rsidRPr="00CA5D5E">
        <w:rPr>
          <w:lang w:val="en-GB"/>
        </w:rPr>
        <w:t>niższych</w:t>
      </w:r>
      <w:proofErr w:type="spellEnd"/>
      <w:r w:rsidRPr="00CA5D5E">
        <w:rPr>
          <w:lang w:val="en-GB"/>
        </w:rPr>
        <w:t xml:space="preserve"> </w:t>
      </w:r>
      <w:proofErr w:type="spellStart"/>
      <w:r w:rsidRPr="00CA5D5E">
        <w:rPr>
          <w:lang w:val="en-GB"/>
        </w:rPr>
        <w:t>warstw</w:t>
      </w:r>
      <w:proofErr w:type="spellEnd"/>
      <w:r w:rsidRPr="00CA5D5E">
        <w:rPr>
          <w:lang w:val="en-GB"/>
        </w:rPr>
        <w:t xml:space="preserve"> </w:t>
      </w:r>
      <w:proofErr w:type="spellStart"/>
      <w:r w:rsidRPr="00CA5D5E">
        <w:rPr>
          <w:lang w:val="en-GB"/>
        </w:rPr>
        <w:t>społecznych</w:t>
      </w:r>
      <w:proofErr w:type="spellEnd"/>
      <w:r w:rsidRPr="00CA5D5E">
        <w:rPr>
          <w:lang w:val="en-GB"/>
        </w:rPr>
        <w:t xml:space="preserve"> </w:t>
      </w:r>
      <w:proofErr w:type="spellStart"/>
      <w:r w:rsidRPr="00CA5D5E">
        <w:rPr>
          <w:lang w:val="en-GB"/>
        </w:rPr>
        <w:t>było</w:t>
      </w:r>
      <w:proofErr w:type="spellEnd"/>
      <w:r w:rsidRPr="00CA5D5E">
        <w:rPr>
          <w:lang w:val="en-GB"/>
        </w:rPr>
        <w:t xml:space="preserve"> </w:t>
      </w:r>
      <w:proofErr w:type="spellStart"/>
      <w:r w:rsidRPr="00CA5D5E">
        <w:rPr>
          <w:lang w:val="en-GB"/>
        </w:rPr>
        <w:t>dostrzegane</w:t>
      </w:r>
      <w:proofErr w:type="spellEnd"/>
      <w:r w:rsidRPr="00CA5D5E">
        <w:rPr>
          <w:lang w:val="en-GB"/>
        </w:rPr>
        <w:t xml:space="preserve"> w </w:t>
      </w:r>
      <w:proofErr w:type="spellStart"/>
      <w:r w:rsidRPr="00CA5D5E">
        <w:rPr>
          <w:lang w:val="en-GB"/>
        </w:rPr>
        <w:t>wieku</w:t>
      </w:r>
      <w:proofErr w:type="spellEnd"/>
      <w:r w:rsidRPr="00CA5D5E">
        <w:rPr>
          <w:lang w:val="en-GB"/>
        </w:rPr>
        <w:t xml:space="preserve"> XVII, </w:t>
      </w:r>
      <w:proofErr w:type="spellStart"/>
      <w:r w:rsidRPr="00CA5D5E">
        <w:rPr>
          <w:lang w:val="en-GB"/>
        </w:rPr>
        <w:t>czego</w:t>
      </w:r>
      <w:proofErr w:type="spellEnd"/>
      <w:r w:rsidRPr="00CA5D5E">
        <w:rPr>
          <w:lang w:val="en-GB"/>
        </w:rPr>
        <w:t xml:space="preserve"> </w:t>
      </w:r>
      <w:proofErr w:type="spellStart"/>
      <w:r w:rsidRPr="00CA5D5E">
        <w:rPr>
          <w:lang w:val="en-GB"/>
        </w:rPr>
        <w:t>ciekawym</w:t>
      </w:r>
      <w:proofErr w:type="spellEnd"/>
      <w:r w:rsidRPr="00CA5D5E">
        <w:rPr>
          <w:lang w:val="en-GB"/>
        </w:rPr>
        <w:t xml:space="preserve"> </w:t>
      </w:r>
      <w:proofErr w:type="spellStart"/>
      <w:r w:rsidRPr="00CA5D5E">
        <w:rPr>
          <w:lang w:val="en-GB"/>
        </w:rPr>
        <w:t>przykładem</w:t>
      </w:r>
      <w:proofErr w:type="spellEnd"/>
      <w:r w:rsidRPr="00CA5D5E">
        <w:rPr>
          <w:lang w:val="en-GB"/>
        </w:rPr>
        <w:t xml:space="preserve"> jest </w:t>
      </w:r>
      <w:proofErr w:type="spellStart"/>
      <w:r w:rsidRPr="00CA5D5E">
        <w:rPr>
          <w:lang w:val="en-GB"/>
        </w:rPr>
        <w:t>ostrzeżenie</w:t>
      </w:r>
      <w:proofErr w:type="spellEnd"/>
      <w:r w:rsidRPr="00CA5D5E">
        <w:rPr>
          <w:lang w:val="en-GB"/>
        </w:rPr>
        <w:t xml:space="preserve"> </w:t>
      </w:r>
      <w:proofErr w:type="spellStart"/>
      <w:r w:rsidRPr="00CA5D5E">
        <w:rPr>
          <w:lang w:val="en-GB"/>
        </w:rPr>
        <w:t>sformułowane</w:t>
      </w:r>
      <w:proofErr w:type="spellEnd"/>
      <w:r w:rsidRPr="00CA5D5E">
        <w:rPr>
          <w:lang w:val="en-GB"/>
        </w:rPr>
        <w:t xml:space="preserve"> </w:t>
      </w:r>
      <w:proofErr w:type="spellStart"/>
      <w:r w:rsidRPr="00CA5D5E">
        <w:rPr>
          <w:lang w:val="en-GB"/>
        </w:rPr>
        <w:t>przez</w:t>
      </w:r>
      <w:proofErr w:type="spellEnd"/>
      <w:r w:rsidRPr="00CA5D5E">
        <w:rPr>
          <w:lang w:val="en-GB"/>
        </w:rPr>
        <w:t xml:space="preserve"> </w:t>
      </w:r>
      <w:proofErr w:type="spellStart"/>
      <w:r w:rsidRPr="00CA5D5E">
        <w:rPr>
          <w:lang w:val="en-GB"/>
        </w:rPr>
        <w:t>księcia</w:t>
      </w:r>
      <w:proofErr w:type="spellEnd"/>
      <w:r w:rsidRPr="00CA5D5E">
        <w:rPr>
          <w:lang w:val="en-GB"/>
        </w:rPr>
        <w:t xml:space="preserve"> Newcastle do Karola II </w:t>
      </w:r>
      <w:proofErr w:type="spellStart"/>
      <w:r w:rsidRPr="00CA5D5E">
        <w:rPr>
          <w:lang w:val="en-GB"/>
        </w:rPr>
        <w:t>przeciw</w:t>
      </w:r>
      <w:proofErr w:type="spellEnd"/>
      <w:r w:rsidRPr="00CA5D5E">
        <w:rPr>
          <w:lang w:val="en-GB"/>
        </w:rPr>
        <w:t xml:space="preserve"> „</w:t>
      </w:r>
      <w:proofErr w:type="spellStart"/>
      <w:r w:rsidRPr="00CA5D5E">
        <w:rPr>
          <w:lang w:val="en-GB"/>
        </w:rPr>
        <w:t>zbyt</w:t>
      </w:r>
      <w:proofErr w:type="spellEnd"/>
      <w:r w:rsidRPr="00CA5D5E">
        <w:rPr>
          <w:lang w:val="en-GB"/>
        </w:rPr>
        <w:t xml:space="preserve"> </w:t>
      </w:r>
      <w:proofErr w:type="spellStart"/>
      <w:r w:rsidRPr="00CA5D5E">
        <w:rPr>
          <w:lang w:val="en-GB"/>
        </w:rPr>
        <w:t>dużej</w:t>
      </w:r>
      <w:proofErr w:type="spellEnd"/>
      <w:r w:rsidRPr="00CA5D5E">
        <w:rPr>
          <w:lang w:val="en-GB"/>
        </w:rPr>
        <w:t xml:space="preserve"> </w:t>
      </w:r>
      <w:proofErr w:type="spellStart"/>
      <w:r w:rsidRPr="00CA5D5E">
        <w:rPr>
          <w:lang w:val="en-GB"/>
        </w:rPr>
        <w:t>ilości</w:t>
      </w:r>
      <w:proofErr w:type="spellEnd"/>
      <w:r w:rsidRPr="00CA5D5E">
        <w:rPr>
          <w:lang w:val="en-GB"/>
        </w:rPr>
        <w:t xml:space="preserve"> </w:t>
      </w:r>
      <w:proofErr w:type="spellStart"/>
      <w:r w:rsidRPr="00CA5D5E">
        <w:rPr>
          <w:lang w:val="en-GB"/>
        </w:rPr>
        <w:t>edukacji</w:t>
      </w:r>
      <w:proofErr w:type="spellEnd"/>
      <w:r w:rsidRPr="00CA5D5E">
        <w:rPr>
          <w:lang w:val="en-GB"/>
        </w:rPr>
        <w:t xml:space="preserve">, a </w:t>
      </w:r>
      <w:proofErr w:type="spellStart"/>
      <w:r w:rsidRPr="00CA5D5E">
        <w:rPr>
          <w:lang w:val="en-GB"/>
        </w:rPr>
        <w:t>szczególnie</w:t>
      </w:r>
      <w:proofErr w:type="spellEnd"/>
      <w:r w:rsidRPr="00CA5D5E">
        <w:rPr>
          <w:lang w:val="en-GB"/>
        </w:rPr>
        <w:t xml:space="preserve"> </w:t>
      </w:r>
      <w:proofErr w:type="spellStart"/>
      <w:r w:rsidRPr="00CA5D5E">
        <w:rPr>
          <w:lang w:val="en-GB"/>
        </w:rPr>
        <w:t>zbyt</w:t>
      </w:r>
      <w:proofErr w:type="spellEnd"/>
      <w:r w:rsidRPr="00CA5D5E">
        <w:rPr>
          <w:lang w:val="en-GB"/>
        </w:rPr>
        <w:t xml:space="preserve"> </w:t>
      </w:r>
      <w:proofErr w:type="spellStart"/>
      <w:r w:rsidRPr="00CA5D5E">
        <w:rPr>
          <w:lang w:val="en-GB"/>
        </w:rPr>
        <w:t>dużej</w:t>
      </w:r>
      <w:proofErr w:type="spellEnd"/>
      <w:r w:rsidRPr="00CA5D5E">
        <w:rPr>
          <w:lang w:val="en-GB"/>
        </w:rPr>
        <w:t xml:space="preserve"> </w:t>
      </w:r>
      <w:proofErr w:type="spellStart"/>
      <w:r w:rsidRPr="00CA5D5E">
        <w:rPr>
          <w:lang w:val="en-GB"/>
        </w:rPr>
        <w:t>ilości</w:t>
      </w:r>
      <w:proofErr w:type="spellEnd"/>
      <w:r w:rsidRPr="00CA5D5E">
        <w:rPr>
          <w:lang w:val="en-GB"/>
        </w:rPr>
        <w:t xml:space="preserve"> </w:t>
      </w:r>
      <w:proofErr w:type="spellStart"/>
      <w:r w:rsidRPr="00CA5D5E">
        <w:rPr>
          <w:lang w:val="en-GB"/>
        </w:rPr>
        <w:t>niewłaściwego</w:t>
      </w:r>
      <w:proofErr w:type="spellEnd"/>
      <w:r w:rsidRPr="00CA5D5E">
        <w:rPr>
          <w:lang w:val="en-GB"/>
        </w:rPr>
        <w:t xml:space="preserve"> </w:t>
      </w:r>
      <w:proofErr w:type="spellStart"/>
      <w:r w:rsidRPr="00CA5D5E">
        <w:rPr>
          <w:lang w:val="en-GB"/>
        </w:rPr>
        <w:t>rodzaju</w:t>
      </w:r>
      <w:proofErr w:type="spellEnd"/>
      <w:r w:rsidRPr="00CA5D5E">
        <w:rPr>
          <w:lang w:val="en-GB"/>
        </w:rPr>
        <w:t xml:space="preserve"> </w:t>
      </w:r>
      <w:proofErr w:type="spellStart"/>
      <w:r w:rsidRPr="00CA5D5E">
        <w:rPr>
          <w:lang w:val="en-GB"/>
        </w:rPr>
        <w:t>edukacji</w:t>
      </w:r>
      <w:proofErr w:type="spellEnd"/>
      <w:r w:rsidRPr="00CA5D5E">
        <w:rPr>
          <w:lang w:val="en-GB"/>
        </w:rPr>
        <w:t xml:space="preserve"> </w:t>
      </w:r>
      <w:proofErr w:type="spellStart"/>
      <w:r w:rsidRPr="00CA5D5E">
        <w:rPr>
          <w:lang w:val="en-GB"/>
        </w:rPr>
        <w:t>przekazywanej</w:t>
      </w:r>
      <w:proofErr w:type="spellEnd"/>
      <w:r w:rsidRPr="00CA5D5E">
        <w:rPr>
          <w:lang w:val="en-GB"/>
        </w:rPr>
        <w:t xml:space="preserve"> </w:t>
      </w:r>
      <w:proofErr w:type="spellStart"/>
      <w:r w:rsidRPr="00CA5D5E">
        <w:rPr>
          <w:lang w:val="en-GB"/>
        </w:rPr>
        <w:t>niewłaściwemu</w:t>
      </w:r>
      <w:proofErr w:type="spellEnd"/>
      <w:r w:rsidRPr="00CA5D5E">
        <w:rPr>
          <w:lang w:val="en-GB"/>
        </w:rPr>
        <w:t xml:space="preserve"> </w:t>
      </w:r>
      <w:proofErr w:type="spellStart"/>
      <w:r w:rsidRPr="00CA5D5E">
        <w:rPr>
          <w:lang w:val="en-GB"/>
        </w:rPr>
        <w:t>rodzajowi</w:t>
      </w:r>
      <w:proofErr w:type="spellEnd"/>
      <w:r w:rsidRPr="00CA5D5E">
        <w:rPr>
          <w:lang w:val="en-GB"/>
        </w:rPr>
        <w:t xml:space="preserve"> </w:t>
      </w:r>
      <w:proofErr w:type="spellStart"/>
      <w:r w:rsidRPr="00CA5D5E">
        <w:rPr>
          <w:lang w:val="en-GB"/>
        </w:rPr>
        <w:t>ludzi</w:t>
      </w:r>
      <w:proofErr w:type="spellEnd"/>
      <w:r w:rsidRPr="00CA5D5E">
        <w:rPr>
          <w:lang w:val="en-GB"/>
        </w:rPr>
        <w:t xml:space="preserve">” </w:t>
      </w:r>
      <w:r w:rsidRPr="00233788">
        <w:fldChar w:fldCharType="begin" w:fldLock="1"/>
      </w:r>
      <w:r w:rsidR="001A2624" w:rsidRPr="00CA5D5E">
        <w:rPr>
          <w:lang w:val="en-GB"/>
        </w:rPr>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CA5D5E">
        <w:rPr>
          <w:noProof/>
          <w:lang w:val="en-GB"/>
        </w:rPr>
        <w:t>(Twigg, 1990)</w:t>
      </w:r>
      <w:r w:rsidRPr="00233788">
        <w:fldChar w:fldCharType="end"/>
      </w:r>
      <w:r w:rsidRPr="00CA5D5E">
        <w:rPr>
          <w:lang w:val="en-GB"/>
        </w:rPr>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w:t>
      </w:r>
      <w:r w:rsidRPr="00233788">
        <w:lastRenderedPageBreak/>
        <w:t xml:space="preserve">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 xml:space="preserve">czasach istotnie przyspieszających zmian technologicznych znacznie rosło zapotrzebowanie na </w:t>
      </w:r>
      <w:r w:rsidRPr="00233788">
        <w:lastRenderedPageBreak/>
        <w:t>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Heading3"/>
      </w:pPr>
      <w:bookmarkStart w:id="142" w:name="_Ref66113578"/>
      <w:bookmarkStart w:id="143" w:name="_Toc164801000"/>
      <w:bookmarkStart w:id="144" w:name="_Toc168903264"/>
      <w:bookmarkStart w:id="145" w:name="_Toc169134072"/>
      <w:r w:rsidRPr="00233788">
        <w:t>Zmiany organizacyjne współczesnych uniwersytetów</w:t>
      </w:r>
      <w:bookmarkEnd w:id="142"/>
      <w:bookmarkEnd w:id="143"/>
      <w:bookmarkEnd w:id="144"/>
      <w:bookmarkEnd w:id="145"/>
    </w:p>
    <w:p w14:paraId="64225CEA" w14:textId="18A0329C" w:rsidR="000A51B9" w:rsidRPr="00233788" w:rsidDel="005F2943" w:rsidRDefault="000A51B9" w:rsidP="000A51B9">
      <w:pPr>
        <w:rPr>
          <w:del w:id="146" w:author="Jan Szefler" w:date="2024-11-06T08:41:00Z" w16du:dateUtc="2024-11-06T07:41:00Z"/>
        </w:rPr>
      </w:pPr>
      <w:del w:id="147" w:author="Jan Szefler" w:date="2024-11-06T08:41:00Z" w16du:dateUtc="2024-11-06T07:41:00Z">
        <w:r w:rsidRPr="00233788" w:rsidDel="005F2943">
          <w:delText xml:space="preserve">Wraz ze zmianami opisanymi w poprzednim </w:delText>
        </w:r>
        <w:r w:rsidR="0049362A" w:rsidDel="005F2943">
          <w:delText>pod</w:delText>
        </w:r>
        <w:r w:rsidRPr="00233788" w:rsidDel="005F2943">
          <w:delText>rozdziale zmieniała się struktura uniwersytetów. Współczesne formy organizacyjne uczelni wynikają przed wszystkim z uwarunkowań prawnych i</w:delText>
        </w:r>
        <w:r w:rsidR="001A31E0" w:rsidDel="005F2943">
          <w:delText> </w:delText>
        </w:r>
        <w:r w:rsidRPr="00233788" w:rsidDel="005F2943">
          <w:delText>rynkowo-demograficznych. Niemniej różnice pomiędzy uczelniami amerykańskimi (anglosaskimi), a</w:delText>
        </w:r>
        <w:r w:rsidR="001A31E0" w:rsidDel="005F2943">
          <w:delText> </w:delText>
        </w:r>
        <w:r w:rsidRPr="00233788" w:rsidDel="005F2943">
          <w:delText>europejskimi (kontynentalnymi) są widoczne. Dość powszechnie się uznaje, że uczelnie amerykańskie rozwijały się raczej bez „bagażu” wieloletniej historii i wykształciły formy funkcjonowania</w:delText>
        </w:r>
        <w:r w:rsidDel="005F2943">
          <w:delText>,</w:delText>
        </w:r>
        <w:r w:rsidRPr="00233788" w:rsidDel="005F2943">
          <w:delTex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delText>
        </w:r>
        <w:r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delInstrText>
        </w:r>
        <w:r w:rsidRPr="00233788" w:rsidDel="005F2943">
          <w:fldChar w:fldCharType="separate"/>
        </w:r>
        <w:r w:rsidR="00921CC1" w:rsidRPr="00921CC1" w:rsidDel="005F2943">
          <w:rPr>
            <w:noProof/>
          </w:rPr>
          <w:delText>(Etzkowitz &amp; Leydesdorff, 1997)</w:delText>
        </w:r>
        <w:r w:rsidRPr="00233788" w:rsidDel="005F2943">
          <w:fldChar w:fldCharType="end"/>
        </w:r>
        <w:r w:rsidRPr="00233788" w:rsidDel="005F2943">
          <w:delText xml:space="preserve">. Taka rola uniwersytetów była możliwa w związku z wyłonieniem się nowego sposobu tworzenia wiedzy nazwanego przez Gibbonsa </w:delText>
        </w:r>
        <w:r w:rsidRPr="00233788" w:rsidDel="005F2943">
          <w:rPr>
            <w:i/>
            <w:iCs/>
          </w:rPr>
          <w:delText>mode 2</w:delText>
        </w:r>
        <w:r w:rsidRPr="00233788" w:rsidDel="005F2943">
          <w:delText>, w odróżnieniu od wcześniej obowiązującego modelu związanego głównie z badaniami podstawowymi</w:delText>
        </w:r>
        <w:r w:rsidDel="005F2943">
          <w:delText>,</w:delText>
        </w:r>
        <w:r w:rsidRPr="00233788" w:rsidDel="005F2943">
          <w:delText xml:space="preserve"> określonego jako </w:delText>
        </w:r>
        <w:r w:rsidRPr="00233788" w:rsidDel="005F2943">
          <w:rPr>
            <w:i/>
            <w:iCs/>
          </w:rPr>
          <w:delText>mode 1</w:delText>
        </w:r>
        <w:r w:rsidRPr="00233788" w:rsidDel="005F2943">
          <w:delText xml:space="preserve"> </w:delText>
        </w:r>
        <w:r w:rsidRPr="00233788" w:rsidDel="005F2943">
          <w:fldChar w:fldCharType="begin" w:fldLock="1"/>
        </w:r>
        <w:r w:rsidR="005F4346" w:rsidDel="005F2943">
          <w:del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delInstrText>
        </w:r>
        <w:r w:rsidRPr="00233788" w:rsidDel="005F2943">
          <w:fldChar w:fldCharType="separate"/>
        </w:r>
        <w:r w:rsidR="00921CC1" w:rsidRPr="00921CC1" w:rsidDel="005F2943">
          <w:rPr>
            <w:noProof/>
          </w:rPr>
          <w:delText>(por. Etzkowitz &amp; Leydesdorff, 1997, s. 130; Leja, 2011, s. 36)</w:delText>
        </w:r>
        <w:r w:rsidRPr="00233788" w:rsidDel="005F2943">
          <w:fldChar w:fldCharType="end"/>
        </w:r>
        <w:r w:rsidRPr="00233788" w:rsidDel="005F2943">
          <w:delText xml:space="preserve">. Cechy wyróżniające produkcji wiedzy wg trybu 2 przedstawiono w </w:delText>
        </w:r>
        <w:r w:rsidR="00345BF3" w:rsidRPr="00233788" w:rsidDel="005F2943">
          <w:delText>Tabeli</w:delText>
        </w:r>
        <w:r w:rsidR="00345BF3" w:rsidDel="005F2943">
          <w:delText> </w:delText>
        </w:r>
        <w:r w:rsidR="00B23FF3" w:rsidDel="005F2943">
          <w:delText>2</w:delText>
        </w:r>
        <w:r w:rsidRPr="00233788" w:rsidDel="005F2943">
          <w:delText>.</w:delText>
        </w:r>
      </w:del>
    </w:p>
    <w:p w14:paraId="1553683C" w14:textId="75487AA3" w:rsidR="000A51B9" w:rsidRPr="00233788" w:rsidDel="005F2943" w:rsidRDefault="000A51B9" w:rsidP="000A51B9">
      <w:pPr>
        <w:pStyle w:val="Tytutabeli"/>
        <w:rPr>
          <w:del w:id="148" w:author="Jan Szefler" w:date="2024-11-06T08:41:00Z" w16du:dateUtc="2024-11-06T07:41:00Z"/>
        </w:rPr>
      </w:pPr>
      <w:bookmarkStart w:id="149" w:name="_Ref134896517"/>
      <w:bookmarkStart w:id="150" w:name="_Ref134896498"/>
      <w:bookmarkStart w:id="151" w:name="_Toc169134725"/>
      <w:del w:id="152" w:author="Jan Szefler" w:date="2024-11-06T08:41:00Z" w16du:dateUtc="2024-11-06T07:41:00Z">
        <w:r w:rsidRPr="00233788" w:rsidDel="005F2943">
          <w:delText xml:space="preserve">Tabela </w:delText>
        </w:r>
        <w:r w:rsidDel="005F2943">
          <w:fldChar w:fldCharType="begin"/>
        </w:r>
        <w:r w:rsidDel="005F2943">
          <w:delInstrText xml:space="preserve"> SEQ Tabela \* ARABIC </w:delInstrText>
        </w:r>
        <w:r w:rsidDel="005F2943">
          <w:fldChar w:fldCharType="separate"/>
        </w:r>
        <w:r w:rsidR="00F2350D" w:rsidDel="005F2943">
          <w:rPr>
            <w:noProof/>
          </w:rPr>
          <w:delText>2</w:delText>
        </w:r>
        <w:r w:rsidDel="005F2943">
          <w:rPr>
            <w:noProof/>
          </w:rPr>
          <w:fldChar w:fldCharType="end"/>
        </w:r>
        <w:bookmarkEnd w:id="149"/>
        <w:r w:rsidR="00993B1A" w:rsidDel="005F2943">
          <w:rPr>
            <w:noProof/>
          </w:rPr>
          <w:delText>.</w:delText>
        </w:r>
        <w:r w:rsidRPr="00233788" w:rsidDel="005F2943">
          <w:delText xml:space="preserve"> Cechy wyróżniające tworzenie wiedzy </w:delText>
        </w:r>
        <w:r w:rsidRPr="00233788" w:rsidDel="005F2943">
          <w:rPr>
            <w:i/>
            <w:iCs/>
          </w:rPr>
          <w:delText>mode 2</w:delText>
        </w:r>
        <w:bookmarkEnd w:id="150"/>
        <w:bookmarkEnd w:id="151"/>
      </w:del>
    </w:p>
    <w:tbl>
      <w:tblPr>
        <w:tblStyle w:val="TableGrid"/>
        <w:tblW w:w="9071" w:type="dxa"/>
        <w:tblLayout w:type="fixed"/>
        <w:tblLook w:val="04A0" w:firstRow="1" w:lastRow="0" w:firstColumn="1" w:lastColumn="0" w:noHBand="0" w:noVBand="1"/>
      </w:tblPr>
      <w:tblGrid>
        <w:gridCol w:w="1984"/>
        <w:gridCol w:w="7087"/>
      </w:tblGrid>
      <w:tr w:rsidR="00A45CF0" w:rsidRPr="00233788" w:rsidDel="005F2943" w14:paraId="1AAB24E2" w14:textId="035692D2" w:rsidTr="00657F5D">
        <w:trPr>
          <w:cantSplit/>
          <w:tblHeader/>
          <w:del w:id="153" w:author="Jan Szefler" w:date="2024-11-06T08:41:00Z"/>
        </w:trPr>
        <w:tc>
          <w:tcPr>
            <w:tcW w:w="1984" w:type="dxa"/>
            <w:vAlign w:val="center"/>
          </w:tcPr>
          <w:p w14:paraId="3BD27680" w14:textId="2D18AF2E" w:rsidR="000A51B9" w:rsidRPr="00233788" w:rsidDel="005F2943" w:rsidRDefault="000A51B9" w:rsidP="008D6CC6">
            <w:pPr>
              <w:keepNext/>
              <w:spacing w:line="276" w:lineRule="auto"/>
              <w:ind w:firstLine="0"/>
              <w:jc w:val="center"/>
              <w:rPr>
                <w:del w:id="154" w:author="Jan Szefler" w:date="2024-11-06T08:41:00Z" w16du:dateUtc="2024-11-06T07:41:00Z"/>
                <w:b/>
                <w:bCs/>
                <w:sz w:val="18"/>
                <w:szCs w:val="18"/>
                <w:lang w:val="pl-PL"/>
              </w:rPr>
            </w:pPr>
            <w:del w:id="155" w:author="Jan Szefler" w:date="2024-11-06T08:41:00Z" w16du:dateUtc="2024-11-06T07:41:00Z">
              <w:r w:rsidRPr="00233788" w:rsidDel="005F2943">
                <w:rPr>
                  <w:b/>
                  <w:bCs/>
                  <w:sz w:val="18"/>
                  <w:szCs w:val="18"/>
                  <w:lang w:val="pl-PL"/>
                </w:rPr>
                <w:delText xml:space="preserve">Cecha </w:delText>
              </w:r>
              <w:r w:rsidRPr="00233788" w:rsidDel="005F2943">
                <w:rPr>
                  <w:b/>
                  <w:bCs/>
                  <w:i/>
                  <w:iCs/>
                  <w:sz w:val="18"/>
                  <w:szCs w:val="18"/>
                  <w:lang w:val="pl-PL"/>
                </w:rPr>
                <w:delText>mode 2</w:delText>
              </w:r>
            </w:del>
          </w:p>
        </w:tc>
        <w:tc>
          <w:tcPr>
            <w:tcW w:w="7087" w:type="dxa"/>
            <w:vAlign w:val="center"/>
          </w:tcPr>
          <w:p w14:paraId="1418E8E4" w14:textId="122A7EFE" w:rsidR="000A51B9" w:rsidRPr="00233788" w:rsidDel="005F2943" w:rsidRDefault="000A51B9" w:rsidP="008D6CC6">
            <w:pPr>
              <w:keepNext/>
              <w:spacing w:line="276" w:lineRule="auto"/>
              <w:ind w:firstLine="0"/>
              <w:jc w:val="center"/>
              <w:rPr>
                <w:del w:id="156" w:author="Jan Szefler" w:date="2024-11-06T08:41:00Z" w16du:dateUtc="2024-11-06T07:41:00Z"/>
                <w:b/>
                <w:bCs/>
                <w:sz w:val="18"/>
                <w:szCs w:val="18"/>
                <w:lang w:val="pl-PL"/>
              </w:rPr>
            </w:pPr>
            <w:del w:id="157" w:author="Jan Szefler" w:date="2024-11-06T08:41:00Z" w16du:dateUtc="2024-11-06T07:41:00Z">
              <w:r w:rsidRPr="00233788" w:rsidDel="005F2943">
                <w:rPr>
                  <w:b/>
                  <w:bCs/>
                  <w:sz w:val="18"/>
                  <w:szCs w:val="18"/>
                  <w:lang w:val="pl-PL"/>
                </w:rPr>
                <w:delText>Opis</w:delText>
              </w:r>
            </w:del>
          </w:p>
        </w:tc>
      </w:tr>
      <w:tr w:rsidR="00A45CF0" w:rsidRPr="00233788" w:rsidDel="005F2943" w14:paraId="0D11F746" w14:textId="3E51AB58" w:rsidTr="00657F5D">
        <w:trPr>
          <w:cantSplit/>
          <w:del w:id="158" w:author="Jan Szefler" w:date="2024-11-06T08:41:00Z"/>
        </w:trPr>
        <w:tc>
          <w:tcPr>
            <w:tcW w:w="1984" w:type="dxa"/>
            <w:vAlign w:val="center"/>
          </w:tcPr>
          <w:p w14:paraId="32B2B277" w14:textId="1A7AFB4F" w:rsidR="000A51B9" w:rsidRPr="00A45CF0" w:rsidDel="005F2943" w:rsidRDefault="00A45CF0" w:rsidP="00A45CF0">
            <w:pPr>
              <w:pStyle w:val="TekstTabeli"/>
              <w:jc w:val="center"/>
              <w:rPr>
                <w:del w:id="159" w:author="Jan Szefler" w:date="2024-11-06T08:41:00Z" w16du:dateUtc="2024-11-06T07:41:00Z"/>
                <w:b/>
                <w:bCs w:val="0"/>
                <w:lang w:val="pl-PL"/>
              </w:rPr>
            </w:pPr>
            <w:del w:id="160" w:author="Jan Szefler" w:date="2024-11-06T08:41:00Z" w16du:dateUtc="2024-11-06T07:41:00Z">
              <w:r w:rsidRPr="00A45CF0" w:rsidDel="005F2943">
                <w:rPr>
                  <w:b/>
                  <w:bCs w:val="0"/>
                  <w:lang w:val="pl-PL"/>
                </w:rPr>
                <w:delText xml:space="preserve">1. </w:delText>
              </w:r>
              <w:r w:rsidR="000A51B9" w:rsidRPr="00A45CF0" w:rsidDel="005F2943">
                <w:rPr>
                  <w:b/>
                  <w:bCs w:val="0"/>
                  <w:lang w:val="pl-PL"/>
                </w:rPr>
                <w:delText xml:space="preserve">Kontekst </w:delText>
              </w:r>
              <w:r w:rsidR="00657F5D" w:rsidDel="005F2943">
                <w:rPr>
                  <w:b/>
                  <w:bCs w:val="0"/>
                  <w:lang w:val="pl-PL"/>
                </w:rPr>
                <w:br/>
              </w:r>
              <w:r w:rsidR="000A51B9" w:rsidRPr="00A45CF0" w:rsidDel="005F2943">
                <w:rPr>
                  <w:b/>
                  <w:bCs w:val="0"/>
                  <w:lang w:val="pl-PL"/>
                </w:rPr>
                <w:delText>aplikacyjny</w:delText>
              </w:r>
            </w:del>
          </w:p>
        </w:tc>
        <w:tc>
          <w:tcPr>
            <w:tcW w:w="7087" w:type="dxa"/>
          </w:tcPr>
          <w:p w14:paraId="0C755A32" w14:textId="6AC262B5" w:rsidR="000A51B9" w:rsidRPr="002479CF" w:rsidDel="005F2943" w:rsidRDefault="000A51B9" w:rsidP="00B84102">
            <w:pPr>
              <w:pStyle w:val="TekstTabeli"/>
              <w:rPr>
                <w:del w:id="161" w:author="Jan Szefler" w:date="2024-11-06T08:41:00Z" w16du:dateUtc="2024-11-06T07:41:00Z"/>
                <w:lang w:val="pl-PL"/>
              </w:rPr>
            </w:pPr>
            <w:del w:id="162" w:author="Jan Szefler" w:date="2024-11-06T08:41:00Z" w16du:dateUtc="2024-11-06T07:41:00Z">
              <w:r w:rsidRPr="00233788" w:rsidDel="005F2943">
                <w:rPr>
                  <w:lang w:val="pl-PL"/>
                </w:rPr>
                <w:delText>Aplikacyjność definiuje całokształt środowiska</w:delText>
              </w:r>
              <w:r w:rsidDel="005F2943">
                <w:rPr>
                  <w:lang w:val="pl-PL"/>
                </w:rPr>
                <w:delText>,</w:delText>
              </w:r>
              <w:r w:rsidRPr="00233788" w:rsidDel="005F2943">
                <w:rPr>
                  <w:lang w:val="pl-PL"/>
                </w:rPr>
                <w:delText xml:space="preserve"> w którym powstają problemy badawcze, rozwijane są metodologie, rozpowszechniane są rezultaty, a użytkownicy są definiowani. Kontrastuje to z odrębnym procesem „transferu” wiedzy tworzonej bez kontekstu aplikacyjnego w trybie </w:delText>
              </w:r>
              <w:r w:rsidRPr="00233788" w:rsidDel="005F2943">
                <w:rPr>
                  <w:i/>
                  <w:iCs/>
                  <w:lang w:val="pl-PL"/>
                </w:rPr>
                <w:delText>mode 1</w:delText>
              </w:r>
              <w:r w:rsidDel="005F2943">
                <w:rPr>
                  <w:lang w:val="pl-PL"/>
                </w:rPr>
                <w:delText>.</w:delText>
              </w:r>
            </w:del>
          </w:p>
        </w:tc>
      </w:tr>
      <w:tr w:rsidR="00A45CF0" w:rsidRPr="00233788" w:rsidDel="005F2943" w14:paraId="10389D53" w14:textId="240CE1E5" w:rsidTr="00657F5D">
        <w:trPr>
          <w:cantSplit/>
          <w:del w:id="163" w:author="Jan Szefler" w:date="2024-11-06T08:41:00Z"/>
        </w:trPr>
        <w:tc>
          <w:tcPr>
            <w:tcW w:w="1984" w:type="dxa"/>
            <w:vAlign w:val="center"/>
          </w:tcPr>
          <w:p w14:paraId="0547FA5F" w14:textId="24DB2DD9" w:rsidR="000A51B9" w:rsidRPr="00A45CF0" w:rsidDel="005F2943" w:rsidRDefault="00A45CF0" w:rsidP="00A45CF0">
            <w:pPr>
              <w:pStyle w:val="TekstTabeli"/>
              <w:jc w:val="center"/>
              <w:rPr>
                <w:del w:id="164" w:author="Jan Szefler" w:date="2024-11-06T08:41:00Z" w16du:dateUtc="2024-11-06T07:41:00Z"/>
                <w:b/>
                <w:bCs w:val="0"/>
                <w:lang w:val="pl-PL"/>
              </w:rPr>
            </w:pPr>
            <w:del w:id="165" w:author="Jan Szefler" w:date="2024-11-06T08:41:00Z" w16du:dateUtc="2024-11-06T07:41:00Z">
              <w:r w:rsidRPr="00A45CF0" w:rsidDel="005F2943">
                <w:rPr>
                  <w:b/>
                  <w:bCs w:val="0"/>
                  <w:lang w:val="pl-PL"/>
                </w:rPr>
                <w:delText xml:space="preserve">2. </w:delText>
              </w:r>
              <w:r w:rsidR="000A51B9" w:rsidRPr="00A45CF0" w:rsidDel="005F2943">
                <w:rPr>
                  <w:b/>
                  <w:bCs w:val="0"/>
                  <w:lang w:val="pl-PL"/>
                </w:rPr>
                <w:delText>Transdyscyplinarność</w:delText>
              </w:r>
            </w:del>
          </w:p>
        </w:tc>
        <w:tc>
          <w:tcPr>
            <w:tcW w:w="7087" w:type="dxa"/>
          </w:tcPr>
          <w:p w14:paraId="355CBBFF" w14:textId="07361212" w:rsidR="000A51B9" w:rsidRPr="00233788" w:rsidDel="005F2943" w:rsidRDefault="000A51B9" w:rsidP="00B84102">
            <w:pPr>
              <w:pStyle w:val="TekstTabeli"/>
              <w:rPr>
                <w:del w:id="166" w:author="Jan Szefler" w:date="2024-11-06T08:41:00Z" w16du:dateUtc="2024-11-06T07:41:00Z"/>
                <w:lang w:val="pl-PL"/>
              </w:rPr>
            </w:pPr>
            <w:del w:id="167" w:author="Jan Szefler" w:date="2024-11-06T08:41:00Z" w16du:dateUtc="2024-11-06T07:41:00Z">
              <w:r w:rsidRPr="00233788" w:rsidDel="005F2943">
                <w:rPr>
                  <w:lang w:val="pl-PL"/>
                </w:rPr>
                <w:delText>Rozumiana jako angażowanie wielu perspektyw teoretycznych i praktycznych metodologii rozwiązania problemu.</w:delText>
              </w:r>
            </w:del>
          </w:p>
          <w:p w14:paraId="41A4E2EE" w14:textId="56C164EE" w:rsidR="000A51B9" w:rsidRPr="00233788" w:rsidDel="005F2943" w:rsidRDefault="000A51B9" w:rsidP="00B84102">
            <w:pPr>
              <w:pStyle w:val="TekstTabeli"/>
              <w:rPr>
                <w:del w:id="168" w:author="Jan Szefler" w:date="2024-11-06T08:41:00Z" w16du:dateUtc="2024-11-06T07:41:00Z"/>
                <w:lang w:val="pl-PL"/>
              </w:rPr>
            </w:pPr>
            <w:del w:id="169" w:author="Jan Szefler" w:date="2024-11-06T08:41:00Z" w16du:dateUtc="2024-11-06T07:41:00Z">
              <w:r w:rsidRPr="00233788" w:rsidDel="005F2943">
                <w:rPr>
                  <w:lang w:val="pl-PL"/>
                </w:rPr>
                <w:delText>W przeciwieństwie do interdyscyplinarności lub multidyscyplinarności niekoniecznie wywodzi się z istniejących dyscyplin, ani niekoniecznie prowadzi do wyodrębniania się nowych.</w:delText>
              </w:r>
            </w:del>
          </w:p>
          <w:p w14:paraId="6DA28E43" w14:textId="30075321" w:rsidR="000A51B9" w:rsidRPr="00233788" w:rsidDel="005F2943" w:rsidRDefault="000A51B9" w:rsidP="00B84102">
            <w:pPr>
              <w:pStyle w:val="TekstTabeli"/>
              <w:rPr>
                <w:del w:id="170" w:author="Jan Szefler" w:date="2024-11-06T08:41:00Z" w16du:dateUtc="2024-11-06T07:41:00Z"/>
                <w:lang w:val="pl-PL"/>
              </w:rPr>
            </w:pPr>
            <w:del w:id="171" w:author="Jan Szefler" w:date="2024-11-06T08:41:00Z" w16du:dateUtc="2024-11-06T07:41:00Z">
              <w:r w:rsidRPr="00233788" w:rsidDel="005F2943">
                <w:rPr>
                  <w:lang w:val="pl-PL"/>
                </w:rPr>
                <w:delText>Tworzenie wiedzy bardziej wynika z wiedzy członków zespołu badaczy niż z wiedzy zakodowanej w tradycyjnych produktach naukowych, takich jak artykuły lub patenty.</w:delText>
              </w:r>
            </w:del>
          </w:p>
        </w:tc>
      </w:tr>
      <w:tr w:rsidR="00A45CF0" w:rsidRPr="00233788" w:rsidDel="005F2943" w14:paraId="2D747D99" w14:textId="0EFD8C68" w:rsidTr="00657F5D">
        <w:trPr>
          <w:cantSplit/>
          <w:del w:id="172" w:author="Jan Szefler" w:date="2024-11-06T08:41:00Z"/>
        </w:trPr>
        <w:tc>
          <w:tcPr>
            <w:tcW w:w="1984" w:type="dxa"/>
            <w:vAlign w:val="center"/>
          </w:tcPr>
          <w:p w14:paraId="66F82BBA" w14:textId="5380CBEA" w:rsidR="000A51B9" w:rsidRPr="00A45CF0" w:rsidDel="005F2943" w:rsidRDefault="00A45CF0" w:rsidP="00A45CF0">
            <w:pPr>
              <w:pStyle w:val="TekstTabeli"/>
              <w:jc w:val="center"/>
              <w:rPr>
                <w:del w:id="173" w:author="Jan Szefler" w:date="2024-11-06T08:41:00Z" w16du:dateUtc="2024-11-06T07:41:00Z"/>
                <w:b/>
                <w:bCs w:val="0"/>
                <w:lang w:val="pl-PL"/>
              </w:rPr>
            </w:pPr>
            <w:del w:id="174" w:author="Jan Szefler" w:date="2024-11-06T08:41:00Z" w16du:dateUtc="2024-11-06T07:41:00Z">
              <w:r w:rsidRPr="00A45CF0" w:rsidDel="005F2943">
                <w:rPr>
                  <w:b/>
                  <w:bCs w:val="0"/>
                  <w:lang w:val="pl-PL"/>
                </w:rPr>
                <w:delText xml:space="preserve">3. </w:delText>
              </w:r>
              <w:r w:rsidR="000A51B9" w:rsidRPr="00A45CF0" w:rsidDel="005F2943">
                <w:rPr>
                  <w:b/>
                  <w:bCs w:val="0"/>
                  <w:lang w:val="pl-PL"/>
                </w:rPr>
                <w:delText>Różnorodność miejsc produkcji wiedzy</w:delText>
              </w:r>
            </w:del>
          </w:p>
        </w:tc>
        <w:tc>
          <w:tcPr>
            <w:tcW w:w="7087" w:type="dxa"/>
          </w:tcPr>
          <w:p w14:paraId="59B26FB6" w14:textId="12B042C0" w:rsidR="000A51B9" w:rsidRPr="00233788" w:rsidDel="005F2943" w:rsidRDefault="000A51B9" w:rsidP="00B84102">
            <w:pPr>
              <w:pStyle w:val="TekstTabeli"/>
              <w:rPr>
                <w:del w:id="175" w:author="Jan Szefler" w:date="2024-11-06T08:41:00Z" w16du:dateUtc="2024-11-06T07:41:00Z"/>
                <w:lang w:val="pl-PL"/>
              </w:rPr>
            </w:pPr>
            <w:del w:id="176" w:author="Jan Szefler" w:date="2024-11-06T08:41:00Z" w16du:dateUtc="2024-11-06T07:41:00Z">
              <w:r w:rsidRPr="00233788" w:rsidDel="005F2943">
                <w:rPr>
                  <w:lang w:val="pl-PL"/>
                </w:rPr>
                <w:delText xml:space="preserve">Tradycyjnie społeczność badaczy wykraczała poza granice narodów oraz kultur, jednak obecnie, również dzięki niespotykanym dotąd możliwościom komunikacji, dostęp do różnorodnych miejsc, grup i zespołów badawczych sprawia, że </w:delText>
              </w:r>
              <w:r w:rsidDel="005F2943">
                <w:rPr>
                  <w:lang w:val="pl-PL"/>
                </w:rPr>
                <w:delText>„</w:delText>
              </w:r>
              <w:r w:rsidRPr="00233788" w:rsidDel="005F2943">
                <w:rPr>
                  <w:lang w:val="pl-PL"/>
                </w:rPr>
                <w:delText>stare</w:delText>
              </w:r>
              <w:r w:rsidDel="005F2943">
                <w:rPr>
                  <w:lang w:val="pl-PL"/>
                </w:rPr>
                <w:delText>”</w:delText>
              </w:r>
              <w:r w:rsidRPr="00233788" w:rsidDel="005F2943">
                <w:rPr>
                  <w:lang w:val="pl-PL"/>
                </w:rPr>
                <w:delText xml:space="preserve"> hierarchie ustępują miejsca wolnemu dostępowi dla każdego. To pozwala na niespotykaną do tej pory intensywność wymiany i kreacji wiedzy.</w:delText>
              </w:r>
            </w:del>
          </w:p>
        </w:tc>
      </w:tr>
      <w:tr w:rsidR="00A45CF0" w:rsidRPr="00233788" w:rsidDel="005F2943" w14:paraId="43865F2E" w14:textId="7B5A6CA0" w:rsidTr="00657F5D">
        <w:trPr>
          <w:cantSplit/>
          <w:del w:id="177" w:author="Jan Szefler" w:date="2024-11-06T08:41:00Z"/>
        </w:trPr>
        <w:tc>
          <w:tcPr>
            <w:tcW w:w="1984" w:type="dxa"/>
            <w:vAlign w:val="center"/>
          </w:tcPr>
          <w:p w14:paraId="6903204F" w14:textId="281D0FDD" w:rsidR="000A51B9" w:rsidRPr="00A45CF0" w:rsidDel="005F2943" w:rsidRDefault="00A45CF0" w:rsidP="00A45CF0">
            <w:pPr>
              <w:pStyle w:val="TekstTabeli"/>
              <w:jc w:val="center"/>
              <w:rPr>
                <w:del w:id="178" w:author="Jan Szefler" w:date="2024-11-06T08:41:00Z" w16du:dateUtc="2024-11-06T07:41:00Z"/>
                <w:b/>
                <w:bCs w:val="0"/>
                <w:lang w:val="pl-PL"/>
              </w:rPr>
            </w:pPr>
            <w:del w:id="179" w:author="Jan Szefler" w:date="2024-11-06T08:41:00Z" w16du:dateUtc="2024-11-06T07:41:00Z">
              <w:r w:rsidRPr="00A45CF0" w:rsidDel="005F2943">
                <w:rPr>
                  <w:b/>
                  <w:bCs w:val="0"/>
                  <w:lang w:val="pl-PL"/>
                </w:rPr>
                <w:lastRenderedPageBreak/>
                <w:delText xml:space="preserve">4. </w:delText>
              </w:r>
              <w:r w:rsidR="000A51B9" w:rsidRPr="00A45CF0" w:rsidDel="005F2943">
                <w:rPr>
                  <w:b/>
                  <w:bCs w:val="0"/>
                  <w:lang w:val="pl-PL"/>
                </w:rPr>
                <w:delText>Wysoka refleksyjność</w:delText>
              </w:r>
            </w:del>
          </w:p>
        </w:tc>
        <w:tc>
          <w:tcPr>
            <w:tcW w:w="7087" w:type="dxa"/>
          </w:tcPr>
          <w:p w14:paraId="37FB6CB6" w14:textId="4AA37208" w:rsidR="000A51B9" w:rsidRPr="00233788" w:rsidDel="005F2943" w:rsidRDefault="000A51B9" w:rsidP="00B84102">
            <w:pPr>
              <w:spacing w:line="276" w:lineRule="auto"/>
              <w:ind w:firstLine="0"/>
              <w:jc w:val="left"/>
              <w:rPr>
                <w:del w:id="180" w:author="Jan Szefler" w:date="2024-11-06T08:41:00Z" w16du:dateUtc="2024-11-06T07:41:00Z"/>
                <w:sz w:val="18"/>
                <w:szCs w:val="18"/>
                <w:lang w:val="pl-PL"/>
              </w:rPr>
            </w:pPr>
            <w:del w:id="181" w:author="Jan Szefler" w:date="2024-11-06T08:41:00Z" w16du:dateUtc="2024-11-06T07:41:00Z">
              <w:r w:rsidRPr="00233788" w:rsidDel="005F2943">
                <w:rPr>
                  <w:sz w:val="18"/>
                  <w:szCs w:val="18"/>
                  <w:lang w:val="pl-PL"/>
                </w:rPr>
                <w:delText>Procesu badawczego nie można już scharakteryzować jako „obiektywnego” badania świata. Zamiast tego stał się on procesem dialogicznym, intensywną (i być może niekończącą się) „rozmową</w:delText>
              </w:r>
              <w:r w:rsidDel="005F2943">
                <w:rPr>
                  <w:sz w:val="18"/>
                  <w:szCs w:val="18"/>
                  <w:lang w:val="pl-PL"/>
                </w:rPr>
                <w:delText>”</w:delText>
              </w:r>
              <w:r w:rsidRPr="00233788" w:rsidDel="005F2943">
                <w:rPr>
                  <w:sz w:val="18"/>
                  <w:szCs w:val="18"/>
                  <w:lang w:val="pl-PL"/>
                </w:rPr>
                <w:delText xml:space="preserve"> między aktorami badania a podmiotami badawczymi </w:delText>
              </w:r>
              <w:r w:rsidDel="005F2943">
                <w:rPr>
                  <w:sz w:val="18"/>
                  <w:szCs w:val="18"/>
                  <w:lang w:val="pl-PL"/>
                </w:rPr>
                <w:delText>–</w:delText>
              </w:r>
              <w:r w:rsidRPr="00233788" w:rsidDel="005F2943">
                <w:rPr>
                  <w:sz w:val="18"/>
                  <w:szCs w:val="18"/>
                  <w:lang w:val="pl-PL"/>
                </w:rPr>
                <w:delTex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delText>
              </w:r>
            </w:del>
          </w:p>
        </w:tc>
      </w:tr>
      <w:tr w:rsidR="00A45CF0" w:rsidRPr="00233788" w:rsidDel="005F2943" w14:paraId="7464E81A" w14:textId="3D08886D" w:rsidTr="00657F5D">
        <w:trPr>
          <w:cantSplit/>
          <w:del w:id="182" w:author="Jan Szefler" w:date="2024-11-06T08:41:00Z"/>
        </w:trPr>
        <w:tc>
          <w:tcPr>
            <w:tcW w:w="1984" w:type="dxa"/>
            <w:vAlign w:val="center"/>
          </w:tcPr>
          <w:p w14:paraId="14FE321E" w14:textId="01E859D5" w:rsidR="000A51B9" w:rsidRPr="00A45CF0" w:rsidDel="005F2943" w:rsidRDefault="00A45CF0" w:rsidP="00A45CF0">
            <w:pPr>
              <w:pStyle w:val="TekstTabeli"/>
              <w:jc w:val="center"/>
              <w:rPr>
                <w:del w:id="183" w:author="Jan Szefler" w:date="2024-11-06T08:41:00Z" w16du:dateUtc="2024-11-06T07:41:00Z"/>
                <w:b/>
                <w:bCs w:val="0"/>
                <w:lang w:val="pl-PL"/>
              </w:rPr>
            </w:pPr>
            <w:del w:id="184" w:author="Jan Szefler" w:date="2024-11-06T08:41:00Z" w16du:dateUtc="2024-11-06T07:41:00Z">
              <w:r w:rsidRPr="00A45CF0" w:rsidDel="005F2943">
                <w:rPr>
                  <w:b/>
                  <w:bCs w:val="0"/>
                  <w:lang w:val="pl-PL"/>
                </w:rPr>
                <w:delText xml:space="preserve">5. </w:delText>
              </w:r>
              <w:r w:rsidR="000A51B9" w:rsidRPr="00A45CF0" w:rsidDel="005F2943">
                <w:rPr>
                  <w:b/>
                  <w:bCs w:val="0"/>
                  <w:lang w:val="pl-PL"/>
                </w:rPr>
                <w:delText>Nowe formy kontroli jakości</w:delText>
              </w:r>
            </w:del>
          </w:p>
        </w:tc>
        <w:tc>
          <w:tcPr>
            <w:tcW w:w="7087" w:type="dxa"/>
          </w:tcPr>
          <w:p w14:paraId="76D56A88" w14:textId="26EBBEEE" w:rsidR="000A51B9" w:rsidRPr="00233788" w:rsidDel="005F2943" w:rsidRDefault="000A51B9" w:rsidP="00B84102">
            <w:pPr>
              <w:keepNext/>
              <w:spacing w:line="276" w:lineRule="auto"/>
              <w:ind w:firstLine="0"/>
              <w:jc w:val="left"/>
              <w:rPr>
                <w:del w:id="185" w:author="Jan Szefler" w:date="2024-11-06T08:41:00Z" w16du:dateUtc="2024-11-06T07:41:00Z"/>
                <w:sz w:val="18"/>
                <w:szCs w:val="18"/>
                <w:lang w:val="pl-PL"/>
              </w:rPr>
            </w:pPr>
            <w:del w:id="186" w:author="Jan Szefler" w:date="2024-11-06T08:41:00Z" w16du:dateUtc="2024-11-06T07:41:00Z">
              <w:r w:rsidRPr="00233788" w:rsidDel="005F2943">
                <w:rPr>
                  <w:sz w:val="18"/>
                  <w:szCs w:val="18"/>
                  <w:lang w:val="pl-PL"/>
                </w:rPr>
                <w:delText>Nie można już wiarygodnie zidentyfikować współbadaczy (</w:delText>
              </w:r>
              <w:r w:rsidRPr="000701DE" w:rsidDel="005F2943">
                <w:rPr>
                  <w:i/>
                  <w:iCs/>
                  <w:sz w:val="18"/>
                  <w:szCs w:val="18"/>
                  <w:lang w:val="pl-PL"/>
                </w:rPr>
                <w:delText>peers</w:delText>
              </w:r>
              <w:r w:rsidRPr="00233788" w:rsidDel="005F2943">
                <w:rPr>
                  <w:sz w:val="18"/>
                  <w:szCs w:val="18"/>
                  <w:lang w:val="pl-PL"/>
                </w:rPr>
                <w:delTex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delText>
              </w:r>
              <w:r w:rsidDel="005F2943">
                <w:rPr>
                  <w:sz w:val="18"/>
                  <w:szCs w:val="18"/>
                  <w:lang w:val="pl-PL"/>
                </w:rPr>
                <w:delText>–</w:delText>
              </w:r>
              <w:r w:rsidRPr="00233788" w:rsidDel="005F2943">
                <w:rPr>
                  <w:sz w:val="18"/>
                  <w:szCs w:val="18"/>
                  <w:lang w:val="pl-PL"/>
                </w:rPr>
                <w:delTex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delText>
              </w:r>
            </w:del>
          </w:p>
        </w:tc>
      </w:tr>
    </w:tbl>
    <w:p w14:paraId="5E2921A8" w14:textId="189A6D54" w:rsidR="000A51B9" w:rsidRPr="00D95B07" w:rsidDel="005F2943" w:rsidRDefault="000A51B9" w:rsidP="007770AA">
      <w:pPr>
        <w:pStyle w:val="rdo"/>
        <w:rPr>
          <w:del w:id="187" w:author="Jan Szefler" w:date="2024-11-06T08:41:00Z" w16du:dateUtc="2024-11-06T07:41:00Z"/>
          <w:lang w:val="pl-PL"/>
        </w:rPr>
      </w:pPr>
      <w:del w:id="188" w:author="Jan Szefler" w:date="2024-11-06T08:41:00Z" w16du:dateUtc="2024-11-06T07:41:00Z">
        <w:r w:rsidRPr="00D95B07" w:rsidDel="005F2943">
          <w:rPr>
            <w:lang w:val="pl-PL"/>
          </w:rPr>
          <w:delText xml:space="preserve">Źródło: opracowanie własne na podstawie </w:delText>
        </w:r>
        <w:r w:rsidRPr="00233788" w:rsidDel="005F2943">
          <w:fldChar w:fldCharType="begin" w:fldLock="1"/>
        </w:r>
        <w:r w:rsidR="001A2624" w:rsidRPr="00D95B07" w:rsidDel="005F2943">
          <w:rPr>
            <w:lang w:val="pl-PL"/>
          </w:rPr>
          <w:del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delInstrText>
        </w:r>
        <w:r w:rsidRPr="00233788" w:rsidDel="005F2943">
          <w:fldChar w:fldCharType="separate"/>
        </w:r>
        <w:r w:rsidR="00921CC1" w:rsidRPr="00D95B07" w:rsidDel="005F2943">
          <w:rPr>
            <w:noProof/>
            <w:lang w:val="pl-PL"/>
          </w:rPr>
          <w:delText>(Nowotny i in., 2003)</w:delText>
        </w:r>
        <w:r w:rsidRPr="00233788" w:rsidDel="005F2943">
          <w:fldChar w:fldCharType="end"/>
        </w:r>
      </w:del>
    </w:p>
    <w:p w14:paraId="6AFD1FBE" w14:textId="47F39160" w:rsidR="000A51B9" w:rsidRPr="00233788" w:rsidRDefault="00EE53A4" w:rsidP="000A51B9">
      <w:r>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FootnoteReference"/>
        </w:rPr>
        <w:footnoteReference w:id="27"/>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w:t>
      </w:r>
      <w:del w:id="189" w:author="Jan Szefler" w:date="2024-11-06T08:42:00Z" w16du:dateUtc="2024-11-06T07:42:00Z">
        <w:r w:rsidR="000A51B9" w:rsidRPr="00233788" w:rsidDel="005F2943">
          <w:delText>Rządzący jako przedstawiciele społeczeństwa w</w:delText>
        </w:r>
        <w:r w:rsidR="000A51B9" w:rsidDel="005F2943">
          <w:delText>s</w:delText>
        </w:r>
        <w:r w:rsidR="000A51B9" w:rsidRPr="00233788" w:rsidDel="005F2943">
          <w:delTex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delText>
        </w:r>
        <w:r w:rsidR="000A51B9" w:rsidDel="005F2943">
          <w:delText xml:space="preserve">się </w:delText>
        </w:r>
        <w:r w:rsidR="000A51B9" w:rsidRPr="00233788" w:rsidDel="005F2943">
          <w:delText xml:space="preserve">układzie, który nazwano </w:delText>
        </w:r>
        <w:r w:rsidR="000A51B9" w:rsidRPr="00233788" w:rsidDel="005F2943">
          <w:rPr>
            <w:i/>
            <w:iCs/>
          </w:rPr>
          <w:delText>potrójną helisą</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Leydesdorff, 1997, ss. 132–134)</w:delText>
        </w:r>
        <w:r w:rsidR="000A51B9" w:rsidRPr="00233788" w:rsidDel="005F2943">
          <w:fldChar w:fldCharType="end"/>
        </w:r>
        <w:r w:rsidR="000A51B9" w:rsidRPr="00233788" w:rsidDel="005F2943">
          <w:delText>. Opisując go jako mechanizm samopodtrzymującego się (</w:delText>
        </w:r>
        <w:r w:rsidR="000A51B9" w:rsidRPr="00233788" w:rsidDel="005F2943">
          <w:rPr>
            <w:i/>
            <w:iCs/>
          </w:rPr>
          <w:delText>self-sustaining</w:delText>
        </w:r>
        <w:r w:rsidR="000A51B9" w:rsidRPr="00233788" w:rsidDel="005F2943">
          <w:delText xml:space="preserve">) rozwoju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663)</w:delText>
        </w:r>
        <w:r w:rsidR="000A51B9" w:rsidRPr="00233788" w:rsidDel="005F2943">
          <w:fldChar w:fldCharType="end"/>
        </w:r>
        <w:r w:rsidR="000A51B9" w:rsidRPr="00233788" w:rsidDel="005F2943">
          <w:delText>. Obserwując i badając rozwój relacji pomiędzy rządem, biznesem i uczelniami</w:delText>
        </w:r>
        <w:r w:rsidR="000A51B9" w:rsidDel="005F2943">
          <w:delText>,</w:delText>
        </w:r>
        <w:r w:rsidR="000A51B9" w:rsidRPr="00233788" w:rsidDel="005F2943">
          <w:delText xml:space="preserve"> stwierdzono, że istnieje zjawisko cyrkulacji osób pomiędzy tymi trzema „światami”, a także</w:delText>
        </w:r>
        <w:r w:rsidR="000A51B9" w:rsidDel="005F2943">
          <w:delText>,</w:delText>
        </w:r>
        <w:r w:rsidR="000A51B9" w:rsidRPr="00233788" w:rsidDel="005F2943">
          <w:delText xml:space="preserve"> że przebiega ono zazwyczaj w jednym kierunku: uczelnia -&gt; rząd -&gt; biznes -&gt; uczelnia -&gt;…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662)</w:delText>
        </w:r>
        <w:r w:rsidR="000A51B9" w:rsidRPr="00233788" w:rsidDel="005F2943">
          <w:fldChar w:fldCharType="end"/>
        </w:r>
        <w:r w:rsidR="000A51B9" w:rsidRPr="00233788" w:rsidDel="005F2943">
          <w:delText xml:space="preserve">. Jednak inni badacze dostrzegli, że </w:delText>
        </w:r>
        <w:r w:rsidR="000A51B9" w:rsidDel="005F2943">
          <w:delText xml:space="preserve">zachodzi </w:delText>
        </w:r>
        <w:r w:rsidR="000A51B9" w:rsidRPr="00233788" w:rsidDel="005F2943">
          <w:delText xml:space="preserve">coraz większy wpływ środowiska medialno-kulturowego na tę potrójną relację. Doprowadziło to do sformułowania koncepcji </w:delText>
        </w:r>
        <w:r w:rsidR="000A51B9" w:rsidRPr="00233788" w:rsidDel="005F2943">
          <w:rPr>
            <w:i/>
            <w:iCs/>
          </w:rPr>
          <w:delText>quadruple helix</w:delText>
        </w:r>
        <w:r w:rsidR="000A51B9" w:rsidRPr="00233788" w:rsidDel="005F2943">
          <w:delText xml:space="preserve"> </w:delText>
        </w:r>
        <w:r w:rsidR="000A51B9" w:rsidDel="005F2943">
          <w:delText>–</w:delText>
        </w:r>
        <w:r w:rsidR="000A51B9" w:rsidRPr="00233788" w:rsidDel="005F2943">
          <w:delText xml:space="preserve"> poczwórnej helisy </w:delText>
        </w:r>
        <w:r w:rsidR="000A51B9" w:rsidRPr="00233788" w:rsidDel="005F2943">
          <w:fldChar w:fldCharType="begin" w:fldLock="1"/>
        </w:r>
        <w:r w:rsidR="001A2624" w:rsidDel="005F2943">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delInstrText>
        </w:r>
        <w:r w:rsidR="000A51B9" w:rsidRPr="00233788" w:rsidDel="005F2943">
          <w:fldChar w:fldCharType="separate"/>
        </w:r>
        <w:r w:rsidR="00921CC1" w:rsidRPr="00921CC1" w:rsidDel="005F2943">
          <w:rPr>
            <w:noProof/>
          </w:rPr>
          <w:delText>(Carayannis &amp; Campbell, 2009, s. 207)</w:delText>
        </w:r>
        <w:r w:rsidR="000A51B9" w:rsidRPr="00233788" w:rsidDel="005F2943">
          <w:fldChar w:fldCharType="end"/>
        </w:r>
        <w:r w:rsidR="000A51B9" w:rsidRPr="00233788" w:rsidDel="005F2943">
          <w:delText>. Pojawiły się też koncepcje inspirowane tym modelem i badania opisujące procesy tworzenia rozwiązań innowacyjnych</w:delText>
        </w:r>
        <w:r w:rsidR="000A51B9" w:rsidDel="005F2943">
          <w:delText>,</w:delText>
        </w:r>
        <w:r w:rsidR="000A51B9" w:rsidRPr="00233788" w:rsidDel="005F2943">
          <w:delText xml:space="preserve"> np. w</w:delText>
        </w:r>
        <w:r w:rsidR="001A31E0" w:rsidDel="005F2943">
          <w:delText> </w:delText>
        </w:r>
        <w:r w:rsidR="000A51B9" w:rsidRPr="00233788" w:rsidDel="005F2943">
          <w:delText>medycynie</w:delText>
        </w:r>
        <w:r w:rsidR="000A51B9" w:rsidDel="005F2943">
          <w:delText>,</w:delText>
        </w:r>
        <w:r w:rsidR="000A51B9" w:rsidRPr="00233788" w:rsidDel="005F2943">
          <w:delText xml:space="preserve"> wykorzystujące model poczwórnej helisy przy tworzeniu szczepionki chroniącej przed chorobą COVID-19 </w:delText>
        </w:r>
        <w:r w:rsidR="000A51B9" w:rsidRPr="00233788" w:rsidDel="005F2943">
          <w:fldChar w:fldCharType="begin" w:fldLock="1"/>
        </w:r>
        <w:r w:rsidR="001A2624" w:rsidDel="005F2943">
          <w:del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delInstrText>
        </w:r>
        <w:r w:rsidR="000A51B9" w:rsidRPr="00233788" w:rsidDel="005F2943">
          <w:fldChar w:fldCharType="separate"/>
        </w:r>
        <w:r w:rsidR="00921CC1" w:rsidRPr="00921CC1" w:rsidDel="005F2943">
          <w:rPr>
            <w:noProof/>
          </w:rPr>
          <w:delText>(Niankara i in., 2020)</w:delText>
        </w:r>
        <w:r w:rsidR="000A51B9" w:rsidRPr="00233788" w:rsidDel="005F2943">
          <w:fldChar w:fldCharType="end"/>
        </w:r>
        <w:r w:rsidR="000A51B9" w:rsidRPr="00233788" w:rsidDel="005F2943">
          <w:delText xml:space="preserve">. Istnieją też koncepcje rozszerzające ten model np. o środowisko naturalne jako czynnik motywujący produkcję wiedzy, jednak większość badań skupia się na podstawowej wersji potrójnej relacji </w:delText>
        </w:r>
        <w:r w:rsidR="000A51B9" w:rsidRPr="00233788" w:rsidDel="005F2943">
          <w:fldChar w:fldCharType="begin" w:fldLock="1"/>
        </w:r>
        <w:r w:rsidR="001A2624" w:rsidDel="005F2943">
          <w:del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delInstrText>
        </w:r>
        <w:r w:rsidR="000A51B9" w:rsidRPr="00233788" w:rsidDel="005F2943">
          <w:fldChar w:fldCharType="separate"/>
        </w:r>
        <w:r w:rsidR="00921CC1" w:rsidRPr="00921CC1" w:rsidDel="005F2943">
          <w:rPr>
            <w:noProof/>
          </w:rPr>
          <w:delText>(por. Galvao i in., 2019)</w:delText>
        </w:r>
        <w:r w:rsidR="000A51B9" w:rsidRPr="00233788" w:rsidDel="005F2943">
          <w:fldChar w:fldCharType="end"/>
        </w:r>
        <w:r w:rsidR="000A51B9" w:rsidRPr="00233788" w:rsidDel="005F2943">
          <w:delText>. Część badaczy</w:delText>
        </w:r>
        <w:r w:rsidR="000A51B9" w:rsidDel="005F2943">
          <w:delText>,</w:delText>
        </w:r>
        <w:r w:rsidR="000A51B9" w:rsidRPr="00233788" w:rsidDel="005F2943">
          <w:delText xml:space="preserve"> opisując zmiany polega</w:delText>
        </w:r>
        <w:r w:rsidR="000A51B9" w:rsidRPr="00233788" w:rsidDel="005F2943">
          <w:lastRenderedPageBreak/>
          <w:delText>jące na coraz większym angażowaniu</w:delText>
        </w:r>
        <w:r w:rsidR="000A51B9" w:rsidDel="005F2943">
          <w:delText>,</w:delText>
        </w:r>
        <w:r w:rsidR="000A51B9" w:rsidRPr="00233788" w:rsidDel="005F2943">
          <w:delText xml:space="preserve"> wręcz nazywa kolejny etap/rodzaj tworzenia wiedzy </w:delText>
        </w:r>
        <w:r w:rsidR="000A51B9" w:rsidRPr="00233788" w:rsidDel="005F2943">
          <w:rPr>
            <w:i/>
            <w:iCs/>
          </w:rPr>
          <w:delText>mode</w:delText>
        </w:r>
        <w:r w:rsidR="001A31E0" w:rsidDel="005F2943">
          <w:rPr>
            <w:i/>
            <w:iCs/>
          </w:rPr>
          <w:delText> </w:delText>
        </w:r>
        <w:r w:rsidR="000A51B9" w:rsidRPr="00233788" w:rsidDel="005F2943">
          <w:rPr>
            <w:i/>
            <w:iCs/>
          </w:rPr>
          <w:delText xml:space="preserve">3 </w:delText>
        </w:r>
        <w:r w:rsidR="000A51B9" w:rsidRPr="00233788" w:rsidDel="005F2943">
          <w:rPr>
            <w:i/>
            <w:iCs/>
          </w:rPr>
          <w:fldChar w:fldCharType="begin" w:fldLock="1"/>
        </w:r>
        <w:r w:rsidR="001A2624" w:rsidDel="005F2943">
          <w:rPr>
            <w:i/>
            <w:iCs/>
          </w:rPr>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delInstrText>
        </w:r>
        <w:r w:rsidR="000A51B9" w:rsidRPr="00233788" w:rsidDel="005F2943">
          <w:rPr>
            <w:i/>
            <w:iCs/>
          </w:rPr>
          <w:fldChar w:fldCharType="separate"/>
        </w:r>
        <w:r w:rsidR="00921CC1" w:rsidRPr="00921CC1" w:rsidDel="005F2943">
          <w:rPr>
            <w:iCs/>
            <w:noProof/>
          </w:rPr>
          <w:delText>(Carayannis &amp; Campbell, 2009, s. 208)</w:delText>
        </w:r>
        <w:r w:rsidR="000A51B9" w:rsidRPr="00233788" w:rsidDel="005F2943">
          <w:rPr>
            <w:i/>
            <w:iCs/>
          </w:rPr>
          <w:fldChar w:fldCharType="end"/>
        </w:r>
        <w:r w:rsidR="000A51B9" w:rsidDel="005F2943">
          <w:delText>,</w:delText>
        </w:r>
        <w:r w:rsidR="000A51B9" w:rsidRPr="00233788" w:rsidDel="005F2943">
          <w:delText xml:space="preserve"> podkreślając w ten sposób odmienność powstałą w czasie dalszego rozwoju form pozyskiwania wiedzy. </w:delText>
        </w:r>
        <w:r w:rsidR="000A51B9" w:rsidDel="005F2943">
          <w:delText xml:space="preserve">Tak więc </w:delText>
        </w:r>
        <w:r w:rsidR="000A51B9" w:rsidRPr="00233788" w:rsidDel="005F2943">
          <w:delText xml:space="preserve">wspomniane koncepcje rozszerzające ukazują kierunek zmian myślenia o nauce jako ważnym elemencie odkrywania wiedzy służącej wielu </w:delText>
        </w:r>
        <w:r w:rsidR="002C233B" w:rsidDel="005F2943">
          <w:delText>zainteresowanym stronom</w:delText>
        </w:r>
        <w:r w:rsidR="000A51B9" w:rsidRPr="00233788" w:rsidDel="005F2943">
          <w:delText xml:space="preserve">, angażującej w proces jej tworzenia wielu </w:delText>
        </w:r>
        <w:r w:rsidR="002C233B" w:rsidDel="005F2943">
          <w:delText>uczestników</w:delText>
        </w:r>
        <w:r w:rsidR="000A51B9" w:rsidRPr="00233788" w:rsidDel="005F2943">
          <w:delText xml:space="preserve"> i pozwalającej na wytworzenie innowacji służących wielu </w:delText>
        </w:r>
        <w:r w:rsidR="001A76EB" w:rsidDel="005F2943">
          <w:delText>z nich</w:delText>
        </w:r>
        <w:r w:rsidR="000A51B9" w:rsidRPr="00233788" w:rsidDel="005F2943">
          <w:delTex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delText>
        </w:r>
        <w:r w:rsidR="000A51B9" w:rsidRPr="00233788" w:rsidDel="005F2943">
          <w:rPr>
            <w:i/>
            <w:iCs/>
          </w:rPr>
          <w:delText>Research Assessment Excersice</w:delText>
        </w:r>
        <w:r w:rsidR="000A51B9" w:rsidRPr="00233788" w:rsidDel="005F2943">
          <w:delText xml:space="preserve">) wprowadzony w Wielkiej Brytanii w latach 90. ubiegłego wieku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 s. 3)</w:delText>
        </w:r>
        <w:r w:rsidR="000A51B9" w:rsidRPr="00233788" w:rsidDel="005F2943">
          <w:fldChar w:fldCharType="end"/>
        </w:r>
        <w:r w:rsidR="000A51B9" w:rsidRPr="00233788" w:rsidDel="005F2943">
          <w:delText>. Intencją było stworzenie bodźca do podnoszenia jakości badań na uniwersytetach. Wyniki tej oceny zostały powiązane z wielkością funduszy kierowanych do uczelni. Sygnały zmian</w:delText>
        </w:r>
        <w:r w:rsidR="000A51B9" w:rsidDel="005F2943">
          <w:delText>,</w:delText>
        </w:r>
        <w:r w:rsidR="000A51B9" w:rsidRPr="00233788" w:rsidDel="005F2943">
          <w:delText xml:space="preserve"> jakie to wywołało</w:delText>
        </w:r>
        <w:r w:rsidR="000A51B9" w:rsidDel="005F2943">
          <w:delText>,</w:delText>
        </w:r>
        <w:r w:rsidR="000A51B9" w:rsidRPr="00233788" w:rsidDel="005F2943">
          <w:delText xml:space="preserve"> były widoczne zarówno w krótszym</w:delText>
        </w:r>
        <w:r w:rsidR="000A51B9" w:rsidDel="005F2943">
          <w:delText>,</w:delText>
        </w:r>
        <w:r w:rsidR="000A51B9" w:rsidRPr="00233788" w:rsidDel="005F2943">
          <w:delText xml:space="preserve"> jak i dłuższym terminie. Już niebawem po wprowadzeniu programu sygnalizowano, że zastosowane podejście zmienia paradygmat dominującej oceny wewnątrzśrodowiskowej (</w:delText>
        </w:r>
        <w:r w:rsidR="000A51B9" w:rsidRPr="00233788" w:rsidDel="005F2943">
          <w:rPr>
            <w:i/>
            <w:iCs/>
          </w:rPr>
          <w:delText>peer review</w:delText>
        </w:r>
        <w:r w:rsidR="000A51B9" w:rsidRPr="00233788" w:rsidDel="005F2943">
          <w:delText xml:space="preserve">) na dominującą ocenę hierarchiczną </w:delText>
        </w:r>
        <w:r w:rsidR="000A51B9" w:rsidDel="005F2943">
          <w:delText>–</w:delText>
        </w:r>
        <w:r w:rsidR="000A51B9" w:rsidRPr="00233788" w:rsidDel="005F2943">
          <w:delText xml:space="preserve"> rząd na czele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w:delText>
        </w:r>
        <w:r w:rsidR="000A51B9" w:rsidRPr="00233788" w:rsidDel="005F2943">
          <w:fldChar w:fldCharType="end"/>
        </w:r>
        <w:r w:rsidR="000A51B9" w:rsidRPr="00233788" w:rsidDel="005F2943">
          <w:delText>. Nieco później dostrzeżono, że „wiele konsekwencji, które nastąpiły po kolejnych RAE było niezamierzonych, a duża ich część, szczególnie długoterminowa, jest szkodliwa</w:delText>
        </w:r>
        <w:r w:rsidR="000A51B9" w:rsidDel="005F2943">
          <w:delText>”</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delInstrText>
        </w:r>
        <w:r w:rsidR="000A51B9" w:rsidRPr="00233788" w:rsidDel="005F2943">
          <w:fldChar w:fldCharType="separate"/>
        </w:r>
        <w:r w:rsidR="00921CC1" w:rsidRPr="00921CC1" w:rsidDel="005F2943">
          <w:rPr>
            <w:noProof/>
          </w:rPr>
          <w:delText>(Elton, 2000)</w:delText>
        </w:r>
        <w:r w:rsidR="000A51B9" w:rsidRPr="00233788" w:rsidDel="005F2943">
          <w:fldChar w:fldCharType="end"/>
        </w:r>
        <w:r w:rsidR="000A51B9" w:rsidRPr="00233788" w:rsidDel="005F2943">
          <w:delText xml:space="preserve">. Jedną z nich było np. wzmocnienie „tradycyjnych ideałów </w:delText>
        </w:r>
        <w:r w:rsidR="000A51B9" w:rsidRPr="00233788" w:rsidDel="005F2943">
          <w:rPr>
            <w:i/>
            <w:iCs/>
          </w:rPr>
          <w:delText>wysokiej nauki</w:delText>
        </w:r>
        <w:r w:rsidR="000A51B9" w:rsidRPr="00233788" w:rsidDel="005F2943">
          <w:delText xml:space="preserve"> brytyjskich uniwersytetów, zachęcając do większej koordynacji badań wokół tradycyjnych problemów dyscyplinarnych i hamując badania stosowane” </w:delText>
        </w:r>
        <w:r w:rsidR="000A51B9" w:rsidRPr="00233788" w:rsidDel="005F2943">
          <w:fldChar w:fldCharType="begin" w:fldLock="1"/>
        </w:r>
        <w:r w:rsidR="001A2624" w:rsidDel="005F2943">
          <w:del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delInstrText>
        </w:r>
        <w:r w:rsidR="000A51B9" w:rsidRPr="00233788" w:rsidDel="005F2943">
          <w:fldChar w:fldCharType="separate"/>
        </w:r>
        <w:r w:rsidR="00921CC1" w:rsidRPr="00921CC1" w:rsidDel="005F2943">
          <w:rPr>
            <w:noProof/>
          </w:rPr>
          <w:delText>(Barker, 2007)</w:delText>
        </w:r>
        <w:r w:rsidR="000A51B9" w:rsidRPr="00233788" w:rsidDel="005F2943">
          <w:fldChar w:fldCharType="end"/>
        </w:r>
        <w:r w:rsidR="000A51B9" w:rsidRPr="00233788" w:rsidDel="005F2943">
          <w:delText>. A zatem niektóre z podejmowanych przez rządy działań mogą zaburzać równowagę w ramach potrójnej helisy, a na pewno mogą na nią wpływać w bardzo istotny sposób.</w:delText>
        </w:r>
      </w:del>
    </w:p>
    <w:p w14:paraId="0BB7A394" w14:textId="79B4FB8D" w:rsidR="000A51B9" w:rsidRPr="00233788" w:rsidDel="005F2943" w:rsidRDefault="000A51B9" w:rsidP="005F2943">
      <w:pPr>
        <w:rPr>
          <w:del w:id="190" w:author="Jan Szefler" w:date="2024-11-06T08:40:00Z" w16du:dateUtc="2024-11-06T07:40:00Z"/>
        </w:rPr>
      </w:pPr>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t>
      </w:r>
      <w:del w:id="191" w:author="Jan Szefler" w:date="2024-11-06T08:40:00Z" w16du:dateUtc="2024-11-06T07:40:00Z">
        <w:r w:rsidRPr="00233788" w:rsidDel="005F2943">
          <w:delText xml:space="preserve">Wszelkie zmiany wiążą się z niepewnością i ryzykiem, ale podejmowane przez uniwersytety działania znajdują się pod wpływem ich głęboko zakorzenionej awersji do ryzyka </w:delText>
        </w:r>
        <w:r w:rsidRPr="00233788" w:rsidDel="005F2943">
          <w:fldChar w:fldCharType="begin" w:fldLock="1"/>
        </w:r>
        <w:r w:rsidR="001A2624" w:rsidDel="005F2943">
          <w:del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delInstrText>
        </w:r>
        <w:r w:rsidRPr="00233788" w:rsidDel="005F2943">
          <w:fldChar w:fldCharType="separate"/>
        </w:r>
        <w:r w:rsidR="00921CC1" w:rsidRPr="00921CC1" w:rsidDel="005F2943">
          <w:rPr>
            <w:noProof/>
          </w:rPr>
          <w:delText>(por. Tayar &amp; Jack, 2013, s. 163)</w:delText>
        </w:r>
        <w:r w:rsidRPr="00233788" w:rsidDel="005F2943">
          <w:fldChar w:fldCharType="end"/>
        </w:r>
        <w:r w:rsidRPr="00233788" w:rsidDel="005F2943">
          <w:delText xml:space="preserve">. Jednocześnie uczelnie znajdują się w sytuacji ograniczoności zasobów na najbardziej konkurencyjnym i globalnym rynku wyższej edukacji w historii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 s. 315)</w:delText>
        </w:r>
        <w:r w:rsidRPr="00233788" w:rsidDel="005F2943">
          <w:fldChar w:fldCharType="end"/>
        </w:r>
        <w:r w:rsidRPr="00233788" w:rsidDel="005F2943">
          <w:delText xml:space="preserve">. W </w:delText>
        </w:r>
        <w:r w:rsidR="00B23FF3" w:rsidRPr="00233788" w:rsidDel="005F2943">
          <w:delText>Tabeli</w:delText>
        </w:r>
        <w:r w:rsidR="00345BF3" w:rsidDel="005F2943">
          <w:delText> </w:delText>
        </w:r>
        <w:r w:rsidR="00B23FF3" w:rsidDel="005F2943">
          <w:delText xml:space="preserve">3 </w:delText>
        </w:r>
        <w:r w:rsidRPr="00233788" w:rsidDel="005F2943">
          <w:delText>przedstawiono kierunki zmian strategii uczelni proponowane przez Pucciarellego i Kaplana</w:delText>
        </w:r>
        <w:r w:rsidDel="005F2943">
          <w:delText>,</w:delText>
        </w:r>
        <w:r w:rsidRPr="00233788" w:rsidDel="005F2943">
          <w:delText xml:space="preserve"> proponowane wobec współczesnych wyzwań</w:delText>
        </w:r>
        <w:r w:rsidDel="005F2943">
          <w:delText>,</w:delText>
        </w:r>
        <w:r w:rsidRPr="00233788" w:rsidDel="005F2943">
          <w:delText xml:space="preserve"> jakie stoją przed uniwersytetami.</w:delText>
        </w:r>
      </w:del>
    </w:p>
    <w:p w14:paraId="1F0B1971" w14:textId="248D8E49" w:rsidR="000A51B9" w:rsidRPr="00233788" w:rsidDel="005F2943" w:rsidRDefault="000A51B9">
      <w:pPr>
        <w:rPr>
          <w:del w:id="192" w:author="Jan Szefler" w:date="2024-11-06T08:40:00Z" w16du:dateUtc="2024-11-06T07:40:00Z"/>
        </w:rPr>
        <w:pPrChange w:id="193" w:author="Jan Szefler" w:date="2024-11-06T08:40:00Z" w16du:dateUtc="2024-11-06T07:40:00Z">
          <w:pPr>
            <w:pStyle w:val="Tytutabeli"/>
          </w:pPr>
        </w:pPrChange>
      </w:pPr>
      <w:bookmarkStart w:id="194" w:name="_Ref134896641"/>
      <w:bookmarkStart w:id="195" w:name="_Ref134896609"/>
      <w:bookmarkStart w:id="196" w:name="_Toc169134726"/>
      <w:del w:id="197" w:author="Jan Szefler" w:date="2024-11-06T08:40:00Z" w16du:dateUtc="2024-11-06T07:40:00Z">
        <w:r w:rsidRPr="00233788" w:rsidDel="005F2943">
          <w:delText xml:space="preserve">Tabela </w:delText>
        </w:r>
        <w:r w:rsidDel="005F2943">
          <w:fldChar w:fldCharType="begin"/>
        </w:r>
        <w:r w:rsidDel="005F2943">
          <w:delInstrText xml:space="preserve"> SEQ Tabela \* ARABIC </w:delInstrText>
        </w:r>
        <w:r w:rsidDel="005F2943">
          <w:fldChar w:fldCharType="separate"/>
        </w:r>
        <w:r w:rsidR="00F2350D" w:rsidDel="005F2943">
          <w:rPr>
            <w:noProof/>
          </w:rPr>
          <w:delText>3</w:delText>
        </w:r>
        <w:r w:rsidDel="005F2943">
          <w:rPr>
            <w:noProof/>
          </w:rPr>
          <w:fldChar w:fldCharType="end"/>
        </w:r>
        <w:bookmarkEnd w:id="194"/>
        <w:r w:rsidR="00993B1A" w:rsidDel="005F2943">
          <w:rPr>
            <w:noProof/>
          </w:rPr>
          <w:delText>.</w:delText>
        </w:r>
        <w:r w:rsidRPr="00233788" w:rsidDel="005F2943">
          <w:delText xml:space="preserve"> Rekomendacje zmian w strategiach uczelni wg Pucciarellego i Kaplana</w:delText>
        </w:r>
        <w:bookmarkEnd w:id="195"/>
        <w:bookmarkEnd w:id="196"/>
      </w:del>
    </w:p>
    <w:tbl>
      <w:tblPr>
        <w:tblStyle w:val="TableGrid"/>
        <w:tblW w:w="9184" w:type="dxa"/>
        <w:tblLook w:val="04A0" w:firstRow="1" w:lastRow="0" w:firstColumn="1" w:lastColumn="0" w:noHBand="0" w:noVBand="1"/>
      </w:tblPr>
      <w:tblGrid>
        <w:gridCol w:w="3912"/>
        <w:gridCol w:w="5272"/>
      </w:tblGrid>
      <w:tr w:rsidR="000A51B9" w:rsidRPr="00233788" w:rsidDel="005F2943" w14:paraId="3434280E" w14:textId="7D76D4C1" w:rsidTr="00657F5D">
        <w:trPr>
          <w:cantSplit/>
          <w:tblHeader/>
          <w:del w:id="198" w:author="Jan Szefler" w:date="2024-11-06T08:40:00Z"/>
        </w:trPr>
        <w:tc>
          <w:tcPr>
            <w:tcW w:w="3912" w:type="dxa"/>
          </w:tcPr>
          <w:p w14:paraId="07DBD221" w14:textId="204E2B43" w:rsidR="000A51B9" w:rsidRPr="008D6CC6" w:rsidDel="005F2943" w:rsidRDefault="000A51B9">
            <w:pPr>
              <w:rPr>
                <w:del w:id="199" w:author="Jan Szefler" w:date="2024-11-06T08:40:00Z" w16du:dateUtc="2024-11-06T07:40:00Z"/>
                <w:b/>
                <w:bCs/>
                <w:sz w:val="18"/>
                <w:szCs w:val="18"/>
                <w:lang w:val="pl-PL"/>
              </w:rPr>
              <w:pPrChange w:id="200" w:author="Jan Szefler" w:date="2024-11-06T08:40:00Z" w16du:dateUtc="2024-11-06T07:40:00Z">
                <w:pPr>
                  <w:keepNext/>
                  <w:ind w:firstLine="0"/>
                  <w:jc w:val="center"/>
                </w:pPr>
              </w:pPrChange>
            </w:pPr>
            <w:del w:id="201" w:author="Jan Szefler" w:date="2024-11-06T08:40:00Z" w16du:dateUtc="2024-11-06T07:40:00Z">
              <w:r w:rsidRPr="008D6CC6" w:rsidDel="005F2943">
                <w:rPr>
                  <w:b/>
                  <w:bCs/>
                  <w:sz w:val="18"/>
                  <w:szCs w:val="18"/>
                  <w:lang w:val="pl-PL"/>
                </w:rPr>
                <w:delText>Zmiana od…</w:delText>
              </w:r>
            </w:del>
          </w:p>
        </w:tc>
        <w:tc>
          <w:tcPr>
            <w:tcW w:w="5272" w:type="dxa"/>
          </w:tcPr>
          <w:p w14:paraId="1718F9CF" w14:textId="7CFFD40C" w:rsidR="000A51B9" w:rsidRPr="008D6CC6" w:rsidDel="005F2943" w:rsidRDefault="000A51B9">
            <w:pPr>
              <w:rPr>
                <w:del w:id="202" w:author="Jan Szefler" w:date="2024-11-06T08:40:00Z" w16du:dateUtc="2024-11-06T07:40:00Z"/>
                <w:b/>
                <w:bCs/>
                <w:sz w:val="18"/>
                <w:szCs w:val="18"/>
                <w:lang w:val="pl-PL"/>
              </w:rPr>
              <w:pPrChange w:id="203" w:author="Jan Szefler" w:date="2024-11-06T08:40:00Z" w16du:dateUtc="2024-11-06T07:40:00Z">
                <w:pPr>
                  <w:keepNext/>
                  <w:ind w:firstLine="0"/>
                  <w:jc w:val="center"/>
                </w:pPr>
              </w:pPrChange>
            </w:pPr>
            <w:del w:id="204" w:author="Jan Szefler" w:date="2024-11-06T08:40:00Z" w16du:dateUtc="2024-11-06T07:40:00Z">
              <w:r w:rsidRPr="008D6CC6" w:rsidDel="005F2943">
                <w:rPr>
                  <w:b/>
                  <w:bCs/>
                  <w:sz w:val="18"/>
                  <w:szCs w:val="18"/>
                  <w:lang w:val="pl-PL"/>
                </w:rPr>
                <w:delText>Zmiana w kierunku…</w:delText>
              </w:r>
            </w:del>
          </w:p>
        </w:tc>
      </w:tr>
      <w:tr w:rsidR="000A51B9" w:rsidRPr="00233788" w:rsidDel="005F2943" w14:paraId="4D84F691" w14:textId="3662E8D3" w:rsidTr="00657F5D">
        <w:trPr>
          <w:cantSplit/>
          <w:del w:id="205" w:author="Jan Szefler" w:date="2024-11-06T08:40:00Z"/>
        </w:trPr>
        <w:tc>
          <w:tcPr>
            <w:tcW w:w="3912" w:type="dxa"/>
          </w:tcPr>
          <w:p w14:paraId="4FF18138" w14:textId="1B005B05" w:rsidR="000A51B9" w:rsidRPr="00233788" w:rsidDel="005F2943" w:rsidRDefault="000A51B9">
            <w:pPr>
              <w:rPr>
                <w:del w:id="206" w:author="Jan Szefler" w:date="2024-11-06T08:40:00Z" w16du:dateUtc="2024-11-06T07:40:00Z"/>
                <w:b/>
                <w:bCs/>
                <w:sz w:val="18"/>
                <w:szCs w:val="18"/>
                <w:lang w:val="pl-PL"/>
              </w:rPr>
              <w:pPrChange w:id="207" w:author="Jan Szefler" w:date="2024-11-06T08:40:00Z" w16du:dateUtc="2024-11-06T07:40:00Z">
                <w:pPr>
                  <w:keepNext/>
                  <w:spacing w:before="60" w:line="276" w:lineRule="auto"/>
                  <w:ind w:firstLine="0"/>
                  <w:jc w:val="center"/>
                </w:pPr>
              </w:pPrChange>
            </w:pPr>
            <w:del w:id="208" w:author="Jan Szefler" w:date="2024-11-06T08:40:00Z" w16du:dateUtc="2024-11-06T07:40:00Z">
              <w:r w:rsidRPr="00233788" w:rsidDel="005F2943">
                <w:rPr>
                  <w:b/>
                  <w:bCs/>
                  <w:sz w:val="18"/>
                  <w:szCs w:val="18"/>
                  <w:lang w:val="pl-PL"/>
                </w:rPr>
                <w:lastRenderedPageBreak/>
                <w:delText xml:space="preserve">Prestiż instytucjonalny uniwersytetu </w:delText>
              </w:r>
              <w:r w:rsidR="008D6CC6" w:rsidDel="005F2943">
                <w:rPr>
                  <w:b/>
                  <w:bCs/>
                  <w:sz w:val="18"/>
                  <w:szCs w:val="18"/>
                  <w:lang w:val="pl-PL"/>
                </w:rPr>
                <w:br/>
              </w:r>
              <w:r w:rsidRPr="00233788" w:rsidDel="005F2943">
                <w:rPr>
                  <w:b/>
                  <w:bCs/>
                  <w:sz w:val="18"/>
                  <w:szCs w:val="18"/>
                  <w:lang w:val="pl-PL"/>
                </w:rPr>
                <w:delText>i wartość dla społeczeństwa</w:delText>
              </w:r>
            </w:del>
          </w:p>
          <w:p w14:paraId="7EF71CE7" w14:textId="4C43893C" w:rsidR="000A51B9" w:rsidRPr="00233788" w:rsidDel="005F2943" w:rsidRDefault="000A51B9">
            <w:pPr>
              <w:rPr>
                <w:del w:id="209" w:author="Jan Szefler" w:date="2024-11-06T08:40:00Z" w16du:dateUtc="2024-11-06T07:40:00Z"/>
                <w:sz w:val="18"/>
                <w:szCs w:val="18"/>
                <w:lang w:val="pl-PL"/>
              </w:rPr>
              <w:pPrChange w:id="210" w:author="Jan Szefler" w:date="2024-11-06T08:40:00Z" w16du:dateUtc="2024-11-06T07:40:00Z">
                <w:pPr>
                  <w:pStyle w:val="ListParagraph"/>
                  <w:keepNext/>
                  <w:numPr>
                    <w:numId w:val="14"/>
                  </w:numPr>
                  <w:spacing w:before="60" w:line="276" w:lineRule="auto"/>
                  <w:ind w:left="125" w:hanging="170"/>
                </w:pPr>
              </w:pPrChange>
            </w:pPr>
            <w:del w:id="211" w:author="Jan Szefler" w:date="2024-11-06T08:40:00Z" w16du:dateUtc="2024-11-06T07:40:00Z">
              <w:r w:rsidRPr="00233788" w:rsidDel="005F2943">
                <w:rPr>
                  <w:sz w:val="18"/>
                  <w:szCs w:val="18"/>
                  <w:lang w:val="pl-PL"/>
                </w:rPr>
                <w:delText>Skupienie na dobrach publicznych, kształceniu i doskonałości badawczej</w:delText>
              </w:r>
            </w:del>
          </w:p>
          <w:p w14:paraId="691CC8C5" w14:textId="2247009E" w:rsidR="000A51B9" w:rsidRPr="00233788" w:rsidDel="005F2943" w:rsidRDefault="000A51B9">
            <w:pPr>
              <w:rPr>
                <w:del w:id="212" w:author="Jan Szefler" w:date="2024-11-06T08:40:00Z" w16du:dateUtc="2024-11-06T07:40:00Z"/>
                <w:sz w:val="18"/>
                <w:szCs w:val="18"/>
                <w:lang w:val="pl-PL"/>
              </w:rPr>
              <w:pPrChange w:id="213" w:author="Jan Szefler" w:date="2024-11-06T08:40:00Z" w16du:dateUtc="2024-11-06T07:40:00Z">
                <w:pPr>
                  <w:pStyle w:val="ListParagraph"/>
                  <w:keepNext/>
                  <w:numPr>
                    <w:numId w:val="14"/>
                  </w:numPr>
                  <w:spacing w:before="60" w:line="276" w:lineRule="auto"/>
                  <w:ind w:left="125" w:hanging="170"/>
                </w:pPr>
              </w:pPrChange>
            </w:pPr>
            <w:del w:id="214" w:author="Jan Szefler" w:date="2024-11-06T08:40:00Z" w16du:dateUtc="2024-11-06T07:40:00Z">
              <w:r w:rsidRPr="00233788" w:rsidDel="005F2943">
                <w:rPr>
                  <w:sz w:val="18"/>
                  <w:szCs w:val="18"/>
                  <w:lang w:val="pl-PL"/>
                </w:rPr>
                <w:delText>Zmniejszenie bezpośrednich i pośrednich funduszy zachęca uczelnie to poszukiwania prywatnych źródeł zasobów i funduszy</w:delText>
              </w:r>
            </w:del>
          </w:p>
        </w:tc>
        <w:tc>
          <w:tcPr>
            <w:tcW w:w="5272" w:type="dxa"/>
          </w:tcPr>
          <w:p w14:paraId="104F1B57" w14:textId="6A86C39F" w:rsidR="000A51B9" w:rsidRPr="00233788" w:rsidDel="005F2943" w:rsidRDefault="000A51B9">
            <w:pPr>
              <w:rPr>
                <w:del w:id="215" w:author="Jan Szefler" w:date="2024-11-06T08:40:00Z" w16du:dateUtc="2024-11-06T07:40:00Z"/>
                <w:b/>
                <w:bCs/>
                <w:sz w:val="18"/>
                <w:szCs w:val="18"/>
                <w:lang w:val="pl-PL"/>
              </w:rPr>
              <w:pPrChange w:id="216" w:author="Jan Szefler" w:date="2024-11-06T08:40:00Z" w16du:dateUtc="2024-11-06T07:40:00Z">
                <w:pPr>
                  <w:keepNext/>
                  <w:spacing w:before="60" w:line="276" w:lineRule="auto"/>
                  <w:ind w:firstLine="0"/>
                  <w:jc w:val="center"/>
                </w:pPr>
              </w:pPrChange>
            </w:pPr>
            <w:del w:id="217" w:author="Jan Szefler" w:date="2024-11-06T08:40:00Z" w16du:dateUtc="2024-11-06T07:40:00Z">
              <w:r w:rsidRPr="00233788" w:rsidDel="005F2943">
                <w:rPr>
                  <w:b/>
                  <w:bCs/>
                  <w:sz w:val="18"/>
                  <w:szCs w:val="18"/>
                  <w:lang w:val="pl-PL"/>
                </w:rPr>
                <w:delText xml:space="preserve">Gwarancja zasobów dla zapewnienia </w:delText>
              </w:r>
              <w:r w:rsidR="008D6CC6" w:rsidDel="005F2943">
                <w:rPr>
                  <w:b/>
                  <w:bCs/>
                  <w:sz w:val="18"/>
                  <w:szCs w:val="18"/>
                  <w:lang w:val="pl-PL"/>
                </w:rPr>
                <w:br/>
              </w:r>
              <w:r w:rsidRPr="00233788" w:rsidDel="005F2943">
                <w:rPr>
                  <w:b/>
                  <w:bCs/>
                  <w:sz w:val="18"/>
                  <w:szCs w:val="18"/>
                  <w:lang w:val="pl-PL"/>
                </w:rPr>
                <w:delText>zrównoważonego rozwoju</w:delText>
              </w:r>
            </w:del>
          </w:p>
          <w:p w14:paraId="45D8900D" w14:textId="5B926865" w:rsidR="000A51B9" w:rsidRPr="00233788" w:rsidDel="005F2943" w:rsidRDefault="000A51B9">
            <w:pPr>
              <w:rPr>
                <w:del w:id="218" w:author="Jan Szefler" w:date="2024-11-06T08:40:00Z" w16du:dateUtc="2024-11-06T07:40:00Z"/>
                <w:sz w:val="18"/>
                <w:szCs w:val="18"/>
                <w:lang w:val="pl-PL"/>
              </w:rPr>
              <w:pPrChange w:id="219" w:author="Jan Szefler" w:date="2024-11-06T08:40:00Z" w16du:dateUtc="2024-11-06T07:40:00Z">
                <w:pPr>
                  <w:pStyle w:val="ListParagraph"/>
                  <w:keepNext/>
                  <w:numPr>
                    <w:numId w:val="14"/>
                  </w:numPr>
                  <w:spacing w:before="60" w:line="276" w:lineRule="auto"/>
                  <w:ind w:left="125" w:hanging="170"/>
                </w:pPr>
              </w:pPrChange>
            </w:pPr>
            <w:del w:id="220" w:author="Jan Szefler" w:date="2024-11-06T08:40:00Z" w16du:dateUtc="2024-11-06T07:40:00Z">
              <w:r w:rsidRPr="00233788" w:rsidDel="005F2943">
                <w:rPr>
                  <w:sz w:val="18"/>
                  <w:szCs w:val="18"/>
                  <w:lang w:val="pl-PL"/>
                </w:rPr>
                <w:delText>Dodatkowe wskaźniki wyników</w:delText>
              </w:r>
              <w:r w:rsidDel="005F2943">
                <w:rPr>
                  <w:sz w:val="18"/>
                  <w:szCs w:val="18"/>
                  <w:lang w:val="pl-PL"/>
                </w:rPr>
                <w:delText>,</w:delText>
              </w:r>
              <w:r w:rsidRPr="00233788" w:rsidDel="005F2943">
                <w:rPr>
                  <w:sz w:val="18"/>
                  <w:szCs w:val="18"/>
                  <w:lang w:val="pl-PL"/>
                </w:rPr>
                <w:delText xml:space="preserve"> by mierzyć doskonałość uniwersytetów i ostatecznie umożliwić im dostęp do zasobów do przyszłego rozwoju; rynek oceni, które uczelnie zasługują na miejsce w czołówce uniwersytetów</w:delText>
              </w:r>
            </w:del>
          </w:p>
          <w:p w14:paraId="201B2C73" w14:textId="339A029C" w:rsidR="000A51B9" w:rsidRPr="00233788" w:rsidDel="005F2943" w:rsidRDefault="000A51B9">
            <w:pPr>
              <w:rPr>
                <w:del w:id="221" w:author="Jan Szefler" w:date="2024-11-06T08:40:00Z" w16du:dateUtc="2024-11-06T07:40:00Z"/>
                <w:sz w:val="18"/>
                <w:szCs w:val="18"/>
                <w:lang w:val="pl-PL"/>
              </w:rPr>
              <w:pPrChange w:id="222" w:author="Jan Szefler" w:date="2024-11-06T08:40:00Z" w16du:dateUtc="2024-11-06T07:40:00Z">
                <w:pPr>
                  <w:pStyle w:val="ListParagraph"/>
                  <w:keepNext/>
                  <w:numPr>
                    <w:numId w:val="14"/>
                  </w:numPr>
                  <w:spacing w:before="60" w:line="276" w:lineRule="auto"/>
                  <w:ind w:left="125" w:hanging="170"/>
                </w:pPr>
              </w:pPrChange>
            </w:pPr>
            <w:del w:id="223" w:author="Jan Szefler" w:date="2024-11-06T08:40:00Z" w16du:dateUtc="2024-11-06T07:40:00Z">
              <w:r w:rsidRPr="00233788" w:rsidDel="005F2943">
                <w:rPr>
                  <w:sz w:val="18"/>
                  <w:szCs w:val="18"/>
                  <w:lang w:val="pl-PL"/>
                </w:rPr>
                <w:delTex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delText>
              </w:r>
            </w:del>
          </w:p>
        </w:tc>
      </w:tr>
      <w:tr w:rsidR="000A51B9" w:rsidRPr="00233788" w:rsidDel="005F2943" w14:paraId="4E2DBD62" w14:textId="32C17A39" w:rsidTr="00657F5D">
        <w:trPr>
          <w:cantSplit/>
          <w:del w:id="224" w:author="Jan Szefler" w:date="2024-11-06T08:40:00Z"/>
        </w:trPr>
        <w:tc>
          <w:tcPr>
            <w:tcW w:w="3912" w:type="dxa"/>
          </w:tcPr>
          <w:p w14:paraId="00F3FAC3" w14:textId="06D8C2B8" w:rsidR="000A51B9" w:rsidRPr="00233788" w:rsidDel="005F2943" w:rsidRDefault="000A51B9">
            <w:pPr>
              <w:rPr>
                <w:del w:id="225" w:author="Jan Szefler" w:date="2024-11-06T08:40:00Z" w16du:dateUtc="2024-11-06T07:40:00Z"/>
                <w:b/>
                <w:bCs/>
                <w:sz w:val="18"/>
                <w:szCs w:val="18"/>
                <w:lang w:val="pl-PL"/>
              </w:rPr>
              <w:pPrChange w:id="226" w:author="Jan Szefler" w:date="2024-11-06T08:40:00Z" w16du:dateUtc="2024-11-06T07:40:00Z">
                <w:pPr>
                  <w:spacing w:before="60" w:line="276" w:lineRule="auto"/>
                  <w:ind w:firstLine="0"/>
                  <w:jc w:val="center"/>
                </w:pPr>
              </w:pPrChange>
            </w:pPr>
            <w:del w:id="227" w:author="Jan Szefler" w:date="2024-11-06T08:40:00Z" w16du:dateUtc="2024-11-06T07:40:00Z">
              <w:r w:rsidRPr="00233788" w:rsidDel="005F2943">
                <w:rPr>
                  <w:b/>
                  <w:bCs/>
                  <w:sz w:val="18"/>
                  <w:szCs w:val="18"/>
                  <w:lang w:val="pl-PL"/>
                </w:rPr>
                <w:delText xml:space="preserve">Nowy menedżerializm w sektorze </w:delText>
              </w:r>
              <w:r w:rsidR="008D6CC6" w:rsidDel="005F2943">
                <w:rPr>
                  <w:b/>
                  <w:bCs/>
                  <w:sz w:val="18"/>
                  <w:szCs w:val="18"/>
                  <w:lang w:val="pl-PL"/>
                </w:rPr>
                <w:br/>
              </w:r>
              <w:r w:rsidRPr="00233788" w:rsidDel="005F2943">
                <w:rPr>
                  <w:b/>
                  <w:bCs/>
                  <w:sz w:val="18"/>
                  <w:szCs w:val="18"/>
                  <w:lang w:val="pl-PL"/>
                </w:rPr>
                <w:delText>publicznym</w:delText>
              </w:r>
              <w:r w:rsidR="00E726C6" w:rsidDel="005F2943">
                <w:rPr>
                  <w:rStyle w:val="FootnoteReference"/>
                  <w:b/>
                  <w:bCs/>
                  <w:sz w:val="18"/>
                  <w:szCs w:val="18"/>
                  <w:lang w:val="pl-PL"/>
                </w:rPr>
                <w:footnoteReference w:id="28"/>
              </w:r>
            </w:del>
          </w:p>
          <w:p w14:paraId="2AE7B567" w14:textId="68BA5737" w:rsidR="000A51B9" w:rsidRPr="00233788" w:rsidDel="005F2943" w:rsidRDefault="000A51B9">
            <w:pPr>
              <w:rPr>
                <w:del w:id="230" w:author="Jan Szefler" w:date="2024-11-06T08:40:00Z" w16du:dateUtc="2024-11-06T07:40:00Z"/>
                <w:sz w:val="18"/>
                <w:szCs w:val="18"/>
                <w:lang w:val="pl-PL"/>
              </w:rPr>
              <w:pPrChange w:id="231" w:author="Jan Szefler" w:date="2024-11-06T08:40:00Z" w16du:dateUtc="2024-11-06T07:40:00Z">
                <w:pPr>
                  <w:pStyle w:val="ListParagraph"/>
                  <w:numPr>
                    <w:numId w:val="14"/>
                  </w:numPr>
                  <w:spacing w:before="60" w:line="276" w:lineRule="auto"/>
                  <w:ind w:left="125" w:hanging="170"/>
                </w:pPr>
              </w:pPrChange>
            </w:pPr>
            <w:del w:id="232" w:author="Jan Szefler" w:date="2024-11-06T08:40:00Z" w16du:dateUtc="2024-11-06T07:40:00Z">
              <w:r w:rsidRPr="00233788" w:rsidDel="005F2943">
                <w:rPr>
                  <w:sz w:val="18"/>
                  <w:szCs w:val="18"/>
                  <w:lang w:val="pl-PL"/>
                </w:rPr>
                <w:delText>Ponownie zwrócenie uwagi na nacisk strategiczny, cele marketingowe i program nauczania</w:delText>
              </w:r>
            </w:del>
          </w:p>
          <w:p w14:paraId="1626EA7E" w14:textId="4A8F1F87" w:rsidR="000A51B9" w:rsidRPr="00233788" w:rsidDel="005F2943" w:rsidRDefault="000A51B9">
            <w:pPr>
              <w:rPr>
                <w:del w:id="233" w:author="Jan Szefler" w:date="2024-11-06T08:40:00Z" w16du:dateUtc="2024-11-06T07:40:00Z"/>
                <w:sz w:val="18"/>
                <w:szCs w:val="18"/>
                <w:lang w:val="pl-PL"/>
              </w:rPr>
              <w:pPrChange w:id="234" w:author="Jan Szefler" w:date="2024-11-06T08:40:00Z" w16du:dateUtc="2024-11-06T07:40:00Z">
                <w:pPr>
                  <w:pStyle w:val="ListParagraph"/>
                  <w:numPr>
                    <w:numId w:val="14"/>
                  </w:numPr>
                  <w:spacing w:before="60" w:line="276" w:lineRule="auto"/>
                  <w:ind w:left="125" w:hanging="170"/>
                </w:pPr>
              </w:pPrChange>
            </w:pPr>
            <w:del w:id="235" w:author="Jan Szefler" w:date="2024-11-06T08:40:00Z" w16du:dateUtc="2024-11-06T07:40:00Z">
              <w:r w:rsidRPr="00233788" w:rsidDel="005F2943">
                <w:rPr>
                  <w:sz w:val="18"/>
                  <w:szCs w:val="18"/>
                  <w:lang w:val="pl-PL"/>
                </w:rPr>
                <w:delText>Kluczowa rola naukowców w przyczynianiu się do jakości i reputacji instytucji szkolnictwa wyższego</w:delText>
              </w:r>
            </w:del>
          </w:p>
          <w:p w14:paraId="6DFE99FB" w14:textId="348449BD" w:rsidR="000A51B9" w:rsidRPr="00233788" w:rsidDel="005F2943" w:rsidRDefault="000A51B9">
            <w:pPr>
              <w:rPr>
                <w:del w:id="236" w:author="Jan Szefler" w:date="2024-11-06T08:40:00Z" w16du:dateUtc="2024-11-06T07:40:00Z"/>
                <w:sz w:val="18"/>
                <w:szCs w:val="18"/>
                <w:lang w:val="pl-PL"/>
              </w:rPr>
              <w:pPrChange w:id="237" w:author="Jan Szefler" w:date="2024-11-06T08:40:00Z" w16du:dateUtc="2024-11-06T07:40:00Z">
                <w:pPr>
                  <w:pStyle w:val="ListParagraph"/>
                  <w:numPr>
                    <w:numId w:val="14"/>
                  </w:numPr>
                  <w:spacing w:before="60" w:line="276" w:lineRule="auto"/>
                  <w:ind w:left="125" w:hanging="170"/>
                </w:pPr>
              </w:pPrChange>
            </w:pPr>
            <w:del w:id="238" w:author="Jan Szefler" w:date="2024-11-06T08:40:00Z" w16du:dateUtc="2024-11-06T07:40:00Z">
              <w:r w:rsidRPr="00233788" w:rsidDel="005F2943">
                <w:rPr>
                  <w:sz w:val="18"/>
                  <w:szCs w:val="18"/>
                  <w:lang w:val="pl-PL"/>
                </w:rPr>
                <w:delText>Znaczne inwestycje na działalność badawczą i ograniczona autonomia w strategiach inwestycyjnych (poleganie na funduszach publicznych i wytycznych inwestycyjnych)</w:delText>
              </w:r>
            </w:del>
          </w:p>
        </w:tc>
        <w:tc>
          <w:tcPr>
            <w:tcW w:w="5272" w:type="dxa"/>
          </w:tcPr>
          <w:p w14:paraId="5B662F33" w14:textId="4FE300F6" w:rsidR="000A51B9" w:rsidRPr="00233788" w:rsidDel="005F2943" w:rsidRDefault="000A51B9">
            <w:pPr>
              <w:rPr>
                <w:del w:id="239" w:author="Jan Szefler" w:date="2024-11-06T08:40:00Z" w16du:dateUtc="2024-11-06T07:40:00Z"/>
                <w:b/>
                <w:bCs/>
                <w:sz w:val="18"/>
                <w:szCs w:val="18"/>
                <w:lang w:val="pl-PL"/>
              </w:rPr>
              <w:pPrChange w:id="240" w:author="Jan Szefler" w:date="2024-11-06T08:40:00Z" w16du:dateUtc="2024-11-06T07:40:00Z">
                <w:pPr>
                  <w:spacing w:before="60" w:line="276" w:lineRule="auto"/>
                  <w:ind w:firstLine="0"/>
                  <w:jc w:val="center"/>
                </w:pPr>
              </w:pPrChange>
            </w:pPr>
            <w:del w:id="241" w:author="Jan Szefler" w:date="2024-11-06T08:40:00Z" w16du:dateUtc="2024-11-06T07:40:00Z">
              <w:r w:rsidRPr="00233788" w:rsidDel="005F2943">
                <w:rPr>
                  <w:b/>
                  <w:bCs/>
                  <w:sz w:val="18"/>
                  <w:szCs w:val="18"/>
                  <w:lang w:val="pl-PL"/>
                </w:rPr>
                <w:delText xml:space="preserve">Przywództwo przedsiębiorcze na wszystkich </w:delText>
              </w:r>
              <w:r w:rsidR="008D6CC6" w:rsidDel="005F2943">
                <w:rPr>
                  <w:b/>
                  <w:bCs/>
                  <w:sz w:val="18"/>
                  <w:szCs w:val="18"/>
                  <w:lang w:val="pl-PL"/>
                </w:rPr>
                <w:br/>
              </w:r>
              <w:r w:rsidRPr="00233788" w:rsidDel="005F2943">
                <w:rPr>
                  <w:b/>
                  <w:bCs/>
                  <w:sz w:val="18"/>
                  <w:szCs w:val="18"/>
                  <w:lang w:val="pl-PL"/>
                </w:rPr>
                <w:delText>poziomach uczelni</w:delText>
              </w:r>
            </w:del>
          </w:p>
          <w:p w14:paraId="7A2DA73E" w14:textId="3BB0B874" w:rsidR="000A51B9" w:rsidRPr="00233788" w:rsidDel="005F2943" w:rsidRDefault="000A51B9">
            <w:pPr>
              <w:rPr>
                <w:del w:id="242" w:author="Jan Szefler" w:date="2024-11-06T08:40:00Z" w16du:dateUtc="2024-11-06T07:40:00Z"/>
                <w:sz w:val="18"/>
                <w:szCs w:val="18"/>
                <w:lang w:val="pl-PL"/>
              </w:rPr>
              <w:pPrChange w:id="243" w:author="Jan Szefler" w:date="2024-11-06T08:40:00Z" w16du:dateUtc="2024-11-06T07:40:00Z">
                <w:pPr>
                  <w:pStyle w:val="ListParagraph"/>
                  <w:numPr>
                    <w:numId w:val="14"/>
                  </w:numPr>
                  <w:spacing w:before="60" w:line="276" w:lineRule="auto"/>
                  <w:ind w:left="125" w:hanging="170"/>
                </w:pPr>
              </w:pPrChange>
            </w:pPr>
            <w:del w:id="244" w:author="Jan Szefler" w:date="2024-11-06T08:40:00Z" w16du:dateUtc="2024-11-06T07:40:00Z">
              <w:r w:rsidRPr="00233788" w:rsidDel="005F2943">
                <w:rPr>
                  <w:sz w:val="18"/>
                  <w:szCs w:val="18"/>
                  <w:lang w:val="pl-PL"/>
                </w:rPr>
                <w:delText>Zdefiniowana i sformalizowana misja i strategia, która może kierować podejściem przedsiębiorczym na wszystkich poziomach instytucji szkolnictwa wyższego</w:delText>
              </w:r>
            </w:del>
          </w:p>
          <w:p w14:paraId="4475EF0F" w14:textId="0CFEB316" w:rsidR="000A51B9" w:rsidRPr="00233788" w:rsidDel="005F2943" w:rsidRDefault="000A51B9">
            <w:pPr>
              <w:rPr>
                <w:del w:id="245" w:author="Jan Szefler" w:date="2024-11-06T08:40:00Z" w16du:dateUtc="2024-11-06T07:40:00Z"/>
                <w:sz w:val="18"/>
                <w:szCs w:val="18"/>
                <w:lang w:val="pl-PL"/>
              </w:rPr>
              <w:pPrChange w:id="246" w:author="Jan Szefler" w:date="2024-11-06T08:40:00Z" w16du:dateUtc="2024-11-06T07:40:00Z">
                <w:pPr>
                  <w:pStyle w:val="ListParagraph"/>
                  <w:numPr>
                    <w:numId w:val="14"/>
                  </w:numPr>
                  <w:spacing w:before="60" w:line="276" w:lineRule="auto"/>
                  <w:ind w:left="125" w:hanging="170"/>
                </w:pPr>
              </w:pPrChange>
            </w:pPr>
            <w:del w:id="247" w:author="Jan Szefler" w:date="2024-11-06T08:40:00Z" w16du:dateUtc="2024-11-06T07:40:00Z">
              <w:r w:rsidRPr="00233788" w:rsidDel="005F2943">
                <w:rPr>
                  <w:sz w:val="18"/>
                  <w:szCs w:val="18"/>
                  <w:lang w:val="pl-PL"/>
                </w:rPr>
                <w:delText>Kluczowa rola menedżerów akademickich w przyczynianiu się do jakości i reputacji instytucji szkolnictwa wyższego oraz aktywnego uczestnictwa w zarządzaniu i podejmowaniu decyzji</w:delText>
              </w:r>
            </w:del>
          </w:p>
          <w:p w14:paraId="7B60DDE6" w14:textId="1C70E9AE" w:rsidR="000A51B9" w:rsidRPr="00233788" w:rsidDel="005F2943" w:rsidRDefault="000A51B9">
            <w:pPr>
              <w:rPr>
                <w:del w:id="248" w:author="Jan Szefler" w:date="2024-11-06T08:40:00Z" w16du:dateUtc="2024-11-06T07:40:00Z"/>
                <w:b/>
                <w:bCs/>
                <w:sz w:val="18"/>
                <w:szCs w:val="18"/>
                <w:lang w:val="pl-PL"/>
              </w:rPr>
              <w:pPrChange w:id="249" w:author="Jan Szefler" w:date="2024-11-06T08:40:00Z" w16du:dateUtc="2024-11-06T07:40:00Z">
                <w:pPr>
                  <w:pStyle w:val="ListParagraph"/>
                  <w:numPr>
                    <w:numId w:val="14"/>
                  </w:numPr>
                  <w:spacing w:before="60" w:line="276" w:lineRule="auto"/>
                  <w:ind w:left="125" w:hanging="170"/>
                </w:pPr>
              </w:pPrChange>
            </w:pPr>
            <w:del w:id="250" w:author="Jan Szefler" w:date="2024-11-06T08:40:00Z" w16du:dateUtc="2024-11-06T07:40:00Z">
              <w:r w:rsidRPr="00233788" w:rsidDel="005F2943">
                <w:rPr>
                  <w:sz w:val="18"/>
                  <w:szCs w:val="18"/>
                  <w:lang w:val="pl-PL"/>
                </w:rPr>
                <w:delText>Zwiększona autonomia i odpowiedzialność pozwalają na większą kontrolę nad zasobami i swobodę wyboru strategii inwestycyjnych. Zarządzanie szkolnictwem wyższym musi obejmować bardziej złożone i pilne decyzje biznesowe</w:delText>
              </w:r>
            </w:del>
          </w:p>
        </w:tc>
      </w:tr>
      <w:tr w:rsidR="000A51B9" w:rsidRPr="00233788" w:rsidDel="005F2943" w14:paraId="30F3E1DE" w14:textId="07E82E1F" w:rsidTr="00657F5D">
        <w:trPr>
          <w:cantSplit/>
          <w:del w:id="251" w:author="Jan Szefler" w:date="2024-11-06T08:40:00Z"/>
        </w:trPr>
        <w:tc>
          <w:tcPr>
            <w:tcW w:w="3912" w:type="dxa"/>
          </w:tcPr>
          <w:p w14:paraId="4BC74A1E" w14:textId="36743EF9" w:rsidR="000A51B9" w:rsidRPr="00233788" w:rsidDel="005F2943" w:rsidRDefault="000A51B9">
            <w:pPr>
              <w:rPr>
                <w:del w:id="252" w:author="Jan Szefler" w:date="2024-11-06T08:40:00Z" w16du:dateUtc="2024-11-06T07:40:00Z"/>
                <w:b/>
                <w:bCs/>
                <w:sz w:val="18"/>
                <w:szCs w:val="18"/>
                <w:lang w:val="pl-PL"/>
              </w:rPr>
              <w:pPrChange w:id="253" w:author="Jan Szefler" w:date="2024-11-06T08:40:00Z" w16du:dateUtc="2024-11-06T07:40:00Z">
                <w:pPr>
                  <w:keepNext/>
                  <w:spacing w:before="60" w:line="276" w:lineRule="auto"/>
                  <w:ind w:firstLine="0"/>
                  <w:jc w:val="center"/>
                </w:pPr>
              </w:pPrChange>
            </w:pPr>
            <w:del w:id="254" w:author="Jan Szefler" w:date="2024-11-06T08:40:00Z" w16du:dateUtc="2024-11-06T07:40:00Z">
              <w:r w:rsidRPr="00233788" w:rsidDel="005F2943">
                <w:rPr>
                  <w:b/>
                  <w:bCs/>
                  <w:sz w:val="18"/>
                  <w:szCs w:val="18"/>
                  <w:lang w:val="pl-PL"/>
                </w:rPr>
                <w:lastRenderedPageBreak/>
                <w:delText xml:space="preserve">Relacje z głównymi </w:delText>
              </w:r>
              <w:r w:rsidR="001A76EB" w:rsidDel="005F2943">
                <w:rPr>
                  <w:b/>
                  <w:bCs/>
                  <w:sz w:val="18"/>
                  <w:szCs w:val="18"/>
                  <w:lang w:val="pl-PL"/>
                </w:rPr>
                <w:delText>zainteresowanymi stronami</w:delText>
              </w:r>
              <w:r w:rsidRPr="00233788" w:rsidDel="005F2943">
                <w:rPr>
                  <w:b/>
                  <w:bCs/>
                  <w:sz w:val="18"/>
                  <w:szCs w:val="18"/>
                  <w:lang w:val="pl-PL"/>
                </w:rPr>
                <w:delText xml:space="preserve"> przy użyciu tradycyjnych mediów</w:delText>
              </w:r>
            </w:del>
          </w:p>
          <w:p w14:paraId="377341DB" w14:textId="40620A45" w:rsidR="000A51B9" w:rsidRPr="00233788" w:rsidDel="005F2943" w:rsidRDefault="000A51B9">
            <w:pPr>
              <w:rPr>
                <w:del w:id="255" w:author="Jan Szefler" w:date="2024-11-06T08:40:00Z" w16du:dateUtc="2024-11-06T07:40:00Z"/>
                <w:b/>
                <w:bCs/>
                <w:sz w:val="18"/>
                <w:szCs w:val="18"/>
                <w:lang w:val="pl-PL"/>
              </w:rPr>
              <w:pPrChange w:id="256" w:author="Jan Szefler" w:date="2024-11-06T08:40:00Z" w16du:dateUtc="2024-11-06T07:40:00Z">
                <w:pPr>
                  <w:pStyle w:val="ListParagraph"/>
                  <w:keepNext/>
                  <w:numPr>
                    <w:numId w:val="14"/>
                  </w:numPr>
                  <w:spacing w:before="60" w:line="276" w:lineRule="auto"/>
                  <w:ind w:left="125" w:hanging="170"/>
                </w:pPr>
              </w:pPrChange>
            </w:pPr>
            <w:del w:id="257" w:author="Jan Szefler" w:date="2024-11-06T08:40:00Z" w16du:dateUtc="2024-11-06T07:40:00Z">
              <w:r w:rsidRPr="00233788" w:rsidDel="005F2943">
                <w:rPr>
                  <w:sz w:val="18"/>
                  <w:szCs w:val="18"/>
                  <w:lang w:val="pl-PL"/>
                </w:rPr>
                <w:delText>Studenci obeznani z technologią i rozmówcy z branży a heterogeniczne kompetencje technologiczne wśród pracowników akademickich</w:delText>
              </w:r>
            </w:del>
          </w:p>
          <w:p w14:paraId="5BB24A0B" w14:textId="466E7318" w:rsidR="000A51B9" w:rsidRPr="00233788" w:rsidDel="005F2943" w:rsidRDefault="000A51B9">
            <w:pPr>
              <w:rPr>
                <w:del w:id="258" w:author="Jan Szefler" w:date="2024-11-06T08:40:00Z" w16du:dateUtc="2024-11-06T07:40:00Z"/>
                <w:sz w:val="18"/>
                <w:szCs w:val="18"/>
                <w:lang w:val="pl-PL"/>
              </w:rPr>
              <w:pPrChange w:id="259" w:author="Jan Szefler" w:date="2024-11-06T08:40:00Z" w16du:dateUtc="2024-11-06T07:40:00Z">
                <w:pPr>
                  <w:pStyle w:val="ListParagraph"/>
                  <w:keepNext/>
                  <w:numPr>
                    <w:numId w:val="14"/>
                  </w:numPr>
                  <w:spacing w:before="60" w:line="276" w:lineRule="auto"/>
                  <w:ind w:left="125" w:hanging="170"/>
                </w:pPr>
              </w:pPrChange>
            </w:pPr>
            <w:del w:id="260" w:author="Jan Szefler" w:date="2024-11-06T08:40:00Z" w16du:dateUtc="2024-11-06T07:40:00Z">
              <w:r w:rsidRPr="00233788" w:rsidDel="005F2943">
                <w:rPr>
                  <w:sz w:val="18"/>
                  <w:szCs w:val="18"/>
                  <w:lang w:val="pl-PL"/>
                </w:rPr>
                <w:delText>Korzystanie z ograniczonego zestawu rozwiązań internetowych</w:delText>
              </w:r>
            </w:del>
          </w:p>
          <w:p w14:paraId="61CF7FE1" w14:textId="05003C20" w:rsidR="000A51B9" w:rsidRPr="00233788" w:rsidDel="005F2943" w:rsidRDefault="000A51B9">
            <w:pPr>
              <w:rPr>
                <w:del w:id="261" w:author="Jan Szefler" w:date="2024-11-06T08:40:00Z" w16du:dateUtc="2024-11-06T07:40:00Z"/>
                <w:sz w:val="18"/>
                <w:szCs w:val="18"/>
                <w:lang w:val="pl-PL"/>
              </w:rPr>
              <w:pPrChange w:id="262" w:author="Jan Szefler" w:date="2024-11-06T08:40:00Z" w16du:dateUtc="2024-11-06T07:40:00Z">
                <w:pPr>
                  <w:pStyle w:val="ListParagraph"/>
                  <w:keepNext/>
                  <w:numPr>
                    <w:numId w:val="14"/>
                  </w:numPr>
                  <w:spacing w:before="60" w:line="276" w:lineRule="auto"/>
                  <w:ind w:left="125" w:hanging="170"/>
                </w:pPr>
              </w:pPrChange>
            </w:pPr>
            <w:del w:id="263" w:author="Jan Szefler" w:date="2024-11-06T08:40:00Z" w16du:dateUtc="2024-11-06T07:40:00Z">
              <w:r w:rsidRPr="00233788" w:rsidDel="005F2943">
                <w:rPr>
                  <w:sz w:val="18"/>
                  <w:szCs w:val="18"/>
                  <w:lang w:val="pl-PL"/>
                </w:rPr>
                <w:delText>Tradycyjny proces nauczania, głównie stacjonarny, i niejednorodne przyjęcie pedagogiki zorientowanej na uczestnika</w:delText>
              </w:r>
            </w:del>
          </w:p>
          <w:p w14:paraId="7069CC8D" w14:textId="6802E7A1" w:rsidR="000A51B9" w:rsidRPr="00233788" w:rsidDel="005F2943" w:rsidRDefault="000A51B9">
            <w:pPr>
              <w:rPr>
                <w:del w:id="264" w:author="Jan Szefler" w:date="2024-11-06T08:40:00Z" w16du:dateUtc="2024-11-06T07:40:00Z"/>
                <w:b/>
                <w:bCs/>
                <w:sz w:val="18"/>
                <w:szCs w:val="18"/>
                <w:lang w:val="pl-PL"/>
              </w:rPr>
              <w:pPrChange w:id="265" w:author="Jan Szefler" w:date="2024-11-06T08:40:00Z" w16du:dateUtc="2024-11-06T07:40:00Z">
                <w:pPr>
                  <w:pStyle w:val="ListParagraph"/>
                  <w:keepNext/>
                  <w:numPr>
                    <w:numId w:val="14"/>
                  </w:numPr>
                  <w:spacing w:before="60" w:line="276" w:lineRule="auto"/>
                  <w:ind w:left="125" w:hanging="170"/>
                </w:pPr>
              </w:pPrChange>
            </w:pPr>
            <w:del w:id="266" w:author="Jan Szefler" w:date="2024-11-06T08:40:00Z" w16du:dateUtc="2024-11-06T07:40:00Z">
              <w:r w:rsidRPr="00233788" w:rsidDel="005F2943">
                <w:rPr>
                  <w:sz w:val="18"/>
                  <w:szCs w:val="18"/>
                  <w:lang w:val="pl-PL"/>
                </w:rPr>
                <w:delText>Marketing usług głównie opierający się na tradycyjnych mediach i jednostronnej komunikacji (od uczelni do reszty świata)</w:delText>
              </w:r>
            </w:del>
          </w:p>
        </w:tc>
        <w:tc>
          <w:tcPr>
            <w:tcW w:w="5272" w:type="dxa"/>
          </w:tcPr>
          <w:p w14:paraId="25D93A0E" w14:textId="7C332208" w:rsidR="000A51B9" w:rsidRPr="00233788" w:rsidDel="005F2943" w:rsidRDefault="000A51B9">
            <w:pPr>
              <w:rPr>
                <w:del w:id="267" w:author="Jan Szefler" w:date="2024-11-06T08:40:00Z" w16du:dateUtc="2024-11-06T07:40:00Z"/>
                <w:b/>
                <w:bCs/>
                <w:sz w:val="18"/>
                <w:szCs w:val="18"/>
                <w:lang w:val="pl-PL"/>
              </w:rPr>
              <w:pPrChange w:id="268" w:author="Jan Szefler" w:date="2024-11-06T08:40:00Z" w16du:dateUtc="2024-11-06T07:40:00Z">
                <w:pPr>
                  <w:keepNext/>
                  <w:spacing w:before="60" w:line="276" w:lineRule="auto"/>
                  <w:ind w:firstLine="0"/>
                  <w:jc w:val="center"/>
                </w:pPr>
              </w:pPrChange>
            </w:pPr>
            <w:del w:id="269" w:author="Jan Szefler" w:date="2024-11-06T08:40:00Z" w16du:dateUtc="2024-11-06T07:40:00Z">
              <w:r w:rsidRPr="00233788" w:rsidDel="005F2943">
                <w:rPr>
                  <w:b/>
                  <w:bCs/>
                  <w:sz w:val="18"/>
                  <w:szCs w:val="18"/>
                  <w:lang w:val="pl-PL"/>
                </w:rPr>
                <w:delText xml:space="preserve">Nasilone połączenia, interakcje i współtworzenie wartości z większym gronem </w:delText>
              </w:r>
              <w:r w:rsidR="001A76EB" w:rsidDel="005F2943">
                <w:rPr>
                  <w:b/>
                  <w:bCs/>
                  <w:sz w:val="18"/>
                  <w:szCs w:val="18"/>
                  <w:lang w:val="pl-PL"/>
                </w:rPr>
                <w:delText>zainteresowanych stron</w:delText>
              </w:r>
            </w:del>
          </w:p>
          <w:p w14:paraId="1994F63E" w14:textId="2A2E3DD3" w:rsidR="000A51B9" w:rsidRPr="00233788" w:rsidDel="005F2943" w:rsidRDefault="000A51B9">
            <w:pPr>
              <w:rPr>
                <w:del w:id="270" w:author="Jan Szefler" w:date="2024-11-06T08:40:00Z" w16du:dateUtc="2024-11-06T07:40:00Z"/>
                <w:b/>
                <w:bCs/>
                <w:sz w:val="18"/>
                <w:szCs w:val="18"/>
                <w:lang w:val="pl-PL"/>
              </w:rPr>
              <w:pPrChange w:id="271" w:author="Jan Szefler" w:date="2024-11-06T08:40:00Z" w16du:dateUtc="2024-11-06T07:40:00Z">
                <w:pPr>
                  <w:pStyle w:val="ListParagraph"/>
                  <w:keepNext/>
                  <w:numPr>
                    <w:numId w:val="14"/>
                  </w:numPr>
                  <w:spacing w:before="60" w:line="276" w:lineRule="auto"/>
                  <w:ind w:left="125" w:hanging="170"/>
                </w:pPr>
              </w:pPrChange>
            </w:pPr>
            <w:del w:id="272" w:author="Jan Szefler" w:date="2024-11-06T08:40:00Z" w16du:dateUtc="2024-11-06T07:40:00Z">
              <w:r w:rsidRPr="00233788" w:rsidDel="005F2943">
                <w:rPr>
                  <w:sz w:val="18"/>
                  <w:szCs w:val="18"/>
                  <w:lang w:val="pl-PL"/>
                </w:rPr>
                <w:delText>Nauka poruszania się po nowym, zorientowanym na technologię i multimedia środowisku, w którym uczelnie wspierają pracowników akademickich w zdobywaniu niezbędnych umiejętności</w:delText>
              </w:r>
            </w:del>
          </w:p>
          <w:p w14:paraId="02B7631F" w14:textId="54DEF971" w:rsidR="000A51B9" w:rsidRPr="00233788" w:rsidDel="005F2943" w:rsidRDefault="000A51B9">
            <w:pPr>
              <w:rPr>
                <w:del w:id="273" w:author="Jan Szefler" w:date="2024-11-06T08:40:00Z" w16du:dateUtc="2024-11-06T07:40:00Z"/>
                <w:sz w:val="18"/>
                <w:szCs w:val="18"/>
                <w:lang w:val="pl-PL"/>
              </w:rPr>
              <w:pPrChange w:id="274" w:author="Jan Szefler" w:date="2024-11-06T08:40:00Z" w16du:dateUtc="2024-11-06T07:40:00Z">
                <w:pPr>
                  <w:pStyle w:val="ListParagraph"/>
                  <w:keepNext/>
                  <w:numPr>
                    <w:numId w:val="14"/>
                  </w:numPr>
                  <w:spacing w:before="60" w:line="276" w:lineRule="auto"/>
                  <w:ind w:left="125" w:hanging="170"/>
                </w:pPr>
              </w:pPrChange>
            </w:pPr>
            <w:del w:id="275" w:author="Jan Szefler" w:date="2024-11-06T08:40:00Z" w16du:dateUtc="2024-11-06T07:40:00Z">
              <w:r w:rsidRPr="00233788" w:rsidDel="005F2943">
                <w:rPr>
                  <w:sz w:val="18"/>
                  <w:szCs w:val="18"/>
                  <w:lang w:val="pl-PL"/>
                </w:rPr>
                <w:delText>Głębsza integracja sieci 2.0 i networkingu w badaniach</w:delText>
              </w:r>
            </w:del>
          </w:p>
          <w:p w14:paraId="50625163" w14:textId="154D2899" w:rsidR="000A51B9" w:rsidRPr="00233788" w:rsidDel="005F2943" w:rsidRDefault="000A51B9">
            <w:pPr>
              <w:rPr>
                <w:del w:id="276" w:author="Jan Szefler" w:date="2024-11-06T08:40:00Z" w16du:dateUtc="2024-11-06T07:40:00Z"/>
                <w:sz w:val="18"/>
                <w:szCs w:val="18"/>
                <w:lang w:val="pl-PL"/>
              </w:rPr>
              <w:pPrChange w:id="277" w:author="Jan Szefler" w:date="2024-11-06T08:40:00Z" w16du:dateUtc="2024-11-06T07:40:00Z">
                <w:pPr>
                  <w:pStyle w:val="ListParagraph"/>
                  <w:keepNext/>
                  <w:numPr>
                    <w:numId w:val="14"/>
                  </w:numPr>
                  <w:spacing w:before="60" w:line="276" w:lineRule="auto"/>
                  <w:ind w:left="125" w:hanging="170"/>
                </w:pPr>
              </w:pPrChange>
            </w:pPr>
            <w:del w:id="278" w:author="Jan Szefler" w:date="2024-11-06T08:40:00Z" w16du:dateUtc="2024-11-06T07:40:00Z">
              <w:r w:rsidRPr="00233788" w:rsidDel="005F2943">
                <w:rPr>
                  <w:sz w:val="18"/>
                  <w:szCs w:val="18"/>
                  <w:lang w:val="pl-PL"/>
                </w:rPr>
                <w:delText>Nowy projekt procesów uczenia się i infrastruktur, mający na celu wspólne uczenie się poprzez wysoce interaktywne i elastyczne metody pedagogiczne</w:delText>
              </w:r>
            </w:del>
          </w:p>
          <w:p w14:paraId="66D9147D" w14:textId="48733C96" w:rsidR="000A51B9" w:rsidRPr="00233788" w:rsidDel="005F2943" w:rsidRDefault="000A51B9">
            <w:pPr>
              <w:rPr>
                <w:del w:id="279" w:author="Jan Szefler" w:date="2024-11-06T08:40:00Z" w16du:dateUtc="2024-11-06T07:40:00Z"/>
                <w:b/>
                <w:bCs/>
                <w:sz w:val="18"/>
                <w:szCs w:val="18"/>
                <w:lang w:val="pl-PL"/>
              </w:rPr>
              <w:pPrChange w:id="280" w:author="Jan Szefler" w:date="2024-11-06T08:40:00Z" w16du:dateUtc="2024-11-06T07:40:00Z">
                <w:pPr>
                  <w:pStyle w:val="ListParagraph"/>
                  <w:keepNext/>
                  <w:numPr>
                    <w:numId w:val="14"/>
                  </w:numPr>
                  <w:spacing w:before="60" w:line="276" w:lineRule="auto"/>
                  <w:ind w:left="125" w:hanging="170"/>
                </w:pPr>
              </w:pPrChange>
            </w:pPr>
            <w:del w:id="281" w:author="Jan Szefler" w:date="2024-11-06T08:40:00Z" w16du:dateUtc="2024-11-06T07:40:00Z">
              <w:r w:rsidRPr="00233788" w:rsidDel="005F2943">
                <w:rPr>
                  <w:sz w:val="18"/>
                  <w:szCs w:val="18"/>
                  <w:lang w:val="pl-PL"/>
                </w:rPr>
                <w:delText>Dialog i komunikacja partycypacyjna, wykorzystanie nowych mediów (w szczególności sieć 2.0 i mediów społecznościowych), aby dotrzeć do różnych odbiorców usług uczelni za pomocą dostosowanych komunikatów</w:delText>
              </w:r>
            </w:del>
          </w:p>
        </w:tc>
      </w:tr>
    </w:tbl>
    <w:p w14:paraId="172CCF0D" w14:textId="1C9ECCF9" w:rsidR="000A51B9" w:rsidRPr="009811F3" w:rsidDel="005F2943" w:rsidRDefault="000A51B9">
      <w:pPr>
        <w:rPr>
          <w:del w:id="282" w:author="Jan Szefler" w:date="2024-11-06T08:40:00Z" w16du:dateUtc="2024-11-06T07:40:00Z"/>
        </w:rPr>
        <w:pPrChange w:id="283" w:author="Jan Szefler" w:date="2024-11-06T08:40:00Z" w16du:dateUtc="2024-11-06T07:40:00Z">
          <w:pPr>
            <w:pStyle w:val="rdo"/>
          </w:pPr>
        </w:pPrChange>
      </w:pPr>
      <w:del w:id="284" w:author="Jan Szefler" w:date="2024-11-06T08:40:00Z" w16du:dateUtc="2024-11-06T07:40:00Z">
        <w:r w:rsidRPr="009811F3" w:rsidDel="005F2943">
          <w:delText xml:space="preserve">Źródło: </w:delText>
        </w:r>
        <w:r w:rsidRPr="00233788" w:rsidDel="005F2943">
          <w:fldChar w:fldCharType="begin" w:fldLock="1"/>
        </w:r>
        <w:r w:rsidR="001A2624" w:rsidRPr="009811F3"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811F3" w:rsidDel="005F2943">
          <w:rPr>
            <w:noProof/>
          </w:rPr>
          <w:delText>(Pucciarelli &amp; Kaplan, 2016)</w:delText>
        </w:r>
        <w:r w:rsidRPr="00233788" w:rsidDel="005F2943">
          <w:fldChar w:fldCharType="end"/>
        </w:r>
      </w:del>
    </w:p>
    <w:p w14:paraId="2D0FF18D" w14:textId="75BAA779" w:rsidR="000A51B9" w:rsidRPr="00233788" w:rsidDel="005F2943" w:rsidRDefault="000A51B9" w:rsidP="005F2943">
      <w:pPr>
        <w:rPr>
          <w:del w:id="285" w:author="Jan Szefler" w:date="2024-11-06T08:40:00Z" w16du:dateUtc="2024-11-06T07:40:00Z"/>
        </w:rPr>
      </w:pPr>
      <w:del w:id="286" w:author="Jan Szefler" w:date="2024-11-06T08:40:00Z" w16du:dateUtc="2024-11-06T07:40:00Z">
        <w:r w:rsidRPr="00233788" w:rsidDel="005F2943">
          <w:delText xml:space="preserve">Rekomendowane kierunki zmian w strategii uczelni przestawione w </w:delText>
        </w:r>
        <w:r w:rsidR="00B23FF3" w:rsidRPr="00233788" w:rsidDel="005F2943">
          <w:delText>Tabeli</w:delText>
        </w:r>
        <w:r w:rsidR="00345BF3" w:rsidDel="005F2943">
          <w:delText> </w:delText>
        </w:r>
        <w:r w:rsidR="00B23FF3" w:rsidDel="005F2943">
          <w:delText>3</w:delText>
        </w:r>
        <w:r w:rsidRPr="00233788" w:rsidDel="005F2943">
          <w:delText xml:space="preserve"> są formą odpowiedzi na trzy sformułowane przez Pucciarellego i Kaplana </w:delText>
        </w:r>
        <w:r w:rsidR="009811F3" w:rsidDel="005F2943">
          <w:delText>postulaty</w:delText>
        </w:r>
        <w:r w:rsidRPr="00233788" w:rsidDel="005F2943">
          <w:delText xml:space="preserve"> strategiczne:</w:delText>
        </w:r>
      </w:del>
    </w:p>
    <w:p w14:paraId="57B2812B" w14:textId="6B1E0604" w:rsidR="000A51B9" w:rsidRPr="00233788" w:rsidDel="005F2943" w:rsidRDefault="000A51B9">
      <w:pPr>
        <w:rPr>
          <w:del w:id="287" w:author="Jan Szefler" w:date="2024-11-06T08:40:00Z" w16du:dateUtc="2024-11-06T07:40:00Z"/>
        </w:rPr>
        <w:pPrChange w:id="288" w:author="Jan Szefler" w:date="2024-11-06T08:40:00Z" w16du:dateUtc="2024-11-06T07:40:00Z">
          <w:pPr>
            <w:pStyle w:val="ListParagraph"/>
            <w:numPr>
              <w:numId w:val="15"/>
            </w:numPr>
            <w:spacing w:before="60" w:line="300" w:lineRule="auto"/>
            <w:ind w:left="1066" w:hanging="357"/>
          </w:pPr>
        </w:pPrChange>
      </w:pPr>
      <w:del w:id="289" w:author="Jan Szefler" w:date="2024-11-06T08:40:00Z" w16du:dateUtc="2024-11-06T07:40:00Z">
        <w:r w:rsidRPr="00233788" w:rsidDel="005F2943">
          <w:delText>wzmocnić prestiż i udział w rynku na konsolidującym się rynku edukacji wyższej,</w:delText>
        </w:r>
      </w:del>
    </w:p>
    <w:p w14:paraId="76122B61" w14:textId="6F22D140" w:rsidR="000A51B9" w:rsidRPr="00233788" w:rsidDel="005F2943" w:rsidRDefault="000A51B9">
      <w:pPr>
        <w:rPr>
          <w:del w:id="290" w:author="Jan Szefler" w:date="2024-11-06T08:40:00Z" w16du:dateUtc="2024-11-06T07:40:00Z"/>
        </w:rPr>
        <w:pPrChange w:id="291" w:author="Jan Szefler" w:date="2024-11-06T08:40:00Z" w16du:dateUtc="2024-11-06T07:40:00Z">
          <w:pPr>
            <w:pStyle w:val="ListParagraph"/>
            <w:numPr>
              <w:numId w:val="15"/>
            </w:numPr>
            <w:spacing w:before="0" w:line="300" w:lineRule="auto"/>
            <w:ind w:left="1066" w:hanging="357"/>
          </w:pPr>
        </w:pPrChange>
      </w:pPr>
      <w:del w:id="292" w:author="Jan Szefler" w:date="2024-11-06T08:40:00Z" w16du:dateUtc="2024-11-06T07:40:00Z">
        <w:r w:rsidRPr="00233788" w:rsidDel="005F2943">
          <w:delText>rozwinąć myślenie przedsiębiorcze z odpowiednimi sposobami działania (</w:delText>
        </w:r>
        <w:r w:rsidRPr="000701DE" w:rsidDel="005F2943">
          <w:rPr>
            <w:i/>
            <w:iCs/>
          </w:rPr>
          <w:delText xml:space="preserve">modus </w:delText>
        </w:r>
        <w:r w:rsidR="00754B63" w:rsidDel="005F2943">
          <w:rPr>
            <w:i/>
            <w:iCs/>
          </w:rPr>
          <w:br/>
        </w:r>
        <w:r w:rsidRPr="000701DE" w:rsidDel="005F2943">
          <w:rPr>
            <w:i/>
            <w:iCs/>
          </w:rPr>
          <w:delText>operandi</w:delText>
        </w:r>
        <w:r w:rsidRPr="00233788" w:rsidDel="005F2943">
          <w:delText>) oraz podejściem do podejmowania decyzji,</w:delText>
        </w:r>
      </w:del>
    </w:p>
    <w:p w14:paraId="3217237F" w14:textId="52491E1C" w:rsidR="000A51B9" w:rsidRPr="00233788" w:rsidRDefault="000A51B9">
      <w:pPr>
        <w:pPrChange w:id="293" w:author="Jan Szefler" w:date="2024-11-06T08:40:00Z" w16du:dateUtc="2024-11-06T07:40:00Z">
          <w:pPr>
            <w:pStyle w:val="ListParagraph"/>
            <w:numPr>
              <w:numId w:val="15"/>
            </w:numPr>
            <w:spacing w:before="0" w:line="300" w:lineRule="auto"/>
            <w:ind w:left="1066" w:hanging="357"/>
          </w:pPr>
        </w:pPrChange>
      </w:pPr>
      <w:del w:id="294" w:author="Jan Szefler" w:date="2024-11-06T08:40:00Z" w16du:dateUtc="2024-11-06T07:40:00Z">
        <w:r w:rsidRPr="00233788" w:rsidDel="005F2943">
          <w:delText xml:space="preserve">rozszerzyć powiązania i interakcje, a także współtworzenie wartości wraz z interesariuszami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w:delText>
        </w:r>
        <w:r w:rsidRPr="00233788" w:rsidDel="005F2943">
          <w:fldChar w:fldCharType="end"/>
        </w:r>
        <w:r w:rsidRPr="00233788" w:rsidDel="005F2943">
          <w:delText>.</w:delText>
        </w:r>
      </w:del>
    </w:p>
    <w:p w14:paraId="3CB99155" w14:textId="77F0601C"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FootnoteReference"/>
        </w:rPr>
        <w:footnoteReference w:id="29"/>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295" w:name="_Ref134896694"/>
      <w:bookmarkStart w:id="296" w:name="_Ref134896667"/>
      <w:bookmarkStart w:id="297" w:name="_Toc169134727"/>
      <w:r w:rsidRPr="00233788">
        <w:lastRenderedPageBreak/>
        <w:t xml:space="preserve">Tabela </w:t>
      </w:r>
      <w:fldSimple w:instr=" SEQ Tabela \* ARABIC ">
        <w:r w:rsidR="00F2350D">
          <w:rPr>
            <w:noProof/>
          </w:rPr>
          <w:t>4</w:t>
        </w:r>
      </w:fldSimple>
      <w:bookmarkEnd w:id="295"/>
      <w:r w:rsidR="00993B1A">
        <w:rPr>
          <w:noProof/>
        </w:rPr>
        <w:t>.</w:t>
      </w:r>
      <w:r w:rsidRPr="00233788">
        <w:t xml:space="preserve"> Uniwersytet przedsiębiorczy a uniwersytet odpowiedzialny społecznie</w:t>
      </w:r>
      <w:bookmarkEnd w:id="296"/>
      <w:bookmarkEnd w:id="297"/>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w:t>
      </w:r>
      <w:r w:rsidRPr="00233788">
        <w:lastRenderedPageBreak/>
        <w:t xml:space="preserve">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xml:space="preserve">. Proces ten </w:t>
      </w:r>
      <w:r w:rsidRPr="00233788">
        <w:lastRenderedPageBreak/>
        <w:t>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298" w:name="_Ref134896738"/>
      <w:bookmarkStart w:id="299" w:name="_Ref134896711"/>
      <w:bookmarkStart w:id="300" w:name="_Toc169134728"/>
      <w:r w:rsidRPr="00233788">
        <w:t xml:space="preserve">Tabela </w:t>
      </w:r>
      <w:fldSimple w:instr=" SEQ Tabela \* ARABIC ">
        <w:r w:rsidR="00F2350D">
          <w:rPr>
            <w:noProof/>
          </w:rPr>
          <w:t>5</w:t>
        </w:r>
      </w:fldSimple>
      <w:bookmarkEnd w:id="298"/>
      <w:r w:rsidR="00993B1A">
        <w:rPr>
          <w:noProof/>
        </w:rPr>
        <w:t>.</w:t>
      </w:r>
      <w:r w:rsidRPr="00233788">
        <w:t xml:space="preserve"> Strumienie finansowania wg Konstytucji dla Nauki</w:t>
      </w:r>
      <w:bookmarkEnd w:id="299"/>
      <w:bookmarkEnd w:id="300"/>
    </w:p>
    <w:tbl>
      <w:tblPr>
        <w:tblStyle w:val="TableGrid"/>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w:t>
      </w:r>
      <w:r w:rsidRPr="00233788">
        <w:lastRenderedPageBreak/>
        <w:t>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301" w:name="_Ref134899485"/>
      <w:bookmarkStart w:id="302" w:name="_Ref134899477"/>
      <w:bookmarkStart w:id="303" w:name="_Ref139740940"/>
      <w:bookmarkStart w:id="304" w:name="_Toc169134674"/>
      <w:r w:rsidRPr="00233788">
        <w:t xml:space="preserve">Rysunek </w:t>
      </w:r>
      <w:fldSimple w:instr=" SEQ Rysunek \* ARABIC ">
        <w:r w:rsidR="00F2350D">
          <w:rPr>
            <w:noProof/>
          </w:rPr>
          <w:t>3</w:t>
        </w:r>
      </w:fldSimple>
      <w:bookmarkEnd w:id="301"/>
      <w:r w:rsidR="0036301D">
        <w:rPr>
          <w:noProof/>
        </w:rPr>
        <w:t>.</w:t>
      </w:r>
      <w:r w:rsidRPr="00233788">
        <w:t xml:space="preserve"> Wpływ zmiany liczby studentów przypadających na jednego nauczyciela akademickiego na zmianę wielkości subwencji</w:t>
      </w:r>
      <w:bookmarkEnd w:id="302"/>
      <w:bookmarkEnd w:id="303"/>
      <w:bookmarkEnd w:id="30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305"/>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305"/>
      <w:r w:rsidR="001C5211">
        <w:rPr>
          <w:rStyle w:val="CommentReference"/>
          <w:rFonts w:ascii="Times New Roman" w:eastAsia="Times New Roman" w:hAnsi="Times New Roman"/>
          <w:szCs w:val="20"/>
          <w:lang w:eastAsia="pl-PL"/>
        </w:rPr>
        <w:commentReference w:id="305"/>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 xml:space="preserve">student – </w:t>
      </w:r>
      <w:proofErr w:type="spellStart"/>
      <w:r w:rsidRPr="00233788">
        <w:rPr>
          <w:i/>
          <w:iCs/>
        </w:rPr>
        <w:t>staff</w:t>
      </w:r>
      <w:proofErr w:type="spellEnd"/>
      <w:r w:rsidRPr="00233788">
        <w:rPr>
          <w:i/>
          <w:iCs/>
        </w:rPr>
        <w:t xml:space="preserve"> ratio</w:t>
      </w:r>
      <w:r w:rsidRPr="00233788">
        <w:t>),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w:t>
      </w:r>
      <w:r w:rsidRPr="00233788">
        <w:lastRenderedPageBreak/>
        <w:t xml:space="preserve">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ListParagraph"/>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ListParagraph"/>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ListParagraph"/>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ListParagraph"/>
        <w:numPr>
          <w:ilvl w:val="0"/>
          <w:numId w:val="16"/>
        </w:numPr>
        <w:ind w:left="426"/>
      </w:pPr>
      <w:r w:rsidRPr="00233788">
        <w:t>doktorancki – zależny od liczby doktorantów w szkołach doktorskich,</w:t>
      </w:r>
    </w:p>
    <w:p w14:paraId="11F4D197" w14:textId="62695565" w:rsidR="000A51B9" w:rsidRPr="00233788" w:rsidRDefault="000A51B9">
      <w:pPr>
        <w:pStyle w:val="ListParagraph"/>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w:t>
      </w:r>
      <w:r w:rsidRPr="00233788">
        <w:lastRenderedPageBreak/>
        <w:t xml:space="preserve">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Załącznik 1 – Lista głównych zmian 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306" w:name="_Ref134896787"/>
      <w:bookmarkStart w:id="307" w:name="_Ref134896759"/>
      <w:bookmarkStart w:id="308" w:name="_Toc169134729"/>
      <w:r w:rsidRPr="00233788">
        <w:t xml:space="preserve">Tabela </w:t>
      </w:r>
      <w:fldSimple w:instr=" SEQ Tabela \* ARABIC ">
        <w:r w:rsidR="00F2350D">
          <w:rPr>
            <w:noProof/>
          </w:rPr>
          <w:t>6</w:t>
        </w:r>
      </w:fldSimple>
      <w:bookmarkEnd w:id="306"/>
      <w:r w:rsidR="00993B1A">
        <w:rPr>
          <w:noProof/>
        </w:rPr>
        <w:t>.</w:t>
      </w:r>
      <w:r w:rsidRPr="00233788">
        <w:t xml:space="preserve"> Wybrane kierunki zmian pozafinansowych wprowadzanych wraz z Ustawą 2.0</w:t>
      </w:r>
      <w:bookmarkEnd w:id="307"/>
      <w:bookmarkEnd w:id="308"/>
    </w:p>
    <w:tbl>
      <w:tblPr>
        <w:tblStyle w:val="TableGrid"/>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ListParagraph"/>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ListParagraph"/>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ListParagraph"/>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w:t>
      </w:r>
      <w:r w:rsidRPr="00233788">
        <w:lastRenderedPageBreak/>
        <w:t>a</w:t>
      </w:r>
      <w:r w:rsidR="00755538">
        <w:t> </w:t>
      </w:r>
      <w:r w:rsidRPr="00233788">
        <w:t>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w:t>
      </w:r>
      <w:r w:rsidR="00D92A7F">
        <w:lastRenderedPageBreak/>
        <w:t>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Heading3"/>
      </w:pPr>
      <w:bookmarkStart w:id="309" w:name="_Ref66874449"/>
      <w:bookmarkStart w:id="310" w:name="_Toc164801001"/>
      <w:bookmarkStart w:id="311" w:name="_Toc168903265"/>
      <w:bookmarkStart w:id="312" w:name="_Toc169134073"/>
      <w:r w:rsidRPr="00233788">
        <w:t>Uwarunkowania funkcjonowania uczelni w Polsce</w:t>
      </w:r>
      <w:bookmarkEnd w:id="309"/>
      <w:bookmarkEnd w:id="310"/>
      <w:bookmarkEnd w:id="311"/>
      <w:bookmarkEnd w:id="312"/>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313" w:name="_Ref134899516"/>
      <w:bookmarkStart w:id="314" w:name="_Ref134899508"/>
      <w:bookmarkStart w:id="315" w:name="_Ref134899531"/>
      <w:bookmarkStart w:id="316" w:name="_Ref139740994"/>
      <w:bookmarkStart w:id="317" w:name="_Ref139741134"/>
      <w:bookmarkStart w:id="318" w:name="_Toc169134675"/>
      <w:r w:rsidRPr="00233788">
        <w:t xml:space="preserve">Rysunek </w:t>
      </w:r>
      <w:fldSimple w:instr=" SEQ Rysunek \* ARABIC ">
        <w:r w:rsidR="00F2350D">
          <w:rPr>
            <w:noProof/>
          </w:rPr>
          <w:t>4</w:t>
        </w:r>
      </w:fldSimple>
      <w:bookmarkEnd w:id="313"/>
      <w:r w:rsidR="0036301D">
        <w:rPr>
          <w:noProof/>
        </w:rPr>
        <w:t>.</w:t>
      </w:r>
      <w:r w:rsidRPr="00233788">
        <w:t xml:space="preserve"> Tendencje zmian na rynku edukacji wyższej w Polsce po roku 1989</w:t>
      </w:r>
      <w:bookmarkEnd w:id="314"/>
      <w:bookmarkEnd w:id="315"/>
      <w:bookmarkEnd w:id="316"/>
      <w:bookmarkEnd w:id="317"/>
      <w:bookmarkEnd w:id="318"/>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lastRenderedPageBreak/>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w:t>
      </w:r>
      <w:commentRangeStart w:id="319"/>
      <w:r w:rsidR="00BF2CD2" w:rsidRPr="00233788">
        <w:t>19</w:t>
      </w:r>
      <w:r w:rsidR="00BF2CD2">
        <w:t>–</w:t>
      </w:r>
      <w:r w:rsidR="00BF2CD2" w:rsidRPr="00233788">
        <w:t>24</w:t>
      </w:r>
      <w:commentRangeEnd w:id="319"/>
      <w:r w:rsidR="00C15C8F">
        <w:rPr>
          <w:rStyle w:val="CommentReference"/>
          <w:rFonts w:ascii="Times New Roman" w:eastAsia="Times New Roman" w:hAnsi="Times New Roman"/>
          <w:szCs w:val="20"/>
          <w:lang w:eastAsia="pl-PL"/>
        </w:rPr>
        <w:commentReference w:id="319"/>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00C15C8F">
        <w:t>,</w:t>
      </w:r>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w:t>
      </w:r>
      <w:r w:rsidRPr="00233788">
        <w:lastRenderedPageBreak/>
        <w:t>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320" w:name="_Ref134899557"/>
      <w:bookmarkStart w:id="321" w:name="_Ref134899549"/>
      <w:bookmarkStart w:id="322" w:name="_Ref139741152"/>
      <w:bookmarkStart w:id="323" w:name="_Toc169134676"/>
      <w:r w:rsidRPr="00233788">
        <w:t xml:space="preserve">Rysunek </w:t>
      </w:r>
      <w:fldSimple w:instr=" SEQ Rysunek \* ARABIC ">
        <w:r w:rsidR="00F2350D">
          <w:rPr>
            <w:noProof/>
          </w:rPr>
          <w:t>5</w:t>
        </w:r>
      </w:fldSimple>
      <w:bookmarkEnd w:id="320"/>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w:t>
      </w:r>
      <w:r w:rsidR="00C15C8F">
        <w:t>–</w:t>
      </w:r>
      <w:r w:rsidRPr="00233788">
        <w:t>2019</w:t>
      </w:r>
      <w:bookmarkEnd w:id="321"/>
      <w:bookmarkEnd w:id="322"/>
      <w:bookmarkEnd w:id="32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w:t>
      </w:r>
      <w:r w:rsidR="00BF2CD2" w:rsidRPr="00233788">
        <w:lastRenderedPageBreak/>
        <w:t xml:space="preserve">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324" w:name="_Ref134899462"/>
      <w:bookmarkStart w:id="325" w:name="_Ref134899451"/>
      <w:bookmarkStart w:id="326" w:name="_Ref134899578"/>
      <w:bookmarkStart w:id="327" w:name="_Ref139741167"/>
      <w:bookmarkStart w:id="328" w:name="_Toc169134677"/>
      <w:r w:rsidRPr="00233788">
        <w:t xml:space="preserve">Rysunek </w:t>
      </w:r>
      <w:fldSimple w:instr=" SEQ Rysunek \* ARABIC ">
        <w:r w:rsidR="00F2350D">
          <w:rPr>
            <w:noProof/>
          </w:rPr>
          <w:t>6</w:t>
        </w:r>
      </w:fldSimple>
      <w:bookmarkEnd w:id="324"/>
      <w:r w:rsidR="0036301D">
        <w:rPr>
          <w:noProof/>
        </w:rPr>
        <w:t>.</w:t>
      </w:r>
      <w:r w:rsidRPr="00233788">
        <w:t xml:space="preserve"> Liczba studentów uczelni publicznych na tle liczby studentów ogółem w latach 2002</w:t>
      </w:r>
      <w:r>
        <w:t>–</w:t>
      </w:r>
      <w:r w:rsidRPr="00233788">
        <w:t>2022*</w:t>
      </w:r>
      <w:bookmarkEnd w:id="325"/>
      <w:bookmarkEnd w:id="326"/>
      <w:bookmarkEnd w:id="327"/>
      <w:bookmarkEnd w:id="32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329" w:name="_Ref134899606"/>
      <w:bookmarkStart w:id="330" w:name="_Ref134899597"/>
      <w:bookmarkStart w:id="331" w:name="_Ref139741182"/>
      <w:bookmarkStart w:id="332" w:name="_Toc169134678"/>
      <w:r w:rsidRPr="00233788">
        <w:t xml:space="preserve">Rysunek </w:t>
      </w:r>
      <w:fldSimple w:instr=" SEQ Rysunek \* ARABIC ">
        <w:r w:rsidR="00F2350D">
          <w:rPr>
            <w:noProof/>
          </w:rPr>
          <w:t>7</w:t>
        </w:r>
      </w:fldSimple>
      <w:bookmarkEnd w:id="329"/>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330"/>
      <w:bookmarkEnd w:id="331"/>
      <w:bookmarkEnd w:id="332"/>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333" w:name="_Ref134899630"/>
      <w:bookmarkStart w:id="334" w:name="_Ref134899617"/>
      <w:bookmarkStart w:id="335" w:name="_Ref139741196"/>
      <w:bookmarkStart w:id="336" w:name="_Toc169134679"/>
      <w:r w:rsidRPr="00233788">
        <w:t xml:space="preserve">Rysunek </w:t>
      </w:r>
      <w:fldSimple w:instr=" SEQ Rysunek \* ARABIC ">
        <w:r w:rsidR="00F2350D">
          <w:rPr>
            <w:noProof/>
          </w:rPr>
          <w:t>8</w:t>
        </w:r>
      </w:fldSimple>
      <w:bookmarkEnd w:id="333"/>
      <w:r w:rsidR="0036301D">
        <w:rPr>
          <w:noProof/>
        </w:rPr>
        <w:t>.</w:t>
      </w:r>
      <w:r w:rsidRPr="00233788">
        <w:t xml:space="preserve"> Udział wydatków publicznych na szkolnictwo wyższe w PKB Polski</w:t>
      </w:r>
      <w:bookmarkEnd w:id="334"/>
      <w:bookmarkEnd w:id="335"/>
      <w:bookmarkEnd w:id="33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337" w:name="_Ref134899652"/>
      <w:bookmarkStart w:id="338" w:name="_Ref134899644"/>
      <w:bookmarkStart w:id="339" w:name="_Ref139741209"/>
      <w:bookmarkStart w:id="340" w:name="_Toc169134680"/>
      <w:r w:rsidRPr="00233788">
        <w:t xml:space="preserve">Rysunek </w:t>
      </w:r>
      <w:fldSimple w:instr=" SEQ Rysunek \* ARABIC ">
        <w:r w:rsidR="00F2350D">
          <w:rPr>
            <w:noProof/>
          </w:rPr>
          <w:t>9</w:t>
        </w:r>
      </w:fldSimple>
      <w:bookmarkEnd w:id="337"/>
      <w:r w:rsidR="0036301D">
        <w:rPr>
          <w:noProof/>
        </w:rPr>
        <w:t>.</w:t>
      </w:r>
      <w:r w:rsidRPr="00233788">
        <w:t xml:space="preserve"> Udział wyniku finansowego netto w przychodzie uczelni versus nakłady inwestycyjne uczelni publicznych w Polsce</w:t>
      </w:r>
      <w:bookmarkEnd w:id="338"/>
      <w:bookmarkEnd w:id="339"/>
      <w:bookmarkEnd w:id="34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FootnoteReference"/>
        </w:rPr>
        <w:footnoteReference w:id="30"/>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Heading2"/>
      </w:pPr>
      <w:bookmarkStart w:id="341" w:name="_Ref164514974"/>
      <w:bookmarkStart w:id="342" w:name="_Toc164801002"/>
      <w:bookmarkStart w:id="343" w:name="_Toc168903266"/>
      <w:bookmarkStart w:id="344" w:name="_Toc169134074"/>
      <w:r w:rsidRPr="00233788">
        <w:t>Specyfika zarządzania uczelniami</w:t>
      </w:r>
      <w:bookmarkEnd w:id="341"/>
      <w:bookmarkEnd w:id="342"/>
      <w:bookmarkEnd w:id="343"/>
      <w:bookmarkEnd w:id="344"/>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345" w:name="_Toc164801003"/>
      <w:bookmarkStart w:id="346" w:name="_Toc168903267"/>
      <w:bookmarkStart w:id="347" w:name="_Toc169134075"/>
      <w:r w:rsidRPr="00233788">
        <w:t>Cele organizacji uniwersyteckiej</w:t>
      </w:r>
      <w:bookmarkEnd w:id="345"/>
      <w:bookmarkEnd w:id="346"/>
      <w:bookmarkEnd w:id="347"/>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348" w:name="_Ref134899676"/>
      <w:bookmarkStart w:id="349" w:name="_Ref134899668"/>
      <w:bookmarkStart w:id="350" w:name="_Ref139741232"/>
      <w:bookmarkStart w:id="351" w:name="_Toc169134681"/>
      <w:r w:rsidRPr="00233788">
        <w:t xml:space="preserve">Rysunek </w:t>
      </w:r>
      <w:fldSimple w:instr=" SEQ Rysunek \* ARABIC ">
        <w:r w:rsidR="00F2350D">
          <w:rPr>
            <w:noProof/>
          </w:rPr>
          <w:t>10</w:t>
        </w:r>
      </w:fldSimple>
      <w:bookmarkEnd w:id="348"/>
      <w:r w:rsidR="0036301D">
        <w:rPr>
          <w:noProof/>
        </w:rPr>
        <w:t>.</w:t>
      </w:r>
      <w:r w:rsidRPr="00233788">
        <w:t xml:space="preserve"> Miejsce celów w procesie zarządzania organizacją</w:t>
      </w:r>
      <w:bookmarkEnd w:id="349"/>
      <w:bookmarkEnd w:id="350"/>
      <w:bookmarkEnd w:id="351"/>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352" w:name="_Ref134896845"/>
      <w:bookmarkStart w:id="353" w:name="_Ref134896812"/>
      <w:bookmarkStart w:id="354" w:name="_Toc169134730"/>
      <w:r w:rsidRPr="00233788">
        <w:t xml:space="preserve">Tabela </w:t>
      </w:r>
      <w:fldSimple w:instr=" SEQ Tabela \* ARABIC ">
        <w:r w:rsidR="00F2350D">
          <w:rPr>
            <w:noProof/>
          </w:rPr>
          <w:t>7</w:t>
        </w:r>
      </w:fldSimple>
      <w:bookmarkEnd w:id="352"/>
      <w:r w:rsidR="00993B1A">
        <w:rPr>
          <w:noProof/>
        </w:rPr>
        <w:t>.</w:t>
      </w:r>
      <w:r w:rsidRPr="00233788">
        <w:t xml:space="preserve"> Etapy </w:t>
      </w:r>
      <w:r>
        <w:t>zmian</w:t>
      </w:r>
      <w:r w:rsidRPr="00233788">
        <w:t xml:space="preserve"> celów uniwersytetów</w:t>
      </w:r>
      <w:bookmarkEnd w:id="353"/>
      <w:bookmarkEnd w:id="354"/>
    </w:p>
    <w:tbl>
      <w:tblPr>
        <w:tblStyle w:val="TableGrid"/>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t>zachowań</w:t>
      </w:r>
      <w:proofErr w:type="spellEnd"/>
      <w:r>
        <w:t>”</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355" w:name="_Ref134899698"/>
      <w:bookmarkStart w:id="356" w:name="_Ref134899690"/>
      <w:bookmarkStart w:id="357" w:name="_Ref134899726"/>
      <w:bookmarkStart w:id="358" w:name="_Toc169134682"/>
      <w:r>
        <w:t xml:space="preserve">Rysunek </w:t>
      </w:r>
      <w:fldSimple w:instr=" SEQ Rysunek \* ARABIC ">
        <w:r w:rsidR="00F2350D">
          <w:rPr>
            <w:noProof/>
          </w:rPr>
          <w:t>11</w:t>
        </w:r>
      </w:fldSimple>
      <w:bookmarkEnd w:id="355"/>
      <w:r w:rsidR="0036301D">
        <w:rPr>
          <w:noProof/>
        </w:rPr>
        <w:t>.</w:t>
      </w:r>
      <w:r>
        <w:t xml:space="preserve"> Klasyfikacja zasobów </w:t>
      </w:r>
      <w:r w:rsidRPr="00B21058">
        <w:t>uczelni</w:t>
      </w:r>
      <w:bookmarkEnd w:id="356"/>
      <w:bookmarkEnd w:id="357"/>
      <w:bookmarkEnd w:id="358"/>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Heading3"/>
      </w:pPr>
      <w:bookmarkStart w:id="359" w:name="_Ref67311339"/>
      <w:bookmarkStart w:id="360" w:name="_Ref67311347"/>
      <w:bookmarkStart w:id="361" w:name="_Ref67757874"/>
      <w:bookmarkStart w:id="362" w:name="_Toc164801004"/>
      <w:bookmarkStart w:id="363" w:name="_Toc168903268"/>
      <w:bookmarkStart w:id="364" w:name="_Toc169134076"/>
      <w:r w:rsidRPr="00233788">
        <w:t>Cechy szczególne uniwersyteckiej kultury organizacji</w:t>
      </w:r>
      <w:bookmarkStart w:id="365" w:name="_Ref66114796"/>
      <w:bookmarkEnd w:id="359"/>
      <w:bookmarkEnd w:id="360"/>
      <w:bookmarkEnd w:id="361"/>
      <w:bookmarkEnd w:id="362"/>
      <w:bookmarkEnd w:id="363"/>
      <w:bookmarkEnd w:id="364"/>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 xml:space="preserve">kultura to wspólnie i wzajemnie się formujące wzorce norm, wartości, praktyk, przekonań i założeń, które decydują o </w:t>
      </w:r>
      <w:proofErr w:type="spellStart"/>
      <w:r w:rsidRPr="00233788">
        <w:t>zachowaniach</w:t>
      </w:r>
      <w:proofErr w:type="spellEnd"/>
      <w:r w:rsidRPr="00233788">
        <w:t xml:space="preserve">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w:t>
      </w:r>
      <w:proofErr w:type="spellStart"/>
      <w:r w:rsidRPr="00233788">
        <w:t>zachowań</w:t>
      </w:r>
      <w:proofErr w:type="spellEnd"/>
      <w:r w:rsidRPr="00233788">
        <w:t xml:space="preserve">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w:t>
      </w:r>
      <w:proofErr w:type="spellStart"/>
      <w:r w:rsidRPr="00233788">
        <w:t>zachowań</w:t>
      </w:r>
      <w:proofErr w:type="spellEnd"/>
      <w:r w:rsidRPr="00233788">
        <w:t xml:space="preserve">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w:t>
      </w:r>
      <w:proofErr w:type="spellStart"/>
      <w:r w:rsidRPr="00233788">
        <w:t>zachowaniach</w:t>
      </w:r>
      <w:proofErr w:type="spellEnd"/>
      <w:r w:rsidRPr="00233788">
        <w:t xml:space="preserve">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366" w:name="_Ref134896895"/>
      <w:bookmarkStart w:id="367" w:name="_Ref134896859"/>
      <w:bookmarkStart w:id="368" w:name="_Toc169134731"/>
      <w:r w:rsidRPr="00993B1A">
        <w:lastRenderedPageBreak/>
        <w:t xml:space="preserve">Tabela </w:t>
      </w:r>
      <w:fldSimple w:instr=" SEQ Tabela \* ARABIC ">
        <w:r w:rsidR="00F2350D">
          <w:rPr>
            <w:noProof/>
          </w:rPr>
          <w:t>8</w:t>
        </w:r>
      </w:fldSimple>
      <w:bookmarkEnd w:id="366"/>
      <w:r w:rsidR="00993B1A" w:rsidRPr="00993B1A">
        <w:t>.</w:t>
      </w:r>
      <w:r w:rsidRPr="00993B1A">
        <w:t xml:space="preserve"> Relacje pomiędzy elementami podstawowych kultur wpływających na pracowników akademickich</w:t>
      </w:r>
      <w:bookmarkEnd w:id="367"/>
      <w:bookmarkEnd w:id="368"/>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31"/>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Heading3"/>
      </w:pPr>
      <w:bookmarkStart w:id="369" w:name="_Ref137885104"/>
      <w:bookmarkStart w:id="370" w:name="_Ref138175150"/>
      <w:bookmarkStart w:id="371" w:name="_Toc164801005"/>
      <w:bookmarkStart w:id="372" w:name="_Toc168903269"/>
      <w:bookmarkStart w:id="373" w:name="_Toc169134077"/>
      <w:r w:rsidRPr="00233788">
        <w:t>Wybrane aspekty roli prestiżu dla zarządzania uczelnią</w:t>
      </w:r>
      <w:bookmarkEnd w:id="365"/>
      <w:bookmarkEnd w:id="369"/>
      <w:bookmarkEnd w:id="370"/>
      <w:bookmarkEnd w:id="371"/>
      <w:bookmarkEnd w:id="372"/>
      <w:bookmarkEnd w:id="373"/>
    </w:p>
    <w:p w14:paraId="42F6A84F" w14:textId="0D78E3B9"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374" w:name="_Ref134899759"/>
      <w:bookmarkStart w:id="375" w:name="_Ref134899742"/>
      <w:bookmarkStart w:id="376" w:name="_Ref134899750"/>
      <w:bookmarkStart w:id="377" w:name="_Toc169134683"/>
      <w:r>
        <w:t xml:space="preserve">Rysunek </w:t>
      </w:r>
      <w:fldSimple w:instr=" SEQ Rysunek \* ARABIC ">
        <w:r w:rsidR="00F2350D">
          <w:rPr>
            <w:noProof/>
          </w:rPr>
          <w:t>12</w:t>
        </w:r>
      </w:fldSimple>
      <w:bookmarkEnd w:id="374"/>
      <w:r w:rsidR="0036301D">
        <w:rPr>
          <w:noProof/>
        </w:rPr>
        <w:t>.</w:t>
      </w:r>
      <w:r>
        <w:t xml:space="preserve"> </w:t>
      </w:r>
      <w:r w:rsidRPr="00233788">
        <w:t>Model motywacji akademickich</w:t>
      </w:r>
      <w:bookmarkEnd w:id="375"/>
      <w:bookmarkEnd w:id="376"/>
      <w:bookmarkEnd w:id="37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378" w:name="_Ref134896993"/>
      <w:bookmarkStart w:id="379" w:name="_Ref134896916"/>
      <w:bookmarkStart w:id="380" w:name="_Toc169134732"/>
      <w:r w:rsidRPr="00233788">
        <w:t xml:space="preserve">Tabela </w:t>
      </w:r>
      <w:fldSimple w:instr=" SEQ Tabela \* ARABIC ">
        <w:r w:rsidR="00F2350D">
          <w:rPr>
            <w:noProof/>
          </w:rPr>
          <w:t>9</w:t>
        </w:r>
      </w:fldSimple>
      <w:bookmarkEnd w:id="378"/>
      <w:r w:rsidR="00993B1A">
        <w:rPr>
          <w:noProof/>
        </w:rPr>
        <w:t>.</w:t>
      </w:r>
      <w:r w:rsidRPr="00233788">
        <w:t xml:space="preserve"> Podział uczelni na 5 segmentów według kategorii prestiżu</w:t>
      </w:r>
      <w:bookmarkEnd w:id="379"/>
      <w:bookmarkEnd w:id="380"/>
    </w:p>
    <w:tbl>
      <w:tblPr>
        <w:tblStyle w:val="TableGrid"/>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381" w:name="_Ref134897016"/>
      <w:bookmarkStart w:id="382" w:name="_Ref134897006"/>
      <w:bookmarkStart w:id="383" w:name="_Toc169134733"/>
      <w:r w:rsidRPr="00233788">
        <w:t xml:space="preserve">Tabela </w:t>
      </w:r>
      <w:fldSimple w:instr=" SEQ Tabela \* ARABIC ">
        <w:r w:rsidR="00F2350D">
          <w:rPr>
            <w:noProof/>
          </w:rPr>
          <w:t>10</w:t>
        </w:r>
      </w:fldSimple>
      <w:bookmarkEnd w:id="381"/>
      <w:r w:rsidR="00993B1A">
        <w:rPr>
          <w:noProof/>
        </w:rPr>
        <w:t>.</w:t>
      </w:r>
      <w:r w:rsidRPr="00233788">
        <w:t xml:space="preserve"> Udział kryteriów odnoszących się do prestiżu w ocenie rankingów </w:t>
      </w:r>
      <w:bookmarkEnd w:id="382"/>
      <w:r w:rsidR="005D3FA7">
        <w:t>uniwersytetów</w:t>
      </w:r>
      <w:bookmarkEnd w:id="383"/>
    </w:p>
    <w:tbl>
      <w:tblPr>
        <w:tblStyle w:val="TableGrid"/>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FootnoteReference"/>
              </w:rPr>
              <w:footnoteReference w:id="32"/>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FootnoteReference"/>
                <w:sz w:val="18"/>
                <w:szCs w:val="18"/>
                <w:lang w:val="pl-PL"/>
              </w:rPr>
              <w:footnoteReference w:id="33"/>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 xml:space="preserve">w roku 2019 ponownie osiągnął tę samą wartość. Warto jednak podkreślić, że od </w:t>
      </w:r>
      <w:r w:rsidR="00A443E2" w:rsidRPr="00233788">
        <w:lastRenderedPageBreak/>
        <w:t>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Heading3"/>
      </w:pPr>
      <w:bookmarkStart w:id="384" w:name="_Ref164494639"/>
      <w:bookmarkStart w:id="385" w:name="_Toc164801006"/>
      <w:bookmarkStart w:id="386" w:name="_Toc168903270"/>
      <w:bookmarkStart w:id="387" w:name="_Toc169134078"/>
      <w:r w:rsidRPr="00233788">
        <w:t>Środowisko wielu sprzecznych interesów</w:t>
      </w:r>
      <w:bookmarkEnd w:id="384"/>
      <w:bookmarkEnd w:id="385"/>
      <w:bookmarkEnd w:id="386"/>
      <w:bookmarkEnd w:id="387"/>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388" w:name="_Ref134899916"/>
      <w:bookmarkStart w:id="389" w:name="_Ref73208374"/>
      <w:bookmarkStart w:id="390" w:name="_Toc169134684"/>
      <w:r>
        <w:t xml:space="preserve">Rysunek </w:t>
      </w:r>
      <w:fldSimple w:instr=" SEQ Rysunek \* ARABIC ">
        <w:r w:rsidR="00F2350D">
          <w:rPr>
            <w:noProof/>
          </w:rPr>
          <w:t>13</w:t>
        </w:r>
      </w:fldSimple>
      <w:bookmarkEnd w:id="388"/>
      <w:r w:rsidR="0036301D">
        <w:rPr>
          <w:noProof/>
        </w:rPr>
        <w:t>.</w:t>
      </w:r>
      <w:r w:rsidR="00BA56DD">
        <w:t xml:space="preserve"> Środowisko relacji uniwersytetu</w:t>
      </w:r>
      <w:bookmarkEnd w:id="389"/>
      <w:bookmarkEnd w:id="39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10CCC5CC"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673923">
        <w:rPr>
          <w:i/>
          <w:iCs/>
        </w:rPr>
        <w:t>spin</w:t>
      </w:r>
      <w:proofErr w:type="spellEnd"/>
      <w:r w:rsidR="003C5F36" w:rsidRPr="00673923">
        <w:rPr>
          <w:i/>
          <w:iCs/>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proofErr w:type="spellStart"/>
      <w:r w:rsidRPr="00EF404F">
        <w:rPr>
          <w:i/>
          <w:iCs/>
        </w:rPr>
        <w:t>think</w:t>
      </w:r>
      <w:proofErr w:type="spellEnd"/>
      <w:r w:rsidRPr="00EF404F">
        <w:rPr>
          <w:i/>
          <w:iCs/>
        </w:rPr>
        <w:t xml:space="preserve">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391" w:name="_Ref85278252"/>
      <w:bookmarkStart w:id="392" w:name="_Ref85278236"/>
      <w:bookmarkStart w:id="393" w:name="_Toc169134734"/>
      <w:r>
        <w:t xml:space="preserve">Tabela </w:t>
      </w:r>
      <w:fldSimple w:instr=" SEQ Tabela \* ARABIC ">
        <w:r w:rsidR="00F2350D">
          <w:rPr>
            <w:noProof/>
          </w:rPr>
          <w:t>11</w:t>
        </w:r>
      </w:fldSimple>
      <w:bookmarkEnd w:id="391"/>
      <w:r w:rsidR="00993B1A">
        <w:rPr>
          <w:noProof/>
        </w:rPr>
        <w:t>.</w:t>
      </w:r>
      <w:r w:rsidR="000F0BD2">
        <w:t xml:space="preserve"> Trzy rodzaj</w:t>
      </w:r>
      <w:r w:rsidR="00EF404F">
        <w:t>e</w:t>
      </w:r>
      <w:r w:rsidR="000F0BD2">
        <w:t xml:space="preserve"> poziomów oporu wobec zmian wg </w:t>
      </w:r>
      <w:r w:rsidR="00153C9E">
        <w:t>Lozano</w:t>
      </w:r>
      <w:bookmarkEnd w:id="392"/>
      <w:bookmarkEnd w:id="393"/>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394" w:name="_Ref140344492"/>
      <w:bookmarkStart w:id="395" w:name="_Ref140344484"/>
      <w:bookmarkStart w:id="396" w:name="_Toc169134735"/>
      <w:r>
        <w:t xml:space="preserve">Tabela </w:t>
      </w:r>
      <w:fldSimple w:instr=" SEQ Tabela \* ARABIC ">
        <w:r w:rsidR="00F2350D">
          <w:rPr>
            <w:noProof/>
          </w:rPr>
          <w:t>12</w:t>
        </w:r>
      </w:fldSimple>
      <w:bookmarkEnd w:id="394"/>
      <w:r w:rsidR="00993B1A">
        <w:rPr>
          <w:noProof/>
        </w:rPr>
        <w:t>.</w:t>
      </w:r>
      <w:r>
        <w:t xml:space="preserve"> Analiza przykładowych sprzeczności interesów między różnymi grupami istotnymi dla uczelni</w:t>
      </w:r>
      <w:bookmarkEnd w:id="395"/>
      <w:bookmarkEnd w:id="396"/>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FootnoteReference"/>
              </w:rPr>
              <w:footnoteReference w:id="34"/>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 xml:space="preserve">alma </w:t>
            </w:r>
            <w:proofErr w:type="spellStart"/>
            <w:r w:rsidRPr="00BF3FBF">
              <w:rPr>
                <w:i/>
                <w:iCs/>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FootnoteReference"/>
        </w:rPr>
        <w:footnoteReference w:id="35"/>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Frederic</w:t>
      </w:r>
      <w:proofErr w:type="spellEnd"/>
      <w:r w:rsidR="00B30E1A">
        <w:t xml:space="preserve"> </w:t>
      </w:r>
      <w:proofErr w:type="spellStart"/>
      <w:r w:rsidR="00B30E1A">
        <w:t>Laloux</w:t>
      </w:r>
      <w:proofErr w:type="spellEnd"/>
      <w:r w:rsidR="00B30E1A">
        <w:t xml:space="preserve"> w swojej książce „Pracować </w:t>
      </w:r>
      <w:r w:rsidR="00050807">
        <w:t>i</w:t>
      </w:r>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w:t>
      </w:r>
      <w:proofErr w:type="spellStart"/>
      <w:r w:rsidR="00F932B7">
        <w:t>Agile</w:t>
      </w:r>
      <w:r w:rsidR="00050807">
        <w:t>’a</w:t>
      </w:r>
      <w:proofErr w:type="spellEnd"/>
      <w:r w:rsidR="00F932B7">
        <w:t xml:space="preserve"> i </w:t>
      </w:r>
      <w:proofErr w:type="spellStart"/>
      <w:r w:rsidR="00F932B7">
        <w:t>Scrum</w:t>
      </w:r>
      <w:r w:rsidR="00050807">
        <w:t>a</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Heading2"/>
      </w:pPr>
      <w:bookmarkStart w:id="397" w:name="_Ref153646064"/>
      <w:bookmarkStart w:id="398" w:name="_Toc164801007"/>
      <w:bookmarkStart w:id="399" w:name="_Toc168903271"/>
      <w:bookmarkStart w:id="400" w:name="_Toc169134079"/>
      <w:r w:rsidRPr="00233788">
        <w:t xml:space="preserve">Wybrane aspekty pomiaru jakości w kontekście </w:t>
      </w:r>
      <w:r w:rsidR="00042DAF" w:rsidRPr="00233788">
        <w:t xml:space="preserve">usług </w:t>
      </w:r>
      <w:r w:rsidRPr="00233788">
        <w:t>uczelni</w:t>
      </w:r>
      <w:bookmarkEnd w:id="397"/>
      <w:bookmarkEnd w:id="398"/>
      <w:bookmarkEnd w:id="399"/>
      <w:bookmarkEnd w:id="400"/>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w:t>
      </w:r>
      <w:proofErr w:type="spellStart"/>
      <w:r w:rsidR="00B2787D">
        <w:t>Pirsiga</w:t>
      </w:r>
      <w:proofErr w:type="spellEnd"/>
      <w:r w:rsidR="00B2787D">
        <w:t>,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401" w:name="_Ref135920762"/>
      <w:bookmarkStart w:id="402" w:name="_Ref137068131"/>
      <w:bookmarkStart w:id="403" w:name="_Ref137068196"/>
      <w:bookmarkStart w:id="404" w:name="_Toc164801008"/>
      <w:bookmarkStart w:id="405" w:name="_Toc168903272"/>
      <w:bookmarkStart w:id="406" w:name="_Toc169134080"/>
      <w:r w:rsidRPr="00233788">
        <w:t xml:space="preserve">Wybrane definicje </w:t>
      </w:r>
      <w:r w:rsidR="004C2A7C">
        <w:t xml:space="preserve">i modele </w:t>
      </w:r>
      <w:r w:rsidRPr="00233788">
        <w:t>jakości</w:t>
      </w:r>
      <w:bookmarkEnd w:id="401"/>
      <w:bookmarkEnd w:id="402"/>
      <w:bookmarkEnd w:id="403"/>
      <w:bookmarkEnd w:id="404"/>
      <w:bookmarkEnd w:id="405"/>
      <w:bookmarkEnd w:id="406"/>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36"/>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 xml:space="preserve">Nawiązując do klasycznej definicji </w:t>
      </w:r>
      <w:proofErr w:type="spellStart"/>
      <w:r w:rsidRPr="00BC4F46">
        <w:t>Kolmana</w:t>
      </w:r>
      <w:proofErr w:type="spellEnd"/>
      <w:r w:rsidR="00A0036C">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37"/>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407" w:name="_Ref92233410"/>
      <w:bookmarkStart w:id="408" w:name="_Ref134947620"/>
      <w:bookmarkStart w:id="409" w:name="_Toc169134685"/>
      <w:r>
        <w:t xml:space="preserve">Rysunek </w:t>
      </w:r>
      <w:fldSimple w:instr=" SEQ Rysunek \* ARABIC ">
        <w:r w:rsidR="00F2350D">
          <w:rPr>
            <w:noProof/>
          </w:rPr>
          <w:t>14</w:t>
        </w:r>
      </w:fldSimple>
      <w:bookmarkEnd w:id="407"/>
      <w:r w:rsidR="0036301D">
        <w:rPr>
          <w:noProof/>
        </w:rPr>
        <w:t>.</w:t>
      </w:r>
      <w:r>
        <w:t xml:space="preserve"> </w:t>
      </w:r>
      <w:r w:rsidRPr="00233788">
        <w:t xml:space="preserve">Schemat modelu jakości usług </w:t>
      </w:r>
      <w:r w:rsidRPr="00E24170">
        <w:t>SERVQUAL</w:t>
      </w:r>
      <w:bookmarkEnd w:id="408"/>
      <w:bookmarkEnd w:id="409"/>
    </w:p>
    <w:p w14:paraId="67ED412E" w14:textId="6EB2E221" w:rsidR="009A15F1" w:rsidRPr="00D95B07" w:rsidRDefault="009A15F1" w:rsidP="00266801">
      <w:pPr>
        <w:pStyle w:val="rdo"/>
        <w:rPr>
          <w:lang w:val="pl-PL"/>
        </w:rPr>
      </w:pPr>
      <w:bookmarkStart w:id="41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410"/>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411" w:name="_Ref437181610"/>
      <w:bookmarkStart w:id="412" w:name="_Ref437181606"/>
      <w:bookmarkStart w:id="413" w:name="_Toc169134736"/>
      <w:r w:rsidRPr="004430F0">
        <w:t xml:space="preserve">Tabela </w:t>
      </w:r>
      <w:fldSimple w:instr=" SEQ Tabela \* ARABIC ">
        <w:r w:rsidR="00F2350D">
          <w:rPr>
            <w:noProof/>
          </w:rPr>
          <w:t>13</w:t>
        </w:r>
      </w:fldSimple>
      <w:bookmarkEnd w:id="411"/>
      <w:r w:rsidR="00993B1A">
        <w:rPr>
          <w:noProof/>
        </w:rPr>
        <w:t>.</w:t>
      </w:r>
      <w:r w:rsidRPr="004430F0">
        <w:t xml:space="preserve"> Charakterystyka luk modelu SERVQUAL</w:t>
      </w:r>
      <w:bookmarkEnd w:id="412"/>
      <w:bookmarkEnd w:id="413"/>
    </w:p>
    <w:tbl>
      <w:tblPr>
        <w:tblStyle w:val="TableGrid"/>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414" w:name="_Ref134899982"/>
      <w:bookmarkStart w:id="415" w:name="_Ref92566503"/>
      <w:bookmarkStart w:id="416" w:name="_Toc169134686"/>
      <w:r w:rsidRPr="005324A3">
        <w:t xml:space="preserve">Rysunek </w:t>
      </w:r>
      <w:fldSimple w:instr=" SEQ Rysunek \* ARABIC ">
        <w:r w:rsidR="00F2350D">
          <w:rPr>
            <w:noProof/>
          </w:rPr>
          <w:t>15</w:t>
        </w:r>
      </w:fldSimple>
      <w:bookmarkEnd w:id="414"/>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415"/>
      <w:bookmarkEnd w:id="416"/>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417" w:name="_Ref408740081"/>
      <w:bookmarkStart w:id="418" w:name="_Ref408740101"/>
      <w:bookmarkStart w:id="41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420" w:name="_Ref92568677"/>
      <w:bookmarkStart w:id="421" w:name="_Ref92568694"/>
      <w:bookmarkStart w:id="422" w:name="_Toc169134687"/>
      <w:r w:rsidRPr="00233788">
        <w:t xml:space="preserve">Rysunek </w:t>
      </w:r>
      <w:fldSimple w:instr=" SEQ Rysunek \* ARABIC ">
        <w:r w:rsidR="00F2350D">
          <w:rPr>
            <w:noProof/>
          </w:rPr>
          <w:t>16</w:t>
        </w:r>
      </w:fldSimple>
      <w:bookmarkEnd w:id="417"/>
      <w:bookmarkEnd w:id="420"/>
      <w:r w:rsidRPr="00233788">
        <w:t>. Model postrzeganej jakości usług</w:t>
      </w:r>
      <w:bookmarkEnd w:id="418"/>
      <w:bookmarkEnd w:id="419"/>
      <w:bookmarkEnd w:id="421"/>
      <w:bookmarkEnd w:id="42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xml:space="preserve">,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423" w:name="_Ref135814398"/>
      <w:bookmarkStart w:id="424" w:name="_Ref134897167"/>
      <w:bookmarkStart w:id="425" w:name="_Toc169134737"/>
      <w:r w:rsidRPr="00AF2DE9">
        <w:t xml:space="preserve">Tabela </w:t>
      </w:r>
      <w:fldSimple w:instr=" SEQ Tabela \* ARABIC ">
        <w:r w:rsidR="00F2350D">
          <w:rPr>
            <w:noProof/>
          </w:rPr>
          <w:t>14</w:t>
        </w:r>
      </w:fldSimple>
      <w:bookmarkEnd w:id="423"/>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424"/>
      <w:bookmarkEnd w:id="425"/>
    </w:p>
    <w:tbl>
      <w:tblPr>
        <w:tblStyle w:val="TableGrid"/>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 xml:space="preserve">Jakość dostaw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426" w:name="_Ref134900076"/>
      <w:bookmarkStart w:id="427" w:name="_Ref92635501"/>
      <w:bookmarkStart w:id="428" w:name="_Toc169134688"/>
      <w:r w:rsidRPr="0050671B">
        <w:t xml:space="preserve">Rysunek </w:t>
      </w:r>
      <w:fldSimple w:instr=" SEQ Rysunek \* ARABIC ">
        <w:r w:rsidR="00F2350D">
          <w:rPr>
            <w:noProof/>
          </w:rPr>
          <w:t>17</w:t>
        </w:r>
      </w:fldSimple>
      <w:bookmarkEnd w:id="426"/>
      <w:r w:rsidR="0036301D">
        <w:rPr>
          <w:noProof/>
        </w:rPr>
        <w:t>.</w:t>
      </w:r>
      <w:r w:rsidRPr="0050671B">
        <w:t xml:space="preserve"> Zintegrowany model jakości usług 4Q</w:t>
      </w:r>
      <w:bookmarkEnd w:id="427"/>
      <w:bookmarkEnd w:id="42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429" w:name="_Ref168592302"/>
      <w:bookmarkStart w:id="430" w:name="_Ref134897207"/>
      <w:bookmarkStart w:id="431" w:name="_Toc169134738"/>
      <w:r w:rsidRPr="00BD17A9">
        <w:t xml:space="preserve">Tabela </w:t>
      </w:r>
      <w:fldSimple w:instr=" SEQ Tabela \* ARABIC ">
        <w:r w:rsidR="00F2350D">
          <w:rPr>
            <w:noProof/>
          </w:rPr>
          <w:t>15</w:t>
        </w:r>
      </w:fldSimple>
      <w:bookmarkEnd w:id="429"/>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430"/>
      <w:bookmarkEnd w:id="431"/>
      <w:proofErr w:type="spellEnd"/>
    </w:p>
    <w:tbl>
      <w:tblPr>
        <w:tblStyle w:val="TableGrid"/>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jakość postrzegana jest przez Klientów na trzech poziomach:</w:t>
      </w:r>
    </w:p>
    <w:p w14:paraId="103F4053" w14:textId="2C9C8DEA"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07A6429B"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rsidR="00CA38D7">
        <w:t>,</w:t>
      </w:r>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r w:rsidR="00CA38D7">
        <w:t>(</w:t>
      </w:r>
      <w:r w:rsidR="001B6905">
        <w:t>środowiska</w:t>
      </w:r>
      <w:r w:rsidR="00CA38D7">
        <w:t>)</w:t>
      </w:r>
      <w:r w:rsidR="001B6905">
        <w:t xml:space="preserve">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CA38D7">
        <w:rPr>
          <w:i/>
          <w:iCs/>
        </w:rPr>
        <w:t>social</w:t>
      </w:r>
      <w:proofErr w:type="spellEnd"/>
      <w:r w:rsidR="001B6905" w:rsidRPr="00CA38D7">
        <w:rPr>
          <w:i/>
          <w:iCs/>
        </w:rPr>
        <w:t xml:space="preserve"> </w:t>
      </w:r>
      <w:proofErr w:type="spellStart"/>
      <w:r w:rsidR="001B6905" w:rsidRPr="00CA38D7">
        <w:rPr>
          <w:i/>
          <w:iCs/>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r w:rsidR="00CA38D7">
        <w:t>ą</w:t>
      </w:r>
      <w:r w:rsidR="001B6905">
        <w:t xml:space="preserve"> (</w:t>
      </w:r>
      <w:proofErr w:type="spellStart"/>
      <w:r w:rsidR="001B6905" w:rsidRPr="0073511A">
        <w:rPr>
          <w:i/>
          <w:iCs/>
        </w:rPr>
        <w:t>tangibles</w:t>
      </w:r>
      <w:proofErr w:type="spellEnd"/>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badaniach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432" w:name="_Ref134900104"/>
      <w:bookmarkStart w:id="433" w:name="_Ref92656504"/>
      <w:bookmarkStart w:id="434" w:name="_Ref92656512"/>
      <w:bookmarkStart w:id="435" w:name="_Toc169134689"/>
      <w:r w:rsidRPr="005A5020">
        <w:t xml:space="preserve">Rysunek </w:t>
      </w:r>
      <w:fldSimple w:instr=" SEQ Rysunek \* ARABIC ">
        <w:r w:rsidR="00F2350D">
          <w:rPr>
            <w:noProof/>
          </w:rPr>
          <w:t>18</w:t>
        </w:r>
      </w:fldSimple>
      <w:bookmarkEnd w:id="432"/>
      <w:r w:rsidR="0036301D">
        <w:rPr>
          <w:noProof/>
        </w:rPr>
        <w:t>.</w:t>
      </w:r>
      <w:r w:rsidRPr="005A5020">
        <w:t xml:space="preserve"> Model jakości usług i satysfakcji klienta</w:t>
      </w:r>
      <w:bookmarkEnd w:id="433"/>
      <w:bookmarkEnd w:id="434"/>
      <w:bookmarkEnd w:id="43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proofErr w:type="spellStart"/>
      <w:r w:rsidR="005B4023" w:rsidRPr="005B4023">
        <w:rPr>
          <w:i/>
          <w:iCs/>
        </w:rPr>
        <w:t>get</w:t>
      </w:r>
      <w:proofErr w:type="spellEnd"/>
      <w:r w:rsidR="005B4023">
        <w:t>)</w:t>
      </w:r>
      <w:r w:rsidR="008C1069">
        <w:t xml:space="preserve"> istotna jest też ocena poświęceń </w:t>
      </w:r>
      <w:r w:rsidR="005B4023">
        <w:t>(dano</w:t>
      </w:r>
      <w:r w:rsidR="00CA38D7">
        <w:t xml:space="preserve">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436" w:name="_Ref135904401"/>
      <w:bookmarkStart w:id="437" w:name="_Ref135904397"/>
      <w:bookmarkStart w:id="438" w:name="_Toc169134690"/>
      <w:r w:rsidRPr="00DA3920">
        <w:t xml:space="preserve">Rysunek </w:t>
      </w:r>
      <w:fldSimple w:instr=" SEQ Rysunek \* ARABIC ">
        <w:r w:rsidR="00F2350D">
          <w:rPr>
            <w:noProof/>
          </w:rPr>
          <w:t>19</w:t>
        </w:r>
      </w:fldSimple>
      <w:bookmarkEnd w:id="436"/>
      <w:r w:rsidR="0036301D">
        <w:rPr>
          <w:noProof/>
        </w:rPr>
        <w:t>.</w:t>
      </w:r>
      <w:r w:rsidRPr="00DA3920">
        <w:t xml:space="preserve"> Model jakości usług z wartością dodaną</w:t>
      </w:r>
      <w:bookmarkEnd w:id="437"/>
      <w:bookmarkEnd w:id="43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w:t>
      </w:r>
      <w:proofErr w:type="spellStart"/>
      <w:r w:rsidR="00E47F12" w:rsidRPr="00E47F12">
        <w:t>Zeithaml</w:t>
      </w:r>
      <w:r w:rsidR="00392509">
        <w:t>a</w:t>
      </w:r>
      <w:proofErr w:type="spellEnd"/>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w:t>
      </w:r>
      <w:proofErr w:type="spellStart"/>
      <w:r>
        <w:t>Belash</w:t>
      </w:r>
      <w:r w:rsidR="00392509">
        <w:t>a</w:t>
      </w:r>
      <w:proofErr w:type="spellEnd"/>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Heading3"/>
      </w:pPr>
      <w:bookmarkStart w:id="439" w:name="_Ref135857644"/>
      <w:bookmarkStart w:id="440" w:name="_Ref137319715"/>
      <w:bookmarkStart w:id="441" w:name="_Toc164801009"/>
      <w:bookmarkStart w:id="442" w:name="_Toc168903273"/>
      <w:bookmarkStart w:id="443" w:name="_Toc169134081"/>
      <w:r w:rsidRPr="00233788">
        <w:lastRenderedPageBreak/>
        <w:t>Wybrane metody pomiaru jakości</w:t>
      </w:r>
      <w:bookmarkEnd w:id="439"/>
      <w:r w:rsidR="003B61B1">
        <w:t xml:space="preserve"> w kontekście usług edukacyjnych uczelni</w:t>
      </w:r>
      <w:bookmarkEnd w:id="440"/>
      <w:bookmarkEnd w:id="441"/>
      <w:bookmarkEnd w:id="442"/>
      <w:bookmarkEnd w:id="443"/>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444" w:name="_Ref437191499"/>
      <w:bookmarkStart w:id="445" w:name="_Ref134898790"/>
      <w:bookmarkStart w:id="446" w:name="_Ref134898827"/>
      <w:bookmarkStart w:id="447" w:name="_Toc169134739"/>
      <w:r w:rsidRPr="009C33D2">
        <w:t xml:space="preserve">Tabela </w:t>
      </w:r>
      <w:fldSimple w:instr=" SEQ Tabela \* ARABIC ">
        <w:r w:rsidR="00F2350D">
          <w:rPr>
            <w:noProof/>
          </w:rPr>
          <w:t>16</w:t>
        </w:r>
      </w:fldSimple>
      <w:bookmarkEnd w:id="444"/>
      <w:r w:rsidR="00993B1A">
        <w:rPr>
          <w:noProof/>
        </w:rPr>
        <w:t>.</w:t>
      </w:r>
      <w:r w:rsidRPr="009C33D2">
        <w:t xml:space="preserve"> Twierdzenia do budowy kwestionariusza badania jakości usług SERVQUAL</w:t>
      </w:r>
      <w:bookmarkEnd w:id="445"/>
      <w:bookmarkEnd w:id="446"/>
      <w:bookmarkEnd w:id="447"/>
    </w:p>
    <w:tbl>
      <w:tblPr>
        <w:tblStyle w:val="TableGrid"/>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9CA489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E75F66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15E05F17"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45AA1DE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ListParagraph"/>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448" w:name="_Ref437117390"/>
      <w:bookmarkStart w:id="449" w:name="_Ref437117376"/>
      <w:bookmarkStart w:id="450" w:name="_Toc169134740"/>
      <w:r w:rsidRPr="00BD17A9">
        <w:lastRenderedPageBreak/>
        <w:t xml:space="preserve">Tabela </w:t>
      </w:r>
      <w:fldSimple w:instr=" SEQ Tabela \* ARABIC ">
        <w:r w:rsidR="00F2350D">
          <w:rPr>
            <w:noProof/>
          </w:rPr>
          <w:t>17</w:t>
        </w:r>
      </w:fldSimple>
      <w:bookmarkEnd w:id="448"/>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449"/>
      <w:bookmarkEnd w:id="450"/>
    </w:p>
    <w:tbl>
      <w:tblPr>
        <w:tblStyle w:val="TableGrid"/>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30307E00"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w:t>
      </w:r>
      <w:proofErr w:type="spellStart"/>
      <w:r>
        <w:t>ogólnoakademickim</w:t>
      </w:r>
      <w:proofErr w:type="spellEnd"/>
      <w:r>
        <w:t xml:space="preserve">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38"/>
      </w:r>
      <w:r>
        <w:t xml:space="preserve"> jest przypisane zajęciom kształtującym umiejętności praktyczne, natomiast kierunek o profilu </w:t>
      </w:r>
      <w:proofErr w:type="spellStart"/>
      <w:r>
        <w:t>ogólnoakademickim</w:t>
      </w:r>
      <w:proofErr w:type="spellEnd"/>
      <w:r>
        <w:t xml:space="preserve">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536B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451" w:name="_Ref141468164"/>
      <w:bookmarkStart w:id="452" w:name="_Ref141468154"/>
      <w:bookmarkStart w:id="453" w:name="_Toc169134741"/>
      <w:r>
        <w:t xml:space="preserve">Tabela </w:t>
      </w:r>
      <w:fldSimple w:instr=" SEQ Tabela \* ARABIC ">
        <w:r w:rsidR="00F2350D">
          <w:rPr>
            <w:noProof/>
          </w:rPr>
          <w:t>18</w:t>
        </w:r>
      </w:fldSimple>
      <w:bookmarkEnd w:id="451"/>
      <w:r w:rsidR="00993B1A">
        <w:rPr>
          <w:noProof/>
        </w:rPr>
        <w:t>.</w:t>
      </w:r>
      <w:r>
        <w:t xml:space="preserve"> Kryteria oceny w procesie ewaluacji jakości kształcenia wyższego opracowane przez PKA</w:t>
      </w:r>
      <w:bookmarkEnd w:id="452"/>
      <w:bookmarkEnd w:id="453"/>
    </w:p>
    <w:tbl>
      <w:tblPr>
        <w:tblStyle w:val="TableGrid"/>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454" w:name="_Toc616617"/>
            <w:bookmarkStart w:id="455" w:name="_Toc623887"/>
            <w:bookmarkStart w:id="456" w:name="_Toc624208"/>
            <w:bookmarkStart w:id="457" w:name="_Toc4418968"/>
            <w:r w:rsidRPr="00E912B3">
              <w:rPr>
                <w:lang w:val="pl-PL"/>
              </w:rPr>
              <w:t>Kryterium 1. Konstrukcja programu studiów: koncepcja, cele kształcenia i efekty uczenia się</w:t>
            </w:r>
            <w:bookmarkEnd w:id="454"/>
            <w:bookmarkEnd w:id="455"/>
            <w:bookmarkEnd w:id="456"/>
            <w:bookmarkEnd w:id="457"/>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458" w:name="_Toc616618"/>
            <w:bookmarkStart w:id="459" w:name="_Toc623888"/>
            <w:bookmarkStart w:id="460" w:name="_Toc624209"/>
            <w:bookmarkStart w:id="461"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458"/>
            <w:bookmarkEnd w:id="459"/>
            <w:bookmarkEnd w:id="460"/>
            <w:bookmarkEnd w:id="461"/>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462" w:name="_Toc616619"/>
            <w:bookmarkStart w:id="463" w:name="_Toc623889"/>
            <w:bookmarkStart w:id="464" w:name="_Toc624210"/>
            <w:bookmarkStart w:id="465" w:name="_Toc4418970"/>
            <w:r w:rsidRPr="00E912B3">
              <w:rPr>
                <w:lang w:val="pl-PL"/>
              </w:rPr>
              <w:lastRenderedPageBreak/>
              <w:t>Kryterium 3. Przyjęcie na studia, weryfikacja osiągnięcia przez studentów efektów uczenia się, zaliczanie poszczególnych semestrów i lat oraz dyplomowanie</w:t>
            </w:r>
            <w:bookmarkEnd w:id="462"/>
            <w:bookmarkEnd w:id="463"/>
            <w:bookmarkEnd w:id="464"/>
            <w:bookmarkEnd w:id="465"/>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466" w:name="_Toc616620"/>
            <w:bookmarkStart w:id="467" w:name="_Toc623890"/>
            <w:bookmarkStart w:id="468" w:name="_Toc624211"/>
            <w:bookmarkStart w:id="469"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466"/>
            <w:bookmarkEnd w:id="467"/>
            <w:bookmarkEnd w:id="468"/>
            <w:bookmarkEnd w:id="469"/>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470" w:name="_Toc616621"/>
            <w:bookmarkStart w:id="471" w:name="_Toc623891"/>
            <w:bookmarkStart w:id="472" w:name="_Toc624212"/>
            <w:bookmarkStart w:id="473" w:name="_Toc4418972"/>
            <w:r w:rsidRPr="00E912B3">
              <w:rPr>
                <w:lang w:val="pl-PL"/>
              </w:rPr>
              <w:t>Kryterium 5. Infrastruktura i zasoby edukacyjne wykorzystywane w realizacji programu studiów oraz ich doskonalenie</w:t>
            </w:r>
            <w:bookmarkEnd w:id="470"/>
            <w:bookmarkEnd w:id="471"/>
            <w:bookmarkEnd w:id="472"/>
            <w:bookmarkEnd w:id="473"/>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474" w:name="_Toc616622"/>
            <w:bookmarkStart w:id="475" w:name="_Toc623892"/>
            <w:bookmarkStart w:id="476" w:name="_Toc624213"/>
            <w:bookmarkStart w:id="477" w:name="_Toc4418973"/>
            <w:r w:rsidRPr="00E912B3">
              <w:rPr>
                <w:lang w:val="pl-PL"/>
              </w:rPr>
              <w:t>Kryterium 6. Współpraca z otoczeniem społeczno-gospodarczym w konstruowaniu, realizacji i doskonaleniu programu studiów oraz jej wpływ na rozwój kierunku</w:t>
            </w:r>
            <w:bookmarkEnd w:id="474"/>
            <w:bookmarkEnd w:id="475"/>
            <w:bookmarkEnd w:id="476"/>
            <w:bookmarkEnd w:id="477"/>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478" w:name="_Toc616623"/>
            <w:bookmarkStart w:id="479" w:name="_Toc623893"/>
            <w:bookmarkStart w:id="480" w:name="_Toc624214"/>
            <w:bookmarkStart w:id="481" w:name="_Toc4418974"/>
            <w:r w:rsidRPr="00E912B3">
              <w:rPr>
                <w:lang w:val="pl-PL"/>
              </w:rPr>
              <w:t>Kryterium 7. Warunki i sposoby podnoszenia stopnia umiędzynarodowienia procesu kształcenia na kierunku</w:t>
            </w:r>
            <w:bookmarkEnd w:id="478"/>
            <w:bookmarkEnd w:id="479"/>
            <w:bookmarkEnd w:id="480"/>
            <w:bookmarkEnd w:id="481"/>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482" w:name="_Toc616624"/>
            <w:bookmarkStart w:id="483" w:name="_Toc623894"/>
            <w:bookmarkStart w:id="484" w:name="_Toc624215"/>
            <w:bookmarkStart w:id="485" w:name="_Toc4418975"/>
            <w:r w:rsidRPr="00E912B3">
              <w:rPr>
                <w:lang w:val="pl-PL"/>
              </w:rPr>
              <w:t>Kryterium 8. Wsparcie studentów w uczeniu się, rozwoju społecznym, naukowym lub zawodowym i wejściu na rynek pracy oraz rozwój i doskonalenie form wsparcia</w:t>
            </w:r>
            <w:bookmarkEnd w:id="482"/>
            <w:bookmarkEnd w:id="483"/>
            <w:bookmarkEnd w:id="484"/>
            <w:bookmarkEnd w:id="485"/>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486" w:name="_Toc616625"/>
            <w:bookmarkStart w:id="487" w:name="_Toc623895"/>
            <w:bookmarkStart w:id="488" w:name="_Toc624216"/>
            <w:bookmarkStart w:id="489" w:name="_Toc4418976"/>
            <w:r w:rsidRPr="00E912B3">
              <w:rPr>
                <w:lang w:val="pl-PL"/>
              </w:rPr>
              <w:t>Kryterium 9. Publiczny dostęp do informacji o programie studiów, warunkach jego realizacji i osiąganych rezultatach</w:t>
            </w:r>
            <w:bookmarkEnd w:id="486"/>
            <w:bookmarkEnd w:id="487"/>
            <w:bookmarkEnd w:id="488"/>
            <w:bookmarkEnd w:id="489"/>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490" w:name="_Toc616626"/>
            <w:bookmarkStart w:id="491" w:name="_Toc623896"/>
            <w:bookmarkStart w:id="492" w:name="_Toc624217"/>
            <w:bookmarkStart w:id="493" w:name="_Toc4418977"/>
            <w:r w:rsidRPr="00E912B3">
              <w:rPr>
                <w:lang w:val="pl-PL"/>
              </w:rPr>
              <w:t>Kryterium 10. Polityka jakości, projektowanie, zatwierdzanie, monitorowanie, przegląd i doskonalenie programu studiów</w:t>
            </w:r>
            <w:bookmarkEnd w:id="490"/>
            <w:bookmarkEnd w:id="491"/>
            <w:bookmarkEnd w:id="492"/>
            <w:bookmarkEnd w:id="493"/>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39"/>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r w:rsidR="004034BE">
        <w:t xml:space="preserve">roku </w:t>
      </w:r>
      <w:r w:rsidR="00887E30">
        <w:t xml:space="preserve">2003 przez </w:t>
      </w:r>
      <w:r w:rsidR="00B13DFC">
        <w:t xml:space="preserve">Fredericka F. </w:t>
      </w:r>
      <w:proofErr w:type="spellStart"/>
      <w:r w:rsidR="00B13DFC">
        <w:t>Reichhelda</w:t>
      </w:r>
      <w:proofErr w:type="spellEnd"/>
      <w:r w:rsidR="00B13DFC">
        <w:t>.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40"/>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 xml:space="preserve">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Heading3"/>
      </w:pPr>
      <w:bookmarkStart w:id="494" w:name="_Ref66053927"/>
      <w:bookmarkStart w:id="495" w:name="_Toc164801010"/>
      <w:bookmarkStart w:id="496" w:name="_Toc168903274"/>
      <w:bookmarkStart w:id="497" w:name="_Toc169134082"/>
      <w:r w:rsidRPr="00233788">
        <w:t>Rankingi jako szczególna forma pomiaru efektów usług uniwersytetu</w:t>
      </w:r>
      <w:bookmarkEnd w:id="494"/>
      <w:bookmarkEnd w:id="495"/>
      <w:bookmarkEnd w:id="496"/>
      <w:bookmarkEnd w:id="497"/>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r w:rsidR="00D22FEA">
        <w:t>,</w:t>
      </w:r>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498" w:name="_Ref134104785"/>
      <w:bookmarkStart w:id="499" w:name="_Ref134104799"/>
      <w:bookmarkStart w:id="500" w:name="_Toc169134742"/>
      <w:commentRangeStart w:id="501"/>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498"/>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499"/>
      <w:r w:rsidRPr="0053140B">
        <w:t xml:space="preserve"> </w:t>
      </w:r>
      <w:commentRangeEnd w:id="501"/>
      <w:r w:rsidR="00B95DFB">
        <w:rPr>
          <w:rStyle w:val="CommentReference"/>
          <w:rFonts w:ascii="Times New Roman" w:hAnsi="Times New Roman"/>
          <w:bCs w:val="0"/>
          <w:szCs w:val="20"/>
          <w:lang w:eastAsia="pl-PL"/>
        </w:rPr>
        <w:commentReference w:id="501"/>
      </w:r>
      <w:bookmarkEnd w:id="500"/>
    </w:p>
    <w:tbl>
      <w:tblPr>
        <w:tblStyle w:val="TableGrid"/>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FootnoteReference"/>
              </w:rPr>
              <w:footnoteReference w:id="41"/>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 xml:space="preserve">ki </w:t>
            </w:r>
            <w:proofErr w:type="spellStart"/>
            <w:r w:rsidRPr="00786D61">
              <w:rPr>
                <w:lang w:val="pl-PL"/>
              </w:rPr>
              <w:t>cytowań</w:t>
            </w:r>
            <w:proofErr w:type="spellEnd"/>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w:t>
            </w:r>
            <w:r w:rsidR="00D22FEA">
              <w:rPr>
                <w:lang w:val="pl-PL"/>
              </w:rPr>
              <w:t>o</w:t>
            </w:r>
            <w:r w:rsidR="001656CA" w:rsidRPr="00786D61">
              <w:rPr>
                <w:lang w:val="pl-PL"/>
              </w:rPr>
              <w:t>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42"/>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proofErr w:type="spellStart"/>
      <w:r w:rsidR="00D22FEA">
        <w:t>cytowań</w:t>
      </w:r>
      <w:proofErr w:type="spellEnd"/>
      <w:r w:rsidR="00D22FEA">
        <w:t xml:space="preserve">,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ListParagraph"/>
        <w:numPr>
          <w:ilvl w:val="0"/>
          <w:numId w:val="23"/>
        </w:numPr>
        <w:spacing w:before="60"/>
        <w:ind w:left="284" w:hanging="284"/>
      </w:pPr>
      <w:r>
        <w:t>Uczelnia musi dostarczyć ogólne dane liczbowe dla roku rankingowego.</w:t>
      </w:r>
    </w:p>
    <w:p w14:paraId="1DFDA44E" w14:textId="0246D531"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proofErr w:type="spellStart"/>
      <w:r w:rsidRPr="00D654E0">
        <w:t>Ranking</w:t>
      </w:r>
      <w:r w:rsidR="0070060C">
        <w:t>’</w:t>
      </w:r>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502" w:name="_Ref134122925"/>
      <w:bookmarkStart w:id="503" w:name="_Ref134122917"/>
      <w:bookmarkStart w:id="504" w:name="_Toc169134743"/>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502"/>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r w:rsidR="0070060C">
        <w:rPr>
          <w:lang w:val="en-GB"/>
        </w:rPr>
        <w:t>u</w:t>
      </w:r>
      <w:proofErr w:type="spellEnd"/>
      <w:r>
        <w:rPr>
          <w:lang w:val="en-GB"/>
        </w:rPr>
        <w:t xml:space="preserve">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503"/>
      <w:bookmarkEnd w:id="504"/>
    </w:p>
    <w:tbl>
      <w:tblPr>
        <w:tblStyle w:val="TableGrid"/>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w:t>
      </w:r>
      <w:proofErr w:type="spellStart"/>
      <w:r w:rsidR="000D44B5">
        <w:t>Award</w:t>
      </w:r>
      <w:proofErr w:type="spellEnd"/>
      <w:r w:rsidR="0070060C">
        <w:t>:</w:t>
      </w:r>
      <w:r w:rsidR="000D44B5">
        <w:t xml:space="preserve"> 20% wagi). </w:t>
      </w:r>
      <w:r w:rsidR="0070060C">
        <w:t>B</w:t>
      </w:r>
      <w:r w:rsidR="000D44B5">
        <w:t xml:space="preserve">ardzo istotnymi w ocenie uczelni są </w:t>
      </w:r>
      <w:r w:rsidR="00C51113">
        <w:t xml:space="preserve">również </w:t>
      </w:r>
      <w:r w:rsidR="000D44B5">
        <w:t xml:space="preserve">wysokie wskaźniki </w:t>
      </w:r>
      <w:proofErr w:type="spellStart"/>
      <w:r w:rsidR="000D44B5">
        <w:t>cytowań</w:t>
      </w:r>
      <w:proofErr w:type="spellEnd"/>
      <w:r w:rsidR="000D44B5">
        <w:t xml:space="preserve"> prac naukowców uczelni (</w:t>
      </w:r>
      <w:proofErr w:type="spellStart"/>
      <w:r w:rsidR="000D44B5">
        <w:t>HiCi</w:t>
      </w:r>
      <w:proofErr w:type="spellEnd"/>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w:t>
      </w:r>
      <w:proofErr w:type="spellStart"/>
      <w:r w:rsidR="00C51113">
        <w:rPr>
          <w:i/>
          <w:iCs/>
        </w:rPr>
        <w:t>full</w:t>
      </w:r>
      <w:proofErr w:type="spellEnd"/>
      <w:r w:rsidR="00C51113">
        <w:rPr>
          <w:i/>
          <w:iCs/>
        </w:rPr>
        <w:t xml:space="preserve"> </w:t>
      </w:r>
      <w:proofErr w:type="spellStart"/>
      <w:r w:rsidR="00C51113">
        <w:rPr>
          <w:i/>
          <w:iCs/>
        </w:rPr>
        <w:t>time</w:t>
      </w:r>
      <w:proofErr w:type="spellEnd"/>
      <w:r w:rsidR="00C51113">
        <w:rPr>
          <w:i/>
          <w:iCs/>
        </w:rPr>
        <w:t xml:space="preserve"> </w:t>
      </w:r>
      <w:proofErr w:type="spellStart"/>
      <w:r w:rsidR="00C51113">
        <w:rPr>
          <w:i/>
          <w:iCs/>
        </w:rPr>
        <w:t>equivalent</w:t>
      </w:r>
      <w:proofErr w:type="spellEnd"/>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505" w:name="_Ref134185794"/>
      <w:bookmarkStart w:id="506" w:name="_Ref134185787"/>
      <w:bookmarkStart w:id="507" w:name="_Toc169134744"/>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505"/>
      <w:r w:rsidR="00993B1A">
        <w:t>.</w:t>
      </w:r>
      <w:r w:rsidRPr="00DE5F64">
        <w:t xml:space="preserve"> Metodologia rankingu QS World University </w:t>
      </w:r>
      <w:proofErr w:type="spellStart"/>
      <w:r w:rsidRPr="00DE5F64">
        <w:t>Rankings</w:t>
      </w:r>
      <w:bookmarkEnd w:id="506"/>
      <w:bookmarkEnd w:id="507"/>
      <w:proofErr w:type="spellEnd"/>
    </w:p>
    <w:tbl>
      <w:tblPr>
        <w:tblStyle w:val="TableGrid"/>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FootnoteReference"/>
              </w:rPr>
              <w:footnoteReference w:id="43"/>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FootnoteReference"/>
              </w:rPr>
              <w:footnoteReference w:id="44"/>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FootnoteReference"/>
              </w:rPr>
              <w:footnoteReference w:id="45"/>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 xml:space="preserve">Ranking Web of </w:t>
      </w:r>
      <w:proofErr w:type="spellStart"/>
      <w:r w:rsidRPr="003D3669">
        <w:rPr>
          <w:i/>
          <w:iCs/>
        </w:rPr>
        <w:t>Universities</w:t>
      </w:r>
      <w:proofErr w:type="spellEnd"/>
      <w:r w:rsidR="00F77F0C" w:rsidRPr="00F77F0C">
        <w:t>,</w:t>
      </w:r>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46"/>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508" w:name="_Ref134433054"/>
      <w:bookmarkStart w:id="509" w:name="_Ref134433041"/>
      <w:bookmarkStart w:id="510" w:name="_Toc169134745"/>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508"/>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509"/>
      <w:bookmarkEnd w:id="510"/>
    </w:p>
    <w:tbl>
      <w:tblPr>
        <w:tblStyle w:val="TableGrid"/>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proofErr w:type="spellStart"/>
            <w:r w:rsidR="00CD3684" w:rsidRPr="00D51211">
              <w:rPr>
                <w:lang w:val="pl-PL"/>
              </w:rPr>
              <w:t>ba</w:t>
            </w:r>
            <w:r w:rsidR="00F22A28">
              <w:rPr>
                <w:lang w:val="pl-PL"/>
              </w:rPr>
              <w:t>c</w:t>
            </w:r>
            <w:r w:rsidR="00CD3684" w:rsidRPr="00D51211">
              <w:rPr>
                <w:lang w:val="pl-PL"/>
              </w:rPr>
              <w:t>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w:t>
      </w:r>
      <w:proofErr w:type="spellStart"/>
      <w:r w:rsidR="00C67A86">
        <w:t>bac</w:t>
      </w:r>
      <w:r w:rsidR="001A79D4">
        <w:t>k</w:t>
      </w:r>
      <w:r w:rsidR="00C67A86">
        <w:t>linków</w:t>
      </w:r>
      <w:proofErr w:type="spellEnd"/>
      <w:r w:rsidR="00C67A86">
        <w:t xml:space="preserve">, liczby </w:t>
      </w:r>
      <w:proofErr w:type="spellStart"/>
      <w:r w:rsidR="00C67A86">
        <w:t>cytowań</w:t>
      </w:r>
      <w:proofErr w:type="spellEnd"/>
      <w:r w:rsidR="00C67A86">
        <w:t xml:space="preserve">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t>
      </w:r>
      <w:proofErr w:type="spellStart"/>
      <w:r>
        <w:t>Webometrics</w:t>
      </w:r>
      <w:proofErr w:type="spellEnd"/>
      <w:r>
        <w:t>)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511" w:name="_Ref134645114"/>
      <w:bookmarkStart w:id="512" w:name="_Ref134645079"/>
      <w:bookmarkStart w:id="513"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511"/>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512"/>
      <w:bookmarkEnd w:id="513"/>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47"/>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t>
      </w:r>
      <w:proofErr w:type="spellStart"/>
      <w:r w:rsidR="004F0A18">
        <w:t>Webometrics</w:t>
      </w:r>
      <w:proofErr w:type="spellEnd"/>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t>
      </w:r>
      <w:proofErr w:type="spellStart"/>
      <w:r w:rsidR="00A40281">
        <w:t>Webometrics</w:t>
      </w:r>
      <w:proofErr w:type="spellEnd"/>
      <w:r w:rsidR="00A40281">
        <w:t>,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w:t>
      </w:r>
      <w:r w:rsidR="005337BD">
        <w:t>:</w:t>
      </w:r>
      <w:r w:rsidR="00A40281">
        <w:t xml:space="preserve"> do ok. 70%, </w:t>
      </w:r>
      <w:proofErr w:type="spellStart"/>
      <w:r w:rsidR="00A40281">
        <w:t>Webometrics</w:t>
      </w:r>
      <w:proofErr w:type="spellEnd"/>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514" w:name="_Ref134653879"/>
      <w:bookmarkStart w:id="515" w:name="_Ref134653872"/>
      <w:bookmarkStart w:id="516" w:name="_Toc169134747"/>
      <w:r>
        <w:t xml:space="preserve">Tabela </w:t>
      </w:r>
      <w:fldSimple w:instr=" SEQ Tabela \* ARABIC ">
        <w:r w:rsidR="00F2350D">
          <w:rPr>
            <w:noProof/>
          </w:rPr>
          <w:t>24</w:t>
        </w:r>
      </w:fldSimple>
      <w:bookmarkEnd w:id="514"/>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515"/>
      <w:bookmarkEnd w:id="516"/>
    </w:p>
    <w:tbl>
      <w:tblPr>
        <w:tblStyle w:val="TableGrid"/>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517"/>
      <w:r w:rsidR="00DA1B58">
        <w:t>nr 4</w:t>
      </w:r>
      <w:commentRangeEnd w:id="517"/>
      <w:r w:rsidR="00DA1B58">
        <w:rPr>
          <w:rStyle w:val="CommentReference"/>
          <w:rFonts w:ascii="Times New Roman" w:eastAsia="Times New Roman" w:hAnsi="Times New Roman"/>
          <w:szCs w:val="20"/>
          <w:lang w:eastAsia="pl-PL"/>
        </w:rPr>
        <w:commentReference w:id="517"/>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FootnoteReference"/>
        </w:rPr>
        <w:footnoteReference w:id="48"/>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518" w:name="_Ref134657767"/>
      <w:bookmarkStart w:id="519" w:name="_Ref134657759"/>
      <w:bookmarkStart w:id="520" w:name="_Toc169134748"/>
      <w:r>
        <w:lastRenderedPageBreak/>
        <w:t xml:space="preserve">Tabela </w:t>
      </w:r>
      <w:fldSimple w:instr=" SEQ Tabela \* ARABIC ">
        <w:r w:rsidR="00F2350D">
          <w:rPr>
            <w:noProof/>
          </w:rPr>
          <w:t>25</w:t>
        </w:r>
      </w:fldSimple>
      <w:bookmarkEnd w:id="518"/>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519"/>
      <w:bookmarkEnd w:id="520"/>
    </w:p>
    <w:tbl>
      <w:tblPr>
        <w:tblStyle w:val="TableGrid"/>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521" w:name="_Ref134515427"/>
      <w:bookmarkStart w:id="522" w:name="_Ref134515437"/>
      <w:bookmarkStart w:id="523" w:name="_Toc169134749"/>
      <w:commentRangeStart w:id="524"/>
      <w:r>
        <w:t xml:space="preserve">Tabela </w:t>
      </w:r>
      <w:fldSimple w:instr=" SEQ Tabela \* ARABIC ">
        <w:r w:rsidR="00F2350D">
          <w:rPr>
            <w:noProof/>
          </w:rPr>
          <w:t>26</w:t>
        </w:r>
      </w:fldSimple>
      <w:bookmarkEnd w:id="521"/>
      <w:r w:rsidR="00993B1A">
        <w:rPr>
          <w:noProof/>
        </w:rPr>
        <w:t>.</w:t>
      </w:r>
      <w:r>
        <w:t xml:space="preserve"> Metodologia Rankingu Szkół Wyższych Perspektywy 2022</w:t>
      </w:r>
      <w:bookmarkEnd w:id="522"/>
      <w:commentRangeEnd w:id="524"/>
      <w:r w:rsidR="00DB69B9">
        <w:rPr>
          <w:rStyle w:val="CommentReference"/>
          <w:rFonts w:ascii="Times New Roman" w:hAnsi="Times New Roman"/>
          <w:bCs w:val="0"/>
          <w:szCs w:val="20"/>
          <w:lang w:eastAsia="pl-PL"/>
        </w:rPr>
        <w:commentReference w:id="524"/>
      </w:r>
      <w:bookmarkEnd w:id="523"/>
    </w:p>
    <w:tbl>
      <w:tblPr>
        <w:tblStyle w:val="TableGrid"/>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FootnoteReference"/>
              </w:rPr>
              <w:footnoteReference w:id="49"/>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FootnoteReference"/>
              </w:rPr>
              <w:footnoteReference w:id="50"/>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FootnoteReference"/>
              </w:rPr>
              <w:footnoteReference w:id="51"/>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FootnoteReference"/>
              </w:rPr>
              <w:footnoteReference w:id="52"/>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 xml:space="preserve">Nadane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3C8301C0"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54EEFB5D"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w:t>
            </w:r>
            <w:r w:rsidR="001D7938">
              <w:rPr>
                <w:lang w:val="pl-PL"/>
              </w:rPr>
              <w:t>–</w:t>
            </w:r>
            <w:r w:rsidRPr="00D51211">
              <w:rPr>
                <w:lang w:val="pl-PL"/>
              </w:rPr>
              <w:t xml:space="preserve">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FootnoteReference"/>
              </w:rPr>
              <w:footnoteReference w:id="53"/>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FootnoteReference"/>
              </w:rPr>
              <w:footnoteReference w:id="54"/>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t>
      </w:r>
      <w:proofErr w:type="spellStart"/>
      <w:r w:rsidR="006A03E9">
        <w:t>Webometrics</w:t>
      </w:r>
      <w:proofErr w:type="spellEnd"/>
      <w:r w:rsidR="006A03E9">
        <w:t xml:space="preserve">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 xml:space="preserve">z rankingu </w:t>
      </w:r>
      <w:proofErr w:type="spellStart"/>
      <w:r w:rsidR="00887E37">
        <w:t>Webometrics</w:t>
      </w:r>
      <w:proofErr w:type="spellEnd"/>
      <w:r w:rsidR="00887E37">
        <w:t xml:space="preserve">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Heading2"/>
      </w:pPr>
      <w:bookmarkStart w:id="525" w:name="_Ref141469082"/>
      <w:bookmarkStart w:id="526" w:name="_Toc164801011"/>
      <w:bookmarkStart w:id="527" w:name="_Toc168903275"/>
      <w:bookmarkStart w:id="528" w:name="_Toc169134083"/>
      <w:r w:rsidRPr="00233788">
        <w:t>Zarządzanie jakością w uczelniach</w:t>
      </w:r>
      <w:bookmarkEnd w:id="525"/>
      <w:bookmarkEnd w:id="526"/>
      <w:bookmarkEnd w:id="527"/>
      <w:bookmarkEnd w:id="528"/>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529" w:name="_Ref156758230"/>
      <w:bookmarkStart w:id="530" w:name="_Ref156758320"/>
      <w:bookmarkStart w:id="531" w:name="_Toc164801012"/>
      <w:bookmarkStart w:id="532" w:name="_Toc168903276"/>
      <w:bookmarkStart w:id="533" w:name="_Toc169134084"/>
      <w:r w:rsidRPr="00233788">
        <w:t xml:space="preserve">Istniejące narzędzia wspierające zarządzanie jakością </w:t>
      </w:r>
      <w:r w:rsidR="00F32535">
        <w:t xml:space="preserve">w kontekście </w:t>
      </w:r>
      <w:r w:rsidRPr="00233788">
        <w:t>uniwersytet</w:t>
      </w:r>
      <w:r w:rsidR="00F32535">
        <w:t>ów</w:t>
      </w:r>
      <w:bookmarkEnd w:id="529"/>
      <w:bookmarkEnd w:id="530"/>
      <w:bookmarkEnd w:id="531"/>
      <w:bookmarkEnd w:id="532"/>
      <w:bookmarkEnd w:id="533"/>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55"/>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534" w:name="_Ref147562759"/>
      <w:bookmarkStart w:id="535" w:name="_Ref147562749"/>
      <w:bookmarkStart w:id="536" w:name="_Toc169134750"/>
      <w:r>
        <w:t xml:space="preserve">Tabela </w:t>
      </w:r>
      <w:fldSimple w:instr=" SEQ Tabela \* ARABIC ">
        <w:r w:rsidR="00F2350D">
          <w:rPr>
            <w:noProof/>
          </w:rPr>
          <w:t>27</w:t>
        </w:r>
      </w:fldSimple>
      <w:bookmarkEnd w:id="534"/>
      <w:r w:rsidR="00993B1A">
        <w:rPr>
          <w:noProof/>
        </w:rPr>
        <w:t>.</w:t>
      </w:r>
      <w:r>
        <w:t xml:space="preserve"> Zmiany podejścia do zarządzania jakością w ujęciu historycznym</w:t>
      </w:r>
      <w:bookmarkEnd w:id="535"/>
      <w:bookmarkEnd w:id="536"/>
    </w:p>
    <w:tbl>
      <w:tblPr>
        <w:tblStyle w:val="TableGrid"/>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537"/>
      <w:r w:rsidR="00564610">
        <w:t xml:space="preserve">TQM </w:t>
      </w:r>
      <w:commentRangeEnd w:id="537"/>
      <w:r w:rsidR="00D10BAA">
        <w:rPr>
          <w:rStyle w:val="CommentReference"/>
          <w:rFonts w:ascii="Times New Roman" w:eastAsia="Times New Roman" w:hAnsi="Times New Roman"/>
          <w:szCs w:val="20"/>
          <w:lang w:eastAsia="pl-PL"/>
        </w:rPr>
        <w:commentReference w:id="537"/>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538" w:name="_Ref147563329"/>
      <w:bookmarkStart w:id="539" w:name="_Ref147563341"/>
      <w:bookmarkStart w:id="540" w:name="_Toc169134751"/>
      <w:r>
        <w:t xml:space="preserve">Tabela </w:t>
      </w:r>
      <w:fldSimple w:instr=" SEQ Tabela \* ARABIC ">
        <w:r w:rsidR="00F2350D">
          <w:rPr>
            <w:noProof/>
          </w:rPr>
          <w:t>28</w:t>
        </w:r>
      </w:fldSimple>
      <w:bookmarkEnd w:id="538"/>
      <w:r w:rsidR="00993B1A">
        <w:rPr>
          <w:noProof/>
        </w:rPr>
        <w:t>.</w:t>
      </w:r>
      <w:r w:rsidR="002C4CC0">
        <w:rPr>
          <w:noProof/>
        </w:rPr>
        <w:t xml:space="preserve"> Elementy krytyczne wdrażania TQM w usługach uniwersyteckich, na tle usług ogółem, a zasady TQM</w:t>
      </w:r>
      <w:bookmarkEnd w:id="539"/>
      <w:bookmarkEnd w:id="540"/>
    </w:p>
    <w:tbl>
      <w:tblPr>
        <w:tblStyle w:val="TableGrid"/>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ListParagraph"/>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ListParagraph"/>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ListParagraph"/>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ListParagraph"/>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FootnoteReference"/>
        </w:rPr>
        <w:footnoteReference w:id="56"/>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57"/>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541"/>
      <w:r>
        <w:t xml:space="preserve">ISO 9001 </w:t>
      </w:r>
      <w:commentRangeEnd w:id="541"/>
      <w:r w:rsidR="00D10BAA">
        <w:rPr>
          <w:rStyle w:val="CommentReference"/>
          <w:rFonts w:ascii="Times New Roman" w:eastAsia="Times New Roman" w:hAnsi="Times New Roman"/>
          <w:szCs w:val="20"/>
          <w:lang w:eastAsia="pl-PL"/>
        </w:rPr>
        <w:commentReference w:id="541"/>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542" w:name="_Ref146984870"/>
      <w:bookmarkStart w:id="543" w:name="_Ref146984858"/>
      <w:bookmarkStart w:id="544" w:name="_Toc169134752"/>
      <w:r>
        <w:t xml:space="preserve">Tabela </w:t>
      </w:r>
      <w:fldSimple w:instr=" SEQ Tabela \* ARABIC ">
        <w:r w:rsidR="00F2350D">
          <w:rPr>
            <w:noProof/>
          </w:rPr>
          <w:t>29</w:t>
        </w:r>
      </w:fldSimple>
      <w:bookmarkEnd w:id="542"/>
      <w:r w:rsidR="00993B1A">
        <w:rPr>
          <w:noProof/>
        </w:rPr>
        <w:t>.</w:t>
      </w:r>
      <w:r>
        <w:t xml:space="preserve"> Rozdziały normy ISO 9001 w kontekście etapów cyklu </w:t>
      </w:r>
      <w:proofErr w:type="spellStart"/>
      <w:r>
        <w:t>Deminga</w:t>
      </w:r>
      <w:proofErr w:type="spellEnd"/>
      <w:r>
        <w:t xml:space="preserve"> (PDCA)</w:t>
      </w:r>
      <w:bookmarkEnd w:id="543"/>
      <w:bookmarkEnd w:id="544"/>
    </w:p>
    <w:tbl>
      <w:tblPr>
        <w:tblStyle w:val="TableGrid"/>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545" w:name="_Ref148784306"/>
      <w:bookmarkStart w:id="546" w:name="_Ref148784299"/>
      <w:bookmarkStart w:id="547" w:name="_Toc169134753"/>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545"/>
      <w:r w:rsidR="00993B1A">
        <w:t>.</w:t>
      </w:r>
      <w:r w:rsidRPr="00BA4CC3">
        <w:t xml:space="preserve"> Zasady QMS (ISO 9001) i EOMS (ISO 21001)</w:t>
      </w:r>
      <w:bookmarkEnd w:id="546"/>
      <w:bookmarkEnd w:id="547"/>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548"/>
      <w:r w:rsidR="00B47C64">
        <w:t>Lean</w:t>
      </w:r>
      <w:commentRangeEnd w:id="548"/>
      <w:r w:rsidR="00D10BAA">
        <w:rPr>
          <w:rStyle w:val="CommentReference"/>
          <w:rFonts w:ascii="Times New Roman" w:eastAsia="Times New Roman" w:hAnsi="Times New Roman"/>
          <w:szCs w:val="20"/>
          <w:lang w:eastAsia="pl-PL"/>
        </w:rPr>
        <w:commentReference w:id="548"/>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549" w:name="_Ref145605627"/>
      <w:bookmarkStart w:id="550" w:name="_Ref145605621"/>
      <w:bookmarkStart w:id="551" w:name="_Toc169134754"/>
      <w:r>
        <w:t xml:space="preserve">Tabela </w:t>
      </w:r>
      <w:fldSimple w:instr=" SEQ Tabela \* ARABIC ">
        <w:r w:rsidR="00F2350D">
          <w:rPr>
            <w:noProof/>
          </w:rPr>
          <w:t>31</w:t>
        </w:r>
      </w:fldSimple>
      <w:bookmarkEnd w:id="549"/>
      <w:r w:rsidR="00993B1A">
        <w:rPr>
          <w:noProof/>
        </w:rPr>
        <w:t>.</w:t>
      </w:r>
      <w:r>
        <w:t xml:space="preserve"> Kwadranty Lean do analizy czynności w zakresie wartości dodanej i konieczności wykonywania</w:t>
      </w:r>
      <w:bookmarkEnd w:id="550"/>
      <w:bookmarkEnd w:id="551"/>
    </w:p>
    <w:tbl>
      <w:tblPr>
        <w:tblStyle w:val="TableGrid"/>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ListParagraph"/>
        <w:numPr>
          <w:ilvl w:val="0"/>
          <w:numId w:val="31"/>
        </w:numPr>
        <w:spacing w:before="0" w:line="300" w:lineRule="auto"/>
        <w:ind w:left="1066" w:hanging="357"/>
        <w:contextualSpacing w:val="0"/>
      </w:pPr>
      <w:r>
        <w:t>Nadprodukcja</w:t>
      </w:r>
    </w:p>
    <w:p w14:paraId="3F52D7D6" w14:textId="7C4532E1" w:rsidR="00E77AB2" w:rsidRDefault="00E77AB2">
      <w:pPr>
        <w:pStyle w:val="ListParagraph"/>
        <w:numPr>
          <w:ilvl w:val="0"/>
          <w:numId w:val="31"/>
        </w:numPr>
        <w:spacing w:before="0" w:line="300" w:lineRule="auto"/>
        <w:ind w:left="1066" w:hanging="357"/>
        <w:contextualSpacing w:val="0"/>
      </w:pPr>
      <w:r>
        <w:t>Defekty</w:t>
      </w:r>
    </w:p>
    <w:p w14:paraId="2CDF538B" w14:textId="071E2A25" w:rsidR="00E77AB2" w:rsidRDefault="00E77AB2">
      <w:pPr>
        <w:pStyle w:val="ListParagraph"/>
        <w:numPr>
          <w:ilvl w:val="0"/>
          <w:numId w:val="31"/>
        </w:numPr>
        <w:spacing w:before="0" w:line="300" w:lineRule="auto"/>
        <w:ind w:left="1066" w:hanging="357"/>
        <w:contextualSpacing w:val="0"/>
      </w:pPr>
      <w:r>
        <w:t>Zbędne zapasy</w:t>
      </w:r>
    </w:p>
    <w:p w14:paraId="587BE01E" w14:textId="0992DDB2" w:rsidR="00E77AB2" w:rsidRDefault="00E77AB2">
      <w:pPr>
        <w:pStyle w:val="ListParagraph"/>
        <w:numPr>
          <w:ilvl w:val="0"/>
          <w:numId w:val="31"/>
        </w:numPr>
        <w:spacing w:before="0" w:line="300" w:lineRule="auto"/>
        <w:ind w:left="1066" w:hanging="357"/>
        <w:contextualSpacing w:val="0"/>
      </w:pPr>
      <w:r>
        <w:t>Niewłaściwe procesy</w:t>
      </w:r>
    </w:p>
    <w:p w14:paraId="26FB8606" w14:textId="77D2874C" w:rsidR="00E77AB2" w:rsidRDefault="00E77AB2">
      <w:pPr>
        <w:pStyle w:val="ListParagraph"/>
        <w:numPr>
          <w:ilvl w:val="0"/>
          <w:numId w:val="31"/>
        </w:numPr>
        <w:spacing w:before="0" w:line="300" w:lineRule="auto"/>
        <w:ind w:left="1066" w:hanging="357"/>
        <w:contextualSpacing w:val="0"/>
      </w:pPr>
      <w:r>
        <w:t>Nadmierny transport</w:t>
      </w:r>
    </w:p>
    <w:p w14:paraId="4EB8C920" w14:textId="3B2EC40D" w:rsidR="00E77AB2" w:rsidRDefault="00E77AB2">
      <w:pPr>
        <w:pStyle w:val="ListParagraph"/>
        <w:numPr>
          <w:ilvl w:val="0"/>
          <w:numId w:val="31"/>
        </w:numPr>
        <w:spacing w:before="0" w:line="300" w:lineRule="auto"/>
        <w:ind w:left="1066" w:hanging="357"/>
        <w:contextualSpacing w:val="0"/>
      </w:pPr>
      <w:r>
        <w:t>Oczekiwanie</w:t>
      </w:r>
    </w:p>
    <w:p w14:paraId="5E167063" w14:textId="18F1FDA6" w:rsidR="00E77AB2" w:rsidRDefault="00E77AB2">
      <w:pPr>
        <w:pStyle w:val="ListParagraph"/>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552"/>
      <w:proofErr w:type="spellStart"/>
      <w:r w:rsidR="00507B7C">
        <w:t>SixSigma</w:t>
      </w:r>
      <w:commentRangeEnd w:id="552"/>
      <w:proofErr w:type="spellEnd"/>
      <w:r w:rsidR="00543F91">
        <w:rPr>
          <w:rStyle w:val="CommentReference"/>
          <w:rFonts w:ascii="Times New Roman" w:eastAsia="Times New Roman" w:hAnsi="Times New Roman"/>
          <w:szCs w:val="20"/>
          <w:lang w:eastAsia="pl-PL"/>
        </w:rPr>
        <w:commentReference w:id="552"/>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ListParagraph"/>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ListParagraph"/>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ListParagraph"/>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ListParagraph"/>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ListParagraph"/>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FootnoteReference"/>
        </w:rPr>
        <w:footnoteReference w:id="58"/>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553"/>
      <w:r>
        <w:t>Lean</w:t>
      </w:r>
      <w:r w:rsidR="00DE6181">
        <w:t>,</w:t>
      </w:r>
      <w:r>
        <w:t xml:space="preserve"> jak i </w:t>
      </w:r>
      <w:proofErr w:type="spellStart"/>
      <w:r>
        <w:t>SixSigma</w:t>
      </w:r>
      <w:proofErr w:type="spellEnd"/>
      <w:r>
        <w:t xml:space="preserve"> </w:t>
      </w:r>
      <w:commentRangeEnd w:id="553"/>
      <w:r w:rsidR="00543F91">
        <w:rPr>
          <w:rStyle w:val="CommentReference"/>
          <w:rFonts w:ascii="Times New Roman" w:eastAsia="Times New Roman" w:hAnsi="Times New Roman"/>
          <w:szCs w:val="20"/>
          <w:lang w:eastAsia="pl-PL"/>
        </w:rPr>
        <w:commentReference w:id="553"/>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3CD94F4A" w:rsidR="00651CC0" w:rsidRDefault="00651CC0" w:rsidP="00651CC0">
      <w:pPr>
        <w:pStyle w:val="Tytutabeli"/>
      </w:pPr>
      <w:bookmarkStart w:id="554" w:name="_Ref147652600"/>
      <w:bookmarkStart w:id="555" w:name="_Ref147652592"/>
      <w:bookmarkStart w:id="556" w:name="_Toc169134755"/>
      <w:r>
        <w:t xml:space="preserve">Tabela </w:t>
      </w:r>
      <w:fldSimple w:instr=" SEQ Tabela \* ARABIC ">
        <w:r w:rsidR="00F2350D">
          <w:rPr>
            <w:noProof/>
          </w:rPr>
          <w:t>32</w:t>
        </w:r>
      </w:fldSimple>
      <w:bookmarkEnd w:id="554"/>
      <w:r w:rsidR="00993B1A">
        <w:rPr>
          <w:noProof/>
        </w:rPr>
        <w:t>.</w:t>
      </w:r>
      <w:r>
        <w:t xml:space="preserve"> Dlaczego Lean i </w:t>
      </w:r>
      <w:proofErr w:type="spellStart"/>
      <w:r>
        <w:t>SixSigma</w:t>
      </w:r>
      <w:proofErr w:type="spellEnd"/>
      <w:r>
        <w:t xml:space="preserve"> skutecznie wzajemnie się wspierają</w:t>
      </w:r>
      <w:bookmarkEnd w:id="555"/>
      <w:r w:rsidR="004C09C1">
        <w:t>?</w:t>
      </w:r>
      <w:bookmarkEnd w:id="556"/>
    </w:p>
    <w:tbl>
      <w:tblPr>
        <w:tblStyle w:val="TableGrid"/>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557" w:name="_Ref147655300"/>
      <w:bookmarkStart w:id="558" w:name="_Ref147655294"/>
      <w:bookmarkStart w:id="559" w:name="_Toc169134756"/>
      <w:r>
        <w:t xml:space="preserve">Tabela </w:t>
      </w:r>
      <w:fldSimple w:instr=" SEQ Tabela \* ARABIC ">
        <w:r w:rsidR="00F2350D">
          <w:rPr>
            <w:noProof/>
          </w:rPr>
          <w:t>33</w:t>
        </w:r>
      </w:fldSimple>
      <w:bookmarkEnd w:id="557"/>
      <w:r w:rsidR="00B84102">
        <w:rPr>
          <w:noProof/>
        </w:rPr>
        <w:t>.</w:t>
      </w:r>
      <w:r>
        <w:t xml:space="preserve"> Wybrane narzędzia i techniki Lean </w:t>
      </w:r>
      <w:proofErr w:type="spellStart"/>
      <w:r>
        <w:t>SixSigma</w:t>
      </w:r>
      <w:bookmarkEnd w:id="558"/>
      <w:bookmarkEnd w:id="559"/>
      <w:proofErr w:type="spellEnd"/>
    </w:p>
    <w:tbl>
      <w:tblPr>
        <w:tblStyle w:val="TableGrid"/>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560" w:name="_Ref148731299"/>
      <w:bookmarkStart w:id="561" w:name="_Ref148731288"/>
      <w:bookmarkStart w:id="562" w:name="_Toc169134757"/>
      <w:r>
        <w:t xml:space="preserve">Tabela </w:t>
      </w:r>
      <w:fldSimple w:instr=" SEQ Tabela \* ARABIC ">
        <w:r w:rsidR="00F2350D">
          <w:rPr>
            <w:noProof/>
          </w:rPr>
          <w:t>34</w:t>
        </w:r>
      </w:fldSimple>
      <w:bookmarkEnd w:id="560"/>
      <w:r w:rsidR="00B84102">
        <w:rPr>
          <w:noProof/>
        </w:rPr>
        <w:t>.</w:t>
      </w:r>
      <w:r>
        <w:t xml:space="preserve"> Marno</w:t>
      </w:r>
      <w:r w:rsidR="0023080C">
        <w:t>t</w:t>
      </w:r>
      <w:r>
        <w:t>r</w:t>
      </w:r>
      <w:r w:rsidR="0023080C">
        <w:t>aw</w:t>
      </w:r>
      <w:r>
        <w:t>stwa (</w:t>
      </w:r>
      <w:proofErr w:type="spellStart"/>
      <w:r>
        <w:t>muda</w:t>
      </w:r>
      <w:proofErr w:type="spellEnd"/>
      <w:r>
        <w:t>) w kontekście uczelni</w:t>
      </w:r>
      <w:bookmarkEnd w:id="561"/>
      <w:bookmarkEnd w:id="562"/>
    </w:p>
    <w:tbl>
      <w:tblPr>
        <w:tblStyle w:val="TableGridLight"/>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563"/>
      <w:r>
        <w:t xml:space="preserve">CAF </w:t>
      </w:r>
      <w:commentRangeEnd w:id="563"/>
      <w:r w:rsidR="00D10BAA">
        <w:rPr>
          <w:rStyle w:val="CommentReference"/>
          <w:rFonts w:ascii="Times New Roman" w:eastAsia="Times New Roman" w:hAnsi="Times New Roman"/>
          <w:szCs w:val="20"/>
          <w:lang w:eastAsia="pl-PL"/>
        </w:rPr>
        <w:commentReference w:id="563"/>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564" w:name="_Ref148993802"/>
      <w:bookmarkStart w:id="565" w:name="_Ref148993793"/>
      <w:bookmarkStart w:id="566" w:name="_Toc169134691"/>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564"/>
      <w:r w:rsidR="0036301D">
        <w:t>.</w:t>
      </w:r>
      <w:r w:rsidRPr="00D04521">
        <w:t xml:space="preserve"> </w:t>
      </w:r>
      <w:r w:rsidR="006113D7" w:rsidRPr="00D04521">
        <w:t>Diagram m</w:t>
      </w:r>
      <w:r w:rsidRPr="00D04521">
        <w:t>odel</w:t>
      </w:r>
      <w:r w:rsidR="006113D7" w:rsidRPr="00D04521">
        <w:t>u</w:t>
      </w:r>
      <w:r w:rsidRPr="00D04521">
        <w:t xml:space="preserve"> CAF</w:t>
      </w:r>
      <w:bookmarkEnd w:id="565"/>
      <w:bookmarkEnd w:id="566"/>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567" w:name="_Ref148994689"/>
      <w:bookmarkStart w:id="568" w:name="_Ref148994681"/>
      <w:bookmarkStart w:id="569" w:name="_Toc169134758"/>
      <w:r>
        <w:t xml:space="preserve">Tabela </w:t>
      </w:r>
      <w:fldSimple w:instr=" SEQ Tabela \* ARABIC ">
        <w:r w:rsidR="00F2350D">
          <w:rPr>
            <w:noProof/>
          </w:rPr>
          <w:t>35</w:t>
        </w:r>
      </w:fldSimple>
      <w:bookmarkEnd w:id="567"/>
      <w:r w:rsidR="00B84102">
        <w:rPr>
          <w:noProof/>
        </w:rPr>
        <w:t>.</w:t>
      </w:r>
      <w:r>
        <w:t xml:space="preserve"> </w:t>
      </w:r>
      <w:commentRangeStart w:id="570"/>
      <w:proofErr w:type="spellStart"/>
      <w:r>
        <w:t>Subkryteria</w:t>
      </w:r>
      <w:proofErr w:type="spellEnd"/>
      <w:r>
        <w:t xml:space="preserve"> modelu CAF</w:t>
      </w:r>
      <w:bookmarkEnd w:id="568"/>
      <w:commentRangeEnd w:id="570"/>
      <w:r w:rsidR="00220D69">
        <w:rPr>
          <w:rStyle w:val="CommentReference"/>
          <w:rFonts w:ascii="Times New Roman" w:hAnsi="Times New Roman"/>
          <w:bCs w:val="0"/>
          <w:szCs w:val="20"/>
          <w:lang w:eastAsia="pl-PL"/>
        </w:rPr>
        <w:commentReference w:id="570"/>
      </w:r>
      <w:bookmarkEnd w:id="569"/>
    </w:p>
    <w:tbl>
      <w:tblPr>
        <w:tblStyle w:val="TableGrid"/>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571"/>
      <w:proofErr w:type="spellStart"/>
      <w:r>
        <w:t>QualHE</w:t>
      </w:r>
      <w:commentRangeEnd w:id="571"/>
      <w:proofErr w:type="spellEnd"/>
      <w:r w:rsidR="00D10BAA">
        <w:rPr>
          <w:rStyle w:val="CommentReference"/>
          <w:rFonts w:ascii="Times New Roman" w:eastAsia="Times New Roman" w:hAnsi="Times New Roman"/>
          <w:szCs w:val="20"/>
          <w:lang w:eastAsia="pl-PL"/>
        </w:rPr>
        <w:commentReference w:id="571"/>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572" w:name="_Ref149115856"/>
      <w:bookmarkStart w:id="573" w:name="_Ref149115818"/>
      <w:bookmarkStart w:id="574" w:name="_Toc169134692"/>
      <w:r>
        <w:t xml:space="preserve">Rysunek </w:t>
      </w:r>
      <w:fldSimple w:instr=" SEQ Rysunek \* ARABIC ">
        <w:r w:rsidR="00F2350D">
          <w:rPr>
            <w:noProof/>
          </w:rPr>
          <w:t>21</w:t>
        </w:r>
      </w:fldSimple>
      <w:bookmarkEnd w:id="572"/>
      <w:r w:rsidR="0036301D">
        <w:rPr>
          <w:noProof/>
        </w:rPr>
        <w:t>.</w:t>
      </w:r>
      <w:r>
        <w:t xml:space="preserve"> Diagram modelu systemu zarządzania jakością </w:t>
      </w:r>
      <w:proofErr w:type="spellStart"/>
      <w:r>
        <w:t>QualHE</w:t>
      </w:r>
      <w:bookmarkEnd w:id="573"/>
      <w:bookmarkEnd w:id="574"/>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Heading3"/>
      </w:pPr>
      <w:bookmarkStart w:id="575" w:name="_Ref147563104"/>
      <w:bookmarkStart w:id="576" w:name="_Toc164801013"/>
      <w:bookmarkStart w:id="577" w:name="_Toc168903277"/>
      <w:bookmarkStart w:id="578" w:name="_Toc169134085"/>
      <w:r w:rsidRPr="00233788">
        <w:t>Uwarunkowania zarządzania jakością uczelni w Polsce</w:t>
      </w:r>
      <w:bookmarkEnd w:id="575"/>
      <w:bookmarkEnd w:id="576"/>
      <w:bookmarkEnd w:id="577"/>
      <w:bookmarkEnd w:id="578"/>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59"/>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Quote"/>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579" w:name="_Ref149339467"/>
      <w:bookmarkStart w:id="580" w:name="_Ref149339460"/>
      <w:bookmarkStart w:id="581" w:name="_Toc169134759"/>
      <w:r>
        <w:t xml:space="preserve">Tabela </w:t>
      </w:r>
      <w:fldSimple w:instr=" SEQ Tabela \* ARABIC ">
        <w:r w:rsidR="00F2350D">
          <w:rPr>
            <w:noProof/>
          </w:rPr>
          <w:t>36</w:t>
        </w:r>
      </w:fldSimple>
      <w:bookmarkEnd w:id="579"/>
      <w:r w:rsidR="00B84102">
        <w:rPr>
          <w:noProof/>
        </w:rPr>
        <w:t>.</w:t>
      </w:r>
      <w:r>
        <w:t xml:space="preserve"> Liczba wystąpień określenia jakość w różnych kontekstach w ustawie Prawo o szkolnictwie wyższym i</w:t>
      </w:r>
      <w:r w:rsidR="00F8079C">
        <w:t> </w:t>
      </w:r>
      <w:r>
        <w:t>nauce z dnia 20 lipca 2018</w:t>
      </w:r>
      <w:bookmarkEnd w:id="580"/>
      <w:bookmarkEnd w:id="581"/>
    </w:p>
    <w:tbl>
      <w:tblPr>
        <w:tblStyle w:val="TableGrid"/>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FootnoteReference"/>
              </w:rPr>
              <w:footnoteReference w:id="60"/>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582" w:name="_Ref149820724"/>
      <w:bookmarkStart w:id="583" w:name="_Ref149820717"/>
      <w:bookmarkStart w:id="584" w:name="_Toc169134760"/>
      <w:r>
        <w:t xml:space="preserve">Tabela </w:t>
      </w:r>
      <w:fldSimple w:instr=" SEQ Tabela \* ARABIC ">
        <w:r w:rsidR="00F2350D">
          <w:rPr>
            <w:noProof/>
          </w:rPr>
          <w:t>37</w:t>
        </w:r>
      </w:fldSimple>
      <w:bookmarkEnd w:id="582"/>
      <w:r w:rsidR="00B84102">
        <w:rPr>
          <w:noProof/>
        </w:rPr>
        <w:t>.</w:t>
      </w:r>
      <w:r>
        <w:t xml:space="preserve"> Podsumowanie wniosków z badań wśród grup interesariuszy polskich uczelni przeprowadzonych w ramach projektu NCN OP</w:t>
      </w:r>
      <w:r w:rsidR="00A25E48">
        <w:t>U</w:t>
      </w:r>
      <w:r>
        <w:t>S 4 nr 2012/07/B/HS4/02929</w:t>
      </w:r>
      <w:bookmarkEnd w:id="583"/>
      <w:bookmarkEnd w:id="584"/>
    </w:p>
    <w:tbl>
      <w:tblPr>
        <w:tblStyle w:val="TableGrid"/>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ListParagraph"/>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ListParagraph"/>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ListParagraph"/>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FootnoteReference"/>
        </w:rPr>
        <w:footnoteReference w:id="61"/>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585" w:name="_Ref148730046"/>
      <w:bookmarkStart w:id="586" w:name="_Ref148730035"/>
      <w:bookmarkStart w:id="587" w:name="_Toc169134761"/>
      <w:r w:rsidRPr="00D60445">
        <w:t xml:space="preserve">Tabela </w:t>
      </w:r>
      <w:fldSimple w:instr=" SEQ Tabela \* ARABIC ">
        <w:r w:rsidR="00F2350D">
          <w:rPr>
            <w:noProof/>
          </w:rPr>
          <w:t>38</w:t>
        </w:r>
      </w:fldSimple>
      <w:bookmarkEnd w:id="585"/>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586"/>
      <w:bookmarkEnd w:id="587"/>
    </w:p>
    <w:tbl>
      <w:tblPr>
        <w:tblStyle w:val="TableGrid"/>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588" w:name="_Ref150164293"/>
      <w:bookmarkStart w:id="589" w:name="_Ref150164286"/>
      <w:bookmarkStart w:id="590" w:name="_Toc169134762"/>
      <w:r>
        <w:t xml:space="preserve">Tabela </w:t>
      </w:r>
      <w:fldSimple w:instr=" SEQ Tabela \* ARABIC ">
        <w:r w:rsidR="00F2350D">
          <w:rPr>
            <w:noProof/>
          </w:rPr>
          <w:t>39</w:t>
        </w:r>
      </w:fldSimple>
      <w:bookmarkEnd w:id="588"/>
      <w:r w:rsidR="00B84102">
        <w:rPr>
          <w:noProof/>
        </w:rPr>
        <w:t>.</w:t>
      </w:r>
      <w:r>
        <w:t xml:space="preserve"> Bariery i ograniczenia dla wprowadzania na </w:t>
      </w:r>
      <w:r w:rsidR="00310E21">
        <w:t xml:space="preserve">polskich </w:t>
      </w:r>
      <w:r>
        <w:t>uczelni</w:t>
      </w:r>
      <w:r w:rsidR="00310E21">
        <w:t>ach</w:t>
      </w:r>
      <w:r>
        <w:t xml:space="preserve"> nowoczesnych SZJ</w:t>
      </w:r>
      <w:bookmarkEnd w:id="589"/>
      <w:bookmarkEnd w:id="590"/>
    </w:p>
    <w:tbl>
      <w:tblPr>
        <w:tblStyle w:val="TableGrid"/>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591" w:name="_Ref150171647"/>
      <w:bookmarkStart w:id="592" w:name="_Ref150171640"/>
      <w:bookmarkStart w:id="593" w:name="_Toc169134763"/>
      <w:r>
        <w:lastRenderedPageBreak/>
        <w:t xml:space="preserve">Tabela </w:t>
      </w:r>
      <w:fldSimple w:instr=" SEQ Tabela \* ARABIC ">
        <w:r w:rsidR="00F2350D">
          <w:rPr>
            <w:noProof/>
          </w:rPr>
          <w:t>40</w:t>
        </w:r>
      </w:fldSimple>
      <w:bookmarkEnd w:id="591"/>
      <w:r w:rsidR="00B84102">
        <w:rPr>
          <w:noProof/>
        </w:rPr>
        <w:t>.</w:t>
      </w:r>
      <w:r>
        <w:t xml:space="preserve"> Typologia kultur jakości w odniesieniu do uczelni</w:t>
      </w:r>
      <w:bookmarkEnd w:id="592"/>
      <w:bookmarkEnd w:id="593"/>
    </w:p>
    <w:tbl>
      <w:tblPr>
        <w:tblStyle w:val="TableGrid"/>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FootnoteReference"/>
              </w:rPr>
              <w:footnoteReference w:id="62"/>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594" w:name="_Ref150259086"/>
      <w:bookmarkStart w:id="595" w:name="_Ref150259080"/>
      <w:bookmarkStart w:id="596" w:name="_Toc169134764"/>
      <w:r>
        <w:t xml:space="preserve">Tabela </w:t>
      </w:r>
      <w:fldSimple w:instr=" SEQ Tabela \* ARABIC ">
        <w:r w:rsidR="00F2350D">
          <w:rPr>
            <w:noProof/>
          </w:rPr>
          <w:t>41</w:t>
        </w:r>
      </w:fldSimple>
      <w:bookmarkEnd w:id="594"/>
      <w:r w:rsidR="00B84102">
        <w:rPr>
          <w:noProof/>
        </w:rPr>
        <w:t>.</w:t>
      </w:r>
      <w:r>
        <w:t xml:space="preserve"> Rodzaje kultury jakości ze względu na stopień zaangażowania kierownictwa i pracowników</w:t>
      </w:r>
      <w:bookmarkEnd w:id="595"/>
      <w:bookmarkEnd w:id="596"/>
    </w:p>
    <w:tbl>
      <w:tblPr>
        <w:tblStyle w:val="TableGrid"/>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597" w:name="_Ref150262438"/>
      <w:bookmarkStart w:id="598" w:name="_Ref150262431"/>
      <w:bookmarkStart w:id="599" w:name="_Toc169134765"/>
      <w:r>
        <w:lastRenderedPageBreak/>
        <w:t xml:space="preserve">Tabela </w:t>
      </w:r>
      <w:fldSimple w:instr=" SEQ Tabela \* ARABIC ">
        <w:r w:rsidR="00F2350D">
          <w:rPr>
            <w:noProof/>
          </w:rPr>
          <w:t>42</w:t>
        </w:r>
      </w:fldSimple>
      <w:bookmarkEnd w:id="597"/>
      <w:r w:rsidR="00B84102">
        <w:rPr>
          <w:noProof/>
        </w:rPr>
        <w:t>.</w:t>
      </w:r>
      <w:r>
        <w:t xml:space="preserve"> Obszary analizy dojrzałości kultury jakości</w:t>
      </w:r>
      <w:bookmarkEnd w:id="598"/>
      <w:bookmarkEnd w:id="599"/>
    </w:p>
    <w:tbl>
      <w:tblPr>
        <w:tblStyle w:val="TableGrid"/>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 xml:space="preserve">Zaufanie wynikające z wiedzy i predykcji </w:t>
            </w:r>
            <w:proofErr w:type="spellStart"/>
            <w:r>
              <w:rPr>
                <w:lang w:val="pl-PL"/>
              </w:rPr>
              <w:t>zachowań</w:t>
            </w:r>
            <w:proofErr w:type="spellEnd"/>
            <w:r>
              <w:rPr>
                <w:lang w:val="pl-PL"/>
              </w:rPr>
              <w:t xml:space="preserve">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Heading3"/>
      </w:pPr>
      <w:bookmarkStart w:id="600" w:name="_Ref164499695"/>
      <w:bookmarkStart w:id="601" w:name="_Toc164801014"/>
      <w:bookmarkStart w:id="602" w:name="_Toc168903278"/>
      <w:bookmarkStart w:id="603" w:name="_Toc169134086"/>
      <w:r w:rsidRPr="00BC203F">
        <w:t>Rola kierownictwa uczelni w zarządzaniu jakością</w:t>
      </w:r>
      <w:bookmarkStart w:id="604" w:name="_Ref135921390"/>
      <w:bookmarkEnd w:id="600"/>
      <w:bookmarkEnd w:id="601"/>
      <w:bookmarkEnd w:id="602"/>
      <w:bookmarkEnd w:id="603"/>
    </w:p>
    <w:p w14:paraId="2BD58968" w14:textId="22D46958"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605" w:name="_Ref150513592"/>
      <w:bookmarkStart w:id="606" w:name="_Ref150513579"/>
      <w:bookmarkStart w:id="607" w:name="_Toc169134766"/>
      <w:r>
        <w:t xml:space="preserve">Tabela </w:t>
      </w:r>
      <w:fldSimple w:instr=" SEQ Tabela \* ARABIC ">
        <w:r w:rsidR="00F2350D">
          <w:rPr>
            <w:noProof/>
          </w:rPr>
          <w:t>43</w:t>
        </w:r>
      </w:fldSimple>
      <w:bookmarkEnd w:id="605"/>
      <w:r w:rsidR="00B84102">
        <w:rPr>
          <w:noProof/>
        </w:rPr>
        <w:t>.</w:t>
      </w:r>
      <w:r>
        <w:t xml:space="preserve"> Rola przywództwa w różnych metodologiach (filozofiach) kompleksowego zarządzania jakością</w:t>
      </w:r>
      <w:bookmarkEnd w:id="606"/>
      <w:bookmarkEnd w:id="607"/>
    </w:p>
    <w:tbl>
      <w:tblPr>
        <w:tblStyle w:val="TableGrid"/>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63"/>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w:t>
      </w:r>
      <w:proofErr w:type="spellStart"/>
      <w:r w:rsidR="002C6CC4">
        <w:t>zachowań</w:t>
      </w:r>
      <w:proofErr w:type="spellEnd"/>
      <w:r w:rsidR="002C6CC4">
        <w:t xml:space="preserve">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xml:space="preserve">, ale po krótkiej analizie nie trudno zauważyć, że wnioski są na tyle ogólne, że mogą mieć zastosowanie do </w:t>
      </w:r>
      <w:proofErr w:type="spellStart"/>
      <w:r w:rsidR="00E02729">
        <w:t>zachowań</w:t>
      </w:r>
      <w:proofErr w:type="spellEnd"/>
      <w:r w:rsidR="00E02729">
        <w:t xml:space="preserve"> przywódczych niezależnie od kontekstu konkretnej koncepcji zarządzania jakością.</w:t>
      </w:r>
    </w:p>
    <w:p w14:paraId="48DF02D4" w14:textId="73DB870F" w:rsidR="00EC1AA6" w:rsidRDefault="00EC1AA6" w:rsidP="00EC1AA6">
      <w:pPr>
        <w:pStyle w:val="Tytutabeli"/>
      </w:pPr>
      <w:bookmarkStart w:id="608" w:name="_Ref150514430"/>
      <w:bookmarkStart w:id="609" w:name="_Ref150514418"/>
      <w:bookmarkStart w:id="610" w:name="_Toc169134767"/>
      <w:r>
        <w:t xml:space="preserve">Tabela </w:t>
      </w:r>
      <w:fldSimple w:instr=" SEQ Tabela \* ARABIC ">
        <w:r w:rsidR="00F2350D">
          <w:rPr>
            <w:noProof/>
          </w:rPr>
          <w:t>44</w:t>
        </w:r>
      </w:fldSimple>
      <w:bookmarkEnd w:id="608"/>
      <w:r w:rsidR="00B84102">
        <w:rPr>
          <w:noProof/>
        </w:rPr>
        <w:t>.</w:t>
      </w:r>
      <w:r>
        <w:t xml:space="preserve"> </w:t>
      </w:r>
      <w:r w:rsidR="00E02729">
        <w:t>K</w:t>
      </w:r>
      <w:r>
        <w:t>luczow</w:t>
      </w:r>
      <w:r w:rsidR="00E02729">
        <w:t>e</w:t>
      </w:r>
      <w:r>
        <w:t xml:space="preserve"> obszar</w:t>
      </w:r>
      <w:r w:rsidR="00E02729">
        <w:t>y</w:t>
      </w:r>
      <w:r>
        <w:t xml:space="preserve"> </w:t>
      </w:r>
      <w:proofErr w:type="spellStart"/>
      <w:r>
        <w:t>zachowań</w:t>
      </w:r>
      <w:proofErr w:type="spellEnd"/>
      <w:r>
        <w:t xml:space="preserve"> przywódczych dla skutecznego wdrażania LSS</w:t>
      </w:r>
      <w:bookmarkEnd w:id="609"/>
      <w:bookmarkEnd w:id="610"/>
    </w:p>
    <w:tbl>
      <w:tblPr>
        <w:tblStyle w:val="TableGrid"/>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611" w:name="_Ref150531160"/>
      <w:bookmarkStart w:id="612" w:name="_Ref150531145"/>
      <w:bookmarkStart w:id="613" w:name="_Toc169134768"/>
      <w:r>
        <w:t xml:space="preserve">Tabela </w:t>
      </w:r>
      <w:fldSimple w:instr=" SEQ Tabela \* ARABIC ">
        <w:r w:rsidR="00F2350D">
          <w:rPr>
            <w:noProof/>
          </w:rPr>
          <w:t>45</w:t>
        </w:r>
      </w:fldSimple>
      <w:bookmarkEnd w:id="611"/>
      <w:r w:rsidR="00B84102">
        <w:rPr>
          <w:noProof/>
        </w:rPr>
        <w:t>.</w:t>
      </w:r>
      <w:r>
        <w:t xml:space="preserve"> Czynniki gotowości wdrażania</w:t>
      </w:r>
      <w:bookmarkEnd w:id="612"/>
      <w:r>
        <w:t xml:space="preserve"> systemów zarządzania jakością w uczelniach</w:t>
      </w:r>
      <w:bookmarkEnd w:id="613"/>
    </w:p>
    <w:tbl>
      <w:tblPr>
        <w:tblStyle w:val="TableGrid"/>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Heading2"/>
      </w:pPr>
      <w:bookmarkStart w:id="614" w:name="_Ref140912412"/>
      <w:bookmarkStart w:id="615" w:name="_Toc164801015"/>
      <w:bookmarkStart w:id="616" w:name="_Toc168903279"/>
      <w:bookmarkStart w:id="617" w:name="_Toc169134087"/>
      <w:r w:rsidRPr="00233788">
        <w:t>Interesariusze uczelni a wymagania wobec efektów jej działalności</w:t>
      </w:r>
      <w:bookmarkEnd w:id="604"/>
      <w:bookmarkEnd w:id="614"/>
      <w:bookmarkEnd w:id="615"/>
      <w:bookmarkEnd w:id="616"/>
      <w:bookmarkEnd w:id="617"/>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Heading3"/>
      </w:pPr>
      <w:bookmarkStart w:id="618" w:name="_Ref162380476"/>
      <w:bookmarkStart w:id="619" w:name="_Ref162381229"/>
      <w:bookmarkStart w:id="620" w:name="_Ref163576666"/>
      <w:bookmarkStart w:id="621" w:name="_Toc164801016"/>
      <w:bookmarkStart w:id="622" w:name="_Toc168903280"/>
      <w:bookmarkStart w:id="623" w:name="_Toc169134088"/>
      <w:r w:rsidRPr="00107ECD">
        <w:lastRenderedPageBreak/>
        <w:t>Koncepcja i rodzaje interesariuszy wg teorii interesariuszy</w:t>
      </w:r>
      <w:r w:rsidR="00A95C2F" w:rsidRPr="00107ECD">
        <w:t xml:space="preserve"> w kontekście zarządzania jakością</w:t>
      </w:r>
      <w:bookmarkEnd w:id="618"/>
      <w:bookmarkEnd w:id="619"/>
      <w:bookmarkEnd w:id="620"/>
      <w:bookmarkEnd w:id="621"/>
      <w:bookmarkEnd w:id="622"/>
      <w:bookmarkEnd w:id="623"/>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64"/>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624" w:name="_Ref151576675"/>
      <w:bookmarkStart w:id="625" w:name="_Ref151576665"/>
      <w:bookmarkStart w:id="626" w:name="_Toc169134769"/>
      <w:r>
        <w:lastRenderedPageBreak/>
        <w:t xml:space="preserve">Tabela </w:t>
      </w:r>
      <w:fldSimple w:instr=" SEQ Tabela \* ARABIC ">
        <w:r w:rsidR="00F2350D">
          <w:rPr>
            <w:noProof/>
          </w:rPr>
          <w:t>46</w:t>
        </w:r>
      </w:fldSimple>
      <w:bookmarkEnd w:id="624"/>
      <w:r w:rsidR="00B84102">
        <w:rPr>
          <w:noProof/>
        </w:rPr>
        <w:t>.</w:t>
      </w:r>
      <w:r>
        <w:t xml:space="preserve"> Kształtowanie się pojęcia interesariuszy – wpływ różnych obszarów badań</w:t>
      </w:r>
      <w:bookmarkEnd w:id="625"/>
      <w:bookmarkEnd w:id="626"/>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65"/>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627" w:name="_Ref152270743"/>
      <w:bookmarkStart w:id="628" w:name="_Ref152270729"/>
      <w:bookmarkStart w:id="629" w:name="_Toc169134770"/>
      <w:r>
        <w:t xml:space="preserve">Tabela </w:t>
      </w:r>
      <w:fldSimple w:instr=" SEQ Tabela \* ARABIC ">
        <w:r w:rsidR="00F2350D">
          <w:rPr>
            <w:noProof/>
          </w:rPr>
          <w:t>47</w:t>
        </w:r>
      </w:fldSimple>
      <w:bookmarkEnd w:id="627"/>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628"/>
      <w:bookmarkEnd w:id="629"/>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66"/>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2C3F76EC"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Don</w:t>
      </w:r>
      <w:r w:rsidR="009935B2">
        <w:t>a</w:t>
      </w:r>
      <w:r w:rsidR="00090D83">
        <w:t xml:space="preserve">ldsona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630" w:name="_Ref152281484"/>
      <w:bookmarkStart w:id="631" w:name="_Ref152281477"/>
      <w:bookmarkStart w:id="632" w:name="_Toc169134771"/>
      <w:r>
        <w:t xml:space="preserve">Tabela </w:t>
      </w:r>
      <w:fldSimple w:instr=" SEQ Tabela \* ARABIC ">
        <w:r w:rsidR="00F2350D">
          <w:rPr>
            <w:noProof/>
          </w:rPr>
          <w:t>48</w:t>
        </w:r>
      </w:fldSimple>
      <w:bookmarkEnd w:id="630"/>
      <w:r w:rsidR="00B84102">
        <w:rPr>
          <w:noProof/>
        </w:rPr>
        <w:t>.</w:t>
      </w:r>
      <w:r>
        <w:t xml:space="preserve"> Typy teorii interesariuszy</w:t>
      </w:r>
      <w:bookmarkEnd w:id="631"/>
      <w:bookmarkEnd w:id="632"/>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ListParagraph"/>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67"/>
      </w:r>
      <w:r w:rsidR="00BF175F">
        <w:t xml:space="preserve"> </w:t>
      </w:r>
      <w:r w:rsidR="00AC4F92">
        <w:t>w proces formułowania strategii w organizacji</w:t>
      </w:r>
      <w:r>
        <w:t>;</w:t>
      </w:r>
    </w:p>
    <w:p w14:paraId="725F61B4" w14:textId="6D10FF55"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633" w:name="_Ref134899247"/>
      <w:bookmarkStart w:id="634" w:name="_Ref134897836"/>
      <w:bookmarkStart w:id="635" w:name="_Toc169134772"/>
      <w:r w:rsidRPr="00F755BF">
        <w:t xml:space="preserve">Tabela </w:t>
      </w:r>
      <w:fldSimple w:instr=" SEQ Tabela \* ARABIC ">
        <w:r w:rsidR="00F2350D">
          <w:rPr>
            <w:noProof/>
          </w:rPr>
          <w:t>49</w:t>
        </w:r>
      </w:fldSimple>
      <w:bookmarkEnd w:id="633"/>
      <w:r w:rsidR="00B84102">
        <w:rPr>
          <w:noProof/>
        </w:rPr>
        <w:t>.</w:t>
      </w:r>
      <w:r w:rsidRPr="00F755BF">
        <w:t xml:space="preserve"> Typologia interesariuszy wg Mitchell et al.</w:t>
      </w:r>
      <w:bookmarkEnd w:id="634"/>
      <w:bookmarkEnd w:id="635"/>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ListParagraph"/>
        <w:numPr>
          <w:ilvl w:val="0"/>
          <w:numId w:val="38"/>
        </w:numPr>
        <w:spacing w:before="0" w:after="160" w:line="259" w:lineRule="auto"/>
        <w:jc w:val="left"/>
        <w:rPr>
          <w:lang w:val="en-GB"/>
        </w:rPr>
      </w:pPr>
      <w:r w:rsidRPr="00493E69">
        <w:t>Pracownicy</w:t>
      </w:r>
    </w:p>
    <w:p w14:paraId="12C947B1" w14:textId="7B02CFAB" w:rsidR="00493E69" w:rsidRDefault="00493E69">
      <w:pPr>
        <w:pStyle w:val="ListParagraph"/>
        <w:numPr>
          <w:ilvl w:val="0"/>
          <w:numId w:val="38"/>
        </w:numPr>
        <w:spacing w:before="0" w:after="160" w:line="276" w:lineRule="auto"/>
        <w:ind w:left="714" w:hanging="357"/>
        <w:jc w:val="left"/>
      </w:pPr>
      <w:r>
        <w:t>Klienci, konsumenci lub użytkownicy</w:t>
      </w:r>
    </w:p>
    <w:p w14:paraId="1EE7977D" w14:textId="364573C0" w:rsidR="00493E69" w:rsidRDefault="00493E69">
      <w:pPr>
        <w:pStyle w:val="ListParagraph"/>
        <w:numPr>
          <w:ilvl w:val="0"/>
          <w:numId w:val="38"/>
        </w:numPr>
        <w:spacing w:before="0" w:after="160" w:line="276" w:lineRule="auto"/>
        <w:ind w:left="714" w:hanging="357"/>
        <w:jc w:val="left"/>
      </w:pPr>
      <w:r>
        <w:t>Akcjonariusze, właściciele</w:t>
      </w:r>
    </w:p>
    <w:p w14:paraId="6348E330" w14:textId="11D1925D"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ListParagraph"/>
        <w:numPr>
          <w:ilvl w:val="0"/>
          <w:numId w:val="38"/>
        </w:numPr>
        <w:spacing w:before="0" w:after="160" w:line="276" w:lineRule="auto"/>
        <w:ind w:left="714" w:hanging="357"/>
        <w:jc w:val="left"/>
      </w:pPr>
      <w:r>
        <w:t>Dostawcy i dystrybutorzy</w:t>
      </w:r>
    </w:p>
    <w:p w14:paraId="201F17EB" w14:textId="3431F51E" w:rsidR="00493E69" w:rsidRDefault="00493E69">
      <w:pPr>
        <w:pStyle w:val="ListParagraph"/>
        <w:numPr>
          <w:ilvl w:val="0"/>
          <w:numId w:val="38"/>
        </w:numPr>
        <w:spacing w:before="0" w:after="160" w:line="276" w:lineRule="auto"/>
        <w:ind w:left="714" w:hanging="357"/>
        <w:jc w:val="left"/>
      </w:pPr>
      <w:r>
        <w:t>Społeczność lokalna</w:t>
      </w:r>
    </w:p>
    <w:p w14:paraId="380BAB10" w14:textId="175FE9A3" w:rsidR="00493E69" w:rsidRDefault="00493E69">
      <w:pPr>
        <w:pStyle w:val="ListParagraph"/>
        <w:numPr>
          <w:ilvl w:val="0"/>
          <w:numId w:val="38"/>
        </w:numPr>
        <w:spacing w:before="0" w:after="160" w:line="276" w:lineRule="auto"/>
        <w:ind w:left="714" w:hanging="357"/>
        <w:jc w:val="left"/>
      </w:pPr>
      <w:r>
        <w:t>Związki zawodowe</w:t>
      </w:r>
    </w:p>
    <w:p w14:paraId="32AE5044" w14:textId="4FC4341F" w:rsidR="00493E69" w:rsidRDefault="00493E69">
      <w:pPr>
        <w:pStyle w:val="ListParagraph"/>
        <w:numPr>
          <w:ilvl w:val="0"/>
          <w:numId w:val="38"/>
        </w:numPr>
        <w:spacing w:before="0" w:after="160" w:line="276" w:lineRule="auto"/>
        <w:ind w:left="714" w:hanging="357"/>
        <w:jc w:val="left"/>
      </w:pPr>
      <w:r>
        <w:t>Wierzyciele lub inwestorzy</w:t>
      </w:r>
    </w:p>
    <w:p w14:paraId="455ADE94" w14:textId="69F48058" w:rsidR="00493E69" w:rsidRDefault="00493E69">
      <w:pPr>
        <w:pStyle w:val="ListParagraph"/>
        <w:numPr>
          <w:ilvl w:val="0"/>
          <w:numId w:val="38"/>
        </w:numPr>
        <w:spacing w:before="0" w:after="160" w:line="276" w:lineRule="auto"/>
        <w:ind w:left="714" w:hanging="357"/>
        <w:jc w:val="left"/>
      </w:pPr>
      <w:r>
        <w:t>Organizacje non-profit</w:t>
      </w:r>
    </w:p>
    <w:p w14:paraId="4A19B2C6" w14:textId="68C4F2A6"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ListParagraph"/>
        <w:numPr>
          <w:ilvl w:val="0"/>
          <w:numId w:val="38"/>
        </w:numPr>
        <w:spacing w:before="0" w:after="160" w:line="276" w:lineRule="auto"/>
        <w:ind w:left="714" w:hanging="357"/>
        <w:jc w:val="left"/>
      </w:pPr>
      <w:r>
        <w:t>Partnerzy biznesowi</w:t>
      </w:r>
    </w:p>
    <w:p w14:paraId="1530DA45" w14:textId="74EA96B7" w:rsidR="00493E69" w:rsidRDefault="00493E69">
      <w:pPr>
        <w:pStyle w:val="ListParagraph"/>
        <w:numPr>
          <w:ilvl w:val="0"/>
          <w:numId w:val="38"/>
        </w:numPr>
        <w:spacing w:before="0" w:after="160" w:line="276" w:lineRule="auto"/>
        <w:ind w:left="714" w:hanging="357"/>
        <w:jc w:val="left"/>
      </w:pPr>
      <w:r>
        <w:t>Konkurencja</w:t>
      </w:r>
    </w:p>
    <w:p w14:paraId="0E324D68" w14:textId="7337926A" w:rsidR="00493E69" w:rsidRDefault="00493E69">
      <w:pPr>
        <w:pStyle w:val="ListParagraph"/>
        <w:numPr>
          <w:ilvl w:val="0"/>
          <w:numId w:val="38"/>
        </w:numPr>
        <w:spacing w:before="0" w:after="160" w:line="276" w:lineRule="auto"/>
        <w:ind w:left="714" w:hanging="357"/>
        <w:jc w:val="left"/>
      </w:pPr>
      <w:r>
        <w:t>Media</w:t>
      </w:r>
    </w:p>
    <w:p w14:paraId="5D5B5403" w14:textId="7ACD8CAF"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ListParagraph"/>
        <w:numPr>
          <w:ilvl w:val="0"/>
          <w:numId w:val="38"/>
        </w:numPr>
        <w:spacing w:before="0" w:after="160" w:line="276" w:lineRule="auto"/>
        <w:ind w:left="714" w:hanging="357"/>
        <w:jc w:val="left"/>
      </w:pPr>
      <w:r>
        <w:t>Środowisko naturalne</w:t>
      </w:r>
    </w:p>
    <w:p w14:paraId="3FA17F43" w14:textId="6C3C99B8" w:rsidR="00082E76" w:rsidRDefault="00082E76">
      <w:pPr>
        <w:pStyle w:val="ListParagraph"/>
        <w:numPr>
          <w:ilvl w:val="0"/>
          <w:numId w:val="38"/>
        </w:numPr>
        <w:spacing w:before="0" w:after="160" w:line="276" w:lineRule="auto"/>
        <w:ind w:left="714" w:hanging="357"/>
        <w:jc w:val="left"/>
      </w:pPr>
      <w:r>
        <w:t>Partie polityczne</w:t>
      </w:r>
    </w:p>
    <w:p w14:paraId="520FE896" w14:textId="6DAFE4A3" w:rsidR="00082E76" w:rsidRDefault="00082E76">
      <w:pPr>
        <w:pStyle w:val="ListParagraph"/>
        <w:numPr>
          <w:ilvl w:val="0"/>
          <w:numId w:val="38"/>
        </w:numPr>
        <w:spacing w:before="0" w:after="160" w:line="276" w:lineRule="auto"/>
        <w:ind w:left="714" w:hanging="357"/>
        <w:jc w:val="left"/>
      </w:pPr>
      <w:r>
        <w:t>Przyszłe pokolenia</w:t>
      </w:r>
    </w:p>
    <w:p w14:paraId="475A9C8E" w14:textId="65721B03" w:rsidR="00082E76" w:rsidRDefault="00082E76">
      <w:pPr>
        <w:pStyle w:val="ListParagraph"/>
        <w:numPr>
          <w:ilvl w:val="0"/>
          <w:numId w:val="38"/>
        </w:numPr>
        <w:spacing w:before="0" w:after="160" w:line="276" w:lineRule="auto"/>
        <w:ind w:left="714" w:hanging="357"/>
        <w:jc w:val="left"/>
      </w:pPr>
      <w:r>
        <w:t>Stowarzyszenia zawodowe</w:t>
      </w:r>
    </w:p>
    <w:p w14:paraId="7A34DA29" w14:textId="09D59BEB" w:rsidR="00082E76" w:rsidRDefault="00082E76">
      <w:pPr>
        <w:pStyle w:val="ListParagraph"/>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636" w:name="_Ref153916533"/>
      <w:bookmarkStart w:id="637" w:name="_Ref153916514"/>
      <w:bookmarkStart w:id="638" w:name="_Toc169134773"/>
      <w:r>
        <w:t xml:space="preserve">Tabela </w:t>
      </w:r>
      <w:fldSimple w:instr=" SEQ Tabela \* ARABIC ">
        <w:r w:rsidR="00F2350D">
          <w:rPr>
            <w:noProof/>
          </w:rPr>
          <w:t>50</w:t>
        </w:r>
      </w:fldSimple>
      <w:bookmarkEnd w:id="636"/>
      <w:r w:rsidR="00B84102">
        <w:rPr>
          <w:noProof/>
        </w:rPr>
        <w:t>.</w:t>
      </w:r>
      <w:r>
        <w:t xml:space="preserve"> Wybrane przykłady interesariuszy uczelni oraz kategorii do jakich mogą zostać przypisani</w:t>
      </w:r>
      <w:bookmarkEnd w:id="637"/>
      <w:bookmarkEnd w:id="638"/>
    </w:p>
    <w:tbl>
      <w:tblPr>
        <w:tblStyle w:val="TableGrid"/>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639"/>
      <w:r w:rsidR="00261B2E">
        <w:t>załączniku nr 5</w:t>
      </w:r>
      <w:commentRangeEnd w:id="639"/>
      <w:r w:rsidR="008C72E5">
        <w:rPr>
          <w:rStyle w:val="CommentReference"/>
          <w:rFonts w:ascii="Times New Roman" w:eastAsia="Times New Roman" w:hAnsi="Times New Roman"/>
          <w:szCs w:val="20"/>
          <w:lang w:eastAsia="pl-PL"/>
        </w:rPr>
        <w:commentReference w:id="639"/>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640"/>
      <w:r w:rsidR="00C278BA">
        <w:t>załączniku nr 6</w:t>
      </w:r>
      <w:commentRangeEnd w:id="640"/>
      <w:r w:rsidR="00C278BA">
        <w:rPr>
          <w:rStyle w:val="CommentReference"/>
          <w:rFonts w:ascii="Times New Roman" w:eastAsia="Times New Roman" w:hAnsi="Times New Roman"/>
          <w:szCs w:val="20"/>
          <w:lang w:eastAsia="pl-PL"/>
        </w:rPr>
        <w:commentReference w:id="640"/>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641" w:name="_Ref155124038"/>
      <w:bookmarkStart w:id="642" w:name="_Ref155124029"/>
      <w:bookmarkStart w:id="643" w:name="_Toc169134774"/>
      <w:r>
        <w:t xml:space="preserve">Tabela </w:t>
      </w:r>
      <w:fldSimple w:instr=" SEQ Tabela \* ARABIC ">
        <w:r w:rsidR="00F2350D">
          <w:rPr>
            <w:noProof/>
          </w:rPr>
          <w:t>51</w:t>
        </w:r>
      </w:fldSimple>
      <w:bookmarkEnd w:id="641"/>
      <w:r w:rsidR="00B84102">
        <w:rPr>
          <w:noProof/>
        </w:rPr>
        <w:t>.</w:t>
      </w:r>
      <w:r>
        <w:t xml:space="preserve"> Podsumowanie liczności wystąpień określeń odnoszących się do interesariuszy uczelni w abstraktach analizowanych artykułów naukowych.</w:t>
      </w:r>
      <w:bookmarkEnd w:id="642"/>
      <w:bookmarkEnd w:id="643"/>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644" w:name="_Ref134897865"/>
      <w:bookmarkStart w:id="645" w:name="_Ref134897858"/>
      <w:bookmarkStart w:id="646" w:name="_Toc169134775"/>
      <w:r w:rsidRPr="00A07201">
        <w:t xml:space="preserve">Tabela </w:t>
      </w:r>
      <w:fldSimple w:instr=" SEQ Tabela \* ARABIC ">
        <w:r w:rsidR="00F2350D">
          <w:rPr>
            <w:noProof/>
          </w:rPr>
          <w:t>52</w:t>
        </w:r>
      </w:fldSimple>
      <w:bookmarkEnd w:id="644"/>
      <w:r w:rsidR="00B84102">
        <w:rPr>
          <w:noProof/>
        </w:rPr>
        <w:t>.</w:t>
      </w:r>
      <w:r w:rsidRPr="00A07201">
        <w:t xml:space="preserve"> Przykładowe </w:t>
      </w:r>
      <w:r w:rsidR="00102C77">
        <w:t>przypisanie</w:t>
      </w:r>
      <w:r w:rsidRPr="00A07201">
        <w:t xml:space="preserve"> interesariuszy uczelni </w:t>
      </w:r>
      <w:bookmarkEnd w:id="645"/>
      <w:r w:rsidR="00102C77">
        <w:t>do typologii wg Mitchella.</w:t>
      </w:r>
      <w:bookmarkEnd w:id="646"/>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Heading3"/>
      </w:pPr>
      <w:bookmarkStart w:id="647" w:name="_Ref162381255"/>
      <w:bookmarkStart w:id="648" w:name="_Ref162612683"/>
      <w:bookmarkStart w:id="649" w:name="_Toc164801017"/>
      <w:bookmarkStart w:id="650" w:name="_Toc168903281"/>
      <w:bookmarkStart w:id="651" w:name="_Toc169134089"/>
      <w:r>
        <w:t>Kształtowanie relacji</w:t>
      </w:r>
      <w:r w:rsidR="004B23E5" w:rsidRPr="00107ECD">
        <w:t xml:space="preserve"> z różnymi grupami interesariuszy</w:t>
      </w:r>
      <w:bookmarkEnd w:id="647"/>
      <w:bookmarkEnd w:id="648"/>
      <w:bookmarkEnd w:id="649"/>
      <w:bookmarkEnd w:id="650"/>
      <w:bookmarkEnd w:id="6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652" w:name="_Ref155519988"/>
      <w:bookmarkStart w:id="653" w:name="_Ref155520065"/>
      <w:bookmarkStart w:id="654" w:name="_Toc169134693"/>
      <w:r>
        <w:t xml:space="preserve">Rysunek </w:t>
      </w:r>
      <w:fldSimple w:instr=" SEQ Rysunek \* ARABIC ">
        <w:r w:rsidR="00F2350D">
          <w:rPr>
            <w:noProof/>
          </w:rPr>
          <w:t>22</w:t>
        </w:r>
      </w:fldSimple>
      <w:bookmarkEnd w:id="652"/>
      <w:r w:rsidR="0036301D">
        <w:rPr>
          <w:noProof/>
        </w:rPr>
        <w:t>.</w:t>
      </w:r>
      <w:r>
        <w:t xml:space="preserve"> Edukacyjny łańcuch dostaw</w:t>
      </w:r>
      <w:bookmarkEnd w:id="653"/>
      <w:bookmarkEnd w:id="65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655" w:name="_Ref155635133"/>
      <w:bookmarkStart w:id="656" w:name="_Ref155635125"/>
      <w:bookmarkStart w:id="657" w:name="_Toc169134694"/>
      <w:r>
        <w:t xml:space="preserve">Rysunek </w:t>
      </w:r>
      <w:fldSimple w:instr=" SEQ Rysunek \* ARABIC ">
        <w:r w:rsidR="00F2350D">
          <w:rPr>
            <w:noProof/>
          </w:rPr>
          <w:t>23</w:t>
        </w:r>
      </w:fldSimple>
      <w:bookmarkEnd w:id="655"/>
      <w:r w:rsidR="0036301D">
        <w:rPr>
          <w:noProof/>
        </w:rPr>
        <w:t>.</w:t>
      </w:r>
      <w:r>
        <w:t xml:space="preserve"> Diagram procesu tworzenia strategii relacji z interesariuszami.</w:t>
      </w:r>
      <w:bookmarkEnd w:id="656"/>
      <w:bookmarkEnd w:id="65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658" w:name="_Ref156044513"/>
      <w:bookmarkStart w:id="659" w:name="_Ref156044500"/>
      <w:bookmarkStart w:id="660" w:name="_Toc169134776"/>
      <w:r>
        <w:t xml:space="preserve">Tabela </w:t>
      </w:r>
      <w:fldSimple w:instr=" SEQ Tabela \* ARABIC ">
        <w:r w:rsidR="00F2350D">
          <w:rPr>
            <w:noProof/>
          </w:rPr>
          <w:t>53</w:t>
        </w:r>
      </w:fldSimple>
      <w:bookmarkEnd w:id="658"/>
      <w:r w:rsidR="00B84102">
        <w:rPr>
          <w:noProof/>
        </w:rPr>
        <w:t>.</w:t>
      </w:r>
      <w:r>
        <w:t xml:space="preserve"> Przykładowe techniki analizy </w:t>
      </w:r>
      <w:bookmarkEnd w:id="659"/>
      <w:r>
        <w:t>interesariuszy</w:t>
      </w:r>
      <w:bookmarkEnd w:id="660"/>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53"/>
              <w:gridCol w:w="907"/>
              <w:gridCol w:w="905"/>
              <w:gridCol w:w="900"/>
              <w:gridCol w:w="899"/>
              <w:gridCol w:w="955"/>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661" w:name="_Ref156672377"/>
      <w:bookmarkStart w:id="662" w:name="_Ref156672388"/>
      <w:bookmarkStart w:id="663" w:name="_Toc169134695"/>
      <w:r>
        <w:t xml:space="preserve">Rysunek </w:t>
      </w:r>
      <w:fldSimple w:instr=" SEQ Rysunek \* ARABIC ">
        <w:r w:rsidR="00F2350D">
          <w:rPr>
            <w:noProof/>
          </w:rPr>
          <w:t>24</w:t>
        </w:r>
      </w:fldSimple>
      <w:bookmarkEnd w:id="661"/>
      <w:r w:rsidR="0036301D">
        <w:rPr>
          <w:noProof/>
        </w:rPr>
        <w:t>.</w:t>
      </w:r>
      <w:r>
        <w:t xml:space="preserve"> Przykładowa mapa interesariuszy uczelni</w:t>
      </w:r>
      <w:bookmarkEnd w:id="662"/>
      <w:bookmarkEnd w:id="66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664" w:name="_Ref156676558"/>
      <w:bookmarkStart w:id="665" w:name="_Ref156676553"/>
      <w:bookmarkStart w:id="666" w:name="_Toc169134696"/>
      <w:r>
        <w:t xml:space="preserve">Rysunek </w:t>
      </w:r>
      <w:fldSimple w:instr=" SEQ Rysunek \* ARABIC ">
        <w:r w:rsidR="00F2350D">
          <w:rPr>
            <w:noProof/>
          </w:rPr>
          <w:t>25</w:t>
        </w:r>
      </w:fldSimple>
      <w:bookmarkEnd w:id="664"/>
      <w:r w:rsidR="0036301D">
        <w:rPr>
          <w:noProof/>
        </w:rPr>
        <w:t>.</w:t>
      </w:r>
      <w:r>
        <w:t xml:space="preserve"> Kierunki strategii działań wobec różnych interesariuszy w zależności od umiejscowienia na mapie siły (władzy) versus zainteresowanie</w:t>
      </w:r>
      <w:bookmarkEnd w:id="665"/>
      <w:bookmarkEnd w:id="66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667" w:name="_Ref156914784"/>
      <w:bookmarkStart w:id="668" w:name="_Ref156921650"/>
      <w:bookmarkStart w:id="669" w:name="_Toc169134697"/>
      <w:r>
        <w:t xml:space="preserve">Rysunek </w:t>
      </w:r>
      <w:fldSimple w:instr=" SEQ Rysunek \* ARABIC ">
        <w:r w:rsidR="00F2350D">
          <w:rPr>
            <w:noProof/>
          </w:rPr>
          <w:t>26</w:t>
        </w:r>
      </w:fldSimple>
      <w:bookmarkEnd w:id="667"/>
      <w:r w:rsidR="0036301D">
        <w:rPr>
          <w:noProof/>
        </w:rPr>
        <w:t>.</w:t>
      </w:r>
      <w:r>
        <w:t xml:space="preserve"> Formy struktur kanałów komunikacji</w:t>
      </w:r>
      <w:bookmarkEnd w:id="668"/>
      <w:bookmarkEnd w:id="66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670" w:name="_Ref156922867"/>
      <w:bookmarkStart w:id="671" w:name="_Ref156922851"/>
      <w:bookmarkStart w:id="672" w:name="_Toc169134698"/>
      <w:r>
        <w:t xml:space="preserve">Rysunek </w:t>
      </w:r>
      <w:fldSimple w:instr=" SEQ Rysunek \* ARABIC ">
        <w:r w:rsidR="00F2350D">
          <w:rPr>
            <w:noProof/>
          </w:rPr>
          <w:t>27</w:t>
        </w:r>
      </w:fldSimple>
      <w:bookmarkEnd w:id="670"/>
      <w:r w:rsidR="0036301D">
        <w:rPr>
          <w:noProof/>
        </w:rPr>
        <w:t>.</w:t>
      </w:r>
      <w:r>
        <w:t xml:space="preserve"> Trójkąt komunikacji wg </w:t>
      </w:r>
      <w:proofErr w:type="spellStart"/>
      <w:r>
        <w:t>Bragantini</w:t>
      </w:r>
      <w:bookmarkEnd w:id="671"/>
      <w:r w:rsidR="00C97743">
        <w:t>ego</w:t>
      </w:r>
      <w:bookmarkEnd w:id="67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673" w:name="_Ref157001680"/>
      <w:bookmarkStart w:id="674" w:name="_Ref157001672"/>
      <w:bookmarkStart w:id="675" w:name="_Toc169134777"/>
      <w:r>
        <w:t xml:space="preserve">Tabela </w:t>
      </w:r>
      <w:fldSimple w:instr=" SEQ Tabela \* ARABIC ">
        <w:r w:rsidR="00F2350D">
          <w:rPr>
            <w:noProof/>
          </w:rPr>
          <w:t>54</w:t>
        </w:r>
      </w:fldSimple>
      <w:bookmarkEnd w:id="673"/>
      <w:r w:rsidR="00B84102">
        <w:rPr>
          <w:noProof/>
        </w:rPr>
        <w:t>.</w:t>
      </w:r>
      <w:r>
        <w:t xml:space="preserve"> Przykłady metod i kanałów komunikacji z interesariuszami uczelni</w:t>
      </w:r>
      <w:bookmarkEnd w:id="674"/>
      <w:bookmarkEnd w:id="675"/>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676"/>
            <w:r w:rsidRPr="009D61E4">
              <w:rPr>
                <w:lang w:val="pl-PL"/>
              </w:rPr>
              <w:lastRenderedPageBreak/>
              <w:t>Pracodawcy</w:t>
            </w:r>
            <w:commentRangeEnd w:id="676"/>
            <w:r w:rsidRPr="009D61E4">
              <w:rPr>
                <w:rStyle w:val="CommentReference"/>
                <w:rFonts w:ascii="Times New Roman" w:hAnsi="Times New Roman" w:cs="Times New Roman"/>
                <w:bCs w:val="0"/>
                <w:lang w:val="pl-PL" w:bidi="ar-SA"/>
              </w:rPr>
              <w:commentReference w:id="67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677" w:name="_Ref157024032"/>
      <w:bookmarkStart w:id="678" w:name="_Ref157024024"/>
      <w:bookmarkStart w:id="679" w:name="_Toc169134699"/>
      <w:r>
        <w:t xml:space="preserve">Rysunek </w:t>
      </w:r>
      <w:fldSimple w:instr=" SEQ Rysunek \* ARABIC ">
        <w:r w:rsidR="00F2350D">
          <w:rPr>
            <w:noProof/>
          </w:rPr>
          <w:t>28</w:t>
        </w:r>
      </w:fldSimple>
      <w:bookmarkEnd w:id="677"/>
      <w:r w:rsidR="0036301D">
        <w:rPr>
          <w:noProof/>
        </w:rPr>
        <w:t>.</w:t>
      </w:r>
      <w:r>
        <w:t xml:space="preserve"> Typologia komunikacji uniwersytetów w mediach społecznościowych</w:t>
      </w:r>
      <w:bookmarkEnd w:id="678"/>
      <w:bookmarkEnd w:id="67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680" w:name="_Ref157071594"/>
      <w:bookmarkStart w:id="681" w:name="_Ref157071584"/>
      <w:bookmarkStart w:id="682" w:name="_Toc169134778"/>
      <w:r>
        <w:t xml:space="preserve">Tabela </w:t>
      </w:r>
      <w:fldSimple w:instr=" SEQ Tabela \* ARABIC ">
        <w:r w:rsidR="00F2350D">
          <w:rPr>
            <w:noProof/>
          </w:rPr>
          <w:t>55</w:t>
        </w:r>
      </w:fldSimple>
      <w:bookmarkEnd w:id="680"/>
      <w:r w:rsidR="00B84102">
        <w:rPr>
          <w:noProof/>
        </w:rPr>
        <w:t>.</w:t>
      </w:r>
      <w:r>
        <w:t xml:space="preserve"> Kwestionariusz samooceny uczelni w zakresie relacji z interesariuszami</w:t>
      </w:r>
      <w:bookmarkEnd w:id="681"/>
      <w:bookmarkEnd w:id="682"/>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Heading3"/>
      </w:pPr>
      <w:bookmarkStart w:id="683" w:name="_Ref162612597"/>
      <w:bookmarkStart w:id="684" w:name="_Ref162639110"/>
      <w:bookmarkStart w:id="685" w:name="_Toc164801018"/>
      <w:bookmarkStart w:id="686" w:name="_Toc168903282"/>
      <w:bookmarkStart w:id="687" w:name="_Toc169134090"/>
      <w:r>
        <w:t>Rola interesariuszy w procesach zarządczych uczelni w kontekście zarządzania jakością</w:t>
      </w:r>
      <w:bookmarkStart w:id="688" w:name="_Ref135910228"/>
      <w:bookmarkStart w:id="689" w:name="_Ref135910231"/>
      <w:bookmarkEnd w:id="683"/>
      <w:bookmarkEnd w:id="684"/>
      <w:bookmarkEnd w:id="685"/>
      <w:bookmarkEnd w:id="686"/>
      <w:bookmarkEnd w:id="687"/>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690" w:name="_Ref157104969"/>
      <w:bookmarkStart w:id="691" w:name="_Ref157104963"/>
      <w:bookmarkStart w:id="692" w:name="_Toc169134779"/>
      <w:r>
        <w:t xml:space="preserve">Tabela </w:t>
      </w:r>
      <w:fldSimple w:instr=" SEQ Tabela \* ARABIC ">
        <w:r w:rsidR="00F2350D">
          <w:rPr>
            <w:noProof/>
          </w:rPr>
          <w:t>56</w:t>
        </w:r>
      </w:fldSimple>
      <w:bookmarkEnd w:id="690"/>
      <w:r w:rsidR="00B84102">
        <w:rPr>
          <w:noProof/>
        </w:rPr>
        <w:t>.</w:t>
      </w:r>
      <w:r>
        <w:t xml:space="preserve"> Różne poziomy metod oceny jakości, a interesariusze i wpływ na poprawę jakości usług uczelni</w:t>
      </w:r>
      <w:bookmarkEnd w:id="691"/>
      <w:bookmarkEnd w:id="692"/>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693" w:name="_Ref134898257"/>
      <w:bookmarkStart w:id="694" w:name="_Ref157204748"/>
      <w:bookmarkStart w:id="695" w:name="_Toc169134780"/>
      <w:r w:rsidRPr="00ED45D2">
        <w:lastRenderedPageBreak/>
        <w:t xml:space="preserve">Tabela </w:t>
      </w:r>
      <w:fldSimple w:instr=" SEQ Tabela \* ARABIC ">
        <w:r w:rsidR="00F2350D">
          <w:rPr>
            <w:noProof/>
          </w:rPr>
          <w:t>57</w:t>
        </w:r>
      </w:fldSimple>
      <w:bookmarkEnd w:id="693"/>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694"/>
      <w:bookmarkEnd w:id="695"/>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68"/>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69"/>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696" w:name="_Ref157665691"/>
      <w:bookmarkStart w:id="697" w:name="_Ref157665684"/>
      <w:bookmarkStart w:id="698" w:name="_Toc169134781"/>
      <w:r>
        <w:t xml:space="preserve">Tabela </w:t>
      </w:r>
      <w:fldSimple w:instr=" SEQ Tabela \* ARABIC ">
        <w:r w:rsidR="00F2350D">
          <w:rPr>
            <w:noProof/>
          </w:rPr>
          <w:t>58</w:t>
        </w:r>
      </w:fldSimple>
      <w:bookmarkEnd w:id="696"/>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697"/>
      <w:bookmarkEnd w:id="698"/>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699" w:name="_Ref157710966"/>
      <w:bookmarkStart w:id="700" w:name="_Ref157710935"/>
      <w:bookmarkStart w:id="701" w:name="_Toc169134700"/>
      <w:r>
        <w:t xml:space="preserve">Rysunek </w:t>
      </w:r>
      <w:fldSimple w:instr=" SEQ Rysunek \* ARABIC ">
        <w:r w:rsidR="00F2350D">
          <w:rPr>
            <w:noProof/>
          </w:rPr>
          <w:t>29</w:t>
        </w:r>
      </w:fldSimple>
      <w:bookmarkEnd w:id="699"/>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700"/>
      <w:bookmarkEnd w:id="701"/>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proofErr w:type="spellStart"/>
      <w:r w:rsidR="007518D3">
        <w:t>pod</w:t>
      </w:r>
      <w:r w:rsidR="007518D3" w:rsidRPr="009B4AA9">
        <w:t>rozdz</w:t>
      </w:r>
      <w:proofErr w:type="spellEnd"/>
      <w:r w:rsidR="007518D3" w:rsidRPr="009B4AA9">
        <w:t xml:space="preserve">.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Heading1"/>
        <w:spacing w:after="240"/>
        <w:ind w:left="431" w:hanging="431"/>
      </w:pPr>
      <w:bookmarkStart w:id="702" w:name="_Ref164502460"/>
      <w:bookmarkStart w:id="703" w:name="_Toc164801019"/>
      <w:bookmarkStart w:id="704" w:name="_Toc168903283"/>
      <w:bookmarkStart w:id="705" w:name="_Toc169134091"/>
      <w:bookmarkEnd w:id="688"/>
      <w:bookmarkEnd w:id="689"/>
      <w:r w:rsidRPr="00B61EC4">
        <w:lastRenderedPageBreak/>
        <w:t>Badanie efektów działania</w:t>
      </w:r>
      <w:r w:rsidR="00787121" w:rsidRPr="00B61EC4">
        <w:t xml:space="preserve"> systemu zarządzania jakością uczelni z uwzględnieniem pomiaru satysfakcji interesariuszy</w:t>
      </w:r>
      <w:bookmarkEnd w:id="702"/>
      <w:bookmarkEnd w:id="703"/>
      <w:bookmarkEnd w:id="704"/>
      <w:bookmarkEnd w:id="705"/>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Heading2"/>
      </w:pPr>
      <w:bookmarkStart w:id="706" w:name="_Ref164502706"/>
      <w:bookmarkStart w:id="707" w:name="_Toc164801020"/>
      <w:bookmarkStart w:id="708" w:name="_Toc168903284"/>
      <w:bookmarkStart w:id="709" w:name="_Toc169134092"/>
      <w:r>
        <w:t>E</w:t>
      </w:r>
      <w:r w:rsidR="00B61EC4">
        <w:t>fekt</w:t>
      </w:r>
      <w:r>
        <w:t>y</w:t>
      </w:r>
      <w:r w:rsidR="00B61EC4">
        <w:t xml:space="preserve"> działań uczelni w świetle opinii i postaw interesariuszy</w:t>
      </w:r>
      <w:bookmarkEnd w:id="706"/>
      <w:bookmarkEnd w:id="707"/>
      <w:bookmarkEnd w:id="708"/>
      <w:bookmarkEnd w:id="709"/>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710" w:name="_Ref164502714"/>
      <w:bookmarkStart w:id="711" w:name="_Ref164502715"/>
      <w:bookmarkStart w:id="712" w:name="_Toc164801021"/>
      <w:bookmarkStart w:id="713" w:name="_Toc168903285"/>
      <w:bookmarkStart w:id="714" w:name="_Toc169134093"/>
      <w:r w:rsidRPr="00233788">
        <w:t xml:space="preserve">Założenia i cele badań </w:t>
      </w:r>
      <w:r>
        <w:t>jakościowych: wywiady pogłębione z interesariuszami uczelni</w:t>
      </w:r>
      <w:bookmarkEnd w:id="710"/>
      <w:bookmarkEnd w:id="711"/>
      <w:bookmarkEnd w:id="712"/>
      <w:bookmarkEnd w:id="713"/>
      <w:bookmarkEnd w:id="714"/>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715" w:name="_Ref163577839"/>
      <w:bookmarkStart w:id="716" w:name="_Ref134898899"/>
      <w:bookmarkStart w:id="717" w:name="_Toc169134782"/>
      <w:r w:rsidRPr="00684943">
        <w:t xml:space="preserve">Tabela </w:t>
      </w:r>
      <w:fldSimple w:instr=" SEQ Tabela \* ARABIC ">
        <w:r w:rsidR="00F2350D">
          <w:rPr>
            <w:noProof/>
          </w:rPr>
          <w:t>59</w:t>
        </w:r>
      </w:fldSimple>
      <w:bookmarkEnd w:id="715"/>
      <w:r w:rsidR="00B84102">
        <w:rPr>
          <w:noProof/>
        </w:rPr>
        <w:t>.</w:t>
      </w:r>
      <w:r w:rsidRPr="00684943">
        <w:t xml:space="preserve"> Wybrane grupy interesariuszy uwzględnione w badaniu satysfakcji interesariuszy polskich uczelni technicznych</w:t>
      </w:r>
      <w:bookmarkEnd w:id="716"/>
      <w:bookmarkEnd w:id="717"/>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Heading3"/>
      </w:pPr>
      <w:bookmarkStart w:id="718" w:name="_Ref137733795"/>
      <w:bookmarkStart w:id="719" w:name="_Toc164801022"/>
      <w:bookmarkStart w:id="720" w:name="_Toc168903286"/>
      <w:bookmarkStart w:id="721" w:name="_Toc169134094"/>
      <w:r>
        <w:t>Analiza wyników badania jakościowego</w:t>
      </w:r>
      <w:bookmarkEnd w:id="718"/>
      <w:bookmarkEnd w:id="719"/>
      <w:bookmarkEnd w:id="720"/>
      <w:bookmarkEnd w:id="72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ListParagraph"/>
        <w:numPr>
          <w:ilvl w:val="0"/>
          <w:numId w:val="28"/>
        </w:numPr>
        <w:spacing w:before="60"/>
        <w:ind w:left="993" w:hanging="284"/>
      </w:pPr>
      <w:r w:rsidRPr="00C7255C">
        <w:rPr>
          <w:u w:val="single"/>
        </w:rPr>
        <w:t>S</w:t>
      </w:r>
      <w:r>
        <w:t>tudent – S;</w:t>
      </w:r>
    </w:p>
    <w:p w14:paraId="05CD89A4"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ListParagraph"/>
        <w:numPr>
          <w:ilvl w:val="0"/>
          <w:numId w:val="28"/>
        </w:numPr>
        <w:spacing w:before="60"/>
        <w:ind w:left="993" w:hanging="284"/>
      </w:pPr>
      <w:r w:rsidRPr="00C7255C">
        <w:rPr>
          <w:u w:val="single"/>
        </w:rPr>
        <w:t>R</w:t>
      </w:r>
      <w:r>
        <w:t>odzic – R;</w:t>
      </w:r>
    </w:p>
    <w:p w14:paraId="039527AB" w14:textId="77777777" w:rsidR="00787121" w:rsidRDefault="00787121">
      <w:pPr>
        <w:pStyle w:val="ListParagraph"/>
        <w:numPr>
          <w:ilvl w:val="0"/>
          <w:numId w:val="28"/>
        </w:numPr>
        <w:spacing w:before="60"/>
        <w:ind w:left="993" w:hanging="284"/>
      </w:pPr>
      <w:r w:rsidRPr="00C7255C">
        <w:rPr>
          <w:u w:val="single"/>
        </w:rPr>
        <w:t>W</w:t>
      </w:r>
      <w:r>
        <w:t>ykładowca – W;</w:t>
      </w:r>
    </w:p>
    <w:p w14:paraId="0C1F74A3"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ListParagraph"/>
        <w:numPr>
          <w:ilvl w:val="0"/>
          <w:numId w:val="28"/>
        </w:numPr>
        <w:spacing w:before="60"/>
        <w:ind w:left="993" w:hanging="284"/>
      </w:pPr>
      <w:r w:rsidRPr="000745D1">
        <w:rPr>
          <w:u w:val="single"/>
        </w:rPr>
        <w:t>P</w:t>
      </w:r>
      <w:r>
        <w:t>rzedsiębiorca – P;</w:t>
      </w:r>
    </w:p>
    <w:p w14:paraId="4197E48B"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722" w:name="_Ref138254745"/>
      <w:bookmarkStart w:id="723" w:name="_Ref138254740"/>
      <w:bookmarkStart w:id="724" w:name="_Toc169134783"/>
      <w:r>
        <w:t xml:space="preserve">Tabela </w:t>
      </w:r>
      <w:fldSimple w:instr=" SEQ Tabela \* ARABIC ">
        <w:r w:rsidR="00F2350D">
          <w:rPr>
            <w:noProof/>
          </w:rPr>
          <w:t>60</w:t>
        </w:r>
      </w:fldSimple>
      <w:bookmarkEnd w:id="722"/>
      <w:r w:rsidR="00B84102">
        <w:rPr>
          <w:noProof/>
        </w:rPr>
        <w:t>.</w:t>
      </w:r>
      <w:r>
        <w:t xml:space="preserve"> Liczba osób reprezentujących każdą z grup interesariuszy wśród 33 respondentów wywiadów pogłębionych</w:t>
      </w:r>
      <w:bookmarkEnd w:id="723"/>
      <w:bookmarkEnd w:id="724"/>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725" w:name="_Ref138080539"/>
      <w:bookmarkStart w:id="726" w:name="_Ref138080531"/>
      <w:bookmarkStart w:id="727" w:name="_Toc169134784"/>
      <w:r>
        <w:lastRenderedPageBreak/>
        <w:t xml:space="preserve">Tabela </w:t>
      </w:r>
      <w:fldSimple w:instr=" SEQ Tabela \* ARABIC ">
        <w:r w:rsidR="00F2350D">
          <w:rPr>
            <w:noProof/>
          </w:rPr>
          <w:t>61</w:t>
        </w:r>
      </w:fldSimple>
      <w:bookmarkEnd w:id="725"/>
      <w:r w:rsidR="00B84102">
        <w:rPr>
          <w:noProof/>
        </w:rPr>
        <w:t>.</w:t>
      </w:r>
      <w:r>
        <w:t xml:space="preserve"> Liczba wskazań najważniejszych grup interesariuszy wśród 33 respondentów wywiadów pogłębionych</w:t>
      </w:r>
      <w:bookmarkEnd w:id="726"/>
      <w:bookmarkEnd w:id="727"/>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Heading2"/>
      </w:pPr>
      <w:bookmarkStart w:id="728" w:name="_Ref164502733"/>
      <w:bookmarkStart w:id="729" w:name="_Toc164801023"/>
      <w:bookmarkStart w:id="730" w:name="_Toc168903287"/>
      <w:bookmarkStart w:id="731" w:name="_Toc169134095"/>
      <w:r>
        <w:t>Efekty działań uczelni w świetle pomiaru satysfakcji interesariuszy</w:t>
      </w:r>
      <w:bookmarkEnd w:id="728"/>
      <w:bookmarkEnd w:id="729"/>
      <w:bookmarkEnd w:id="730"/>
      <w:bookmarkEnd w:id="731"/>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732" w:name="_Ref437094338"/>
      <w:bookmarkStart w:id="733" w:name="_Ref437094349"/>
      <w:bookmarkStart w:id="734" w:name="_Toc437182121"/>
      <w:bookmarkStart w:id="735" w:name="_Toc169134701"/>
      <w:r w:rsidRPr="00BC4204">
        <w:t xml:space="preserve">Rysunek </w:t>
      </w:r>
      <w:fldSimple w:instr=" SEQ Rysunek \* ARABIC ">
        <w:r w:rsidR="00F2350D">
          <w:rPr>
            <w:noProof/>
          </w:rPr>
          <w:t>30</w:t>
        </w:r>
      </w:fldSimple>
      <w:bookmarkEnd w:id="732"/>
      <w:r w:rsidR="0036301D">
        <w:rPr>
          <w:noProof/>
        </w:rPr>
        <w:t>.</w:t>
      </w:r>
      <w:r w:rsidRPr="00BC4204">
        <w:t xml:space="preserve"> Model relacji między jakością usług uczelni technicznej, a satysfakcją interesariuszy oraz zarobkami</w:t>
      </w:r>
      <w:r w:rsidRPr="00233788">
        <w:t xml:space="preserve"> absolwentów.</w:t>
      </w:r>
      <w:bookmarkEnd w:id="733"/>
      <w:bookmarkEnd w:id="734"/>
      <w:bookmarkEnd w:id="735"/>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Heading3"/>
      </w:pPr>
      <w:bookmarkStart w:id="736" w:name="_Ref137972036"/>
      <w:bookmarkStart w:id="737" w:name="_Ref138021609"/>
      <w:bookmarkStart w:id="738" w:name="_Toc164801024"/>
      <w:bookmarkStart w:id="739" w:name="_Toc168903288"/>
      <w:bookmarkStart w:id="740" w:name="_Toc169134096"/>
      <w:r w:rsidRPr="007B295C">
        <w:t>Założenia i c</w:t>
      </w:r>
      <w:r w:rsidR="003C08E8" w:rsidRPr="007B295C">
        <w:t xml:space="preserve">ele badań </w:t>
      </w:r>
      <w:bookmarkEnd w:id="736"/>
      <w:r w:rsidRPr="007B295C">
        <w:t>ilościowych</w:t>
      </w:r>
      <w:bookmarkEnd w:id="737"/>
      <w:bookmarkEnd w:id="738"/>
      <w:bookmarkEnd w:id="739"/>
      <w:bookmarkEnd w:id="740"/>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741"/>
      <w:r w:rsidRPr="00684943">
        <w:t>załącznik</w:t>
      </w:r>
      <w:r w:rsidR="00684943">
        <w:t>u 2.</w:t>
      </w:r>
      <w:commentRangeEnd w:id="741"/>
      <w:r w:rsidR="00684943">
        <w:rPr>
          <w:rStyle w:val="CommentReference"/>
          <w:rFonts w:ascii="Times New Roman" w:eastAsia="Times New Roman" w:hAnsi="Times New Roman"/>
          <w:szCs w:val="20"/>
          <w:lang w:eastAsia="pl-PL"/>
        </w:rPr>
        <w:commentReference w:id="741"/>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742" w:name="_Ref137642473"/>
      <w:bookmarkStart w:id="743" w:name="_Ref138019734"/>
      <w:bookmarkStart w:id="744" w:name="_Toc169134785"/>
      <w:r w:rsidRPr="00684943">
        <w:t xml:space="preserve">Tabela </w:t>
      </w:r>
      <w:fldSimple w:instr=" SEQ Tabela \* ARABIC ">
        <w:r w:rsidR="00F2350D">
          <w:rPr>
            <w:noProof/>
          </w:rPr>
          <w:t>62</w:t>
        </w:r>
      </w:fldSimple>
      <w:bookmarkEnd w:id="742"/>
      <w:r w:rsidR="00B84102">
        <w:rPr>
          <w:noProof/>
        </w:rPr>
        <w:t>.</w:t>
      </w:r>
      <w:r w:rsidRPr="00684943">
        <w:t xml:space="preserve"> Zestawienie rodzajów użytych pytań na poszczególnych kwestionariuszach badania satysfakcji interesariuszy</w:t>
      </w:r>
      <w:bookmarkEnd w:id="743"/>
      <w:bookmarkEnd w:id="744"/>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7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Heading3"/>
      </w:pPr>
      <w:bookmarkStart w:id="745" w:name="_Ref137647622"/>
      <w:bookmarkStart w:id="746" w:name="_Ref137647645"/>
      <w:bookmarkStart w:id="747" w:name="_Ref137763110"/>
      <w:bookmarkStart w:id="748" w:name="_Ref137763114"/>
      <w:bookmarkStart w:id="749" w:name="_Ref137805973"/>
      <w:bookmarkStart w:id="750" w:name="_Toc164801025"/>
      <w:bookmarkStart w:id="751" w:name="_Toc168903289"/>
      <w:bookmarkStart w:id="752" w:name="_Toc169134097"/>
      <w:r>
        <w:t xml:space="preserve">Analiza </w:t>
      </w:r>
      <w:r w:rsidR="00847F16">
        <w:t>grupy badawczej</w:t>
      </w:r>
      <w:r>
        <w:t xml:space="preserve"> badania kwestionariuszowego</w:t>
      </w:r>
      <w:bookmarkEnd w:id="745"/>
      <w:bookmarkEnd w:id="746"/>
      <w:bookmarkEnd w:id="747"/>
      <w:bookmarkEnd w:id="748"/>
      <w:bookmarkEnd w:id="749"/>
      <w:bookmarkEnd w:id="750"/>
      <w:bookmarkEnd w:id="751"/>
      <w:bookmarkEnd w:id="752"/>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7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753" w:name="_Toc169134786"/>
      <w:r>
        <w:t xml:space="preserve">Tabela </w:t>
      </w:r>
      <w:fldSimple w:instr=" SEQ Tabela \* ARABIC ">
        <w:r w:rsidR="00F2350D">
          <w:rPr>
            <w:noProof/>
          </w:rPr>
          <w:t>63</w:t>
        </w:r>
      </w:fldSimple>
      <w:r w:rsidR="00B84102">
        <w:rPr>
          <w:noProof/>
        </w:rPr>
        <w:t>.</w:t>
      </w:r>
      <w:r>
        <w:t xml:space="preserve"> Statystyki rezultatów liczby uzyskanych odpowiedzi uczestników badania kwestionariuszowego</w:t>
      </w:r>
      <w:bookmarkEnd w:id="753"/>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72"/>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754" w:name="_Ref134900359"/>
      <w:bookmarkStart w:id="755" w:name="_Ref134900368"/>
      <w:bookmarkStart w:id="756" w:name="_Toc169134702"/>
      <w:r>
        <w:t xml:space="preserve">Rysunek </w:t>
      </w:r>
      <w:fldSimple w:instr=" SEQ Rysunek \* ARABIC ">
        <w:r w:rsidR="00F2350D">
          <w:rPr>
            <w:noProof/>
          </w:rPr>
          <w:t>31</w:t>
        </w:r>
      </w:fldSimple>
      <w:bookmarkEnd w:id="754"/>
      <w:r w:rsidR="0036301D">
        <w:rPr>
          <w:noProof/>
        </w:rPr>
        <w:t>.</w:t>
      </w:r>
      <w:r>
        <w:t xml:space="preserve"> Struktura respondentów badania kwestionariuszowego wg płci</w:t>
      </w:r>
      <w:bookmarkEnd w:id="755"/>
      <w:bookmarkEnd w:id="756"/>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757" w:name="_Ref134900397"/>
      <w:bookmarkStart w:id="758" w:name="_Ref134900388"/>
      <w:bookmarkStart w:id="759" w:name="_Ref134900624"/>
      <w:bookmarkStart w:id="760" w:name="_Toc169134703"/>
      <w:r>
        <w:t xml:space="preserve">Rysunek </w:t>
      </w:r>
      <w:fldSimple w:instr=" SEQ Rysunek \* ARABIC ">
        <w:r w:rsidR="00F2350D">
          <w:rPr>
            <w:noProof/>
          </w:rPr>
          <w:t>32</w:t>
        </w:r>
      </w:fldSimple>
      <w:bookmarkEnd w:id="757"/>
      <w:r w:rsidR="0036301D">
        <w:rPr>
          <w:noProof/>
        </w:rPr>
        <w:t>.</w:t>
      </w:r>
      <w:r>
        <w:t xml:space="preserve"> Struktura respondentów badania kwestionariuszowego wg kategorii wiekowych</w:t>
      </w:r>
      <w:bookmarkEnd w:id="758"/>
      <w:bookmarkEnd w:id="759"/>
      <w:bookmarkEnd w:id="760"/>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FootnoteReference"/>
        </w:rPr>
        <w:footnoteReference w:id="73"/>
      </w:r>
      <w:r>
        <w:t>.</w:t>
      </w:r>
    </w:p>
    <w:p w14:paraId="53C83C48" w14:textId="77777777" w:rsidR="00C70968" w:rsidRDefault="00C70968" w:rsidP="003C08E8"/>
    <w:p w14:paraId="5B3184F4" w14:textId="6B47BF30" w:rsidR="003C08E8" w:rsidRDefault="003C08E8" w:rsidP="003C08E8">
      <w:pPr>
        <w:pStyle w:val="Tytutabeli"/>
      </w:pPr>
      <w:bookmarkStart w:id="761" w:name="_Ref134898291"/>
      <w:bookmarkStart w:id="762" w:name="_Toc169134787"/>
      <w:r>
        <w:lastRenderedPageBreak/>
        <w:t xml:space="preserve">Tabela </w:t>
      </w:r>
      <w:fldSimple w:instr=" SEQ Tabela \* ARABIC ">
        <w:r w:rsidR="00F2350D">
          <w:rPr>
            <w:noProof/>
          </w:rPr>
          <w:t>64</w:t>
        </w:r>
      </w:fldSimple>
      <w:bookmarkEnd w:id="761"/>
      <w:r w:rsidR="00B84102">
        <w:rPr>
          <w:noProof/>
        </w:rPr>
        <w:t>.</w:t>
      </w:r>
      <w:r>
        <w:t xml:space="preserve"> Liczba ludności Polski na dzień 31 grudnia 2020 r. wg wybranych kategorii wiekowych</w:t>
      </w:r>
      <w:bookmarkEnd w:id="762"/>
    </w:p>
    <w:tbl>
      <w:tblPr>
        <w:tblStyle w:val="TableGrid"/>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763" w:name="_Ref134898333"/>
      <w:bookmarkStart w:id="764" w:name="_Ref134898325"/>
      <w:bookmarkStart w:id="765" w:name="_Toc169134788"/>
      <w:r>
        <w:t xml:space="preserve">Tabela </w:t>
      </w:r>
      <w:fldSimple w:instr=" SEQ Tabela \* ARABIC ">
        <w:r w:rsidR="00F2350D">
          <w:rPr>
            <w:noProof/>
          </w:rPr>
          <w:t>65</w:t>
        </w:r>
      </w:fldSimple>
      <w:bookmarkEnd w:id="763"/>
      <w:r w:rsidR="00B84102">
        <w:rPr>
          <w:noProof/>
        </w:rPr>
        <w:t>.</w:t>
      </w:r>
      <w:r>
        <w:t xml:space="preserve"> </w:t>
      </w:r>
      <w:r w:rsidRPr="008541D0">
        <w:t>Oszacowanie struktury populacji badanej absolwentów i studentów wg wybranych grup wiekowych</w:t>
      </w:r>
      <w:bookmarkEnd w:id="764"/>
      <w:bookmarkEnd w:id="765"/>
    </w:p>
    <w:tbl>
      <w:tblPr>
        <w:tblStyle w:val="TableGrid"/>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 xml:space="preserve">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766" w:name="_Ref134900457"/>
      <w:bookmarkStart w:id="767" w:name="_Ref134900450"/>
      <w:bookmarkStart w:id="768" w:name="_Toc169134704"/>
      <w:r w:rsidRPr="00375829">
        <w:t xml:space="preserve">Rysunek </w:t>
      </w:r>
      <w:fldSimple w:instr=" SEQ Rysunek \* ARABIC ">
        <w:r w:rsidR="00F2350D">
          <w:rPr>
            <w:noProof/>
          </w:rPr>
          <w:t>33</w:t>
        </w:r>
      </w:fldSimple>
      <w:bookmarkEnd w:id="766"/>
      <w:r w:rsidR="0036301D">
        <w:rPr>
          <w:noProof/>
        </w:rPr>
        <w:t>.</w:t>
      </w:r>
      <w:r w:rsidRPr="00375829">
        <w:t xml:space="preserve"> Struktura respondentów badania kwestionariuszowego wg kryterium kategorii i wielkości</w:t>
      </w:r>
      <w:r w:rsidRPr="00375829">
        <w:br/>
      </w:r>
      <w:r>
        <w:t>miejscowości pochodzenia</w:t>
      </w:r>
      <w:bookmarkEnd w:id="767"/>
      <w:bookmarkEnd w:id="76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769" w:name="_Ref134900483"/>
      <w:bookmarkStart w:id="770" w:name="_Ref134900476"/>
      <w:bookmarkStart w:id="771" w:name="_Ref134900494"/>
      <w:bookmarkStart w:id="772" w:name="_Ref134900512"/>
      <w:bookmarkStart w:id="773" w:name="_Toc169134705"/>
      <w:r w:rsidRPr="0031651A">
        <w:t xml:space="preserve">Rysunek </w:t>
      </w:r>
      <w:fldSimple w:instr=" SEQ Rysunek \* ARABIC ">
        <w:r w:rsidR="00F2350D">
          <w:rPr>
            <w:noProof/>
          </w:rPr>
          <w:t>34</w:t>
        </w:r>
      </w:fldSimple>
      <w:bookmarkEnd w:id="769"/>
      <w:r w:rsidR="0036301D">
        <w:rPr>
          <w:noProof/>
        </w:rPr>
        <w:t>.</w:t>
      </w:r>
      <w:r w:rsidRPr="0031651A">
        <w:t xml:space="preserve"> Struktura respondentów badania kwestionariuszowego wg przynależności do grup interesariuszy</w:t>
      </w:r>
      <w:bookmarkEnd w:id="770"/>
      <w:bookmarkEnd w:id="771"/>
      <w:bookmarkEnd w:id="772"/>
      <w:bookmarkEnd w:id="773"/>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774" w:name="_Ref134900542"/>
      <w:bookmarkStart w:id="775" w:name="_Ref134900535"/>
      <w:bookmarkStart w:id="776"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774"/>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74"/>
      </w:r>
      <w:bookmarkEnd w:id="775"/>
      <w:bookmarkEnd w:id="77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777" w:name="_Ref134900561"/>
      <w:bookmarkStart w:id="778" w:name="_Ref137806801"/>
      <w:bookmarkStart w:id="779" w:name="_Toc169134707"/>
      <w:r>
        <w:t xml:space="preserve">Rysunek </w:t>
      </w:r>
      <w:fldSimple w:instr=" SEQ Rysunek \* ARABIC ">
        <w:r w:rsidR="00F2350D">
          <w:rPr>
            <w:noProof/>
          </w:rPr>
          <w:t>36</w:t>
        </w:r>
      </w:fldSimple>
      <w:bookmarkEnd w:id="777"/>
      <w:r w:rsidR="0036301D">
        <w:rPr>
          <w:noProof/>
        </w:rPr>
        <w:t>.</w:t>
      </w:r>
      <w:r>
        <w:t xml:space="preserve"> Struktura respondentów badania kwestionariuszowego z grupy absolwentów uczelni wg płci</w:t>
      </w:r>
      <w:bookmarkEnd w:id="778"/>
      <w:bookmarkEnd w:id="779"/>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780" w:name="_Ref134900651"/>
      <w:bookmarkStart w:id="781" w:name="_Ref134900615"/>
      <w:bookmarkStart w:id="782" w:name="_Ref134900644"/>
      <w:bookmarkStart w:id="783" w:name="_Ref137806762"/>
      <w:bookmarkStart w:id="784" w:name="_Toc169134708"/>
      <w:r>
        <w:t xml:space="preserve">Rysunek </w:t>
      </w:r>
      <w:fldSimple w:instr=" SEQ Rysunek \* ARABIC ">
        <w:r w:rsidR="00F2350D">
          <w:rPr>
            <w:noProof/>
          </w:rPr>
          <w:t>37</w:t>
        </w:r>
      </w:fldSimple>
      <w:bookmarkEnd w:id="780"/>
      <w:r w:rsidR="0036301D">
        <w:rPr>
          <w:noProof/>
        </w:rPr>
        <w:t>.</w:t>
      </w:r>
      <w:r>
        <w:t xml:space="preserve"> Struktura respondentów badania kwestionariuszowego z grupy absolwentów uczelni wg kategorii wiekowych</w:t>
      </w:r>
      <w:bookmarkEnd w:id="781"/>
      <w:bookmarkEnd w:id="782"/>
      <w:bookmarkEnd w:id="783"/>
      <w:bookmarkEnd w:id="78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785" w:name="_Ref134900684"/>
      <w:bookmarkStart w:id="786" w:name="_Ref134900676"/>
      <w:bookmarkStart w:id="787" w:name="_Ref134900706"/>
      <w:bookmarkStart w:id="788" w:name="_Toc169134709"/>
      <w:r>
        <w:t xml:space="preserve">Rysunek </w:t>
      </w:r>
      <w:fldSimple w:instr=" SEQ Rysunek \* ARABIC ">
        <w:r w:rsidR="00F2350D">
          <w:rPr>
            <w:noProof/>
          </w:rPr>
          <w:t>38</w:t>
        </w:r>
      </w:fldSimple>
      <w:bookmarkEnd w:id="785"/>
      <w:r w:rsidR="0036301D">
        <w:rPr>
          <w:noProof/>
        </w:rPr>
        <w:t>.</w:t>
      </w:r>
      <w:r>
        <w:t xml:space="preserve"> Struktura respondentów badania kwestionariuszowego należących do grupy absolwentów wg rodzaju ukończonej uczelni.</w:t>
      </w:r>
      <w:bookmarkEnd w:id="786"/>
      <w:bookmarkEnd w:id="787"/>
      <w:bookmarkEnd w:id="788"/>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789" w:name="_Ref134895617"/>
      <w:bookmarkStart w:id="790" w:name="_Ref134895603"/>
      <w:bookmarkStart w:id="791" w:name="_Toc169134710"/>
      <w:r>
        <w:t xml:space="preserve">Rysunek </w:t>
      </w:r>
      <w:fldSimple w:instr=" SEQ Rysunek \* ARABIC ">
        <w:r w:rsidR="00F2350D">
          <w:rPr>
            <w:noProof/>
          </w:rPr>
          <w:t>39</w:t>
        </w:r>
      </w:fldSimple>
      <w:bookmarkEnd w:id="789"/>
      <w:r w:rsidR="0036301D">
        <w:rPr>
          <w:noProof/>
        </w:rPr>
        <w:t>.</w:t>
      </w:r>
      <w:r>
        <w:t xml:space="preserve"> Struktura grupy absolwentów respondentów badania kwestionariuszowego ze względu na ocenianą uczelnię</w:t>
      </w:r>
      <w:bookmarkEnd w:id="790"/>
      <w:bookmarkEnd w:id="791"/>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Heading3"/>
        <w:rPr>
          <w:rStyle w:val="Heading3Char"/>
        </w:rPr>
      </w:pPr>
      <w:bookmarkStart w:id="792" w:name="_Ref437093143"/>
      <w:bookmarkStart w:id="793" w:name="_Ref437093160"/>
      <w:bookmarkStart w:id="794" w:name="_Ref437181714"/>
      <w:bookmarkStart w:id="795" w:name="_Toc164801026"/>
      <w:bookmarkStart w:id="796" w:name="_Toc168903290"/>
      <w:bookmarkStart w:id="797" w:name="_Toc169134098"/>
      <w:r w:rsidRPr="00847F16">
        <w:lastRenderedPageBreak/>
        <w:t xml:space="preserve">Pomiar satysfakcji interesariuszy uczelni technicznych jako efektu działań </w:t>
      </w:r>
      <w:r w:rsidRPr="00B61EC4">
        <w:rPr>
          <w:rStyle w:val="Heading3Char"/>
        </w:rPr>
        <w:t>uczelni</w:t>
      </w:r>
      <w:bookmarkEnd w:id="792"/>
      <w:bookmarkEnd w:id="793"/>
      <w:bookmarkEnd w:id="794"/>
      <w:bookmarkEnd w:id="795"/>
      <w:bookmarkEnd w:id="796"/>
      <w:bookmarkEnd w:id="797"/>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798" w:name="_Ref134900831"/>
      <w:bookmarkStart w:id="799" w:name="_Ref134900820"/>
      <w:bookmarkStart w:id="800" w:name="_Toc169134711"/>
      <w:r>
        <w:t xml:space="preserve">Rysunek </w:t>
      </w:r>
      <w:fldSimple w:instr=" SEQ Rysunek \* ARABIC ">
        <w:r w:rsidR="00F2350D">
          <w:rPr>
            <w:noProof/>
          </w:rPr>
          <w:t>40</w:t>
        </w:r>
      </w:fldSimple>
      <w:bookmarkEnd w:id="798"/>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799"/>
      <w:bookmarkEnd w:id="80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801" w:name="_Ref134900872"/>
      <w:bookmarkStart w:id="802" w:name="_Ref134900864"/>
      <w:bookmarkStart w:id="803" w:name="_Ref134901075"/>
      <w:bookmarkStart w:id="804" w:name="_Toc169134712"/>
      <w:r>
        <w:t xml:space="preserve">Rysunek </w:t>
      </w:r>
      <w:fldSimple w:instr=" SEQ Rysunek \* ARABIC ">
        <w:r w:rsidR="00F2350D">
          <w:rPr>
            <w:noProof/>
          </w:rPr>
          <w:t>41</w:t>
        </w:r>
      </w:fldSimple>
      <w:bookmarkEnd w:id="801"/>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802"/>
      <w:bookmarkEnd w:id="803"/>
      <w:bookmarkEnd w:id="80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805" w:name="_Ref134901104"/>
      <w:bookmarkStart w:id="806" w:name="_Ref134901095"/>
      <w:bookmarkStart w:id="807" w:name="_Ref134901141"/>
      <w:bookmarkStart w:id="808" w:name="_Toc169134713"/>
      <w:r>
        <w:t xml:space="preserve">Rysunek </w:t>
      </w:r>
      <w:fldSimple w:instr=" SEQ Rysunek \* ARABIC ">
        <w:r w:rsidR="00F2350D">
          <w:rPr>
            <w:noProof/>
          </w:rPr>
          <w:t>42</w:t>
        </w:r>
      </w:fldSimple>
      <w:bookmarkEnd w:id="805"/>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806"/>
      <w:bookmarkEnd w:id="807"/>
      <w:bookmarkEnd w:id="80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809" w:name="_Ref134901184"/>
      <w:bookmarkStart w:id="810" w:name="_Ref134901176"/>
      <w:bookmarkStart w:id="811" w:name="_Toc169134714"/>
      <w:r>
        <w:t xml:space="preserve">Rysunek </w:t>
      </w:r>
      <w:fldSimple w:instr=" SEQ Rysunek \* ARABIC ">
        <w:r w:rsidR="00F2350D">
          <w:rPr>
            <w:noProof/>
          </w:rPr>
          <w:t>43</w:t>
        </w:r>
      </w:fldSimple>
      <w:bookmarkEnd w:id="809"/>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810"/>
      <w:bookmarkEnd w:id="81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812" w:name="_Ref134901235"/>
      <w:bookmarkStart w:id="813" w:name="_Ref134901227"/>
      <w:bookmarkStart w:id="814" w:name="_Toc169134715"/>
      <w:r>
        <w:t xml:space="preserve">Rysunek </w:t>
      </w:r>
      <w:fldSimple w:instr=" SEQ Rysunek \* ARABIC ">
        <w:r w:rsidR="00F2350D">
          <w:rPr>
            <w:noProof/>
          </w:rPr>
          <w:t>44</w:t>
        </w:r>
      </w:fldSimple>
      <w:bookmarkEnd w:id="812"/>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813"/>
      <w:bookmarkEnd w:id="81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815" w:name="_Ref134901293"/>
      <w:bookmarkStart w:id="816" w:name="_Ref134901286"/>
      <w:bookmarkStart w:id="817" w:name="_Toc169134716"/>
      <w:r>
        <w:t xml:space="preserve">Rysunek </w:t>
      </w:r>
      <w:fldSimple w:instr=" SEQ Rysunek \* ARABIC ">
        <w:r w:rsidR="00F2350D">
          <w:rPr>
            <w:noProof/>
          </w:rPr>
          <w:t>45</w:t>
        </w:r>
      </w:fldSimple>
      <w:bookmarkEnd w:id="815"/>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816"/>
      <w:bookmarkEnd w:id="81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818" w:name="_Ref134901370"/>
      <w:bookmarkStart w:id="819" w:name="_Ref134901363"/>
      <w:bookmarkStart w:id="820" w:name="_Toc169134717"/>
      <w:r>
        <w:t xml:space="preserve">Rysunek </w:t>
      </w:r>
      <w:fldSimple w:instr=" SEQ Rysunek \* ARABIC ">
        <w:r w:rsidR="00F2350D">
          <w:rPr>
            <w:noProof/>
          </w:rPr>
          <w:t>46</w:t>
        </w:r>
      </w:fldSimple>
      <w:bookmarkEnd w:id="818"/>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819"/>
      <w:bookmarkEnd w:id="82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821" w:name="_Ref134901424"/>
      <w:bookmarkStart w:id="822" w:name="_Ref134901416"/>
      <w:bookmarkStart w:id="823" w:name="_Toc169134718"/>
      <w:r>
        <w:t xml:space="preserve">Rysunek </w:t>
      </w:r>
      <w:fldSimple w:instr=" SEQ Rysunek \* ARABIC ">
        <w:r w:rsidR="00F2350D">
          <w:rPr>
            <w:noProof/>
          </w:rPr>
          <w:t>47</w:t>
        </w:r>
      </w:fldSimple>
      <w:bookmarkEnd w:id="821"/>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822"/>
      <w:bookmarkEnd w:id="82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824" w:name="_Ref134898419"/>
      <w:bookmarkStart w:id="825" w:name="_Ref134898408"/>
      <w:bookmarkStart w:id="826" w:name="_Ref134898474"/>
      <w:bookmarkStart w:id="827" w:name="_Toc169134789"/>
      <w:r>
        <w:t xml:space="preserve">Tabela </w:t>
      </w:r>
      <w:fldSimple w:instr=" SEQ Tabela \* ARABIC ">
        <w:r w:rsidR="00F2350D">
          <w:rPr>
            <w:noProof/>
          </w:rPr>
          <w:t>66</w:t>
        </w:r>
      </w:fldSimple>
      <w:bookmarkEnd w:id="824"/>
      <w:r w:rsidR="00B84102">
        <w:rPr>
          <w:noProof/>
        </w:rPr>
        <w:t>.</w:t>
      </w:r>
      <w:r>
        <w:t xml:space="preserve"> Zestawienie wyników odpowiedzi na pytania dotyczące satysfakcji z usług uczelni w ramach różnych grup respondentów badania kwestionariuszowego</w:t>
      </w:r>
      <w:bookmarkEnd w:id="825"/>
      <w:bookmarkEnd w:id="826"/>
      <w:bookmarkEnd w:id="827"/>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828" w:name="_Ref134898522"/>
      <w:bookmarkStart w:id="829" w:name="_Ref134898513"/>
      <w:bookmarkStart w:id="830" w:name="_Ref134898540"/>
      <w:bookmarkStart w:id="831" w:name="_Toc169134790"/>
      <w:r>
        <w:t xml:space="preserve">Tabela </w:t>
      </w:r>
      <w:fldSimple w:instr=" SEQ Tabela \* ARABIC ">
        <w:r w:rsidR="00F2350D">
          <w:rPr>
            <w:noProof/>
          </w:rPr>
          <w:t>67</w:t>
        </w:r>
      </w:fldSimple>
      <w:bookmarkEnd w:id="828"/>
      <w:r w:rsidR="00B84102">
        <w:rPr>
          <w:noProof/>
        </w:rPr>
        <w:t>.</w:t>
      </w:r>
      <w:r>
        <w:t xml:space="preserve"> Uśrednione wagi istotności wpływu na ocenę SSI poszczególnych grup interesariuszy</w:t>
      </w:r>
      <w:bookmarkEnd w:id="829"/>
      <w:bookmarkEnd w:id="830"/>
      <w:bookmarkEnd w:id="831"/>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75"/>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76"/>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832" w:name="_Ref134898572"/>
      <w:bookmarkStart w:id="833" w:name="_Ref134898564"/>
      <w:bookmarkStart w:id="834" w:name="_Ref134898594"/>
      <w:bookmarkStart w:id="835" w:name="_Toc169134791"/>
      <w:r>
        <w:t xml:space="preserve">Tabela </w:t>
      </w:r>
      <w:fldSimple w:instr=" SEQ Tabela \* ARABIC ">
        <w:r w:rsidR="00F2350D">
          <w:rPr>
            <w:noProof/>
          </w:rPr>
          <w:t>68</w:t>
        </w:r>
      </w:fldSimple>
      <w:bookmarkEnd w:id="832"/>
      <w:r w:rsidR="00B84102">
        <w:rPr>
          <w:noProof/>
        </w:rPr>
        <w:t>.</w:t>
      </w:r>
      <w:r>
        <w:t xml:space="preserve"> Wartości cząstkowych SSI dla poszczególnych grup interesariuszy.</w:t>
      </w:r>
      <w:bookmarkEnd w:id="833"/>
      <w:bookmarkEnd w:id="834"/>
      <w:bookmarkEnd w:id="835"/>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836" w:name="_Ref164502761"/>
      <w:bookmarkStart w:id="837" w:name="_Toc164801027"/>
      <w:bookmarkStart w:id="838" w:name="_Toc168903291"/>
      <w:bookmarkStart w:id="839" w:name="_Toc169134099"/>
      <w:r>
        <w:t>Możliwości stosowania</w:t>
      </w:r>
      <w:r w:rsidR="00B61EC4">
        <w:t xml:space="preserve"> miar satysfakcji interesariuszy </w:t>
      </w:r>
      <w:r>
        <w:t>w doskonaleniu systemu zarzadzania jakością uczelni</w:t>
      </w:r>
      <w:bookmarkEnd w:id="836"/>
      <w:bookmarkEnd w:id="837"/>
      <w:bookmarkEnd w:id="838"/>
      <w:bookmarkEnd w:id="839"/>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Heading3"/>
      </w:pPr>
      <w:bookmarkStart w:id="840" w:name="_Ref137910300"/>
      <w:bookmarkStart w:id="841" w:name="_Toc164801028"/>
      <w:bookmarkStart w:id="842" w:name="_Toc168903292"/>
      <w:bookmarkStart w:id="843"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840"/>
      <w:bookmarkEnd w:id="841"/>
      <w:bookmarkEnd w:id="842"/>
      <w:bookmarkEnd w:id="843"/>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844"/>
      <w:r w:rsidR="002B27E1">
        <w:t>załączniku 3</w:t>
      </w:r>
      <w:commentRangeEnd w:id="844"/>
      <w:r w:rsidR="002B27E1">
        <w:rPr>
          <w:rStyle w:val="CommentReference"/>
          <w:rFonts w:ascii="Times New Roman" w:eastAsia="Times New Roman" w:hAnsi="Times New Roman"/>
          <w:szCs w:val="20"/>
          <w:lang w:eastAsia="pl-PL"/>
        </w:rPr>
        <w:commentReference w:id="84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77"/>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845" w:name="_Ref137661449"/>
      <w:bookmarkStart w:id="846" w:name="_Ref137661439"/>
      <w:bookmarkStart w:id="847" w:name="_Toc169134792"/>
      <w:r>
        <w:t xml:space="preserve">Tabela </w:t>
      </w:r>
      <w:fldSimple w:instr=" SEQ Tabela \* ARABIC ">
        <w:r w:rsidR="00F2350D">
          <w:rPr>
            <w:noProof/>
          </w:rPr>
          <w:t>69</w:t>
        </w:r>
      </w:fldSimple>
      <w:bookmarkEnd w:id="845"/>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846"/>
      <w:r w:rsidR="001E1A75">
        <w:t>; N=120</w:t>
      </w:r>
      <w:bookmarkEnd w:id="847"/>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78"/>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79"/>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848" w:name="_Ref137715854"/>
      <w:bookmarkStart w:id="849" w:name="_Ref137715835"/>
      <w:bookmarkStart w:id="850" w:name="_Toc169134793"/>
      <w:r>
        <w:lastRenderedPageBreak/>
        <w:t xml:space="preserve">Tabela </w:t>
      </w:r>
      <w:fldSimple w:instr=" SEQ Tabela \* ARABIC ">
        <w:r w:rsidR="00F2350D">
          <w:rPr>
            <w:noProof/>
          </w:rPr>
          <w:t>70</w:t>
        </w:r>
      </w:fldSimple>
      <w:bookmarkEnd w:id="848"/>
      <w:r w:rsidR="00B84102">
        <w:rPr>
          <w:noProof/>
        </w:rPr>
        <w:t>.</w:t>
      </w:r>
      <w:r>
        <w:t xml:space="preserve"> Korelacje pomiędzy klasyfikowaniem uczelni jako techniczną, a wynagrodzeniem i zatrudnieniem absolwentów po roku i po 3 latach od ukończenia studiów.</w:t>
      </w:r>
      <w:bookmarkEnd w:id="849"/>
      <w:bookmarkEnd w:id="850"/>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80"/>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851" w:name="_Ref136544259"/>
      <w:bookmarkStart w:id="852" w:name="_Ref136544219"/>
      <w:bookmarkStart w:id="853" w:name="_Toc169134794"/>
      <w:r>
        <w:t xml:space="preserve">Tabela </w:t>
      </w:r>
      <w:fldSimple w:instr=" SEQ Tabela \* ARABIC ">
        <w:r w:rsidR="00F2350D">
          <w:rPr>
            <w:noProof/>
          </w:rPr>
          <w:t>71</w:t>
        </w:r>
      </w:fldSimple>
      <w:bookmarkEnd w:id="851"/>
      <w:r w:rsidR="00B84102">
        <w:rPr>
          <w:noProof/>
        </w:rPr>
        <w:t>.</w:t>
      </w:r>
      <w:r>
        <w:t xml:space="preserve"> Interpretacja zakresów wartości korelacji r-Pearsona</w:t>
      </w:r>
      <w:bookmarkEnd w:id="852"/>
      <w:bookmarkEnd w:id="853"/>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854" w:name="_Ref137730572"/>
      <w:bookmarkStart w:id="855" w:name="_Ref137730564"/>
      <w:bookmarkStart w:id="856" w:name="_Toc169134795"/>
      <w:r>
        <w:t xml:space="preserve">Tabela </w:t>
      </w:r>
      <w:fldSimple w:instr=" SEQ Tabela \* ARABIC ">
        <w:r w:rsidR="00F2350D">
          <w:rPr>
            <w:noProof/>
          </w:rPr>
          <w:t>72</w:t>
        </w:r>
      </w:fldSimple>
      <w:bookmarkEnd w:id="854"/>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855"/>
      <w:bookmarkEnd w:id="856"/>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857" w:name="_Ref137759871"/>
      <w:bookmarkStart w:id="858" w:name="_Ref137759863"/>
      <w:bookmarkStart w:id="859" w:name="_Toc169134796"/>
      <w:r>
        <w:t xml:space="preserve">Tabela </w:t>
      </w:r>
      <w:fldSimple w:instr=" SEQ Tabela \* ARABIC ">
        <w:r w:rsidR="00F2350D">
          <w:rPr>
            <w:noProof/>
          </w:rPr>
          <w:t>73</w:t>
        </w:r>
      </w:fldSimple>
      <w:bookmarkEnd w:id="857"/>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858"/>
      <w:bookmarkEnd w:id="859"/>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81"/>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82"/>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Heading3"/>
      </w:pPr>
      <w:bookmarkStart w:id="860" w:name="_Ref162436354"/>
      <w:bookmarkStart w:id="861" w:name="_Toc164801029"/>
      <w:bookmarkStart w:id="862" w:name="_Toc168903293"/>
      <w:bookmarkStart w:id="863" w:name="_Toc169134101"/>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860"/>
      <w:bookmarkEnd w:id="861"/>
      <w:bookmarkEnd w:id="862"/>
      <w:bookmarkEnd w:id="863"/>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864" w:name="_Ref137889325"/>
      <w:bookmarkStart w:id="865" w:name="_Ref137889313"/>
      <w:bookmarkStart w:id="866" w:name="_Toc169134797"/>
      <w:r>
        <w:t xml:space="preserve">Tabela </w:t>
      </w:r>
      <w:fldSimple w:instr=" SEQ Tabela \* ARABIC ">
        <w:r w:rsidR="00F2350D">
          <w:rPr>
            <w:noProof/>
          </w:rPr>
          <w:t>74</w:t>
        </w:r>
      </w:fldSimple>
      <w:bookmarkEnd w:id="864"/>
      <w:r w:rsidR="00B84102">
        <w:rPr>
          <w:noProof/>
        </w:rPr>
        <w:t>.</w:t>
      </w:r>
      <w:r>
        <w:t xml:space="preserve"> Korelacje pomiędzy </w:t>
      </w:r>
      <w:r w:rsidR="00F310B6">
        <w:t>miarami ogólnej oceny uczelni technicznych w rankingu Perspektywy 2022, a elementami składowymi ocen rankingowych</w:t>
      </w:r>
      <w:r>
        <w:t>.</w:t>
      </w:r>
      <w:bookmarkEnd w:id="865"/>
      <w:bookmarkEnd w:id="866"/>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867" w:name="_Ref162954853"/>
      <w:bookmarkStart w:id="868" w:name="_Ref162954839"/>
      <w:bookmarkStart w:id="869" w:name="_Toc169134798"/>
      <w:r>
        <w:t xml:space="preserve">Tabela </w:t>
      </w:r>
      <w:fldSimple w:instr=" SEQ Tabela \* ARABIC ">
        <w:r w:rsidR="00F2350D">
          <w:rPr>
            <w:noProof/>
          </w:rPr>
          <w:t>75</w:t>
        </w:r>
      </w:fldSimple>
      <w:bookmarkEnd w:id="867"/>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868"/>
      <w:bookmarkEnd w:id="869"/>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870" w:name="_Ref137917794"/>
      <w:bookmarkStart w:id="871" w:name="_Ref137917781"/>
      <w:bookmarkStart w:id="872" w:name="_Toc169134799"/>
      <w:r w:rsidRPr="003A7FBB">
        <w:t>Tabela</w:t>
      </w:r>
      <w:r>
        <w:t xml:space="preserve"> </w:t>
      </w:r>
      <w:fldSimple w:instr=" SEQ Tabela \* ARABIC ">
        <w:r w:rsidR="00F2350D">
          <w:rPr>
            <w:noProof/>
          </w:rPr>
          <w:t>76</w:t>
        </w:r>
      </w:fldSimple>
      <w:bookmarkEnd w:id="870"/>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871"/>
      <w:bookmarkEnd w:id="872"/>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873" w:name="_Ref164502786"/>
      <w:bookmarkStart w:id="874" w:name="_Toc164801030"/>
      <w:bookmarkStart w:id="875" w:name="_Toc168903294"/>
      <w:bookmarkStart w:id="876" w:name="_Toc169134102"/>
      <w:r w:rsidRPr="00000137">
        <w:t>Zastosowanie informacji o satysfakcji interesariuszy w doskonaleniu systemu zarządzania jakością uczelni</w:t>
      </w:r>
      <w:bookmarkEnd w:id="873"/>
      <w:bookmarkEnd w:id="874"/>
      <w:bookmarkEnd w:id="875"/>
      <w:bookmarkEnd w:id="876"/>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 xml:space="preserve">Management System </w:t>
      </w:r>
      <w:proofErr w:type="spellStart"/>
      <w:r w:rsidRPr="00FA0DAA">
        <w:rPr>
          <w:i/>
          <w:iCs/>
        </w:rPr>
        <w:t>Standards</w:t>
      </w:r>
      <w:proofErr w:type="spellEnd"/>
      <w:r>
        <w:t>)</w:t>
      </w:r>
      <w:r w:rsidR="00CB4AB6">
        <w:t>,</w:t>
      </w:r>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Heading1"/>
        <w:spacing w:after="240"/>
        <w:ind w:left="431" w:hanging="431"/>
      </w:pPr>
      <w:bookmarkStart w:id="877" w:name="_Ref164502797"/>
      <w:bookmarkStart w:id="878" w:name="_Toc164801031"/>
      <w:bookmarkStart w:id="879" w:name="_Toc168903295"/>
      <w:bookmarkStart w:id="880"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877"/>
      <w:bookmarkEnd w:id="878"/>
      <w:bookmarkEnd w:id="879"/>
      <w:bookmarkEnd w:id="880"/>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881" w:name="_Ref164502803"/>
      <w:bookmarkStart w:id="882" w:name="_Toc164801032"/>
      <w:bookmarkStart w:id="883" w:name="_Toc168903296"/>
      <w:bookmarkStart w:id="884" w:name="_Toc169134104"/>
      <w:r>
        <w:t xml:space="preserve">Struktura Modelu </w:t>
      </w:r>
      <w:r w:rsidRPr="00ED2996">
        <w:t>Doskonalenia Systemu Zarządzania Jakością Uczelni Inspirowanego Satysfakcją Interesariuszy</w:t>
      </w:r>
      <w:bookmarkEnd w:id="881"/>
      <w:bookmarkEnd w:id="882"/>
      <w:bookmarkEnd w:id="883"/>
      <w:bookmarkEnd w:id="884"/>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885" w:name="_Ref162330018"/>
      <w:bookmarkStart w:id="886" w:name="_Ref162330010"/>
      <w:bookmarkStart w:id="887" w:name="_Toc169134719"/>
      <w:r>
        <w:t xml:space="preserve">Rysunek </w:t>
      </w:r>
      <w:fldSimple w:instr=" SEQ Rysunek \* ARABIC ">
        <w:r w:rsidR="00F2350D">
          <w:rPr>
            <w:noProof/>
          </w:rPr>
          <w:t>48</w:t>
        </w:r>
      </w:fldSimple>
      <w:bookmarkEnd w:id="885"/>
      <w:r w:rsidR="00096852">
        <w:t>.</w:t>
      </w:r>
      <w:r>
        <w:t xml:space="preserve"> Struktura głównych elementów modelu doskonalenia SZJ uczelni inspirowanego satysfakcją interesariuszy (SSDQM)</w:t>
      </w:r>
      <w:bookmarkEnd w:id="886"/>
      <w:bookmarkEnd w:id="887"/>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888"/>
      <w:r w:rsidR="00DE5B26">
        <w:t>ałącznik 7</w:t>
      </w:r>
      <w:commentRangeEnd w:id="888"/>
      <w:r w:rsidR="00DE5B26">
        <w:rPr>
          <w:rStyle w:val="CommentReference"/>
          <w:rFonts w:ascii="Times New Roman" w:eastAsia="Times New Roman" w:hAnsi="Times New Roman"/>
          <w:szCs w:val="20"/>
          <w:lang w:eastAsia="pl-PL"/>
        </w:rPr>
        <w:commentReference w:id="888"/>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889" w:name="_Ref162333839"/>
      <w:bookmarkStart w:id="890" w:name="_Ref162333832"/>
      <w:bookmarkStart w:id="891" w:name="_Toc169134720"/>
      <w:r>
        <w:t xml:space="preserve">Rysunek </w:t>
      </w:r>
      <w:fldSimple w:instr=" SEQ Rysunek \* ARABIC ">
        <w:r w:rsidR="00F2350D">
          <w:rPr>
            <w:noProof/>
          </w:rPr>
          <w:t>49</w:t>
        </w:r>
      </w:fldSimple>
      <w:bookmarkEnd w:id="889"/>
      <w:r w:rsidR="00096852">
        <w:t>.</w:t>
      </w:r>
      <w:r>
        <w:t xml:space="preserve"> Struktura szczegółowa elementów w zakresie punktów od 1 do 4 modelu SSDQM</w:t>
      </w:r>
      <w:bookmarkEnd w:id="890"/>
      <w:bookmarkEnd w:id="891"/>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892" w:name="_Ref162379027"/>
      <w:bookmarkStart w:id="893" w:name="_Ref162379019"/>
      <w:bookmarkStart w:id="894" w:name="_Toc169134721"/>
      <w:r>
        <w:t xml:space="preserve">Rysunek </w:t>
      </w:r>
      <w:fldSimple w:instr=" SEQ Rysunek \* ARABIC ">
        <w:r w:rsidR="00F2350D">
          <w:rPr>
            <w:noProof/>
          </w:rPr>
          <w:t>50</w:t>
        </w:r>
      </w:fldSimple>
      <w:bookmarkEnd w:id="892"/>
      <w:r w:rsidR="00096852">
        <w:t>.</w:t>
      </w:r>
      <w:r>
        <w:t xml:space="preserve"> Struktura szczegółowa elementów w zakresie punktów od 5 do 6 modelu SSDQM</w:t>
      </w:r>
      <w:bookmarkEnd w:id="893"/>
      <w:bookmarkEnd w:id="894"/>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895" w:name="_Ref162379469"/>
      <w:bookmarkStart w:id="896" w:name="_Ref162379462"/>
      <w:bookmarkStart w:id="897" w:name="_Toc169134722"/>
      <w:r>
        <w:t xml:space="preserve">Rysunek </w:t>
      </w:r>
      <w:fldSimple w:instr=" SEQ Rysunek \* ARABIC ">
        <w:r w:rsidR="00F2350D">
          <w:rPr>
            <w:noProof/>
          </w:rPr>
          <w:t>51</w:t>
        </w:r>
      </w:fldSimple>
      <w:bookmarkEnd w:id="895"/>
      <w:r w:rsidR="00096852">
        <w:t>.</w:t>
      </w:r>
      <w:r>
        <w:t xml:space="preserve"> Struktura szczegółowa elementów w zakresie punktów od 7 do 9 modelu SSDQM</w:t>
      </w:r>
      <w:bookmarkEnd w:id="896"/>
      <w:bookmarkEnd w:id="897"/>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 xml:space="preserve">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898" w:name="_Ref162599588"/>
      <w:bookmarkStart w:id="899" w:name="_Ref162599577"/>
      <w:bookmarkStart w:id="900" w:name="_Toc169134723"/>
      <w:r>
        <w:t xml:space="preserve">Rysunek </w:t>
      </w:r>
      <w:fldSimple w:instr=" SEQ Rysunek \* ARABIC ">
        <w:r w:rsidR="00F2350D">
          <w:rPr>
            <w:noProof/>
          </w:rPr>
          <w:t>52</w:t>
        </w:r>
      </w:fldSimple>
      <w:bookmarkEnd w:id="898"/>
      <w:r w:rsidR="00096852">
        <w:t>.</w:t>
      </w:r>
      <w:r>
        <w:t xml:space="preserve"> Struktura szczegółowa elementów w zakresie punktu 9 modelu SSDQM</w:t>
      </w:r>
      <w:bookmarkEnd w:id="899"/>
      <w:bookmarkEnd w:id="90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Heading2"/>
      </w:pPr>
      <w:bookmarkStart w:id="901" w:name="_Ref164502811"/>
      <w:bookmarkStart w:id="902" w:name="_Toc164801033"/>
      <w:bookmarkStart w:id="903" w:name="_Toc168903297"/>
      <w:bookmarkStart w:id="904" w:name="_Toc169134105"/>
      <w:r w:rsidRPr="00B47F8D">
        <w:t>K</w:t>
      </w:r>
      <w:r w:rsidR="00787121" w:rsidRPr="00B47F8D">
        <w:t xml:space="preserve">orzyści z zastosowania modelu SSDQM przy wdrażaniu i stosowaniu normatywnych </w:t>
      </w:r>
      <w:r w:rsidRPr="00B47F8D">
        <w:t>SZJ</w:t>
      </w:r>
      <w:bookmarkEnd w:id="901"/>
      <w:bookmarkEnd w:id="902"/>
      <w:bookmarkEnd w:id="903"/>
      <w:bookmarkEnd w:id="904"/>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905" w:name="_Ref162710660"/>
      <w:bookmarkStart w:id="906" w:name="_Ref162710653"/>
      <w:bookmarkStart w:id="907" w:name="_Toc169134800"/>
      <w:r>
        <w:t xml:space="preserve">Tabela </w:t>
      </w:r>
      <w:fldSimple w:instr=" SEQ Tabela \* ARABIC ">
        <w:r w:rsidR="00F2350D">
          <w:rPr>
            <w:noProof/>
          </w:rPr>
          <w:t>77</w:t>
        </w:r>
      </w:fldSimple>
      <w:bookmarkEnd w:id="905"/>
      <w:r w:rsidR="00B84102">
        <w:t>.</w:t>
      </w:r>
      <w:r>
        <w:t xml:space="preserve"> Relacje do etapów autorskiego modelu doskonalenia SZJ uczelni z wykorzystaniem pomiaru satysfakcji interesariuszy w normie ISO 21001:2018</w:t>
      </w:r>
      <w:bookmarkEnd w:id="906"/>
      <w:bookmarkEnd w:id="907"/>
    </w:p>
    <w:tbl>
      <w:tblPr>
        <w:tblStyle w:val="TableGrid"/>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83"/>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84"/>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85"/>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86"/>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908" w:name="_Ref164502816"/>
      <w:bookmarkStart w:id="909" w:name="_Toc164801034"/>
      <w:bookmarkStart w:id="910" w:name="_Toc168903298"/>
      <w:bookmarkStart w:id="911" w:name="_Toc169134106"/>
      <w:r w:rsidRPr="00B03664">
        <w:t>Propozycja zestawu wybranych wskaźników skuteczności działań uczelni technicznych w Polsce</w:t>
      </w:r>
      <w:bookmarkEnd w:id="908"/>
      <w:bookmarkEnd w:id="909"/>
      <w:bookmarkEnd w:id="910"/>
      <w:bookmarkEnd w:id="911"/>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87"/>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912" w:name="_Ref163293949"/>
      <w:bookmarkStart w:id="913" w:name="_Ref163293941"/>
      <w:bookmarkStart w:id="914" w:name="_Toc169134801"/>
      <w:r>
        <w:lastRenderedPageBreak/>
        <w:t xml:space="preserve">Tabela </w:t>
      </w:r>
      <w:fldSimple w:instr=" SEQ Tabela \* ARABIC ">
        <w:r w:rsidR="00F2350D">
          <w:rPr>
            <w:noProof/>
          </w:rPr>
          <w:t>78</w:t>
        </w:r>
      </w:fldSimple>
      <w:bookmarkEnd w:id="912"/>
      <w:r w:rsidR="00B84102">
        <w:t>.</w:t>
      </w:r>
      <w:r>
        <w:t xml:space="preserve"> Propozycja zestawu wskaźników stosowanych w ramach monitorowania efektów działań uczelni technicznej stosującej model doskonalenia SSDQM</w:t>
      </w:r>
      <w:bookmarkEnd w:id="913"/>
      <w:bookmarkEnd w:id="914"/>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88"/>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915" w:name="_Ref163297173"/>
      <w:bookmarkStart w:id="916" w:name="_Ref134898852"/>
      <w:bookmarkStart w:id="917" w:name="_Toc169134802"/>
      <w:r w:rsidRPr="00AE7E6F">
        <w:t xml:space="preserve">Tabela </w:t>
      </w:r>
      <w:fldSimple w:instr=" SEQ Tabela \* ARABIC ">
        <w:r w:rsidR="00F2350D">
          <w:rPr>
            <w:noProof/>
          </w:rPr>
          <w:t>79</w:t>
        </w:r>
      </w:fldSimple>
      <w:bookmarkEnd w:id="915"/>
      <w:r w:rsidR="00B84102">
        <w:t>.</w:t>
      </w:r>
      <w:r w:rsidRPr="00AE7E6F">
        <w:t xml:space="preserve"> Przykłady mierników </w:t>
      </w:r>
      <w:r w:rsidR="00AE7E6F">
        <w:t xml:space="preserve">dodatkowych odnoszących się do </w:t>
      </w:r>
      <w:r w:rsidRPr="00AE7E6F">
        <w:t>efektów działań uczelni</w:t>
      </w:r>
      <w:bookmarkEnd w:id="916"/>
      <w:bookmarkEnd w:id="917"/>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918" w:name="_Toc164801036"/>
      <w:bookmarkStart w:id="919" w:name="_Toc168903299"/>
      <w:bookmarkStart w:id="920" w:name="_Toc169134107"/>
      <w:r w:rsidRPr="00067CA7">
        <w:lastRenderedPageBreak/>
        <w:t>Podsumowanie</w:t>
      </w:r>
      <w:bookmarkEnd w:id="918"/>
      <w:bookmarkEnd w:id="919"/>
      <w:bookmarkEnd w:id="920"/>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921" w:name="_Ref164719946"/>
      <w:bookmarkStart w:id="922" w:name="_Ref164719939"/>
      <w:bookmarkStart w:id="923" w:name="_Toc169134803"/>
      <w:r>
        <w:t xml:space="preserve">Tabela </w:t>
      </w:r>
      <w:fldSimple w:instr=" SEQ Tabela \* ARABIC ">
        <w:r w:rsidR="00F2350D">
          <w:rPr>
            <w:noProof/>
          </w:rPr>
          <w:t>80</w:t>
        </w:r>
      </w:fldSimple>
      <w:bookmarkEnd w:id="921"/>
      <w:r w:rsidR="00B84102">
        <w:t>.</w:t>
      </w:r>
      <w:r>
        <w:t xml:space="preserve"> Zestawienie wyników weryfikacji hipotez</w:t>
      </w:r>
      <w:bookmarkEnd w:id="922"/>
      <w:bookmarkEnd w:id="923"/>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89"/>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924" w:name="_Toc164801037"/>
      <w:bookmarkStart w:id="925" w:name="_Toc168903300"/>
      <w:bookmarkStart w:id="926" w:name="_Toc169134108"/>
      <w:r w:rsidRPr="0065065D">
        <w:rPr>
          <w:lang w:val="en-GB"/>
        </w:rPr>
        <w:lastRenderedPageBreak/>
        <w:t>Spis literatury</w:t>
      </w:r>
      <w:bookmarkEnd w:id="924"/>
      <w:bookmarkEnd w:id="925"/>
      <w:bookmarkEnd w:id="926"/>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QS WUR Ranking. 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Przedsiębiorczość i Zarządzanie, t. XV, z. 8, cz. I: „Wybrane problemy zarządzania rozwojem 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Prace Naukowe Uniwersytetu 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Heading1"/>
        <w:numPr>
          <w:ilvl w:val="0"/>
          <w:numId w:val="0"/>
        </w:numPr>
        <w:ind w:left="432"/>
      </w:pPr>
      <w:bookmarkStart w:id="927" w:name="_Toc164801039"/>
      <w:bookmarkStart w:id="928" w:name="_Toc168903302"/>
      <w:bookmarkStart w:id="929" w:name="_Toc169134109"/>
      <w:r w:rsidRPr="00233788">
        <w:lastRenderedPageBreak/>
        <w:t>Wykaz rysunków</w:t>
      </w:r>
      <w:bookmarkEnd w:id="927"/>
      <w:bookmarkEnd w:id="928"/>
      <w:bookmarkEnd w:id="929"/>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930" w:name="_Toc164801040"/>
      <w:bookmarkStart w:id="931" w:name="_Toc168903303"/>
      <w:bookmarkStart w:id="932" w:name="_Toc169134110"/>
      <w:r w:rsidRPr="00EA682C">
        <w:lastRenderedPageBreak/>
        <w:t xml:space="preserve">Wykaz </w:t>
      </w:r>
      <w:r w:rsidR="00EA682C" w:rsidRPr="00EA682C">
        <w:t>t</w:t>
      </w:r>
      <w:r w:rsidRPr="00EA682C">
        <w:t>abel</w:t>
      </w:r>
      <w:bookmarkEnd w:id="930"/>
      <w:bookmarkEnd w:id="931"/>
      <w:bookmarkEnd w:id="932"/>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933" w:name="_Toc164801041"/>
      <w:bookmarkStart w:id="934" w:name="_Toc168903304"/>
      <w:bookmarkStart w:id="935" w:name="_Toc169134111"/>
      <w:r w:rsidRPr="00233788">
        <w:lastRenderedPageBreak/>
        <w:t>Wykaz załączników</w:t>
      </w:r>
      <w:bookmarkEnd w:id="933"/>
      <w:bookmarkEnd w:id="934"/>
      <w:bookmarkEnd w:id="935"/>
    </w:p>
    <w:p w14:paraId="0EB122C4" w14:textId="46F5C978" w:rsidR="00465951" w:rsidRDefault="00465951">
      <w:pPr>
        <w:pStyle w:val="ListParagraph"/>
        <w:numPr>
          <w:ilvl w:val="0"/>
          <w:numId w:val="8"/>
        </w:numPr>
      </w:pPr>
      <w:r w:rsidRPr="00233788">
        <w:t>Lista głównych zmian wprowadzonych w ramach Konstytucji dla Nauki</w:t>
      </w:r>
    </w:p>
    <w:p w14:paraId="1AEB8E51" w14:textId="447319CA" w:rsidR="007F4465" w:rsidRPr="00233788" w:rsidRDefault="007F4465">
      <w:pPr>
        <w:pStyle w:val="ListParagraph"/>
        <w:numPr>
          <w:ilvl w:val="0"/>
          <w:numId w:val="8"/>
        </w:numPr>
      </w:pPr>
      <w:r w:rsidRPr="00233788">
        <w:t>Kwestionariusze badania satysfakcji interesariuszy</w:t>
      </w:r>
    </w:p>
    <w:p w14:paraId="59BF767E" w14:textId="6E4BA1BF"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4A3C5F92" w14:textId="5CD7931B" w:rsidR="004C1815" w:rsidRDefault="004C1815">
      <w:pPr>
        <w:pStyle w:val="ListParagraph"/>
        <w:numPr>
          <w:ilvl w:val="0"/>
          <w:numId w:val="8"/>
        </w:numPr>
      </w:pPr>
      <w:r w:rsidRPr="004C1815">
        <w:t>Lista artykułów naukowych przyjętych do analizy grup interesariuszy uczelni w badaniu SLR</w:t>
      </w:r>
    </w:p>
    <w:p w14:paraId="1314F4D6" w14:textId="553369B8" w:rsidR="004C1815" w:rsidRDefault="004C1815">
      <w:pPr>
        <w:pStyle w:val="ListParagraph"/>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936" w:name="_Ref66902367"/>
      <w:bookmarkStart w:id="937" w:name="_Toc164801042"/>
      <w:bookmarkStart w:id="938" w:name="_Toc168903305"/>
      <w:bookmarkStart w:id="939" w:name="_Toc168903711"/>
      <w:bookmarkStart w:id="940"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936"/>
      <w:bookmarkEnd w:id="937"/>
      <w:bookmarkEnd w:id="938"/>
      <w:bookmarkEnd w:id="939"/>
      <w:bookmarkEnd w:id="9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ListParagraph"/>
        <w:numPr>
          <w:ilvl w:val="0"/>
          <w:numId w:val="18"/>
        </w:numPr>
      </w:pPr>
      <w:r w:rsidRPr="00233788">
        <w:t>senat uzyskał kompetencję do nadawania stopni naukowych i stopni w zakresie sztuki</w:t>
      </w:r>
    </w:p>
    <w:p w14:paraId="11E52BF0" w14:textId="77777777" w:rsidR="00FB1317" w:rsidRPr="00233788" w:rsidRDefault="00FB1317">
      <w:pPr>
        <w:pStyle w:val="ListParagraph"/>
        <w:numPr>
          <w:ilvl w:val="0"/>
          <w:numId w:val="18"/>
        </w:numPr>
      </w:pPr>
      <w:r w:rsidRPr="00233788">
        <w:t>zrezygnowano z ustawowego określania składu senatu uczelni niepublicznej</w:t>
      </w:r>
    </w:p>
    <w:p w14:paraId="1FD34D30"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pPr>
        <w:pStyle w:val="ListParagraph"/>
        <w:numPr>
          <w:ilvl w:val="0"/>
          <w:numId w:val="18"/>
        </w:numPr>
      </w:pPr>
      <w:r w:rsidRPr="00233788">
        <w:t>ograniczono ustawowy katalog stanowisk nauczycieli akademickich,</w:t>
      </w:r>
    </w:p>
    <w:p w14:paraId="046247F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ListParagraph"/>
        <w:numPr>
          <w:ilvl w:val="0"/>
          <w:numId w:val="18"/>
        </w:numPr>
      </w:pPr>
      <w:r w:rsidRPr="00233788">
        <w:t>likwidacja mianowania jako jednej z form nawiązania stosunku pracy,</w:t>
      </w:r>
    </w:p>
    <w:p w14:paraId="633BB8D6"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ListParagraph"/>
        <w:numPr>
          <w:ilvl w:val="0"/>
          <w:numId w:val="18"/>
        </w:numPr>
      </w:pPr>
      <w:r w:rsidRPr="00233788">
        <w:t>wprowadzenie jasnej normy w zakresie zadaniowego czasu pracy,</w:t>
      </w:r>
    </w:p>
    <w:p w14:paraId="6E964250" w14:textId="77777777" w:rsidR="00FB1317" w:rsidRPr="00233788" w:rsidRDefault="00FB1317">
      <w:pPr>
        <w:pStyle w:val="ListParagraph"/>
        <w:numPr>
          <w:ilvl w:val="0"/>
          <w:numId w:val="18"/>
        </w:numPr>
      </w:pPr>
      <w:r w:rsidRPr="00233788">
        <w:t>likwidacja minimalnego wymiaru zajęć dydaktycznych,</w:t>
      </w:r>
    </w:p>
    <w:p w14:paraId="157AF10C" w14:textId="77777777" w:rsidR="00FB1317" w:rsidRPr="00233788" w:rsidRDefault="00FB1317">
      <w:pPr>
        <w:pStyle w:val="ListParagraph"/>
        <w:numPr>
          <w:ilvl w:val="0"/>
          <w:numId w:val="18"/>
        </w:numPr>
      </w:pPr>
      <w:r w:rsidRPr="00233788">
        <w:t>nowe zasady wynagradzania pracowników,</w:t>
      </w:r>
    </w:p>
    <w:p w14:paraId="287E281C"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78EB596"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ListParagraph"/>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pPr>
        <w:pStyle w:val="ListParagraph"/>
        <w:numPr>
          <w:ilvl w:val="0"/>
          <w:numId w:val="18"/>
        </w:numPr>
      </w:pPr>
      <w:r w:rsidRPr="00233788">
        <w:t>umożliwiono nadawanie stopnia naukowego doktora w dziedzinie,</w:t>
      </w:r>
    </w:p>
    <w:p w14:paraId="7D87250B"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09C8D01D"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ListParagraph"/>
        <w:numPr>
          <w:ilvl w:val="0"/>
          <w:numId w:val="18"/>
        </w:numPr>
      </w:pPr>
      <w:r w:rsidRPr="00233788">
        <w:t>Centralną Komisję ds. Stopni i Tytułów zastąpiono Radą Doskonałości Naukowej,</w:t>
      </w:r>
    </w:p>
    <w:p w14:paraId="47704C73"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ListParagraph"/>
        <w:numPr>
          <w:ilvl w:val="0"/>
          <w:numId w:val="18"/>
        </w:numPr>
      </w:pPr>
      <w:r w:rsidRPr="00233788">
        <w:t>liczba recenzentów w postępowaniu zwiększyła się do trzech,</w:t>
      </w:r>
    </w:p>
    <w:p w14:paraId="56CBDF71"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ListParagraph"/>
        <w:numPr>
          <w:ilvl w:val="0"/>
          <w:numId w:val="18"/>
        </w:numPr>
      </w:pPr>
      <w:r w:rsidRPr="00233788">
        <w:t>całkowicie zrezygnowano z udziału uczelni w procedurze nadawania tytułu profesora,</w:t>
      </w:r>
    </w:p>
    <w:p w14:paraId="563C9143"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3AC6162D"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ListParagraph"/>
        <w:numPr>
          <w:ilvl w:val="0"/>
          <w:numId w:val="18"/>
        </w:numPr>
      </w:pPr>
      <w:r w:rsidRPr="00233788">
        <w:t>rekrutacja tylko w drodze konkursu z jawnymi wynikami,</w:t>
      </w:r>
    </w:p>
    <w:p w14:paraId="61334A1A"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ListParagraph"/>
        <w:numPr>
          <w:ilvl w:val="0"/>
          <w:numId w:val="18"/>
        </w:numPr>
      </w:pPr>
      <w:r w:rsidRPr="00233788">
        <w:t>kształcenie doktorantów jest nieodpłatne dla jego uczestników</w:t>
      </w:r>
    </w:p>
    <w:p w14:paraId="06AE620A"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ListParagraph"/>
        <w:numPr>
          <w:ilvl w:val="0"/>
          <w:numId w:val="18"/>
        </w:numPr>
      </w:pPr>
      <w:r w:rsidRPr="00233788">
        <w:t>program kształcenia ustala senat uczelni lub rada naukowa instytutu,</w:t>
      </w:r>
    </w:p>
    <w:p w14:paraId="47A18BF5"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ListParagraph"/>
        <w:numPr>
          <w:ilvl w:val="0"/>
          <w:numId w:val="18"/>
        </w:numPr>
      </w:pPr>
      <w:r w:rsidRPr="00233788">
        <w:t>program może przewidywać praktyki dydaktyczne w maks. wymiarze 60 godz. w roku,</w:t>
      </w:r>
    </w:p>
    <w:p w14:paraId="696CF8E6"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ListParagraph"/>
        <w:numPr>
          <w:ilvl w:val="0"/>
          <w:numId w:val="18"/>
        </w:numPr>
      </w:pPr>
      <w:r w:rsidRPr="00233788">
        <w:t>kształcenie w szkole doktorskiej trwa od 6 do 8 semestrów,</w:t>
      </w:r>
    </w:p>
    <w:p w14:paraId="436094B5" w14:textId="77777777" w:rsidR="00FB1317" w:rsidRPr="00233788" w:rsidRDefault="00FB1317">
      <w:pPr>
        <w:pStyle w:val="ListParagraph"/>
        <w:numPr>
          <w:ilvl w:val="0"/>
          <w:numId w:val="18"/>
        </w:numPr>
      </w:pPr>
      <w:r w:rsidRPr="00233788">
        <w:t>kształcenie doktoranta kończy się wraz ze złożeniem rozprawy doktorskiej,</w:t>
      </w:r>
    </w:p>
    <w:p w14:paraId="6B35C23C"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ListParagraph"/>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ListParagraph"/>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ListParagraph"/>
        <w:numPr>
          <w:ilvl w:val="0"/>
          <w:numId w:val="18"/>
        </w:numPr>
      </w:pPr>
      <w:r w:rsidRPr="00233788">
        <w:t>za przeprowadzenie ewaluacji szkół doktorskich odpowiada Komisja Ewaluacji Nauki,</w:t>
      </w:r>
    </w:p>
    <w:p w14:paraId="6B26E87B"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ListParagraph"/>
        <w:numPr>
          <w:ilvl w:val="0"/>
          <w:numId w:val="18"/>
        </w:numPr>
      </w:pPr>
      <w:r w:rsidRPr="00233788">
        <w:t>negatywna ocena skutkuje zakończeniem działania szkoły doktorskiej,</w:t>
      </w:r>
    </w:p>
    <w:p w14:paraId="00D133FF" w14:textId="6947E0E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1A24ACE2" w14:textId="77777777" w:rsidR="00FB1317" w:rsidRPr="00233788" w:rsidRDefault="00FB1317">
      <w:pPr>
        <w:pStyle w:val="ListParagraph"/>
        <w:numPr>
          <w:ilvl w:val="0"/>
          <w:numId w:val="18"/>
        </w:numPr>
      </w:pPr>
      <w:r w:rsidRPr="00233788">
        <w:t>likwiduje się świadczenia dla doktorantów z funduszu pomocy materialnej,</w:t>
      </w:r>
    </w:p>
    <w:p w14:paraId="0C0924F5" w14:textId="77777777" w:rsidR="00FB1317" w:rsidRPr="00233788" w:rsidRDefault="00FB1317">
      <w:pPr>
        <w:pStyle w:val="ListParagraph"/>
        <w:numPr>
          <w:ilvl w:val="0"/>
          <w:numId w:val="18"/>
        </w:numPr>
      </w:pPr>
      <w:r w:rsidRPr="00233788">
        <w:t>likwiduje się zwiększenie stypendium doktoranckiego z dotacji projakościowej,</w:t>
      </w:r>
    </w:p>
    <w:p w14:paraId="55DB9016" w14:textId="77777777" w:rsidR="00FB1317" w:rsidRPr="00233788" w:rsidRDefault="00FB1317">
      <w:pPr>
        <w:pStyle w:val="ListParagraph"/>
        <w:numPr>
          <w:ilvl w:val="0"/>
          <w:numId w:val="18"/>
        </w:numPr>
      </w:pPr>
      <w:r w:rsidRPr="00233788">
        <w:t>doktorantów obejmuje się ubezpieczeniami społecznymi (emerytalno-rentowym i wypadkowym),</w:t>
      </w:r>
    </w:p>
    <w:p w14:paraId="633387F6"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AF9B68F"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ListParagraph"/>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ListParagraph"/>
        <w:numPr>
          <w:ilvl w:val="0"/>
          <w:numId w:val="18"/>
        </w:numPr>
      </w:pPr>
      <w:r w:rsidRPr="00233788">
        <w:t>rezygnacja z oświadczeń studenta o pobieraniu stypendium na jednym kierunku,</w:t>
      </w:r>
    </w:p>
    <w:p w14:paraId="6EE96078" w14:textId="77777777" w:rsidR="00FB1317" w:rsidRPr="00233788" w:rsidRDefault="00FB1317">
      <w:pPr>
        <w:pStyle w:val="ListParagraph"/>
        <w:numPr>
          <w:ilvl w:val="0"/>
          <w:numId w:val="18"/>
        </w:numPr>
      </w:pPr>
      <w:r w:rsidRPr="00233788">
        <w:t>wprowadzenie obowiązku przedkładania zaświadczenia z ośrodka pomocy społecznej,</w:t>
      </w:r>
    </w:p>
    <w:p w14:paraId="0A26C579" w14:textId="77777777" w:rsidR="00FB1317" w:rsidRPr="00233788" w:rsidRDefault="00FB1317">
      <w:pPr>
        <w:pStyle w:val="ListParagraph"/>
        <w:numPr>
          <w:ilvl w:val="0"/>
          <w:numId w:val="18"/>
        </w:numPr>
      </w:pPr>
      <w:r w:rsidRPr="00233788">
        <w:t>doprecyzowanie okresu dopuszczalnego korzystania przez studenta z pomocy materialnej,</w:t>
      </w:r>
    </w:p>
    <w:p w14:paraId="0C725966" w14:textId="77777777" w:rsidR="00FB1317" w:rsidRPr="00233788" w:rsidRDefault="00FB1317">
      <w:pPr>
        <w:pStyle w:val="ListParagraph"/>
        <w:numPr>
          <w:ilvl w:val="0"/>
          <w:numId w:val="18"/>
        </w:numPr>
      </w:pPr>
      <w:r w:rsidRPr="00233788">
        <w:t>zastąpienie regulaminu pomocy materialnej regulaminem świadczeń dla studentów,</w:t>
      </w:r>
    </w:p>
    <w:p w14:paraId="19DC5880"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ListParagraph"/>
        <w:numPr>
          <w:ilvl w:val="0"/>
          <w:numId w:val="18"/>
        </w:numPr>
      </w:pPr>
      <w:r w:rsidRPr="00233788">
        <w:t>rezygnacja z warunku „losowości” przyczyny ubiegania się o zapomogę,</w:t>
      </w:r>
    </w:p>
    <w:p w14:paraId="580E707C"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3CFE361D"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ListParagraph"/>
        <w:numPr>
          <w:ilvl w:val="0"/>
          <w:numId w:val="18"/>
        </w:numPr>
      </w:pPr>
      <w:r w:rsidRPr="00233788">
        <w:t>zmodyfikowano zasady badania sytuacji finansowej wnioskodawcy,</w:t>
      </w:r>
    </w:p>
    <w:p w14:paraId="46E08748"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ListParagraph"/>
        <w:numPr>
          <w:ilvl w:val="0"/>
          <w:numId w:val="18"/>
        </w:numPr>
      </w:pPr>
      <w:r w:rsidRPr="00233788">
        <w:t>regulamin samorządu studenckiego zatwierdza rektor, a nie senat uczelni jak dotychczas,</w:t>
      </w:r>
    </w:p>
    <w:p w14:paraId="36BB416C"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ListParagraph"/>
        <w:numPr>
          <w:ilvl w:val="0"/>
          <w:numId w:val="18"/>
        </w:numPr>
      </w:pPr>
      <w:r w:rsidRPr="00233788">
        <w:t>uszczegółowiono warunki niezbędne do funkcjonowania samorządu studenckiego,</w:t>
      </w:r>
    </w:p>
    <w:p w14:paraId="1F9FA518"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ListParagraph"/>
        <w:numPr>
          <w:ilvl w:val="0"/>
          <w:numId w:val="18"/>
        </w:numPr>
      </w:pPr>
      <w:r w:rsidRPr="00233788">
        <w:t>kształcenie jest prowadzone w dziedzinach i dyscyplinach,</w:t>
      </w:r>
    </w:p>
    <w:p w14:paraId="6EB5CD06" w14:textId="77777777" w:rsidR="00FB1317" w:rsidRPr="00233788" w:rsidRDefault="00FB1317">
      <w:pPr>
        <w:pStyle w:val="ListParagraph"/>
        <w:numPr>
          <w:ilvl w:val="0"/>
          <w:numId w:val="18"/>
        </w:numPr>
      </w:pPr>
      <w:r w:rsidRPr="00233788">
        <w:t>wprowadzono do ustawy pojęcie „dyscyplina wiodąca”,</w:t>
      </w:r>
    </w:p>
    <w:p w14:paraId="4F873EDD"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ListParagraph"/>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ListParagraph"/>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ListParagraph"/>
        <w:numPr>
          <w:ilvl w:val="0"/>
          <w:numId w:val="18"/>
        </w:numPr>
      </w:pPr>
      <w:r w:rsidRPr="00233788">
        <w:t>zmianom uległy regulacje dotyczące studiów wspólnych, w tym międzynarodowych,</w:t>
      </w:r>
    </w:p>
    <w:p w14:paraId="2F4C89B9" w14:textId="77777777" w:rsidR="00FB1317" w:rsidRPr="00233788" w:rsidRDefault="00FB1317">
      <w:pPr>
        <w:pStyle w:val="ListParagraph"/>
        <w:numPr>
          <w:ilvl w:val="0"/>
          <w:numId w:val="18"/>
        </w:numPr>
      </w:pPr>
      <w:r w:rsidRPr="00233788">
        <w:t>do przepisów wprowadzono pojęcie „studia dualne”,</w:t>
      </w:r>
    </w:p>
    <w:p w14:paraId="264C5700"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ListParagraph"/>
        <w:numPr>
          <w:ilvl w:val="0"/>
          <w:numId w:val="18"/>
        </w:numPr>
      </w:pPr>
      <w:r w:rsidRPr="00233788">
        <w:t>uregulowano ramy czasowe roku akademickiego,</w:t>
      </w:r>
    </w:p>
    <w:p w14:paraId="66C93D54"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ListParagraph"/>
        <w:numPr>
          <w:ilvl w:val="0"/>
          <w:numId w:val="18"/>
        </w:numPr>
      </w:pPr>
      <w:r w:rsidRPr="00233788">
        <w:t>uproszczono zakres wymagań stawianych przed prowadzącymi zajęcia,</w:t>
      </w:r>
    </w:p>
    <w:p w14:paraId="296FB2CE" w14:textId="77777777" w:rsidR="00FB1317" w:rsidRPr="00233788" w:rsidRDefault="00FB1317">
      <w:pPr>
        <w:pStyle w:val="ListParagraph"/>
        <w:numPr>
          <w:ilvl w:val="0"/>
          <w:numId w:val="18"/>
        </w:numPr>
      </w:pPr>
      <w:r w:rsidRPr="00233788">
        <w:t>zlikwidowano instytucję minimum kadrowego,</w:t>
      </w:r>
    </w:p>
    <w:p w14:paraId="3D2B43E1" w14:textId="77777777" w:rsidR="00FB1317" w:rsidRPr="00233788" w:rsidRDefault="00FB1317">
      <w:pPr>
        <w:pStyle w:val="ListParagraph"/>
        <w:numPr>
          <w:ilvl w:val="0"/>
          <w:numId w:val="18"/>
        </w:numPr>
      </w:pPr>
      <w:r w:rsidRPr="00233788">
        <w:t>zniesiono obowiązek zawierania umów ze studentami,</w:t>
      </w:r>
    </w:p>
    <w:p w14:paraId="3FD7EDAC" w14:textId="77777777" w:rsidR="00FB1317" w:rsidRPr="00233788" w:rsidRDefault="00FB1317">
      <w:pPr>
        <w:pStyle w:val="ListParagraph"/>
        <w:numPr>
          <w:ilvl w:val="0"/>
          <w:numId w:val="18"/>
        </w:numPr>
      </w:pPr>
      <w:r w:rsidRPr="00233788">
        <w:t>zmieniono katalog opłat możliwych do pobierania przez uczelnie,</w:t>
      </w:r>
    </w:p>
    <w:p w14:paraId="59C5BEA4" w14:textId="77777777" w:rsidR="00FB1317" w:rsidRPr="00233788" w:rsidRDefault="00FB1317">
      <w:pPr>
        <w:pStyle w:val="ListParagraph"/>
        <w:numPr>
          <w:ilvl w:val="0"/>
          <w:numId w:val="18"/>
        </w:numPr>
      </w:pPr>
      <w:r w:rsidRPr="00233788">
        <w:t>zredefiniowano katalog opłat zakazanych,</w:t>
      </w:r>
    </w:p>
    <w:p w14:paraId="122F8DA5" w14:textId="77777777" w:rsidR="00FB1317" w:rsidRPr="00233788" w:rsidRDefault="00FB1317">
      <w:pPr>
        <w:pStyle w:val="ListParagraph"/>
        <w:numPr>
          <w:ilvl w:val="0"/>
          <w:numId w:val="18"/>
        </w:numPr>
      </w:pPr>
      <w:r w:rsidRPr="00233788">
        <w:t>doprecyzowano zasady ustalania i publikowania informacji w sprawie wysokości opłat,</w:t>
      </w:r>
    </w:p>
    <w:p w14:paraId="4559B447"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1D65F09F"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ListParagraph"/>
        <w:numPr>
          <w:ilvl w:val="0"/>
          <w:numId w:val="18"/>
        </w:numPr>
      </w:pPr>
      <w:r w:rsidRPr="00233788">
        <w:t>zmianie uległa zawartość teczki akt osobowych studenta,</w:t>
      </w:r>
    </w:p>
    <w:p w14:paraId="4B480934" w14:textId="77777777" w:rsidR="00FB1317" w:rsidRPr="00233788" w:rsidRDefault="00FB1317">
      <w:pPr>
        <w:pStyle w:val="ListParagraph"/>
        <w:numPr>
          <w:ilvl w:val="0"/>
          <w:numId w:val="18"/>
        </w:numPr>
      </w:pPr>
      <w:r w:rsidRPr="00233788">
        <w:t>zrezygnowano z wydawania decyzji o przyjęciu na studia,</w:t>
      </w:r>
    </w:p>
    <w:p w14:paraId="2595DC65" w14:textId="77777777" w:rsidR="00FB1317" w:rsidRPr="00233788" w:rsidRDefault="00FB1317">
      <w:pPr>
        <w:pStyle w:val="ListParagraph"/>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ListParagraph"/>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ListParagraph"/>
        <w:numPr>
          <w:ilvl w:val="0"/>
          <w:numId w:val="18"/>
        </w:numPr>
      </w:pPr>
      <w:r w:rsidRPr="00233788">
        <w:t>recenzje pracy dyplomowej stały się co do zasady jawne,</w:t>
      </w:r>
    </w:p>
    <w:p w14:paraId="4A92C175"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ListParagraph"/>
        <w:numPr>
          <w:ilvl w:val="0"/>
          <w:numId w:val="18"/>
        </w:numPr>
      </w:pPr>
      <w:r w:rsidRPr="00233788">
        <w:t>nieznacznym zmianom uległa procedura uwierzytelniania dokumentów,</w:t>
      </w:r>
    </w:p>
    <w:p w14:paraId="5BAE2CEB"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56CC125C" w14:textId="77777777" w:rsidR="00FB1317" w:rsidRPr="00233788" w:rsidRDefault="00FB1317">
      <w:pPr>
        <w:pStyle w:val="ListParagraph"/>
        <w:numPr>
          <w:ilvl w:val="0"/>
          <w:numId w:val="18"/>
        </w:numPr>
      </w:pPr>
      <w:r w:rsidRPr="00233788">
        <w:t>wprowadzono kompleksową ocenę PKA,</w:t>
      </w:r>
    </w:p>
    <w:p w14:paraId="6DE92803"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560BC495"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ListParagraph"/>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ListParagraph"/>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ListParagraph"/>
        <w:numPr>
          <w:ilvl w:val="0"/>
          <w:numId w:val="18"/>
        </w:numPr>
      </w:pPr>
      <w:r w:rsidRPr="00233788">
        <w:t>ujednolicono tryb przyznawania dotacji na zadania inwestycyjne,</w:t>
      </w:r>
    </w:p>
    <w:p w14:paraId="63B66AD3"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ListParagraph"/>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ListParagraph"/>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941" w:name="_Toc164801043"/>
      <w:bookmarkStart w:id="942" w:name="_Toc168903306"/>
      <w:bookmarkStart w:id="943" w:name="_Toc168903712"/>
      <w:bookmarkStart w:id="944" w:name="_Toc169134113"/>
      <w:r w:rsidRPr="00233788">
        <w:lastRenderedPageBreak/>
        <w:t>Załącznik 2 - Kwestionariusze badania satysfakcji interesariuszy</w:t>
      </w:r>
      <w:bookmarkEnd w:id="941"/>
      <w:bookmarkEnd w:id="942"/>
      <w:bookmarkEnd w:id="943"/>
      <w:bookmarkEnd w:id="944"/>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Default="00F3116D">
      <w:pPr>
        <w:pStyle w:val="ListParagraph"/>
        <w:numPr>
          <w:ilvl w:val="0"/>
          <w:numId w:val="17"/>
        </w:numPr>
        <w:rPr>
          <w:bCs/>
        </w:rPr>
      </w:pPr>
      <w:r>
        <w:rPr>
          <w:bCs/>
        </w:rPr>
        <w:t>Pytanie kwalifikujące do udziału w badaniu</w:t>
      </w:r>
      <w:r w:rsidR="009A4E1A">
        <w:rPr>
          <w:bCs/>
        </w:rPr>
        <w:t xml:space="preserve"> (1)</w:t>
      </w:r>
    </w:p>
    <w:p w14:paraId="3ADF2CD0" w14:textId="77777777" w:rsidR="00536B28" w:rsidRPr="00536B28" w:rsidRDefault="00536B28" w:rsidP="00536B28">
      <w:pPr>
        <w:ind w:firstLine="0"/>
        <w:rPr>
          <w:bCs/>
        </w:rPr>
      </w:pPr>
    </w:p>
    <w:p w14:paraId="4F9E2C1D" w14:textId="3103ED10"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44B02170" w14:textId="77777777" w:rsidR="00536B28" w:rsidRPr="00536B28" w:rsidRDefault="00536B28" w:rsidP="00536B28">
      <w:pPr>
        <w:ind w:firstLine="0"/>
        <w:rPr>
          <w:bCs/>
        </w:rPr>
      </w:pPr>
    </w:p>
    <w:p w14:paraId="26CB2370" w14:textId="51CF5FB5" w:rsidR="00FB1317" w:rsidRDefault="00FB1317">
      <w:pPr>
        <w:pStyle w:val="ListParagraph"/>
        <w:numPr>
          <w:ilvl w:val="0"/>
          <w:numId w:val="17"/>
        </w:numPr>
        <w:rPr>
          <w:bCs/>
        </w:rPr>
      </w:pPr>
      <w:r w:rsidRPr="00233788">
        <w:t>Kwestionariusz badania</w:t>
      </w:r>
      <w:r w:rsidRPr="00233788">
        <w:rPr>
          <w:bCs/>
        </w:rPr>
        <w:t xml:space="preserve"> studentów</w:t>
      </w:r>
      <w:r w:rsidR="009A4E1A">
        <w:rPr>
          <w:bCs/>
        </w:rPr>
        <w:t xml:space="preserve"> (3)</w:t>
      </w:r>
    </w:p>
    <w:p w14:paraId="25DC8BB4" w14:textId="77777777" w:rsidR="00536B28" w:rsidRPr="00536B28" w:rsidRDefault="00536B28" w:rsidP="00536B28">
      <w:pPr>
        <w:ind w:firstLine="0"/>
        <w:rPr>
          <w:bCs/>
        </w:rPr>
      </w:pPr>
    </w:p>
    <w:p w14:paraId="6733CBA0" w14:textId="4DCCE5C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62B39ECE" w14:textId="77777777" w:rsidR="00536B28" w:rsidRPr="00536B28" w:rsidRDefault="00536B28" w:rsidP="00536B28">
      <w:pPr>
        <w:ind w:firstLine="0"/>
        <w:rPr>
          <w:bCs/>
        </w:rPr>
      </w:pPr>
    </w:p>
    <w:p w14:paraId="5A1B4B83" w14:textId="1EB18B6C"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234D4298" w14:textId="77777777" w:rsidR="00536B28" w:rsidRPr="00536B28" w:rsidRDefault="00536B28" w:rsidP="00536B28">
      <w:pPr>
        <w:ind w:firstLine="0"/>
        <w:rPr>
          <w:bCs/>
        </w:rPr>
      </w:pPr>
    </w:p>
    <w:p w14:paraId="6FFEAE51" w14:textId="613F5DF6" w:rsidR="00F3116D" w:rsidRDefault="00F3116D" w:rsidP="00F3116D">
      <w:pPr>
        <w:pStyle w:val="ListParagraph"/>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547991E3" w14:textId="77777777" w:rsidR="00536B28" w:rsidRPr="00536B28" w:rsidRDefault="00536B28" w:rsidP="00536B28">
      <w:pPr>
        <w:ind w:firstLine="0"/>
        <w:rPr>
          <w:bCs/>
        </w:rPr>
      </w:pPr>
    </w:p>
    <w:p w14:paraId="642CD9E6" w14:textId="743CE9F8" w:rsidR="00FB1317" w:rsidRDefault="00FB1317">
      <w:pPr>
        <w:pStyle w:val="ListParagraph"/>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30C13768" w14:textId="77777777" w:rsidR="00536B28" w:rsidRPr="00536B28" w:rsidRDefault="00536B28" w:rsidP="00536B28">
      <w:pPr>
        <w:ind w:firstLine="0"/>
        <w:rPr>
          <w:bCs/>
        </w:rPr>
      </w:pPr>
    </w:p>
    <w:p w14:paraId="237F2569" w14:textId="040BAEE0"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466D541A" w14:textId="77777777" w:rsidR="00536B28" w:rsidRPr="00536B28" w:rsidRDefault="00536B28" w:rsidP="00536B28">
      <w:pPr>
        <w:ind w:firstLine="0"/>
        <w:rPr>
          <w:bCs/>
        </w:rPr>
      </w:pPr>
    </w:p>
    <w:p w14:paraId="56EB9D53" w14:textId="09C1264E" w:rsidR="00F3116D" w:rsidRDefault="00F3116D" w:rsidP="00F3116D">
      <w:pPr>
        <w:pStyle w:val="ListParagraph"/>
        <w:numPr>
          <w:ilvl w:val="0"/>
          <w:numId w:val="17"/>
        </w:numPr>
      </w:pPr>
      <w:r w:rsidRPr="00233788">
        <w:t>Kwestionariusz badania pracowników administracyjnych uczelni</w:t>
      </w:r>
      <w:r w:rsidR="009A4E1A">
        <w:t xml:space="preserve"> (11)</w:t>
      </w:r>
    </w:p>
    <w:p w14:paraId="2F13AD1D" w14:textId="77777777" w:rsidR="00536B28" w:rsidRPr="00233788" w:rsidRDefault="00536B28" w:rsidP="00536B28">
      <w:pPr>
        <w:ind w:firstLine="0"/>
      </w:pPr>
    </w:p>
    <w:p w14:paraId="595DADF0" w14:textId="43187CBA" w:rsidR="00F3116D" w:rsidRDefault="00F3116D" w:rsidP="00F3116D">
      <w:pPr>
        <w:pStyle w:val="ListParagraph"/>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6AB43871" w14:textId="77777777" w:rsidR="00536B28" w:rsidRPr="00536B28" w:rsidRDefault="00536B28" w:rsidP="00536B28">
      <w:pPr>
        <w:ind w:firstLine="0"/>
        <w:rPr>
          <w:bCs/>
        </w:rPr>
      </w:pPr>
    </w:p>
    <w:p w14:paraId="27B02951" w14:textId="450115CE" w:rsidR="00FB1317" w:rsidRDefault="00FB1317">
      <w:pPr>
        <w:pStyle w:val="ListParagraph"/>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5A6C0A08" w14:textId="77777777" w:rsidR="00536B28" w:rsidRPr="00536B28" w:rsidRDefault="00536B28" w:rsidP="00536B28">
      <w:pPr>
        <w:ind w:firstLine="0"/>
        <w:rPr>
          <w:bCs/>
        </w:rPr>
      </w:pPr>
    </w:p>
    <w:p w14:paraId="4B611B72" w14:textId="7EC1B6BC" w:rsidR="009A4E1A" w:rsidRDefault="009A4E1A" w:rsidP="009A4E1A">
      <w:pPr>
        <w:pStyle w:val="ListParagraph"/>
        <w:numPr>
          <w:ilvl w:val="0"/>
          <w:numId w:val="17"/>
        </w:numPr>
        <w:rPr>
          <w:bCs/>
        </w:rPr>
      </w:pPr>
      <w:r>
        <w:rPr>
          <w:bCs/>
        </w:rPr>
        <w:t>Pytanie kwalifikujące do udziału w badaniu władz uczelni (14)</w:t>
      </w:r>
    </w:p>
    <w:p w14:paraId="21A79904" w14:textId="77777777" w:rsidR="00536B28" w:rsidRPr="00536B28" w:rsidRDefault="00536B28" w:rsidP="00536B28">
      <w:pPr>
        <w:ind w:firstLine="0"/>
        <w:rPr>
          <w:bCs/>
        </w:rPr>
      </w:pPr>
    </w:p>
    <w:p w14:paraId="0AC2E125" w14:textId="70E4DD71" w:rsidR="009A4E1A" w:rsidRPr="00536B28" w:rsidRDefault="009A4E1A" w:rsidP="007D711A">
      <w:pPr>
        <w:pStyle w:val="ListParagraph"/>
        <w:numPr>
          <w:ilvl w:val="0"/>
          <w:numId w:val="17"/>
        </w:numPr>
        <w:rPr>
          <w:bCs/>
        </w:rPr>
      </w:pPr>
      <w:r w:rsidRPr="00233788">
        <w:t>Kwestionariusz badania przedstawicieli władz uczelni</w:t>
      </w:r>
      <w:r>
        <w:t xml:space="preserve"> (15)</w:t>
      </w:r>
    </w:p>
    <w:p w14:paraId="044FEA25" w14:textId="77777777" w:rsidR="00536B28" w:rsidRPr="00536B28" w:rsidRDefault="00536B28" w:rsidP="00536B28">
      <w:pPr>
        <w:ind w:firstLine="0"/>
        <w:rPr>
          <w:bCs/>
        </w:rPr>
      </w:pPr>
    </w:p>
    <w:p w14:paraId="2B972479" w14:textId="3CFAC9AE" w:rsidR="009A4E1A" w:rsidRDefault="009A4E1A" w:rsidP="009A4E1A">
      <w:pPr>
        <w:pStyle w:val="ListParagraph"/>
        <w:numPr>
          <w:ilvl w:val="0"/>
          <w:numId w:val="17"/>
        </w:numPr>
        <w:rPr>
          <w:bCs/>
        </w:rPr>
      </w:pPr>
      <w:r>
        <w:rPr>
          <w:bCs/>
        </w:rPr>
        <w:t>Pytania kwalifikujące do udziału w badaniu pracodawców (16)</w:t>
      </w:r>
    </w:p>
    <w:p w14:paraId="6D3A69D8" w14:textId="77777777" w:rsidR="00536B28" w:rsidRPr="00536B28" w:rsidRDefault="00536B28" w:rsidP="00536B28">
      <w:pPr>
        <w:ind w:firstLine="0"/>
        <w:rPr>
          <w:bCs/>
        </w:rPr>
      </w:pPr>
    </w:p>
    <w:p w14:paraId="1308C96B" w14:textId="0736B26F" w:rsidR="009A4E1A" w:rsidRDefault="009A4E1A" w:rsidP="009A4E1A">
      <w:pPr>
        <w:pStyle w:val="ListParagraph"/>
        <w:numPr>
          <w:ilvl w:val="0"/>
          <w:numId w:val="17"/>
        </w:numPr>
        <w:rPr>
          <w:bCs/>
        </w:rPr>
      </w:pPr>
      <w:r>
        <w:rPr>
          <w:bCs/>
        </w:rPr>
        <w:t>Pytania wstępne w badaniu pracodawców (17)</w:t>
      </w:r>
    </w:p>
    <w:p w14:paraId="45781C52" w14:textId="77777777" w:rsidR="00536B28" w:rsidRPr="00536B28" w:rsidRDefault="00536B28" w:rsidP="00536B28">
      <w:pPr>
        <w:ind w:firstLine="0"/>
        <w:rPr>
          <w:bCs/>
        </w:rPr>
      </w:pPr>
    </w:p>
    <w:p w14:paraId="769064E8" w14:textId="193F2CBB"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04C4110E" w14:textId="77777777" w:rsidR="00536B28" w:rsidRPr="009A4E1A" w:rsidRDefault="00536B28" w:rsidP="00536B28">
      <w:pPr>
        <w:ind w:firstLine="0"/>
      </w:pPr>
    </w:p>
    <w:p w14:paraId="549245DC" w14:textId="660F0CBA" w:rsidR="009A4E1A" w:rsidRDefault="009A4E1A" w:rsidP="009A4E1A">
      <w:pPr>
        <w:pStyle w:val="ListParagraph"/>
        <w:numPr>
          <w:ilvl w:val="0"/>
          <w:numId w:val="17"/>
        </w:numPr>
        <w:rPr>
          <w:bCs/>
        </w:rPr>
      </w:pPr>
      <w:r>
        <w:rPr>
          <w:bCs/>
        </w:rPr>
        <w:t>Pytanie kwalifikujące do udziału w badaniu władz samorządowych (21)</w:t>
      </w:r>
    </w:p>
    <w:p w14:paraId="5C4588C7" w14:textId="77777777" w:rsidR="00536B28" w:rsidRPr="00536B28" w:rsidRDefault="00536B28" w:rsidP="00536B28">
      <w:pPr>
        <w:ind w:firstLine="0"/>
        <w:rPr>
          <w:bCs/>
        </w:rPr>
      </w:pPr>
    </w:p>
    <w:p w14:paraId="4D651AF9" w14:textId="590B0B30" w:rsidR="009A4E1A" w:rsidRPr="00536B28" w:rsidRDefault="009A4E1A">
      <w:pPr>
        <w:pStyle w:val="ListParagraph"/>
        <w:numPr>
          <w:ilvl w:val="0"/>
          <w:numId w:val="17"/>
        </w:numPr>
      </w:pPr>
      <w:r>
        <w:rPr>
          <w:bCs/>
        </w:rPr>
        <w:t>Pytania wstępne w badaniu władz samorządowych (22)</w:t>
      </w:r>
    </w:p>
    <w:p w14:paraId="1B292B08" w14:textId="77777777" w:rsidR="00536B28" w:rsidRPr="009A4E1A" w:rsidRDefault="00536B28" w:rsidP="00536B28">
      <w:pPr>
        <w:ind w:firstLine="0"/>
      </w:pPr>
    </w:p>
    <w:p w14:paraId="1C7C1B7C" w14:textId="7D5F3E21" w:rsidR="00FB1317" w:rsidRDefault="00FB1317">
      <w:pPr>
        <w:pStyle w:val="ListParagraph"/>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0E82E5EE" w14:textId="77777777" w:rsidR="00536B28" w:rsidRPr="00536B28" w:rsidRDefault="00536B28" w:rsidP="00536B28">
      <w:pPr>
        <w:ind w:firstLine="0"/>
        <w:rPr>
          <w:bCs/>
        </w:rPr>
      </w:pPr>
    </w:p>
    <w:p w14:paraId="1B359705" w14:textId="797982CB" w:rsidR="009A4E1A" w:rsidRDefault="00122E7A">
      <w:pPr>
        <w:pStyle w:val="ListParagraph"/>
        <w:numPr>
          <w:ilvl w:val="0"/>
          <w:numId w:val="17"/>
        </w:numPr>
        <w:rPr>
          <w:bCs/>
        </w:rPr>
      </w:pPr>
      <w:r>
        <w:rPr>
          <w:bCs/>
        </w:rPr>
        <w:t>Pytania końcowe (26)</w:t>
      </w:r>
    </w:p>
    <w:p w14:paraId="2CF604C3" w14:textId="77777777" w:rsidR="00536B28" w:rsidRPr="00536B28" w:rsidRDefault="00536B28" w:rsidP="00536B28">
      <w:pPr>
        <w:ind w:firstLine="0"/>
        <w:rPr>
          <w:bCs/>
        </w:rPr>
      </w:pP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945" w:name="_Toc164801044"/>
      <w:bookmarkStart w:id="946" w:name="_Toc168903307"/>
      <w:bookmarkStart w:id="947" w:name="_Toc168903713"/>
      <w:bookmarkStart w:id="948"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945"/>
      <w:bookmarkEnd w:id="946"/>
      <w:bookmarkEnd w:id="947"/>
      <w:bookmarkEnd w:id="948"/>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Heading1"/>
        <w:numPr>
          <w:ilvl w:val="0"/>
          <w:numId w:val="0"/>
        </w:numPr>
        <w:ind w:left="432"/>
      </w:pPr>
      <w:bookmarkStart w:id="949" w:name="_Toc164801045"/>
      <w:bookmarkStart w:id="950" w:name="_Toc168903308"/>
      <w:bookmarkStart w:id="951" w:name="_Toc168903714"/>
      <w:bookmarkStart w:id="952"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949"/>
      <w:bookmarkEnd w:id="950"/>
      <w:bookmarkEnd w:id="951"/>
      <w:bookmarkEnd w:id="952"/>
    </w:p>
    <w:p w14:paraId="5427DF13" w14:textId="2A1236AF" w:rsidR="00622247" w:rsidRDefault="00622247" w:rsidP="00622247">
      <w:pPr>
        <w:pStyle w:val="Tytutabeli"/>
      </w:pPr>
      <w:bookmarkStart w:id="953" w:name="_Ref134656238"/>
      <w:bookmarkStart w:id="954" w:name="_Toc169134804"/>
      <w:r>
        <w:t xml:space="preserve">Tabela </w:t>
      </w:r>
      <w:fldSimple w:instr=" SEQ Tabela \* ARABIC ">
        <w:r w:rsidR="00F2350D">
          <w:rPr>
            <w:noProof/>
          </w:rPr>
          <w:t>81</w:t>
        </w:r>
      </w:fldSimple>
      <w:bookmarkEnd w:id="953"/>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95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Heading1"/>
        <w:numPr>
          <w:ilvl w:val="0"/>
          <w:numId w:val="0"/>
        </w:numPr>
        <w:ind w:left="432"/>
      </w:pPr>
      <w:bookmarkStart w:id="955" w:name="_Toc164801046"/>
      <w:bookmarkStart w:id="956" w:name="_Toc168903309"/>
      <w:bookmarkStart w:id="957" w:name="_Toc168903715"/>
      <w:bookmarkStart w:id="958"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955"/>
      <w:bookmarkEnd w:id="956"/>
      <w:bookmarkEnd w:id="957"/>
      <w:bookmarkEnd w:id="958"/>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42135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42135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42135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42135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42135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42135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42135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42135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42135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42135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42135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42135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42135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42135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42135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42135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42135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42135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42135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42135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42135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42135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42135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42135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42135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42135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42135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42135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42135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42135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42135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42135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42135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42135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Akinsola-Obatolu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42135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42135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42135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42135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42135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42135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42135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42135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42135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42135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42135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42135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42135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42135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42135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42135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42135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42135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42135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42135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42135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42135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42135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42135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42135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42135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42135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42135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42135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42135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42135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42135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42135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42135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42135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42135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42135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42135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42135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42135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42135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42135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42135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42135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42135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42135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42135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42135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42135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42135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42135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42135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42135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42135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42135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42135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42135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42135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42135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42135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42135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42135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42135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42135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42135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42135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42135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42135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42135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42135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42135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42135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42135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42135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42135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42135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42135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42135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42135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42135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42135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42135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42135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42135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42135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42135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42135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42135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42135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42135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42135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42135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42135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42135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42135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42135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42135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42135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42135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42135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42135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42135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42135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42135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42135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42135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42135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42135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42135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42135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42135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42135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42135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42135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42135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42135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42135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42135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42135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42135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42135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42135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42135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42135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42135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42135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42135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42135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42135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42135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42135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42135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42135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42135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42135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42135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42135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42135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42135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42135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42135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42135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42135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42135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42135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42135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42135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42135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42135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42135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42135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42135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42135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42135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42135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42135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42135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42135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42135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42135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42135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42135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42135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42135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42135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42135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42135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42135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42135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42135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42135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42135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42135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42135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42135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42135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42135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42135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42135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42135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42135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42135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42135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Mohaghar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42135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42135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42135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42135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42135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42135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42135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42135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42135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42135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42135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42135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42135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42135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42135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42135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42135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42135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42135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42135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42135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42135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42135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42135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42135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42135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42135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42135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Silviculturae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42135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42135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42135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42135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42135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42135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42135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42135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42135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42135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42135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42135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42135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42135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42135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42135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42135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42135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42135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42135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42135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42135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42135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42135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42135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42135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42135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42135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42135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42135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42135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42135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42135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42135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42135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42135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42135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42135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42135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42135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42135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42135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42135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42135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42135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42135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42135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42135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42135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42135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42135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42135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42135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42135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42135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42135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42135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42135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42135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42135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42135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42135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42135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42135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42135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42135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42135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42135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42135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42135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42135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42135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42135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42135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42135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42135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42135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42135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42135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42135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42135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42135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42135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42135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42135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42135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42135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42135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42135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42135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42135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42135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42135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42135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42135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42135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42135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42135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42135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42135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42135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42135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42135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42135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42135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42135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42135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42135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42135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42135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42135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42135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42135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42135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42135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42135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42135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42135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42135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42135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42135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42135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42135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42135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42135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42135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42135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42135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42135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42135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42135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42135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42135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42135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42135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42135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42135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42135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42135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42135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42135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42135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42135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42135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42135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42135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42135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42135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42135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42135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42135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42135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42135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42135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42135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42135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42135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42135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42135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42135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42135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42135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42135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42135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42135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42135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42135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42135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42135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42135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42135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42135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42135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42135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42135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42135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42135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42135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42135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42135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42135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42135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42135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42135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42135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42135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42135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42135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42135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42135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42135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42135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42135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Heading1"/>
        <w:numPr>
          <w:ilvl w:val="0"/>
          <w:numId w:val="0"/>
        </w:numPr>
        <w:ind w:left="432"/>
      </w:pPr>
      <w:bookmarkStart w:id="959" w:name="_Toc164801047"/>
      <w:bookmarkStart w:id="960" w:name="_Toc168903310"/>
      <w:bookmarkStart w:id="961" w:name="_Toc168903716"/>
      <w:bookmarkStart w:id="962" w:name="_Toc169134117"/>
      <w:r w:rsidRPr="00920178">
        <w:lastRenderedPageBreak/>
        <w:t xml:space="preserve">Załącznik 6 – </w:t>
      </w:r>
      <w:bookmarkStart w:id="963"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959"/>
      <w:bookmarkEnd w:id="960"/>
      <w:bookmarkEnd w:id="961"/>
      <w:bookmarkEnd w:id="962"/>
      <w:bookmarkEnd w:id="963"/>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90"/>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Heading1"/>
        <w:numPr>
          <w:ilvl w:val="0"/>
          <w:numId w:val="0"/>
        </w:numPr>
        <w:ind w:left="432"/>
      </w:pPr>
      <w:bookmarkStart w:id="964" w:name="_Toc164801048"/>
      <w:bookmarkStart w:id="965" w:name="_Toc168903311"/>
      <w:bookmarkStart w:id="966" w:name="_Toc168903717"/>
      <w:bookmarkStart w:id="967"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964"/>
      <w:bookmarkEnd w:id="965"/>
      <w:bookmarkEnd w:id="966"/>
      <w:bookmarkEnd w:id="967"/>
    </w:p>
    <w:p w14:paraId="74AE2DCF" w14:textId="4CA19AF2" w:rsidR="00BC6853" w:rsidRDefault="00BC6853" w:rsidP="00BC6853">
      <w:commentRangeStart w:id="968"/>
      <w:r>
        <w:t>Wstawić obraz SSDQM_HQ</w:t>
      </w:r>
      <w:commentRangeEnd w:id="968"/>
      <w:r>
        <w:rPr>
          <w:rStyle w:val="CommentReference"/>
          <w:rFonts w:ascii="Times New Roman" w:eastAsia="Times New Roman" w:hAnsi="Times New Roman"/>
          <w:szCs w:val="20"/>
          <w:lang w:eastAsia="pl-PL"/>
        </w:rPr>
        <w:commentReference w:id="968"/>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ListParagraph"/>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ListParagraph"/>
        <w:numPr>
          <w:ilvl w:val="1"/>
          <w:numId w:val="41"/>
        </w:numPr>
      </w:pPr>
      <w:r>
        <w:t>Opis cech każdej z grup w celu ich odpowiedniej klasyfikacji</w:t>
      </w:r>
    </w:p>
    <w:p w14:paraId="09A9F4EF" w14:textId="77777777" w:rsidR="00BC6853" w:rsidRDefault="00BC6853">
      <w:pPr>
        <w:pStyle w:val="ListParagraph"/>
        <w:numPr>
          <w:ilvl w:val="1"/>
          <w:numId w:val="41"/>
        </w:numPr>
      </w:pPr>
      <w:r>
        <w:t>Wybór najistotniejszych grup interesariuszy przy uwzględnieniu misji i celów organizacji</w:t>
      </w:r>
    </w:p>
    <w:p w14:paraId="58261903" w14:textId="39A3336A"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ListParagraph"/>
        <w:numPr>
          <w:ilvl w:val="1"/>
          <w:numId w:val="41"/>
        </w:numPr>
      </w:pPr>
      <w:r>
        <w:t>Przeprowadzenie wywiadów badania jakościowego</w:t>
      </w:r>
    </w:p>
    <w:p w14:paraId="11A6914A"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ListParagraph"/>
        <w:numPr>
          <w:ilvl w:val="1"/>
          <w:numId w:val="41"/>
        </w:numPr>
      </w:pPr>
      <w:r w:rsidRPr="007E3E7E">
        <w:t>Opracowanie narzędzia badawczego</w:t>
      </w:r>
    </w:p>
    <w:p w14:paraId="7BC8F61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ListParagraph"/>
        <w:numPr>
          <w:ilvl w:val="1"/>
          <w:numId w:val="41"/>
        </w:numPr>
      </w:pPr>
      <w:r w:rsidRPr="007E3E7E">
        <w:t>Weryfikacja narzędzia pomiarowego poprzez przeprowadzenie badania pilotażowego</w:t>
      </w:r>
    </w:p>
    <w:p w14:paraId="1D8976A9" w14:textId="77777777" w:rsidR="00BC6853" w:rsidRPr="007E3E7E" w:rsidRDefault="00BC6853">
      <w:pPr>
        <w:pStyle w:val="ListParagraph"/>
        <w:numPr>
          <w:ilvl w:val="1"/>
          <w:numId w:val="41"/>
        </w:numPr>
      </w:pPr>
      <w:r w:rsidRPr="007E3E7E">
        <w:t>Wprowadzenie ewentualnych korekt do narzędzia pomiarowego</w:t>
      </w:r>
    </w:p>
    <w:p w14:paraId="3D99E1CC" w14:textId="77777777" w:rsidR="00BC6853" w:rsidRPr="007E3E7E" w:rsidRDefault="00BC6853">
      <w:pPr>
        <w:pStyle w:val="ListParagraph"/>
        <w:numPr>
          <w:ilvl w:val="1"/>
          <w:numId w:val="41"/>
        </w:numPr>
      </w:pPr>
      <w:r w:rsidRPr="007E3E7E">
        <w:t>Przeprowadzenie badania właściwego</w:t>
      </w:r>
    </w:p>
    <w:p w14:paraId="537835FC" w14:textId="77777777" w:rsidR="00BC6853" w:rsidRPr="007E3E7E" w:rsidRDefault="00BC6853">
      <w:pPr>
        <w:pStyle w:val="ListParagraph"/>
        <w:numPr>
          <w:ilvl w:val="1"/>
          <w:numId w:val="41"/>
        </w:numPr>
      </w:pPr>
      <w:r w:rsidRPr="007E3E7E">
        <w:t>Analiza wyników badania</w:t>
      </w:r>
    </w:p>
    <w:p w14:paraId="45BBED72" w14:textId="77777777" w:rsidR="00BC6853" w:rsidRPr="007E3E7E" w:rsidRDefault="00BC6853">
      <w:pPr>
        <w:pStyle w:val="ListParagraph"/>
        <w:numPr>
          <w:ilvl w:val="2"/>
          <w:numId w:val="41"/>
        </w:numPr>
      </w:pPr>
      <w:r w:rsidRPr="007E3E7E">
        <w:t>Weryfikacja reprezentatywności grupy badawczej</w:t>
      </w:r>
    </w:p>
    <w:p w14:paraId="559113A4" w14:textId="77777777" w:rsidR="00BC6853" w:rsidRDefault="00BC6853">
      <w:pPr>
        <w:pStyle w:val="ListParagraph"/>
        <w:numPr>
          <w:ilvl w:val="2"/>
          <w:numId w:val="41"/>
        </w:numPr>
      </w:pPr>
      <w:r w:rsidRPr="007E3E7E">
        <w:t>Weryfikacji statystycznej istotności uzyskanych wyników</w:t>
      </w:r>
    </w:p>
    <w:p w14:paraId="39AB63A1" w14:textId="022FE54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ListParagraph"/>
        <w:numPr>
          <w:ilvl w:val="1"/>
          <w:numId w:val="41"/>
        </w:numPr>
      </w:pPr>
      <w:r w:rsidRPr="007E3E7E">
        <w:t>Opracowanie raportu z badania</w:t>
      </w:r>
    </w:p>
    <w:p w14:paraId="062E12DB" w14:textId="77777777" w:rsidR="00BC6853" w:rsidRDefault="00BC6853">
      <w:pPr>
        <w:pStyle w:val="ListParagraph"/>
        <w:numPr>
          <w:ilvl w:val="0"/>
          <w:numId w:val="41"/>
        </w:numPr>
      </w:pPr>
      <w:r>
        <w:t>Wybór obszarów do doskonalenia</w:t>
      </w:r>
    </w:p>
    <w:p w14:paraId="30960EF6"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1F93E93" w14:textId="77777777" w:rsidR="00BC6853" w:rsidRDefault="00BC6853">
      <w:pPr>
        <w:pStyle w:val="ListParagraph"/>
        <w:numPr>
          <w:ilvl w:val="0"/>
          <w:numId w:val="41"/>
        </w:numPr>
      </w:pPr>
      <w:r>
        <w:t>Implementacja zmian w celu osiągnięcia poprawy w wybranych obszarach</w:t>
      </w:r>
    </w:p>
    <w:p w14:paraId="61E25CAD"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574A0FF8" w14:textId="77777777" w:rsidR="00BC6853" w:rsidRDefault="00BC6853">
      <w:pPr>
        <w:pStyle w:val="ListParagraph"/>
        <w:numPr>
          <w:ilvl w:val="1"/>
          <w:numId w:val="41"/>
        </w:numPr>
      </w:pPr>
      <w:r>
        <w:t>[A] Określenie wstępnej wizji celu do poprawy</w:t>
      </w:r>
    </w:p>
    <w:p w14:paraId="4F538338"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ListParagraph"/>
        <w:numPr>
          <w:ilvl w:val="1"/>
          <w:numId w:val="41"/>
        </w:numPr>
      </w:pPr>
      <w:r>
        <w:t>[A] Ustalenie wstępnego planu działań wraz z ich przewidywanymi kosztami oraz wzajemnymi zależnościami</w:t>
      </w:r>
    </w:p>
    <w:p w14:paraId="74BC8955" w14:textId="77777777" w:rsidR="00BC6853" w:rsidRDefault="00BC6853">
      <w:pPr>
        <w:pStyle w:val="ListParagraph"/>
        <w:numPr>
          <w:ilvl w:val="1"/>
          <w:numId w:val="41"/>
        </w:numPr>
      </w:pPr>
      <w:r>
        <w:t>[A] Iteracyjne wdrażanie zmian i ich bieżąca weryfikacja (plan, realizacja, weryfikacja)</w:t>
      </w:r>
    </w:p>
    <w:p w14:paraId="7FED70FE" w14:textId="77777777" w:rsidR="00BC6853" w:rsidRDefault="00BC6853">
      <w:pPr>
        <w:pStyle w:val="ListParagraph"/>
        <w:numPr>
          <w:ilvl w:val="1"/>
          <w:numId w:val="41"/>
        </w:numPr>
      </w:pPr>
      <w:r>
        <w:t>[A] Iteracyjne przeglądy i doskonalenie sposobów pracy i współpracy zespołu</w:t>
      </w:r>
    </w:p>
    <w:p w14:paraId="5314CEDC" w14:textId="0CA58E52"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ListParagraph"/>
        <w:numPr>
          <w:ilvl w:val="1"/>
          <w:numId w:val="41"/>
        </w:numPr>
      </w:pPr>
      <w:r>
        <w:t>[W] Szczegółowe określenie celu do osiągnięcia</w:t>
      </w:r>
    </w:p>
    <w:p w14:paraId="7004DECD"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ListParagraph"/>
        <w:numPr>
          <w:ilvl w:val="1"/>
          <w:numId w:val="41"/>
        </w:numPr>
      </w:pPr>
      <w:r>
        <w:t>[W] Weryfikacja planu i opracowanie harmonogramu wraz z harmonogramem wykorzystania zasobów</w:t>
      </w:r>
    </w:p>
    <w:p w14:paraId="252AC35C"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ListParagraph"/>
        <w:numPr>
          <w:ilvl w:val="1"/>
          <w:numId w:val="41"/>
        </w:numPr>
      </w:pPr>
      <w:r>
        <w:t>[W] Wprowadzenie ewentualnych korekt do planu</w:t>
      </w:r>
    </w:p>
    <w:p w14:paraId="1FE00ECE"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ListParagraph"/>
        <w:numPr>
          <w:ilvl w:val="1"/>
          <w:numId w:val="41"/>
        </w:numPr>
      </w:pPr>
      <w:r>
        <w:t>[W] Weryfikacja stopnia osiągnięcia celu poprawy</w:t>
      </w:r>
    </w:p>
    <w:p w14:paraId="597FE131" w14:textId="77777777" w:rsidR="00BC6853" w:rsidRDefault="00BC6853">
      <w:pPr>
        <w:pStyle w:val="ListParagraph"/>
        <w:numPr>
          <w:ilvl w:val="0"/>
          <w:numId w:val="41"/>
        </w:numPr>
      </w:pPr>
      <w:r>
        <w:t>Zaplanowanie ciągłego pozyskiwania informacji zwrotnej</w:t>
      </w:r>
    </w:p>
    <w:p w14:paraId="19EF026C" w14:textId="77777777" w:rsidR="00BC6853" w:rsidRDefault="00BC6853">
      <w:pPr>
        <w:pStyle w:val="ListParagraph"/>
        <w:numPr>
          <w:ilvl w:val="1"/>
          <w:numId w:val="41"/>
        </w:numPr>
      </w:pPr>
      <w:r>
        <w:t>Ustalenie szczegółów metod ciągłego pozyskiwania informacji zwrotnej</w:t>
      </w:r>
    </w:p>
    <w:p w14:paraId="013CB91D" w14:textId="77777777" w:rsidR="00BC6853" w:rsidRDefault="00BC6853">
      <w:pPr>
        <w:pStyle w:val="ListParagraph"/>
        <w:numPr>
          <w:ilvl w:val="1"/>
          <w:numId w:val="41"/>
        </w:numPr>
      </w:pPr>
      <w:r>
        <w:t>Zaplanowanie regularnych cykli pozyskiwania informacji zwrotnej</w:t>
      </w:r>
    </w:p>
    <w:p w14:paraId="119632C7" w14:textId="2601AF24"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ListParagraph"/>
        <w:numPr>
          <w:ilvl w:val="0"/>
          <w:numId w:val="41"/>
        </w:numPr>
      </w:pPr>
      <w:r>
        <w:t>Ciągłe doskonalenie</w:t>
      </w:r>
    </w:p>
    <w:p w14:paraId="59758E51"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ListParagraph"/>
        <w:numPr>
          <w:ilvl w:val="2"/>
          <w:numId w:val="41"/>
        </w:numPr>
      </w:pPr>
      <w:r>
        <w:t>Ustanowienie zestawu metod pomiaru i weryfikacji efektów działań (uczelni, w tym procesów zmian/doskonalenia)</w:t>
      </w:r>
    </w:p>
    <w:p w14:paraId="15C5A897"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ListParagraph"/>
        <w:numPr>
          <w:ilvl w:val="1"/>
          <w:numId w:val="41"/>
        </w:numPr>
      </w:pPr>
      <w:r>
        <w:t>Ustanowienie cykli regularnej analizy (kolejnych) obszarów do poprawy oraz wdrażania zmian</w:t>
      </w:r>
    </w:p>
    <w:p w14:paraId="1312F561" w14:textId="6F0F830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ListParagraph"/>
        <w:numPr>
          <w:ilvl w:val="1"/>
          <w:numId w:val="41"/>
        </w:numPr>
      </w:pPr>
      <w:r>
        <w:t>Ustanowienie sposobów transparentnego gromadzenia wiedzy (w zakresie działań doskonalących)</w:t>
      </w:r>
    </w:p>
    <w:p w14:paraId="46B1F95F" w14:textId="77777777" w:rsidR="00BC6853" w:rsidRDefault="00BC6853">
      <w:pPr>
        <w:pStyle w:val="ListParagraph"/>
        <w:numPr>
          <w:ilvl w:val="1"/>
          <w:numId w:val="41"/>
        </w:numPr>
      </w:pPr>
      <w:r>
        <w:t xml:space="preserve">Ustanowienie regularnych przeglądów (np. retrospektywy) procesu ciągłego doskonalenia </w:t>
      </w:r>
    </w:p>
    <w:p w14:paraId="07817CF1" w14:textId="5CD8294B"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Jan Paweł Szefler" w:date="2023-05-11T00:11:00Z" w:initials="JS">
    <w:p w14:paraId="425CE523" w14:textId="77777777" w:rsidR="008640C0" w:rsidRDefault="008640C0" w:rsidP="008640C0">
      <w:pPr>
        <w:pStyle w:val="CommentText"/>
      </w:pPr>
      <w:r>
        <w:rPr>
          <w:rStyle w:val="CommentReference"/>
        </w:rPr>
        <w:annotationRef/>
      </w:r>
      <w:r>
        <w:t>Skontrolować, czy numeracja załączników nie uległa zmianie</w:t>
      </w:r>
    </w:p>
  </w:comment>
  <w:comment w:id="18" w:author="Jan Paweł Szefler" w:date="2024-04-09T08:20:00Z" w:initials="JS">
    <w:p w14:paraId="65E940C3" w14:textId="77777777" w:rsidR="009723C1" w:rsidRDefault="009723C1" w:rsidP="009723C1">
      <w:pPr>
        <w:pStyle w:val="CommentText"/>
      </w:pPr>
      <w:r>
        <w:rPr>
          <w:rStyle w:val="CommentReference"/>
        </w:rPr>
        <w:annotationRef/>
      </w:r>
      <w:r>
        <w:t>to tylko znacznik dla części o TQM</w:t>
      </w:r>
    </w:p>
  </w:comment>
  <w:comment w:id="19" w:author="Jan Paweł Szefler" w:date="2024-04-09T08:20:00Z" w:initials="JS">
    <w:p w14:paraId="5D238E3D" w14:textId="77777777" w:rsidR="009723C1" w:rsidRDefault="009723C1" w:rsidP="009723C1">
      <w:pPr>
        <w:pStyle w:val="CommentText"/>
      </w:pPr>
      <w:r>
        <w:rPr>
          <w:rStyle w:val="CommentReference"/>
        </w:rPr>
        <w:annotationRef/>
      </w:r>
      <w:r>
        <w:t>to tylko znacznik dla części o CAF</w:t>
      </w:r>
    </w:p>
  </w:comment>
  <w:comment w:id="20" w:author="Jan Paweł Szefler" w:date="2024-04-09T08:21:00Z" w:initials="JS">
    <w:p w14:paraId="1649FAD8" w14:textId="77777777" w:rsidR="009723C1" w:rsidRDefault="009723C1" w:rsidP="009723C1">
      <w:pPr>
        <w:pStyle w:val="CommentText"/>
      </w:pPr>
      <w:r>
        <w:rPr>
          <w:rStyle w:val="CommentReference"/>
        </w:rPr>
        <w:annotationRef/>
      </w:r>
      <w:r>
        <w:t>to tylko znacznik dla części o QualHE</w:t>
      </w:r>
    </w:p>
  </w:comment>
  <w:comment w:id="21" w:author="Jan Paweł Szefler" w:date="2024-01-02T21:10:00Z" w:initials="JS">
    <w:p w14:paraId="1888305B" w14:textId="77777777" w:rsidR="009935B2" w:rsidRDefault="009935B2" w:rsidP="009935B2">
      <w:pPr>
        <w:pStyle w:val="CommentText"/>
      </w:pPr>
      <w:r>
        <w:rPr>
          <w:rStyle w:val="CommentReference"/>
        </w:rPr>
        <w:annotationRef/>
      </w:r>
      <w:r>
        <w:t>W trakcie końcowej edycji skontrolować zgodność z numeracją załączników.</w:t>
      </w:r>
    </w:p>
  </w:comment>
  <w:comment w:id="22" w:author="Jan Paweł Szefler" w:date="2024-01-02T21:27:00Z" w:initials="JS">
    <w:p w14:paraId="3BB3C4D0" w14:textId="77777777" w:rsidR="009935B2" w:rsidRDefault="009935B2" w:rsidP="009935B2">
      <w:pPr>
        <w:pStyle w:val="CommentText"/>
      </w:pPr>
      <w:r>
        <w:rPr>
          <w:rStyle w:val="CommentReference"/>
        </w:rPr>
        <w:annotationRef/>
      </w:r>
      <w:r>
        <w:t>W trakcie końcowej edycji skontrolować zgodność z numeracją załączników.</w:t>
      </w:r>
    </w:p>
  </w:comment>
  <w:comment w:id="23" w:author="Jan Paweł Szefler" w:date="2023-06-18T22:22:00Z" w:initials="JPS">
    <w:p w14:paraId="1BE66B51" w14:textId="77777777" w:rsidR="002C48D5" w:rsidRDefault="002C48D5" w:rsidP="002C48D5">
      <w:pPr>
        <w:pStyle w:val="CommentText"/>
      </w:pPr>
      <w:r>
        <w:rPr>
          <w:rStyle w:val="CommentReference"/>
        </w:rPr>
        <w:annotationRef/>
      </w:r>
      <w:r>
        <w:t>Skontrolować na koniec czy numeracja załączników się nie zmieniła</w:t>
      </w:r>
    </w:p>
  </w:comment>
  <w:comment w:id="24" w:author="Jan Paweł Szefler" w:date="2023-06-14T15:19:00Z" w:initials="JS">
    <w:p w14:paraId="3EA4CAE3" w14:textId="77777777" w:rsidR="00B80C08" w:rsidRDefault="00B80C08" w:rsidP="00B80C08">
      <w:pPr>
        <w:pStyle w:val="CommentText"/>
      </w:pPr>
      <w:r>
        <w:rPr>
          <w:rStyle w:val="CommentReference"/>
        </w:rPr>
        <w:annotationRef/>
      </w:r>
      <w:r>
        <w:t>Upewnić się na koniec czy numeracja się nie zmieniła.</w:t>
      </w:r>
    </w:p>
  </w:comment>
  <w:comment w:id="25" w:author="Jan Paweł Szefler" w:date="2024-03-26T08:19:00Z" w:initials="JS">
    <w:p w14:paraId="393F913E" w14:textId="77777777" w:rsidR="00421352" w:rsidRDefault="00421352" w:rsidP="00421352">
      <w:pPr>
        <w:pStyle w:val="CommentText"/>
      </w:pPr>
      <w:r>
        <w:rPr>
          <w:rStyle w:val="CommentReference"/>
        </w:rPr>
        <w:annotationRef/>
      </w:r>
      <w:r>
        <w:t xml:space="preserve">Zweryfikować przy edycji końcowej </w:t>
      </w:r>
    </w:p>
  </w:comment>
  <w:comment w:id="305" w:author="Jan Paweł Szefler" w:date="2024-06-08T15:14:00Z" w:initials="JPS">
    <w:p w14:paraId="38FDBAC2" w14:textId="51511871" w:rsidR="001C5211" w:rsidRDefault="001C5211">
      <w:pPr>
        <w:pStyle w:val="CommentText"/>
      </w:pPr>
      <w:r>
        <w:rPr>
          <w:rStyle w:val="CommentReference"/>
        </w:rPr>
        <w:annotationRef/>
      </w:r>
      <w:r>
        <w:t>skorygować opis źródła (brak „s.”)</w:t>
      </w:r>
    </w:p>
  </w:comment>
  <w:comment w:id="319" w:author="Jan Paweł Szefler" w:date="2024-06-10T07:34:00Z" w:initials="JS">
    <w:p w14:paraId="6340AB1F" w14:textId="2593E7D5" w:rsidR="00C15C8F" w:rsidRDefault="00C15C8F">
      <w:pPr>
        <w:pStyle w:val="CommentText"/>
      </w:pPr>
      <w:r>
        <w:rPr>
          <w:rStyle w:val="CommentReference"/>
        </w:rPr>
        <w:annotationRef/>
      </w:r>
      <w:r>
        <w:t>przy końcowej edycji upewnić się, że myślnik nie przerzuca do następnego wiersza</w:t>
      </w:r>
    </w:p>
  </w:comment>
  <w:comment w:id="501" w:author="Jan Paweł Szefler" w:date="2024-05-10T23:11:00Z" w:initials="JS">
    <w:p w14:paraId="04C34207" w14:textId="66756439" w:rsidR="00B95DFB" w:rsidRDefault="00B95DFB">
      <w:pPr>
        <w:pStyle w:val="CommentText"/>
      </w:pPr>
      <w:r>
        <w:rPr>
          <w:rStyle w:val="CommentReference"/>
        </w:rPr>
        <w:annotationRef/>
      </w:r>
      <w:r>
        <w:t>Przy końcowej edycji zapewnić, że nazwy kategorii z pierwszej kolumny będą odpowiednio widoczne na każdej stronie (po przeniesieniu)</w:t>
      </w:r>
    </w:p>
  </w:comment>
  <w:comment w:id="517" w:author="Jan Paweł Szefler" w:date="2023-05-11T00:11:00Z" w:initials="JS">
    <w:p w14:paraId="141A0DBE" w14:textId="164A47EC" w:rsidR="00DA1B58" w:rsidRDefault="00DA1B58">
      <w:pPr>
        <w:pStyle w:val="CommentText"/>
      </w:pPr>
      <w:r>
        <w:rPr>
          <w:rStyle w:val="CommentReference"/>
        </w:rPr>
        <w:annotationRef/>
      </w:r>
      <w:r>
        <w:t>Skontrolować, czy numeracja załączników nie uległa zmianie</w:t>
      </w:r>
    </w:p>
  </w:comment>
  <w:comment w:id="524" w:author="Jan Paweł Szefler" w:date="2024-04-12T07:50:00Z" w:initials="JS">
    <w:p w14:paraId="5B9E0628" w14:textId="51B097AF" w:rsidR="00DB69B9" w:rsidRDefault="00DB69B9">
      <w:pPr>
        <w:pStyle w:val="CommentText"/>
      </w:pPr>
      <w:r>
        <w:rPr>
          <w:rStyle w:val="CommentReference"/>
        </w:rPr>
        <w:annotationRef/>
      </w:r>
      <w:r>
        <w:t>Przy końcowej edycji zapewnić, że nazwy kategorii z pierwszej kolumny będą odpowiednio widoczne na każdej stronie (po przeniesieniu)</w:t>
      </w:r>
    </w:p>
  </w:comment>
  <w:comment w:id="537" w:author="Jan Paweł Szefler" w:date="2024-04-09T08:20:00Z" w:initials="JS">
    <w:p w14:paraId="3E863648" w14:textId="68BE1FDB" w:rsidR="00D10BAA" w:rsidRDefault="00D10BAA">
      <w:pPr>
        <w:pStyle w:val="CommentText"/>
      </w:pPr>
      <w:r>
        <w:rPr>
          <w:rStyle w:val="CommentReference"/>
        </w:rPr>
        <w:annotationRef/>
      </w:r>
      <w:r>
        <w:t>to tylko znacznik dla części o TQM</w:t>
      </w:r>
    </w:p>
  </w:comment>
  <w:comment w:id="541" w:author="Jan Paweł Szefler" w:date="2024-04-09T08:19:00Z" w:initials="JS">
    <w:p w14:paraId="6F46EB0E" w14:textId="64918AC9" w:rsidR="00D10BAA" w:rsidRDefault="00D10BAA">
      <w:pPr>
        <w:pStyle w:val="CommentText"/>
      </w:pPr>
      <w:r>
        <w:rPr>
          <w:rStyle w:val="CommentReference"/>
        </w:rPr>
        <w:annotationRef/>
      </w:r>
      <w:r>
        <w:t>to tylko znacznik dla części o Normatywnych SZJ</w:t>
      </w:r>
    </w:p>
  </w:comment>
  <w:comment w:id="548" w:author="Jan Paweł Szefler" w:date="2024-04-09T08:18:00Z" w:initials="JS">
    <w:p w14:paraId="29BE1ECE" w14:textId="3B37CA01" w:rsidR="00D10BAA" w:rsidRDefault="00D10BAA">
      <w:pPr>
        <w:pStyle w:val="CommentText"/>
      </w:pPr>
      <w:r>
        <w:rPr>
          <w:rStyle w:val="CommentReference"/>
        </w:rPr>
        <w:annotationRef/>
      </w:r>
      <w:r>
        <w:t>to tylko znacznik dla części o Lean</w:t>
      </w:r>
    </w:p>
  </w:comment>
  <w:comment w:id="552" w:author="Jan Paweł Szefler" w:date="2024-04-09T08:17:00Z" w:initials="JS">
    <w:p w14:paraId="21B2B240" w14:textId="220DDF02" w:rsidR="00543F91" w:rsidRDefault="00543F91">
      <w:pPr>
        <w:pStyle w:val="CommentText"/>
      </w:pPr>
      <w:r>
        <w:rPr>
          <w:rStyle w:val="CommentReference"/>
        </w:rPr>
        <w:annotationRef/>
      </w:r>
      <w:r w:rsidR="00D10BAA">
        <w:t xml:space="preserve">to tylko znacznik dla części o </w:t>
      </w:r>
      <w:r>
        <w:t>SixSigma</w:t>
      </w:r>
    </w:p>
  </w:comment>
  <w:comment w:id="553" w:author="Jan Paweł Szefler" w:date="2024-04-09T08:17:00Z" w:initials="JS">
    <w:p w14:paraId="5BDF9A5B" w14:textId="454B0E37" w:rsidR="00543F91" w:rsidRDefault="00543F91">
      <w:pPr>
        <w:pStyle w:val="CommentText"/>
      </w:pPr>
      <w:r>
        <w:rPr>
          <w:rStyle w:val="CommentReference"/>
        </w:rPr>
        <w:annotationRef/>
      </w:r>
      <w:r w:rsidR="00D10BAA">
        <w:t xml:space="preserve">to tylko znacznik dla części o </w:t>
      </w:r>
      <w:r>
        <w:t xml:space="preserve">Lean </w:t>
      </w:r>
      <w:r>
        <w:t>SixSigma</w:t>
      </w:r>
    </w:p>
  </w:comment>
  <w:comment w:id="563" w:author="Jan Paweł Szefler" w:date="2024-04-09T08:20:00Z" w:initials="JS">
    <w:p w14:paraId="60D8FA76" w14:textId="3419E375" w:rsidR="00D10BAA" w:rsidRDefault="00D10BAA">
      <w:pPr>
        <w:pStyle w:val="CommentText"/>
      </w:pPr>
      <w:r>
        <w:rPr>
          <w:rStyle w:val="CommentReference"/>
        </w:rPr>
        <w:annotationRef/>
      </w:r>
      <w:r>
        <w:t>to tylko znacznik dla części o CAF</w:t>
      </w:r>
    </w:p>
  </w:comment>
  <w:comment w:id="570" w:author="Jan Paweł Szefler" w:date="2024-04-12T08:01:00Z" w:initials="JS">
    <w:p w14:paraId="107C282F" w14:textId="7B2637AC" w:rsidR="00220D69" w:rsidRDefault="00220D69">
      <w:pPr>
        <w:pStyle w:val="CommentText"/>
      </w:pPr>
      <w:r>
        <w:rPr>
          <w:rStyle w:val="CommentReference"/>
        </w:rPr>
        <w:annotationRef/>
      </w:r>
      <w:r>
        <w:t>ew. korekta w treści opisów</w:t>
      </w:r>
    </w:p>
  </w:comment>
  <w:comment w:id="571" w:author="Jan Paweł Szefler" w:date="2024-04-09T08:21:00Z" w:initials="JS">
    <w:p w14:paraId="6037BEE4" w14:textId="2D548B92" w:rsidR="00D10BAA" w:rsidRDefault="00D10BAA">
      <w:pPr>
        <w:pStyle w:val="CommentText"/>
      </w:pPr>
      <w:r>
        <w:rPr>
          <w:rStyle w:val="CommentReference"/>
        </w:rPr>
        <w:annotationRef/>
      </w:r>
      <w:r>
        <w:t xml:space="preserve">to tylko znacznik dla części o </w:t>
      </w:r>
      <w:r>
        <w:t>QualHE</w:t>
      </w:r>
    </w:p>
  </w:comment>
  <w:comment w:id="639"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640"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676"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741"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844"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888"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968"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5CE523" w15:done="0"/>
  <w15:commentEx w15:paraId="65E940C3" w15:done="0"/>
  <w15:commentEx w15:paraId="5D238E3D" w15:done="0"/>
  <w15:commentEx w15:paraId="1649FAD8" w15:done="0"/>
  <w15:commentEx w15:paraId="1888305B" w15:done="0"/>
  <w15:commentEx w15:paraId="3BB3C4D0" w15:done="0"/>
  <w15:commentEx w15:paraId="1BE66B51" w15:done="0"/>
  <w15:commentEx w15:paraId="3EA4CAE3" w15:done="0"/>
  <w15:commentEx w15:paraId="393F913E" w15:done="0"/>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D1687A4" w16cex:dateUtc="2023-05-10T22:11:00Z"/>
  <w16cex:commentExtensible w16cex:durableId="143FB0ED" w16cex:dateUtc="2024-04-09T06:20:00Z"/>
  <w16cex:commentExtensible w16cex:durableId="5E74BA66" w16cex:dateUtc="2024-04-09T06:20:00Z"/>
  <w16cex:commentExtensible w16cex:durableId="275B5DCA" w16cex:dateUtc="2024-04-09T06:21:00Z"/>
  <w16cex:commentExtensible w16cex:durableId="4487CEF5" w16cex:dateUtc="2024-01-02T20:10:00Z"/>
  <w16cex:commentExtensible w16cex:durableId="2027F70C" w16cex:dateUtc="2024-01-02T20:27:00Z"/>
  <w16cex:commentExtensible w16cex:durableId="68902CF9" w16cex:dateUtc="2023-06-18T20:22:00Z"/>
  <w16cex:commentExtensible w16cex:durableId="28E591D7" w16cex:dateUtc="2023-06-14T13:19:00Z"/>
  <w16cex:commentExtensible w16cex:durableId="5E7CA0B3" w16cex:dateUtc="2024-03-26T07:19:00Z"/>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5CE523" w16cid:durableId="6D1687A4"/>
  <w16cid:commentId w16cid:paraId="65E940C3" w16cid:durableId="143FB0ED"/>
  <w16cid:commentId w16cid:paraId="5D238E3D" w16cid:durableId="5E74BA66"/>
  <w16cid:commentId w16cid:paraId="1649FAD8" w16cid:durableId="275B5DCA"/>
  <w16cid:commentId w16cid:paraId="1888305B" w16cid:durableId="4487CEF5"/>
  <w16cid:commentId w16cid:paraId="3BB3C4D0" w16cid:durableId="2027F70C"/>
  <w16cid:commentId w16cid:paraId="1BE66B51" w16cid:durableId="68902CF9"/>
  <w16cid:commentId w16cid:paraId="3EA4CAE3" w16cid:durableId="28E591D7"/>
  <w16cid:commentId w16cid:paraId="393F913E" w16cid:durableId="5E7CA0B3"/>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A8039" w14:textId="77777777" w:rsidR="004357A7" w:rsidRDefault="004357A7" w:rsidP="00807180">
      <w:pPr>
        <w:spacing w:line="240" w:lineRule="auto"/>
      </w:pPr>
      <w:r>
        <w:separator/>
      </w:r>
    </w:p>
  </w:endnote>
  <w:endnote w:type="continuationSeparator" w:id="0">
    <w:p w14:paraId="1F826784" w14:textId="77777777" w:rsidR="004357A7" w:rsidRDefault="004357A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1BB86" w14:textId="77777777" w:rsidR="004357A7" w:rsidRDefault="004357A7" w:rsidP="00807180">
      <w:pPr>
        <w:spacing w:line="240" w:lineRule="auto"/>
      </w:pPr>
      <w:r>
        <w:separator/>
      </w:r>
    </w:p>
  </w:footnote>
  <w:footnote w:type="continuationSeparator" w:id="0">
    <w:p w14:paraId="2BC6E0B7" w14:textId="77777777" w:rsidR="004357A7" w:rsidRDefault="004357A7" w:rsidP="00807180">
      <w:pPr>
        <w:spacing w:line="240" w:lineRule="auto"/>
      </w:pPr>
      <w:r>
        <w:continuationSeparator/>
      </w:r>
    </w:p>
  </w:footnote>
  <w:footnote w:id="1">
    <w:p w14:paraId="153B2689" w14:textId="77777777" w:rsidR="00CA5D5E" w:rsidRDefault="00CA5D5E" w:rsidP="00CA5D5E">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1AC1CFB2" w14:textId="77777777" w:rsidR="0058452D" w:rsidRDefault="0058452D" w:rsidP="0058452D">
      <w:pPr>
        <w:pStyle w:val="FootnoteText"/>
      </w:pPr>
      <w:r w:rsidRPr="00001D48">
        <w:rPr>
          <w:rStyle w:val="FootnoteReference"/>
        </w:rPr>
        <w:footnoteRef/>
      </w:r>
      <w:r>
        <w:t xml:space="preserve"> W odniesieniu do najnowszych edycji (stan na dzień 19.04.2024) wymienionych rankingów w zakresie kryterium prestiżu dla większości z nich nie zaobserwowano istotnych zmian: ARWU 2023 – bez zmian; THE WUR 2024 – reputacja kształcenia bez zmian, reputacja badań 18% (+3); QS WUR 2024 – Reputacja akademicka 30% (-10), Reputacja wśród pracodawców 15% (+5); RUR 2023 – zmienione nazwy i zmodyfikowane metody pomiaru jednak autorzy utrzymują, że osiągnięto większą wiarygodność pomiarów poprzez pozyskiwania danych dotyczących większej populacji badanej; </w:t>
      </w:r>
      <w:proofErr w:type="spellStart"/>
      <w:r>
        <w:t>MyPlan</w:t>
      </w:r>
      <w:proofErr w:type="spellEnd"/>
      <w:r>
        <w:t> 2024 – 7,1% (1 z 14); Perspektywy 2023 – bez zmian.</w:t>
      </w:r>
    </w:p>
  </w:footnote>
  <w:footnote w:id="5">
    <w:p w14:paraId="1849A43A" w14:textId="77777777" w:rsidR="0058452D" w:rsidRDefault="0058452D" w:rsidP="0058452D">
      <w:pPr>
        <w:pStyle w:val="FootnoteText"/>
      </w:pPr>
      <w:r>
        <w:rPr>
          <w:rStyle w:val="FootnoteReference"/>
        </w:rPr>
        <w:footnoteRef/>
      </w:r>
      <w:r>
        <w:t xml:space="preserve"> </w:t>
      </w:r>
      <w:r w:rsidRPr="00C65E97">
        <w:rPr>
          <w:i/>
          <w:iCs/>
        </w:rPr>
        <w:t>*</w:t>
      </w:r>
      <w:r>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Pr>
          <w:i/>
          <w:iCs/>
        </w:rPr>
        <w:t>.</w:t>
      </w:r>
    </w:p>
  </w:footnote>
  <w:footnote w:id="6">
    <w:p w14:paraId="405FB7AD" w14:textId="77777777" w:rsidR="00A40EDE" w:rsidRDefault="00A40EDE" w:rsidP="00A40EDE">
      <w:pPr>
        <w:pStyle w:val="FootnoteText"/>
      </w:pPr>
      <w:r w:rsidRPr="00001D48">
        <w:rPr>
          <w:rStyle w:val="FootnoteReference"/>
        </w:rPr>
        <w:footnoteRef/>
      </w:r>
      <w:r>
        <w:t xml:space="preserve"> Najistotniejsze rankingi z punktu widzenia niniejszej pracy zostaną omówione w kolejnym podrozdziale (</w:t>
      </w:r>
      <w:r>
        <w:fldChar w:fldCharType="begin"/>
      </w:r>
      <w:r>
        <w:instrText xml:space="preserve"> REF _Ref66053927 \r \h </w:instrText>
      </w:r>
      <w:r>
        <w:fldChar w:fldCharType="separate"/>
      </w:r>
      <w:r>
        <w:t>1.3.3</w:t>
      </w:r>
      <w:r>
        <w:fldChar w:fldCharType="end"/>
      </w:r>
      <w:r>
        <w:t>)</w:t>
      </w:r>
    </w:p>
  </w:footnote>
  <w:footnote w:id="7">
    <w:p w14:paraId="331632ED" w14:textId="77777777" w:rsidR="00A40EDE" w:rsidRDefault="00A40EDE" w:rsidP="00A40EDE">
      <w:pPr>
        <w:pStyle w:val="FootnoteText"/>
      </w:pPr>
      <w:r w:rsidRPr="00001D48">
        <w:rPr>
          <w:rStyle w:val="FootnoteReference"/>
        </w:rPr>
        <w:footnoteRef/>
      </w:r>
      <w:r>
        <w:t xml:space="preserve"> Pojęcie interesariuszy zostanie szerzej omówione w podrozdziale </w:t>
      </w:r>
      <w:r>
        <w:fldChar w:fldCharType="begin"/>
      </w:r>
      <w:r>
        <w:instrText xml:space="preserve"> REF _Ref140912412 \r \h </w:instrText>
      </w:r>
      <w:r>
        <w:fldChar w:fldCharType="separate"/>
      </w:r>
      <w:r>
        <w:t>1.5</w:t>
      </w:r>
      <w:r>
        <w:fldChar w:fldCharType="end"/>
      </w:r>
    </w:p>
  </w:footnote>
  <w:footnote w:id="8">
    <w:p w14:paraId="2785B70A" w14:textId="77777777" w:rsidR="00A40EDE" w:rsidRPr="0075766C" w:rsidRDefault="00A40EDE" w:rsidP="00A40EDE">
      <w:pPr>
        <w:pStyle w:val="FootnoteText"/>
        <w:rPr>
          <w:rFonts w:cs="Arial"/>
          <w:szCs w:val="18"/>
        </w:rPr>
      </w:pPr>
      <w:r w:rsidRPr="00001D48">
        <w:rPr>
          <w:rStyle w:val="FootnoteReference"/>
        </w:rPr>
        <w:footnoteRef/>
      </w:r>
      <w:r w:rsidRPr="0075766C">
        <w:rPr>
          <w:rFonts w:cs="Arial"/>
          <w:szCs w:val="18"/>
        </w:rPr>
        <w:t xml:space="preserve"> Liczba uczelni oznacza </w:t>
      </w:r>
      <w:r>
        <w:rPr>
          <w:rFonts w:cs="Arial"/>
          <w:szCs w:val="18"/>
        </w:rPr>
        <w:t xml:space="preserve">stosunek </w:t>
      </w:r>
      <w:r w:rsidRPr="0075766C">
        <w:rPr>
          <w:rFonts w:cs="Arial"/>
          <w:szCs w:val="18"/>
        </w:rPr>
        <w:t>liczb</w:t>
      </w:r>
      <w:r>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9">
    <w:p w14:paraId="00CF3BD9" w14:textId="77777777" w:rsidR="008640C0" w:rsidRDefault="008640C0" w:rsidP="008640C0">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0">
    <w:p w14:paraId="406665C9" w14:textId="77777777" w:rsidR="009723C1" w:rsidRDefault="009723C1" w:rsidP="009723C1">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11">
    <w:p w14:paraId="739D9106" w14:textId="77777777" w:rsidR="00BB5708" w:rsidRDefault="00BB5708" w:rsidP="00BB5708">
      <w:pPr>
        <w:pStyle w:val="FootnoteText"/>
      </w:pPr>
      <w:r w:rsidRPr="00001D48">
        <w:rPr>
          <w:rStyle w:val="FootnoteReference"/>
        </w:rPr>
        <w:footnoteRef/>
      </w:r>
      <w:r>
        <w:t xml:space="preserve"> Część z tych wymagań, a także zmian wprowadzonych w roku 2018 zostały omówione w podrozdziale </w:t>
      </w:r>
      <w:r>
        <w:fldChar w:fldCharType="begin"/>
      </w:r>
      <w:r>
        <w:instrText xml:space="preserve"> REF _Ref66874449 \r \h </w:instrText>
      </w:r>
      <w:r>
        <w:fldChar w:fldCharType="separate"/>
      </w:r>
      <w:r>
        <w:t>1.1.3</w:t>
      </w:r>
      <w:r>
        <w:fldChar w:fldCharType="end"/>
      </w:r>
    </w:p>
  </w:footnote>
  <w:footnote w:id="12">
    <w:p w14:paraId="049E5FD3" w14:textId="77777777" w:rsidR="005918E7" w:rsidRPr="009935B2" w:rsidRDefault="005918E7" w:rsidP="005918E7">
      <w:pPr>
        <w:pStyle w:val="FootnoteText"/>
        <w:rPr>
          <w:lang w:val="en-GB"/>
        </w:rPr>
      </w:pPr>
      <w:r w:rsidRPr="00001D48">
        <w:rPr>
          <w:rStyle w:val="FootnoteReference"/>
        </w:rPr>
        <w:footnoteRef/>
      </w:r>
      <w:r w:rsidRPr="009935B2">
        <w:rPr>
          <w:lang w:val="en-GB"/>
        </w:rPr>
        <w:t xml:space="preserve"> </w:t>
      </w:r>
      <w:r w:rsidRPr="009935B2">
        <w:rPr>
          <w:szCs w:val="18"/>
          <w:lang w:val="en-GB"/>
        </w:rPr>
        <w:t>Model MBNQA (</w:t>
      </w:r>
      <w:r w:rsidRPr="009935B2">
        <w:rPr>
          <w:i/>
          <w:iCs/>
          <w:szCs w:val="18"/>
          <w:lang w:val="en-GB"/>
        </w:rPr>
        <w:t>Malcolm Baldridge National Quality Award</w:t>
      </w:r>
      <w:r w:rsidRPr="009935B2">
        <w:rPr>
          <w:szCs w:val="18"/>
          <w:lang w:val="en-GB"/>
        </w:rPr>
        <w:t>)</w:t>
      </w:r>
    </w:p>
  </w:footnote>
  <w:footnote w:id="13">
    <w:p w14:paraId="1DD9D914" w14:textId="77777777" w:rsidR="005918E7" w:rsidRDefault="005918E7" w:rsidP="005918E7">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14">
    <w:p w14:paraId="4E5554EC" w14:textId="77777777" w:rsidR="009935B2" w:rsidRDefault="009935B2" w:rsidP="009935B2">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15">
    <w:p w14:paraId="5358E3BF" w14:textId="77777777" w:rsidR="009935B2" w:rsidRDefault="009935B2" w:rsidP="009935B2">
      <w:pPr>
        <w:pStyle w:val="FootnoteText"/>
      </w:pPr>
      <w:r w:rsidRPr="00001D48">
        <w:rPr>
          <w:rStyle w:val="FootnoteReference"/>
        </w:rPr>
        <w:footnoteRef/>
      </w:r>
      <w:r>
        <w:t xml:space="preserve"> Określenie „lider opinii”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fldChar w:fldCharType="begin" w:fldLock="1"/>
      </w:r>
      <w:r>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fldChar w:fldCharType="separate"/>
      </w:r>
      <w:r w:rsidRPr="000121CA">
        <w:rPr>
          <w:noProof/>
        </w:rPr>
        <w:t>(Bendkowski, 2016, s. 13)</w:t>
      </w:r>
      <w:r>
        <w:fldChar w:fldCharType="end"/>
      </w:r>
      <w:r>
        <w:t>.</w:t>
      </w:r>
    </w:p>
  </w:footnote>
  <w:footnote w:id="16">
    <w:p w14:paraId="7AEBDDCC" w14:textId="77777777" w:rsidR="002C48D5" w:rsidRPr="00297B9E" w:rsidRDefault="002C48D5" w:rsidP="002C48D5">
      <w:pPr>
        <w:pStyle w:val="FootnoteText"/>
        <w:rPr>
          <w:szCs w:val="20"/>
        </w:rPr>
      </w:pPr>
      <w:r w:rsidRPr="00001D48">
        <w:rPr>
          <w:rStyle w:val="FootnoteReference"/>
        </w:rPr>
        <w:footnoteRef/>
      </w:r>
      <w:r w:rsidRPr="00297B9E">
        <w:rPr>
          <w:szCs w:val="20"/>
        </w:rPr>
        <w:t xml:space="preserve"> https://ankietaplus.pl/</w:t>
      </w:r>
    </w:p>
  </w:footnote>
  <w:footnote w:id="17">
    <w:p w14:paraId="45A8D9BD" w14:textId="77777777" w:rsidR="002C48D5" w:rsidRPr="00297B9E" w:rsidRDefault="002C48D5" w:rsidP="002C48D5">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8">
    <w:p w14:paraId="4041C580" w14:textId="77777777" w:rsidR="00CB4192" w:rsidRPr="007A02E6" w:rsidRDefault="00CB4192" w:rsidP="00CB4192">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19">
    <w:p w14:paraId="36429B70" w14:textId="77777777" w:rsidR="00CB4192" w:rsidRDefault="00CB4192" w:rsidP="00CB4192">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0">
    <w:p w14:paraId="530833B7" w14:textId="77777777" w:rsidR="00B80C08" w:rsidRDefault="00B80C08" w:rsidP="00B80C08">
      <w:pPr>
        <w:pStyle w:val="FootnoteText"/>
      </w:pPr>
      <w:r w:rsidRPr="00001D48">
        <w:rPr>
          <w:rStyle w:val="FootnoteReference"/>
        </w:rPr>
        <w:footnoteRef/>
      </w:r>
      <w:r>
        <w:t xml:space="preserve"> </w:t>
      </w:r>
      <w:r w:rsidRPr="00245930">
        <w:rPr>
          <w:szCs w:val="20"/>
        </w:rPr>
        <w:t>Stan na początek roku 2023</w:t>
      </w:r>
    </w:p>
  </w:footnote>
  <w:footnote w:id="21">
    <w:p w14:paraId="7CB4D7BB" w14:textId="77777777" w:rsidR="00B80C08" w:rsidRDefault="00B80C08" w:rsidP="00B80C08">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2">
    <w:p w14:paraId="40C5227C" w14:textId="77777777" w:rsidR="00B80C08" w:rsidRDefault="00B80C08" w:rsidP="00B80C08">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3">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4">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5">
    <w:p w14:paraId="2DFE8B1E" w14:textId="77777777" w:rsidR="00B97E7A" w:rsidRDefault="00B97E7A" w:rsidP="00B97E7A">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26">
    <w:p w14:paraId="192BCE60" w14:textId="77777777" w:rsidR="00B97E7A" w:rsidRDefault="00B97E7A" w:rsidP="00B97E7A">
      <w:pPr>
        <w:pStyle w:val="FootnoteText"/>
      </w:pPr>
      <w:r w:rsidRPr="00001D48">
        <w:rPr>
          <w:rStyle w:val="FootnoteReference"/>
        </w:rPr>
        <w:footnoteRef/>
      </w:r>
      <w:r>
        <w:t xml:space="preserve"> stan na dzień 06.04.2024</w:t>
      </w:r>
    </w:p>
  </w:footnote>
  <w:footnote w:id="27">
    <w:p w14:paraId="55AF15FB" w14:textId="2D18BB45"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28">
    <w:p w14:paraId="754E12DC" w14:textId="63D9BF1A" w:rsidR="00E726C6" w:rsidDel="005F2943" w:rsidRDefault="00E726C6">
      <w:pPr>
        <w:pStyle w:val="FootnoteText"/>
        <w:rPr>
          <w:del w:id="228" w:author="Jan Szefler" w:date="2024-11-06T08:40:00Z" w16du:dateUtc="2024-11-06T07:40:00Z"/>
        </w:rPr>
      </w:pPr>
      <w:del w:id="229" w:author="Jan Szefler" w:date="2024-11-06T08:40:00Z" w16du:dateUtc="2024-11-06T07:40:00Z">
        <w:r w:rsidDel="005F2943">
          <w:rPr>
            <w:rStyle w:val="FootnoteReference"/>
          </w:rPr>
          <w:footnoteRef/>
        </w:r>
        <w:r w:rsidDel="005F2943">
          <w:delText xml:space="preserve"> Pojęcie to wprawdzie kojarz</w:delText>
        </w:r>
        <w:r w:rsidR="009811F3" w:rsidDel="005F2943">
          <w:delText>y</w:delText>
        </w:r>
        <w:r w:rsidDel="005F2943">
          <w:delText xml:space="preserve"> się z NPM – New Public Man</w:delText>
        </w:r>
        <w:r w:rsidR="009811F3" w:rsidDel="005F2943">
          <w:delText>a</w:delText>
        </w:r>
        <w:r w:rsidDel="005F2943">
          <w:delText>gement (Nowe zarządzanie publiczne) jednak Pucciarelli i Kaplan nie odwołują się do niego</w:delText>
        </w:r>
        <w:r w:rsidR="009811F3" w:rsidDel="005F2943">
          <w:delText xml:space="preserve"> w swoich analizach</w:delText>
        </w:r>
      </w:del>
    </w:p>
  </w:footnote>
  <w:footnote w:id="29">
    <w:p w14:paraId="04F826D3" w14:textId="3EC42944"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0">
    <w:p w14:paraId="284054BD" w14:textId="633ECC53"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31">
    <w:p w14:paraId="31230751" w14:textId="420C87CB" w:rsidR="00726A94" w:rsidRDefault="00726A94">
      <w:pPr>
        <w:pStyle w:val="FootnoteText"/>
      </w:pPr>
      <w:r w:rsidRPr="00001D48">
        <w:rPr>
          <w:rStyle w:val="FootnoteReference"/>
        </w:rPr>
        <w:footnoteRef/>
      </w:r>
      <w:r>
        <w:t xml:space="preserve"> Domena tu rozumiana jako „zakres działalności”</w:t>
      </w:r>
    </w:p>
  </w:footnote>
  <w:footnote w:id="32">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33">
    <w:p w14:paraId="3DE95066" w14:textId="4B4AA7E8"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34">
    <w:p w14:paraId="39FD2D44" w14:textId="74DFBF7B"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5">
    <w:p w14:paraId="3326F996" w14:textId="50EA0E5C"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6">
    <w:p w14:paraId="00F8E511" w14:textId="0E43A1ED"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7">
    <w:p w14:paraId="1F5B4A48" w14:textId="0A2682F2" w:rsidR="00212418" w:rsidRDefault="00212418">
      <w:pPr>
        <w:pStyle w:val="FootnoteText"/>
      </w:pPr>
      <w:r w:rsidRPr="00001D48">
        <w:rPr>
          <w:rStyle w:val="FootnoteReference"/>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38">
    <w:p w14:paraId="6D7381C9" w14:textId="3CFB7FC0"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39">
    <w:p w14:paraId="4A38FE55" w14:textId="66F6BEE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40">
    <w:p w14:paraId="34F63F9D" w14:textId="31D14E91"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41">
    <w:p w14:paraId="617F4369" w14:textId="3EA9BB55" w:rsidR="00895DE2" w:rsidRDefault="00895DE2">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w:t>
      </w:r>
      <w:r w:rsidR="00E77FAC">
        <w:t>,</w:t>
      </w:r>
      <w:r>
        <w:t xml:space="preserve"> jak i nauczycieli akademickich w rozumieniu terminologii przyjętej w Polsce</w:t>
      </w:r>
    </w:p>
  </w:footnote>
  <w:footnote w:id="42">
    <w:p w14:paraId="532B0D09" w14:textId="08526915"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43">
    <w:p w14:paraId="339AEA01" w14:textId="017CDB6C"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44">
    <w:p w14:paraId="513C2015" w14:textId="1D12D186"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45">
    <w:p w14:paraId="6E17B944" w14:textId="75FCB5C0"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46">
    <w:p w14:paraId="4E5776DE" w14:textId="4E1878EB"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47">
    <w:p w14:paraId="0B9CFE10" w14:textId="0D5950F2"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48">
    <w:p w14:paraId="06D4F8EF" w14:textId="1D8E7575"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49">
    <w:p w14:paraId="77A4073C" w14:textId="56F48156"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50">
    <w:p w14:paraId="78F13376" w14:textId="574F6536"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51">
    <w:p w14:paraId="4FA578A2" w14:textId="72279FB2"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52">
    <w:p w14:paraId="60A5EA03" w14:textId="4C457F6C" w:rsidR="008471E3" w:rsidRPr="008471E3" w:rsidRDefault="008471E3">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53">
    <w:p w14:paraId="72D7A38F" w14:textId="365B755D" w:rsidR="003A6845" w:rsidRPr="003A6845" w:rsidRDefault="003A6845">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54">
    <w:p w14:paraId="346BB16E" w14:textId="47F6E6D2"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55">
    <w:p w14:paraId="5963C2E7"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56">
    <w:p w14:paraId="136258DA" w14:textId="400726E9"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57">
    <w:p w14:paraId="13BF6190" w14:textId="2914A965"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58">
    <w:p w14:paraId="0792ACD6" w14:textId="02C07249"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59">
    <w:p w14:paraId="6B91FFA7" w14:textId="3E86F519"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60">
    <w:p w14:paraId="4592A7C5" w14:textId="3B74B66F"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61">
    <w:p w14:paraId="4A47BA73" w14:textId="27A6E8F2"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62">
    <w:p w14:paraId="34613B32" w14:textId="1340F74D" w:rsidR="00A14420" w:rsidRDefault="00A14420">
      <w:pPr>
        <w:pStyle w:val="FootnoteText"/>
      </w:pPr>
      <w:r w:rsidRPr="00001D48">
        <w:rPr>
          <w:rStyle w:val="FootnoteReference"/>
        </w:rPr>
        <w:footnoteRef/>
      </w:r>
      <w:r>
        <w:t xml:space="preserve"> Kontrkultura to np. kultura oporu</w:t>
      </w:r>
    </w:p>
  </w:footnote>
  <w:footnote w:id="63">
    <w:p w14:paraId="733C566C" w14:textId="56410E33"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64">
    <w:p w14:paraId="7EBE9F1F" w14:textId="44C05B5D"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 usługi należą do zbioru produktów.</w:t>
      </w:r>
    </w:p>
  </w:footnote>
  <w:footnote w:id="65">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66">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67">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68">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69">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70">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71">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72">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73">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74">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75">
    <w:p w14:paraId="1FA7AAB7" w14:textId="16D23375"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76">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77">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78">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79">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80">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81">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82">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83">
    <w:p w14:paraId="32DB9866" w14:textId="6C4D395B"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84">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85">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86">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87">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88">
    <w:p w14:paraId="2967BFC4" w14:textId="77777777" w:rsidR="00E3060F" w:rsidRDefault="00E3060F">
      <w:pPr>
        <w:pStyle w:val="FootnoteText"/>
      </w:pPr>
      <w:r w:rsidRPr="00001D48">
        <w:rPr>
          <w:rStyle w:val="FootnoteReference"/>
        </w:rPr>
        <w:footnoteRef/>
      </w:r>
      <w:r>
        <w:t xml:space="preserve"> stan na dzień 06.04.2024</w:t>
      </w:r>
    </w:p>
  </w:footnote>
  <w:footnote w:id="89">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90">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7A7"/>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66B"/>
    <w:rsid w:val="009677FC"/>
    <w:rsid w:val="0097161D"/>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18B"/>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E7A"/>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microsoft.com/office/2018/08/relationships/commentsExtensible" Target="commentsExtensible.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71488</TotalTime>
  <Pages>525</Pages>
  <Words>474532</Words>
  <Characters>2847192</Characters>
  <Application>Microsoft Office Word</Application>
  <DocSecurity>0</DocSecurity>
  <Lines>23726</Lines>
  <Paragraphs>6630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3315094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1238</cp:revision>
  <cp:lastPrinted>2024-06-10T07:48:00Z</cp:lastPrinted>
  <dcterms:created xsi:type="dcterms:W3CDTF">2021-05-09T13:07:00Z</dcterms:created>
  <dcterms:modified xsi:type="dcterms:W3CDTF">2024-11-15T13:48:00Z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