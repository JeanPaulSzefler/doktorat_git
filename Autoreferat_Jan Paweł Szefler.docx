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19BCB479" w:rsidR="007E7749" w:rsidRPr="00F2350D" w:rsidRDefault="00DA0ECD" w:rsidP="007E7749">
      <w:pPr>
        <w:rPr>
          <w:b/>
          <w:bCs/>
          <w:sz w:val="23"/>
          <w:szCs w:val="23"/>
          <w:lang w:val="en-GB"/>
        </w:rPr>
      </w:pPr>
      <w:r>
        <w:rPr>
          <w:b/>
          <w:bCs/>
          <w:sz w:val="23"/>
          <w:szCs w:val="23"/>
          <w:lang w:val="en-GB"/>
        </w:rPr>
        <w:t xml:space="preserve">SUMMARY OF </w:t>
      </w:r>
      <w:r w:rsidR="007E7749"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Default="007E7749" w:rsidP="007E7749"/>
    <w:p w14:paraId="6E932444"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37EBA0ED"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08481154" w14:textId="7ABC885D" w:rsidR="00536B28" w:rsidRPr="004453C6" w:rsidRDefault="00536B28" w:rsidP="00BD7A6B">
            <w:pPr>
              <w:rPr>
                <w:szCs w:val="20"/>
              </w:rPr>
            </w:pPr>
            <w:proofErr w:type="spellStart"/>
            <w:r>
              <w:rPr>
                <w:szCs w:val="20"/>
              </w:rPr>
              <w:t>Supervisor</w:t>
            </w:r>
            <w:proofErr w:type="spellEnd"/>
          </w:p>
          <w:p w14:paraId="4FCD665B" w14:textId="77777777" w:rsidR="00536B28" w:rsidRPr="004453C6" w:rsidRDefault="00536B28" w:rsidP="00BD7A6B">
            <w:pPr>
              <w:rPr>
                <w:szCs w:val="20"/>
              </w:rPr>
            </w:pPr>
          </w:p>
          <w:p w14:paraId="15DC9CA9" w14:textId="7AE9B67B" w:rsidR="00536B28" w:rsidRPr="004453C6" w:rsidRDefault="00536B28" w:rsidP="00BD7A6B">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4B72AC93" w14:textId="121EC7C1" w:rsidR="00536B28" w:rsidRPr="004453C6" w:rsidRDefault="00536B28" w:rsidP="00BD7A6B">
            <w:pPr>
              <w:rPr>
                <w:szCs w:val="20"/>
              </w:rPr>
            </w:pPr>
            <w:r>
              <w:rPr>
                <w:szCs w:val="20"/>
              </w:rPr>
              <w:t xml:space="preserve">Second </w:t>
            </w:r>
            <w:proofErr w:type="spellStart"/>
            <w:r>
              <w:rPr>
                <w:szCs w:val="20"/>
              </w:rPr>
              <w:t>supervisor</w:t>
            </w:r>
            <w:proofErr w:type="spellEnd"/>
          </w:p>
          <w:p w14:paraId="0953718D" w14:textId="77777777" w:rsidR="00536B28" w:rsidRPr="004453C6" w:rsidRDefault="00536B28" w:rsidP="00BD7A6B">
            <w:pPr>
              <w:rPr>
                <w:szCs w:val="20"/>
              </w:rPr>
            </w:pPr>
          </w:p>
          <w:p w14:paraId="6137E225" w14:textId="587DE7EB" w:rsidR="00536B28" w:rsidRPr="004453C6" w:rsidRDefault="00536B28" w:rsidP="00BD7A6B">
            <w:pPr>
              <w:rPr>
                <w:sz w:val="16"/>
                <w:szCs w:val="16"/>
              </w:rPr>
            </w:pPr>
            <w:proofErr w:type="spellStart"/>
            <w:r>
              <w:rPr>
                <w:i/>
                <w:iCs/>
                <w:sz w:val="16"/>
                <w:szCs w:val="16"/>
              </w:rPr>
              <w:t>signature</w:t>
            </w:r>
            <w:proofErr w:type="spellEnd"/>
          </w:p>
        </w:tc>
      </w:tr>
      <w:tr w:rsidR="00536B28" w:rsidRPr="004453C6" w14:paraId="7A67A30C"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658964C2" w14:textId="77777777" w:rsidR="00536B28" w:rsidRDefault="00536B28" w:rsidP="00BD7A6B">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62EB5D50" w14:textId="77777777" w:rsidR="00536B28" w:rsidRDefault="00536B28" w:rsidP="00BD7A6B">
            <w:pPr>
              <w:rPr>
                <w:szCs w:val="20"/>
              </w:rPr>
            </w:pPr>
          </w:p>
        </w:tc>
      </w:tr>
      <w:tr w:rsidR="00536B28" w:rsidRPr="004453C6" w14:paraId="287EAA71"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74E6ED28" w14:textId="79DE9918" w:rsidR="00536B28" w:rsidRPr="004453C6" w:rsidRDefault="00536B28" w:rsidP="00BD7A6B">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5A2503A7" w14:textId="77777777" w:rsidR="00536B28" w:rsidRPr="004453C6" w:rsidRDefault="00536B28" w:rsidP="00BD7A6B">
            <w:pPr>
              <w:rPr>
                <w:szCs w:val="20"/>
              </w:rPr>
            </w:pPr>
          </w:p>
          <w:p w14:paraId="5909FBB4" w14:textId="5F864D1F" w:rsidR="00536B28" w:rsidRPr="004453C6" w:rsidRDefault="00536B28" w:rsidP="00BD7A6B">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6F0A00A7" w14:textId="58CDF1A5" w:rsidR="00536B28" w:rsidRPr="004453C6" w:rsidRDefault="00536B28" w:rsidP="00BD7A6B">
            <w:pPr>
              <w:rPr>
                <w:szCs w:val="20"/>
              </w:rPr>
            </w:pPr>
            <w:proofErr w:type="spellStart"/>
            <w:r>
              <w:rPr>
                <w:szCs w:val="20"/>
              </w:rPr>
              <w:t>Cosupervisor</w:t>
            </w:r>
            <w:proofErr w:type="spellEnd"/>
          </w:p>
          <w:p w14:paraId="6DC805D2" w14:textId="77777777" w:rsidR="00536B28" w:rsidRPr="004453C6" w:rsidRDefault="00536B28" w:rsidP="00BD7A6B">
            <w:pPr>
              <w:rPr>
                <w:szCs w:val="20"/>
              </w:rPr>
            </w:pPr>
          </w:p>
          <w:p w14:paraId="2D942C92" w14:textId="1B3900B5" w:rsidR="00536B28" w:rsidRPr="004453C6" w:rsidRDefault="00536B28" w:rsidP="00BD7A6B">
            <w:pPr>
              <w:rPr>
                <w:szCs w:val="20"/>
              </w:rPr>
            </w:pPr>
            <w:proofErr w:type="spellStart"/>
            <w:r>
              <w:rPr>
                <w:i/>
                <w:iCs/>
                <w:sz w:val="16"/>
                <w:szCs w:val="16"/>
              </w:rPr>
              <w:t>signature</w:t>
            </w:r>
            <w:proofErr w:type="spellEnd"/>
          </w:p>
        </w:tc>
      </w:tr>
      <w:tr w:rsidR="00536B28" w:rsidRPr="004453C6" w14:paraId="437D9456" w14:textId="77777777" w:rsidTr="00BD7A6B">
        <w:trPr>
          <w:trHeight w:val="305"/>
        </w:trPr>
        <w:tc>
          <w:tcPr>
            <w:tcW w:w="4240" w:type="dxa"/>
            <w:tcBorders>
              <w:top w:val="single" w:sz="4" w:space="0" w:color="auto"/>
              <w:left w:val="single" w:sz="4" w:space="0" w:color="auto"/>
              <w:bottom w:val="single" w:sz="4" w:space="0" w:color="auto"/>
              <w:right w:val="single" w:sz="4" w:space="0" w:color="auto"/>
            </w:tcBorders>
          </w:tcPr>
          <w:p w14:paraId="1E5D7CE1" w14:textId="5D1B708D" w:rsidR="00536B28" w:rsidRPr="004453C6" w:rsidRDefault="00536B28" w:rsidP="00BD7A6B">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38C96B0" w14:textId="77777777" w:rsidR="00536B28" w:rsidRPr="004453C6" w:rsidRDefault="00536B28" w:rsidP="00BD7A6B">
            <w:pPr>
              <w:rPr>
                <w:szCs w:val="20"/>
              </w:rPr>
            </w:pP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148B51F1" w14:textId="2F2257E1" w:rsidR="00F04734" w:rsidRDefault="00C23BC1" w:rsidP="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3FD3442C" w14:textId="53AB325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Pr>
          <w:noProof/>
        </w:rPr>
        <w:t>8</w:t>
      </w:r>
      <w:r>
        <w:rPr>
          <w:noProof/>
        </w:rPr>
        <w:fldChar w:fldCharType="end"/>
      </w:r>
    </w:p>
    <w:p w14:paraId="26EB199D" w14:textId="01327995"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Pr>
          <w:noProof/>
        </w:rPr>
        <w:t>12</w:t>
      </w:r>
      <w:r>
        <w:rPr>
          <w:noProof/>
        </w:rPr>
        <w:fldChar w:fldCharType="end"/>
      </w:r>
    </w:p>
    <w:p w14:paraId="24425668" w14:textId="24D194E5"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Pr>
          <w:noProof/>
        </w:rPr>
        <w:t>12</w:t>
      </w:r>
      <w:r>
        <w:rPr>
          <w:noProof/>
        </w:rPr>
        <w:fldChar w:fldCharType="end"/>
      </w:r>
    </w:p>
    <w:p w14:paraId="1FF99A5E" w14:textId="4F5869C7"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Pr>
          <w:noProof/>
        </w:rPr>
        <w:t>12</w:t>
      </w:r>
      <w:r>
        <w:rPr>
          <w:noProof/>
        </w:rPr>
        <w:fldChar w:fldCharType="end"/>
      </w:r>
    </w:p>
    <w:p w14:paraId="45A3BFAC" w14:textId="5A84EBA0"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Pr>
          <w:noProof/>
        </w:rPr>
        <w:t>16</w:t>
      </w:r>
      <w:r>
        <w:rPr>
          <w:noProof/>
        </w:rPr>
        <w:fldChar w:fldCharType="end"/>
      </w:r>
    </w:p>
    <w:p w14:paraId="35FCF3D0" w14:textId="5DF4B05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Pr>
          <w:noProof/>
        </w:rPr>
        <w:t>28</w:t>
      </w:r>
      <w:r>
        <w:rPr>
          <w:noProof/>
        </w:rPr>
        <w:fldChar w:fldCharType="end"/>
      </w:r>
    </w:p>
    <w:p w14:paraId="44225398" w14:textId="6F4F953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Pr>
          <w:noProof/>
        </w:rPr>
        <w:t>38</w:t>
      </w:r>
      <w:r>
        <w:rPr>
          <w:noProof/>
        </w:rPr>
        <w:fldChar w:fldCharType="end"/>
      </w:r>
    </w:p>
    <w:p w14:paraId="73EDD0AC" w14:textId="35E26F24"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Pr>
          <w:noProof/>
        </w:rPr>
        <w:t>38</w:t>
      </w:r>
      <w:r>
        <w:rPr>
          <w:noProof/>
        </w:rPr>
        <w:fldChar w:fldCharType="end"/>
      </w:r>
    </w:p>
    <w:p w14:paraId="056B4A41" w14:textId="696F394B"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Pr>
          <w:noProof/>
        </w:rPr>
        <w:t>43</w:t>
      </w:r>
      <w:r>
        <w:rPr>
          <w:noProof/>
        </w:rPr>
        <w:fldChar w:fldCharType="end"/>
      </w:r>
    </w:p>
    <w:p w14:paraId="000C4528" w14:textId="065160A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Pr>
          <w:noProof/>
        </w:rPr>
        <w:t>49</w:t>
      </w:r>
      <w:r>
        <w:rPr>
          <w:noProof/>
        </w:rPr>
        <w:fldChar w:fldCharType="end"/>
      </w:r>
    </w:p>
    <w:p w14:paraId="71C5C314" w14:textId="3CE58B9C"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Pr>
          <w:noProof/>
        </w:rPr>
        <w:t>56</w:t>
      </w:r>
      <w:r>
        <w:rPr>
          <w:noProof/>
        </w:rPr>
        <w:fldChar w:fldCharType="end"/>
      </w:r>
    </w:p>
    <w:p w14:paraId="4AD9D545" w14:textId="0802F63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Pr>
          <w:noProof/>
        </w:rPr>
        <w:t>66</w:t>
      </w:r>
      <w:r>
        <w:rPr>
          <w:noProof/>
        </w:rPr>
        <w:fldChar w:fldCharType="end"/>
      </w:r>
    </w:p>
    <w:p w14:paraId="21D79B0D" w14:textId="32E2304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Pr>
          <w:noProof/>
        </w:rPr>
        <w:t>67</w:t>
      </w:r>
      <w:r>
        <w:rPr>
          <w:noProof/>
        </w:rPr>
        <w:fldChar w:fldCharType="end"/>
      </w:r>
    </w:p>
    <w:p w14:paraId="6763F32C" w14:textId="2511CA82"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Pr>
          <w:noProof/>
        </w:rPr>
        <w:t>78</w:t>
      </w:r>
      <w:r>
        <w:rPr>
          <w:noProof/>
        </w:rPr>
        <w:fldChar w:fldCharType="end"/>
      </w:r>
    </w:p>
    <w:p w14:paraId="0074DAB2" w14:textId="6972669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Pr>
          <w:noProof/>
        </w:rPr>
        <w:t>90</w:t>
      </w:r>
      <w:r>
        <w:rPr>
          <w:noProof/>
        </w:rPr>
        <w:fldChar w:fldCharType="end"/>
      </w:r>
    </w:p>
    <w:p w14:paraId="1DF68DDF" w14:textId="29F08F7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Pr>
          <w:noProof/>
        </w:rPr>
        <w:t>105</w:t>
      </w:r>
      <w:r>
        <w:rPr>
          <w:noProof/>
        </w:rPr>
        <w:fldChar w:fldCharType="end"/>
      </w:r>
    </w:p>
    <w:p w14:paraId="16AD6820" w14:textId="134589F6"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_Toc169134084 \h </w:instrText>
      </w:r>
      <w:r>
        <w:rPr>
          <w:noProof/>
        </w:rPr>
      </w:r>
      <w:r>
        <w:rPr>
          <w:noProof/>
        </w:rPr>
        <w:fldChar w:fldCharType="separate"/>
      </w:r>
      <w:r>
        <w:rPr>
          <w:noProof/>
        </w:rPr>
        <w:t>106</w:t>
      </w:r>
      <w:r>
        <w:rPr>
          <w:noProof/>
        </w:rPr>
        <w:fldChar w:fldCharType="end"/>
      </w:r>
    </w:p>
    <w:p w14:paraId="158056E0" w14:textId="4A7675F9"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Pr>
          <w:noProof/>
        </w:rPr>
        <w:t>127</w:t>
      </w:r>
      <w:r>
        <w:rPr>
          <w:noProof/>
        </w:rPr>
        <w:fldChar w:fldCharType="end"/>
      </w:r>
    </w:p>
    <w:p w14:paraId="779196E4" w14:textId="6C55266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Pr>
          <w:noProof/>
        </w:rPr>
        <w:t>141</w:t>
      </w:r>
      <w:r>
        <w:rPr>
          <w:noProof/>
        </w:rPr>
        <w:fldChar w:fldCharType="end"/>
      </w:r>
    </w:p>
    <w:p w14:paraId="2756A446" w14:textId="36DD4F1B"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Pr>
          <w:noProof/>
        </w:rPr>
        <w:t>148</w:t>
      </w:r>
      <w:r>
        <w:rPr>
          <w:noProof/>
        </w:rPr>
        <w:fldChar w:fldCharType="end"/>
      </w:r>
    </w:p>
    <w:p w14:paraId="41E8E1D4" w14:textId="1654033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Pr>
          <w:noProof/>
        </w:rPr>
        <w:t>149</w:t>
      </w:r>
      <w:r>
        <w:rPr>
          <w:noProof/>
        </w:rPr>
        <w:fldChar w:fldCharType="end"/>
      </w:r>
    </w:p>
    <w:p w14:paraId="1E2C5809" w14:textId="1525BAAA"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Pr>
          <w:noProof/>
        </w:rPr>
        <w:t>167</w:t>
      </w:r>
      <w:r>
        <w:rPr>
          <w:noProof/>
        </w:rPr>
        <w:fldChar w:fldCharType="end"/>
      </w:r>
    </w:p>
    <w:p w14:paraId="263A18D4" w14:textId="4DA9EEB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_Toc169134090 \h </w:instrText>
      </w:r>
      <w:r>
        <w:rPr>
          <w:noProof/>
        </w:rPr>
      </w:r>
      <w:r>
        <w:rPr>
          <w:noProof/>
        </w:rPr>
        <w:fldChar w:fldCharType="separate"/>
      </w:r>
      <w:r>
        <w:rPr>
          <w:noProof/>
        </w:rPr>
        <w:t>183</w:t>
      </w:r>
      <w:r>
        <w:rPr>
          <w:noProof/>
        </w:rPr>
        <w:fldChar w:fldCharType="end"/>
      </w:r>
    </w:p>
    <w:p w14:paraId="1DD74267" w14:textId="3FEE2CBC"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Pr>
          <w:noProof/>
        </w:rPr>
        <w:t>198</w:t>
      </w:r>
      <w:r>
        <w:rPr>
          <w:noProof/>
        </w:rPr>
        <w:fldChar w:fldCharType="end"/>
      </w:r>
    </w:p>
    <w:p w14:paraId="661B2489" w14:textId="30992409"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Pr>
          <w:noProof/>
        </w:rPr>
        <w:t>198</w:t>
      </w:r>
      <w:r>
        <w:rPr>
          <w:noProof/>
        </w:rPr>
        <w:fldChar w:fldCharType="end"/>
      </w:r>
    </w:p>
    <w:p w14:paraId="3A5581AC" w14:textId="4E2CDE4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_Toc169134093 \h </w:instrText>
      </w:r>
      <w:r>
        <w:rPr>
          <w:noProof/>
        </w:rPr>
      </w:r>
      <w:r>
        <w:rPr>
          <w:noProof/>
        </w:rPr>
        <w:fldChar w:fldCharType="separate"/>
      </w:r>
      <w:r>
        <w:rPr>
          <w:noProof/>
        </w:rPr>
        <w:t>198</w:t>
      </w:r>
      <w:r>
        <w:rPr>
          <w:noProof/>
        </w:rPr>
        <w:fldChar w:fldCharType="end"/>
      </w:r>
    </w:p>
    <w:p w14:paraId="7D5C7E85" w14:textId="4F5CEDF8"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Pr>
          <w:noProof/>
        </w:rPr>
        <w:t>201</w:t>
      </w:r>
      <w:r>
        <w:rPr>
          <w:noProof/>
        </w:rPr>
        <w:fldChar w:fldCharType="end"/>
      </w:r>
    </w:p>
    <w:p w14:paraId="606EA8C1" w14:textId="5DB0CA2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Pr>
          <w:noProof/>
        </w:rPr>
        <w:t>210</w:t>
      </w:r>
      <w:r>
        <w:rPr>
          <w:noProof/>
        </w:rPr>
        <w:fldChar w:fldCharType="end"/>
      </w:r>
    </w:p>
    <w:p w14:paraId="104CD872" w14:textId="390BFC8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Pr>
          <w:noProof/>
        </w:rPr>
        <w:t>212</w:t>
      </w:r>
      <w:r>
        <w:rPr>
          <w:noProof/>
        </w:rPr>
        <w:fldChar w:fldCharType="end"/>
      </w:r>
    </w:p>
    <w:p w14:paraId="6F184934" w14:textId="7AD6E75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Pr>
          <w:noProof/>
        </w:rPr>
        <w:t>215</w:t>
      </w:r>
      <w:r>
        <w:rPr>
          <w:noProof/>
        </w:rPr>
        <w:fldChar w:fldCharType="end"/>
      </w:r>
    </w:p>
    <w:p w14:paraId="11BD4E26" w14:textId="143DFEDB" w:rsidR="00F04734" w:rsidRDefault="00F04734">
      <w:pPr>
        <w:pStyle w:val="TOC3"/>
        <w:rPr>
          <w:rFonts w:asciiTheme="minorHAnsi" w:eastAsiaTheme="minorEastAsia" w:hAnsiTheme="minorHAnsi" w:cstheme="minorBidi"/>
          <w:noProof/>
          <w:kern w:val="2"/>
          <w:sz w:val="22"/>
          <w:lang w:eastAsia="pl-PL"/>
          <w14:ligatures w14:val="standardContextual"/>
        </w:rPr>
      </w:pPr>
      <w:r w:rsidRPr="00ED211F">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D211F">
        <w:rPr>
          <w:noProof/>
        </w:rPr>
        <w:t>uczelni</w:t>
      </w:r>
      <w:r>
        <w:rPr>
          <w:noProof/>
        </w:rPr>
        <w:tab/>
      </w:r>
      <w:r>
        <w:rPr>
          <w:noProof/>
        </w:rPr>
        <w:fldChar w:fldCharType="begin"/>
      </w:r>
      <w:r>
        <w:rPr>
          <w:noProof/>
        </w:rPr>
        <w:instrText xml:space="preserve"> PAGEREF _Toc169134098 \h </w:instrText>
      </w:r>
      <w:r>
        <w:rPr>
          <w:noProof/>
        </w:rPr>
      </w:r>
      <w:r>
        <w:rPr>
          <w:noProof/>
        </w:rPr>
        <w:fldChar w:fldCharType="separate"/>
      </w:r>
      <w:r>
        <w:rPr>
          <w:noProof/>
        </w:rPr>
        <w:t>225</w:t>
      </w:r>
      <w:r>
        <w:rPr>
          <w:noProof/>
        </w:rPr>
        <w:fldChar w:fldCharType="end"/>
      </w:r>
    </w:p>
    <w:p w14:paraId="266BBDD4" w14:textId="7F438942"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Pr>
          <w:noProof/>
        </w:rPr>
        <w:t>234</w:t>
      </w:r>
      <w:r>
        <w:rPr>
          <w:noProof/>
        </w:rPr>
        <w:fldChar w:fldCharType="end"/>
      </w:r>
    </w:p>
    <w:p w14:paraId="0E5E466F" w14:textId="79364D8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Pr>
          <w:noProof/>
        </w:rPr>
        <w:t>235</w:t>
      </w:r>
      <w:r>
        <w:rPr>
          <w:noProof/>
        </w:rPr>
        <w:fldChar w:fldCharType="end"/>
      </w:r>
    </w:p>
    <w:p w14:paraId="51C0D0B0" w14:textId="18AEF3A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w:t>
      </w:r>
      <w:r>
        <w:rPr>
          <w:noProof/>
        </w:rPr>
        <w:tab/>
      </w:r>
      <w:r>
        <w:rPr>
          <w:noProof/>
        </w:rPr>
        <w:fldChar w:fldCharType="begin"/>
      </w:r>
      <w:r>
        <w:rPr>
          <w:noProof/>
        </w:rPr>
        <w:instrText xml:space="preserve"> PAGEREF _Toc169134101 \h </w:instrText>
      </w:r>
      <w:r>
        <w:rPr>
          <w:noProof/>
        </w:rPr>
      </w:r>
      <w:r>
        <w:rPr>
          <w:noProof/>
        </w:rPr>
        <w:fldChar w:fldCharType="separate"/>
      </w:r>
      <w:r>
        <w:rPr>
          <w:noProof/>
        </w:rPr>
        <w:t>246</w:t>
      </w:r>
      <w:r>
        <w:rPr>
          <w:noProof/>
        </w:rPr>
        <w:fldChar w:fldCharType="end"/>
      </w:r>
    </w:p>
    <w:p w14:paraId="6D12CAE6" w14:textId="7BC89F6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Pr>
          <w:noProof/>
        </w:rPr>
        <w:t>253</w:t>
      </w:r>
      <w:r>
        <w:rPr>
          <w:noProof/>
        </w:rPr>
        <w:fldChar w:fldCharType="end"/>
      </w:r>
    </w:p>
    <w:p w14:paraId="04FEC707" w14:textId="707FC3ED"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Pr>
          <w:noProof/>
        </w:rPr>
        <w:t>259</w:t>
      </w:r>
      <w:r>
        <w:rPr>
          <w:noProof/>
        </w:rPr>
        <w:fldChar w:fldCharType="end"/>
      </w:r>
    </w:p>
    <w:p w14:paraId="3D26198E" w14:textId="1A26E9A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Pr>
          <w:noProof/>
        </w:rPr>
        <w:t>259</w:t>
      </w:r>
      <w:r>
        <w:rPr>
          <w:noProof/>
        </w:rPr>
        <w:fldChar w:fldCharType="end"/>
      </w:r>
    </w:p>
    <w:p w14:paraId="79AF3765" w14:textId="13927A51"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_Toc169134105 \h </w:instrText>
      </w:r>
      <w:r>
        <w:rPr>
          <w:noProof/>
        </w:rPr>
      </w:r>
      <w:r>
        <w:rPr>
          <w:noProof/>
        </w:rPr>
        <w:fldChar w:fldCharType="separate"/>
      </w:r>
      <w:r>
        <w:rPr>
          <w:noProof/>
        </w:rPr>
        <w:t>278</w:t>
      </w:r>
      <w:r>
        <w:rPr>
          <w:noProof/>
        </w:rPr>
        <w:fldChar w:fldCharType="end"/>
      </w:r>
    </w:p>
    <w:p w14:paraId="51ED2396" w14:textId="23A96AC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Pr>
          <w:noProof/>
        </w:rPr>
        <w:t>287</w:t>
      </w:r>
      <w:r>
        <w:rPr>
          <w:noProof/>
        </w:rPr>
        <w:fldChar w:fldCharType="end"/>
      </w:r>
    </w:p>
    <w:p w14:paraId="117B221D" w14:textId="4204CE2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Pr>
          <w:noProof/>
        </w:rPr>
        <w:t>297</w:t>
      </w:r>
      <w:r>
        <w:rPr>
          <w:noProof/>
        </w:rPr>
        <w:fldChar w:fldCharType="end"/>
      </w:r>
    </w:p>
    <w:p w14:paraId="3BD8663C" w14:textId="0D2CD489"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Pr>
          <w:noProof/>
        </w:rPr>
        <w:t>301</w:t>
      </w:r>
      <w:r>
        <w:rPr>
          <w:noProof/>
        </w:rPr>
        <w:fldChar w:fldCharType="end"/>
      </w:r>
    </w:p>
    <w:p w14:paraId="77D6F25F" w14:textId="1FF27F4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Pr>
          <w:noProof/>
        </w:rPr>
        <w:t>330</w:t>
      </w:r>
      <w:r>
        <w:rPr>
          <w:noProof/>
        </w:rPr>
        <w:fldChar w:fldCharType="end"/>
      </w:r>
    </w:p>
    <w:p w14:paraId="0C1D19E8" w14:textId="13DFA42E"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Pr>
          <w:noProof/>
        </w:rPr>
        <w:t>333</w:t>
      </w:r>
      <w:r>
        <w:rPr>
          <w:noProof/>
        </w:rPr>
        <w:fldChar w:fldCharType="end"/>
      </w:r>
    </w:p>
    <w:p w14:paraId="53778244" w14:textId="7A21A2E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Pr>
          <w:noProof/>
        </w:rPr>
        <w:t>337</w:t>
      </w:r>
      <w:r>
        <w:rPr>
          <w:noProof/>
        </w:rPr>
        <w:fldChar w:fldCharType="end"/>
      </w:r>
    </w:p>
    <w:p w14:paraId="4A7762A3" w14:textId="65A24EBC" w:rsidR="00C23BC1" w:rsidRPr="00F30C28" w:rsidRDefault="00C23BC1" w:rsidP="00C23BC1">
      <w:r>
        <w:rPr>
          <w:lang w:val="en-GB"/>
        </w:rPr>
        <w:fldChar w:fldCharType="end"/>
      </w:r>
    </w:p>
    <w:p w14:paraId="57F2841E"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0DC3659E" w14:textId="77777777" w:rsidR="00C23BC1" w:rsidRDefault="00C23BC1" w:rsidP="00C23BC1">
      <w:bookmarkStart w:id="10"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537D5F" w:rsidRDefault="008F084C" w:rsidP="008F084C">
      <w:pPr>
        <w:pStyle w:val="Heading1"/>
        <w:numPr>
          <w:ilvl w:val="0"/>
          <w:numId w:val="0"/>
        </w:numPr>
        <w:ind w:left="432"/>
        <w:rPr>
          <w:highlight w:val="cyan"/>
          <w:lang w:val="en-GB"/>
        </w:rPr>
      </w:pPr>
      <w:bookmarkStart w:id="11" w:name="_Toc168903666"/>
      <w:bookmarkStart w:id="12" w:name="_Toc169134067"/>
      <w:r w:rsidRPr="00537D5F">
        <w:rPr>
          <w:highlight w:val="cyan"/>
          <w:lang w:val="en-GB"/>
        </w:rPr>
        <w:lastRenderedPageBreak/>
        <w:t>Abstract</w:t>
      </w:r>
      <w:bookmarkEnd w:id="4"/>
      <w:bookmarkEnd w:id="5"/>
      <w:bookmarkEnd w:id="11"/>
      <w:bookmarkEnd w:id="12"/>
    </w:p>
    <w:p w14:paraId="22A414D7" w14:textId="311D52C8" w:rsidR="007D34C7" w:rsidRPr="00537D5F" w:rsidRDefault="007D34C7" w:rsidP="007D34C7">
      <w:pPr>
        <w:rPr>
          <w:highlight w:val="cyan"/>
          <w:lang w:val="en-GB"/>
        </w:rPr>
      </w:pPr>
      <w:bookmarkStart w:id="13" w:name="_Hlk168902430"/>
      <w:r w:rsidRPr="00537D5F">
        <w:rPr>
          <w:highlight w:val="cyan"/>
          <w:lang w:val="en-GB"/>
        </w:rPr>
        <w:t>This dissertation</w:t>
      </w:r>
      <w:r w:rsidR="003070D3" w:rsidRPr="00537D5F">
        <w:rPr>
          <w:highlight w:val="cyan"/>
          <w:lang w:val="en-GB"/>
        </w:rPr>
        <w:t xml:space="preserve"> contributes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537D5F">
        <w:rPr>
          <w:highlight w:val="cyan"/>
          <w:lang w:val="en-GB"/>
        </w:rPr>
        <w:t>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p>
    <w:bookmarkEnd w:id="13"/>
    <w:p w14:paraId="24AC3C5B" w14:textId="2450A06F" w:rsidR="00B95DFB" w:rsidRDefault="00920744" w:rsidP="007D34C7">
      <w:pPr>
        <w:rPr>
          <w:lang w:val="en-GB"/>
        </w:rPr>
      </w:pPr>
      <w:r w:rsidRPr="00537D5F">
        <w:rPr>
          <w:highlight w:val="cyan"/>
          <w:lang w:val="en-GB"/>
        </w:rPr>
        <w:t xml:space="preserve">The conducted qualitative and quantitative research allowed for achieving the cognitive goal of the study, which was to </w:t>
      </w:r>
      <w:r w:rsidRPr="00537D5F">
        <w:rPr>
          <w:i/>
          <w:iCs/>
          <w:highlight w:val="cyan"/>
          <w:lang w:val="en-GB"/>
        </w:rPr>
        <w:t>identify effective methods from the perspective of improving the quality management system, through the measurement and analysis of stakeholder satisfaction levels as an indicator of quality</w:t>
      </w:r>
      <w:r w:rsidRPr="00537D5F">
        <w:rPr>
          <w:highlight w:val="cyan"/>
          <w:lang w:val="en-GB"/>
        </w:rPr>
        <w:t xml:space="preserve">. The utilitarian goal, formulated as </w:t>
      </w:r>
      <w:r w:rsidRPr="00537D5F">
        <w:rPr>
          <w:i/>
          <w:iCs/>
          <w:highlight w:val="cyan"/>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537D5F">
        <w:rPr>
          <w:highlight w:val="cyan"/>
          <w:lang w:val="en-GB"/>
        </w:rPr>
        <w:t>, was also achieved.</w:t>
      </w:r>
      <w:r w:rsidR="00F30C28" w:rsidRPr="00537D5F">
        <w:rPr>
          <w:highlight w:val="cyan"/>
          <w:lang w:val="en-GB"/>
        </w:rPr>
        <w:t xml:space="preserve"> This objective has been achieved with developing Stakeholders Satisfaction Driven Quality </w:t>
      </w:r>
      <w:r w:rsidR="00C37BF8" w:rsidRPr="00537D5F">
        <w:rPr>
          <w:highlight w:val="cyan"/>
          <w:lang w:val="en-GB"/>
        </w:rPr>
        <w:t>M</w:t>
      </w:r>
      <w:r w:rsidR="00F30C28" w:rsidRPr="00537D5F">
        <w:rPr>
          <w:highlight w:val="cyan"/>
          <w:lang w:val="en-GB"/>
        </w:rPr>
        <w:t>anagement Model – SSDQM. The model is developed taking into account possible applications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 21001:2018 and other standards and requirements that promote focus on stakeholders.</w:t>
      </w:r>
    </w:p>
    <w:p w14:paraId="3B8ED2FE"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8A3DACE" w14:textId="3390AABE" w:rsidR="00CA5D5E" w:rsidRDefault="00CA5D5E" w:rsidP="000176BB">
      <w:pPr>
        <w:pStyle w:val="Heading1"/>
        <w:spacing w:after="240"/>
        <w:ind w:left="431" w:hanging="431"/>
      </w:pPr>
      <w:bookmarkStart w:id="14" w:name="_Toc164800997"/>
      <w:bookmarkStart w:id="15" w:name="_Toc168903261"/>
      <w:bookmarkStart w:id="16" w:name="_Toc169134069"/>
      <w:r>
        <w:lastRenderedPageBreak/>
        <w:t>Uzasadnienie wyboru tematu i główny cel rozprawy</w:t>
      </w:r>
    </w:p>
    <w:p w14:paraId="2D5CEBC5" w14:textId="77777777" w:rsidR="00CA5D5E" w:rsidRPr="003077E3" w:rsidRDefault="00CA5D5E" w:rsidP="00CA5D5E">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60CDB4E3" w14:textId="77777777" w:rsidR="00CA5D5E" w:rsidRPr="00C8593F" w:rsidRDefault="00CA5D5E" w:rsidP="00CA5D5E">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z pomiaru jakości z</w:t>
      </w:r>
      <w:r>
        <w:t> </w:t>
      </w:r>
      <w:r w:rsidRPr="00C8593F">
        <w:t>punktu widzenia interesariuszy do doskonalenia systemów zarządzania jakością uczelni ze szczególnym uwzględnieniem uczelni technicznych.</w:t>
      </w:r>
    </w:p>
    <w:p w14:paraId="4EA15DE0" w14:textId="77777777" w:rsidR="00CA5D5E" w:rsidRDefault="00CA5D5E" w:rsidP="00CA5D5E">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 lecz obejmuje także badania oraz służbę szeroko pojętemu społeczeństwu poprzez two</w:t>
      </w:r>
      <w:r>
        <w:lastRenderedPageBreak/>
        <w:t xml:space="preserve">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1F9B4C6B" w14:textId="77777777" w:rsidR="00CA5D5E" w:rsidRDefault="00CA5D5E" w:rsidP="00CA5D5E">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23CF69E2" w14:textId="77777777" w:rsidR="00CA5D5E" w:rsidRPr="0019285C" w:rsidRDefault="00CA5D5E" w:rsidP="00CA5D5E">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671DC1BD" w14:textId="77777777" w:rsidR="00CA5D5E" w:rsidRPr="001E097C" w:rsidRDefault="00CA5D5E" w:rsidP="00CA5D5E">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7B9E6A2A" w14:textId="77777777" w:rsidR="00CA5D5E" w:rsidRPr="001E097C" w:rsidRDefault="00CA5D5E" w:rsidP="00CA5D5E">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075BCCCA" w14:textId="77777777" w:rsidR="00CA5D5E" w:rsidRPr="007E62FA" w:rsidRDefault="00CA5D5E" w:rsidP="00CA5D5E">
      <w:pPr>
        <w:ind w:firstLine="0"/>
        <w:rPr>
          <w:bCs/>
        </w:rPr>
      </w:pPr>
      <w:r w:rsidRPr="007E62FA">
        <w:rPr>
          <w:bCs/>
        </w:rPr>
        <w:lastRenderedPageBreak/>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67CC1ADA" w14:textId="77777777" w:rsidR="00CA5D5E" w:rsidRPr="00233788" w:rsidRDefault="00CA5D5E" w:rsidP="00CA5D5E">
      <w:r w:rsidRPr="004C007D">
        <w:rPr>
          <w:i/>
          <w:iCs/>
        </w:rPr>
        <w:t>Identyfikacja skutecznych z perspektywy doskonalenia systemu zarządzania jakością metod pomiaru i analizy poziomu satysfakcji interesariuszy jako miernika jakości</w:t>
      </w:r>
      <w:r>
        <w:t>.</w:t>
      </w:r>
    </w:p>
    <w:p w14:paraId="1C2F0340" w14:textId="77777777" w:rsidR="00CA5D5E" w:rsidRDefault="00CA5D5E" w:rsidP="00CA5D5E">
      <w:pPr>
        <w:ind w:firstLine="0"/>
        <w:rPr>
          <w:bCs/>
        </w:rPr>
      </w:pPr>
      <w:r>
        <w:t xml:space="preserve">Natomiast przyjęty </w:t>
      </w:r>
      <w:r w:rsidRPr="00233788">
        <w:rPr>
          <w:b/>
        </w:rPr>
        <w:t>cel utylitarny</w:t>
      </w:r>
      <w:r>
        <w:rPr>
          <w:bCs/>
        </w:rPr>
        <w:t xml:space="preserve"> to:</w:t>
      </w:r>
    </w:p>
    <w:p w14:paraId="529C70DC" w14:textId="77777777" w:rsidR="00CA5D5E" w:rsidRPr="004C007D" w:rsidRDefault="00CA5D5E" w:rsidP="00CA5D5E">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032E9D31" w14:textId="77777777" w:rsidR="00CA5D5E" w:rsidRPr="008D38B6" w:rsidRDefault="00CA5D5E" w:rsidP="00CA5D5E">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2E511A6C" w14:textId="77777777" w:rsidR="00CA5D5E" w:rsidRDefault="00CA5D5E" w:rsidP="00CA5D5E">
      <w:pPr>
        <w:pStyle w:val="Rysunek"/>
      </w:pPr>
      <w:r>
        <w:rPr>
          <w:noProof/>
          <w:lang w:val="en-GB"/>
        </w:rPr>
        <w:drawing>
          <wp:inline distT="0" distB="0" distL="0" distR="0" wp14:anchorId="420A2618" wp14:editId="1A644F19">
            <wp:extent cx="5241045" cy="252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786F6EDC" w14:textId="77777777" w:rsidR="00CA5D5E" w:rsidRPr="008D38B6" w:rsidRDefault="00CA5D5E" w:rsidP="00CA5D5E">
      <w:pPr>
        <w:pStyle w:val="Tytutabeli"/>
      </w:pPr>
      <w:r>
        <w:t xml:space="preserve">Rysunek </w:t>
      </w:r>
      <w:r>
        <w:fldChar w:fldCharType="begin"/>
      </w:r>
      <w:r>
        <w:instrText xml:space="preserve"> SEQ Rysunek \* ARABIC </w:instrText>
      </w:r>
      <w:r>
        <w:fldChar w:fldCharType="separate"/>
      </w:r>
      <w:r>
        <w:rPr>
          <w:noProof/>
        </w:rPr>
        <w:t>1</w:t>
      </w:r>
      <w:r>
        <w:rPr>
          <w:noProof/>
        </w:rPr>
        <w:fldChar w:fldCharType="end"/>
      </w:r>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r>
        <w:fldChar w:fldCharType="end"/>
      </w:r>
    </w:p>
    <w:p w14:paraId="65FCE5A8" w14:textId="77777777" w:rsidR="00CA5D5E" w:rsidRDefault="00CA5D5E" w:rsidP="00CA5D5E">
      <w:r w:rsidRPr="00C45564">
        <w:t>Teoria zarządzania jakością stawia w centrum uwagi klientów. W tym zakresie promuje podejście</w:t>
      </w:r>
      <w:r>
        <w:t xml:space="preserve"> </w:t>
      </w:r>
      <w:proofErr w:type="spellStart"/>
      <w:r>
        <w:t>klientocentryczne</w:t>
      </w:r>
      <w:proofErr w:type="spellEnd"/>
      <w:r>
        <w:t xml:space="preserve">.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w:t>
      </w:r>
      <w:r>
        <w:lastRenderedPageBreak/>
        <w:t>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3517CBE8" w14:textId="5B168EF9" w:rsidR="00D256F3" w:rsidRDefault="00D256F3" w:rsidP="00CA5D5E">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w:t>
      </w:r>
      <w:r>
        <w:t xml:space="preserve"> </w:t>
      </w:r>
      <w:r>
        <w:t>Ten prosty opis jednak nie oddaje złożoności środowiska, w jakim funkcjonują uczelnie, a szczególnie uczelnie publiczne w Polsce.</w:t>
      </w:r>
    </w:p>
    <w:p w14:paraId="2C03FFAE" w14:textId="01D0D776" w:rsidR="00CA5D5E" w:rsidRDefault="00CA5D5E" w:rsidP="00CA5D5E">
      <w:pPr>
        <w:pStyle w:val="Heading1"/>
      </w:pPr>
      <w:r>
        <w:lastRenderedPageBreak/>
        <w:t>Hipoteza główna i hipotezy pomocnicze</w:t>
      </w:r>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CA5D5E">
      <w:pPr>
        <w:pStyle w:val="ListParagraph"/>
        <w:numPr>
          <w:ilvl w:val="0"/>
          <w:numId w:val="45"/>
        </w:numPr>
      </w:pPr>
      <w:r w:rsidRPr="00233788">
        <w:t>Jak różni interesariusze uczelni postrzegają cel istnienia uniwersytetów</w:t>
      </w:r>
      <w:r>
        <w:t>?</w:t>
      </w:r>
    </w:p>
    <w:p w14:paraId="32443F1B" w14:textId="77777777" w:rsidR="00CA5D5E" w:rsidRPr="00233788" w:rsidRDefault="00CA5D5E" w:rsidP="00CA5D5E">
      <w:pPr>
        <w:pStyle w:val="ListParagraph"/>
        <w:numPr>
          <w:ilvl w:val="0"/>
          <w:numId w:val="45"/>
        </w:numPr>
      </w:pPr>
      <w:r>
        <w:t>Jak różni interesariusze postrzegają znaczenie różnych grup interesariuszy uniwersytetów?</w:t>
      </w:r>
    </w:p>
    <w:p w14:paraId="7F35CBCB" w14:textId="77777777" w:rsidR="00CA5D5E" w:rsidRDefault="00CA5D5E" w:rsidP="00CA5D5E">
      <w:pPr>
        <w:pStyle w:val="ListParagraph"/>
        <w:numPr>
          <w:ilvl w:val="0"/>
          <w:numId w:val="45"/>
        </w:numPr>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CA5D5E">
      <w:pPr>
        <w:pStyle w:val="ListParagraph"/>
        <w:numPr>
          <w:ilvl w:val="0"/>
          <w:numId w:val="45"/>
        </w:numPr>
      </w:pPr>
      <w:r>
        <w:t xml:space="preserve">Czy usługi publicznych uczelni technicznych są oceniane wyżej niż wyniki pozostałych polskich </w:t>
      </w:r>
      <w:r w:rsidRPr="007B3850">
        <w:t>uczelni?</w:t>
      </w:r>
    </w:p>
    <w:p w14:paraId="7599049D" w14:textId="77777777" w:rsidR="00CA5D5E" w:rsidRPr="007B3850" w:rsidRDefault="00CA5D5E" w:rsidP="00CA5D5E">
      <w:r w:rsidRPr="00C45564">
        <w:t>W celu przybliżenia odpowiedzi na powyższe pytania, w na podstawie przeprowadzonych badań lite</w:t>
      </w:r>
      <w:r w:rsidRPr="007B3850">
        <w:t>ratury oraz badań jakościowych postawiono następujące hipotezy:</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0D34C2F6" w14:textId="77777777" w:rsidR="00CA5D5E" w:rsidRPr="00CA5D5E" w:rsidRDefault="00CA5D5E" w:rsidP="00CA5D5E"/>
    <w:p w14:paraId="7CB9A6C3" w14:textId="1B6278AE" w:rsidR="00CA5D5E" w:rsidRDefault="00CA5D5E" w:rsidP="00CA5D5E">
      <w:pPr>
        <w:pStyle w:val="Heading1"/>
      </w:pPr>
      <w:r>
        <w:lastRenderedPageBreak/>
        <w:t>Metody badawcze</w:t>
      </w:r>
    </w:p>
    <w:p w14:paraId="6F882D8B" w14:textId="715CFD20" w:rsidR="00CA5D5E" w:rsidRDefault="00CA5D5E" w:rsidP="00CA5D5E">
      <w:pPr>
        <w:pStyle w:val="Heading1"/>
      </w:pPr>
      <w:r>
        <w:lastRenderedPageBreak/>
        <w:t>Zakres przedmiotowy rozprawy</w:t>
      </w:r>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77777777"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t>1.1</w:t>
      </w:r>
      <w:r w:rsidRPr="009B4AA9">
        <w:fldChar w:fldCharType="end"/>
      </w:r>
      <w:r w:rsidRPr="009B4AA9">
        <w:t>). Najpierw uwzględniono tło historyczne kształtowania się uniwersytetów i zmian na nich zachodzących (</w:t>
      </w:r>
      <w:r>
        <w:t>pod</w:t>
      </w:r>
      <w:r w:rsidRPr="009B4AA9">
        <w:t>rozdz.</w:t>
      </w:r>
      <w:r w:rsidRPr="009B4AA9">
        <w:fldChar w:fldCharType="begin"/>
      </w:r>
      <w:r w:rsidRPr="009B4AA9">
        <w:instrText xml:space="preserve"> REF _Ref62845084 \r \h  \* MERGEFORMAT </w:instrText>
      </w:r>
      <w:r w:rsidRPr="009B4AA9">
        <w:fldChar w:fldCharType="separate"/>
      </w:r>
      <w:r>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xml:space="preserve"> (</w:t>
      </w:r>
      <w:r w:rsidRPr="009B4AA9">
        <w:fldChar w:fldCharType="begin"/>
      </w:r>
      <w:r w:rsidRPr="009B4AA9">
        <w:instrText xml:space="preserve"> REF _Ref134899339 \h  \* MERGEFORMAT </w:instrText>
      </w:r>
      <w:r w:rsidRPr="009B4AA9">
        <w:fldChar w:fldCharType="separate"/>
      </w:r>
      <w:r w:rsidRPr="00233788">
        <w:t xml:space="preserve">Rysunek </w:t>
      </w:r>
      <w:r>
        <w:rPr>
          <w:noProof/>
        </w:rPr>
        <w:t>2</w:t>
      </w:r>
      <w:r w:rsidRPr="009B4AA9">
        <w:fldChar w:fldCharType="end"/>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t>1.1.2</w:t>
      </w:r>
      <w:r w:rsidRPr="009B4AA9">
        <w:fldChar w:fldCharType="end"/>
      </w:r>
      <w:r w:rsidRPr="009B4AA9">
        <w:t>)</w:t>
      </w:r>
      <w:r>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233788">
        <w:t xml:space="preserve">Tabela </w:t>
      </w:r>
      <w:r>
        <w:rPr>
          <w:noProof/>
        </w:rPr>
        <w:t>4</w:t>
      </w:r>
      <w:r w:rsidRPr="009B4AA9">
        <w:fldChar w:fldCharType="end"/>
      </w:r>
      <w:r w:rsidRPr="009B4AA9">
        <w:t xml:space="preserv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t>1.1.3</w:t>
      </w:r>
      <w:r w:rsidRPr="009B4AA9">
        <w:fldChar w:fldCharType="end"/>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233788">
        <w:t xml:space="preserve">Rysunek </w:t>
      </w:r>
      <w:r>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233788">
        <w:t xml:space="preserve">Rysunek </w:t>
      </w:r>
      <w:r>
        <w:rPr>
          <w:noProof/>
        </w:rPr>
        <w:t>8</w:t>
      </w:r>
      <w:r w:rsidRPr="009B4AA9">
        <w:fldChar w:fldCharType="end"/>
      </w:r>
      <w:r w:rsidRPr="009B4AA9">
        <w:t>).</w:t>
      </w:r>
    </w:p>
    <w:p w14:paraId="2BA8AF59" w14:textId="77777777" w:rsidR="00D256F3" w:rsidRPr="009B4AA9" w:rsidRDefault="00D256F3" w:rsidP="00D256F3">
      <w:r w:rsidRPr="009B4AA9">
        <w:t>W kolejnym podrozdziale (</w:t>
      </w:r>
      <w:r w:rsidRPr="009B4AA9">
        <w:fldChar w:fldCharType="begin"/>
      </w:r>
      <w:r w:rsidRPr="009B4AA9">
        <w:instrText xml:space="preserve"> REF _Ref164514974 \r \h  \* MERGEFORMAT </w:instrText>
      </w:r>
      <w:r w:rsidRPr="009B4AA9">
        <w:fldChar w:fldCharType="separate"/>
      </w:r>
      <w:r>
        <w:t>1.2</w:t>
      </w:r>
      <w:r w:rsidRPr="009B4AA9">
        <w:fldChar w:fldCharType="end"/>
      </w:r>
      <w:r w:rsidRPr="009B4AA9">
        <w:t>)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w:t>
      </w:r>
      <w:r w:rsidRPr="009B4AA9">
        <w:lastRenderedPageBreak/>
        <w:t xml:space="preserve">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93B1A">
        <w:t xml:space="preserve">Tabela </w:t>
      </w:r>
      <w:r>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 większymi szansami na zatrudnienie na lepszych stanowiskach. Natomiast wydaje się, że trendy w 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233788">
        <w:t xml:space="preserve">Tabela </w:t>
      </w:r>
      <w:r>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t xml:space="preserve">Rysunek </w:t>
      </w:r>
      <w:r>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77777777" w:rsidR="00D256F3" w:rsidRPr="009B4AA9" w:rsidRDefault="00D256F3" w:rsidP="00D256F3">
      <w:r w:rsidRPr="009B4AA9">
        <w:t>Po przedstawieniu szerokich kontekstów związanych z uwarunkowaniami i specyfiką uczelni w</w:t>
      </w:r>
      <w:r>
        <w:t> </w:t>
      </w:r>
      <w:r w:rsidRPr="009B4AA9">
        <w:t>kolejnym podrozdziale (</w:t>
      </w:r>
      <w:r w:rsidRPr="009B4AA9">
        <w:fldChar w:fldCharType="begin"/>
      </w:r>
      <w:r w:rsidRPr="009B4AA9">
        <w:instrText xml:space="preserve"> REF _Ref153646064 \r \h  \* MERGEFORMAT </w:instrText>
      </w:r>
      <w:r w:rsidRPr="009B4AA9">
        <w:fldChar w:fldCharType="separate"/>
      </w:r>
      <w:r>
        <w:t>1.3</w:t>
      </w:r>
      <w:r w:rsidRPr="009B4AA9">
        <w:fldChar w:fldCharType="end"/>
      </w:r>
      <w:r w:rsidRPr="009B4AA9">
        <w:t>) zostały omówione zagadnienia związane z pomiarem jakości. W pierwszej części (</w:t>
      </w:r>
      <w:proofErr w:type="spellStart"/>
      <w:r>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t>1.3.1</w:t>
      </w:r>
      <w:r w:rsidRPr="009B4AA9">
        <w:fldChar w:fldCharType="end"/>
      </w:r>
      <w:r w:rsidRPr="009B4AA9">
        <w:t>) skupiono się na omówieniu definicji jakości i modeli jakości mających istotny wpływ na rozumienie różnic pomiędzy jakością klasycznych wyrobów materialnych</w:t>
      </w:r>
      <w:r>
        <w:t xml:space="preserve"> </w:t>
      </w:r>
      <w:r w:rsidRPr="009B4AA9">
        <w:t xml:space="preserve">a jakością </w:t>
      </w:r>
      <w:r w:rsidRPr="009B4AA9">
        <w:lastRenderedPageBreak/>
        <w:t>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t>1.3.2</w:t>
      </w:r>
      <w:r w:rsidRPr="009B4AA9">
        <w:fldChar w:fldCharType="end"/>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 ostatniej części (</w:t>
      </w:r>
      <w:proofErr w:type="spellStart"/>
      <w:r>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t>1.3.3</w:t>
      </w:r>
      <w:r w:rsidRPr="009B4AA9">
        <w:fldChar w:fldCharType="end"/>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t>Tabela 25</w:t>
      </w:r>
      <w:r w:rsidRPr="009B4AA9">
        <w:fldChar w:fldCharType="end"/>
      </w:r>
      <w:r w:rsidRPr="009B4AA9">
        <w:t xml:space="preserve"> i Załącznik 4). Omówiono też szczegóły metodologii najbardziej uznanego w</w:t>
      </w:r>
      <w:r>
        <w:t> </w:t>
      </w:r>
      <w:r w:rsidRPr="009B4AA9">
        <w:t>Polsce rankingu magazynu Perspektywy o bardzo rozbudowanej strukturze pomiaru.</w:t>
      </w:r>
    </w:p>
    <w:p w14:paraId="33F4735A" w14:textId="77777777" w:rsidR="00D256F3" w:rsidRPr="009B4AA9" w:rsidRDefault="00D256F3" w:rsidP="00D256F3">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t>1.4.2</w:t>
      </w:r>
      <w:r w:rsidRPr="009B4AA9">
        <w:fldChar w:fldCharType="end"/>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t>1.4</w:t>
      </w:r>
      <w:r w:rsidRPr="009B4AA9">
        <w:fldChar w:fldCharType="end"/>
      </w:r>
      <w:r w:rsidRPr="009B4AA9">
        <w:t>, który jest związany jedną z dwóch podstaw teoretycznych niniejszej pracy wymienionych we wstępie – teorią zarządzania jakością.</w:t>
      </w:r>
    </w:p>
    <w:p w14:paraId="43FA2148" w14:textId="77777777" w:rsidR="00D256F3" w:rsidRPr="009B4AA9" w:rsidRDefault="00D256F3" w:rsidP="00D256F3">
      <w:r w:rsidRPr="009B4AA9">
        <w:lastRenderedPageBreak/>
        <w:t>Ostatni podrozdział (</w:t>
      </w:r>
      <w:r w:rsidRPr="009B4AA9">
        <w:fldChar w:fldCharType="begin"/>
      </w:r>
      <w:r w:rsidRPr="009B4AA9">
        <w:instrText xml:space="preserve"> REF _Ref140912412 \r \h  \* MERGEFORMAT </w:instrText>
      </w:r>
      <w:r w:rsidRPr="009B4AA9">
        <w:fldChar w:fldCharType="separate"/>
      </w:r>
      <w:r>
        <w:t>1.5</w:t>
      </w:r>
      <w:r w:rsidRPr="009B4AA9">
        <w:fldChar w:fldCharType="end"/>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(por. </w:t>
      </w:r>
      <w:r w:rsidRPr="009B4AA9">
        <w:fldChar w:fldCharType="begin"/>
      </w:r>
      <w:r w:rsidRPr="009B4AA9">
        <w:instrText xml:space="preserve"> REF _Ref152270743 \h  \* MERGEFORMAT </w:instrText>
      </w:r>
      <w:r w:rsidRPr="009B4AA9">
        <w:fldChar w:fldCharType="separate"/>
      </w:r>
      <w:r>
        <w:t xml:space="preserve">Tabela </w:t>
      </w:r>
      <w:r>
        <w:rPr>
          <w:noProof/>
        </w:rPr>
        <w:t>47</w:t>
      </w:r>
      <w:r w:rsidRPr="009B4AA9">
        <w:fldChar w:fldCharType="end"/>
      </w:r>
      <w:r w:rsidRPr="009B4AA9">
        <w:t xml:space="preserve"> i </w:t>
      </w:r>
      <w:r w:rsidRPr="009B4AA9">
        <w:fldChar w:fldCharType="begin"/>
      </w:r>
      <w:r w:rsidRPr="009B4AA9">
        <w:instrText xml:space="preserve"> REF _Ref152281484 \h  \* MERGEFORMAT </w:instrText>
      </w:r>
      <w:r w:rsidRPr="009B4AA9">
        <w:fldChar w:fldCharType="separate"/>
      </w:r>
      <w:r>
        <w:t xml:space="preserve">Tabela </w:t>
      </w:r>
      <w:r>
        <w:rPr>
          <w:noProof/>
        </w:rPr>
        <w:t>48</w:t>
      </w:r>
      <w:r w:rsidRPr="009B4AA9">
        <w:fldChar w:fldCharType="end"/>
      </w:r>
      <w:r w:rsidRPr="009B4AA9">
        <w:t>).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w:t>
      </w:r>
      <w:r w:rsidRPr="009B4AA9">
        <w:fldChar w:fldCharType="begin"/>
      </w:r>
      <w:r w:rsidRPr="009B4AA9">
        <w:instrText xml:space="preserve"> REF _Ref153916533 \h  \* MERGEFORMAT </w:instrText>
      </w:r>
      <w:r w:rsidRPr="009B4AA9">
        <w:fldChar w:fldCharType="separate"/>
      </w:r>
      <w:r>
        <w:t xml:space="preserve">Tabela </w:t>
      </w:r>
      <w:r>
        <w:rPr>
          <w:noProof/>
        </w:rPr>
        <w:t>50</w:t>
      </w:r>
      <w:r w:rsidRPr="009B4AA9">
        <w:fldChar w:fldCharType="end"/>
      </w:r>
      <w:r w:rsidRPr="009B4AA9">
        <w:t>).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w:t>
      </w:r>
      <w:r w:rsidRPr="009B4AA9">
        <w:fldChar w:fldCharType="begin"/>
      </w:r>
      <w:r w:rsidRPr="009B4AA9">
        <w:instrText xml:space="preserve"> REF _Ref155124038 \h  \* MERGEFORMAT </w:instrText>
      </w:r>
      <w:r w:rsidRPr="009B4AA9">
        <w:fldChar w:fldCharType="separate"/>
      </w:r>
      <w:r>
        <w:t xml:space="preserve">Tabela </w:t>
      </w:r>
      <w:r>
        <w:rPr>
          <w:noProof/>
        </w:rPr>
        <w:t>51</w:t>
      </w:r>
      <w:r w:rsidRPr="009B4AA9">
        <w:fldChar w:fldCharType="end"/>
      </w:r>
      <w:r w:rsidRPr="009B4AA9">
        <w:t>) oraz zaprezentowano propozycję kategoryzacji tych grup do rodzajów wg typologii Mitchella (</w:t>
      </w:r>
      <w:r w:rsidRPr="009B4AA9">
        <w:fldChar w:fldCharType="begin"/>
      </w:r>
      <w:r w:rsidRPr="009B4AA9">
        <w:instrText xml:space="preserve"> REF _Ref134897865 \h  \* MERGEFORMAT </w:instrText>
      </w:r>
      <w:r w:rsidRPr="009B4AA9">
        <w:fldChar w:fldCharType="separate"/>
      </w:r>
      <w:r w:rsidRPr="00A07201">
        <w:t xml:space="preserve">Tabela </w:t>
      </w:r>
      <w:r>
        <w:rPr>
          <w:noProof/>
        </w:rPr>
        <w:t>52</w:t>
      </w:r>
      <w:r w:rsidRPr="009B4AA9">
        <w:fldChar w:fldCharType="end"/>
      </w:r>
      <w:r w:rsidRPr="009B4AA9">
        <w:t>). Następnie omówiono zagadnienia związane z kształtowaniem relacji z interesariuszami (</w:t>
      </w:r>
      <w:proofErr w:type="spellStart"/>
      <w:r>
        <w:t>pod</w:t>
      </w:r>
      <w:r w:rsidRPr="009B4AA9">
        <w:t>rozdz</w:t>
      </w:r>
      <w:proofErr w:type="spellEnd"/>
      <w:r w:rsidRPr="009B4AA9">
        <w:t xml:space="preserve">. </w:t>
      </w:r>
      <w:r w:rsidRPr="009B4AA9">
        <w:fldChar w:fldCharType="begin"/>
      </w:r>
      <w:r w:rsidRPr="009B4AA9">
        <w:instrText xml:space="preserve"> REF _Ref162381255 \r \h  \* MERGEFORMAT </w:instrText>
      </w:r>
      <w:r w:rsidRPr="009B4AA9">
        <w:fldChar w:fldCharType="separate"/>
      </w:r>
      <w:r>
        <w:t>1.5.2</w:t>
      </w:r>
      <w:r w:rsidRPr="009B4AA9">
        <w:fldChar w:fldCharType="end"/>
      </w:r>
      <w:r w:rsidRPr="009B4AA9">
        <w:t xml:space="preserve">). Proces ten (por. </w:t>
      </w:r>
      <w:r w:rsidRPr="009B4AA9">
        <w:fldChar w:fldCharType="begin"/>
      </w:r>
      <w:r w:rsidRPr="009B4AA9">
        <w:instrText xml:space="preserve"> REF _Ref155635133 \h  \* MERGEFORMAT </w:instrText>
      </w:r>
      <w:r w:rsidRPr="009B4AA9">
        <w:fldChar w:fldCharType="separate"/>
      </w:r>
      <w:r>
        <w:t xml:space="preserve">Rysunek </w:t>
      </w:r>
      <w:r>
        <w:rPr>
          <w:noProof/>
        </w:rPr>
        <w:t>23</w:t>
      </w:r>
      <w:r w:rsidRPr="009B4AA9">
        <w:fldChar w:fldCharType="end"/>
      </w:r>
      <w:r w:rsidRPr="009B4AA9">
        <w:t>)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w:t>
      </w:r>
      <w:r w:rsidRPr="009B4AA9">
        <w:fldChar w:fldCharType="begin"/>
      </w:r>
      <w:r w:rsidRPr="009B4AA9">
        <w:instrText xml:space="preserve"> REF _Ref156044513 \h  \* MERGEFORMAT </w:instrText>
      </w:r>
      <w:r w:rsidRPr="009B4AA9">
        <w:fldChar w:fldCharType="separate"/>
      </w:r>
      <w:r>
        <w:t xml:space="preserve">Tabela </w:t>
      </w:r>
      <w:r>
        <w:rPr>
          <w:noProof/>
        </w:rPr>
        <w:t>53</w:t>
      </w:r>
      <w:r w:rsidRPr="009B4AA9">
        <w:fldChar w:fldCharType="end"/>
      </w:r>
      <w:r w:rsidRPr="009B4AA9">
        <w:t>) i rekomendacji dotyczących kształtowania relacji z nimi oraz metod i kanałów komunikacji z interesariuszami (</w:t>
      </w:r>
      <w:r w:rsidRPr="009B4AA9">
        <w:fldChar w:fldCharType="begin"/>
      </w:r>
      <w:r w:rsidRPr="009B4AA9">
        <w:instrText xml:space="preserve"> REF _Ref157001680 \h  \* MERGEFORMAT </w:instrText>
      </w:r>
      <w:r w:rsidRPr="009B4AA9">
        <w:fldChar w:fldCharType="separate"/>
      </w:r>
      <w:r>
        <w:t xml:space="preserve">Tabela </w:t>
      </w:r>
      <w:r>
        <w:rPr>
          <w:noProof/>
        </w:rPr>
        <w:t>54</w:t>
      </w:r>
      <w:r w:rsidRPr="009B4AA9">
        <w:fldChar w:fldCharType="end"/>
      </w:r>
      <w:r w:rsidRPr="009B4AA9">
        <w:t>). W następnym podrozdziale (</w:t>
      </w:r>
      <w:r w:rsidRPr="009B4AA9">
        <w:fldChar w:fldCharType="begin"/>
      </w:r>
      <w:r w:rsidRPr="009B4AA9">
        <w:instrText xml:space="preserve"> REF _Ref162612597 \r \h  \* MERGEFORMAT </w:instrText>
      </w:r>
      <w:r w:rsidRPr="009B4AA9">
        <w:fldChar w:fldCharType="separate"/>
      </w:r>
      <w:r>
        <w:t>1.5.3</w:t>
      </w:r>
      <w:r w:rsidRPr="009B4AA9">
        <w:fldChar w:fldCharType="end"/>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w:t>
      </w:r>
      <w:r w:rsidRPr="009B4AA9">
        <w:fldChar w:fldCharType="begin"/>
      </w:r>
      <w:r w:rsidRPr="009B4AA9">
        <w:instrText xml:space="preserve"> REF _Ref134898257 \h  \* MERGEFORMAT </w:instrText>
      </w:r>
      <w:r w:rsidRPr="009B4AA9">
        <w:fldChar w:fldCharType="separate"/>
      </w:r>
      <w:r w:rsidRPr="00ED45D2">
        <w:t xml:space="preserve">Tabela </w:t>
      </w:r>
      <w:r>
        <w:rPr>
          <w:noProof/>
        </w:rPr>
        <w:t>57</w:t>
      </w:r>
      <w:r w:rsidRPr="009B4AA9">
        <w:fldChar w:fldCharType="end"/>
      </w:r>
      <w:r w:rsidRPr="009B4AA9">
        <w:t>). Ponadto zaprezentowano autorską propozycję modelu relacji wybranych czynników jakości usług uczelni technicznej związanych z satysfakcją interesariuszy (</w:t>
      </w:r>
      <w:r w:rsidRPr="009B4AA9">
        <w:fldChar w:fldCharType="begin"/>
      </w:r>
      <w:r w:rsidRPr="009B4AA9">
        <w:instrText xml:space="preserve"> REF _Ref157710966 \h  \* MERGEFORMAT </w:instrText>
      </w:r>
      <w:r w:rsidRPr="009B4AA9">
        <w:fldChar w:fldCharType="separate"/>
      </w:r>
      <w:r>
        <w:t xml:space="preserve">Rysunek </w:t>
      </w:r>
      <w:r>
        <w:rPr>
          <w:noProof/>
        </w:rPr>
        <w:t>29</w:t>
      </w:r>
      <w:r w:rsidRPr="009B4AA9">
        <w:fldChar w:fldCharType="end"/>
      </w:r>
      <w:r w:rsidRPr="009B4AA9">
        <w:t>)</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77777777" w:rsidR="00D256F3" w:rsidRPr="009B4AA9" w:rsidRDefault="00D256F3" w:rsidP="00D256F3">
      <w:r w:rsidRPr="009B4AA9">
        <w:t xml:space="preserve">Rozdział </w:t>
      </w:r>
      <w:r w:rsidRPr="009B4AA9">
        <w:fldChar w:fldCharType="begin"/>
      </w:r>
      <w:r w:rsidRPr="009B4AA9">
        <w:instrText xml:space="preserve"> REF _Ref164502460 \r \h  \* MERGEFORMAT </w:instrText>
      </w:r>
      <w:r w:rsidRPr="009B4AA9">
        <w:fldChar w:fldCharType="separate"/>
      </w:r>
      <w:r>
        <w:t>2</w:t>
      </w:r>
      <w:r w:rsidRPr="009B4AA9">
        <w:fldChar w:fldCharType="end"/>
      </w:r>
      <w:r w:rsidRPr="009B4AA9">
        <w:t xml:space="preserve"> 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t>2.1</w:t>
      </w:r>
      <w:r w:rsidRPr="009B4AA9">
        <w:fldChar w:fldCharType="end"/>
      </w:r>
      <w:r w:rsidRPr="009B4AA9">
        <w:t>. W ramach omówienia założeń badania jakościowego (</w:t>
      </w:r>
      <w:proofErr w:type="spellStart"/>
      <w:r>
        <w:t>pod</w:t>
      </w:r>
      <w:r w:rsidRPr="009B4AA9">
        <w:t>rozdz</w:t>
      </w:r>
      <w:proofErr w:type="spellEnd"/>
      <w:r w:rsidRPr="009B4AA9">
        <w:t>.</w:t>
      </w:r>
      <w:r>
        <w:t> </w:t>
      </w:r>
      <w:r w:rsidRPr="009B4AA9">
        <w:fldChar w:fldCharType="begin"/>
      </w:r>
      <w:r w:rsidRPr="009B4AA9">
        <w:instrText xml:space="preserve"> REF _Ref164502714 \r \h  \* MERGEFORMAT </w:instrText>
      </w:r>
      <w:r w:rsidRPr="009B4AA9">
        <w:fldChar w:fldCharType="separate"/>
      </w:r>
      <w:r>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t>2.1.2</w:t>
      </w:r>
      <w:r w:rsidRPr="009B4AA9">
        <w:fldChar w:fldCharType="end"/>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77777777"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BC4204">
        <w:t xml:space="preserve">Rysunek </w:t>
      </w:r>
      <w:r>
        <w:rPr>
          <w:noProof/>
        </w:rPr>
        <w:t>30</w:t>
      </w:r>
      <w:r w:rsidRPr="009B4AA9">
        <w:fldChar w:fldCharType="end"/>
      </w:r>
      <w:r w:rsidRPr="009B4AA9">
        <w:t xml:space="preserve">). </w:t>
      </w:r>
      <w:r w:rsidRPr="009B4AA9">
        <w:lastRenderedPageBreak/>
        <w:t>W </w:t>
      </w:r>
      <w:r>
        <w:t>pod</w:t>
      </w:r>
      <w:r w:rsidRPr="009B4AA9">
        <w:t xml:space="preserve">rozdziale </w:t>
      </w:r>
      <w:r w:rsidRPr="009B4AA9">
        <w:fldChar w:fldCharType="begin"/>
      </w:r>
      <w:r w:rsidRPr="009B4AA9">
        <w:instrText xml:space="preserve"> REF _Ref138021609 \r \h  \* MERGEFORMAT </w:instrText>
      </w:r>
      <w:r w:rsidRPr="009B4AA9">
        <w:fldChar w:fldCharType="separate"/>
      </w:r>
      <w:r>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684943">
        <w:t xml:space="preserve">Tabela </w:t>
      </w:r>
      <w:r>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t xml:space="preserve">Tabela </w:t>
      </w:r>
      <w:r>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t xml:space="preserve">Tabela </w:t>
      </w:r>
      <w:r>
        <w:rPr>
          <w:noProof/>
        </w:rPr>
        <w:t>68</w:t>
      </w:r>
      <w:r w:rsidRPr="009B4AA9">
        <w:fldChar w:fldCharType="end"/>
      </w:r>
      <w:r w:rsidRPr="009B4AA9">
        <w:t xml:space="preserve">)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27E0A6BB"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t>2.3</w:t>
      </w:r>
      <w:r w:rsidRPr="009B4AA9">
        <w:fldChar w:fldCharType="end"/>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t>2.3.1</w:t>
      </w:r>
      <w:r w:rsidRPr="009B4AA9">
        <w:fldChar w:fldCharType="end"/>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t>2.3.2</w:t>
      </w:r>
      <w:r w:rsidRPr="009B4AA9">
        <w:fldChar w:fldCharType="end"/>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w:t>
      </w:r>
      <w:r w:rsidRPr="009B4AA9">
        <w:lastRenderedPageBreak/>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2FEE2B1D" w14:textId="77777777" w:rsidR="00D256F3" w:rsidRDefault="00D256F3" w:rsidP="00D256F3">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w:t>
      </w:r>
      <w:r w:rsidRPr="00C20097">
        <w:t xml:space="preserve"> </w:t>
      </w:r>
      <w:r>
        <w:t>zaproponowano zestaw wskaźników (</w:t>
      </w:r>
      <w:r>
        <w:fldChar w:fldCharType="begin"/>
      </w:r>
      <w:r>
        <w:instrText xml:space="preserve"> REF _Ref163293949 \h </w:instrText>
      </w:r>
      <w:r>
        <w:fldChar w:fldCharType="separate"/>
      </w:r>
      <w:r>
        <w:t xml:space="preserve">Tabela </w:t>
      </w:r>
      <w:r>
        <w:rPr>
          <w:noProof/>
        </w:rPr>
        <w:t>78</w:t>
      </w:r>
      <w:r>
        <w:fldChar w:fldCharType="end"/>
      </w:r>
      <w:r>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61D80A05" w14:textId="77777777" w:rsidR="00D256F3" w:rsidRPr="00D256F3" w:rsidRDefault="00D256F3" w:rsidP="00D256F3"/>
    <w:p w14:paraId="108936B8" w14:textId="644BE4FD" w:rsidR="00D256F3" w:rsidRDefault="00D256F3" w:rsidP="00CA5D5E">
      <w:pPr>
        <w:pStyle w:val="Heading1"/>
      </w:pPr>
      <w:r>
        <w:lastRenderedPageBreak/>
        <w:t>Wybrane wyniki z badania literatury</w:t>
      </w:r>
    </w:p>
    <w:p w14:paraId="64EC2A8E" w14:textId="77777777" w:rsidR="00D256F3" w:rsidRPr="002E4E5D" w:rsidRDefault="00D256F3" w:rsidP="00D256F3">
      <w:r>
        <w:t>Dla lepszego zobrazowania i zrozumienia istniejących wyzwań w kontekście zarządzania 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podrozdziale.</w:t>
      </w:r>
    </w:p>
    <w:p w14:paraId="0660ECF1" w14:textId="4F38A0C2" w:rsidR="00D256F3" w:rsidRDefault="00D256F3" w:rsidP="00D256F3">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instrText>ADDIN CSL_CITATION {"citationItems":[{"id":"ITEM-1","itemData":{"DOI":"10.1007/978-3-030-41834-2_4","ISBN":"978-3-030-41834-2","abstract":"Since the nineteenth century, we have become used to associating universities w</w:instrText>
      </w:r>
      <w:r w:rsidRPr="00D256F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921CC1">
        <w:rPr>
          <w:noProof/>
          <w:lang w:val="en-GB"/>
        </w:rPr>
        <w:t>(De Ridder-Symoens, 2020, s. 50)</w:t>
      </w:r>
      <w:r w:rsidRPr="00233788">
        <w:fldChar w:fldCharType="end"/>
      </w:r>
      <w:r w:rsidRPr="00921CC1">
        <w:rPr>
          <w:lang w:val="en-GB"/>
        </w:rPr>
        <w:t xml:space="preserve">. </w:t>
      </w:r>
      <w:r w:rsidRPr="000C16BD">
        <w:t xml:space="preserve">Niemniej zagrożenie dla ówczesnych elit arystokratycznych ze strony rosnących rzesz (i nowych elit) wykształconych ludzi pochodzących z niższych warstw społecznych było dostrzegane w wieku XVII, czego ciekawym przykładem jest ostrzeżenie sformułowane przez księcia Newcastle do Karola II przeciw „zbyt dużej ilości edukacji, a szczególnie zbyt dużej ilości niewłaściwego rodzaju edukacji przekazywanej niewłaściwemu rodzajowi ludzi” </w:t>
      </w:r>
      <w:r w:rsidRPr="00233788">
        <w:fldChar w:fldCharType="begin" w:fldLock="1"/>
      </w:r>
      <w:r w:rsidRPr="000C16BD">
        <w:rPr>
          <w:lang w:val="en-GB"/>
        </w:rPr>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0C16BD">
        <w:rPr>
          <w:noProof/>
        </w:rPr>
        <w:t>(Twigg, 1990)</w:t>
      </w:r>
      <w:r w:rsidRPr="00233788">
        <w:fldChar w:fldCharType="end"/>
      </w:r>
      <w:r w:rsidRPr="000C16BD">
        <w:t xml:space="preserve">. </w:t>
      </w:r>
      <w:r w:rsidRPr="00233788">
        <w:t>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w:t>
      </w:r>
      <w:r w:rsidRPr="00233788">
        <w:lastRenderedPageBreak/>
        <w:t>leżność. Prowadziło to do umocnienia się idei uniwersytetu liberalnego oraz idei wolności badań i</w:t>
      </w:r>
      <w:r>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t> </w:t>
      </w:r>
      <w:r w:rsidRPr="00233788">
        <w:t>na poziomie międzynarodowych organizacji i instytucji.</w:t>
      </w:r>
    </w:p>
    <w:p w14:paraId="5225E51F" w14:textId="77777777" w:rsidR="00D256F3" w:rsidRPr="00233788" w:rsidRDefault="00D256F3" w:rsidP="00D256F3">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Przywołane określenia oddają bardzo dobrze charakter zdobywania wiedzy na uniwersytetach średniowiecznych, już ustrukturyzowanych, na których wykładano słuchaczom wszystkie uznawane </w:t>
      </w:r>
      <w:r w:rsidRPr="00233788">
        <w:lastRenderedPageBreak/>
        <w:t>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921CC1">
        <w:rPr>
          <w:noProof/>
        </w:rPr>
        <w:t>(por. Cwynar, 2005, s. 64; De Ridder-Symoens, 2020, s. 46)</w:t>
      </w:r>
      <w:r w:rsidRPr="00233788">
        <w:fldChar w:fldCharType="end"/>
      </w:r>
      <w:r w:rsidRPr="00233788">
        <w:t>.</w:t>
      </w:r>
    </w:p>
    <w:p w14:paraId="12D3AD7B" w14:textId="77777777" w:rsidR="00D256F3" w:rsidRPr="00233788" w:rsidRDefault="00D256F3" w:rsidP="00D256F3">
      <w:pPr>
        <w:pStyle w:val="Rysunek"/>
      </w:pPr>
      <w:r w:rsidRPr="00233788">
        <w:rPr>
          <w:noProof/>
        </w:rPr>
        <w:drawing>
          <wp:inline distT="0" distB="0" distL="0" distR="0" wp14:anchorId="2659EF5A" wp14:editId="63401560">
            <wp:extent cx="4320000" cy="3666711"/>
            <wp:effectExtent l="0" t="0" r="0" b="0"/>
            <wp:docPr id="337262905"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5DB30BA4" w14:textId="77777777" w:rsidR="00D256F3" w:rsidRPr="00233788" w:rsidRDefault="00D256F3" w:rsidP="00D256F3">
      <w:pPr>
        <w:pStyle w:val="Tytutabeli"/>
        <w:rPr>
          <w:color w:val="000000" w:themeColor="text1"/>
        </w:rPr>
      </w:pPr>
      <w:r w:rsidRPr="00233788">
        <w:t xml:space="preserve">Rysunek </w:t>
      </w:r>
      <w:r>
        <w:fldChar w:fldCharType="begin"/>
      </w:r>
      <w:r>
        <w:instrText xml:space="preserve"> SEQ Rysunek \* ARABIC </w:instrText>
      </w:r>
      <w:r>
        <w:fldChar w:fldCharType="separate"/>
      </w:r>
      <w:r>
        <w:rPr>
          <w:noProof/>
        </w:rPr>
        <w:t>2</w:t>
      </w:r>
      <w:r>
        <w:rPr>
          <w:noProof/>
        </w:rPr>
        <w:fldChar w:fldCharType="end"/>
      </w:r>
      <w:r>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p>
    <w:p w14:paraId="38D2891E" w14:textId="77777777" w:rsidR="00D256F3" w:rsidRPr="00D95B07" w:rsidRDefault="00D256F3" w:rsidP="00D256F3">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D95B07">
        <w:rPr>
          <w:noProof/>
          <w:lang w:val="pl-PL"/>
        </w:rPr>
        <w:t>(Cwynar, 2005; De Ridder-Symoens, 2020)</w:t>
      </w:r>
      <w:r w:rsidRPr="00233788">
        <w:fldChar w:fldCharType="end"/>
      </w:r>
    </w:p>
    <w:p w14:paraId="7FE30502" w14:textId="77777777" w:rsidR="00D256F3" w:rsidRPr="00233788" w:rsidRDefault="00D256F3" w:rsidP="00D256F3">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7B9F98A8" w14:textId="43441802" w:rsidR="00D256F3" w:rsidRPr="00233788" w:rsidRDefault="00D256F3" w:rsidP="00D256F3">
      <w:r>
        <w:fldChar w:fldCharType="begin"/>
      </w:r>
      <w:r>
        <w:instrText xml:space="preserve"> REF _Ref134899339 \h </w:instrText>
      </w:r>
      <w:r>
        <w:fldChar w:fldCharType="separate"/>
      </w:r>
      <w:r w:rsidRPr="00233788">
        <w:t xml:space="preserve">Rysunek </w:t>
      </w:r>
      <w:r>
        <w:rPr>
          <w:noProof/>
        </w:rPr>
        <w:t>2</w:t>
      </w:r>
      <w:r>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Pr="00233788">
        <w:t xml:space="preserve"> autorsk</w:t>
      </w:r>
      <w:r>
        <w:t>a</w:t>
      </w:r>
      <w:r w:rsidRPr="00233788">
        <w:t xml:space="preserve"> dwuwymiarow</w:t>
      </w:r>
      <w:r>
        <w:t>a</w:t>
      </w:r>
      <w:r w:rsidRPr="00233788">
        <w:t xml:space="preserve"> analiz</w:t>
      </w:r>
      <w:r>
        <w:t>a</w:t>
      </w:r>
      <w:r w:rsidRPr="00233788">
        <w:t xml:space="preserve"> równowagi w zakresie niezależności i wpływu władz na uniwersytet oraz równowagi pomiędzy kształceniem a badaniami. </w:t>
      </w:r>
      <w:r>
        <w:t>Są to</w:t>
      </w:r>
      <w:r w:rsidRPr="00233788">
        <w:t xml:space="preserve"> </w:t>
      </w:r>
      <w:r>
        <w:t>ważne</w:t>
      </w:r>
      <w:r w:rsidRPr="00233788">
        <w:t xml:space="preserve"> zagadnienia w dyskursie o kształcie współczesnych uczelni w Polsce. Jest to szczególnie istotne w obecnym czasie znacznych reform szkolnictwa w Polsce i pytań o jego kształt w przyszłości. Do analizy przyjęto okres od wieku XII do XX, przy czym </w:t>
      </w:r>
      <w:r w:rsidRPr="00233788">
        <w:lastRenderedPageBreak/>
        <w:t>w</w:t>
      </w:r>
      <w:r>
        <w:t> </w:t>
      </w:r>
      <w:r w:rsidRPr="00233788">
        <w:t>celu uproszczenia analizy kierunków zmian do wieku XIX określano wartości dla okresów stuletnich, natomiast dla wieku XX przedstawiono zmiany z uwzględnieniem okresów 25-letnich.</w:t>
      </w:r>
    </w:p>
    <w:p w14:paraId="4F6E9531" w14:textId="77777777" w:rsidR="00D256F3" w:rsidRDefault="00D256F3" w:rsidP="00D256F3">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27C7B12B" w14:textId="7C016009" w:rsidR="000C16BD" w:rsidRPr="00233788" w:rsidRDefault="000C16BD" w:rsidP="00D256F3">
      <w:pPr>
        <w:ind w:firstLine="0"/>
      </w:pPr>
      <w:r w:rsidRPr="00233788">
        <w:t xml:space="preserve">Zmiany sposobu postrzegania roli nauki wpływają bardzo istotnie na uczelnie. Ma to przełożenie na potrzebę dostosowania strategii uniwersytetów do nowych wymagań i oczekiwań </w:t>
      </w:r>
      <w:r>
        <w:t>zarówno studentów, państwa, jak i wszelkich innych zainteresowanych stron</w:t>
      </w:r>
      <w:r w:rsidRPr="00233788">
        <w:t>.</w:t>
      </w:r>
    </w:p>
    <w:p w14:paraId="02564AC6" w14:textId="77777777" w:rsidR="000C16BD" w:rsidRPr="00233788" w:rsidRDefault="000C16BD" w:rsidP="000C16BD">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t>ą</w:t>
      </w:r>
      <w:r w:rsidRPr="00233788">
        <w:t xml:space="preserve"> na coraz silniejsze i coraz szersze ukierunkowanie na różnych </w:t>
      </w:r>
      <w:r>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921CC1">
        <w:rPr>
          <w:iCs/>
          <w:noProof/>
        </w:rPr>
        <w:t>(Leja, 2011, s. 171)</w:t>
      </w:r>
      <w:r w:rsidRPr="00233788">
        <w:rPr>
          <w:i/>
          <w:iCs/>
        </w:rPr>
        <w:fldChar w:fldCharType="end"/>
      </w:r>
      <w:r w:rsidRPr="00233788">
        <w:t>. Różnice pomiędzy tymi dwoma modelami przedstawiono w Tabeli</w:t>
      </w:r>
      <w:r>
        <w:t xml:space="preserve"> 4,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Pr>
          <w:rStyle w:val="FootnoteReference"/>
        </w:rPr>
        <w:footnoteReference w:id="2"/>
      </w:r>
      <w:r w:rsidRPr="00233788">
        <w:t xml:space="preserve"> zarządzania </w:t>
      </w:r>
      <w:r w:rsidRPr="00233788">
        <w:fldChar w:fldCharType="begin" w:fldLock="1"/>
      </w:r>
      <w:r>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921CC1">
        <w:rPr>
          <w:noProof/>
        </w:rPr>
        <w:t>(de Boer i in., 2007, s. 137)</w:t>
      </w:r>
      <w:r w:rsidRPr="00233788">
        <w:fldChar w:fldCharType="end"/>
      </w:r>
      <w:r w:rsidRPr="00233788">
        <w:t>.</w:t>
      </w:r>
    </w:p>
    <w:p w14:paraId="437F3BC9" w14:textId="77777777" w:rsidR="000C16BD" w:rsidRPr="00233788" w:rsidRDefault="000C16BD" w:rsidP="000C16BD">
      <w:pPr>
        <w:pStyle w:val="Tytutabeli"/>
      </w:pPr>
      <w:r w:rsidRPr="00233788">
        <w:lastRenderedPageBreak/>
        <w:t xml:space="preserve">Tabela </w:t>
      </w:r>
      <w:r>
        <w:fldChar w:fldCharType="begin"/>
      </w:r>
      <w:r>
        <w:instrText xml:space="preserve"> SEQ Tabela \* ARABIC </w:instrText>
      </w:r>
      <w:r>
        <w:fldChar w:fldCharType="separate"/>
      </w:r>
      <w:r>
        <w:rPr>
          <w:noProof/>
        </w:rPr>
        <w:t>4</w:t>
      </w:r>
      <w:r>
        <w:rPr>
          <w:noProof/>
        </w:rPr>
        <w:fldChar w:fldCharType="end"/>
      </w:r>
      <w:r>
        <w:rPr>
          <w:noProof/>
        </w:rPr>
        <w:t>.</w:t>
      </w:r>
      <w:r w:rsidRPr="00233788">
        <w:t xml:space="preserve"> Uniwersytet przedsiębiorczy a uniwersytet odpowiedzialny społecznie</w:t>
      </w:r>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C16BD" w:rsidRPr="00233788" w14:paraId="4E1E643B" w14:textId="77777777" w:rsidTr="00B668F9">
        <w:trPr>
          <w:trHeight w:val="285"/>
        </w:trPr>
        <w:tc>
          <w:tcPr>
            <w:tcW w:w="850" w:type="dxa"/>
            <w:noWrap/>
            <w:hideMark/>
          </w:tcPr>
          <w:p w14:paraId="03256E2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4DFFC0BC"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6791BBB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5CDB875D"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6CE4EED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25ABE28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C</w:t>
            </w:r>
          </w:p>
        </w:tc>
      </w:tr>
      <w:tr w:rsidR="000C16BD" w:rsidRPr="00233788" w14:paraId="001E6C70" w14:textId="77777777" w:rsidTr="00B668F9">
        <w:trPr>
          <w:trHeight w:val="285"/>
        </w:trPr>
        <w:tc>
          <w:tcPr>
            <w:tcW w:w="850" w:type="dxa"/>
            <w:noWrap/>
          </w:tcPr>
          <w:p w14:paraId="7EF809B1" w14:textId="77777777" w:rsidR="000C16BD" w:rsidRPr="00233788" w:rsidRDefault="000C16BD" w:rsidP="00B668F9">
            <w:pPr>
              <w:keepNext/>
              <w:spacing w:before="0" w:line="276" w:lineRule="auto"/>
              <w:ind w:firstLine="0"/>
              <w:jc w:val="center"/>
              <w:rPr>
                <w:b/>
                <w:bCs/>
                <w:szCs w:val="20"/>
                <w:lang w:val="pl-PL"/>
              </w:rPr>
            </w:pPr>
          </w:p>
        </w:tc>
        <w:tc>
          <w:tcPr>
            <w:tcW w:w="1642" w:type="dxa"/>
            <w:noWrap/>
          </w:tcPr>
          <w:p w14:paraId="0C98B87A"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59E9C675"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self-governance</w:t>
            </w:r>
            <w:proofErr w:type="spellEnd"/>
          </w:p>
        </w:tc>
        <w:tc>
          <w:tcPr>
            <w:tcW w:w="1642" w:type="dxa"/>
            <w:noWrap/>
          </w:tcPr>
          <w:p w14:paraId="786F61CC"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guidance</w:t>
            </w:r>
            <w:proofErr w:type="spellEnd"/>
          </w:p>
        </w:tc>
        <w:tc>
          <w:tcPr>
            <w:tcW w:w="1642" w:type="dxa"/>
            <w:noWrap/>
          </w:tcPr>
          <w:p w14:paraId="6407D381"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Pr>
                <w:i/>
                <w:iCs/>
                <w:sz w:val="18"/>
                <w:szCs w:val="18"/>
                <w:lang w:val="pl-PL"/>
              </w:rPr>
              <w:br/>
            </w:r>
            <w:proofErr w:type="spellStart"/>
            <w:r w:rsidRPr="00233788">
              <w:rPr>
                <w:i/>
                <w:iCs/>
                <w:sz w:val="18"/>
                <w:szCs w:val="18"/>
                <w:lang w:val="pl-PL"/>
              </w:rPr>
              <w:t>self</w:t>
            </w:r>
            <w:r>
              <w:rPr>
                <w:i/>
                <w:iCs/>
                <w:sz w:val="18"/>
                <w:szCs w:val="18"/>
                <w:lang w:val="pl-PL"/>
              </w:rPr>
              <w:t>-</w:t>
            </w:r>
            <w:r w:rsidRPr="00233788">
              <w:rPr>
                <w:i/>
                <w:iCs/>
                <w:sz w:val="18"/>
                <w:szCs w:val="18"/>
                <w:lang w:val="pl-PL"/>
              </w:rPr>
              <w:t>governance</w:t>
            </w:r>
            <w:proofErr w:type="spellEnd"/>
          </w:p>
        </w:tc>
        <w:tc>
          <w:tcPr>
            <w:tcW w:w="1643" w:type="dxa"/>
            <w:noWrap/>
          </w:tcPr>
          <w:p w14:paraId="1B49FA92" w14:textId="77777777" w:rsidR="000C16BD" w:rsidRPr="00233788" w:rsidRDefault="000C16BD" w:rsidP="00B668F9">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C16BD" w:rsidRPr="00233788" w14:paraId="49DB45F3" w14:textId="77777777" w:rsidTr="00B668F9">
        <w:trPr>
          <w:trHeight w:val="285"/>
        </w:trPr>
        <w:tc>
          <w:tcPr>
            <w:tcW w:w="850" w:type="dxa"/>
            <w:noWrap/>
            <w:vAlign w:val="center"/>
          </w:tcPr>
          <w:p w14:paraId="2A32BD69" w14:textId="77777777" w:rsidR="000C16BD" w:rsidRPr="00233788" w:rsidRDefault="000C16BD" w:rsidP="00B668F9">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77992BE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4A352A95"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74AF79DB"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AE2BDB3"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3794285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C16BD" w:rsidRPr="00233788" w14:paraId="27E3DDA8" w14:textId="77777777" w:rsidTr="00B668F9">
        <w:tblPrEx>
          <w:tblCellMar>
            <w:left w:w="70" w:type="dxa"/>
            <w:right w:w="70" w:type="dxa"/>
          </w:tblCellMar>
        </w:tblPrEx>
        <w:trPr>
          <w:trHeight w:val="2278"/>
        </w:trPr>
        <w:tc>
          <w:tcPr>
            <w:tcW w:w="9061" w:type="dxa"/>
            <w:gridSpan w:val="6"/>
            <w:noWrap/>
          </w:tcPr>
          <w:p w14:paraId="7C1760A7" w14:textId="77777777" w:rsidR="000C16BD" w:rsidRPr="00233788" w:rsidRDefault="000C16BD" w:rsidP="00B668F9">
            <w:pPr>
              <w:keepNext/>
              <w:ind w:firstLine="0"/>
              <w:jc w:val="center"/>
              <w:rPr>
                <w:lang w:val="pl-PL"/>
              </w:rPr>
            </w:pPr>
            <w:r>
              <w:rPr>
                <w:noProof/>
              </w:rPr>
              <w:drawing>
                <wp:inline distT="0" distB="0" distL="0" distR="0" wp14:anchorId="6EDDB965" wp14:editId="4B1E3F77">
                  <wp:extent cx="4885479" cy="3240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6BBB3A97"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lang w:val="pl-PL"/>
        </w:rPr>
        <w:t>(de Boer i in., 2007; Leja, 2011, s. 175)</w:t>
      </w:r>
      <w:r w:rsidRPr="00233788">
        <w:fldChar w:fldCharType="end"/>
      </w:r>
    </w:p>
    <w:p w14:paraId="08C3946A" w14:textId="77777777" w:rsidR="000C16BD" w:rsidRPr="00233788" w:rsidRDefault="000C16BD" w:rsidP="000C16BD">
      <w:r w:rsidRPr="00233788">
        <w:t>Analizując różnice pomiędzy modelem uniwersytetu przedsiębiorczego i uniwersytetu społecznie odpowiedzialnego</w:t>
      </w:r>
      <w:r>
        <w:t xml:space="preserve"> </w:t>
      </w:r>
      <w:r w:rsidRPr="00233788">
        <w:t>(</w:t>
      </w:r>
      <w:r>
        <w:t xml:space="preserve">por. </w:t>
      </w:r>
      <w:r>
        <w:fldChar w:fldCharType="begin"/>
      </w:r>
      <w:r>
        <w:instrText xml:space="preserve"> REF _Ref134896694 \h </w:instrText>
      </w:r>
      <w:r>
        <w:fldChar w:fldCharType="separate"/>
      </w:r>
      <w:r w:rsidRPr="00233788">
        <w:t xml:space="preserve">Tabela </w:t>
      </w:r>
      <w:r>
        <w:rPr>
          <w:noProof/>
        </w:rPr>
        <w:t>4</w:t>
      </w:r>
      <w:r>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t> przedstawicielami różnych grup, podmiotów i organizacji</w:t>
      </w:r>
      <w:r w:rsidRPr="00233788">
        <w:t xml:space="preserve"> w uniwersytecie społecznie odpowiedzialnym. Biorąc pod uwagę, że w przypadku uczelni publicznych jednym z istotniejszych </w:t>
      </w:r>
      <w:r>
        <w:t>wymagań</w:t>
      </w:r>
      <w:r w:rsidRPr="00233788">
        <w:t xml:space="preserve"> będzie </w:t>
      </w:r>
      <w:r>
        <w:t>zgodność z regulacjami państwowymi,</w:t>
      </w:r>
      <w:r w:rsidRPr="00233788">
        <w:t xml:space="preserve"> to taka zmiana niekoniecznie musi oznaczać rezygnację państwa z wpływu na uczelnię. Raczej taka zmiana może indukować bardziej dobrowolne uwzględnianie oczekiwań państwa jako istotnego </w:t>
      </w:r>
      <w:r>
        <w:t>podmiotu zainteresowanego</w:t>
      </w:r>
      <w:r w:rsidRPr="00233788">
        <w:t xml:space="preserve"> oraz większą przestrzeń do wypracowywania rozwiązań przy pomocy dialogu, a nie przymusu</w:t>
      </w:r>
      <w:r>
        <w:t xml:space="preserve"> </w:t>
      </w:r>
      <w:r>
        <w:fldChar w:fldCharType="begin" w:fldLock="1"/>
      </w:r>
      <w:r>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fldChar w:fldCharType="separate"/>
      </w:r>
      <w:r w:rsidRPr="0045106D">
        <w:rPr>
          <w:noProof/>
        </w:rPr>
        <w:t>(por. Blikle, 2017, s. 99)</w:t>
      </w:r>
      <w:r>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921CC1">
        <w:rPr>
          <w:noProof/>
        </w:rPr>
        <w:t>(por. Pardo del Val &amp; Martínez Fuentes, 2003)</w:t>
      </w:r>
      <w:r w:rsidRPr="00233788">
        <w:fldChar w:fldCharType="end"/>
      </w:r>
      <w:r w:rsidRPr="00233788">
        <w:t>.</w:t>
      </w:r>
    </w:p>
    <w:p w14:paraId="52216D2A" w14:textId="77777777" w:rsidR="000C16BD" w:rsidRPr="00233788" w:rsidRDefault="000C16BD" w:rsidP="000C16BD">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6765C91C" w14:textId="77777777" w:rsidR="000C16BD" w:rsidRPr="00233788" w:rsidRDefault="000C16BD" w:rsidP="000C16BD">
      <w:pPr>
        <w:spacing w:before="0"/>
        <w:ind w:firstLine="284"/>
      </w:pPr>
      <w:r w:rsidRPr="00233788">
        <w:t>- zwiększenie roli produktywności badawczej w finansowaniu,</w:t>
      </w:r>
    </w:p>
    <w:p w14:paraId="46E123BE" w14:textId="77777777" w:rsidR="000C16BD" w:rsidRPr="00233788" w:rsidRDefault="000C16BD" w:rsidP="000C16BD">
      <w:pPr>
        <w:spacing w:before="0"/>
        <w:ind w:firstLine="284"/>
      </w:pPr>
      <w:r w:rsidRPr="00233788">
        <w:t>- oczekiwanie transformacji misji, struktur zarządzania i sposobów finansowania,</w:t>
      </w:r>
    </w:p>
    <w:p w14:paraId="4625116E" w14:textId="77777777" w:rsidR="000C16BD" w:rsidRPr="00233788" w:rsidRDefault="000C16BD" w:rsidP="000C16BD">
      <w:pPr>
        <w:spacing w:before="0"/>
        <w:ind w:firstLine="284"/>
      </w:pPr>
      <w:r w:rsidRPr="00233788">
        <w:t>- inicjacja stopniowego wprowadzania modelu finansowania opartego na grantach,</w:t>
      </w:r>
    </w:p>
    <w:p w14:paraId="171A87E6" w14:textId="77777777" w:rsidR="000C16BD" w:rsidRPr="00233788" w:rsidRDefault="000C16BD" w:rsidP="000C16BD">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t> </w:t>
      </w:r>
      <w:r w:rsidRPr="00233788">
        <w:t xml:space="preserve">państwa, a rozstrzygających konkursy na granty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921CC1">
        <w:rPr>
          <w:noProof/>
        </w:rPr>
        <w:t>(por. Kwiek, 2015, s. 198)</w:t>
      </w:r>
      <w:r w:rsidRPr="00233788">
        <w:fldChar w:fldCharType="end"/>
      </w:r>
      <w:r w:rsidRPr="00233788">
        <w:t>.</w:t>
      </w:r>
    </w:p>
    <w:p w14:paraId="6FDC3B59" w14:textId="77777777" w:rsidR="000C16BD" w:rsidRPr="00233788" w:rsidRDefault="000C16BD" w:rsidP="000C16BD">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t> </w:t>
      </w:r>
      <w:r w:rsidRPr="00233788">
        <w:t xml:space="preserve">których uczestniczyło od 25 do 400 osób </w:t>
      </w:r>
      <w:r>
        <w:t>–</w:t>
      </w:r>
      <w:r w:rsidRPr="00233788">
        <w:t xml:space="preserve"> średnio ok.</w:t>
      </w:r>
      <w:r>
        <w:t xml:space="preserve"> </w:t>
      </w:r>
      <w:r w:rsidRPr="00233788">
        <w:t xml:space="preserve">140 </w:t>
      </w:r>
      <w:r w:rsidRPr="00233788">
        <w:fldChar w:fldCharType="begin" w:fldLock="1"/>
      </w:r>
      <w:r>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t> </w:t>
      </w:r>
      <w:r w:rsidRPr="00233788">
        <w:t>założenia do Ustawy 2.0 (luty 2016) do podpisania przyjętej ustawy przez Prezydenta RP w dniu 1</w:t>
      </w:r>
      <w:r>
        <w:t> </w:t>
      </w:r>
      <w:r w:rsidRPr="00233788">
        <w:t xml:space="preserve">sierpnia 2018 </w:t>
      </w:r>
      <w:r w:rsidRPr="00233788">
        <w:fldChar w:fldCharType="begin" w:fldLock="1"/>
      </w:r>
      <w: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921CC1">
        <w:rPr>
          <w:noProof/>
        </w:rPr>
        <w:t>(MNiSW, 2019a)</w:t>
      </w:r>
      <w:r w:rsidRPr="00233788">
        <w:fldChar w:fldCharType="end"/>
      </w:r>
      <w:r w:rsidRPr="00233788">
        <w:t>.</w:t>
      </w:r>
    </w:p>
    <w:p w14:paraId="38EBDB41" w14:textId="24FAF064" w:rsidR="00D256F3" w:rsidRDefault="000C16BD" w:rsidP="00D256F3">
      <w:r w:rsidRPr="00233788">
        <w:t xml:space="preserve">Jednym z najistotniejszych czynników wpływających na rynek edukacji wyższej przy stosunkowo stabilnych regulacjach prawnych są trendy demograficzne </w:t>
      </w:r>
      <w:r w:rsidRPr="00233788">
        <w:fldChar w:fldCharType="begin" w:fldLock="1"/>
      </w:r>
      <w:r>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t>y</w:t>
      </w:r>
      <w:r w:rsidRPr="00233788">
        <w:t xml:space="preserve"> Środkowej po</w:t>
      </w:r>
      <w:r>
        <w:t xml:space="preserve"> </w:t>
      </w:r>
      <w:r w:rsidRPr="00233788">
        <w:t>upadku komunizmu popyt na usługi uczelni był niezwykle duży. Jedną z przyczyn tego zjawiska jest wysoka premia płacowa za wykształcenie.</w:t>
      </w:r>
    </w:p>
    <w:p w14:paraId="331BDA8E" w14:textId="77777777" w:rsidR="000C16BD" w:rsidRPr="00233788" w:rsidRDefault="000C16BD" w:rsidP="000C16BD">
      <w:r w:rsidRPr="00233788">
        <w:t>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w:t>
      </w:r>
    </w:p>
    <w:p w14:paraId="4E9C384D" w14:textId="77777777" w:rsidR="000C16BD" w:rsidRPr="00233788" w:rsidRDefault="000C16BD" w:rsidP="000C16BD">
      <w:pPr>
        <w:pStyle w:val="Rysunek"/>
      </w:pPr>
      <w:r>
        <w:rPr>
          <w:noProof/>
        </w:rPr>
        <w:drawing>
          <wp:inline distT="0" distB="0" distL="0" distR="0" wp14:anchorId="3034BA1C" wp14:editId="71D4A0C8">
            <wp:extent cx="5758180" cy="3390265"/>
            <wp:effectExtent l="0" t="0" r="0" b="0"/>
            <wp:docPr id="364683286"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5A28BD16" w14:textId="77777777" w:rsidR="000C16BD" w:rsidRPr="00233788" w:rsidRDefault="000C16BD" w:rsidP="000C16BD">
      <w:pPr>
        <w:pStyle w:val="Tytutabeli"/>
      </w:pPr>
      <w:r w:rsidRPr="00233788">
        <w:t xml:space="preserve">Rysunek </w:t>
      </w:r>
      <w:r>
        <w:fldChar w:fldCharType="begin"/>
      </w:r>
      <w:r>
        <w:instrText xml:space="preserve"> SEQ Rysunek \* ARABIC </w:instrText>
      </w:r>
      <w:r>
        <w:fldChar w:fldCharType="separate"/>
      </w:r>
      <w:r>
        <w:rPr>
          <w:noProof/>
        </w:rPr>
        <w:t>8</w:t>
      </w:r>
      <w:r>
        <w:rPr>
          <w:noProof/>
        </w:rPr>
        <w:fldChar w:fldCharType="end"/>
      </w:r>
      <w:r>
        <w:rPr>
          <w:noProof/>
        </w:rPr>
        <w:t>.</w:t>
      </w:r>
      <w:r w:rsidRPr="00233788">
        <w:t xml:space="preserve"> Udział wydatków publicznych na szkolnictwo wyższe w PKB Polski</w:t>
      </w:r>
    </w:p>
    <w:p w14:paraId="67EACA09"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Pr="00FE3ACD">
        <w:rPr>
          <w:noProof/>
          <w:lang w:val="pl-PL"/>
        </w:rPr>
        <w:t>(GUS, 2020d, 2022b)</w:t>
      </w:r>
      <w:r w:rsidRPr="00233788">
        <w:fldChar w:fldCharType="end"/>
      </w:r>
    </w:p>
    <w:p w14:paraId="35559B54" w14:textId="109487CD" w:rsidR="000C16BD" w:rsidRPr="00233788" w:rsidRDefault="000C16BD" w:rsidP="000C16BD">
      <w:r w:rsidRPr="00233788">
        <w:t xml:space="preserve">Przedstawione na </w:t>
      </w:r>
      <w:r>
        <w:t>Rysunku 8</w:t>
      </w:r>
      <w:r w:rsidRPr="00233788">
        <w:t xml:space="preserve"> wartości wydatków publicznych na szkolnictwo wyższe </w:t>
      </w:r>
      <w:r>
        <w:t xml:space="preserve">w Polsce </w:t>
      </w:r>
      <w:r w:rsidRPr="00233788">
        <w:t>wskazują na stabilny trend wzrostowy w analizowanym okresie (2005</w:t>
      </w:r>
      <w:r>
        <w:t>–</w:t>
      </w:r>
      <w:r w:rsidRPr="00233788">
        <w:t>20</w:t>
      </w:r>
      <w:r>
        <w:t>21</w:t>
      </w:r>
      <w:r w:rsidRPr="00233788">
        <w:t>). Natomiast wzrosty wartości wydatków mają charakter skokowy, etapowy. Wydaje się, że wzrosty wydatków występują wraz z</w:t>
      </w:r>
      <w:r>
        <w:t> </w:t>
      </w:r>
      <w:r w:rsidRPr="00233788">
        <w:t xml:space="preserve">kolejnymi reformami systemu edukacji lub też zakończeniami kolejnych kadencji rządów. Bardziej </w:t>
      </w:r>
      <w:r w:rsidRPr="00233788">
        <w:lastRenderedPageBreak/>
        <w:t>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t xml:space="preserve"> </w:t>
      </w:r>
    </w:p>
    <w:p w14:paraId="2BE0D8D7" w14:textId="43359DA0" w:rsidR="00D256F3" w:rsidRDefault="00D256F3" w:rsidP="00D256F3">
      <w:r>
        <w:t>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uwzględniania perspektywy przyszłości, ku jakiej zmierza świat nauki i edukacji wyższej. Nawiązując</w:t>
      </w:r>
      <w:r w:rsidRPr="00233788">
        <w:t xml:space="preserve"> do wniosków z </w:t>
      </w:r>
      <w:r>
        <w:t>pod</w:t>
      </w:r>
      <w:r w:rsidRPr="00233788">
        <w:t xml:space="preserve">rozdziału </w:t>
      </w:r>
      <w:r w:rsidRPr="00233788">
        <w:fldChar w:fldCharType="begin"/>
      </w:r>
      <w:r w:rsidRPr="00233788">
        <w:instrText xml:space="preserve"> REF _Ref62845084 \n \h </w:instrText>
      </w:r>
      <w:r w:rsidRPr="00233788">
        <w:fldChar w:fldCharType="separate"/>
      </w:r>
      <w:r>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w:t>
      </w:r>
      <w:r>
        <w:t>pod</w:t>
      </w:r>
      <w:r w:rsidRPr="00233788">
        <w:t xml:space="preserve">rozdziale </w:t>
      </w:r>
      <w:r w:rsidRPr="00233788">
        <w:fldChar w:fldCharType="begin"/>
      </w:r>
      <w:r w:rsidRPr="00233788">
        <w:instrText xml:space="preserve"> REF _Ref66113578 \r \h </w:instrText>
      </w:r>
      <w:r w:rsidRPr="00233788">
        <w:fldChar w:fldCharType="separate"/>
      </w:r>
      <w:r>
        <w:t>1.1.2</w:t>
      </w:r>
      <w:r w:rsidRPr="00233788">
        <w:fldChar w:fldCharType="end"/>
      </w:r>
      <w:r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podrozdziału zostaną szerzej omówione specyficzne dla uniwersytetów wymagania wobec zarządzania nimi.</w:t>
      </w:r>
    </w:p>
    <w:p w14:paraId="4C75BC62" w14:textId="7334EC9C" w:rsidR="000C16BD" w:rsidRDefault="000C16BD" w:rsidP="00D256F3">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921CC1">
        <w:rPr>
          <w:noProof/>
        </w:rPr>
        <w:t>(por. Lewandowski &amp; Zieliński, 2012, s. 47)</w:t>
      </w:r>
      <w:r w:rsidRPr="00233788">
        <w:fldChar w:fldCharType="end"/>
      </w:r>
      <w:r w:rsidRPr="00233788">
        <w:t xml:space="preserve">. </w:t>
      </w:r>
      <w:r>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p>
    <w:p w14:paraId="48B00969" w14:textId="77777777" w:rsidR="0058452D" w:rsidRPr="00233788" w:rsidRDefault="0058452D" w:rsidP="0058452D">
      <w:r w:rsidRPr="00233788">
        <w:lastRenderedPageBreak/>
        <w:t xml:space="preserve">Biorąc pod uwagę historyczny rozwój uniwersytetów opisany w </w:t>
      </w:r>
      <w:r>
        <w:t>pod</w:t>
      </w:r>
      <w:r w:rsidRPr="00233788">
        <w:t xml:space="preserve">rozdziale </w:t>
      </w:r>
      <w:r w:rsidRPr="00233788">
        <w:fldChar w:fldCharType="begin"/>
      </w:r>
      <w:r w:rsidRPr="00233788">
        <w:instrText xml:space="preserve"> REF _Ref62845084 \r \h </w:instrText>
      </w:r>
      <w:r w:rsidRPr="00233788">
        <w:fldChar w:fldCharType="separate"/>
      </w:r>
      <w:r>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t>Rysunku 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t>pod</w:t>
      </w:r>
      <w:r w:rsidRPr="00233788">
        <w:t xml:space="preserve">rozdziale </w:t>
      </w:r>
      <w:r w:rsidRPr="00233788">
        <w:fldChar w:fldCharType="begin"/>
      </w:r>
      <w:r w:rsidRPr="00233788">
        <w:instrText xml:space="preserve"> REF _Ref67311347 \r \h </w:instrText>
      </w:r>
      <w:r w:rsidRPr="00233788">
        <w:fldChar w:fldCharType="separate"/>
      </w:r>
      <w:r>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921CC1">
        <w:rPr>
          <w:noProof/>
        </w:rPr>
        <w:t>(Raynor, 1998, s. 373)</w:t>
      </w:r>
      <w:r w:rsidRPr="00233788">
        <w:fldChar w:fldCharType="end"/>
      </w:r>
      <w:r w:rsidRPr="00233788">
        <w:t>.</w:t>
      </w:r>
    </w:p>
    <w:p w14:paraId="2465D54A" w14:textId="77777777" w:rsidR="0058452D" w:rsidRPr="00233788" w:rsidRDefault="0058452D" w:rsidP="0058452D">
      <w:pPr>
        <w:pStyle w:val="Rysunek"/>
      </w:pPr>
      <w:r>
        <w:rPr>
          <w:noProof/>
        </w:rPr>
        <w:drawing>
          <wp:inline distT="0" distB="0" distL="0" distR="0" wp14:anchorId="585A6A42" wp14:editId="1FAB4D4E">
            <wp:extent cx="5132951" cy="2700000"/>
            <wp:effectExtent l="0" t="0" r="0" b="0"/>
            <wp:docPr id="1641214143"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1B4510B" w14:textId="77777777" w:rsidR="0058452D" w:rsidRPr="00233788" w:rsidRDefault="0058452D" w:rsidP="0058452D">
      <w:pPr>
        <w:pStyle w:val="Tytutabeli"/>
      </w:pPr>
      <w:r w:rsidRPr="00233788">
        <w:t xml:space="preserve">Rysunek </w:t>
      </w:r>
      <w:r>
        <w:fldChar w:fldCharType="begin"/>
      </w:r>
      <w:r>
        <w:instrText xml:space="preserve"> SEQ Rysunek \* ARABIC </w:instrText>
      </w:r>
      <w:r>
        <w:fldChar w:fldCharType="separate"/>
      </w:r>
      <w:r>
        <w:rPr>
          <w:noProof/>
        </w:rPr>
        <w:t>10</w:t>
      </w:r>
      <w:r>
        <w:rPr>
          <w:noProof/>
        </w:rPr>
        <w:fldChar w:fldCharType="end"/>
      </w:r>
      <w:r>
        <w:rPr>
          <w:noProof/>
        </w:rPr>
        <w:t>.</w:t>
      </w:r>
      <w:r w:rsidRPr="00233788">
        <w:t xml:space="preserve"> Miejsce celów w procesie zarządzania organizacją</w:t>
      </w:r>
    </w:p>
    <w:p w14:paraId="2D96190B"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D95B07">
        <w:rPr>
          <w:noProof/>
          <w:lang w:val="pl-PL"/>
        </w:rPr>
        <w:t>(Leja, 2011, s. 189; Raynor, 1998, s. 373)</w:t>
      </w:r>
      <w:r w:rsidRPr="00233788">
        <w:fldChar w:fldCharType="end"/>
      </w:r>
    </w:p>
    <w:p w14:paraId="78405533" w14:textId="724B932F" w:rsidR="000C16BD" w:rsidRDefault="0058452D" w:rsidP="0058452D">
      <w:r w:rsidRPr="00233788">
        <w:t xml:space="preserve">Lewa strona schematu przedstawionego </w:t>
      </w:r>
      <w:r>
        <w:t>na Rysunku 10</w:t>
      </w:r>
      <w:r w:rsidRPr="00233788">
        <w:t xml:space="preserve"> </w:t>
      </w:r>
      <w:r>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w:t>
      </w:r>
      <w:r w:rsidRPr="00233788">
        <w:lastRenderedPageBreak/>
        <w:t xml:space="preserve">są koncepcjami z zakresu zarządzania strategicznego. Odzwierciedlają one aspekt kulturowy związany ze sposobem wyrażania najważniejszych wartości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921CC1">
        <w:rPr>
          <w:noProof/>
        </w:rPr>
        <w:t>(Sułkowski i in., 2019, s. 759)</w:t>
      </w:r>
      <w:r w:rsidRPr="00233788">
        <w:fldChar w:fldCharType="end"/>
      </w:r>
      <w:r w:rsidRPr="00233788">
        <w:t xml:space="preserve">. Aspekty kultury uniwersyteckiej są szerzej zaprezentowane w </w:t>
      </w:r>
      <w:r>
        <w:t>pod</w:t>
      </w:r>
      <w:r w:rsidRPr="00233788">
        <w:t xml:space="preserve">rozdziale </w:t>
      </w:r>
      <w:r w:rsidRPr="00233788">
        <w:fldChar w:fldCharType="begin"/>
      </w:r>
      <w:r w:rsidRPr="00233788">
        <w:instrText xml:space="preserve"> REF _Ref67757874 \r \h </w:instrText>
      </w:r>
      <w:r w:rsidRPr="00233788">
        <w:fldChar w:fldCharType="separate"/>
      </w:r>
      <w:r>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921CC1">
        <w:rPr>
          <w:noProof/>
        </w:rPr>
        <w:t>(Sułkowski i in., 2019, s. 304)</w:t>
      </w:r>
      <w:r w:rsidRPr="00233788">
        <w:fldChar w:fldCharType="end"/>
      </w:r>
      <w:r w:rsidRPr="00233788">
        <w:t>.</w:t>
      </w:r>
    </w:p>
    <w:p w14:paraId="6C3B27A1" w14:textId="0D4DCB72" w:rsidR="0058452D" w:rsidRDefault="0058452D" w:rsidP="0058452D">
      <w:r>
        <w:t>Ważnym zasobem niematerialnym uczelni jest również jej kultura organizacyjna. Posiada ona bowiem różne cechy, które mogą zarówno wspierać, jak i osłabiać zdolności do innowacyjności. W kolejnym podrozdziale zostaną szerzej omówione istotne z punktu widzenia zarządzania aspekty uniwersyteckiej kultury organizacyjnej.</w:t>
      </w:r>
    </w:p>
    <w:p w14:paraId="3752734C" w14:textId="131D9D58" w:rsidR="0058452D" w:rsidRDefault="0058452D" w:rsidP="0058452D">
      <w:r w:rsidRPr="00233788">
        <w:t xml:space="preserve">Spośród wielu cech </w:t>
      </w:r>
      <w:r>
        <w:t>od</w:t>
      </w:r>
      <w:r w:rsidRPr="00233788">
        <w:t>różniających uniwersytety od innych organizacji lub przedsiębiorstw jest ich specyficzna kultura organizacyjna.</w:t>
      </w:r>
    </w:p>
    <w:p w14:paraId="4BA8054E" w14:textId="77777777" w:rsidR="0058452D" w:rsidRPr="00233788" w:rsidRDefault="0058452D" w:rsidP="0058452D">
      <w:r>
        <w:t xml:space="preserve">Przyglądając się </w:t>
      </w:r>
      <w:r w:rsidRPr="00233788">
        <w:t>bardziej szczegółowo cechom kultury organizacyjnej uczelni</w:t>
      </w:r>
      <w:r>
        <w:t>,</w:t>
      </w:r>
      <w:r w:rsidRPr="00233788">
        <w:t xml:space="preserve"> warto wspomnieć zdanie Roberta H. Roya</w:t>
      </w:r>
      <w:r>
        <w:t>,</w:t>
      </w:r>
      <w:r w:rsidRPr="00233788">
        <w:t xml:space="preserve"> przytoczone przez Clarka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w:t>
      </w:r>
      <w:r>
        <w:t> 8</w:t>
      </w:r>
      <w:r w:rsidRPr="00233788">
        <w:t>.</w:t>
      </w:r>
    </w:p>
    <w:p w14:paraId="07E06E96" w14:textId="77777777" w:rsidR="0058452D" w:rsidRPr="00993B1A" w:rsidRDefault="0058452D" w:rsidP="0058452D">
      <w:pPr>
        <w:pStyle w:val="Tytutabeli"/>
      </w:pPr>
      <w:r w:rsidRPr="00993B1A">
        <w:lastRenderedPageBreak/>
        <w:t xml:space="preserve">Tabela </w:t>
      </w:r>
      <w:r>
        <w:fldChar w:fldCharType="begin"/>
      </w:r>
      <w:r>
        <w:instrText xml:space="preserve"> SEQ Tabela \* ARABIC </w:instrText>
      </w:r>
      <w:r>
        <w:fldChar w:fldCharType="separate"/>
      </w:r>
      <w:r>
        <w:rPr>
          <w:noProof/>
        </w:rPr>
        <w:t>8</w:t>
      </w:r>
      <w:r>
        <w:rPr>
          <w:noProof/>
        </w:rPr>
        <w:fldChar w:fldCharType="end"/>
      </w:r>
      <w:r w:rsidRPr="00993B1A">
        <w:t>. Relacje pomiędzy elementami podstawowych kultur wpływających na pracowników akademickich</w:t>
      </w:r>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58452D" w:rsidRPr="00233788" w14:paraId="10111A70" w14:textId="77777777" w:rsidTr="00B668F9">
        <w:trPr>
          <w:cantSplit/>
        </w:trPr>
        <w:tc>
          <w:tcPr>
            <w:tcW w:w="1984" w:type="dxa"/>
            <w:gridSpan w:val="3"/>
            <w:vAlign w:val="center"/>
          </w:tcPr>
          <w:p w14:paraId="47FF1D86"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211C7DE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5D164FF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3C07BE02"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58452D" w:rsidRPr="00233788" w14:paraId="7D0326FD" w14:textId="77777777" w:rsidTr="00B668F9">
        <w:trPr>
          <w:cantSplit/>
        </w:trPr>
        <w:tc>
          <w:tcPr>
            <w:tcW w:w="1984" w:type="dxa"/>
            <w:gridSpan w:val="3"/>
            <w:vAlign w:val="center"/>
          </w:tcPr>
          <w:p w14:paraId="7B2FE7A4"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B. Kultura </w:t>
            </w:r>
            <w:r>
              <w:rPr>
                <w:sz w:val="20"/>
                <w:szCs w:val="20"/>
                <w:lang w:val="pl-PL"/>
              </w:rPr>
              <w:br/>
            </w:r>
            <w:r w:rsidRPr="00233788">
              <w:rPr>
                <w:sz w:val="20"/>
                <w:szCs w:val="20"/>
                <w:lang w:val="pl-PL"/>
              </w:rPr>
              <w:t>dyscypliny</w:t>
            </w:r>
          </w:p>
        </w:tc>
        <w:tc>
          <w:tcPr>
            <w:tcW w:w="7088" w:type="dxa"/>
            <w:gridSpan w:val="11"/>
            <w:vAlign w:val="center"/>
          </w:tcPr>
          <w:p w14:paraId="77D67E2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7AB3916F"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55DF50B9"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7328BDB8"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58452D" w:rsidRPr="00233788" w14:paraId="52F6ABF9" w14:textId="77777777" w:rsidTr="00B668F9">
        <w:trPr>
          <w:cantSplit/>
        </w:trPr>
        <w:tc>
          <w:tcPr>
            <w:tcW w:w="1984" w:type="dxa"/>
            <w:gridSpan w:val="3"/>
            <w:vAlign w:val="center"/>
          </w:tcPr>
          <w:p w14:paraId="7CFBAE85"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C. Kultura </w:t>
            </w:r>
            <w:r>
              <w:rPr>
                <w:sz w:val="20"/>
                <w:szCs w:val="20"/>
                <w:lang w:val="pl-PL"/>
              </w:rPr>
              <w:br/>
            </w:r>
            <w:r w:rsidRPr="00233788">
              <w:rPr>
                <w:sz w:val="20"/>
                <w:szCs w:val="20"/>
                <w:lang w:val="pl-PL"/>
              </w:rPr>
              <w:t>uniwersytetu</w:t>
            </w:r>
          </w:p>
        </w:tc>
        <w:tc>
          <w:tcPr>
            <w:tcW w:w="7088" w:type="dxa"/>
            <w:gridSpan w:val="11"/>
            <w:vAlign w:val="center"/>
          </w:tcPr>
          <w:p w14:paraId="5E6312D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9D67296"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58452D" w:rsidRPr="00233788" w14:paraId="1AF65B01" w14:textId="77777777" w:rsidTr="00B668F9">
        <w:trPr>
          <w:cantSplit/>
        </w:trPr>
        <w:tc>
          <w:tcPr>
            <w:tcW w:w="1984" w:type="dxa"/>
            <w:gridSpan w:val="3"/>
            <w:vAlign w:val="center"/>
          </w:tcPr>
          <w:p w14:paraId="5C30543C"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451C676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6DB7999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378BC7B0"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08788DC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13E38873"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58452D" w:rsidRPr="00233788" w14:paraId="3CBBC07A" w14:textId="77777777" w:rsidTr="00B668F9">
        <w:trPr>
          <w:cantSplit/>
        </w:trPr>
        <w:tc>
          <w:tcPr>
            <w:tcW w:w="648" w:type="dxa"/>
          </w:tcPr>
          <w:p w14:paraId="780DE3D1" w14:textId="77777777" w:rsidR="0058452D" w:rsidRPr="00233788" w:rsidRDefault="0058452D" w:rsidP="00B668F9">
            <w:pPr>
              <w:keepNext/>
              <w:spacing w:beforeLines="20" w:before="48"/>
              <w:ind w:firstLine="0"/>
              <w:rPr>
                <w:rFonts w:cs="Arial"/>
                <w:sz w:val="20"/>
                <w:szCs w:val="20"/>
                <w:lang w:val="pl-PL"/>
              </w:rPr>
            </w:pPr>
          </w:p>
        </w:tc>
        <w:tc>
          <w:tcPr>
            <w:tcW w:w="648" w:type="dxa"/>
            <w:vAlign w:val="center"/>
          </w:tcPr>
          <w:p w14:paraId="47E9BA7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6CA26215"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2C99A21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1CEBF3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22EAF54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2ACFD60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0253418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4F04E6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9FB5C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0B1A11B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022695CA"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1D4D26F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33DCE7F7"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58452D" w:rsidRPr="00233788" w14:paraId="371F8A70" w14:textId="77777777" w:rsidTr="00B668F9">
        <w:trPr>
          <w:cantSplit/>
        </w:trPr>
        <w:tc>
          <w:tcPr>
            <w:tcW w:w="648" w:type="dxa"/>
            <w:vAlign w:val="center"/>
          </w:tcPr>
          <w:p w14:paraId="09D3E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2192255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EAE60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2BAF0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897A2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3C0DB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6E63C9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9AEEE9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703846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CFC09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FA3E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414A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25C3C5D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6288D9F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r>
      <w:tr w:rsidR="0058452D" w:rsidRPr="00233788" w14:paraId="394872DB" w14:textId="77777777" w:rsidTr="00B668F9">
        <w:trPr>
          <w:cantSplit/>
        </w:trPr>
        <w:tc>
          <w:tcPr>
            <w:tcW w:w="648" w:type="dxa"/>
            <w:vAlign w:val="center"/>
          </w:tcPr>
          <w:p w14:paraId="500EC81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62203A81"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7160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9493F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FD73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14995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EF8F0D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F3C61C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A805B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947C97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099B7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9D58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66876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7864421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F9D20D4" w14:textId="77777777" w:rsidTr="00B668F9">
        <w:trPr>
          <w:cantSplit/>
        </w:trPr>
        <w:tc>
          <w:tcPr>
            <w:tcW w:w="648" w:type="dxa"/>
            <w:vAlign w:val="center"/>
          </w:tcPr>
          <w:p w14:paraId="2B6AFF38"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42CDE20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F64385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72D19A9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23CBB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4C503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ADB17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7CC15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7132F6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60D87B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1CA07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56FD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DFF1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14E30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3001EE3" w14:textId="77777777" w:rsidTr="00B668F9">
        <w:trPr>
          <w:cantSplit/>
        </w:trPr>
        <w:tc>
          <w:tcPr>
            <w:tcW w:w="648" w:type="dxa"/>
            <w:vAlign w:val="center"/>
          </w:tcPr>
          <w:p w14:paraId="1A010CE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3557DF7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725B0C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BFA96A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6771995E"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15A72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BA74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D185EA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AF4590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B074C8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0F0C9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61DB6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32A2E2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3A13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97D8002" w14:textId="77777777" w:rsidTr="00B668F9">
        <w:trPr>
          <w:cantSplit/>
        </w:trPr>
        <w:tc>
          <w:tcPr>
            <w:tcW w:w="648" w:type="dxa"/>
            <w:vAlign w:val="center"/>
          </w:tcPr>
          <w:p w14:paraId="66ADD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365E92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536A63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94A22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D1E18F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6AFE72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300D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84B4E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C1D494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3A91F61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9A0E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251ED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1CBB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53F8D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E337CB5" w14:textId="77777777" w:rsidTr="00B668F9">
        <w:trPr>
          <w:cantSplit/>
        </w:trPr>
        <w:tc>
          <w:tcPr>
            <w:tcW w:w="648" w:type="dxa"/>
            <w:vAlign w:val="center"/>
          </w:tcPr>
          <w:p w14:paraId="3EA49FE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4C9705D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8C8917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180E2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79C23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21D629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C5B4EA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E5782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F3EF9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FAAB2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4854D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905141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2DFD56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00A823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12DD8573" w14:textId="77777777" w:rsidTr="00B668F9">
        <w:trPr>
          <w:cantSplit/>
        </w:trPr>
        <w:tc>
          <w:tcPr>
            <w:tcW w:w="648" w:type="dxa"/>
            <w:vAlign w:val="center"/>
          </w:tcPr>
          <w:p w14:paraId="484413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769CD2A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94B7D6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6E6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986863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D85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ED77D1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BE6E02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3126B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FA7BE7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4359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D768F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E22DB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FF72A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2E36395" w14:textId="77777777" w:rsidTr="00B668F9">
        <w:trPr>
          <w:cantSplit/>
        </w:trPr>
        <w:tc>
          <w:tcPr>
            <w:tcW w:w="648" w:type="dxa"/>
            <w:vAlign w:val="center"/>
          </w:tcPr>
          <w:p w14:paraId="575543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7CFC0A5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C26B4C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F12CA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64AC2B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D1D65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BC75EB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0A8914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47D60F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A2449F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35AA8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DC8A6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DB6B7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BA308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8603518" w14:textId="77777777" w:rsidTr="00B668F9">
        <w:trPr>
          <w:cantSplit/>
        </w:trPr>
        <w:tc>
          <w:tcPr>
            <w:tcW w:w="648" w:type="dxa"/>
            <w:vAlign w:val="center"/>
          </w:tcPr>
          <w:p w14:paraId="787037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03FEB07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CC4C5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3CB858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1CDDC7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18F8DF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5C9D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5D352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5CC7F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142ECE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F86DF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48DBD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279A2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51C78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7EE0A05" w14:textId="77777777" w:rsidTr="00B668F9">
        <w:trPr>
          <w:cantSplit/>
        </w:trPr>
        <w:tc>
          <w:tcPr>
            <w:tcW w:w="648" w:type="dxa"/>
            <w:vAlign w:val="center"/>
          </w:tcPr>
          <w:p w14:paraId="1DE1DC9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7CD97F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09A7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05C8E8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D585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3186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7CB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4CE75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8AD5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C2E66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B1FEB6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97E97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E4B33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8BCA4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20E846F" w14:textId="77777777" w:rsidTr="00B668F9">
        <w:trPr>
          <w:cantSplit/>
        </w:trPr>
        <w:tc>
          <w:tcPr>
            <w:tcW w:w="648" w:type="dxa"/>
            <w:vAlign w:val="center"/>
          </w:tcPr>
          <w:p w14:paraId="12033B5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108EE3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A7C43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51F651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0753D6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C083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915B0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5E369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6051C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2D792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D8DF3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B546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4E48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35C68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BB855CC" w14:textId="77777777" w:rsidTr="00B668F9">
        <w:trPr>
          <w:cantSplit/>
        </w:trPr>
        <w:tc>
          <w:tcPr>
            <w:tcW w:w="648" w:type="dxa"/>
            <w:vAlign w:val="center"/>
          </w:tcPr>
          <w:p w14:paraId="41FB6A2B"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6524D74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16388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7C2C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B879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8BB7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DBEFDD"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8DB6E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AE3F3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DBBFA8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869C7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A2DDE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CB1F0E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7334A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D223CCE" w14:textId="77777777" w:rsidTr="00B668F9">
        <w:trPr>
          <w:cantSplit/>
        </w:trPr>
        <w:tc>
          <w:tcPr>
            <w:tcW w:w="648" w:type="dxa"/>
            <w:vAlign w:val="center"/>
          </w:tcPr>
          <w:p w14:paraId="39C0262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1B83DAF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C731B4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EB4B5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BB51CF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24447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622BF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D942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26A35F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FA5712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8F24A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152B0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12023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90E1A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35FDBF20" w14:textId="77777777" w:rsidTr="00B668F9">
        <w:trPr>
          <w:cantSplit/>
        </w:trPr>
        <w:tc>
          <w:tcPr>
            <w:tcW w:w="9072" w:type="dxa"/>
            <w:gridSpan w:val="14"/>
          </w:tcPr>
          <w:p w14:paraId="5583A2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6299F20F"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D95B07">
        <w:rPr>
          <w:noProof/>
          <w:lang w:val="pl-PL"/>
        </w:rPr>
        <w:t>(Austin, 1990; Clark, 1980)</w:t>
      </w:r>
      <w:r w:rsidRPr="00233788">
        <w:fldChar w:fldCharType="end"/>
      </w:r>
    </w:p>
    <w:p w14:paraId="46E81592" w14:textId="77777777" w:rsidR="0058452D" w:rsidRPr="00233788" w:rsidRDefault="0058452D" w:rsidP="0058452D">
      <w:r w:rsidRPr="00233788">
        <w:t>Każda z wymienionych kultur akademickich składa się z co najmniej kilku elementów</w:t>
      </w:r>
      <w:r>
        <w:t xml:space="preserve"> (</w:t>
      </w:r>
      <w:r>
        <w:fldChar w:fldCharType="begin"/>
      </w:r>
      <w:r>
        <w:instrText xml:space="preserve"> REF _Ref134896895 \h </w:instrText>
      </w:r>
      <w:r>
        <w:fldChar w:fldCharType="separate"/>
      </w:r>
      <w:r w:rsidRPr="00993B1A">
        <w:t xml:space="preserve">Tabela </w:t>
      </w:r>
      <w:r>
        <w:rPr>
          <w:noProof/>
        </w:rPr>
        <w:t>8</w:t>
      </w:r>
      <w:r>
        <w:fldChar w:fldCharType="end"/>
      </w:r>
      <w:r>
        <w:t>)</w:t>
      </w:r>
      <w:r w:rsidRPr="00233788">
        <w:t>. Ocena potencjaln</w:t>
      </w:r>
      <w:r>
        <w:t>ych</w:t>
      </w:r>
      <w:r w:rsidRPr="00233788">
        <w:t xml:space="preserve"> wzajemnych korelacji kultur akademickich może być niezwykle istotna</w:t>
      </w:r>
      <w:r>
        <w:t>,</w:t>
      </w:r>
      <w:r w:rsidRPr="00233788">
        <w:t xml:space="preserve"> by zrozumieć naturę powstających konfliktów lub też paradoksów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921CC1">
        <w:rPr>
          <w:noProof/>
        </w:rPr>
        <w:t>(por. Leja, 2011)</w:t>
      </w:r>
      <w:r w:rsidRPr="00233788">
        <w:fldChar w:fldCharType="end"/>
      </w:r>
      <w:r>
        <w:t>,</w:t>
      </w:r>
      <w:r w:rsidRPr="00233788">
        <w:t xml:space="preserve"> dotyczących przede </w:t>
      </w:r>
      <w:r w:rsidRPr="00233788">
        <w:lastRenderedPageBreak/>
        <w:t xml:space="preserve">wszystkim pracowników akademickich, ale również innych </w:t>
      </w:r>
      <w:r>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w:t>
      </w:r>
      <w:r>
        <w:t> </w:t>
      </w:r>
      <w:r w:rsidRPr="00233788">
        <w:t xml:space="preserve">kultury uniwersytetu. Wartości i przekonania te bowiem często są określane jako etos akademicki. Jak ukazuje to Leja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w:t>
      </w:r>
      <w:r>
        <w:t> </w:t>
      </w:r>
      <w:r w:rsidRPr="00233788">
        <w:t xml:space="preserve">jednocześnie stanowi wspólny i odrębny zbiór wartości dotyczących standardów, jakości i metod codziennej pracy naukowej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921CC1">
        <w:rPr>
          <w:noProof/>
        </w:rPr>
        <w:t>(Toma, 1997, s. 689)</w:t>
      </w:r>
      <w:r w:rsidRPr="00233788">
        <w:fldChar w:fldCharType="end"/>
      </w:r>
      <w:r w:rsidRPr="00233788">
        <w:t>.</w:t>
      </w:r>
    </w:p>
    <w:p w14:paraId="75DC61D2" w14:textId="7D878803" w:rsidR="0058452D" w:rsidRDefault="0058452D" w:rsidP="0058452D">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t>formowana</w:t>
      </w:r>
      <w:r w:rsidRPr="00233788">
        <w:t xml:space="preserve"> również poprzez postawy, wartości oraz relacje kształtowane w domenie</w:t>
      </w:r>
      <w:r w:rsidRPr="00001D48">
        <w:rPr>
          <w:rStyle w:val="FootnoteReference"/>
        </w:rPr>
        <w:footnoteReference w:id="3"/>
      </w:r>
      <w:r w:rsidRPr="00233788">
        <w:t xml:space="preserve"> nieformalnej.</w:t>
      </w:r>
    </w:p>
    <w:p w14:paraId="41977A2B" w14:textId="77777777" w:rsidR="0058452D" w:rsidRPr="00233788" w:rsidRDefault="0058452D" w:rsidP="0058452D">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6B36AD1E" w14:textId="77777777" w:rsidR="0058452D" w:rsidRPr="00233788" w:rsidRDefault="0058452D" w:rsidP="0058452D">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2B9C4E83" w14:textId="77777777" w:rsidR="0058452D" w:rsidRPr="00233788" w:rsidRDefault="0058452D" w:rsidP="0058452D">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267CBFBF" w14:textId="77777777" w:rsidR="0058452D" w:rsidRPr="00233788" w:rsidRDefault="0058452D" w:rsidP="0058452D">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1AD4D928" w14:textId="77777777" w:rsidR="0058452D" w:rsidRPr="00233788" w:rsidRDefault="0058452D" w:rsidP="0058452D">
      <w:pPr>
        <w:pStyle w:val="ListParagraph"/>
        <w:numPr>
          <w:ilvl w:val="0"/>
          <w:numId w:val="13"/>
        </w:numPr>
        <w:spacing w:before="0" w:line="300" w:lineRule="auto"/>
        <w:ind w:left="641" w:hanging="357"/>
      </w:pPr>
      <w:r w:rsidRPr="00233788">
        <w:t>kultura negocjowania – cenione są zasady i procedury zapewniające równość i egalitarność, a</w:t>
      </w:r>
      <w:r>
        <w:t> </w:t>
      </w:r>
      <w:r w:rsidRPr="00233788">
        <w:t xml:space="preserve">także konfrontacje, grupy interesów, mediacje i władza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729B940B" w14:textId="77777777" w:rsidR="0058452D" w:rsidRPr="00233788" w:rsidRDefault="0058452D" w:rsidP="0058452D">
      <w:pPr>
        <w:ind w:firstLine="0"/>
      </w:pPr>
      <w:proofErr w:type="spellStart"/>
      <w:r w:rsidRPr="00233788">
        <w:lastRenderedPageBreak/>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13BCCA7B" w14:textId="77777777" w:rsidR="0058452D" w:rsidRPr="00233788" w:rsidRDefault="0058452D" w:rsidP="0058452D">
      <w:r w:rsidRPr="00233788">
        <w:t xml:space="preserve">Nawiązując </w:t>
      </w:r>
      <w:r>
        <w:t>do</w:t>
      </w:r>
      <w:r w:rsidRPr="00233788">
        <w:t xml:space="preserve"> przytoczonego na początku tego </w:t>
      </w:r>
      <w:r>
        <w:t>pod</w:t>
      </w:r>
      <w:r w:rsidRPr="00233788">
        <w:t xml:space="preserve">rozdziału zdania </w:t>
      </w:r>
      <w:proofErr w:type="spellStart"/>
      <w:r w:rsidRPr="00233788">
        <w:t>Kuh</w:t>
      </w:r>
      <w:r>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t> </w:t>
      </w:r>
      <w:r w:rsidRPr="00233788">
        <w:t xml:space="preserve">zachowania badaczy jest kultura dyscypliny, a jej wpływ rośnie wraz ze wzrostem zaawansowania struktury akademickiej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921CC1">
        <w:rPr>
          <w:noProof/>
        </w:rPr>
        <w:t>(1990, s. 72)</w:t>
      </w:r>
      <w:r w:rsidRPr="00233788">
        <w:fldChar w:fldCharType="end"/>
      </w:r>
      <w:r w:rsidRPr="00233788">
        <w:t xml:space="preserve"> proponuje jako panaceum na złagodzenie napięć pomiędzy różnymi kulturami</w:t>
      </w:r>
      <w:r>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50C7FE9D" w14:textId="77777777" w:rsidR="0058452D" w:rsidRPr="00233788" w:rsidRDefault="0058452D" w:rsidP="0058452D">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921CC1">
        <w:rPr>
          <w:noProof/>
        </w:rPr>
        <w:t>(Blackmore &amp; Kandiko, 2011, s. 408)</w:t>
      </w:r>
      <w:r w:rsidRPr="00233788">
        <w:fldChar w:fldCharType="end"/>
      </w:r>
      <w:r w:rsidRPr="00233788">
        <w:t>. Powiązania pomiędzy różnymi czynnikami motywacji akademickich zostały przedstawione na Rysunku</w:t>
      </w:r>
      <w:r>
        <w:t> 12</w:t>
      </w:r>
      <w:r w:rsidRPr="00233788">
        <w:t>.</w:t>
      </w:r>
    </w:p>
    <w:p w14:paraId="237F9E1C" w14:textId="77777777" w:rsidR="0058452D" w:rsidRDefault="0058452D" w:rsidP="0058452D">
      <w:pPr>
        <w:pStyle w:val="Rysunek"/>
      </w:pPr>
      <w:r>
        <w:rPr>
          <w:noProof/>
        </w:rPr>
        <w:lastRenderedPageBreak/>
        <w:drawing>
          <wp:inline distT="0" distB="0" distL="0" distR="0" wp14:anchorId="2E9C3E33" wp14:editId="3B0AEBF1">
            <wp:extent cx="4655652" cy="3348000"/>
            <wp:effectExtent l="0" t="0" r="0" b="0"/>
            <wp:docPr id="185996027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71E1602D" w14:textId="77777777" w:rsidR="0058452D" w:rsidRPr="00233788" w:rsidRDefault="0058452D" w:rsidP="0058452D">
      <w:pPr>
        <w:pStyle w:val="Rysunek"/>
      </w:pPr>
      <w:r>
        <w:t xml:space="preserve">Rysunek </w:t>
      </w:r>
      <w:r>
        <w:fldChar w:fldCharType="begin"/>
      </w:r>
      <w:r>
        <w:instrText xml:space="preserve"> SEQ Rysunek \* ARABIC </w:instrText>
      </w:r>
      <w:r>
        <w:fldChar w:fldCharType="separate"/>
      </w:r>
      <w:r>
        <w:rPr>
          <w:noProof/>
        </w:rPr>
        <w:t>12</w:t>
      </w:r>
      <w:r>
        <w:rPr>
          <w:noProof/>
        </w:rPr>
        <w:fldChar w:fldCharType="end"/>
      </w:r>
      <w:r>
        <w:rPr>
          <w:noProof/>
        </w:rPr>
        <w:t>.</w:t>
      </w:r>
      <w:r>
        <w:t xml:space="preserve"> </w:t>
      </w:r>
      <w:r w:rsidRPr="00233788">
        <w:t>Model motywacji akademickich</w:t>
      </w:r>
    </w:p>
    <w:p w14:paraId="6E338D8A" w14:textId="77777777" w:rsidR="0058452D" w:rsidRPr="00D95B07" w:rsidRDefault="0058452D" w:rsidP="0058452D">
      <w:pPr>
        <w:pStyle w:val="rdo"/>
        <w:rPr>
          <w:lang w:val="pl-PL"/>
        </w:rPr>
      </w:pPr>
      <w:r w:rsidRPr="00D95B07">
        <w:rPr>
          <w:lang w:val="pl-PL"/>
        </w:rPr>
        <w:t xml:space="preserve">Źródło: </w:t>
      </w:r>
      <w:r w:rsidRPr="00233788">
        <w:fldChar w:fldCharType="begin" w:fldLock="1"/>
      </w:r>
      <w:r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D95B07">
        <w:rPr>
          <w:noProof/>
          <w:lang w:val="pl-PL"/>
        </w:rPr>
        <w:t>(Blackmore &amp; Kandiko, 2011, s. 405)</w:t>
      </w:r>
      <w:r w:rsidRPr="00233788">
        <w:fldChar w:fldCharType="end"/>
      </w:r>
    </w:p>
    <w:p w14:paraId="4AC9D640" w14:textId="77777777" w:rsidR="0058452D" w:rsidRPr="00233788" w:rsidRDefault="0058452D" w:rsidP="0058452D">
      <w:r>
        <w:t>W</w:t>
      </w:r>
      <w:r w:rsidRPr="00233788">
        <w:t>zajemne relacje trzech obszarów motywacji akademickich</w:t>
      </w:r>
      <w:r>
        <w:t xml:space="preserve"> </w:t>
      </w:r>
      <w:r w:rsidRPr="00233788">
        <w:t>(</w:t>
      </w:r>
      <w:r>
        <w:fldChar w:fldCharType="begin"/>
      </w:r>
      <w:r>
        <w:instrText xml:space="preserve"> REF _Ref134899759 \h </w:instrText>
      </w:r>
      <w:r>
        <w:fldChar w:fldCharType="separate"/>
      </w:r>
      <w:r>
        <w:t xml:space="preserve">Rysunek </w:t>
      </w:r>
      <w:r>
        <w:rPr>
          <w:noProof/>
        </w:rPr>
        <w:t>12</w:t>
      </w:r>
      <w:r>
        <w:fldChar w:fldCharType="end"/>
      </w:r>
      <w:r w:rsidRPr="00233788">
        <w:t xml:space="preserve">) </w:t>
      </w:r>
      <w:r>
        <w:t>w</w:t>
      </w:r>
      <w:r w:rsidRPr="00233788">
        <w:t xml:space="preserve">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t>e</w:t>
      </w:r>
      <w:r w:rsidRPr="00233788">
        <w:t xml:space="preserve"> w odmienny sposób. Ponadto w wyniku nakładania się motywacji z różnych obszarów możemy określić zjawiska pomocne w identyfikacji skutków istnienia poszczególnych współzależności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921CC1">
        <w:rPr>
          <w:noProof/>
        </w:rPr>
        <w:t>(Blackmore &amp; Kandiko, 2011)</w:t>
      </w:r>
      <w:r w:rsidRPr="00233788">
        <w:fldChar w:fldCharType="end"/>
      </w:r>
      <w:r w:rsidRPr="00233788">
        <w:t>, co może być istotnym obszarem konfliktów wartości doświadczanych przez pracowników akademickich.</w:t>
      </w:r>
    </w:p>
    <w:p w14:paraId="5976C245" w14:textId="4094903D" w:rsidR="0058452D" w:rsidRDefault="0058452D" w:rsidP="0058452D">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w:t>
      </w:r>
      <w:r w:rsidRPr="00233788">
        <w:lastRenderedPageBreak/>
        <w:t>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t>,</w:t>
      </w:r>
      <w:r w:rsidRPr="00233788">
        <w:t xml:space="preserve"> co doświadczają prestiżu</w:t>
      </w:r>
      <w:r>
        <w:t>,</w:t>
      </w:r>
      <w:r w:rsidRPr="00233788">
        <w:t xml:space="preserve"> są zmotywowani do konkurowania wśród równych sobie rangą, by zachować korzyści płynące z wysokiego statusu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Reputację natomiast definiuje się jako konstrukt socjologiczny</w:t>
      </w:r>
      <w:r>
        <w:t>,</w:t>
      </w:r>
      <w:r w:rsidRPr="00233788">
        <w:t xml:space="preserve"> zdefiniowany jako ogólny poziom szacunku dla organizacji wyrażanego przez interesariuszy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t>;</w:t>
      </w:r>
      <w:r w:rsidRPr="00233788">
        <w:t xml:space="preserve"> jest to zgodnie z</w:t>
      </w:r>
      <w:r>
        <w:t> </w:t>
      </w:r>
      <w:r w:rsidRPr="00233788">
        <w:t xml:space="preserve">opinią </w:t>
      </w:r>
      <w:proofErr w:type="spellStart"/>
      <w:r w:rsidRPr="00233788">
        <w:t>Le</w:t>
      </w:r>
      <w:r>
        <w:t>ji</w:t>
      </w:r>
      <w:proofErr w:type="spellEnd"/>
      <w:r w:rsidRPr="00233788">
        <w:t xml:space="preserve">, który wymienia reputację wśród zasobów konkurencyjnych uczelni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921CC1">
        <w:rPr>
          <w:noProof/>
        </w:rPr>
        <w:t>(Leja, 2011, s. 227)</w:t>
      </w:r>
      <w:r w:rsidRPr="00233788">
        <w:fldChar w:fldCharType="end"/>
      </w:r>
      <w:r w:rsidRPr="00233788">
        <w:t>.</w:t>
      </w:r>
    </w:p>
    <w:p w14:paraId="2FB87128" w14:textId="77777777" w:rsidR="0058452D" w:rsidRPr="00233788" w:rsidRDefault="0058452D" w:rsidP="0058452D">
      <w:r w:rsidRPr="00233788">
        <w:t xml:space="preserve">Ważnym elementem budowania prestiżu są rankingi </w:t>
      </w:r>
      <w:r w:rsidRPr="00233788">
        <w:fldChar w:fldCharType="begin" w:fldLock="1"/>
      </w:r>
      <w: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w:t>
      </w:r>
    </w:p>
    <w:p w14:paraId="51D9E72B" w14:textId="77777777" w:rsidR="0058452D" w:rsidRPr="00233788" w:rsidRDefault="0058452D" w:rsidP="0058452D">
      <w:pPr>
        <w:pStyle w:val="Tytutabeli"/>
        <w:rPr>
          <w:noProof/>
        </w:rPr>
      </w:pPr>
      <w:r w:rsidRPr="00233788">
        <w:t xml:space="preserve">Tabela </w:t>
      </w:r>
      <w:r>
        <w:fldChar w:fldCharType="begin"/>
      </w:r>
      <w:r>
        <w:instrText xml:space="preserve"> SEQ Tabela \* ARABIC </w:instrText>
      </w:r>
      <w:r>
        <w:fldChar w:fldCharType="separate"/>
      </w:r>
      <w:r>
        <w:rPr>
          <w:noProof/>
        </w:rPr>
        <w:t>10</w:t>
      </w:r>
      <w:r>
        <w:rPr>
          <w:noProof/>
        </w:rPr>
        <w:fldChar w:fldCharType="end"/>
      </w:r>
      <w:r>
        <w:rPr>
          <w:noProof/>
        </w:rPr>
        <w:t>.</w:t>
      </w:r>
      <w:r w:rsidRPr="00233788">
        <w:t xml:space="preserve"> Udział kryteriów odnoszących się do prestiżu w ocenie rankingów </w:t>
      </w:r>
      <w:r>
        <w:t>uniwersytetów</w:t>
      </w:r>
    </w:p>
    <w:tbl>
      <w:tblPr>
        <w:tblStyle w:val="TableGrid"/>
        <w:tblW w:w="9072" w:type="dxa"/>
        <w:tblLook w:val="04A0" w:firstRow="1" w:lastRow="0" w:firstColumn="1" w:lastColumn="0" w:noHBand="0" w:noVBand="1"/>
      </w:tblPr>
      <w:tblGrid>
        <w:gridCol w:w="1531"/>
        <w:gridCol w:w="1361"/>
        <w:gridCol w:w="6180"/>
      </w:tblGrid>
      <w:tr w:rsidR="0058452D" w:rsidRPr="000352D6" w14:paraId="00F5FB1E" w14:textId="77777777" w:rsidTr="00B668F9">
        <w:trPr>
          <w:cantSplit/>
          <w:tblHeader/>
        </w:trPr>
        <w:tc>
          <w:tcPr>
            <w:tcW w:w="1531" w:type="dxa"/>
            <w:vAlign w:val="center"/>
          </w:tcPr>
          <w:p w14:paraId="2F863C15"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 xml:space="preserve">Nazwa </w:t>
            </w:r>
            <w:r>
              <w:rPr>
                <w:b/>
                <w:bCs/>
                <w:sz w:val="18"/>
                <w:szCs w:val="18"/>
                <w:lang w:val="pl-PL"/>
              </w:rPr>
              <w:br/>
            </w:r>
            <w:r w:rsidRPr="000352D6">
              <w:rPr>
                <w:b/>
                <w:bCs/>
                <w:sz w:val="18"/>
                <w:szCs w:val="18"/>
                <w:lang w:val="pl-PL"/>
              </w:rPr>
              <w:t>rankingu (rok)</w:t>
            </w:r>
            <w:r w:rsidRPr="00001D48">
              <w:rPr>
                <w:rStyle w:val="FootnoteReference"/>
              </w:rPr>
              <w:footnoteReference w:id="4"/>
            </w:r>
          </w:p>
        </w:tc>
        <w:tc>
          <w:tcPr>
            <w:tcW w:w="1361" w:type="dxa"/>
            <w:vAlign w:val="center"/>
          </w:tcPr>
          <w:p w14:paraId="4BBBB4D7"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7B157352" w14:textId="77777777" w:rsidR="0058452D" w:rsidRPr="000352D6" w:rsidRDefault="0058452D" w:rsidP="00B668F9">
            <w:pPr>
              <w:keepNext/>
              <w:ind w:firstLine="0"/>
              <w:jc w:val="left"/>
              <w:rPr>
                <w:b/>
                <w:bCs/>
                <w:sz w:val="18"/>
                <w:szCs w:val="18"/>
                <w:lang w:val="pl-PL"/>
              </w:rPr>
            </w:pPr>
            <w:r w:rsidRPr="000352D6">
              <w:rPr>
                <w:b/>
                <w:bCs/>
                <w:sz w:val="18"/>
                <w:szCs w:val="18"/>
                <w:lang w:val="pl-PL"/>
              </w:rPr>
              <w:t>Opis kryteriów składowych prestiżu</w:t>
            </w:r>
          </w:p>
        </w:tc>
      </w:tr>
      <w:tr w:rsidR="0058452D" w:rsidRPr="000352D6" w14:paraId="48A07201" w14:textId="77777777" w:rsidTr="00B668F9">
        <w:trPr>
          <w:cantSplit/>
        </w:trPr>
        <w:tc>
          <w:tcPr>
            <w:tcW w:w="1531" w:type="dxa"/>
            <w:vAlign w:val="center"/>
          </w:tcPr>
          <w:p w14:paraId="77AF57C8" w14:textId="77777777" w:rsidR="0058452D" w:rsidRPr="000352D6" w:rsidRDefault="0058452D" w:rsidP="00B668F9">
            <w:pPr>
              <w:pStyle w:val="TekstTabeli"/>
              <w:jc w:val="center"/>
              <w:rPr>
                <w:lang w:val="pl-PL"/>
              </w:rPr>
            </w:pPr>
            <w:r w:rsidRPr="000352D6">
              <w:rPr>
                <w:lang w:val="pl-PL"/>
              </w:rPr>
              <w:t xml:space="preserve">ARWU </w:t>
            </w:r>
            <w:r>
              <w:rPr>
                <w:lang w:val="pl-PL"/>
              </w:rPr>
              <w:br/>
            </w:r>
            <w:r w:rsidRPr="000352D6">
              <w:rPr>
                <w:lang w:val="pl-PL"/>
              </w:rPr>
              <w:t>Shanghai (2020)</w:t>
            </w:r>
          </w:p>
        </w:tc>
        <w:tc>
          <w:tcPr>
            <w:tcW w:w="1361" w:type="dxa"/>
            <w:vAlign w:val="center"/>
          </w:tcPr>
          <w:p w14:paraId="1CC7821B" w14:textId="77777777" w:rsidR="0058452D" w:rsidRPr="000352D6" w:rsidRDefault="0058452D" w:rsidP="00B668F9">
            <w:pPr>
              <w:ind w:firstLine="0"/>
              <w:jc w:val="center"/>
              <w:rPr>
                <w:sz w:val="18"/>
                <w:szCs w:val="18"/>
                <w:lang w:val="pl-PL"/>
              </w:rPr>
            </w:pPr>
            <w:r w:rsidRPr="000352D6">
              <w:rPr>
                <w:sz w:val="18"/>
                <w:szCs w:val="18"/>
                <w:lang w:val="pl-PL"/>
              </w:rPr>
              <w:t>30%</w:t>
            </w:r>
            <w:r>
              <w:rPr>
                <w:rStyle w:val="FootnoteReference"/>
                <w:sz w:val="18"/>
                <w:szCs w:val="18"/>
                <w:lang w:val="pl-PL"/>
              </w:rPr>
              <w:footnoteReference w:id="5"/>
            </w:r>
          </w:p>
        </w:tc>
        <w:tc>
          <w:tcPr>
            <w:tcW w:w="6180" w:type="dxa"/>
            <w:vAlign w:val="center"/>
          </w:tcPr>
          <w:p w14:paraId="2CD6FAC9" w14:textId="77777777" w:rsidR="0058452D" w:rsidRPr="000352D6" w:rsidRDefault="0058452D" w:rsidP="00B668F9">
            <w:pPr>
              <w:pStyle w:val="TekstTabeli"/>
              <w:rPr>
                <w:lang w:val="pl-PL"/>
              </w:rPr>
            </w:pPr>
            <w:r w:rsidRPr="000352D6">
              <w:rPr>
                <w:lang w:val="pl-PL"/>
              </w:rPr>
              <w:t xml:space="preserve">Absolwenci z </w:t>
            </w:r>
            <w:proofErr w:type="spellStart"/>
            <w:r w:rsidRPr="000352D6">
              <w:rPr>
                <w:lang w:val="pl-PL"/>
              </w:rPr>
              <w:t>nagr</w:t>
            </w:r>
            <w:proofErr w:type="spellEnd"/>
            <w:r>
              <w:rPr>
                <w:lang w:val="pl-PL"/>
              </w:rPr>
              <w:t>.</w:t>
            </w:r>
            <w:r w:rsidRPr="000352D6">
              <w:rPr>
                <w:lang w:val="pl-PL"/>
              </w:rPr>
              <w:t xml:space="preserve"> Nobla lub odpowiednikiem w swojej dziedzinie: 10%</w:t>
            </w:r>
          </w:p>
          <w:p w14:paraId="4E5FB49B" w14:textId="77777777" w:rsidR="0058452D" w:rsidRPr="008207C7" w:rsidRDefault="0058452D" w:rsidP="00B668F9">
            <w:pPr>
              <w:pStyle w:val="TekstTabeli"/>
              <w:rPr>
                <w:lang w:val="pl-PL"/>
              </w:rPr>
            </w:pPr>
            <w:r w:rsidRPr="000352D6">
              <w:rPr>
                <w:lang w:val="pl-PL"/>
              </w:rPr>
              <w:t xml:space="preserve">Kadra z </w:t>
            </w:r>
            <w:proofErr w:type="spellStart"/>
            <w:r w:rsidRPr="000352D6">
              <w:rPr>
                <w:lang w:val="pl-PL"/>
              </w:rPr>
              <w:t>nagr</w:t>
            </w:r>
            <w:proofErr w:type="spellEnd"/>
            <w:r>
              <w:rPr>
                <w:lang w:val="pl-PL"/>
              </w:rPr>
              <w:t>.</w:t>
            </w:r>
            <w:r w:rsidRPr="000352D6">
              <w:rPr>
                <w:lang w:val="pl-PL"/>
              </w:rPr>
              <w:t xml:space="preserve"> Nobla lub odpowiednikiem w swojej dziedzinie: 20%</w:t>
            </w:r>
          </w:p>
        </w:tc>
      </w:tr>
      <w:tr w:rsidR="0058452D" w:rsidRPr="000352D6" w14:paraId="1139A9DC" w14:textId="77777777" w:rsidTr="00B668F9">
        <w:trPr>
          <w:cantSplit/>
        </w:trPr>
        <w:tc>
          <w:tcPr>
            <w:tcW w:w="1531" w:type="dxa"/>
            <w:vAlign w:val="center"/>
          </w:tcPr>
          <w:p w14:paraId="4E426615" w14:textId="77777777" w:rsidR="0058452D" w:rsidRPr="000352D6" w:rsidRDefault="0058452D" w:rsidP="00B668F9">
            <w:pPr>
              <w:pStyle w:val="TekstTabeli"/>
              <w:jc w:val="center"/>
              <w:rPr>
                <w:lang w:val="pl-PL"/>
              </w:rPr>
            </w:pPr>
            <w:r w:rsidRPr="000352D6">
              <w:rPr>
                <w:lang w:val="pl-PL"/>
              </w:rPr>
              <w:t>THE Times (2020)</w:t>
            </w:r>
          </w:p>
        </w:tc>
        <w:tc>
          <w:tcPr>
            <w:tcW w:w="1361" w:type="dxa"/>
            <w:vAlign w:val="center"/>
          </w:tcPr>
          <w:p w14:paraId="645305AC" w14:textId="77777777" w:rsidR="0058452D" w:rsidRPr="000352D6" w:rsidRDefault="0058452D" w:rsidP="00B668F9">
            <w:pPr>
              <w:ind w:firstLine="0"/>
              <w:jc w:val="center"/>
              <w:rPr>
                <w:sz w:val="18"/>
                <w:szCs w:val="18"/>
                <w:lang w:val="pl-PL"/>
              </w:rPr>
            </w:pPr>
            <w:r w:rsidRPr="000352D6">
              <w:rPr>
                <w:sz w:val="18"/>
                <w:szCs w:val="18"/>
                <w:lang w:val="pl-PL"/>
              </w:rPr>
              <w:t>30%</w:t>
            </w:r>
          </w:p>
        </w:tc>
        <w:tc>
          <w:tcPr>
            <w:tcW w:w="6180" w:type="dxa"/>
            <w:vAlign w:val="center"/>
          </w:tcPr>
          <w:p w14:paraId="600D93B7" w14:textId="77777777" w:rsidR="0058452D" w:rsidRPr="000352D6" w:rsidRDefault="0058452D" w:rsidP="00B668F9">
            <w:pPr>
              <w:pStyle w:val="TekstTabeli"/>
              <w:rPr>
                <w:lang w:val="pl-PL"/>
              </w:rPr>
            </w:pPr>
            <w:r w:rsidRPr="000352D6">
              <w:rPr>
                <w:lang w:val="pl-PL"/>
              </w:rPr>
              <w:t>Badanie reputacji kształcenia: 15%</w:t>
            </w:r>
          </w:p>
          <w:p w14:paraId="03E8B378" w14:textId="77777777" w:rsidR="0058452D" w:rsidRPr="000352D6" w:rsidRDefault="0058452D" w:rsidP="00B668F9">
            <w:pPr>
              <w:pStyle w:val="TekstTabeli"/>
              <w:rPr>
                <w:lang w:val="pl-PL"/>
              </w:rPr>
            </w:pPr>
            <w:r w:rsidRPr="000352D6">
              <w:rPr>
                <w:lang w:val="pl-PL"/>
              </w:rPr>
              <w:t>Badanie reputacji badań: 15%</w:t>
            </w:r>
          </w:p>
        </w:tc>
      </w:tr>
      <w:tr w:rsidR="0058452D" w:rsidRPr="000352D6" w14:paraId="472DD592" w14:textId="77777777" w:rsidTr="00B668F9">
        <w:trPr>
          <w:cantSplit/>
        </w:trPr>
        <w:tc>
          <w:tcPr>
            <w:tcW w:w="1531" w:type="dxa"/>
            <w:vAlign w:val="center"/>
          </w:tcPr>
          <w:p w14:paraId="6C36174A" w14:textId="77777777" w:rsidR="0058452D" w:rsidRPr="000352D6" w:rsidRDefault="0058452D" w:rsidP="00B668F9">
            <w:pPr>
              <w:pStyle w:val="TekstTabeli"/>
              <w:jc w:val="center"/>
              <w:rPr>
                <w:lang w:val="pl-PL"/>
              </w:rPr>
            </w:pPr>
            <w:r w:rsidRPr="000352D6">
              <w:rPr>
                <w:lang w:val="pl-PL"/>
              </w:rPr>
              <w:t>QS W</w:t>
            </w:r>
            <w:r>
              <w:rPr>
                <w:lang w:val="pl-PL"/>
              </w:rPr>
              <w:t>UR</w:t>
            </w:r>
            <w:r w:rsidRPr="000352D6">
              <w:rPr>
                <w:lang w:val="pl-PL"/>
              </w:rPr>
              <w:t xml:space="preserve"> (2020)</w:t>
            </w:r>
          </w:p>
        </w:tc>
        <w:tc>
          <w:tcPr>
            <w:tcW w:w="1361" w:type="dxa"/>
            <w:vAlign w:val="center"/>
          </w:tcPr>
          <w:p w14:paraId="72285ED3" w14:textId="77777777" w:rsidR="0058452D" w:rsidRPr="000352D6" w:rsidRDefault="0058452D" w:rsidP="00B668F9">
            <w:pPr>
              <w:ind w:firstLine="0"/>
              <w:jc w:val="center"/>
              <w:rPr>
                <w:sz w:val="18"/>
                <w:szCs w:val="18"/>
                <w:lang w:val="pl-PL"/>
              </w:rPr>
            </w:pPr>
            <w:r w:rsidRPr="000352D6">
              <w:rPr>
                <w:sz w:val="18"/>
                <w:szCs w:val="18"/>
                <w:lang w:val="pl-PL"/>
              </w:rPr>
              <w:t>50%</w:t>
            </w:r>
          </w:p>
        </w:tc>
        <w:tc>
          <w:tcPr>
            <w:tcW w:w="6180" w:type="dxa"/>
            <w:vAlign w:val="center"/>
          </w:tcPr>
          <w:p w14:paraId="11CAC90E" w14:textId="77777777" w:rsidR="0058452D" w:rsidRPr="000352D6" w:rsidRDefault="0058452D" w:rsidP="00B668F9">
            <w:pPr>
              <w:pStyle w:val="TekstTabeli"/>
              <w:rPr>
                <w:lang w:val="pl-PL"/>
              </w:rPr>
            </w:pPr>
            <w:r w:rsidRPr="000352D6">
              <w:rPr>
                <w:lang w:val="pl-PL"/>
              </w:rPr>
              <w:t>Reputacja akademicka: 40%</w:t>
            </w:r>
          </w:p>
          <w:p w14:paraId="2B8FD011" w14:textId="77777777" w:rsidR="0058452D" w:rsidRPr="000352D6" w:rsidRDefault="0058452D" w:rsidP="00B668F9">
            <w:pPr>
              <w:pStyle w:val="TekstTabeli"/>
              <w:rPr>
                <w:lang w:val="pl-PL"/>
              </w:rPr>
            </w:pPr>
            <w:r w:rsidRPr="000352D6">
              <w:rPr>
                <w:lang w:val="pl-PL"/>
              </w:rPr>
              <w:t>Reputacja wśród pracodawców: 10%</w:t>
            </w:r>
          </w:p>
        </w:tc>
      </w:tr>
      <w:tr w:rsidR="0058452D" w:rsidRPr="000352D6" w14:paraId="492E4BC2" w14:textId="77777777" w:rsidTr="00B668F9">
        <w:trPr>
          <w:cantSplit/>
        </w:trPr>
        <w:tc>
          <w:tcPr>
            <w:tcW w:w="1531" w:type="dxa"/>
            <w:vAlign w:val="center"/>
          </w:tcPr>
          <w:p w14:paraId="44672120" w14:textId="77777777" w:rsidR="0058452D" w:rsidRPr="000352D6" w:rsidRDefault="0058452D" w:rsidP="00B668F9">
            <w:pPr>
              <w:pStyle w:val="TekstTabeli"/>
              <w:jc w:val="center"/>
              <w:rPr>
                <w:lang w:val="pl-PL"/>
              </w:rPr>
            </w:pPr>
            <w:proofErr w:type="spellStart"/>
            <w:r w:rsidRPr="000352D6">
              <w:rPr>
                <w:lang w:val="pl-PL"/>
              </w:rPr>
              <w:lastRenderedPageBreak/>
              <w:t>Round</w:t>
            </w:r>
            <w:proofErr w:type="spellEnd"/>
            <w:r w:rsidRPr="000352D6">
              <w:rPr>
                <w:lang w:val="pl-PL"/>
              </w:rPr>
              <w:t xml:space="preserve"> University Ranking (2020)</w:t>
            </w:r>
          </w:p>
        </w:tc>
        <w:tc>
          <w:tcPr>
            <w:tcW w:w="1361" w:type="dxa"/>
            <w:vAlign w:val="center"/>
          </w:tcPr>
          <w:p w14:paraId="436E8F5C" w14:textId="77777777" w:rsidR="0058452D" w:rsidRPr="000352D6" w:rsidRDefault="0058452D" w:rsidP="00B668F9">
            <w:pPr>
              <w:ind w:firstLine="0"/>
              <w:jc w:val="center"/>
              <w:rPr>
                <w:sz w:val="18"/>
                <w:szCs w:val="18"/>
                <w:lang w:val="pl-PL"/>
              </w:rPr>
            </w:pPr>
            <w:r w:rsidRPr="000352D6">
              <w:rPr>
                <w:sz w:val="18"/>
                <w:szCs w:val="18"/>
                <w:lang w:val="pl-PL"/>
              </w:rPr>
              <w:t>18%</w:t>
            </w:r>
          </w:p>
        </w:tc>
        <w:tc>
          <w:tcPr>
            <w:tcW w:w="6180" w:type="dxa"/>
            <w:vAlign w:val="center"/>
          </w:tcPr>
          <w:p w14:paraId="037E81E2" w14:textId="77777777" w:rsidR="0058452D" w:rsidRPr="000352D6" w:rsidRDefault="0058452D" w:rsidP="00B668F9">
            <w:pPr>
              <w:pStyle w:val="TekstTabeli"/>
              <w:rPr>
                <w:lang w:val="pl-PL"/>
              </w:rPr>
            </w:pPr>
            <w:r w:rsidRPr="000352D6">
              <w:rPr>
                <w:lang w:val="pl-PL"/>
              </w:rPr>
              <w:t>Światowa reputacja kształcenia: 8%</w:t>
            </w:r>
          </w:p>
          <w:p w14:paraId="27497D31" w14:textId="77777777" w:rsidR="0058452D" w:rsidRPr="000352D6" w:rsidRDefault="0058452D" w:rsidP="00B668F9">
            <w:pPr>
              <w:pStyle w:val="TekstTabeli"/>
              <w:rPr>
                <w:lang w:val="pl-PL"/>
              </w:rPr>
            </w:pPr>
            <w:r w:rsidRPr="000352D6">
              <w:rPr>
                <w:lang w:val="pl-PL"/>
              </w:rPr>
              <w:t>Światowa reputacja badań: 8%</w:t>
            </w:r>
          </w:p>
          <w:p w14:paraId="49547C38" w14:textId="77777777" w:rsidR="0058452D" w:rsidRPr="000352D6" w:rsidRDefault="0058452D" w:rsidP="00B668F9">
            <w:pPr>
              <w:pStyle w:val="TekstTabeli"/>
              <w:rPr>
                <w:lang w:val="pl-PL"/>
              </w:rPr>
            </w:pPr>
            <w:r w:rsidRPr="000352D6">
              <w:rPr>
                <w:lang w:val="pl-PL"/>
              </w:rPr>
              <w:t>Reputacja poza regionem: 2%</w:t>
            </w:r>
          </w:p>
        </w:tc>
      </w:tr>
      <w:tr w:rsidR="0058452D" w:rsidRPr="000352D6" w14:paraId="4F8972D1" w14:textId="77777777" w:rsidTr="00B668F9">
        <w:trPr>
          <w:cantSplit/>
        </w:trPr>
        <w:tc>
          <w:tcPr>
            <w:tcW w:w="1531" w:type="dxa"/>
            <w:vAlign w:val="center"/>
          </w:tcPr>
          <w:p w14:paraId="101D1C09" w14:textId="77777777" w:rsidR="0058452D" w:rsidRPr="000352D6" w:rsidRDefault="0058452D" w:rsidP="00B668F9">
            <w:pPr>
              <w:pStyle w:val="TekstTabeli"/>
              <w:jc w:val="center"/>
              <w:rPr>
                <w:lang w:val="pl-PL"/>
              </w:rPr>
            </w:pPr>
            <w:r w:rsidRPr="000352D6">
              <w:rPr>
                <w:lang w:val="pl-PL"/>
              </w:rPr>
              <w:t>MyPlan.com (2020)</w:t>
            </w:r>
          </w:p>
        </w:tc>
        <w:tc>
          <w:tcPr>
            <w:tcW w:w="1361" w:type="dxa"/>
            <w:vAlign w:val="center"/>
          </w:tcPr>
          <w:p w14:paraId="47C92E7B" w14:textId="77777777" w:rsidR="0058452D" w:rsidRPr="000352D6" w:rsidRDefault="0058452D" w:rsidP="00B668F9">
            <w:pPr>
              <w:ind w:firstLine="0"/>
              <w:jc w:val="center"/>
              <w:rPr>
                <w:sz w:val="18"/>
                <w:szCs w:val="18"/>
                <w:lang w:val="pl-PL"/>
              </w:rPr>
            </w:pPr>
            <w:r w:rsidRPr="000352D6">
              <w:rPr>
                <w:sz w:val="18"/>
                <w:szCs w:val="18"/>
                <w:lang w:val="pl-PL"/>
              </w:rPr>
              <w:t>7,7%</w:t>
            </w:r>
          </w:p>
        </w:tc>
        <w:tc>
          <w:tcPr>
            <w:tcW w:w="6180" w:type="dxa"/>
            <w:vAlign w:val="center"/>
          </w:tcPr>
          <w:p w14:paraId="0C08FAC8" w14:textId="77777777" w:rsidR="0058452D" w:rsidRPr="000352D6" w:rsidRDefault="0058452D" w:rsidP="00B668F9">
            <w:pPr>
              <w:pStyle w:val="TekstTabeli"/>
              <w:rPr>
                <w:lang w:val="pl-PL"/>
              </w:rPr>
            </w:pPr>
            <w:r w:rsidRPr="000352D6">
              <w:rPr>
                <w:lang w:val="pl-PL"/>
              </w:rPr>
              <w:t>1 z 13 kryteriów oceny ankiety odnosi się do prestiżu uczelni</w:t>
            </w:r>
          </w:p>
        </w:tc>
      </w:tr>
      <w:tr w:rsidR="0058452D" w:rsidRPr="000352D6" w14:paraId="2D28A252" w14:textId="77777777" w:rsidTr="00B668F9">
        <w:trPr>
          <w:cantSplit/>
        </w:trPr>
        <w:tc>
          <w:tcPr>
            <w:tcW w:w="1531" w:type="dxa"/>
            <w:vAlign w:val="center"/>
          </w:tcPr>
          <w:p w14:paraId="6706A38D" w14:textId="77777777" w:rsidR="0058452D" w:rsidRPr="000352D6" w:rsidRDefault="0058452D" w:rsidP="00B668F9">
            <w:pPr>
              <w:pStyle w:val="TekstTabeli"/>
              <w:keepNext/>
              <w:jc w:val="center"/>
              <w:rPr>
                <w:lang w:val="pl-PL"/>
              </w:rPr>
            </w:pPr>
            <w:r w:rsidRPr="000352D6">
              <w:rPr>
                <w:lang w:val="pl-PL"/>
              </w:rPr>
              <w:t>Perspektywy RUA 2020</w:t>
            </w:r>
          </w:p>
        </w:tc>
        <w:tc>
          <w:tcPr>
            <w:tcW w:w="1361" w:type="dxa"/>
            <w:vAlign w:val="center"/>
          </w:tcPr>
          <w:p w14:paraId="04BD3A15" w14:textId="77777777" w:rsidR="0058452D" w:rsidRPr="000352D6" w:rsidRDefault="0058452D" w:rsidP="00B668F9">
            <w:pPr>
              <w:keepNext/>
              <w:ind w:firstLine="0"/>
              <w:jc w:val="center"/>
              <w:rPr>
                <w:sz w:val="18"/>
                <w:szCs w:val="18"/>
                <w:lang w:val="pl-PL"/>
              </w:rPr>
            </w:pPr>
            <w:r w:rsidRPr="000352D6">
              <w:rPr>
                <w:sz w:val="18"/>
                <w:szCs w:val="18"/>
                <w:lang w:val="pl-PL"/>
              </w:rPr>
              <w:t>17%</w:t>
            </w:r>
          </w:p>
        </w:tc>
        <w:tc>
          <w:tcPr>
            <w:tcW w:w="6180" w:type="dxa"/>
            <w:vAlign w:val="center"/>
          </w:tcPr>
          <w:p w14:paraId="6A69F3A5" w14:textId="77777777" w:rsidR="0058452D" w:rsidRPr="000352D6" w:rsidRDefault="0058452D" w:rsidP="00B668F9">
            <w:pPr>
              <w:pStyle w:val="TekstTabeli"/>
              <w:keepNext/>
              <w:rPr>
                <w:lang w:val="pl-PL"/>
              </w:rPr>
            </w:pPr>
            <w:r w:rsidRPr="000352D6">
              <w:rPr>
                <w:lang w:val="pl-PL"/>
              </w:rPr>
              <w:t>Ocena przez kadrę akademicką: 10%</w:t>
            </w:r>
          </w:p>
          <w:p w14:paraId="7DB4EDBC" w14:textId="77777777" w:rsidR="0058452D" w:rsidRPr="000352D6" w:rsidRDefault="0058452D" w:rsidP="00B668F9">
            <w:pPr>
              <w:pStyle w:val="TekstTabeli"/>
              <w:keepNext/>
              <w:rPr>
                <w:lang w:val="pl-PL"/>
              </w:rPr>
            </w:pPr>
            <w:r w:rsidRPr="000352D6">
              <w:rPr>
                <w:lang w:val="pl-PL"/>
              </w:rPr>
              <w:t>Pozycja uczelni w światowych rankingach: 2%</w:t>
            </w:r>
          </w:p>
          <w:p w14:paraId="21113B9C" w14:textId="77777777" w:rsidR="0058452D" w:rsidRPr="000352D6" w:rsidRDefault="0058452D" w:rsidP="00B668F9">
            <w:pPr>
              <w:pStyle w:val="TekstTabeli"/>
              <w:keepNext/>
              <w:rPr>
                <w:lang w:val="pl-PL"/>
              </w:rPr>
            </w:pPr>
            <w:r w:rsidRPr="000352D6">
              <w:rPr>
                <w:lang w:val="pl-PL"/>
              </w:rPr>
              <w:t>Ocena przez pracodawców: 5%</w:t>
            </w:r>
          </w:p>
        </w:tc>
      </w:tr>
    </w:tbl>
    <w:p w14:paraId="0AE7E4AE"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D95B07">
        <w:rPr>
          <w:noProof/>
          <w:lang w:val="pl-PL"/>
        </w:rPr>
        <w:t>(</w:t>
      </w:r>
      <w:r w:rsidRPr="00D95B07">
        <w:rPr>
          <w:i/>
          <w:noProof/>
          <w:lang w:val="pl-PL"/>
        </w:rPr>
        <w:t>Methodology of Round University Ranking 2020</w:t>
      </w:r>
      <w:r w:rsidRPr="00D95B07">
        <w:rPr>
          <w:noProof/>
          <w:lang w:val="pl-PL"/>
        </w:rPr>
        <w:t xml:space="preserve">, 2020; </w:t>
      </w:r>
      <w:r w:rsidRPr="00D95B07">
        <w:rPr>
          <w:i/>
          <w:noProof/>
          <w:lang w:val="pl-PL"/>
        </w:rPr>
        <w:t>Metodologia Rankingu Szkół Wyższych Perspektywy 2020</w:t>
      </w:r>
      <w:r w:rsidRPr="00D95B07">
        <w:rPr>
          <w:noProof/>
          <w:lang w:val="pl-PL"/>
        </w:rPr>
        <w:t xml:space="preserve">, 2020; </w:t>
      </w:r>
      <w:r w:rsidRPr="00D95B07">
        <w:rPr>
          <w:i/>
          <w:noProof/>
          <w:lang w:val="pl-PL"/>
        </w:rPr>
        <w:t>MyPlan College Rankings</w:t>
      </w:r>
      <w:r w:rsidRPr="00D95B07">
        <w:rPr>
          <w:noProof/>
          <w:lang w:val="pl-PL"/>
        </w:rPr>
        <w:t xml:space="preserve">, 2020; </w:t>
      </w:r>
      <w:r w:rsidRPr="00D95B07">
        <w:rPr>
          <w:i/>
          <w:noProof/>
          <w:lang w:val="pl-PL"/>
        </w:rPr>
        <w:t>Ranking Methodology of Academic Ranking of World Universities - 2020</w:t>
      </w:r>
      <w:r w:rsidRPr="00D95B07">
        <w:rPr>
          <w:noProof/>
          <w:lang w:val="pl-PL"/>
        </w:rPr>
        <w:t xml:space="preserve">, 2020; </w:t>
      </w:r>
      <w:r w:rsidRPr="00D95B07">
        <w:rPr>
          <w:i/>
          <w:noProof/>
          <w:lang w:val="pl-PL"/>
        </w:rPr>
        <w:t>THE World University Rankings 2020: methodology</w:t>
      </w:r>
      <w:r w:rsidRPr="00D95B07">
        <w:rPr>
          <w:noProof/>
          <w:lang w:val="pl-PL"/>
        </w:rPr>
        <w:t>, 2020; 2020)</w:t>
      </w:r>
      <w:r w:rsidRPr="00233788">
        <w:fldChar w:fldCharType="end"/>
      </w:r>
    </w:p>
    <w:p w14:paraId="2C79701C" w14:textId="7D3CA639" w:rsidR="0058452D" w:rsidRDefault="0058452D" w:rsidP="0058452D">
      <w:r w:rsidRPr="00233788">
        <w:t>Jednak rankingi nie tylko kreują prestiż, ale też go opisują. A zatem można stwierdzić, że mamy do czynienia z kolejnym samonapędzającym się mechanizmem, w którym uczelnie o wyższym statusie mają większą szansę na wyższą pozycję w rankingach.</w:t>
      </w:r>
    </w:p>
    <w:p w14:paraId="77D7DBFB" w14:textId="77777777" w:rsidR="0058452D" w:rsidRPr="00233788" w:rsidRDefault="0058452D" w:rsidP="0058452D">
      <w:r>
        <w:t>W odniesieniu do uczelni prestiż jest bardzo istotnym czynnikiem świadczącym o wysokim poziomie jakości jej usług, ale też niewątpliwie przyczyniającym się do zwiększania potencjału na dalsze podnoszenie jakości. Natomiast s</w:t>
      </w:r>
      <w:r w:rsidRPr="00233788">
        <w:t>koro prestiż instytucji nie jest związany</w:t>
      </w:r>
      <w:r>
        <w:t xml:space="preserve"> z</w:t>
      </w:r>
      <w:r w:rsidRPr="00233788">
        <w:t xml:space="preserve"> dobrym uczeniem to warto badać</w:t>
      </w:r>
      <w:r>
        <w:t>,</w:t>
      </w:r>
      <w:r w:rsidRPr="00233788">
        <w:t xml:space="preserve"> jakie obszary działań instytucji wspierają dobry poziom nauczania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r>
        <w:t>. Bez wątpienia główną przyczyną, dla jakiej ludzie podejmują studia, jest szansa na zwiększenie wiedzy i umiejętności w procesie studiowania. A zatem to właśnie 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Ta sama osoba może bowiem inaczej oceniać to, co otrzymała od uczelni, gdy jest już absolwentem z kilkuletnim doświadczeniem zawodowym, niż wtedy, gdy była studentem. Zarządzanie uczelnią wymaga pogodzenia również wielu innych pozornych sprzeczności wynikających między innymi z liczności różnych grup zainteresowanych efektami jej działań, które nieraz mają, lub artykułują rozbieżne interesy. Szersze omówienie środowiska uczelni w kontekście takich sprzecznych interesów zostanie przedstawione w kolejnym podrozdziale.</w:t>
      </w:r>
    </w:p>
    <w:p w14:paraId="55141A33" w14:textId="77777777" w:rsidR="0058452D" w:rsidRDefault="0058452D" w:rsidP="0058452D">
      <w:r>
        <w:t xml:space="preserve">Proces kształtowania się współczesnych uczelni (opisany w podrozdziale </w:t>
      </w:r>
      <w:r>
        <w:fldChar w:fldCharType="begin"/>
      </w:r>
      <w:r>
        <w:instrText xml:space="preserve"> REF _Ref164514592 \r \h </w:instrText>
      </w:r>
      <w:r>
        <w:fldChar w:fldCharType="separate"/>
      </w:r>
      <w:r>
        <w:t>1.1</w:t>
      </w:r>
      <w:r>
        <w:fldChar w:fldCharType="end"/>
      </w:r>
      <w:r>
        <w:t xml:space="preserve">) ma niewątpliwy wpływ na to, jak jest postrzegana rola uczelni współcześnie. Ponieważ na przestrzeni wieków rola uniwersytetów się zmieniała, to i dziś można dostrzec różnice w pojmowaniu tego, co jest celem istnienia uczelni. Ponadto w wielu państwach proces rozwoju uczelni kształtowany przez odmienne czynniki społeczno-gospodarczo-kulturowe, toczył się różnymi drogami. Jednak w epoce silnej globalizacji pewne koncepcje i cechy uczelni przenikają pomiędzy różnymi krajami. Ze względu na to, iż uniwersytety dziś stanowią często centrum ogniskujące wiele szans i możliwości zarówno dla studentów, naukowców, jak i biznesu, a także w szerszej perspektywie społeczeństwa i państwa, trudno jest wyznaczyć właściwe kierunki dla zarządzania uczelniami w tak skomplikowanym systemie. Warto </w:t>
      </w:r>
      <w:r>
        <w:lastRenderedPageBreak/>
        <w:t xml:space="preserve">jednak przeanalizować, w jakich obszarach istnieje </w:t>
      </w:r>
      <w:r w:rsidRPr="007E3E3A">
        <w:t>możliwość korzystania z geniusza „i”</w:t>
      </w:r>
      <w:r>
        <w:t>,</w:t>
      </w:r>
      <w:r w:rsidRPr="007E3E3A">
        <w:t xml:space="preserve"> zamiast poddawania się tyranii „albo”</w:t>
      </w:r>
      <w:r w:rsidRPr="00233788">
        <w:t xml:space="preserve"> </w:t>
      </w:r>
      <w:r w:rsidRPr="00233788">
        <w:fldChar w:fldCharType="begin" w:fldLock="1"/>
      </w:r>
      <w: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Pr="00233788">
        <w:fldChar w:fldCharType="separate"/>
      </w:r>
      <w:r w:rsidRPr="00921CC1">
        <w:rPr>
          <w:noProof/>
        </w:rPr>
        <w:t>(Leja, 2019, s. 11)</w:t>
      </w:r>
      <w:r w:rsidRPr="00233788">
        <w:fldChar w:fldCharType="end"/>
      </w:r>
      <w:r>
        <w:t>, by pogodzić pozornie wykluczające się interesy różnych stron.</w:t>
      </w:r>
    </w:p>
    <w:p w14:paraId="0501DE54" w14:textId="77777777" w:rsidR="00196765" w:rsidRDefault="00196765" w:rsidP="00196765">
      <w:r>
        <w:t>W przypadku uczelni publicznych możemy dostrzec łączny wpływ na ogół uwarunkowań ich funkcjonowania, zarówno niektórych cech charakterystycznych dla sektora publicznego, jak i większości cech charakterystycznych dla współczesnych uniwersytetów. W związku z tym także obraz relacji, w jakich znajdują się uczelnie, jest niezwykle złożony. Uproszczony obraz środowiska relacji, w jakich znajduje się uczelnia przedstawiono na Rysunku 13.</w:t>
      </w:r>
    </w:p>
    <w:p w14:paraId="33BAF071" w14:textId="77777777" w:rsidR="00196765" w:rsidRPr="00646C5E" w:rsidRDefault="00196765" w:rsidP="00196765">
      <w:pPr>
        <w:pStyle w:val="Rysunek"/>
      </w:pPr>
      <w:r>
        <w:rPr>
          <w:noProof/>
        </w:rPr>
        <w:drawing>
          <wp:inline distT="0" distB="0" distL="0" distR="0" wp14:anchorId="158558FB" wp14:editId="37B34CC8">
            <wp:extent cx="5748655" cy="3218815"/>
            <wp:effectExtent l="0" t="0" r="0" b="0"/>
            <wp:docPr id="82728197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25A6F42C" w14:textId="77777777" w:rsidR="00196765" w:rsidRDefault="00196765" w:rsidP="00196765">
      <w:pPr>
        <w:pStyle w:val="Tytutabeli"/>
      </w:pPr>
      <w:r>
        <w:t xml:space="preserve">Rysunek </w:t>
      </w:r>
      <w:r>
        <w:fldChar w:fldCharType="begin"/>
      </w:r>
      <w:r>
        <w:instrText xml:space="preserve"> SEQ Rysunek \* ARABIC </w:instrText>
      </w:r>
      <w:r>
        <w:fldChar w:fldCharType="separate"/>
      </w:r>
      <w:r>
        <w:rPr>
          <w:noProof/>
        </w:rPr>
        <w:t>13</w:t>
      </w:r>
      <w:r>
        <w:rPr>
          <w:noProof/>
        </w:rPr>
        <w:fldChar w:fldCharType="end"/>
      </w:r>
      <w:r>
        <w:rPr>
          <w:noProof/>
        </w:rPr>
        <w:t>.</w:t>
      </w:r>
      <w:r>
        <w:t xml:space="preserve"> Środowisko relacji uniwersytetu</w:t>
      </w:r>
    </w:p>
    <w:p w14:paraId="10F1FCA7" w14:textId="77777777" w:rsidR="00196765" w:rsidRPr="00D95B07" w:rsidRDefault="00196765" w:rsidP="00196765">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Pr="00D95B07">
        <w:rPr>
          <w:noProof/>
          <w:lang w:val="pl-PL"/>
        </w:rPr>
        <w:t>(Leja, 2019, s. 13)</w:t>
      </w:r>
      <w:r w:rsidRPr="00233788">
        <w:fldChar w:fldCharType="end"/>
      </w:r>
    </w:p>
    <w:p w14:paraId="2E763CC7" w14:textId="77777777" w:rsidR="00196765" w:rsidRDefault="00196765" w:rsidP="00196765">
      <w:r>
        <w:t xml:space="preserve">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 Zarówno pracownicy, jak i studenci,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odmiennych celów i motywacji indywidualnych. Zatem potencjał do występowania sprzecznych interesów istnieje nie tyle ze względu na inherentny kształt relacji pomiędzy grupami nauczycieli i studentów, a raczej ze względu na niezgodność interesów indywidualnych jednostek lub mniejszych podgrup. Co ważne, podobnego rodzaju sprzeczności interesów mogą występować wewnątrz każdej z tych grup z tego samego powodu. Przykładem takiej sytuacji mogą być różnice w zaangażowaniu w zdobywanie wiedzy z różnych przedmiotów. Gdy bowiem występują istotne różnice w celach osób, których rezultaty zależą od </w:t>
      </w:r>
      <w:r>
        <w:lastRenderedPageBreak/>
        <w:t>współdziałania, a rozbieżności prowadzą do działań zaburzających współpracę, to nieuchronnie prowadzi to do sytuacji konfliktowych. Stąd też częstym rozwiązaniem jest indywidualizowanie zestawu przedmiotów koniecznych do ukończenia studiów, tak aby szczegółowy zakres wiedzy zdobywanej w trakcie edukacji był lepiej dopasowany do indywidualnych oczekiwań i celów.</w:t>
      </w:r>
    </w:p>
    <w:p w14:paraId="09067B48" w14:textId="77777777" w:rsidR="00196765" w:rsidRDefault="00196765" w:rsidP="00196765">
      <w:r>
        <w:t>Uczelnie funkcjonują w ramach regulacji prawnych kreowanych przez parlament i rząd. Natomiast finansowanie ich ze środków publicznych oznacza pośredni udział społeczeństwa w zabezpieczeniu materialnej strony funkcjonowania uniwersytetów. Stąd też przestrzeń strefy wyznaczenia reguł gry i wymagań może być również nazwana strefą władzy. Szczególnie dla uczelni publicznych jest to grupa podmiotów, z których opinią należy się liczyć, a wymagania spełniać. Niemniej uczelnie niepubliczne również działają w ramach określonych przepisami prawa. Ponadto tzw. Ustawa 2.0 określa całą gamę możliwości pozyskiwania publicznego finansowania różnych obszarów działalności również dla uczelni niepublicznych. W sytuacji, gdy podmioty zewnętrzne wobec uczelni mają władzę nad osobami tworzącymi tę organizację, wystąpienie sprzeczności interesów jest niemal nieuniknione.</w:t>
      </w:r>
    </w:p>
    <w:p w14:paraId="2621B265" w14:textId="58B43C97" w:rsidR="0058452D" w:rsidRDefault="00196765" w:rsidP="00196765">
      <w:r>
        <w:t>Jest jeszcze jedna grupa podmiotów istotnych dla funkcjonowania i rozwoju uczelni. Są to przeróżne instytucje i organizacje związane z kształceniem lub badaniami naukowymi niezależne od uczelni, z którymi uczelnie tworzą sieci współpracy. Stąd też sferę tych podmiotów nazwano sferą współpracy zewnętrznej. W obszarze tego rodzaju współpracy również funkcjonują przedstawiciele biznesu. Z punktu widzenia zarządzających uczelnią współpraca z wieloma różnorodnymi podmiotami zewnętrznymi rodzi wyzwania związane z budowaniem relacji z podmiotami o nieraz rozbieżnych lub też sprzecznych interesach.</w:t>
      </w:r>
    </w:p>
    <w:p w14:paraId="3000B2D8" w14:textId="77777777" w:rsidR="00196765" w:rsidRPr="00857D64" w:rsidRDefault="00196765" w:rsidP="00196765">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 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weberowskimi typami feudalizmu lennego oraz feudalizmu </w:t>
      </w:r>
      <w:proofErr w:type="spellStart"/>
      <w:r>
        <w:t>beneficjarnego</w:t>
      </w:r>
      <w:proofErr w:type="spellEnd"/>
      <w:r>
        <w:t xml:space="preserve">, by określić rodzaj relacji badaczy z uczelnią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Postanowili oni porównać wydziały elitarne i nieelitarne, opisując różnice w relacjach pomiędzy kierownictwem a pracownikami, jednocześnie odnosząc to do wyników mierzonych liczbą publikacji w renomowanych (</w:t>
      </w:r>
      <w:proofErr w:type="spellStart"/>
      <w:r w:rsidRPr="000B0976">
        <w:t>dokł</w:t>
      </w:r>
      <w:proofErr w:type="spellEnd"/>
      <w:r w:rsidRPr="000B0976">
        <w:t>.</w:t>
      </w:r>
      <w:r w:rsidRPr="00BC2AFF">
        <w:rPr>
          <w:i/>
          <w:iCs/>
        </w:rPr>
        <w:t xml:space="preserve"> high </w:t>
      </w:r>
      <w:proofErr w:type="spellStart"/>
      <w:r w:rsidRPr="00BC2AFF">
        <w:rPr>
          <w:i/>
          <w:iCs/>
        </w:rPr>
        <w:t>impact</w:t>
      </w:r>
      <w:proofErr w:type="spellEnd"/>
      <w:r>
        <w:t xml:space="preserve">) czasopismach. Ciekawe jest zauważenie zjawiska zależności liczby wartościowych publikacji od wielkości grantów, przybierającej kształt odwróconej litery „U”. Oznacza to, że powyżej pewnego poziomu pozyskiwanych funduszy na badania liczba publikacji w renomowanych czasopismach spada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 W wyniku swych badań Wieczorek i inni określają, że relacje na wydziałach elitarnych bardziej przypominają typ feudalizmu lennego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dość dużą autonomią wasala, wynikającą </w:t>
      </w:r>
      <w:r>
        <w:lastRenderedPageBreak/>
        <w:t xml:space="preserve">z faktu, iż ten rodzaj relacji stanowił umowę pomiędzy dwiema stronami należącymi do tej samej grupy (klasy) społecznej. Podstawą takiej relacji były zaufanie, osobisty honor i zasługi. Natomiast relacje na wydziałach nie-elitarnych opisali oni jako bardziej przypominające feudalizm </w:t>
      </w:r>
      <w:proofErr w:type="spellStart"/>
      <w:r>
        <w:t>beneficjarny</w:t>
      </w:r>
      <w:proofErr w:type="spellEnd"/>
      <w:r>
        <w:t xml:space="preserve">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skupieniem na osiąganiu efektów z przekazywanego wasalowi beneficjum. Ten drugi typ relacji odznacza się znacznie mniejszą autonomią wasala. W powyższych badaniach uwzględniono poziom indywidualnych odczuć badaczy w zakresie autonomii i presji. Tu również zauważona została różnica pomiędzy wydziałami elitarnymi i nie-elitarnymi.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fldChar w:fldCharType="separate"/>
      </w:r>
      <w:r w:rsidRPr="00921CC1">
        <w:rPr>
          <w:noProof/>
        </w:rPr>
        <w:t>(Wieczorek i in., 2017, s. 902)</w:t>
      </w:r>
      <w:r>
        <w:fldChar w:fldCharType="end"/>
      </w:r>
      <w:r>
        <w:t>.</w:t>
      </w:r>
    </w:p>
    <w:p w14:paraId="25D9D8F2" w14:textId="77777777" w:rsidR="00196765" w:rsidRPr="00233788" w:rsidRDefault="00196765" w:rsidP="00196765">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a wśród przejawów tego zjawiska wymienia hierarchizację, chów wsobny i federalizację wydziałów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Dostrzegane jest również nakładanie się hierarchii uczelnianej na stopnie naukowe, co ma sprzyjać zjawisku hierarchizacji, a zatem również wzmacniać zjawisko feudalizmu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fldChar w:fldCharType="separate"/>
      </w:r>
      <w:r w:rsidRPr="00921CC1">
        <w:rPr>
          <w:noProof/>
        </w:rPr>
        <w:t>(por. Kwiek, 2015, ss. 288, 307–309)</w:t>
      </w:r>
      <w:r>
        <w:fldChar w:fldCharType="end"/>
      </w:r>
      <w:r>
        <w:t xml:space="preserve">. W badaniach Kwieka pojęcie feudalizmu akademickiego pojawiło się wielokrotnie w fazie wywiadów jakościowych, szczególnie wśród młodszej kadry naukowej. Wielu respondentów pod pojęciem feudalizmu akademickiego opisywało zjawisko dobrze zakorzenionej praktyki „wykorzystywania młodszych naukowców przez starszych”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fldChar w:fldCharType="separate"/>
      </w:r>
      <w:r w:rsidRPr="00921CC1">
        <w:rPr>
          <w:noProof/>
        </w:rPr>
        <w:t>(Kwiek, 2015, s. 307)</w:t>
      </w:r>
      <w:r>
        <w:fldChar w:fldCharType="end"/>
      </w:r>
      <w:r>
        <w:t xml:space="preserve">. Etapem kariery naukowej, którego osiągnięcie niejako gwarantowało przejście 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(jeden z warunków uczestnictwa w wielu organach wydziału, uczelni; możliwość prowadzenia badań; warunek w wielu konkursach). Stąd też w ramach reformy 2.0 znalazły się zmiany dotyczące habilitacji. Nie zdecydowano się jednak na zniesienie stopnia doktora habilitowanego, ale podniesiono poziom wymagań do uzyskania habilitacji, a także zwiększono dostęp dla doktorów do formalnych stanowisk na uczelniach. Na przykład zwiększono autonomię uczelni do zatrudniania na stanowisku profesora osób z doktoratem (bez habilitacji), co niejako osłabia formalną „wartość” stopnia doktora habilitowanego </w:t>
      </w:r>
      <w:r>
        <w:fldChar w:fldCharType="begin" w:fldLock="1"/>
      </w:r>
      <w:r>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fldChar w:fldCharType="separate"/>
      </w:r>
      <w:r w:rsidRPr="00921CC1">
        <w:rPr>
          <w:noProof/>
        </w:rPr>
        <w:t>(Kieraciński, 2020)</w:t>
      </w:r>
      <w:r>
        <w:fldChar w:fldCharType="end"/>
      </w:r>
      <w:r>
        <w:t>. W związku z tym można mieć obawy, że proponowane zmiany nie przyczynią się w sposób istotny do osłabienia zjawiska feudalizmu naukowego. Innych przyczyn tego zjawiska upatruje się w p</w:t>
      </w:r>
      <w:r w:rsidRPr="00233788">
        <w:t>rzekonani</w:t>
      </w:r>
      <w:r>
        <w:t>u</w:t>
      </w:r>
      <w:r w:rsidRPr="00233788">
        <w:t xml:space="preserve">, że </w:t>
      </w:r>
      <w:r>
        <w:t>„</w:t>
      </w:r>
      <w:r w:rsidRPr="00233788">
        <w:t xml:space="preserve">przyczyną zjawiska feudalizmu akademickiego jest strach </w:t>
      </w:r>
      <w:r w:rsidRPr="008F08C0">
        <w:rPr>
          <w:i/>
          <w:iCs/>
        </w:rPr>
        <w:t>klasy samodzielnych</w:t>
      </w:r>
      <w:r w:rsidRPr="00233788">
        <w:t xml:space="preserve"> pracowników akademickich przed konkurencją ze strony tych </w:t>
      </w:r>
      <w:r w:rsidRPr="008F08C0">
        <w:rPr>
          <w:i/>
          <w:iCs/>
        </w:rPr>
        <w:t>niesamodzielnych</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Pr="00233788">
        <w:fldChar w:fldCharType="separate"/>
      </w:r>
      <w:r w:rsidRPr="00921CC1">
        <w:rPr>
          <w:noProof/>
        </w:rPr>
        <w:t>(Kwiek, 2015, s. 36)</w:t>
      </w:r>
      <w:r w:rsidRPr="00233788">
        <w:fldChar w:fldCharType="end"/>
      </w:r>
      <w:r>
        <w:t xml:space="preserve">. W kontekście przytoczonych opisów i dużych różnic międzypokoleniowych zastanawiające jest zjawisko </w:t>
      </w:r>
      <w:r w:rsidRPr="00233788">
        <w:t>większego oporu przed zmianami na uczelniach wśród młodych pracowników akademickich niż u tych bardziej doświadczonych</w:t>
      </w:r>
      <w:r>
        <w:t>,</w:t>
      </w:r>
      <w:r w:rsidRPr="00233788">
        <w:t xml:space="preserve"> </w:t>
      </w:r>
      <w:r>
        <w:t>gdyż „</w:t>
      </w:r>
      <w:r w:rsidRPr="00233788">
        <w:t xml:space="preserve">pozytywna </w:t>
      </w:r>
      <w:r w:rsidRPr="00233788">
        <w:lastRenderedPageBreak/>
        <w:t>ocena niezreformowanego systemu w znacznie większym stopniu pochodzi od młodego pokolenia</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Pr="00233788">
        <w:fldChar w:fldCharType="separate"/>
      </w:r>
      <w:r w:rsidRPr="00921CC1">
        <w:rPr>
          <w:noProof/>
        </w:rPr>
        <w:t>(Kwiek, 2015, s. 285)</w:t>
      </w:r>
      <w:r w:rsidRPr="00233788">
        <w:fldChar w:fldCharType="end"/>
      </w:r>
      <w:r>
        <w:t>.</w:t>
      </w:r>
    </w:p>
    <w:p w14:paraId="2EE2CDBE" w14:textId="050B0D4B" w:rsidR="0058452D" w:rsidRDefault="00196765" w:rsidP="0058452D">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921CC1">
        <w:rPr>
          <w:noProof/>
        </w:rPr>
        <w:t>(Dzimińska i in., 2020, s. 5)</w:t>
      </w:r>
      <w:r w:rsidRPr="00233788">
        <w:fldChar w:fldCharType="end"/>
      </w:r>
      <w:r>
        <w:t>,</w:t>
      </w:r>
      <w:r w:rsidRPr="00A1761A">
        <w:t xml:space="preserve"> właściwe podejście do badania jakości własnych usług jest kluczowe nie tylko dla sukcesu danej instytucji</w:t>
      </w:r>
      <w:r>
        <w:t xml:space="preserve">, </w:t>
      </w:r>
      <w:r w:rsidRPr="00A1761A">
        <w:t>ale też całej gospodarki i społeczeństwa, w którym konkretna</w:t>
      </w:r>
      <w:r>
        <w:t xml:space="preserve"> uczelnia</w:t>
      </w:r>
      <w:r w:rsidRPr="00A1761A">
        <w:t xml:space="preserve"> funkcjonuje.</w:t>
      </w:r>
      <w:r>
        <w:t xml:space="preserve"> To, czym jest jakość w odniesieniu do uczelni oraz jakie metody służą do pomiaru jakości usług edukacyjnych, zostanie omówione w kolejnych podrozdziałach.</w:t>
      </w:r>
    </w:p>
    <w:p w14:paraId="034762F8" w14:textId="77777777" w:rsidR="00A40EDE" w:rsidRPr="00EE5D55" w:rsidRDefault="00A40EDE" w:rsidP="00A40EDE">
      <w:r>
        <w:t xml:space="preserve">Od wielu lat wysoki poziom kształcenia na uczelniach jest istotnym zagadnieniem dla szerokiego grona osób związanych mniej lub bardziej z uczelniami. Niewątpliwie jest to związane ze szczególną rolą dobrej edukacji w umożliwianiu dynamicznego rozwoju całej gospodarki danego kraju. W sytuacji, gdy edukacja jest finansowana z budżetu państwa, kwestia osiągania wysokiej jakości kształcenia staje się istotna dla szerokiego grona ludzi, także dla polityków, zarówno rządzących, jak i aspirujących do rządzenia. Jednak czym jest owa jakość kształcenia? Odnośnych rozważań jest bardzo wiele. Co ciekawe, znajdują one odzwierciedlenie nie tylko w literaturze naukowej. Przykładem tego są rozważania bohatera książki Roberta </w:t>
      </w:r>
      <w:proofErr w:type="spellStart"/>
      <w:r>
        <w:t>Pirsiga</w:t>
      </w:r>
      <w:proofErr w:type="spellEnd"/>
      <w:r>
        <w:t>, który stwierdza: „</w:t>
      </w:r>
      <w:r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t xml:space="preserve">” </w:t>
      </w:r>
      <w:r>
        <w:fldChar w:fldCharType="begin" w:fldLock="1"/>
      </w:r>
      <w:r>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fldChar w:fldCharType="separate"/>
      </w:r>
      <w:r w:rsidRPr="00921CC1">
        <w:rPr>
          <w:noProof/>
        </w:rPr>
        <w:t>(Pirsig, 1994, s. 174)</w:t>
      </w:r>
      <w:r>
        <w:fldChar w:fldCharType="end"/>
      </w:r>
      <w:r>
        <w:t>. Odpowiedzi na podobne pytania w literaturze przedmiotu znajduje się wiele, co wskazuje, że zdefiniowanie jakości nie jest łatwym zadaniem. Niemniej w następnym podrozdziale zostaną przybliżone wybrane definicje, by ukazać pewien zakres ich różnorodności, kierując jednak uwagę na te, które są pomocne w określeniu jakości usług edukacyjnych lub też szerzej – jakości usług uczelni.</w:t>
      </w:r>
    </w:p>
    <w:p w14:paraId="7BA91989" w14:textId="77777777" w:rsidR="00A40EDE" w:rsidRDefault="00A40EDE" w:rsidP="00A40EDE">
      <w:r w:rsidRPr="004D4F68">
        <w:t xml:space="preserve">W literaturze przedmiotu można znaleźć różne koncepcje na zdefiniowanie jakości, które mogą być pomocne w opisie jakości usług edukacyjnych uczelni. </w:t>
      </w:r>
      <w:r>
        <w:t xml:space="preserve">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„stopień, w jakim zbiór inherentnych właściwości obiektu spełnia wymagania” </w:t>
      </w:r>
      <w:r>
        <w:fldChar w:fldCharType="begin" w:fldLock="1"/>
      </w:r>
      <w:r>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fldChar w:fldCharType="separate"/>
      </w:r>
      <w:r w:rsidRPr="00921CC1">
        <w:rPr>
          <w:noProof/>
        </w:rPr>
        <w:t>(PN-EN ISO 9000:2015, 2016)</w:t>
      </w:r>
      <w:r>
        <w:fldChar w:fldCharType="end"/>
      </w:r>
      <w:r>
        <w:t xml:space="preserve">. Przy czym inherentne właściwości mogą być rozumiane jako cechy wyróżniające, a obiekt jest rozumiany jako cokolwiek co może być dostrzegalne lub wyobrażalne </w:t>
      </w:r>
      <w:r>
        <w:fldChar w:fldCharType="begin" w:fldLock="1"/>
      </w:r>
      <w:r>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fldChar w:fldCharType="separate"/>
      </w:r>
      <w:r w:rsidRPr="00921CC1">
        <w:rPr>
          <w:noProof/>
        </w:rPr>
        <w:t>(Tutko, 2018)</w:t>
      </w:r>
      <w:r>
        <w:fldChar w:fldCharType="end"/>
      </w:r>
      <w:r>
        <w:t xml:space="preserve">. Definicje jakości różnych szczegółowych obszarów stosowane w innych normach publikowanych przez ISO zazwyczaj w znacznym stopniu nawiązują do tej najbardziej </w:t>
      </w:r>
      <w:r>
        <w:lastRenderedPageBreak/>
        <w:t>ogólnej przytoczonej powyżej. Można zatem zauważyć, że definicja ta nie odzwierciedla całego spektrum możliwego postrzegania pojęcia jakości, a jedynie jest narzędziem pomocnym do doprecyzowania, czego tak naprawdę dotyczy norma i jak należy rozumieć jakość w kontekście jej zapisów.</w:t>
      </w:r>
    </w:p>
    <w:p w14:paraId="2A4209C5" w14:textId="6063C179" w:rsidR="00196765" w:rsidRDefault="00A40EDE" w:rsidP="0058452D">
      <w:r w:rsidRPr="00BC4F46">
        <w:t xml:space="preserve">Nawiązując do klasycznej definicji </w:t>
      </w:r>
      <w:proofErr w:type="spellStart"/>
      <w:r w:rsidRPr="00BC4F46">
        <w:t>Kolmana</w:t>
      </w:r>
      <w:proofErr w:type="spellEnd"/>
      <w:r>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xml:space="preserve">), przy uwzględnieniu uwarunkowań wewnętrznych i zewnętrznych” </w:t>
      </w:r>
      <w:r w:rsidRPr="00BC4F46">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Pr="00BC4F46">
        <w:fldChar w:fldCharType="separate"/>
      </w:r>
      <w:r w:rsidRPr="00921CC1">
        <w:rPr>
          <w:noProof/>
        </w:rPr>
        <w:t>(Grudowski &amp; Lewandowski, 2012, s. 400)</w:t>
      </w:r>
      <w:r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t>,</w:t>
      </w:r>
      <w:r w:rsidRPr="00BC4F46">
        <w:t xml:space="preserve"> ponieważ jedynie taka forma pozwoli na uzyskanie porównywalności pomiędzy konkurującymi jednostkami. Bez tego </w:t>
      </w:r>
      <w:r>
        <w:t xml:space="preserve">ocena poziomu oferowanej jakości jest bardzo trudna, a </w:t>
      </w:r>
      <w:r w:rsidRPr="00BC4F46">
        <w:t>określenie liderów jakości kształcenia staje się niemal niemożliwe.</w:t>
      </w:r>
    </w:p>
    <w:p w14:paraId="4013A59E" w14:textId="77777777" w:rsidR="00A40EDE" w:rsidRPr="00250B30" w:rsidRDefault="00A40EDE" w:rsidP="00A40EDE">
      <w:r w:rsidRPr="00250B30">
        <w:t>Model SERVQUAL, identyfikujący pięć kluczowych luk w procesie dostarczania usług</w:t>
      </w:r>
      <w:r>
        <w:t xml:space="preserve"> (</w:t>
      </w:r>
      <w:r>
        <w:fldChar w:fldCharType="begin"/>
      </w:r>
      <w:r>
        <w:instrText xml:space="preserve"> REF _Ref437181610 \h </w:instrText>
      </w:r>
      <w:r>
        <w:fldChar w:fldCharType="separate"/>
      </w:r>
      <w:r w:rsidRPr="004430F0">
        <w:t xml:space="preserve">Tabela </w:t>
      </w:r>
      <w:r>
        <w:rPr>
          <w:noProof/>
        </w:rPr>
        <w:t>13</w:t>
      </w:r>
      <w:r>
        <w:fldChar w:fldCharType="end"/>
      </w:r>
      <w:r>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78A3A341" w14:textId="77777777" w:rsidR="00A40EDE" w:rsidRDefault="00A40EDE" w:rsidP="00A40EDE">
      <w:r>
        <w:t>Model SERVQUAL stał się podstawą do opracowania jednej z najpowszechniejszych metod oceny jakości usług – metody SERVQUAL.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38BADDD0" w14:textId="77777777" w:rsidR="00A40EDE" w:rsidRPr="005F039F" w:rsidRDefault="00A40EDE" w:rsidP="00A40EDE">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3DC4F4C" w14:textId="77777777" w:rsidR="00A40EDE" w:rsidRPr="005F039F" w:rsidRDefault="00A40EDE" w:rsidP="00A40EDE">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65DB1589" w14:textId="77777777" w:rsidR="00A40EDE" w:rsidRPr="00B66BC9" w:rsidRDefault="00A40EDE" w:rsidP="00A40EDE">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0D61D96" w14:textId="77777777" w:rsidR="00A40EDE" w:rsidRPr="00B66BC9" w:rsidRDefault="00A40EDE" w:rsidP="00A40EDE">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5139BDC9" w14:textId="77777777" w:rsidR="00A40EDE" w:rsidRDefault="00A40EDE" w:rsidP="00A40EDE">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fldChar w:fldCharType="separate"/>
      </w:r>
      <w:r w:rsidRPr="00921CC1">
        <w:rPr>
          <w:noProof/>
        </w:rPr>
        <w:t>(por. Dziadkowiec, 2006; Parasuraman i in., 1985; Sztejnberg, 2008)</w:t>
      </w:r>
      <w:r>
        <w:fldChar w:fldCharType="end"/>
      </w:r>
      <w:r>
        <w:t xml:space="preserve"> </w:t>
      </w:r>
    </w:p>
    <w:p w14:paraId="2F32AE00" w14:textId="77777777" w:rsidR="00A40EDE" w:rsidRPr="00AE0295" w:rsidRDefault="00A40EDE" w:rsidP="00A40EDE">
      <w:r>
        <w:t>W celu mierzenia</w:t>
      </w:r>
      <w:r w:rsidRPr="00AE0295">
        <w:t xml:space="preserve"> wielkość luki 5 stosuje się kwestionariusze badania klientów. Bardziej szczegółowo sposób pomiaru jakości przy pomocy metody SERVQUAL został omówiony w podrozdziale</w:t>
      </w:r>
      <w:r>
        <w:t xml:space="preserve"> </w:t>
      </w:r>
      <w:r>
        <w:fldChar w:fldCharType="begin"/>
      </w:r>
      <w:r>
        <w:instrText xml:space="preserve"> REF _Ref135857644 \r \h </w:instrText>
      </w:r>
      <w:r>
        <w:fldChar w:fldCharType="separate"/>
      </w:r>
      <w:r>
        <w:t>1.3.2</w:t>
      </w:r>
      <w:r>
        <w:fldChar w:fldCharType="end"/>
      </w:r>
      <w:r w:rsidRPr="00AE0295">
        <w:t>.</w:t>
      </w:r>
    </w:p>
    <w:p w14:paraId="6FEB9163" w14:textId="77777777" w:rsidR="00A40EDE" w:rsidRDefault="00A40EDE" w:rsidP="00A40EDE"/>
    <w:p w14:paraId="3B356725" w14:textId="77777777" w:rsidR="00A40EDE" w:rsidRPr="005A5020" w:rsidRDefault="00A40EDE" w:rsidP="00A40EDE">
      <w:pPr>
        <w:pStyle w:val="Rysunek"/>
      </w:pPr>
      <w:r>
        <w:rPr>
          <w:noProof/>
        </w:rPr>
        <w:lastRenderedPageBreak/>
        <w:drawing>
          <wp:inline distT="0" distB="0" distL="0" distR="0" wp14:anchorId="55FC5E13" wp14:editId="4DB1F00B">
            <wp:extent cx="3738890" cy="2160000"/>
            <wp:effectExtent l="0" t="0" r="0" b="0"/>
            <wp:docPr id="634989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0AC2CABD" w14:textId="77777777" w:rsidR="00A40EDE" w:rsidRPr="005A5020" w:rsidRDefault="00A40EDE" w:rsidP="00A40EDE">
      <w:pPr>
        <w:pStyle w:val="Rysunek"/>
      </w:pPr>
      <w:r w:rsidRPr="005A5020">
        <w:t xml:space="preserve">Rysunek </w:t>
      </w:r>
      <w:r>
        <w:fldChar w:fldCharType="begin"/>
      </w:r>
      <w:r>
        <w:instrText xml:space="preserve"> SEQ Rysunek \* ARABIC </w:instrText>
      </w:r>
      <w:r>
        <w:fldChar w:fldCharType="separate"/>
      </w:r>
      <w:r>
        <w:rPr>
          <w:noProof/>
        </w:rPr>
        <w:t>18</w:t>
      </w:r>
      <w:r>
        <w:rPr>
          <w:noProof/>
        </w:rPr>
        <w:fldChar w:fldCharType="end"/>
      </w:r>
      <w:r>
        <w:rPr>
          <w:noProof/>
        </w:rPr>
        <w:t>.</w:t>
      </w:r>
      <w:r w:rsidRPr="005A5020">
        <w:t xml:space="preserve"> Model jakości usług i satysfakcji klienta </w:t>
      </w:r>
    </w:p>
    <w:p w14:paraId="6DE87565" w14:textId="77777777" w:rsidR="00A40EDE" w:rsidRPr="00D95B07" w:rsidRDefault="00A40EDE" w:rsidP="00A40EDE">
      <w:pPr>
        <w:pStyle w:val="rdo"/>
        <w:rPr>
          <w:lang w:val="pl-PL"/>
        </w:rPr>
      </w:pPr>
      <w:r w:rsidRPr="00D95B07">
        <w:rPr>
          <w:lang w:val="pl-PL"/>
        </w:rPr>
        <w:t xml:space="preserve">Źródło: opracowanie własne na podstawie </w:t>
      </w:r>
      <w:sdt>
        <w:sdtPr>
          <w:id w:val="1372257253"/>
          <w:citation/>
        </w:sdtPr>
        <w:sdtContent>
          <w:r w:rsidRPr="00233788">
            <w:fldChar w:fldCharType="begin"/>
          </w:r>
          <w:r w:rsidRPr="00D95B07">
            <w:rPr>
              <w:lang w:val="pl-PL"/>
            </w:rPr>
            <w:instrText xml:space="preserve">CITATION Mac96 \p 203 \l 1045 </w:instrText>
          </w:r>
          <w:r w:rsidRPr="00233788">
            <w:fldChar w:fldCharType="separate"/>
          </w:r>
          <w:r w:rsidRPr="00D95B07">
            <w:rPr>
              <w:noProof/>
              <w:lang w:val="pl-PL"/>
            </w:rPr>
            <w:t>(Spreng i MacKoy, 1996, str. 203)</w:t>
          </w:r>
          <w:r w:rsidRPr="00233788">
            <w:fldChar w:fldCharType="end"/>
          </w:r>
        </w:sdtContent>
      </w:sdt>
    </w:p>
    <w:p w14:paraId="09ECA180" w14:textId="77777777" w:rsidR="00A40EDE" w:rsidRPr="004B1E8B" w:rsidRDefault="00A40EDE" w:rsidP="00A40EDE">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t>pływ</w:t>
      </w:r>
      <w:r w:rsidRPr="005A5020">
        <w:t xml:space="preserve">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Pr="004B1E8B">
        <w:t xml:space="preserve">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w:t>
      </w:r>
      <w:r>
        <w:t>,</w:t>
      </w:r>
      <w:r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31A5FAF" w14:textId="77777777" w:rsidR="00A40EDE" w:rsidRPr="00233788" w:rsidRDefault="00A40EDE" w:rsidP="00A40EDE">
      <w:r w:rsidRPr="00B004C5">
        <w:t>Podsumowując</w:t>
      </w:r>
      <w:r>
        <w:t>,</w:t>
      </w:r>
      <w:r w:rsidRPr="00B004C5">
        <w:t xml:space="preserve"> warto przytoczyć </w:t>
      </w:r>
      <w:r>
        <w:t>określenie</w:t>
      </w:r>
      <w:r w:rsidRPr="00B004C5">
        <w:t xml:space="preserve"> jakości edukacji jako „zbalansowane spełnienie potrzeb, celów, wymagań, norm i standardów zidentyfikowanych w odniesieniu do edukacji, jej wyników, procesów i środowiska” zaprezentowan</w:t>
      </w:r>
      <w:r>
        <w:t xml:space="preserve">e przez </w:t>
      </w:r>
      <w:proofErr w:type="spellStart"/>
      <w:r>
        <w:t>Belasha</w:t>
      </w:r>
      <w:proofErr w:type="spellEnd"/>
      <w:r>
        <w:t xml:space="preserve"> i innych </w:t>
      </w:r>
      <w:r w:rsidRPr="00233788">
        <w:fldChar w:fldCharType="begin" w:fldLock="1"/>
      </w:r>
      <w:r>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921CC1">
        <w:rPr>
          <w:noProof/>
        </w:rPr>
        <w:t>(2015, s. 345)</w:t>
      </w:r>
      <w:r w:rsidRPr="00233788">
        <w:fldChar w:fldCharType="end"/>
      </w:r>
      <w:r>
        <w:t xml:space="preserve">. Jest to kompleksowe ujęcie uwzględniające wiele cech charakterystycznych dla usług edukacyjnych. Można zauważyć, że w tym określeniu jakości brakuje wyraźnego odniesienia do stopnia spełnienia różnych wymagań oraz czynnika relacji i interakcji z różnorodnymi grupami osób zainteresowanych jakością usług edukacyjnych. Natomiast to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Do celów dalszych analiz zostanie przyjęte rozumienie jakości nawiązujące do klasycznego podejścia w teorii i praktyce zarzadzania jakością, odnoszące się do stopnia spełniania wymagań. Natomiast pojęcie wymagań w tym kontekście będzie odnoszone do szerokiego spektrum kryteriów wynikających analogicznie z wyżej wspomnianej definicji jakości edukacji. W związku z tym owe wymagania to wszystko, co wynika z potrzeb, celów i oczekiwań różnych uczestników procesu edukacyjnego i innych zainteresowanych stron. A zatem do tego zbioru mogą należeć zarówno wymagania wyrażane wprost (regulacje, standardy, skargi, pochwały, porady), jak i pośrednio (opinie, sondaże, przejawy osobistego zaangażowania, nagrody), a także te nie artykułowane – najtrudniejsze do zidentyfikowania (zmienne w czasie oczekiwania i poglądy na </w:t>
      </w:r>
      <w:r>
        <w:lastRenderedPageBreak/>
        <w:t>temat potrzeb). Wnioski z analiz przedstawionych w niniejszym podrozdziale posłużą za podstawę do omówienia w kolejnym podrozdziale metod pomiaru jakości – wartych uwagi w kontekście usług edukacyjnych. Stąd też w dalszych analizach zostaną przedstawione zarówno najbardziej klasyczne, szeroko stosowane i potwierdzone wieloletnią praktyką metody pomiaru jakości, jak i mniej znane metody, opracowane z założenia dla usług edukacyjnych uczelni, pozwalające na uwzględnienie szerokiego kontekstu relacji wewnątrz uniwersytetu i ze środowiskiem zewnętrznym.</w:t>
      </w:r>
    </w:p>
    <w:p w14:paraId="709C3BCA" w14:textId="77777777" w:rsidR="00A40EDE" w:rsidRDefault="00A40EDE" w:rsidP="00A40EDE">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Pr="009C33D2">
        <w:t>Nawiązując do jednej z najbardziej podstawowych definicji jakości</w:t>
      </w:r>
      <w:r>
        <w:t>,</w:t>
      </w:r>
      <w:r w:rsidRPr="009C33D2">
        <w:t xml:space="preserve"> przytoczonej w poprzednim </w:t>
      </w:r>
      <w:r>
        <w:t>pod</w:t>
      </w:r>
      <w:r w:rsidRPr="009C33D2">
        <w:t>rozdziale</w:t>
      </w:r>
      <w:r>
        <w:t>,</w:t>
      </w:r>
      <w:r w:rsidRPr="009C33D2">
        <w:t xml:space="preserve"> pomiaru jakości można dokonać poprzez zmierzenie stopnia spełnienia wymagań. W takim podejściu po zdefiniowaniu wymagań wobec produktu (usługi) moż</w:t>
      </w:r>
      <w:r>
        <w:t xml:space="preserve">na zmierzyć, w jakim stopniu te wymagania zostały spełnione. </w:t>
      </w:r>
      <w:r w:rsidRPr="00841616">
        <w:t xml:space="preserve">Cechą charakterystyczną usług edukacyjnych – w odróżnieniu od większości innych produktów – jest występowanie </w:t>
      </w:r>
      <w:r>
        <w:t xml:space="preserve">różnych </w:t>
      </w:r>
      <w:r w:rsidRPr="00841616">
        <w:t>grup</w:t>
      </w:r>
      <w:r>
        <w:t xml:space="preserve"> osób będących w silnych relacjach ze świadczącymi usługi i zainteresowanych poziomem jakości tych usług, </w:t>
      </w:r>
      <w:r w:rsidRPr="00841616">
        <w:t xml:space="preserve">a nie </w:t>
      </w:r>
      <w:r>
        <w:t xml:space="preserve">tylko </w:t>
      </w:r>
      <w:r w:rsidRPr="00841616">
        <w:t>pojedynczego klienta</w:t>
      </w:r>
      <w:r>
        <w:t>. W niniejszej pracy takie osoby (grupy osób) będą nazywane</w:t>
      </w:r>
      <w:r w:rsidRPr="00841616">
        <w:t xml:space="preserve"> interesariusz</w:t>
      </w:r>
      <w:r>
        <w:t>ami</w:t>
      </w:r>
      <w:r w:rsidRPr="00841616">
        <w:t xml:space="preserve">. </w:t>
      </w:r>
      <w:r>
        <w:t xml:space="preserve">Szersze omówienie pojęcia i interesariuszy w kontekście uczelni znajduje się w podrozdziale </w:t>
      </w:r>
      <w:r>
        <w:fldChar w:fldCharType="begin"/>
      </w:r>
      <w:r>
        <w:instrText xml:space="preserve"> REF _Ref140912412 \r \h </w:instrText>
      </w:r>
      <w:r>
        <w:fldChar w:fldCharType="separate"/>
      </w:r>
      <w:r>
        <w:t>1.5</w:t>
      </w:r>
      <w:r>
        <w:fldChar w:fldCharType="end"/>
      </w:r>
      <w:r>
        <w:t>. Tak złożone środowisko implikuje</w:t>
      </w:r>
      <w:r w:rsidRPr="00841616">
        <w:t xml:space="preserve"> dużą ilość różnych wymagań, a dopiero stopień ich spełnienia stanowi jakość</w:t>
      </w:r>
      <w:r>
        <w:t>.</w:t>
      </w:r>
      <w:r w:rsidRPr="00841616">
        <w:t xml:space="preserve"> </w:t>
      </w:r>
      <w:r>
        <w:t>To</w:t>
      </w:r>
      <w:r w:rsidRPr="00841616">
        <w:t xml:space="preserve"> istotnie wpływa na </w:t>
      </w:r>
      <w:r>
        <w:t>stopień złożoności procesu</w:t>
      </w:r>
      <w:r w:rsidRPr="00841616">
        <w:t xml:space="preserve"> jej pomiaru. </w:t>
      </w:r>
      <w:r>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z dominującym udziałem właściwości i elementów niematerialnych lub całkowicie niematerialnych jakimi są w zazwyczaj usługi, a w szczególności usługi edukacyjne.</w:t>
      </w:r>
    </w:p>
    <w:p w14:paraId="1C7CCB4A" w14:textId="77777777" w:rsidR="00A40EDE" w:rsidRDefault="00A40EDE" w:rsidP="00A40EDE">
      <w:r>
        <w:t>Istnieją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uczelni</w:t>
      </w:r>
      <w:r w:rsidRPr="00001D48">
        <w:rPr>
          <w:rStyle w:val="FootnoteReference"/>
        </w:rPr>
        <w:footnoteReference w:id="6"/>
      </w:r>
      <w:r>
        <w:t xml:space="preserve">. Istnieją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w:t>
      </w:r>
      <w:r>
        <w:lastRenderedPageBreak/>
        <w:t xml:space="preserve">prawdopodobieństwem wnioskować, że pomiar sukcesów niewielkiej grupy najwybitniejszych absolwentów w swoich dziedzinach odzwierciedla poziom usług uczelni i pozwala na wiarygodne porównywanie jakości pomiędzy różnymi 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7A8F87B5" w14:textId="77777777" w:rsidR="00A40EDE" w:rsidRDefault="00A40EDE" w:rsidP="00A40EDE">
      <w:r>
        <w:t xml:space="preserve">Inną kategorią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 związku z tym przy takim pomiarze uczelnie charakteryzujące się mniejszą rozpiętością pomiędzy wynikami absolwentów najlepszych i najgorszych, pod względem badanego parametru, mogą otrzymywać relatywnie wyższe oceny w porównaniu do badania jedynie wąskiej grupy najwybitniejszych absolwentów. Takie podejście jest stosowane w ramach ocen uczelni wg metodologii niektórych międzynarodowych rankingów uczelni, co zostanie szerzej omówione w kolejnym podrozdziale. W Polsce ten rodzaj pomiaru jakości uczelni (kierunków studiów) został spopularyzowany wraz z wdrożeniem projektu badania Ekonomicznych Losów Absolwentów (ELA) w 2016 roku. 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ujęcie posiada pewne istotne do uwzględnienia ograniczenia, jak np. różnice w poziomie zarobków i zatrudnienia pomiędzy branżami. Natomiast wydaje się, że pomimo tego wartość tego badania jest istotnie wyższa od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został zaproponowany już kilka lat przed pierwszymi badaniami ELA. Jest to autorski Indeks Wyceny Rynkowej Absolwenta (IWRA) będący wskaźnikiem łączącym zarówno ocenę zarobków absolwentów, jak i prawdopodobieństwa zatrudnienia po studiach </w:t>
      </w:r>
      <w:r>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fldChar w:fldCharType="separate"/>
      </w:r>
      <w:r w:rsidRPr="00921CC1">
        <w:rPr>
          <w:noProof/>
        </w:rPr>
        <w:t>(Szefler, 2011)</w:t>
      </w:r>
      <w:r>
        <w:fldChar w:fldCharType="end"/>
      </w:r>
      <w:r>
        <w:t xml:space="preserve">.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Pr="00E34BBC">
        <w:fldChar w:fldCharType="begin" w:fldLock="1"/>
      </w:r>
      <w:r>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Pr="00E34BBC">
        <w:fldChar w:fldCharType="separate"/>
      </w:r>
      <w:r w:rsidRPr="00921CC1">
        <w:rPr>
          <w:noProof/>
        </w:rPr>
        <w:t>(Szefler &amp; Zieliński, 2013)</w:t>
      </w:r>
      <w:r w:rsidRPr="00E34BBC">
        <w:fldChar w:fldCharType="end"/>
      </w:r>
      <w:r w:rsidRPr="00E34BBC">
        <w:t>.</w:t>
      </w:r>
    </w:p>
    <w:p w14:paraId="6F5622F0" w14:textId="77777777" w:rsidR="00A40EDE" w:rsidRPr="00E34BBC" w:rsidRDefault="00A40EDE" w:rsidP="00A40EDE">
      <w:pPr>
        <w:spacing w:before="0" w:line="240" w:lineRule="auto"/>
        <w:ind w:firstLine="0"/>
        <w:jc w:val="left"/>
      </w:pPr>
    </w:p>
    <w:p w14:paraId="56873883" w14:textId="77777777" w:rsidR="00A40EDE" w:rsidRDefault="00A40EDE" w:rsidP="00A40EDE">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1C8FE603" w14:textId="77777777" w:rsidR="00A40EDE" w:rsidRPr="000862F2" w:rsidRDefault="00A40EDE" w:rsidP="00A40EDE">
      <w:pPr>
        <w:rPr>
          <w:i/>
        </w:rPr>
      </w:pPr>
      <w:r w:rsidRPr="000862F2">
        <w:rPr>
          <w:i/>
        </w:rPr>
        <w:t xml:space="preserve">gdzie: </w:t>
      </w:r>
    </w:p>
    <w:p w14:paraId="5777D48F" w14:textId="77777777" w:rsidR="00A40EDE" w:rsidRPr="000862F2" w:rsidRDefault="00A40EDE" w:rsidP="00A40EDE">
      <w:pPr>
        <w:ind w:left="709" w:firstLine="0"/>
        <w:jc w:val="left"/>
        <w:rPr>
          <w:i/>
        </w:rPr>
      </w:pPr>
      <w:r w:rsidRPr="000862F2">
        <w:rPr>
          <w:i/>
        </w:rPr>
        <w:t>W</w:t>
      </w:r>
      <w:r>
        <w:rPr>
          <w:i/>
        </w:rPr>
        <w:t xml:space="preserve"> – </w:t>
      </w:r>
      <w:r w:rsidRPr="000862F2">
        <w:rPr>
          <w:i/>
        </w:rPr>
        <w:t>wartość średniego wynagrodzenia w badanej grupie w określonym okresie</w:t>
      </w:r>
      <w:r w:rsidRPr="000862F2">
        <w:rPr>
          <w:i/>
        </w:rPr>
        <w:br/>
        <w:t>(jednostka: waluta)</w:t>
      </w:r>
    </w:p>
    <w:p w14:paraId="2B225921" w14:textId="77777777" w:rsidR="00A40EDE" w:rsidRPr="000862F2" w:rsidRDefault="00A40EDE" w:rsidP="00A40EDE">
      <w:pPr>
        <w:ind w:left="709" w:firstLine="0"/>
        <w:jc w:val="left"/>
        <w:rPr>
          <w:i/>
        </w:rPr>
      </w:pPr>
      <w:r w:rsidRPr="000862F2">
        <w:rPr>
          <w:i/>
        </w:rPr>
        <w:t xml:space="preserve">Z </w:t>
      </w:r>
      <w:r>
        <w:rPr>
          <w:i/>
        </w:rPr>
        <w:t xml:space="preserve">– </w:t>
      </w:r>
      <w:r w:rsidRPr="000862F2">
        <w:rPr>
          <w:i/>
        </w:rPr>
        <w:t xml:space="preserve">stopa zatrudnienia absolwentów </w:t>
      </w:r>
      <w:r w:rsidRPr="000862F2">
        <w:rPr>
          <w:i/>
        </w:rPr>
        <w:br/>
        <w:t>(jednostka: procent)</w:t>
      </w:r>
    </w:p>
    <w:p w14:paraId="5FC1FF08" w14:textId="77777777" w:rsidR="00A40EDE" w:rsidRDefault="00A40EDE" w:rsidP="00A40EDE">
      <w:r>
        <w:t>Otrzymane wartości są wyrażane w jednostce pieniężnej i mogą być interpretowane jako przeciętnie najbardziej prawdopodobne do uzyskania wynagrodzenia po ukończeniu studiów, dla których dokonano takiego pomiaru.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Skorzystanie z baz danych zawierających informacje o powyższych cechach pozwala na wnioskowanie na podstawie dużych grup badawczych oraz ustandaryzowanych metodologii pomiaru. Należy tu podkreślić, że sposób pomiaru odnoszący się do zarobków najprawdopodobniej jest nośnikiem istotnych informacji na temat jakości usług uczelni dopiero przy uwzględnieniu dużych grup badawczych, a także w raczej w długim okresie. Wydaje się bowiem, że istnieje szereg ograniczeń tej metody, przede wszystkim wynikających z wpływu wielu zmiennych oddziałujących na poziomie jednostki, które decydują o poziomie wynagrodzeń i prawdopodobieństwie uzyskania zatrudnienia po ukończeniu studiów. Nie ulega bowiem wątpliwości, że taki sposób pomiaru skłania 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absolwent stawia sobie takie same cele.</w:t>
      </w:r>
    </w:p>
    <w:p w14:paraId="3061D104" w14:textId="77777777" w:rsidR="00A40EDE" w:rsidRDefault="00A40EDE" w:rsidP="00A40EDE">
      <w:r w:rsidRPr="002F29C1">
        <w:t>Istnieje szereg m</w:t>
      </w:r>
      <w:r>
        <w:t xml:space="preserve">iar abstrahujących od z góry narzuconych założeń co do oczekiwań klientów. Wiele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Mierniki te bazują na informacjach o satysfakcji lub lojalności klientów. Jednym z najbardziej popularnych w ostatnich latach jest NPS – </w:t>
      </w:r>
      <w:r w:rsidRPr="00C7753D">
        <w:rPr>
          <w:i/>
          <w:iCs/>
        </w:rPr>
        <w:t xml:space="preserve">Net </w:t>
      </w:r>
      <w:proofErr w:type="spellStart"/>
      <w:r w:rsidRPr="00C7753D">
        <w:rPr>
          <w:i/>
          <w:iCs/>
        </w:rPr>
        <w:t>Promoter</w:t>
      </w:r>
      <w:proofErr w:type="spellEnd"/>
      <w:r w:rsidRPr="00C7753D">
        <w:rPr>
          <w:i/>
          <w:iCs/>
        </w:rPr>
        <w:t xml:space="preserve"> </w:t>
      </w:r>
      <w:proofErr w:type="spellStart"/>
      <w:r w:rsidRPr="00C7753D">
        <w:rPr>
          <w:i/>
          <w:iCs/>
        </w:rPr>
        <w:t>Score</w:t>
      </w:r>
      <w:proofErr w:type="spellEnd"/>
      <w:r>
        <w:t xml:space="preserve">. Został on opisany po raz pierwszy w czasopiśmie Harvard Business </w:t>
      </w:r>
      <w:proofErr w:type="spellStart"/>
      <w:r>
        <w:t>Review</w:t>
      </w:r>
      <w:proofErr w:type="spellEnd"/>
      <w:r>
        <w:t xml:space="preserve"> w roku 2003 przez Fredericka F. </w:t>
      </w:r>
      <w:proofErr w:type="spellStart"/>
      <w:r>
        <w:t>Reichhelda</w:t>
      </w:r>
      <w:proofErr w:type="spellEnd"/>
      <w:r>
        <w:t>. Autor ten zauważył, że ogromny wpływ na rozwój możliwości sprzedaży firmy – poprzez rozwój marki – ma opinia klientów, spośród których można wyróżnić trzy istotne grupy. Poziom zadowolenia jednych nie ma ani pozytywnego, ani negatywnego wpływu na firmę – są to tzw. klienci obojętni (</w:t>
      </w:r>
      <w:proofErr w:type="spellStart"/>
      <w:r w:rsidRPr="00B13DFC">
        <w:rPr>
          <w:i/>
          <w:iCs/>
        </w:rPr>
        <w:t>passives</w:t>
      </w:r>
      <w:proofErr w:type="spellEnd"/>
      <w:r>
        <w:t xml:space="preserve">). Część tych </w:t>
      </w:r>
      <w:r>
        <w:lastRenderedPageBreak/>
        <w:t>niezadowolonych ma negatywny wpływ, to krytycy (</w:t>
      </w:r>
      <w:proofErr w:type="spellStart"/>
      <w:r w:rsidRPr="00B13DFC">
        <w:rPr>
          <w:i/>
          <w:iCs/>
        </w:rPr>
        <w:t>detractors</w:t>
      </w:r>
      <w:proofErr w:type="spellEnd"/>
      <w:r>
        <w:t>), oni sprawiają, że ogólna opinia o marce staje się gorsza. Ostatnia grupa to tzw. promotorzy (</w:t>
      </w:r>
      <w:proofErr w:type="spellStart"/>
      <w:r w:rsidRPr="00B13DFC">
        <w:rPr>
          <w:i/>
          <w:iCs/>
        </w:rPr>
        <w:t>promoters</w:t>
      </w:r>
      <w:proofErr w:type="spellEnd"/>
      <w:r>
        <w:t xml:space="preserve">), których zadowolenie jest na tyle duże, że chętnie dzielą się swoją pozytywną opinią ze znajomymi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fldChar w:fldCharType="separate"/>
      </w:r>
      <w:r w:rsidRPr="00921CC1">
        <w:rPr>
          <w:noProof/>
        </w:rPr>
        <w:t>(por. Dziadkowiec &amp; Sikora, 2015; Kristensen &amp; Eskildsen, 2014; Reichheld, 2003)</w:t>
      </w:r>
      <w:r>
        <w:fldChar w:fldCharType="end"/>
      </w:r>
      <w:r w:rsidRPr="00DD7A01">
        <w:t xml:space="preserve">. </w:t>
      </w:r>
      <w:r w:rsidRPr="00E37E44">
        <w:t>Pomiar następuje poprzez zadanie klientom pytania „Jak bardzo prawdopodo</w:t>
      </w:r>
      <w:r>
        <w:t>b</w:t>
      </w:r>
      <w:r w:rsidRPr="00E37E44">
        <w:t xml:space="preserve">ne jest to, że zarekomendujesz </w:t>
      </w:r>
      <w:r>
        <w:t xml:space="preserve">[firmę X] przyjaciołom lub znajomym?” </w:t>
      </w:r>
      <w:r>
        <w:fldChar w:fldCharType="begin" w:fldLock="1"/>
      </w:r>
      <w:r>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fldChar w:fldCharType="separate"/>
      </w:r>
      <w:r w:rsidRPr="00921CC1">
        <w:rPr>
          <w:noProof/>
        </w:rPr>
        <w:t>(Reichheld, 2003)</w:t>
      </w:r>
      <w:r>
        <w:fldChar w:fldCharType="end"/>
      </w:r>
      <w:r>
        <w:t xml:space="preserve">. Klienci udzielają odpowiedzi korzystając z 10-stopniowej skali, dla której wartość 1 oznacza odpowiedź „zupełnie nieprawdopodobne”, a 10 oznacza „niezwykle prawdopodobne” </w:t>
      </w:r>
      <w:r>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fldChar w:fldCharType="separate"/>
      </w:r>
      <w:r w:rsidRPr="00921CC1">
        <w:rPr>
          <w:noProof/>
        </w:rPr>
        <w:t>(Fisher &amp; Kordupleski, 2019)</w:t>
      </w:r>
      <w:r>
        <w:fldChar w:fldCharType="end"/>
      </w:r>
      <w:r>
        <w:t xml:space="preserve">. Cechą charakterystyczną tego pomiaru jest zaklasyfikowanie jedynie odpowiedzi w przedziale 9-10 jako „promotorzy”, a odpowiedzi w przedziale 1-6 jako „krytycy” </w:t>
      </w:r>
      <w: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fldChar w:fldCharType="separate"/>
      </w:r>
      <w:r w:rsidRPr="00921CC1">
        <w:rPr>
          <w:noProof/>
        </w:rPr>
        <w:t>(Kristensen &amp; Eskildsen, 2014)</w:t>
      </w:r>
      <w:r>
        <w:fldChar w:fldCharType="end"/>
      </w:r>
      <w:r>
        <w:t xml:space="preserve">. Wyliczenie wskaźnika NPS polega na odjęciu procentowego udziału w wynikach odpowiedzi zaklasyfikowanych jako krytycy od procentowego udziału odpowiedzi zaklasyfikowanych jako „promotorzy”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fldChar w:fldCharType="separate"/>
      </w:r>
      <w:r w:rsidRPr="00921CC1">
        <w:rPr>
          <w:noProof/>
        </w:rPr>
        <w:t>(Dziadkowiec &amp; Sikora, 2015)</w:t>
      </w:r>
      <w:r>
        <w:fldChar w:fldCharType="end"/>
      </w:r>
      <w:r>
        <w:t xml:space="preserve">. Zatem skala możliwych wartości wskaźnika NPS może wynosić od –100% do 100%. W praktyce jednak wyniki powyżej zera są uważane za niezłe, a te powyżej 50% za bardzo dobre. Po pierwszej publikacji na temat NPS, gdy test ten 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Pr="00F07475">
        <w:t xml:space="preserve">Wśród dużych firm o najwyższych wynikach </w:t>
      </w:r>
      <w:r>
        <w:t xml:space="preserve">szczególnie </w:t>
      </w:r>
      <w:r w:rsidRPr="00F07475">
        <w:t>wyróżniają się takie, które uzyskują wartości NPS na poziomie 90 lub wyższym. W</w:t>
      </w:r>
      <w:r>
        <w:t>g danych na rok</w:t>
      </w:r>
      <w:r w:rsidRPr="00F07475">
        <w:t xml:space="preserve"> 2023 </w:t>
      </w:r>
      <w:r>
        <w:t xml:space="preserve">cztery </w:t>
      </w:r>
      <w:r w:rsidRPr="00F07475">
        <w:t>tego rodzaju firmy uzyskał</w:t>
      </w:r>
      <w:r>
        <w:t>y</w:t>
      </w:r>
      <w:r w:rsidRPr="00F07475">
        <w:t xml:space="preserve"> ten poziom rezultatów i są to </w:t>
      </w:r>
      <w:proofErr w:type="spellStart"/>
      <w:r w:rsidRPr="00F07475">
        <w:t>Princeton</w:t>
      </w:r>
      <w:proofErr w:type="spellEnd"/>
      <w:r w:rsidRPr="00F07475">
        <w:t xml:space="preserve"> </w:t>
      </w:r>
      <w:proofErr w:type="spellStart"/>
      <w:r w:rsidRPr="00F07475">
        <w:t>Mortgage</w:t>
      </w:r>
      <w:proofErr w:type="spellEnd"/>
      <w:r w:rsidRPr="00F07475">
        <w:t xml:space="preserve">, </w:t>
      </w:r>
      <w:proofErr w:type="spellStart"/>
      <w:r w:rsidRPr="00F07475">
        <w:t>Testla</w:t>
      </w:r>
      <w:proofErr w:type="spellEnd"/>
      <w:r w:rsidRPr="00F07475">
        <w:t xml:space="preserve">, </w:t>
      </w:r>
      <w:proofErr w:type="spellStart"/>
      <w:r w:rsidRPr="00F07475">
        <w:t>Nutanix</w:t>
      </w:r>
      <w:proofErr w:type="spellEnd"/>
      <w:r w:rsidRPr="00F07475">
        <w:t xml:space="preserve"> i </w:t>
      </w:r>
      <w:proofErr w:type="spellStart"/>
      <w:r w:rsidRPr="00F07475">
        <w:t>Loanboox</w:t>
      </w:r>
      <w:proofErr w:type="spellEnd"/>
      <w:r w:rsidRPr="00F07475">
        <w:t xml:space="preserve">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Natomiast należy również zauważyć, że </w:t>
      </w:r>
      <w:r>
        <w:t>istnieją</w:t>
      </w:r>
      <w:r w:rsidRPr="00F07475">
        <w:t xml:space="preserve"> też takie duże globalne przedsiębiorstwa </w:t>
      </w:r>
      <w:r>
        <w:t>funkcjonujące</w:t>
      </w:r>
      <w:r w:rsidRPr="00F07475">
        <w:t xml:space="preserve"> na rynku od wielu lat, których wartości NPS są bardzo niskie. Przykładami mogą być choćby: </w:t>
      </w:r>
      <w:proofErr w:type="spellStart"/>
      <w:r w:rsidRPr="00F07475">
        <w:t>RyanAir</w:t>
      </w:r>
      <w:proofErr w:type="spellEnd"/>
      <w:r w:rsidRPr="00F07475">
        <w:t xml:space="preserve">, </w:t>
      </w:r>
      <w:proofErr w:type="spellStart"/>
      <w:r w:rsidRPr="00F07475">
        <w:t>Aviva</w:t>
      </w:r>
      <w:proofErr w:type="spellEnd"/>
      <w:r w:rsidRPr="00F07475">
        <w:t xml:space="preserve">, Audi czy </w:t>
      </w:r>
      <w:proofErr w:type="spellStart"/>
      <w:r w:rsidRPr="00F07475">
        <w:t>AirBnB</w:t>
      </w:r>
      <w:proofErr w:type="spellEnd"/>
      <w:r w:rsidRPr="00F07475">
        <w:t xml:space="preserve">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Zatem już po pobieżnej analizie można stwierdzić, że trudno uważać ten wskaźnik za jedyną istotną miarę sukcesu, a tym bardziej za </w:t>
      </w:r>
      <w:proofErr w:type="spellStart"/>
      <w:r w:rsidRPr="00F07475">
        <w:t>predyktor</w:t>
      </w:r>
      <w:proofErr w:type="spellEnd"/>
      <w:r w:rsidRPr="00F07475">
        <w:t xml:space="preserve"> rozwoju przedsiębiorstwa. </w:t>
      </w:r>
      <w:r>
        <w:t xml:space="preserve">Podobne opinie prezentują również naukowcy badający wskaźnik NPS, którzy na podstawie wyników swoich badań kwestionują nawet tak podstawowe założenia jak statystyczną istotność podziału wyników na 3 grupy (krytycy, </w:t>
      </w:r>
      <w:r w:rsidRPr="00602D42">
        <w:t>obojętni,</w:t>
      </w:r>
      <w:r>
        <w:t xml:space="preserve"> promotorzy) według zasad obliczania wyników wskaźnika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4E27F6">
        <w:t>.</w:t>
      </w:r>
    </w:p>
    <w:p w14:paraId="339C4AA4" w14:textId="77777777" w:rsidR="00A40EDE" w:rsidRPr="00602D42" w:rsidRDefault="00A40EDE" w:rsidP="00A40EDE">
      <w:r w:rsidRPr="00F07475">
        <w:t xml:space="preserve">Jest to oczywiście wskaźnik odnoszący się do istotnych informacji zwrotnych </w:t>
      </w:r>
      <w:r>
        <w:t>od klientów, gdzie informacje te są wynikiem</w:t>
      </w:r>
      <w:r w:rsidRPr="00F07475">
        <w:t xml:space="preserve"> podejmowanych działań, ale jednak możliwości wpłynięcia na wartości tego wskaźnika bez istotnych zmian kulturowych i organizacyjnych w instytucji</w:t>
      </w:r>
      <w:r>
        <w:t xml:space="preserve"> czy </w:t>
      </w:r>
      <w:r w:rsidRPr="00F07475">
        <w:t xml:space="preserve">przedsiębiorstwie sprawiają, że powinien być on traktowany </w:t>
      </w:r>
      <w:r>
        <w:t xml:space="preserve">raczej </w:t>
      </w:r>
      <w:r w:rsidRPr="00F07475">
        <w:t xml:space="preserve">jako jeden z wielu istotnych niż jako </w:t>
      </w:r>
      <w:r w:rsidRPr="00602D42">
        <w:t xml:space="preserve">kluczowy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 xml:space="preserve">. Podobnie NPS wydaje się być bardzo słabym statystycznie </w:t>
      </w:r>
      <w:proofErr w:type="spellStart"/>
      <w:r w:rsidRPr="00602D42">
        <w:t>predyktorem</w:t>
      </w:r>
      <w:proofErr w:type="spellEnd"/>
      <w:r w:rsidRPr="00602D42">
        <w:t xml:space="preserve"> satysfakcji i</w:t>
      </w:r>
      <w:r>
        <w:t> </w:t>
      </w:r>
      <w:r w:rsidRPr="00602D42">
        <w:t xml:space="preserve">lojalności klientów mierzonych innymi uznanymi metodami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w:t>
      </w:r>
      <w:r>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Pr="00602D42">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Pr="00602D42">
        <w:fldChar w:fldCharType="separate"/>
      </w:r>
      <w:r w:rsidRPr="00921CC1">
        <w:rPr>
          <w:noProof/>
        </w:rPr>
        <w:t>(Fisher &amp; Kordupleski, 2019)</w:t>
      </w:r>
      <w:r w:rsidRPr="00602D42">
        <w:fldChar w:fldCharType="end"/>
      </w:r>
      <w:r w:rsidRPr="00602D42">
        <w:t>.</w:t>
      </w:r>
    </w:p>
    <w:p w14:paraId="0DE8344C" w14:textId="77777777" w:rsidR="00A40EDE" w:rsidRDefault="00A40EDE" w:rsidP="00A40EDE">
      <w:r>
        <w:t>Biorąc pod uwagę</w:t>
      </w:r>
      <w:r w:rsidRPr="00A943C5">
        <w:t xml:space="preserve"> liczne słabości wskaźnika NPS jako jedynej istotnej miary sukcesu przedsiębiorstwa lub choćby najistotniejszego ze wskaźników z grupy CFM </w:t>
      </w:r>
      <w:r w:rsidRPr="00A943C5">
        <w:fldChar w:fldCharType="begin" w:fldLock="1"/>
      </w:r>
      <w: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Pr="00A943C5">
        <w:fldChar w:fldCharType="separate"/>
      </w:r>
      <w:r w:rsidRPr="00921CC1">
        <w:rPr>
          <w:noProof/>
        </w:rPr>
        <w:t xml:space="preserve">(por. de Haan i in., 2015; van </w:t>
      </w:r>
      <w:r w:rsidRPr="00921CC1">
        <w:rPr>
          <w:noProof/>
        </w:rPr>
        <w:lastRenderedPageBreak/>
        <w:t>Doorn i in., 2013)</w:t>
      </w:r>
      <w:r w:rsidRPr="00A943C5">
        <w:fldChar w:fldCharType="end"/>
      </w:r>
      <w:r>
        <w:t xml:space="preserve">, warto docenić </w:t>
      </w:r>
      <w:r w:rsidRPr="00A943C5">
        <w:t xml:space="preserve">badania </w:t>
      </w:r>
      <w:r>
        <w:t xml:space="preserve">ukierunkowane na poszukiwanie lepszych miar. </w:t>
      </w:r>
      <w:r w:rsidRPr="00A943C5">
        <w:t xml:space="preserve">Jenny </w:t>
      </w:r>
      <w:r>
        <w:t>v</w:t>
      </w:r>
      <w:r w:rsidRPr="00A943C5">
        <w:t xml:space="preserve">an </w:t>
      </w:r>
      <w:proofErr w:type="spellStart"/>
      <w:r w:rsidRPr="00A943C5">
        <w:t>Doorn</w:t>
      </w:r>
      <w:proofErr w:type="spellEnd"/>
      <w:r w:rsidRPr="00A943C5">
        <w:t xml:space="preserve"> i in</w:t>
      </w:r>
      <w:r>
        <w:t>ni</w:t>
      </w:r>
      <w:r w:rsidRPr="00A943C5">
        <w:t xml:space="preserve"> wskazują </w:t>
      </w:r>
      <w:r>
        <w:t>n</w:t>
      </w:r>
      <w:r w:rsidRPr="00A943C5">
        <w:t>a to</w:t>
      </w:r>
      <w:r>
        <w:t>,</w:t>
      </w:r>
      <w:r w:rsidRPr="00A943C5">
        <w:t xml:space="preserve"> iż miary satysfakcji mają znacznie większy potencjał jako </w:t>
      </w:r>
      <w:proofErr w:type="spellStart"/>
      <w:r w:rsidRPr="00A943C5">
        <w:t>predyktor</w:t>
      </w:r>
      <w:proofErr w:type="spellEnd"/>
      <w:r w:rsidRPr="00A943C5">
        <w:t xml:space="preserve"> sukcesu</w:t>
      </w:r>
      <w:r>
        <w:t xml:space="preserve"> przedsiębiorstwa</w:t>
      </w:r>
      <w:r w:rsidRPr="00A943C5">
        <w:t xml:space="preserve">. Stąd też kolejna </w:t>
      </w:r>
      <w:r>
        <w:t xml:space="preserve">z </w:t>
      </w:r>
      <w:r w:rsidRPr="00A943C5">
        <w:t>opisywan</w:t>
      </w:r>
      <w:r>
        <w:t>ych</w:t>
      </w:r>
      <w:r w:rsidRPr="00A943C5">
        <w:t xml:space="preserve"> miar odnosi się właśnie to tego parametru. W porównaniu do badania tzw. efektów rynkowych usług uczeni (IWRA) miara satysfakcji odnosi się do bardzo subiektywnego parametru indywidualnego postrzegania jakości</w:t>
      </w:r>
      <w:r>
        <w:t xml:space="preserve"> przez uczestników badania, z drugiej strony taki sposób pomiaru daje szansę na wyeliminowanie czynnika błędnych założeń co do motywacji ludzi do uzyskiwania określonego poziomu zarobków lub innych tzw. obiektywnych efektów kształcenia. Założeniem dla koncepcji takiego pomiaru jest przyjęcie, że każdy, podejmując studia, chce po otrzymaniu takiej usługi być zadowolony z jej efektów. W odniesieniu do uczelni 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Jest to autorski zagregowany wskaźnik zbudowany na podstawie pomiarów satysfakcji z usługi wśród wybranych grup interesariuszy</w:t>
      </w:r>
      <w:r w:rsidRPr="00001D48">
        <w:rPr>
          <w:rStyle w:val="FootnoteReference"/>
        </w:rPr>
        <w:footnoteReference w:id="7"/>
      </w:r>
      <w:r>
        <w:t>. A zatem do wyliczenia jego wartości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różnorodnych badań w celu określenia siły wzajemnego wpływu poszczególnych grup interesariuszy i organizacji (lub grup organizacji) na siebie.</w:t>
      </w:r>
    </w:p>
    <w:p w14:paraId="202AFC5C" w14:textId="77777777" w:rsidR="00A40EDE" w:rsidRPr="008047ED" w:rsidRDefault="00A40EDE" w:rsidP="00A40EDE">
      <w:r w:rsidRPr="008047ED">
        <w:t>Wartość zagregowanego Indeksu Satysfakcji Interesariuszy możn</w:t>
      </w:r>
      <w:r>
        <w:t>a wyliczyć ze wzoru</w:t>
      </w:r>
      <w:r w:rsidRPr="008047ED">
        <w:t>:</w:t>
      </w:r>
    </w:p>
    <w:p w14:paraId="2C202A78" w14:textId="77777777" w:rsidR="00A40EDE" w:rsidRPr="00CC4AE1" w:rsidRDefault="00A40EDE" w:rsidP="00A40EDE">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5D4E1DF2" wp14:editId="18DFBF42">
            <wp:extent cx="998855" cy="173990"/>
            <wp:effectExtent l="0" t="0" r="0" b="0"/>
            <wp:docPr id="1138804019"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6909F749" w14:textId="77777777" w:rsidR="00A40EDE" w:rsidRPr="00BC0AAA" w:rsidRDefault="00A40EDE" w:rsidP="00A40EDE">
      <w:pPr>
        <w:rPr>
          <w:i/>
          <w:iCs/>
        </w:rPr>
      </w:pPr>
      <w:r w:rsidRPr="00BC0AAA">
        <w:rPr>
          <w:i/>
          <w:iCs/>
        </w:rPr>
        <w:t xml:space="preserve">gdzie: </w:t>
      </w:r>
    </w:p>
    <w:p w14:paraId="3E60A67A" w14:textId="77777777" w:rsidR="00A40EDE" w:rsidRPr="00BC0AAA" w:rsidRDefault="00A40EDE" w:rsidP="00A40EDE">
      <w:pPr>
        <w:ind w:left="709" w:firstLine="0"/>
        <w:jc w:val="left"/>
        <w:rPr>
          <w:rFonts w:cs="Arial"/>
          <w:i/>
          <w:iCs/>
        </w:rPr>
      </w:pPr>
      <w:r w:rsidRPr="00BC0AAA">
        <w:rPr>
          <w:rFonts w:cs="Arial"/>
          <w:i/>
          <w:iCs/>
        </w:rPr>
        <w:t xml:space="preserve">u </w:t>
      </w:r>
      <w:r>
        <w:rPr>
          <w:rFonts w:cs="Arial"/>
          <w:i/>
          <w:iCs/>
        </w:rPr>
        <w:t xml:space="preserve">– </w:t>
      </w:r>
      <w:r w:rsidRPr="00BC0AAA">
        <w:rPr>
          <w:rFonts w:cs="Arial"/>
          <w:i/>
          <w:iCs/>
        </w:rPr>
        <w:t>waga częściowego indeksu SSI</w:t>
      </w:r>
      <w:r>
        <w:rPr>
          <w:rFonts w:cs="Arial"/>
          <w:i/>
          <w:iCs/>
        </w:rPr>
        <w:t xml:space="preserve"> </w:t>
      </w:r>
      <w:r>
        <w:rPr>
          <w:rFonts w:cs="Arial"/>
          <w:i/>
          <w:iCs/>
        </w:rPr>
        <w:br/>
        <w:t>(jednostka: procent)</w:t>
      </w:r>
    </w:p>
    <w:p w14:paraId="1CDF72EF" w14:textId="77777777" w:rsidR="00A40EDE" w:rsidRPr="00BC0AAA" w:rsidRDefault="00A40EDE" w:rsidP="00A40EDE">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Pr="00BC0AAA">
        <w:rPr>
          <w:rFonts w:cs="Arial"/>
          <w:i/>
          <w:iCs/>
        </w:rPr>
        <w:t xml:space="preserve"> </w:t>
      </w:r>
      <w:r>
        <w:rPr>
          <w:rFonts w:cs="Arial"/>
          <w:i/>
          <w:iCs/>
        </w:rPr>
        <w:t xml:space="preserve">– </w:t>
      </w:r>
      <w:r w:rsidRPr="00BC0AAA">
        <w:rPr>
          <w:rFonts w:cs="Arial"/>
          <w:i/>
          <w:iCs/>
        </w:rPr>
        <w:t>wartość częściowego indeksu SSI</w:t>
      </w:r>
      <w:r>
        <w:rPr>
          <w:rFonts w:cs="Arial"/>
          <w:i/>
          <w:iCs/>
        </w:rPr>
        <w:t xml:space="preserve"> </w:t>
      </w:r>
      <w:r>
        <w:rPr>
          <w:rFonts w:cs="Arial"/>
          <w:i/>
          <w:iCs/>
        </w:rPr>
        <w:br/>
        <w:t>(jednostka: procent maksymalnej oceny lub punkty wg przyjętej skali)</w:t>
      </w:r>
    </w:p>
    <w:p w14:paraId="434901C8" w14:textId="77777777" w:rsidR="00A40EDE" w:rsidRPr="008047ED" w:rsidRDefault="00A40EDE" w:rsidP="00A40EDE">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62D63005" w14:textId="77777777" w:rsidR="00A40EDE" w:rsidRDefault="00A40EDE" w:rsidP="00A40EDE">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4DFD0BE7" w14:textId="77777777" w:rsidR="00A40EDE" w:rsidRDefault="00A40EDE" w:rsidP="00A40EDE">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Pr>
          <w:szCs w:val="24"/>
        </w:rPr>
        <w:t>3)</w:t>
      </w:r>
    </w:p>
    <w:p w14:paraId="7FBE7FD2" w14:textId="77777777" w:rsidR="00A40EDE" w:rsidRPr="00980EB8" w:rsidRDefault="00A40EDE" w:rsidP="00A40EDE">
      <w:r>
        <w:t>Głównym elementem składowym zagregowanego indeksu SSI są w</w:t>
      </w:r>
      <w:r w:rsidRPr="00980EB8">
        <w:t>artoś</w:t>
      </w:r>
      <w:r>
        <w:t>ci</w:t>
      </w:r>
      <w:r w:rsidRPr="00980EB8">
        <w:t xml:space="preserve"> cząstkow</w:t>
      </w:r>
      <w:r>
        <w:t>ych</w:t>
      </w:r>
      <w:r w:rsidRPr="00980EB8">
        <w:t xml:space="preserve"> indeks</w:t>
      </w:r>
      <w:r>
        <w:t>ów</w:t>
      </w:r>
      <w:r w:rsidRPr="00980EB8">
        <w:t xml:space="preserve"> SSI wylicza</w:t>
      </w:r>
      <w:r>
        <w:t>ne</w:t>
      </w:r>
      <w:r w:rsidRPr="00980EB8">
        <w:t xml:space="preserve"> </w:t>
      </w:r>
      <w:r>
        <w:t>wg</w:t>
      </w:r>
      <w:r w:rsidRPr="00980EB8">
        <w:t xml:space="preserve"> wzoru (4):</w:t>
      </w:r>
    </w:p>
    <w:p w14:paraId="4A3A9280" w14:textId="77777777" w:rsidR="00A40EDE" w:rsidRPr="00980EB8" w:rsidRDefault="00A40EDE" w:rsidP="00A40EDE">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5AB9017F" wp14:editId="067B39A9">
            <wp:extent cx="998855" cy="173990"/>
            <wp:effectExtent l="0" t="0" r="0" b="0"/>
            <wp:docPr id="873358349"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413120A" w14:textId="77777777" w:rsidR="00A40EDE" w:rsidRPr="00793533" w:rsidRDefault="00A40EDE" w:rsidP="00A40EDE">
      <w:pPr>
        <w:rPr>
          <w:i/>
        </w:rPr>
      </w:pPr>
      <w:r w:rsidRPr="00793533">
        <w:rPr>
          <w:i/>
        </w:rPr>
        <w:lastRenderedPageBreak/>
        <w:t xml:space="preserve">gdzie: </w:t>
      </w:r>
    </w:p>
    <w:p w14:paraId="2AA7E5CC" w14:textId="77777777" w:rsidR="00A40EDE" w:rsidRPr="00793533" w:rsidRDefault="00A40EDE" w:rsidP="00A40EDE">
      <w:pPr>
        <w:ind w:left="709" w:firstLine="0"/>
        <w:jc w:val="left"/>
        <w:rPr>
          <w:i/>
        </w:rPr>
      </w:pPr>
      <w:r w:rsidRPr="00793533">
        <w:rPr>
          <w:i/>
        </w:rPr>
        <w:t xml:space="preserve">w </w:t>
      </w:r>
      <w:r>
        <w:rPr>
          <w:i/>
        </w:rPr>
        <w:t>– waga</w:t>
      </w:r>
      <w:r w:rsidRPr="00793533">
        <w:rPr>
          <w:i/>
        </w:rPr>
        <w:t xml:space="preserve"> </w:t>
      </w:r>
      <w:r>
        <w:rPr>
          <w:i/>
        </w:rPr>
        <w:t>pojedynczego</w:t>
      </w:r>
      <w:r w:rsidRPr="00793533">
        <w:rPr>
          <w:i/>
        </w:rPr>
        <w:t xml:space="preserve"> kryterium satysfakcji interesariuszy</w:t>
      </w:r>
      <w:r>
        <w:rPr>
          <w:i/>
        </w:rPr>
        <w:t xml:space="preserve"> </w:t>
      </w:r>
      <w:r>
        <w:rPr>
          <w:i/>
        </w:rPr>
        <w:br/>
        <w:t>(jednostka: procent)</w:t>
      </w:r>
    </w:p>
    <w:p w14:paraId="062786A0" w14:textId="77777777" w:rsidR="00A40EDE" w:rsidRPr="00793533" w:rsidRDefault="00A40EDE" w:rsidP="00A40EDE">
      <w:pPr>
        <w:ind w:left="709" w:firstLine="0"/>
        <w:jc w:val="left"/>
        <w:rPr>
          <w:i/>
        </w:rPr>
      </w:pPr>
      <w:r w:rsidRPr="00793533">
        <w:rPr>
          <w:i/>
        </w:rPr>
        <w:t xml:space="preserve">r </w:t>
      </w:r>
      <w:r>
        <w:rPr>
          <w:i/>
        </w:rPr>
        <w:t xml:space="preserve">– </w:t>
      </w:r>
      <w:r w:rsidRPr="00793533">
        <w:rPr>
          <w:i/>
        </w:rPr>
        <w:t xml:space="preserve">wartość oceny </w:t>
      </w:r>
      <w:r>
        <w:rPr>
          <w:i/>
        </w:rPr>
        <w:t xml:space="preserve">pojedynczego </w:t>
      </w:r>
      <w:r w:rsidRPr="00793533">
        <w:rPr>
          <w:i/>
        </w:rPr>
        <w:t>kryterium satysfakcji interesariuszy</w:t>
      </w:r>
      <w:r>
        <w:rPr>
          <w:i/>
        </w:rPr>
        <w:t xml:space="preserve"> </w:t>
      </w:r>
      <w:r>
        <w:rPr>
          <w:i/>
        </w:rPr>
        <w:br/>
        <w:t>(jednostka: procent maksymalnej oceny lub punkty wg przyjętej skali)</w:t>
      </w:r>
    </w:p>
    <w:p w14:paraId="35644E7D" w14:textId="77777777" w:rsidR="00A40EDE" w:rsidRPr="00793533" w:rsidRDefault="00A40EDE" w:rsidP="00A40EDE">
      <w:pPr>
        <w:jc w:val="left"/>
        <w:rPr>
          <w:i/>
        </w:rPr>
      </w:pPr>
      <w:r w:rsidRPr="00793533">
        <w:rPr>
          <w:i/>
        </w:rPr>
        <w:t>a – liczba porządkowa lub nazwa grupy interesariuszy</w:t>
      </w:r>
    </w:p>
    <w:p w14:paraId="6423EB3F" w14:textId="77777777" w:rsidR="00A40EDE" w:rsidRPr="00793533" w:rsidRDefault="00A40EDE" w:rsidP="00A40EDE">
      <w:pPr>
        <w:jc w:val="left"/>
        <w:rPr>
          <w:i/>
        </w:rPr>
      </w:pPr>
      <w:r w:rsidRPr="00793533">
        <w:rPr>
          <w:i/>
        </w:rPr>
        <w:t>i – liczba ocenianych kryteriów</w:t>
      </w:r>
    </w:p>
    <w:p w14:paraId="5104C7EC" w14:textId="77777777" w:rsidR="00A40EDE" w:rsidRPr="00793533" w:rsidRDefault="00A40EDE" w:rsidP="00A40EDE">
      <w:pPr>
        <w:jc w:val="left"/>
        <w:rPr>
          <w:i/>
        </w:rPr>
      </w:pPr>
      <w:r w:rsidRPr="00793533">
        <w:rPr>
          <w:i/>
        </w:rPr>
        <w:t>j – liczba oceniających w grupie interesariuszy</w:t>
      </w:r>
      <w:r>
        <w:rPr>
          <w:i/>
        </w:rP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3F768220" w14:textId="77777777" w:rsidR="00A40EDE" w:rsidRDefault="00A40EDE" w:rsidP="00A40EDE">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na wyliczenie zagregowanej wartości oceny nawet na podstawie danych pochodzących z odpowiedzi udzielanych według różnych </w:t>
      </w:r>
      <w:proofErr w:type="spellStart"/>
      <w:r>
        <w:t>skal</w:t>
      </w:r>
      <w:proofErr w:type="spellEnd"/>
      <w:r>
        <w:t xml:space="preserve">, natomiast drugie podejście wymaga zachowania jednolitych </w:t>
      </w:r>
      <w:proofErr w:type="spellStart"/>
      <w:r>
        <w:t>skal</w:t>
      </w:r>
      <w:proofErr w:type="spellEnd"/>
      <w:r>
        <w:t xml:space="preserve"> oceny w zakresie pomiarów wszystkich ocen składowych.</w:t>
      </w:r>
    </w:p>
    <w:p w14:paraId="406AD3DA" w14:textId="77777777" w:rsidR="00A40EDE" w:rsidRPr="004C54F0" w:rsidRDefault="00A40EDE" w:rsidP="00A40EDE">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t> </w:t>
      </w:r>
      <w:r w:rsidRPr="004C54F0">
        <w:t xml:space="preserve">gospodarek narodowych. </w:t>
      </w:r>
      <w:r>
        <w:t>Opisane w niniejszym podrozdziale metody pomiaru jakości reprezentują zarówno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t xml:space="preserve">(…) </w:t>
      </w:r>
      <w:r w:rsidRPr="00233788">
        <w:t>dostarczenie poszczególnym grupom interesariuszy uczelni wiarygodnych informacji o</w:t>
      </w:r>
      <w:r>
        <w:t> </w:t>
      </w:r>
      <w:r w:rsidRPr="00233788">
        <w:t xml:space="preserve">poziomie realizacji przez nie ich kluczowej funkcji, co powinno </w:t>
      </w:r>
      <w:r>
        <w:t xml:space="preserve">(…) </w:t>
      </w:r>
      <w:r w:rsidRPr="00233788">
        <w:t>ułatwić dokonywanie porównań i</w:t>
      </w:r>
      <w:r>
        <w:t> </w:t>
      </w:r>
      <w:r w:rsidRPr="00233788">
        <w:t>podejmowanie na ich podstawie korzystnych decyzji</w:t>
      </w:r>
      <w:r>
        <w:t>”</w:t>
      </w:r>
      <w:r w:rsidRPr="00233788">
        <w:t xml:space="preserve"> </w:t>
      </w:r>
      <w:r w:rsidRPr="00233788">
        <w:fldChar w:fldCharType="begin" w:fldLock="1"/>
      </w:r>
      <w:r>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921CC1">
        <w:rPr>
          <w:noProof/>
        </w:rPr>
        <w:t>(Hall, 2013, s. 52)</w:t>
      </w:r>
      <w:r w:rsidRPr="00233788">
        <w:fldChar w:fldCharType="end"/>
      </w:r>
      <w:r>
        <w:t xml:space="preserve">. Taką rolę bez wątpienia spełniają </w:t>
      </w:r>
      <w:r w:rsidRPr="004C54F0">
        <w:t xml:space="preserve">rankingi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t>Szersze</w:t>
      </w:r>
      <w:r w:rsidRPr="004C54F0">
        <w:t xml:space="preserve"> omówienie wybranych rankingów, również z odniesieniem do realiów polskich</w:t>
      </w:r>
      <w:r>
        <w:t>,</w:t>
      </w:r>
      <w:r w:rsidRPr="004C54F0">
        <w:t xml:space="preserve"> znajduje się w kolejnym </w:t>
      </w:r>
      <w:r>
        <w:t>pod</w:t>
      </w:r>
      <w:r w:rsidRPr="004C54F0">
        <w:t>rozdziale.</w:t>
      </w:r>
    </w:p>
    <w:p w14:paraId="7CEC49FA" w14:textId="77777777" w:rsidR="00A40EDE" w:rsidRDefault="00A40EDE" w:rsidP="00A40EDE">
      <w:r>
        <w:t xml:space="preserve">Współcześnie rankingi uniwersytetów są bardzo popularną metodą porównywania uczelni.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t>
      </w:r>
      <w:r>
        <w:lastRenderedPageBreak/>
        <w:t xml:space="preserve">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Pr>
          <w:rFonts w:ascii="Cambria Math" w:hAnsi="Cambria Math" w:cs="Cambria Math"/>
        </w:rPr>
        <w:instrText>‑</w:instrText>
      </w:r>
      <w:r>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921CC1">
        <w:rPr>
          <w:noProof/>
        </w:rPr>
        <w:t>(Wilbers &amp; Brankovic, 2021)</w:t>
      </w:r>
      <w:r>
        <w:fldChar w:fldCharType="end"/>
      </w:r>
      <w: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Przy rosnącej roli rankingów i ich wpływie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t>inkluzywności</w:t>
      </w:r>
      <w:proofErr w:type="spellEnd"/>
      <w:r>
        <w:t xml:space="preserve">. Jednocześnie przy obecnie mocno ugruntowanej pozycji wielu rankingów są one coraz częściej podstawą do podejmowania decyzji nie tylko przez kandydatów na studia, ale również przez inwestorów i instytucje publiczne (np. dot. nawiązywania współpracy) ale też różnych decyzji politycznych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921CC1">
        <w:rPr>
          <w:noProof/>
        </w:rPr>
        <w:t>(por. Rauhvargers, 2014)</w:t>
      </w:r>
      <w:r>
        <w:fldChar w:fldCharType="end"/>
      </w:r>
      <w:r>
        <w:t xml:space="preserve">. Rola rankingów dla wielu grup osób zainteresowanych jakością usług uczelni jest tak duża, że powszechne jest przekonanie, iż zostaną one z nami na zawsze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fldChar w:fldCharType="separate"/>
      </w:r>
      <w:r w:rsidRPr="00921CC1">
        <w:rPr>
          <w:noProof/>
        </w:rPr>
        <w:t>(Rauhvargers, 2014, s. 41)</w:t>
      </w:r>
      <w:r>
        <w:fldChar w:fldCharType="end"/>
      </w:r>
      <w:r>
        <w:t>.</w:t>
      </w:r>
    </w:p>
    <w:p w14:paraId="04131599" w14:textId="77777777" w:rsidR="00A40EDE" w:rsidRDefault="00A40EDE" w:rsidP="00A40EDE">
      <w:pPr>
        <w:spacing w:before="240"/>
      </w:pPr>
      <w:r>
        <w:t xml:space="preserve">Analizując rezultaty wyżej opisanych czterech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w:t>
      </w:r>
      <w:r w:rsidRPr="001A79D4">
        <w:rPr>
          <w:i/>
          <w:iCs/>
        </w:rPr>
        <w:t>top100</w:t>
      </w:r>
      <w:r>
        <w:t xml:space="preserve">) w tych rankingach, okazuje się, że ponad połowa uczelni (51) występuje we wszystkich czterech rankingach. Dokładniejsze wyniki analizy przedstawiono w Tabeli 23. Już po wstępnej analizie można zauważyć, że w przypadku rankingu THE posiada on najmniej uczelni występujących w </w:t>
      </w:r>
      <w:r w:rsidRPr="001A79D4">
        <w:rPr>
          <w:i/>
          <w:iCs/>
        </w:rPr>
        <w:t>top100</w:t>
      </w:r>
      <w:r>
        <w:t xml:space="preserve">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aby za wystąpienie we wszystkich czterech przypisywać 3 punkty, za wystąpienie w trzech 2 punkty, za wystąpienie w dwóch 1 punkt, a za wystąpienie tylko w jednym rankingu 0 punktów, to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6B304461" w14:textId="77777777" w:rsidR="00A40EDE" w:rsidRPr="00F66F63" w:rsidRDefault="00A40EDE" w:rsidP="00A40EDE">
      <w:pPr>
        <w:pStyle w:val="Tytutabeli"/>
      </w:pPr>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Pr>
          <w:rStyle w:val="TytutabeliZnak"/>
          <w:noProof/>
        </w:rPr>
        <w:t>23</w:t>
      </w:r>
      <w:r w:rsidRPr="00654DD1">
        <w:rPr>
          <w:rStyle w:val="TytutabeliZnak"/>
        </w:rPr>
        <w:fldChar w:fldCharType="end"/>
      </w:r>
      <w:r>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proofErr w:type="spellEnd"/>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A40EDE" w:rsidRPr="00B5787D" w14:paraId="571A2CE6" w14:textId="77777777" w:rsidTr="00B668F9">
        <w:trPr>
          <w:trHeight w:val="285"/>
        </w:trPr>
        <w:tc>
          <w:tcPr>
            <w:tcW w:w="1474" w:type="dxa"/>
            <w:noWrap/>
            <w:hideMark/>
          </w:tcPr>
          <w:p w14:paraId="35BC271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0E35505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FootnoteReference"/>
              </w:rPr>
              <w:footnoteReference w:id="8"/>
            </w:r>
          </w:p>
        </w:tc>
        <w:tc>
          <w:tcPr>
            <w:tcW w:w="1474" w:type="dxa"/>
            <w:noWrap/>
            <w:hideMark/>
          </w:tcPr>
          <w:p w14:paraId="2E57D40D"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7A6EC44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066C8B33"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0D24C80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THE</w:t>
            </w:r>
          </w:p>
        </w:tc>
      </w:tr>
      <w:tr w:rsidR="00A40EDE" w:rsidRPr="0075766C" w14:paraId="79F12044" w14:textId="77777777" w:rsidTr="00B668F9">
        <w:trPr>
          <w:trHeight w:val="285"/>
        </w:trPr>
        <w:tc>
          <w:tcPr>
            <w:tcW w:w="1474" w:type="dxa"/>
            <w:noWrap/>
            <w:vAlign w:val="center"/>
            <w:hideMark/>
          </w:tcPr>
          <w:p w14:paraId="22395F8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0E128E1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78E0FBB6"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6A2577A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3A6BB89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5195C69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A40EDE" w:rsidRPr="0075766C" w14:paraId="41FC9F9C" w14:textId="77777777" w:rsidTr="00B668F9">
        <w:trPr>
          <w:trHeight w:val="285"/>
        </w:trPr>
        <w:tc>
          <w:tcPr>
            <w:tcW w:w="1474" w:type="dxa"/>
            <w:noWrap/>
            <w:vAlign w:val="center"/>
            <w:hideMark/>
          </w:tcPr>
          <w:p w14:paraId="326FC97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059192C3"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3CB7E7D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76468C0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0B77EA9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126EDC0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A40EDE" w:rsidRPr="0075766C" w14:paraId="753BD1D2" w14:textId="77777777" w:rsidTr="00B668F9">
        <w:trPr>
          <w:trHeight w:val="285"/>
        </w:trPr>
        <w:tc>
          <w:tcPr>
            <w:tcW w:w="1474" w:type="dxa"/>
            <w:noWrap/>
            <w:vAlign w:val="center"/>
            <w:hideMark/>
          </w:tcPr>
          <w:p w14:paraId="1384090E"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4B5C085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24B902E5"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8B0C66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0B78A7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7C481AD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A40EDE" w:rsidRPr="0075766C" w14:paraId="0DC9A2AC" w14:textId="77777777" w:rsidTr="00B668F9">
        <w:trPr>
          <w:trHeight w:val="285"/>
        </w:trPr>
        <w:tc>
          <w:tcPr>
            <w:tcW w:w="1474" w:type="dxa"/>
            <w:noWrap/>
            <w:vAlign w:val="center"/>
            <w:hideMark/>
          </w:tcPr>
          <w:p w14:paraId="12ED6C6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3963D89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67A309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8A7E39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BD392B7"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EB0556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A40EDE" w:rsidRPr="0075766C" w14:paraId="71E1823F" w14:textId="77777777" w:rsidTr="00B668F9">
        <w:trPr>
          <w:trHeight w:val="285"/>
        </w:trPr>
        <w:tc>
          <w:tcPr>
            <w:tcW w:w="1474" w:type="dxa"/>
            <w:noWrap/>
            <w:vAlign w:val="center"/>
            <w:hideMark/>
          </w:tcPr>
          <w:p w14:paraId="0B7247D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3A3A2AF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649014B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06784E8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506A8AC1"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225A00E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734E8D0A" w14:textId="77777777" w:rsidR="00A40EDE" w:rsidRPr="00D95B07" w:rsidRDefault="00A40EDE" w:rsidP="00A40EDE">
      <w:pPr>
        <w:pStyle w:val="rdo"/>
        <w:rPr>
          <w:lang w:val="pl-PL"/>
        </w:rPr>
      </w:pPr>
      <w:r w:rsidRPr="00D95B07">
        <w:rPr>
          <w:lang w:val="pl-PL"/>
        </w:rPr>
        <w:t xml:space="preserve">Źródło: opracowanie własne na podstawie wyników rankingów THE2023, ARWU2022, QS2023 i </w:t>
      </w:r>
      <w:proofErr w:type="spellStart"/>
      <w:r w:rsidRPr="00D95B07">
        <w:rPr>
          <w:lang w:val="pl-PL"/>
        </w:rPr>
        <w:t>Webometrics</w:t>
      </w:r>
      <w:proofErr w:type="spellEnd"/>
      <w:r w:rsidRPr="00D95B07">
        <w:rPr>
          <w:lang w:val="pl-PL"/>
        </w:rPr>
        <w:t xml:space="preserve"> 2023 H1 </w:t>
      </w:r>
      <w:r>
        <w:fldChar w:fldCharType="begin" w:fldLock="1"/>
      </w:r>
      <w:r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fldChar w:fldCharType="separate"/>
      </w:r>
      <w:r w:rsidRPr="00D95B07">
        <w:rPr>
          <w:noProof/>
          <w:lang w:val="pl-PL"/>
        </w:rPr>
        <w:t>(ARWU, 2022a; Cybermetrics Lab, 2023; QS Quacquarelli Symonds, 2023m; Times Higher Education, 2023)</w:t>
      </w:r>
      <w:r>
        <w:fldChar w:fldCharType="end"/>
      </w:r>
    </w:p>
    <w:p w14:paraId="2107C6A8" w14:textId="77777777" w:rsidR="008640C0" w:rsidRDefault="008640C0" w:rsidP="008640C0">
      <w:pPr>
        <w:spacing w:before="240"/>
      </w:pPr>
      <w:r>
        <w:t xml:space="preserve">Można stworzyć ranking uwzględniający pozycje uczelni w różnych rankingach, tak aby odzwierciedlić fakt zaistnienia danej uczelni w niektórych lub we wszystkich rankingach, co niewątpliwie również niesie informację o wartości usług dostarczanych przez uczelnie. Propozycję takiego rankingu przedstawiono w załączniku </w:t>
      </w:r>
      <w:commentRangeStart w:id="17"/>
      <w:r>
        <w:t>nr 4</w:t>
      </w:r>
      <w:commentRangeEnd w:id="17"/>
      <w:r>
        <w:rPr>
          <w:rStyle w:val="CommentReference"/>
          <w:rFonts w:ascii="Times New Roman" w:eastAsia="Times New Roman" w:hAnsi="Times New Roman"/>
          <w:szCs w:val="20"/>
          <w:lang w:eastAsia="pl-PL"/>
        </w:rPr>
        <w:commentReference w:id="17"/>
      </w:r>
      <w:r>
        <w:t xml:space="preserve"> (</w:t>
      </w:r>
      <w:r>
        <w:fldChar w:fldCharType="begin"/>
      </w:r>
      <w:r>
        <w:instrText xml:space="preserve"> REF _Ref134656238 \h </w:instrText>
      </w:r>
      <w:r>
        <w:fldChar w:fldCharType="separate"/>
      </w:r>
      <w:r>
        <w:t xml:space="preserve">Tabela </w:t>
      </w:r>
      <w:r>
        <w:rPr>
          <w:noProof/>
        </w:rPr>
        <w:t>81</w:t>
      </w:r>
      <w:r>
        <w:fldChar w:fldCharType="end"/>
      </w:r>
      <w: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Pr="00DA1B58">
        <w:rPr>
          <w:i/>
          <w:iCs/>
        </w:rPr>
        <w:t>Ranking Value 250</w:t>
      </w:r>
      <w:r>
        <w:t xml:space="preserve">). Stwierdzono empirycznie, że dla zaproponowanego zestawu rang z rankingów THE2023, ARWU2022, QS2023 i </w:t>
      </w:r>
      <w:proofErr w:type="spellStart"/>
      <w:r>
        <w:t>Webometrics</w:t>
      </w:r>
      <w:proofErr w:type="spellEnd"/>
      <w:r>
        <w:t xml:space="preserve"> 2023H1</w:t>
      </w:r>
      <w:r w:rsidRPr="00001D48">
        <w:rPr>
          <w:rStyle w:val="FootnoteReference"/>
        </w:rPr>
        <w:footnoteReference w:id="9"/>
      </w:r>
      <w:r>
        <w:t xml:space="preserve"> przypisanie wartości 250 pozwala na uwzględnienie wszystkich uczelni występujących w większej liczbie rankingów na pozycjach wyższych niż te osiągnięte przez uczelnie występujące w mniejszej liczbie rankingów. Wartość Rankingu RV250 została obliczona jako suma punktów przyznawanych za pozycję danej uczelni w każdym z analizowanych czterech rankingów. A zatem im mniejsza liczba uzyskanych punktów tym pozycja uczelni w Rankingu RV250 jest wyższa. Od strony obliczeniowej można to zinterpretować tak, że uczelnie, które nie występują w jakimś rankingu, otrzymują przypisaną wartość 250 punktów dla każdego faktu niewystąpienia w jednym z 4 analizowanych rankingów. W związku z tym np. uczelnie występujące tylko w jednym z rankingów otrzymują z tego powodu wynik o wartości 750 punktów plus wartość rangi odpowiadająca pozycji danej uczelni w rankingu, w którym występują.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r-Pearsona wyników </w:t>
      </w:r>
      <w:r w:rsidRPr="005337BD">
        <w:rPr>
          <w:i/>
          <w:iCs/>
        </w:rPr>
        <w:t>top100</w:t>
      </w:r>
      <w:r>
        <w:t xml:space="preserve"> analizowanych rankingów z rankingiem RV250 przedstawiono w Tabeli 25.</w:t>
      </w:r>
    </w:p>
    <w:p w14:paraId="69B89A9C" w14:textId="77777777" w:rsidR="008640C0" w:rsidRDefault="008640C0" w:rsidP="008640C0">
      <w:r w:rsidRPr="00304FA3">
        <w:t xml:space="preserve">Wszystkie metodologie można podzielić na trzy grupy: mierzące czynniki wpływające na jakość edukacji, mierzące czynniki świadczące o efektach edukacji oraz takie, które wykorzystują </w:t>
      </w:r>
      <w:r w:rsidRPr="00304FA3">
        <w:lastRenderedPageBreak/>
        <w:t>połączenie obu wyżej wymienionych.</w:t>
      </w:r>
      <w:r>
        <w:t xml:space="preserve"> Na pewno bardzo rozbudowaną strukturą i złożoną metodologią odznacza się Ranking Perspektywy.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(Nagroda Nobla, Medal Fieldsa) zarówno wśród wykładowców, jak i absolwentów, a także wybitne osiągnięcia naukowe mierzone wskaźnikami </w:t>
      </w:r>
      <w:proofErr w:type="spellStart"/>
      <w:r>
        <w:t>cytowań</w:t>
      </w:r>
      <w:proofErr w:type="spellEnd"/>
      <w:r>
        <w:t xml:space="preserve"> oraz publikacjami w najbardziej prestiżowych czasopismach. Tu w ocenie uczelni wyraźnie zauważalne jest pominięcie osiągnięć w dziedzinach typowo humanistycznych. Nasuwa się przypuszczenie, że oryginalnym celem powstania tego rankingu jest danie wskazówki potencjalnym chińskim studentom lub odpowiednim decydentom,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7607A793" w14:textId="6A1031E7" w:rsidR="00A40EDE" w:rsidRPr="00D256F3" w:rsidRDefault="008640C0" w:rsidP="008640C0">
      <w:r>
        <w:t xml:space="preserve">Rankingi QS i THE mają dość podobne metodologie –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 Najbardziej nietypowy na tle pozostałych rankingów jest ranking </w:t>
      </w:r>
      <w:proofErr w:type="spellStart"/>
      <w:r>
        <w:t>Webometrics</w:t>
      </w:r>
      <w:proofErr w:type="spellEnd"/>
      <w:r>
        <w:t xml:space="preserve">. Został on stworzony według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 nawet niewielkie i lokalne – uczelnie na świecie. Co zaskakujące, wyniki rankingu </w:t>
      </w:r>
      <w:proofErr w:type="spellStart"/>
      <w:r>
        <w:t>Webometrics</w:t>
      </w:r>
      <w:proofErr w:type="spellEnd"/>
      <w:r>
        <w:t xml:space="preserve"> pomimo całkowicie odmiennej koncepcji jego opracowania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z rankingu </w:t>
      </w:r>
      <w:proofErr w:type="spellStart"/>
      <w:r>
        <w:t>Webometrics</w:t>
      </w:r>
      <w:proofErr w:type="spellEnd"/>
      <w:r>
        <w:t xml:space="preserve"> z pozycjami w lokalnym rankingu Perspektywy,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poziomu i obszarów wymagających doskonalenia. Z tego powodu korzystanie z rankingów może być bardzo pomocnym punktem wyjścia do procesów doskonalenia jakości usług, a także do weryfikacji skuteczności podejmowanych działań doskonalących. Do tego ważne może się okazać dobre zrozumienie różnych </w:t>
      </w:r>
      <w:r>
        <w:lastRenderedPageBreak/>
        <w:t>metodologii rankingów, gdyż dzięki odmiennym sposobom pomiaru mogą one dostarczyć uzupełniających się informacji nt. przyczyn zmian w poziomie jakości. Podobnie jak do pomiaru jakości warto korzystać z uznanych metod, tak również do zarządzania jakością warto wykorzystać sprawdzone narzędzia. Te z nich, które oferują przydatne dla zarządzania uczelniami możliwości, zostaną omówione w następnym podrozdziale.</w:t>
      </w:r>
    </w:p>
    <w:p w14:paraId="6275EC73" w14:textId="5FF68CED" w:rsidR="00CA5D5E" w:rsidRDefault="00CA5D5E" w:rsidP="00CA5D5E">
      <w:pPr>
        <w:pStyle w:val="Heading1"/>
      </w:pPr>
      <w:r>
        <w:lastRenderedPageBreak/>
        <w:t>Pomiar satysfakcji interesariuszy – wybrane wyniki</w:t>
      </w:r>
    </w:p>
    <w:p w14:paraId="68EB138C" w14:textId="2A1FBEE6" w:rsidR="00CA5D5E" w:rsidRDefault="00CA5D5E" w:rsidP="00CA5D5E">
      <w:pPr>
        <w:pStyle w:val="Heading1"/>
      </w:pPr>
      <w:r>
        <w:lastRenderedPageBreak/>
        <w:t>Model doskonalenia Systemu Zarządzania Jakością uczelni technicznej inspirowanego pomiarem satysfakcji interesariuszy (SSDQM)</w:t>
      </w:r>
    </w:p>
    <w:p w14:paraId="5DF37D32" w14:textId="58BC9C8F" w:rsidR="00CA5D5E" w:rsidRDefault="00CA5D5E" w:rsidP="00CA5D5E"/>
    <w:p w14:paraId="6C42C0F3" w14:textId="77777777" w:rsidR="00CA5D5E" w:rsidRPr="00CA5D5E" w:rsidRDefault="00CA5D5E" w:rsidP="00CA5D5E"/>
    <w:p w14:paraId="16A80E11" w14:textId="77472BDB" w:rsidR="00CA5D5E" w:rsidRPr="00CA5D5E" w:rsidRDefault="00CA5D5E" w:rsidP="00CA5D5E"/>
    <w:p w14:paraId="2980EF4A" w14:textId="3989057A" w:rsidR="009B2CA8" w:rsidRDefault="00306822" w:rsidP="000176BB">
      <w:pPr>
        <w:pStyle w:val="Heading1"/>
        <w:spacing w:after="240"/>
        <w:ind w:left="431" w:hanging="431"/>
      </w:pPr>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4"/>
      <w:bookmarkEnd w:id="15"/>
      <w:bookmarkEnd w:id="16"/>
    </w:p>
    <w:p w14:paraId="577BF8A0" w14:textId="65C09E90"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w:t>
      </w:r>
      <w:del w:id="18" w:author="Jan Szefler" w:date="2024-11-06T08:32:00Z" w16du:dateUtc="2024-11-06T07:32:00Z">
        <w:r w:rsidDel="00537D5F">
          <w:delText xml:space="preserve"> Ponadto w nawiązaniu </w:delText>
        </w:r>
        <w:r w:rsidR="00315BCC" w:rsidRPr="00315BCC" w:rsidDel="00537D5F">
          <w:delText>do słów L. v. Misesa, że „w kapitalizmie ostatecznymi zwierzchnikami są konsumenci” (von Mises, 2006, s. 12)</w:delText>
        </w:r>
        <w:r w:rsidDel="00537D5F">
          <w:delText xml:space="preserve"> można stwierdzić, że</w:delText>
        </w:r>
        <w:r w:rsidR="00315BCC" w:rsidRPr="00315BCC" w:rsidDel="00537D5F">
          <w:delText xml:space="preserve"> najbardziej zwięzłym wyjaśnieniem roli klienta w </w:delText>
        </w:r>
        <w:r w:rsidR="00315BCC" w:rsidDel="00537D5F">
          <w:delText xml:space="preserve">odniesieniu do </w:delText>
        </w:r>
        <w:r w:rsidR="00315BCC" w:rsidRPr="00315BCC" w:rsidDel="00537D5F">
          <w:delText>proces</w:delText>
        </w:r>
        <w:r w:rsidR="00315BCC" w:rsidDel="00537D5F">
          <w:delText>ów</w:delText>
        </w:r>
        <w:r w:rsidR="00315BCC" w:rsidRPr="00315BCC" w:rsidDel="00537D5F">
          <w:delText xml:space="preserve"> </w:delText>
        </w:r>
        <w:r w:rsidR="00315BCC" w:rsidDel="00537D5F">
          <w:delText>zarządzania</w:delText>
        </w:r>
        <w:r w:rsidR="00315BCC" w:rsidRPr="00315BCC" w:rsidDel="00537D5F">
          <w:delText xml:space="preserve"> jakości</w:delText>
        </w:r>
        <w:r w:rsidR="00315BCC" w:rsidDel="00537D5F">
          <w:delText>ą</w:delText>
        </w:r>
        <w:r w:rsidR="00315BCC" w:rsidRPr="00315BCC" w:rsidDel="00537D5F">
          <w:delText xml:space="preserve"> </w:delText>
        </w:r>
        <w:r w:rsidR="00357A73" w:rsidDel="00537D5F">
          <w:delText xml:space="preserve">jest </w:delText>
        </w:r>
        <w:r w:rsidDel="00537D5F">
          <w:delText xml:space="preserve">to, iż </w:delText>
        </w:r>
        <w:r w:rsidR="00315BCC" w:rsidRPr="00315BCC" w:rsidDel="00537D5F">
          <w:delText xml:space="preserve">celem </w:delText>
        </w:r>
        <w:r w:rsidDel="00537D5F">
          <w:delText xml:space="preserve">systemu zarządzania jakością </w:delText>
        </w:r>
        <w:r w:rsidR="00315BCC" w:rsidRPr="00315BCC" w:rsidDel="00537D5F">
          <w:delText>jest osiągnięci</w:delText>
        </w:r>
        <w:r w:rsidDel="00537D5F">
          <w:delText>e</w:delText>
        </w:r>
        <w:r w:rsidR="00315BCC" w:rsidRPr="00315BCC" w:rsidDel="00537D5F">
          <w:delText xml:space="preserve"> optymalnego poziomu </w:delText>
        </w:r>
        <w:r w:rsidDel="00537D5F">
          <w:delText>satysfakcji</w:delText>
        </w:r>
        <w:r w:rsidR="00315BCC" w:rsidRPr="00315BCC" w:rsidDel="00537D5F">
          <w:delText xml:space="preserve"> klienta. Główny wpływ na podnoszenie jakości ma nieustanny wzrost wymagań klienta. Wynika to z coraz lepszego zaspokajania jego potrzeb przez różne konkurujące ze sobą podmioty gospodarcze oraz z faktu, że na wolnym rynku ten, kto w najlepszy sposób </w:delText>
        </w:r>
        <w:r w:rsidR="00315BCC" w:rsidDel="00537D5F">
          <w:delText>spełni wymagania</w:delText>
        </w:r>
        <w:r w:rsidR="00315BCC" w:rsidRPr="00315BCC" w:rsidDel="00537D5F">
          <w:delText xml:space="preserve"> klienta, ma szansę zarobić najwięcej. W</w:delText>
        </w:r>
        <w:r w:rsidR="001A31E0" w:rsidDel="00537D5F">
          <w:delText> </w:delText>
        </w:r>
        <w:r w:rsidR="00315BCC" w:rsidRPr="00315BCC" w:rsidDel="00537D5F">
          <w:delText xml:space="preserve">związku z tym konkurencja </w:delText>
        </w:r>
        <w:r w:rsidR="00315BCC" w:rsidDel="00537D5F">
          <w:delText>przyczynia się do zaistnienia</w:delText>
        </w:r>
        <w:r w:rsidR="00315BCC" w:rsidRPr="00315BCC" w:rsidDel="00537D5F">
          <w:delText xml:space="preserve"> </w:delText>
        </w:r>
        <w:r w:rsidR="00315BCC" w:rsidDel="00537D5F">
          <w:delText>rywalizacji</w:delText>
        </w:r>
        <w:r w:rsidR="00315BCC" w:rsidRPr="00315BCC" w:rsidDel="00537D5F">
          <w:delText xml:space="preserve"> o jak najlepsze zaspokojenie potrzeb klienta.</w:delText>
        </w:r>
      </w:del>
      <w:r w:rsidR="00315BCC" w:rsidRPr="00315BCC">
        <w:t xml:space="preserve"> </w:t>
      </w:r>
      <w:r>
        <w:t>Ten prosty opis jednak nie oddaje złożoności środowiska</w:t>
      </w:r>
      <w:r w:rsidR="00357A73">
        <w:t>,</w:t>
      </w:r>
      <w:r>
        <w:t xml:space="preserve"> w jakim funkcjonują uczelnie, a szczególnie uczelnie publiczne w Polsce. </w:t>
      </w:r>
      <w:del w:id="19" w:author="Jan Szefler" w:date="2024-11-06T08:32:00Z" w16du:dateUtc="2024-11-06T07:32:00Z">
        <w:r w:rsidDel="00537D5F">
          <w:delText>W niniejszym rozdziale zostan</w:delText>
        </w:r>
        <w:r w:rsidR="00357A73" w:rsidDel="00537D5F">
          <w:delText>ie</w:delText>
        </w:r>
        <w:r w:rsidDel="00537D5F">
          <w:delText xml:space="preserve"> więc omówione szerokie spektrum zagadnień pozwalających przybliżyć skalę wyzwań, ale również i szans</w:delText>
        </w:r>
        <w:r w:rsidR="00357A73" w:rsidDel="00537D5F">
          <w:delText>,</w:delText>
        </w:r>
        <w:r w:rsidDel="00537D5F">
          <w:delText xml:space="preserve"> przed jakimi stoją zarządzający polskimi</w:delText>
        </w:r>
        <w:r w:rsidRPr="00E62FCA" w:rsidDel="00537D5F">
          <w:delText xml:space="preserve"> </w:delText>
        </w:r>
        <w:r w:rsidDel="00537D5F">
          <w:delText>publicznymi uczelniami technicznymi.</w:delText>
        </w:r>
      </w:del>
    </w:p>
    <w:p w14:paraId="7AE1B200" w14:textId="5A357FC5" w:rsidR="00A26BFA" w:rsidRDefault="00306822" w:rsidP="004E7B54">
      <w:pPr>
        <w:pStyle w:val="Heading2"/>
      </w:pPr>
      <w:bookmarkStart w:id="20" w:name="_Ref164514592"/>
      <w:bookmarkStart w:id="21" w:name="_Toc164800998"/>
      <w:bookmarkStart w:id="22" w:name="_Toc168903262"/>
      <w:bookmarkStart w:id="23" w:name="_Toc169134070"/>
      <w:r w:rsidRPr="00233788">
        <w:t>Wyzwania zarządzania uczelnią</w:t>
      </w:r>
      <w:bookmarkEnd w:id="20"/>
      <w:bookmarkEnd w:id="21"/>
      <w:bookmarkEnd w:id="22"/>
      <w:bookmarkEnd w:id="23"/>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Heading3"/>
      </w:pPr>
      <w:bookmarkStart w:id="24" w:name="_Ref62845084"/>
      <w:bookmarkStart w:id="25" w:name="_Toc164800999"/>
      <w:bookmarkStart w:id="26" w:name="_Toc168903263"/>
      <w:bookmarkStart w:id="27" w:name="_Toc169134071"/>
      <w:r w:rsidRPr="007E5540">
        <w:t>Historyczne i współczesne koncepcje zarządzania uczelnią</w:t>
      </w:r>
      <w:bookmarkEnd w:id="24"/>
      <w:bookmarkEnd w:id="25"/>
      <w:bookmarkEnd w:id="26"/>
      <w:bookmarkEnd w:id="27"/>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00357A73">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28" w:name="_Ref134899339"/>
      <w:bookmarkStart w:id="29" w:name="_Ref134899353"/>
      <w:bookmarkStart w:id="30" w:name="_Ref134899369"/>
      <w:bookmarkStart w:id="31" w:name="_Toc169134673"/>
      <w:r w:rsidRPr="00233788">
        <w:t xml:space="preserve">Rysunek </w:t>
      </w:r>
      <w:fldSimple w:instr=" SEQ Rysunek \* ARABIC ">
        <w:r w:rsidR="00F2350D">
          <w:rPr>
            <w:noProof/>
          </w:rPr>
          <w:t>2</w:t>
        </w:r>
      </w:fldSimple>
      <w:bookmarkEnd w:id="28"/>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9"/>
      <w:bookmarkEnd w:id="30"/>
      <w:bookmarkEnd w:id="31"/>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084B8C29" w:rsidR="006C581F" w:rsidDel="00537D5F" w:rsidRDefault="008F0489" w:rsidP="00537D5F">
      <w:pPr>
        <w:rPr>
          <w:del w:id="32" w:author="Jan Szefler" w:date="2024-11-06T08:33:00Z" w16du:dateUtc="2024-11-06T07:33:00Z"/>
        </w:rPr>
      </w:pPr>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w:t>
      </w:r>
      <w:del w:id="33" w:author="Jan Szefler" w:date="2024-11-06T08:33:00Z" w16du:dateUtc="2024-11-06T07:33:00Z">
        <w:r w:rsidR="0027520B" w:rsidRPr="00233788" w:rsidDel="00537D5F">
          <w:delText xml:space="preserve">Krótką charakterystykę każdego z tych okresów przedstawiono w </w:delText>
        </w:r>
        <w:r w:rsidDel="00537D5F">
          <w:delText>T</w:delText>
        </w:r>
        <w:r w:rsidR="0027520B" w:rsidRPr="00233788" w:rsidDel="00537D5F">
          <w:delText>abeli</w:delText>
        </w:r>
        <w:r w:rsidR="00345BF3" w:rsidDel="00537D5F">
          <w:delText> </w:delText>
        </w:r>
        <w:r w:rsidDel="00537D5F">
          <w:delText>1</w:delText>
        </w:r>
        <w:r w:rsidR="0027520B" w:rsidRPr="00233788" w:rsidDel="00537D5F">
          <w:rPr>
            <w:color w:val="000000" w:themeColor="text1"/>
          </w:rPr>
          <w:delText>.</w:delText>
        </w:r>
        <w:r w:rsidR="0027520B" w:rsidDel="00537D5F">
          <w:rPr>
            <w:color w:val="000000" w:themeColor="text1"/>
          </w:rPr>
          <w:delText xml:space="preserve"> </w:delText>
        </w:r>
        <w:r w:rsidR="006C581F" w:rsidRPr="00233788" w:rsidDel="00537D5F">
          <w:delText xml:space="preserve">Zarówno </w:delText>
        </w:r>
        <w:r w:rsidDel="00537D5F">
          <w:delText>rysunek</w:delText>
        </w:r>
        <w:r w:rsidR="006C581F" w:rsidRPr="00233788" w:rsidDel="00537D5F">
          <w:delText xml:space="preserve"> po</w:delText>
        </w:r>
        <w:r w:rsidR="007C430D" w:rsidDel="00537D5F">
          <w:fldChar w:fldCharType="begin"/>
        </w:r>
        <w:r w:rsidR="007C430D" w:rsidDel="00537D5F">
          <w:delInstrText xml:space="preserve"> REF _Ref134899369 \p \h </w:delInstrText>
        </w:r>
        <w:r w:rsidR="007C430D" w:rsidDel="00537D5F">
          <w:fldChar w:fldCharType="separate"/>
        </w:r>
        <w:r w:rsidR="00F2350D" w:rsidDel="00537D5F">
          <w:delText>wyżej</w:delText>
        </w:r>
        <w:r w:rsidR="007C430D" w:rsidDel="00537D5F">
          <w:fldChar w:fldCharType="end"/>
        </w:r>
        <w:r w:rsidR="006C581F" w:rsidDel="00537D5F">
          <w:delText>,</w:delText>
        </w:r>
        <w:r w:rsidR="006C581F" w:rsidRPr="00233788" w:rsidDel="00537D5F">
          <w:delText xml:space="preserve"> jak i tabela po</w:delText>
        </w:r>
        <w:r w:rsidR="009C6CF4" w:rsidDel="00537D5F">
          <w:fldChar w:fldCharType="begin"/>
        </w:r>
        <w:r w:rsidR="009C6CF4" w:rsidDel="00537D5F">
          <w:delInstrText xml:space="preserve"> REF _Ref134896403 \p \h </w:delInstrText>
        </w:r>
        <w:r w:rsidR="009C6CF4" w:rsidDel="00537D5F">
          <w:fldChar w:fldCharType="separate"/>
        </w:r>
        <w:r w:rsidR="00F2350D" w:rsidDel="00537D5F">
          <w:delText>niżej</w:delText>
        </w:r>
        <w:r w:rsidR="009C6CF4" w:rsidDel="00537D5F">
          <w:fldChar w:fldCharType="end"/>
        </w:r>
        <w:r w:rsidR="006C581F" w:rsidRPr="00233788" w:rsidDel="00537D5F">
          <w:delTex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delText>
        </w:r>
      </w:del>
    </w:p>
    <w:p w14:paraId="0C96747D" w14:textId="5732D96F" w:rsidR="006C581F" w:rsidRPr="00233788" w:rsidDel="00537D5F" w:rsidRDefault="006C581F">
      <w:pPr>
        <w:rPr>
          <w:del w:id="34" w:author="Jan Szefler" w:date="2024-11-06T08:33:00Z" w16du:dateUtc="2024-11-06T07:33:00Z"/>
        </w:rPr>
        <w:pPrChange w:id="35" w:author="Jan Szefler" w:date="2024-11-06T08:33:00Z" w16du:dateUtc="2024-11-06T07:33:00Z">
          <w:pPr>
            <w:pStyle w:val="Tytutabeli"/>
          </w:pPr>
        </w:pPrChange>
      </w:pPr>
      <w:bookmarkStart w:id="36" w:name="_Ref134896402"/>
      <w:bookmarkStart w:id="37" w:name="_Ref134896403"/>
      <w:bookmarkStart w:id="38" w:name="_Toc169134724"/>
      <w:del w:id="39" w:author="Jan Szefler" w:date="2024-11-06T08:33:00Z" w16du:dateUtc="2024-11-06T07:33:00Z">
        <w:r w:rsidRPr="00233788" w:rsidDel="00537D5F">
          <w:delText xml:space="preserve">Tabela </w:delText>
        </w:r>
        <w:r w:rsidDel="00537D5F">
          <w:fldChar w:fldCharType="begin"/>
        </w:r>
        <w:r w:rsidDel="00537D5F">
          <w:delInstrText xml:space="preserve"> SEQ Tabela \* ARABIC </w:delInstrText>
        </w:r>
        <w:r w:rsidDel="00537D5F">
          <w:fldChar w:fldCharType="separate"/>
        </w:r>
        <w:r w:rsidR="00F2350D" w:rsidDel="00537D5F">
          <w:rPr>
            <w:noProof/>
          </w:rPr>
          <w:delText>1</w:delText>
        </w:r>
        <w:r w:rsidDel="00537D5F">
          <w:rPr>
            <w:noProof/>
          </w:rPr>
          <w:fldChar w:fldCharType="end"/>
        </w:r>
        <w:bookmarkEnd w:id="36"/>
        <w:r w:rsidR="00993B1A" w:rsidDel="00537D5F">
          <w:rPr>
            <w:noProof/>
          </w:rPr>
          <w:delText>.</w:delText>
        </w:r>
        <w:r w:rsidRPr="00233788" w:rsidDel="00537D5F">
          <w:delText xml:space="preserve"> Trendy zmian w europejskich uniwersytetach od średniowiecza do współczesności</w:delText>
        </w:r>
        <w:bookmarkEnd w:id="37"/>
        <w:bookmarkEnd w:id="38"/>
      </w:del>
    </w:p>
    <w:tbl>
      <w:tblPr>
        <w:tblStyle w:val="TableGrid"/>
        <w:tblW w:w="0" w:type="auto"/>
        <w:tblLook w:val="04A0" w:firstRow="1" w:lastRow="0" w:firstColumn="1" w:lastColumn="0" w:noHBand="0" w:noVBand="1"/>
      </w:tblPr>
      <w:tblGrid>
        <w:gridCol w:w="2660"/>
        <w:gridCol w:w="6552"/>
      </w:tblGrid>
      <w:tr w:rsidR="006C581F" w:rsidRPr="00233788" w:rsidDel="00537D5F" w14:paraId="411284EE" w14:textId="40CF4460" w:rsidTr="00A61195">
        <w:trPr>
          <w:cantSplit/>
          <w:tblHeader/>
          <w:del w:id="40" w:author="Jan Szefler" w:date="2024-11-06T08:33:00Z"/>
        </w:trPr>
        <w:tc>
          <w:tcPr>
            <w:tcW w:w="2660" w:type="dxa"/>
          </w:tcPr>
          <w:p w14:paraId="02FF8B79" w14:textId="40CDA1D7" w:rsidR="006C581F" w:rsidRPr="00233788" w:rsidDel="00537D5F" w:rsidRDefault="006C581F">
            <w:pPr>
              <w:rPr>
                <w:del w:id="41" w:author="Jan Szefler" w:date="2024-11-06T08:33:00Z" w16du:dateUtc="2024-11-06T07:33:00Z"/>
                <w:b/>
                <w:bCs/>
                <w:sz w:val="18"/>
                <w:szCs w:val="18"/>
                <w:lang w:val="pl-PL"/>
              </w:rPr>
              <w:pPrChange w:id="42" w:author="Jan Szefler" w:date="2024-11-06T08:33:00Z" w16du:dateUtc="2024-11-06T07:33:00Z">
                <w:pPr>
                  <w:keepNext/>
                  <w:spacing w:after="120" w:line="276" w:lineRule="auto"/>
                  <w:ind w:firstLine="0"/>
                  <w:jc w:val="center"/>
                </w:pPr>
              </w:pPrChange>
            </w:pPr>
            <w:del w:id="43" w:author="Jan Szefler" w:date="2024-11-06T08:33:00Z" w16du:dateUtc="2024-11-06T07:33:00Z">
              <w:r w:rsidRPr="00233788" w:rsidDel="00537D5F">
                <w:rPr>
                  <w:b/>
                  <w:bCs/>
                  <w:sz w:val="18"/>
                  <w:szCs w:val="18"/>
                  <w:lang w:val="pl-PL"/>
                </w:rPr>
                <w:delText>Przedział czasowy</w:delText>
              </w:r>
            </w:del>
          </w:p>
        </w:tc>
        <w:tc>
          <w:tcPr>
            <w:tcW w:w="6552" w:type="dxa"/>
          </w:tcPr>
          <w:p w14:paraId="20964CF1" w14:textId="799AC046" w:rsidR="006C581F" w:rsidRPr="00233788" w:rsidDel="00537D5F" w:rsidRDefault="006C581F">
            <w:pPr>
              <w:rPr>
                <w:del w:id="44" w:author="Jan Szefler" w:date="2024-11-06T08:33:00Z" w16du:dateUtc="2024-11-06T07:33:00Z"/>
                <w:b/>
                <w:bCs/>
                <w:sz w:val="18"/>
                <w:szCs w:val="18"/>
                <w:lang w:val="pl-PL"/>
              </w:rPr>
              <w:pPrChange w:id="45" w:author="Jan Szefler" w:date="2024-11-06T08:33:00Z" w16du:dateUtc="2024-11-06T07:33:00Z">
                <w:pPr>
                  <w:keepNext/>
                  <w:spacing w:after="120" w:line="276" w:lineRule="auto"/>
                  <w:ind w:firstLine="0"/>
                  <w:jc w:val="center"/>
                </w:pPr>
              </w:pPrChange>
            </w:pPr>
            <w:del w:id="46" w:author="Jan Szefler" w:date="2024-11-06T08:33:00Z" w16du:dateUtc="2024-11-06T07:33:00Z">
              <w:r w:rsidRPr="00233788" w:rsidDel="00537D5F">
                <w:rPr>
                  <w:b/>
                  <w:bCs/>
                  <w:sz w:val="18"/>
                  <w:szCs w:val="18"/>
                  <w:lang w:val="pl-PL"/>
                </w:rPr>
                <w:delText>Opis głównych trendów zmian w europejskich uniwersytetach</w:delText>
              </w:r>
            </w:del>
          </w:p>
        </w:tc>
      </w:tr>
      <w:tr w:rsidR="006C581F" w:rsidRPr="00233788" w:rsidDel="00537D5F" w14:paraId="0C04C1EE" w14:textId="0D053DB1" w:rsidTr="008D6CC6">
        <w:trPr>
          <w:cantSplit/>
          <w:del w:id="47" w:author="Jan Szefler" w:date="2024-11-06T08:33:00Z"/>
        </w:trPr>
        <w:tc>
          <w:tcPr>
            <w:tcW w:w="2660" w:type="dxa"/>
            <w:vAlign w:val="center"/>
          </w:tcPr>
          <w:p w14:paraId="7E8284F6" w14:textId="23AEA51A" w:rsidR="006C581F" w:rsidRPr="00233788" w:rsidDel="00537D5F" w:rsidRDefault="006C581F">
            <w:pPr>
              <w:rPr>
                <w:del w:id="48" w:author="Jan Szefler" w:date="2024-11-06T08:33:00Z" w16du:dateUtc="2024-11-06T07:33:00Z"/>
                <w:sz w:val="18"/>
                <w:szCs w:val="18"/>
                <w:lang w:val="pl-PL"/>
              </w:rPr>
              <w:pPrChange w:id="49" w:author="Jan Szefler" w:date="2024-11-06T08:33:00Z" w16du:dateUtc="2024-11-06T07:33:00Z">
                <w:pPr>
                  <w:spacing w:before="0" w:after="120" w:line="276" w:lineRule="auto"/>
                  <w:ind w:firstLine="0"/>
                  <w:jc w:val="center"/>
                </w:pPr>
              </w:pPrChange>
            </w:pPr>
            <w:del w:id="50" w:author="Jan Szefler" w:date="2024-11-06T08:33:00Z" w16du:dateUtc="2024-11-06T07:33:00Z">
              <w:r w:rsidRPr="00233788" w:rsidDel="00537D5F">
                <w:rPr>
                  <w:sz w:val="18"/>
                  <w:szCs w:val="18"/>
                  <w:lang w:val="pl-PL"/>
                </w:rPr>
                <w:delText>wiek XII</w:delText>
              </w:r>
            </w:del>
          </w:p>
        </w:tc>
        <w:tc>
          <w:tcPr>
            <w:tcW w:w="6552" w:type="dxa"/>
            <w:vAlign w:val="center"/>
          </w:tcPr>
          <w:p w14:paraId="7033BDC9" w14:textId="0F2B5915" w:rsidR="006C581F" w:rsidRPr="00233788" w:rsidDel="00537D5F" w:rsidRDefault="006C581F">
            <w:pPr>
              <w:rPr>
                <w:del w:id="51" w:author="Jan Szefler" w:date="2024-11-06T08:33:00Z" w16du:dateUtc="2024-11-06T07:33:00Z"/>
                <w:sz w:val="18"/>
                <w:szCs w:val="18"/>
                <w:lang w:val="pl-PL"/>
              </w:rPr>
              <w:pPrChange w:id="52" w:author="Jan Szefler" w:date="2024-11-06T08:33:00Z" w16du:dateUtc="2024-11-06T07:33:00Z">
                <w:pPr>
                  <w:spacing w:before="60" w:after="60" w:line="276" w:lineRule="auto"/>
                  <w:ind w:firstLine="0"/>
                  <w:jc w:val="left"/>
                </w:pPr>
              </w:pPrChange>
            </w:pPr>
            <w:del w:id="53" w:author="Jan Szefler" w:date="2024-11-06T08:33:00Z" w16du:dateUtc="2024-11-06T07:33:00Z">
              <w:r w:rsidRPr="00233788" w:rsidDel="00537D5F">
                <w:rPr>
                  <w:sz w:val="18"/>
                  <w:szCs w:val="18"/>
                  <w:lang w:val="pl-PL"/>
                </w:rPr>
                <w:delText>Kształtujące się organizacje pochodzące ze zrzeszeń nauczycieli i uczniów powstających w miastach niezależnie od szkół przyklasztornych. Istotnym czynnikiem sprzyjającym był rozwój urbanizacji.</w:delText>
              </w:r>
            </w:del>
          </w:p>
        </w:tc>
      </w:tr>
      <w:tr w:rsidR="006C581F" w:rsidRPr="00233788" w:rsidDel="00537D5F" w14:paraId="5AE8C592" w14:textId="3D73D48A" w:rsidTr="008D6CC6">
        <w:trPr>
          <w:cantSplit/>
          <w:del w:id="54" w:author="Jan Szefler" w:date="2024-11-06T08:33:00Z"/>
        </w:trPr>
        <w:tc>
          <w:tcPr>
            <w:tcW w:w="2660" w:type="dxa"/>
            <w:vAlign w:val="center"/>
          </w:tcPr>
          <w:p w14:paraId="2D908F52" w14:textId="684AB854" w:rsidR="006C581F" w:rsidRPr="00233788" w:rsidDel="00537D5F" w:rsidRDefault="006C581F">
            <w:pPr>
              <w:rPr>
                <w:del w:id="55" w:author="Jan Szefler" w:date="2024-11-06T08:33:00Z" w16du:dateUtc="2024-11-06T07:33:00Z"/>
                <w:sz w:val="18"/>
                <w:szCs w:val="18"/>
                <w:lang w:val="pl-PL"/>
              </w:rPr>
              <w:pPrChange w:id="56" w:author="Jan Szefler" w:date="2024-11-06T08:33:00Z" w16du:dateUtc="2024-11-06T07:33:00Z">
                <w:pPr>
                  <w:spacing w:before="0" w:after="120" w:line="276" w:lineRule="auto"/>
                  <w:ind w:firstLine="0"/>
                  <w:jc w:val="center"/>
                </w:pPr>
              </w:pPrChange>
            </w:pPr>
            <w:del w:id="57" w:author="Jan Szefler" w:date="2024-11-06T08:33:00Z" w16du:dateUtc="2024-11-06T07:33:00Z">
              <w:r w:rsidRPr="00233788" w:rsidDel="00537D5F">
                <w:rPr>
                  <w:sz w:val="18"/>
                  <w:szCs w:val="18"/>
                  <w:lang w:val="pl-PL"/>
                </w:rPr>
                <w:delText>wiek XIII</w:delText>
              </w:r>
            </w:del>
          </w:p>
        </w:tc>
        <w:tc>
          <w:tcPr>
            <w:tcW w:w="6552" w:type="dxa"/>
            <w:vAlign w:val="center"/>
          </w:tcPr>
          <w:p w14:paraId="1DD6F7AF" w14:textId="12AACC7F" w:rsidR="006C581F" w:rsidRPr="00233788" w:rsidDel="00537D5F" w:rsidRDefault="006C581F">
            <w:pPr>
              <w:rPr>
                <w:del w:id="58" w:author="Jan Szefler" w:date="2024-11-06T08:33:00Z" w16du:dateUtc="2024-11-06T07:33:00Z"/>
                <w:sz w:val="18"/>
                <w:szCs w:val="18"/>
                <w:lang w:val="pl-PL"/>
              </w:rPr>
              <w:pPrChange w:id="59" w:author="Jan Szefler" w:date="2024-11-06T08:33:00Z" w16du:dateUtc="2024-11-06T07:33:00Z">
                <w:pPr>
                  <w:spacing w:before="60" w:after="60" w:line="276" w:lineRule="auto"/>
                  <w:ind w:firstLine="0"/>
                  <w:jc w:val="left"/>
                </w:pPr>
              </w:pPrChange>
            </w:pPr>
            <w:del w:id="60" w:author="Jan Szefler" w:date="2024-11-06T08:33:00Z" w16du:dateUtc="2024-11-06T07:33:00Z">
              <w:r w:rsidRPr="00233788" w:rsidDel="00537D5F">
                <w:rPr>
                  <w:sz w:val="18"/>
                  <w:szCs w:val="18"/>
                  <w:lang w:val="pl-PL"/>
                </w:rPr>
                <w:delText>Fundowanie i wspieranie uniwersytetów przez rządzących</w:delText>
              </w:r>
            </w:del>
          </w:p>
        </w:tc>
      </w:tr>
      <w:tr w:rsidR="006C581F" w:rsidRPr="00233788" w:rsidDel="00537D5F" w14:paraId="122D1BBF" w14:textId="25472631" w:rsidTr="008D6CC6">
        <w:trPr>
          <w:cantSplit/>
          <w:del w:id="61" w:author="Jan Szefler" w:date="2024-11-06T08:33:00Z"/>
        </w:trPr>
        <w:tc>
          <w:tcPr>
            <w:tcW w:w="2660" w:type="dxa"/>
            <w:vAlign w:val="center"/>
          </w:tcPr>
          <w:p w14:paraId="2EF05971" w14:textId="61D3CAA0" w:rsidR="006C581F" w:rsidRPr="00233788" w:rsidDel="00537D5F" w:rsidRDefault="006C581F">
            <w:pPr>
              <w:rPr>
                <w:del w:id="62" w:author="Jan Szefler" w:date="2024-11-06T08:33:00Z" w16du:dateUtc="2024-11-06T07:33:00Z"/>
                <w:sz w:val="18"/>
                <w:szCs w:val="18"/>
                <w:lang w:val="pl-PL"/>
              </w:rPr>
              <w:pPrChange w:id="63" w:author="Jan Szefler" w:date="2024-11-06T08:33:00Z" w16du:dateUtc="2024-11-06T07:33:00Z">
                <w:pPr>
                  <w:spacing w:before="0" w:after="120" w:line="276" w:lineRule="auto"/>
                  <w:ind w:firstLine="0"/>
                  <w:jc w:val="center"/>
                </w:pPr>
              </w:pPrChange>
            </w:pPr>
            <w:del w:id="64" w:author="Jan Szefler" w:date="2024-11-06T08:33:00Z" w16du:dateUtc="2024-11-06T07:33:00Z">
              <w:r w:rsidRPr="00233788" w:rsidDel="00537D5F">
                <w:rPr>
                  <w:sz w:val="18"/>
                  <w:szCs w:val="18"/>
                  <w:lang w:val="pl-PL"/>
                </w:rPr>
                <w:delText>wiek XIV</w:delText>
              </w:r>
            </w:del>
          </w:p>
        </w:tc>
        <w:tc>
          <w:tcPr>
            <w:tcW w:w="6552" w:type="dxa"/>
            <w:vAlign w:val="center"/>
          </w:tcPr>
          <w:p w14:paraId="55A41100" w14:textId="520502BE" w:rsidR="006C581F" w:rsidRPr="00233788" w:rsidDel="00537D5F" w:rsidRDefault="006C581F">
            <w:pPr>
              <w:rPr>
                <w:del w:id="65" w:author="Jan Szefler" w:date="2024-11-06T08:33:00Z" w16du:dateUtc="2024-11-06T07:33:00Z"/>
                <w:sz w:val="18"/>
                <w:szCs w:val="18"/>
                <w:lang w:val="pl-PL"/>
              </w:rPr>
              <w:pPrChange w:id="66" w:author="Jan Szefler" w:date="2024-11-06T08:33:00Z" w16du:dateUtc="2024-11-06T07:33:00Z">
                <w:pPr>
                  <w:spacing w:before="60" w:after="60" w:line="276" w:lineRule="auto"/>
                  <w:ind w:firstLine="0"/>
                  <w:jc w:val="left"/>
                </w:pPr>
              </w:pPrChange>
            </w:pPr>
            <w:del w:id="67" w:author="Jan Szefler" w:date="2024-11-06T08:33:00Z" w16du:dateUtc="2024-11-06T07:33:00Z">
              <w:r w:rsidRPr="00233788" w:rsidDel="00537D5F">
                <w:rPr>
                  <w:sz w:val="18"/>
                  <w:szCs w:val="18"/>
                  <w:lang w:val="pl-PL"/>
                </w:rPr>
                <w:delText>Zwiększanie się profesjonalizacji oraz sekularyzacji społeczeństwa prowadzące do zwiększenia zapotrzebowania na wykształcenie. Zwiększanie się szans na zatrudnienie dzięki wykształceniu prowadzące do zwiększania się liczebności studentów.</w:delText>
              </w:r>
            </w:del>
          </w:p>
        </w:tc>
      </w:tr>
      <w:tr w:rsidR="006C581F" w:rsidRPr="00233788" w:rsidDel="00537D5F" w14:paraId="2DC6BE5F" w14:textId="7FCF7FFA" w:rsidTr="008D6CC6">
        <w:trPr>
          <w:cantSplit/>
          <w:del w:id="68" w:author="Jan Szefler" w:date="2024-11-06T08:33:00Z"/>
        </w:trPr>
        <w:tc>
          <w:tcPr>
            <w:tcW w:w="2660" w:type="dxa"/>
            <w:vAlign w:val="center"/>
          </w:tcPr>
          <w:p w14:paraId="678E33B1" w14:textId="11F79E71" w:rsidR="006C581F" w:rsidRPr="00233788" w:rsidDel="00537D5F" w:rsidRDefault="006C581F">
            <w:pPr>
              <w:rPr>
                <w:del w:id="69" w:author="Jan Szefler" w:date="2024-11-06T08:33:00Z" w16du:dateUtc="2024-11-06T07:33:00Z"/>
                <w:sz w:val="18"/>
                <w:szCs w:val="18"/>
                <w:lang w:val="pl-PL"/>
              </w:rPr>
              <w:pPrChange w:id="70" w:author="Jan Szefler" w:date="2024-11-06T08:33:00Z" w16du:dateUtc="2024-11-06T07:33:00Z">
                <w:pPr>
                  <w:spacing w:before="0" w:after="120" w:line="276" w:lineRule="auto"/>
                  <w:ind w:firstLine="0"/>
                  <w:jc w:val="center"/>
                </w:pPr>
              </w:pPrChange>
            </w:pPr>
            <w:del w:id="71" w:author="Jan Szefler" w:date="2024-11-06T08:33:00Z" w16du:dateUtc="2024-11-06T07:33:00Z">
              <w:r w:rsidRPr="00233788" w:rsidDel="00537D5F">
                <w:rPr>
                  <w:sz w:val="18"/>
                  <w:szCs w:val="18"/>
                  <w:lang w:val="pl-PL"/>
                </w:rPr>
                <w:delText>wiek XV</w:delText>
              </w:r>
            </w:del>
          </w:p>
        </w:tc>
        <w:tc>
          <w:tcPr>
            <w:tcW w:w="6552" w:type="dxa"/>
            <w:vAlign w:val="center"/>
          </w:tcPr>
          <w:p w14:paraId="55620E2D" w14:textId="27FF14D9" w:rsidR="006C581F" w:rsidRPr="00233788" w:rsidDel="00537D5F" w:rsidRDefault="006C581F">
            <w:pPr>
              <w:rPr>
                <w:del w:id="72" w:author="Jan Szefler" w:date="2024-11-06T08:33:00Z" w16du:dateUtc="2024-11-06T07:33:00Z"/>
                <w:sz w:val="18"/>
                <w:szCs w:val="18"/>
                <w:lang w:val="pl-PL"/>
              </w:rPr>
              <w:pPrChange w:id="73" w:author="Jan Szefler" w:date="2024-11-06T08:33:00Z" w16du:dateUtc="2024-11-06T07:33:00Z">
                <w:pPr>
                  <w:spacing w:before="60" w:after="60" w:line="276" w:lineRule="auto"/>
                  <w:ind w:firstLine="0"/>
                  <w:jc w:val="left"/>
                </w:pPr>
              </w:pPrChange>
            </w:pPr>
            <w:del w:id="74" w:author="Jan Szefler" w:date="2024-11-06T08:33:00Z" w16du:dateUtc="2024-11-06T07:33:00Z">
              <w:r w:rsidRPr="00233788" w:rsidDel="00537D5F">
                <w:rPr>
                  <w:sz w:val="18"/>
                  <w:szCs w:val="18"/>
                  <w:lang w:val="pl-PL"/>
                </w:rPr>
                <w:delText>Dostrzeganie przez rządzących potencjału wykształconych kadr oraz większe wspieranie kształcenia coraz większych liczb studentów.</w:delText>
              </w:r>
            </w:del>
          </w:p>
        </w:tc>
      </w:tr>
      <w:tr w:rsidR="006C581F" w:rsidRPr="00233788" w:rsidDel="00537D5F" w14:paraId="0D17CE57" w14:textId="7B4D2CC2" w:rsidTr="008D6CC6">
        <w:trPr>
          <w:cantSplit/>
          <w:del w:id="75" w:author="Jan Szefler" w:date="2024-11-06T08:33:00Z"/>
        </w:trPr>
        <w:tc>
          <w:tcPr>
            <w:tcW w:w="2660" w:type="dxa"/>
            <w:vAlign w:val="center"/>
          </w:tcPr>
          <w:p w14:paraId="3C821D2D" w14:textId="43EEBE9E" w:rsidR="006C581F" w:rsidRPr="00233788" w:rsidDel="00537D5F" w:rsidRDefault="006C581F">
            <w:pPr>
              <w:rPr>
                <w:del w:id="76" w:author="Jan Szefler" w:date="2024-11-06T08:33:00Z" w16du:dateUtc="2024-11-06T07:33:00Z"/>
                <w:sz w:val="18"/>
                <w:szCs w:val="18"/>
                <w:lang w:val="pl-PL"/>
              </w:rPr>
              <w:pPrChange w:id="77" w:author="Jan Szefler" w:date="2024-11-06T08:33:00Z" w16du:dateUtc="2024-11-06T07:33:00Z">
                <w:pPr>
                  <w:spacing w:before="0" w:after="120" w:line="276" w:lineRule="auto"/>
                  <w:ind w:firstLine="0"/>
                  <w:jc w:val="center"/>
                </w:pPr>
              </w:pPrChange>
            </w:pPr>
            <w:del w:id="78" w:author="Jan Szefler" w:date="2024-11-06T08:33:00Z" w16du:dateUtc="2024-11-06T07:33:00Z">
              <w:r w:rsidRPr="00233788" w:rsidDel="00537D5F">
                <w:rPr>
                  <w:sz w:val="18"/>
                  <w:szCs w:val="18"/>
                  <w:lang w:val="pl-PL"/>
                </w:rPr>
                <w:delText>wiek XVI</w:delText>
              </w:r>
            </w:del>
          </w:p>
        </w:tc>
        <w:tc>
          <w:tcPr>
            <w:tcW w:w="6552" w:type="dxa"/>
            <w:vAlign w:val="center"/>
          </w:tcPr>
          <w:p w14:paraId="66A618F1" w14:textId="402C372A" w:rsidR="006C581F" w:rsidRPr="00233788" w:rsidDel="00537D5F" w:rsidRDefault="006C581F">
            <w:pPr>
              <w:rPr>
                <w:del w:id="79" w:author="Jan Szefler" w:date="2024-11-06T08:33:00Z" w16du:dateUtc="2024-11-06T07:33:00Z"/>
                <w:sz w:val="18"/>
                <w:szCs w:val="18"/>
                <w:lang w:val="pl-PL"/>
              </w:rPr>
              <w:pPrChange w:id="80" w:author="Jan Szefler" w:date="2024-11-06T08:33:00Z" w16du:dateUtc="2024-11-06T07:33:00Z">
                <w:pPr>
                  <w:spacing w:before="60" w:after="60" w:line="276" w:lineRule="auto"/>
                  <w:ind w:firstLine="0"/>
                  <w:jc w:val="left"/>
                </w:pPr>
              </w:pPrChange>
            </w:pPr>
            <w:del w:id="81" w:author="Jan Szefler" w:date="2024-11-06T08:33:00Z" w16du:dateUtc="2024-11-06T07:33:00Z">
              <w:r w:rsidRPr="00233788" w:rsidDel="00537D5F">
                <w:rPr>
                  <w:sz w:val="18"/>
                  <w:szCs w:val="18"/>
                  <w:lang w:val="pl-PL"/>
                </w:rPr>
                <w:delText>Nasycenie się rynku absolwentów prowadzące do rosnącego bezrobocia wykształconych ludzi. Pojawiające się dla arystokracji zagrożenie dominacji ze strony ludzi wykształconych, ale pochodzących z niższych warstw społecznych.</w:delText>
              </w:r>
            </w:del>
          </w:p>
        </w:tc>
      </w:tr>
      <w:tr w:rsidR="006C581F" w:rsidRPr="00233788" w:rsidDel="00537D5F" w14:paraId="2A332C4C" w14:textId="2021838B" w:rsidTr="008D6CC6">
        <w:trPr>
          <w:cantSplit/>
          <w:del w:id="82" w:author="Jan Szefler" w:date="2024-11-06T08:33:00Z"/>
        </w:trPr>
        <w:tc>
          <w:tcPr>
            <w:tcW w:w="2660" w:type="dxa"/>
            <w:vAlign w:val="center"/>
          </w:tcPr>
          <w:p w14:paraId="65538B96" w14:textId="52381D19" w:rsidR="006C581F" w:rsidRPr="00233788" w:rsidDel="00537D5F" w:rsidRDefault="006C581F">
            <w:pPr>
              <w:rPr>
                <w:del w:id="83" w:author="Jan Szefler" w:date="2024-11-06T08:33:00Z" w16du:dateUtc="2024-11-06T07:33:00Z"/>
                <w:sz w:val="18"/>
                <w:szCs w:val="18"/>
                <w:lang w:val="pl-PL"/>
              </w:rPr>
              <w:pPrChange w:id="84" w:author="Jan Szefler" w:date="2024-11-06T08:33:00Z" w16du:dateUtc="2024-11-06T07:33:00Z">
                <w:pPr>
                  <w:spacing w:before="0" w:after="120" w:line="276" w:lineRule="auto"/>
                  <w:ind w:firstLine="0"/>
                  <w:jc w:val="center"/>
                </w:pPr>
              </w:pPrChange>
            </w:pPr>
            <w:del w:id="85" w:author="Jan Szefler" w:date="2024-11-06T08:33:00Z" w16du:dateUtc="2024-11-06T07:33:00Z">
              <w:r w:rsidRPr="00233788" w:rsidDel="00537D5F">
                <w:rPr>
                  <w:sz w:val="18"/>
                  <w:szCs w:val="18"/>
                  <w:lang w:val="pl-PL"/>
                </w:rPr>
                <w:delText>wiek XVII</w:delText>
              </w:r>
            </w:del>
          </w:p>
        </w:tc>
        <w:tc>
          <w:tcPr>
            <w:tcW w:w="6552" w:type="dxa"/>
            <w:vAlign w:val="center"/>
          </w:tcPr>
          <w:p w14:paraId="511EEB3C" w14:textId="084A295D" w:rsidR="006C581F" w:rsidRPr="00233788" w:rsidDel="00537D5F" w:rsidRDefault="006C581F">
            <w:pPr>
              <w:rPr>
                <w:del w:id="86" w:author="Jan Szefler" w:date="2024-11-06T08:33:00Z" w16du:dateUtc="2024-11-06T07:33:00Z"/>
                <w:sz w:val="18"/>
                <w:szCs w:val="18"/>
                <w:lang w:val="pl-PL"/>
              </w:rPr>
              <w:pPrChange w:id="87" w:author="Jan Szefler" w:date="2024-11-06T08:33:00Z" w16du:dateUtc="2024-11-06T07:33:00Z">
                <w:pPr>
                  <w:spacing w:before="60" w:after="60" w:line="276" w:lineRule="auto"/>
                  <w:ind w:firstLine="0"/>
                  <w:jc w:val="left"/>
                </w:pPr>
              </w:pPrChange>
            </w:pPr>
            <w:del w:id="88" w:author="Jan Szefler" w:date="2024-11-06T08:33:00Z" w16du:dateUtc="2024-11-06T07:33:00Z">
              <w:r w:rsidRPr="00233788" w:rsidDel="00537D5F">
                <w:rPr>
                  <w:sz w:val="18"/>
                  <w:szCs w:val="18"/>
                  <w:lang w:val="pl-PL"/>
                </w:rPr>
                <w:delText>Arystokratyzacja wykształcenia poprzez ograniczenie stypendiów dla biedniejszych studentów. Podkreślanie roli socjalizacyjnej kształcenia.</w:delText>
              </w:r>
            </w:del>
          </w:p>
        </w:tc>
      </w:tr>
      <w:tr w:rsidR="006C581F" w:rsidRPr="00233788" w:rsidDel="00537D5F" w14:paraId="111268CE" w14:textId="72837D0E" w:rsidTr="008D6CC6">
        <w:trPr>
          <w:cantSplit/>
          <w:del w:id="89" w:author="Jan Szefler" w:date="2024-11-06T08:33:00Z"/>
        </w:trPr>
        <w:tc>
          <w:tcPr>
            <w:tcW w:w="2660" w:type="dxa"/>
            <w:vAlign w:val="center"/>
          </w:tcPr>
          <w:p w14:paraId="08372EBD" w14:textId="276AF15F" w:rsidR="006C581F" w:rsidRPr="00233788" w:rsidDel="00537D5F" w:rsidRDefault="006C581F">
            <w:pPr>
              <w:rPr>
                <w:del w:id="90" w:author="Jan Szefler" w:date="2024-11-06T08:33:00Z" w16du:dateUtc="2024-11-06T07:33:00Z"/>
                <w:sz w:val="18"/>
                <w:szCs w:val="18"/>
                <w:lang w:val="pl-PL"/>
              </w:rPr>
              <w:pPrChange w:id="91" w:author="Jan Szefler" w:date="2024-11-06T08:33:00Z" w16du:dateUtc="2024-11-06T07:33:00Z">
                <w:pPr>
                  <w:spacing w:before="0" w:after="120" w:line="276" w:lineRule="auto"/>
                  <w:ind w:firstLine="0"/>
                  <w:jc w:val="center"/>
                </w:pPr>
              </w:pPrChange>
            </w:pPr>
            <w:del w:id="92" w:author="Jan Szefler" w:date="2024-11-06T08:33:00Z" w16du:dateUtc="2024-11-06T07:33:00Z">
              <w:r w:rsidRPr="00233788" w:rsidDel="00537D5F">
                <w:rPr>
                  <w:sz w:val="18"/>
                  <w:szCs w:val="18"/>
                  <w:lang w:val="pl-PL"/>
                </w:rPr>
                <w:lastRenderedPageBreak/>
                <w:delText>wiek XVIII</w:delText>
              </w:r>
            </w:del>
          </w:p>
        </w:tc>
        <w:tc>
          <w:tcPr>
            <w:tcW w:w="6552" w:type="dxa"/>
            <w:vAlign w:val="center"/>
          </w:tcPr>
          <w:p w14:paraId="4808B4F1" w14:textId="0BD7D7EE" w:rsidR="006C581F" w:rsidRPr="00233788" w:rsidDel="00537D5F" w:rsidRDefault="006C581F">
            <w:pPr>
              <w:rPr>
                <w:del w:id="93" w:author="Jan Szefler" w:date="2024-11-06T08:33:00Z" w16du:dateUtc="2024-11-06T07:33:00Z"/>
                <w:sz w:val="18"/>
                <w:szCs w:val="18"/>
                <w:lang w:val="pl-PL"/>
              </w:rPr>
              <w:pPrChange w:id="94" w:author="Jan Szefler" w:date="2024-11-06T08:33:00Z" w16du:dateUtc="2024-11-06T07:33:00Z">
                <w:pPr>
                  <w:spacing w:before="60" w:after="60" w:line="276" w:lineRule="auto"/>
                  <w:ind w:firstLine="0"/>
                  <w:jc w:val="left"/>
                </w:pPr>
              </w:pPrChange>
            </w:pPr>
            <w:del w:id="95" w:author="Jan Szefler" w:date="2024-11-06T08:33:00Z" w16du:dateUtc="2024-11-06T07:33:00Z">
              <w:r w:rsidRPr="00233788" w:rsidDel="00537D5F">
                <w:rPr>
                  <w:sz w:val="18"/>
                  <w:szCs w:val="18"/>
                  <w:lang w:val="pl-PL"/>
                </w:rPr>
                <w:delText>Zwiększone zapotrzebowanie na kształcenie w nowych dyscyplinach wraz z rozwojem technologicznym i zmianami w organizacji państw. Dekonfesjonalizacja uczelni oraz zwiększenie ich podporządkowania władzy.</w:delText>
              </w:r>
            </w:del>
          </w:p>
        </w:tc>
      </w:tr>
      <w:tr w:rsidR="006C581F" w:rsidRPr="00233788" w:rsidDel="00537D5F" w14:paraId="54B738D9" w14:textId="24D12C7E" w:rsidTr="008D6CC6">
        <w:trPr>
          <w:cantSplit/>
          <w:del w:id="96" w:author="Jan Szefler" w:date="2024-11-06T08:33:00Z"/>
        </w:trPr>
        <w:tc>
          <w:tcPr>
            <w:tcW w:w="2660" w:type="dxa"/>
            <w:vAlign w:val="center"/>
          </w:tcPr>
          <w:p w14:paraId="0A4B65DB" w14:textId="6B88715F" w:rsidR="006C581F" w:rsidRPr="00233788" w:rsidDel="00537D5F" w:rsidRDefault="006C581F">
            <w:pPr>
              <w:rPr>
                <w:del w:id="97" w:author="Jan Szefler" w:date="2024-11-06T08:33:00Z" w16du:dateUtc="2024-11-06T07:33:00Z"/>
                <w:sz w:val="18"/>
                <w:szCs w:val="18"/>
                <w:lang w:val="pl-PL"/>
              </w:rPr>
              <w:pPrChange w:id="98" w:author="Jan Szefler" w:date="2024-11-06T08:33:00Z" w16du:dateUtc="2024-11-06T07:33:00Z">
                <w:pPr>
                  <w:spacing w:before="0" w:after="120" w:line="276" w:lineRule="auto"/>
                  <w:ind w:firstLine="0"/>
                  <w:jc w:val="center"/>
                </w:pPr>
              </w:pPrChange>
            </w:pPr>
            <w:del w:id="99" w:author="Jan Szefler" w:date="2024-11-06T08:33:00Z" w16du:dateUtc="2024-11-06T07:33:00Z">
              <w:r w:rsidRPr="00233788" w:rsidDel="00537D5F">
                <w:rPr>
                  <w:sz w:val="18"/>
                  <w:szCs w:val="18"/>
                  <w:lang w:val="pl-PL"/>
                </w:rPr>
                <w:delText>wiek XIX</w:delText>
              </w:r>
            </w:del>
          </w:p>
        </w:tc>
        <w:tc>
          <w:tcPr>
            <w:tcW w:w="6552" w:type="dxa"/>
            <w:vAlign w:val="center"/>
          </w:tcPr>
          <w:p w14:paraId="098F2CD2" w14:textId="1018DC89" w:rsidR="006C581F" w:rsidRPr="00233788" w:rsidDel="00537D5F" w:rsidRDefault="006C581F">
            <w:pPr>
              <w:rPr>
                <w:del w:id="100" w:author="Jan Szefler" w:date="2024-11-06T08:33:00Z" w16du:dateUtc="2024-11-06T07:33:00Z"/>
                <w:sz w:val="18"/>
                <w:szCs w:val="18"/>
                <w:lang w:val="pl-PL"/>
              </w:rPr>
              <w:pPrChange w:id="101" w:author="Jan Szefler" w:date="2024-11-06T08:33:00Z" w16du:dateUtc="2024-11-06T07:33:00Z">
                <w:pPr>
                  <w:spacing w:before="60" w:after="60" w:line="276" w:lineRule="auto"/>
                  <w:ind w:firstLine="0"/>
                  <w:jc w:val="left"/>
                </w:pPr>
              </w:pPrChange>
            </w:pPr>
            <w:del w:id="102" w:author="Jan Szefler" w:date="2024-11-06T08:33:00Z" w16du:dateUtc="2024-11-06T07:33:00Z">
              <w:r w:rsidRPr="00233788" w:rsidDel="00537D5F">
                <w:rPr>
                  <w:sz w:val="18"/>
                  <w:szCs w:val="18"/>
                  <w:lang w:val="pl-PL"/>
                </w:rPr>
                <w:delText xml:space="preserve">Wspierane przez państwa wdrażanie idei uniwersytetu sformułowanej </w:delText>
              </w:r>
              <w:r w:rsidDel="00537D5F">
                <w:rPr>
                  <w:sz w:val="18"/>
                  <w:szCs w:val="18"/>
                  <w:lang w:val="pl-PL"/>
                </w:rPr>
                <w:delText xml:space="preserve">przez </w:delText>
              </w:r>
              <w:r w:rsidRPr="00233788" w:rsidDel="00537D5F">
                <w:rPr>
                  <w:sz w:val="18"/>
                  <w:szCs w:val="18"/>
                  <w:lang w:val="pl-PL"/>
                </w:rPr>
                <w:delText>Kanta, a realizowane przez implementację modelu Humboldta. Dominująca rola badań.</w:delText>
              </w:r>
            </w:del>
          </w:p>
        </w:tc>
      </w:tr>
      <w:tr w:rsidR="006C581F" w:rsidRPr="00233788" w:rsidDel="00537D5F" w14:paraId="7B5590A8" w14:textId="26FE1F31" w:rsidTr="008D6CC6">
        <w:trPr>
          <w:cantSplit/>
          <w:del w:id="103" w:author="Jan Szefler" w:date="2024-11-06T08:33:00Z"/>
        </w:trPr>
        <w:tc>
          <w:tcPr>
            <w:tcW w:w="2660" w:type="dxa"/>
            <w:vAlign w:val="center"/>
          </w:tcPr>
          <w:p w14:paraId="140CBE64" w14:textId="5247D4AF" w:rsidR="006C581F" w:rsidRPr="00233788" w:rsidDel="00537D5F" w:rsidRDefault="006C581F">
            <w:pPr>
              <w:rPr>
                <w:del w:id="104" w:author="Jan Szefler" w:date="2024-11-06T08:33:00Z" w16du:dateUtc="2024-11-06T07:33:00Z"/>
                <w:sz w:val="18"/>
                <w:szCs w:val="18"/>
                <w:lang w:val="pl-PL"/>
              </w:rPr>
              <w:pPrChange w:id="105" w:author="Jan Szefler" w:date="2024-11-06T08:33:00Z" w16du:dateUtc="2024-11-06T07:33:00Z">
                <w:pPr>
                  <w:pStyle w:val="ListParagraph"/>
                  <w:spacing w:before="0" w:after="120" w:line="276" w:lineRule="auto"/>
                  <w:ind w:left="0" w:firstLine="0"/>
                  <w:jc w:val="center"/>
                </w:pPr>
              </w:pPrChange>
            </w:pPr>
            <w:del w:id="106" w:author="Jan Szefler" w:date="2024-11-06T08:33:00Z" w16du:dateUtc="2024-11-06T07:33:00Z">
              <w:r w:rsidRPr="00233788" w:rsidDel="00537D5F">
                <w:rPr>
                  <w:sz w:val="18"/>
                  <w:szCs w:val="18"/>
                  <w:lang w:val="pl-PL"/>
                </w:rPr>
                <w:delText>1. ćwierćwiecze XX w.</w:delText>
              </w:r>
            </w:del>
          </w:p>
        </w:tc>
        <w:tc>
          <w:tcPr>
            <w:tcW w:w="6552" w:type="dxa"/>
            <w:vAlign w:val="center"/>
          </w:tcPr>
          <w:p w14:paraId="47F0C8D6" w14:textId="738A9835" w:rsidR="006C581F" w:rsidRPr="00233788" w:rsidDel="00537D5F" w:rsidRDefault="006C581F">
            <w:pPr>
              <w:rPr>
                <w:del w:id="107" w:author="Jan Szefler" w:date="2024-11-06T08:33:00Z" w16du:dateUtc="2024-11-06T07:33:00Z"/>
                <w:sz w:val="18"/>
                <w:szCs w:val="18"/>
                <w:lang w:val="pl-PL"/>
              </w:rPr>
              <w:pPrChange w:id="108" w:author="Jan Szefler" w:date="2024-11-06T08:33:00Z" w16du:dateUtc="2024-11-06T07:33:00Z">
                <w:pPr>
                  <w:spacing w:before="60" w:after="60" w:line="276" w:lineRule="auto"/>
                  <w:ind w:firstLine="0"/>
                  <w:jc w:val="left"/>
                </w:pPr>
              </w:pPrChange>
            </w:pPr>
            <w:del w:id="109" w:author="Jan Szefler" w:date="2024-11-06T08:33:00Z" w16du:dateUtc="2024-11-06T07:33:00Z">
              <w:r w:rsidRPr="00233788" w:rsidDel="00537D5F">
                <w:rPr>
                  <w:sz w:val="18"/>
                  <w:szCs w:val="18"/>
                  <w:lang w:val="pl-PL"/>
                </w:rPr>
                <w:delText xml:space="preserve">Rozkwit modelu uniwersytetu liberalnego poprzez inspiracje koncepcją niemiecką wolności nauki i nauczania prowadzący do idei </w:delText>
              </w:r>
              <w:r w:rsidRPr="00233788" w:rsidDel="00537D5F">
                <w:rPr>
                  <w:i/>
                  <w:iCs/>
                  <w:sz w:val="18"/>
                  <w:szCs w:val="18"/>
                  <w:lang w:val="pl-PL"/>
                </w:rPr>
                <w:delText>Lehr- und Lernfreiheit</w:delText>
              </w:r>
              <w:r w:rsidRPr="00233788" w:rsidDel="00537D5F">
                <w:rPr>
                  <w:sz w:val="18"/>
                  <w:szCs w:val="18"/>
                  <w:lang w:val="pl-PL"/>
                </w:rPr>
                <w:delText>.</w:delText>
              </w:r>
            </w:del>
          </w:p>
        </w:tc>
      </w:tr>
      <w:tr w:rsidR="006C581F" w:rsidRPr="00233788" w:rsidDel="00537D5F" w14:paraId="39572D79" w14:textId="18BF7471" w:rsidTr="008D6CC6">
        <w:trPr>
          <w:cantSplit/>
          <w:del w:id="110" w:author="Jan Szefler" w:date="2024-11-06T08:33:00Z"/>
        </w:trPr>
        <w:tc>
          <w:tcPr>
            <w:tcW w:w="2660" w:type="dxa"/>
            <w:vAlign w:val="center"/>
          </w:tcPr>
          <w:p w14:paraId="1C9B71D9" w14:textId="4BA08F75" w:rsidR="006C581F" w:rsidRPr="00233788" w:rsidDel="00537D5F" w:rsidRDefault="006C581F">
            <w:pPr>
              <w:rPr>
                <w:del w:id="111" w:author="Jan Szefler" w:date="2024-11-06T08:33:00Z" w16du:dateUtc="2024-11-06T07:33:00Z"/>
                <w:sz w:val="18"/>
                <w:szCs w:val="18"/>
                <w:lang w:val="pl-PL"/>
              </w:rPr>
              <w:pPrChange w:id="112" w:author="Jan Szefler" w:date="2024-11-06T08:33:00Z" w16du:dateUtc="2024-11-06T07:33:00Z">
                <w:pPr>
                  <w:pStyle w:val="ListParagraph"/>
                  <w:spacing w:before="0" w:after="120" w:line="276" w:lineRule="auto"/>
                  <w:ind w:left="0" w:firstLine="0"/>
                  <w:jc w:val="center"/>
                </w:pPr>
              </w:pPrChange>
            </w:pPr>
            <w:del w:id="113" w:author="Jan Szefler" w:date="2024-11-06T08:33:00Z" w16du:dateUtc="2024-11-06T07:33:00Z">
              <w:r w:rsidRPr="00233788" w:rsidDel="00537D5F">
                <w:rPr>
                  <w:sz w:val="18"/>
                  <w:szCs w:val="18"/>
                  <w:lang w:val="pl-PL"/>
                </w:rPr>
                <w:delText>2. ćwierćwiecze XX w.</w:delText>
              </w:r>
            </w:del>
          </w:p>
        </w:tc>
        <w:tc>
          <w:tcPr>
            <w:tcW w:w="6552" w:type="dxa"/>
            <w:vAlign w:val="center"/>
          </w:tcPr>
          <w:p w14:paraId="126B4C34" w14:textId="4B1C5396" w:rsidR="006C581F" w:rsidRPr="00233788" w:rsidDel="00537D5F" w:rsidRDefault="006C581F">
            <w:pPr>
              <w:rPr>
                <w:del w:id="114" w:author="Jan Szefler" w:date="2024-11-06T08:33:00Z" w16du:dateUtc="2024-11-06T07:33:00Z"/>
                <w:sz w:val="18"/>
                <w:szCs w:val="18"/>
                <w:lang w:val="pl-PL"/>
              </w:rPr>
              <w:pPrChange w:id="115" w:author="Jan Szefler" w:date="2024-11-06T08:33:00Z" w16du:dateUtc="2024-11-06T07:33:00Z">
                <w:pPr>
                  <w:spacing w:before="60" w:after="60" w:line="276" w:lineRule="auto"/>
                  <w:ind w:firstLine="0"/>
                  <w:jc w:val="center"/>
                </w:pPr>
              </w:pPrChange>
            </w:pPr>
            <w:del w:id="116" w:author="Jan Szefler" w:date="2024-11-06T08:33:00Z" w16du:dateUtc="2024-11-06T07:33:00Z">
              <w:r w:rsidRPr="00233788" w:rsidDel="00537D5F">
                <w:rPr>
                  <w:sz w:val="18"/>
                  <w:szCs w:val="18"/>
                  <w:lang w:val="pl-PL"/>
                </w:rPr>
                <w:delText>Wpływ totalitaryzmów socjalistycznych spowodował podporządkowanie uniwersytetów państwu</w:delText>
              </w:r>
              <w:r w:rsidDel="00537D5F">
                <w:rPr>
                  <w:sz w:val="18"/>
                  <w:szCs w:val="18"/>
                  <w:lang w:val="pl-PL"/>
                </w:rPr>
                <w:delText>,</w:delText>
              </w:r>
              <w:r w:rsidRPr="00233788" w:rsidDel="00537D5F">
                <w:rPr>
                  <w:sz w:val="18"/>
                  <w:szCs w:val="18"/>
                  <w:lang w:val="pl-PL"/>
                </w:rPr>
                <w:delText xml:space="preserve"> jak również badań coraz częściej wykonywanych na zlecenie państw do wsparcia ideologii w nich obowiązujących.</w:delText>
              </w:r>
            </w:del>
          </w:p>
        </w:tc>
      </w:tr>
      <w:tr w:rsidR="006C581F" w:rsidRPr="00233788" w:rsidDel="00537D5F" w14:paraId="6DF81324" w14:textId="4939834E" w:rsidTr="008D6CC6">
        <w:trPr>
          <w:cantSplit/>
          <w:del w:id="117" w:author="Jan Szefler" w:date="2024-11-06T08:33:00Z"/>
        </w:trPr>
        <w:tc>
          <w:tcPr>
            <w:tcW w:w="2660" w:type="dxa"/>
            <w:vAlign w:val="center"/>
          </w:tcPr>
          <w:p w14:paraId="607858D7" w14:textId="2E5715AC" w:rsidR="006C581F" w:rsidRPr="00233788" w:rsidDel="00537D5F" w:rsidRDefault="006C581F">
            <w:pPr>
              <w:rPr>
                <w:del w:id="118" w:author="Jan Szefler" w:date="2024-11-06T08:33:00Z" w16du:dateUtc="2024-11-06T07:33:00Z"/>
                <w:sz w:val="18"/>
                <w:szCs w:val="18"/>
                <w:lang w:val="pl-PL"/>
              </w:rPr>
              <w:pPrChange w:id="119" w:author="Jan Szefler" w:date="2024-11-06T08:33:00Z" w16du:dateUtc="2024-11-06T07:33:00Z">
                <w:pPr>
                  <w:pStyle w:val="ListParagraph"/>
                  <w:spacing w:before="0" w:after="120" w:line="276" w:lineRule="auto"/>
                  <w:ind w:left="0" w:firstLine="0"/>
                  <w:jc w:val="center"/>
                </w:pPr>
              </w:pPrChange>
            </w:pPr>
            <w:del w:id="120" w:author="Jan Szefler" w:date="2024-11-06T08:33:00Z" w16du:dateUtc="2024-11-06T07:33:00Z">
              <w:r w:rsidRPr="00233788" w:rsidDel="00537D5F">
                <w:rPr>
                  <w:sz w:val="18"/>
                  <w:szCs w:val="18"/>
                  <w:lang w:val="pl-PL"/>
                </w:rPr>
                <w:delText>3. ćwierćwiecze XX w.</w:delText>
              </w:r>
            </w:del>
          </w:p>
        </w:tc>
        <w:tc>
          <w:tcPr>
            <w:tcW w:w="6552" w:type="dxa"/>
            <w:vAlign w:val="center"/>
          </w:tcPr>
          <w:p w14:paraId="03F520CD" w14:textId="0A99CC26" w:rsidR="006C581F" w:rsidRPr="00233788" w:rsidDel="00537D5F" w:rsidRDefault="006C581F">
            <w:pPr>
              <w:rPr>
                <w:del w:id="121" w:author="Jan Szefler" w:date="2024-11-06T08:33:00Z" w16du:dateUtc="2024-11-06T07:33:00Z"/>
                <w:sz w:val="18"/>
                <w:szCs w:val="18"/>
                <w:lang w:val="pl-PL"/>
              </w:rPr>
              <w:pPrChange w:id="122" w:author="Jan Szefler" w:date="2024-11-06T08:33:00Z" w16du:dateUtc="2024-11-06T07:33:00Z">
                <w:pPr>
                  <w:spacing w:before="60" w:after="60" w:line="276" w:lineRule="auto"/>
                  <w:ind w:firstLine="0"/>
                  <w:jc w:val="center"/>
                </w:pPr>
              </w:pPrChange>
            </w:pPr>
            <w:del w:id="123" w:author="Jan Szefler" w:date="2024-11-06T08:33:00Z" w16du:dateUtc="2024-11-06T07:33:00Z">
              <w:r w:rsidRPr="00233788" w:rsidDel="00537D5F">
                <w:rPr>
                  <w:sz w:val="18"/>
                  <w:szCs w:val="18"/>
                  <w:lang w:val="pl-PL"/>
                </w:rPr>
                <w:delText>Powojenny powrót do przedwojennych ideałów uniwersytetu, jednakże realizowany w nowych warunkach szybkiego rozwoju technologicznego i umasowienia kształcenia.</w:delText>
              </w:r>
            </w:del>
          </w:p>
        </w:tc>
      </w:tr>
      <w:tr w:rsidR="006C581F" w:rsidRPr="00233788" w:rsidDel="00537D5F" w14:paraId="3F48228E" w14:textId="2C429349" w:rsidTr="008D6CC6">
        <w:trPr>
          <w:cantSplit/>
          <w:del w:id="124" w:author="Jan Szefler" w:date="2024-11-06T08:33:00Z"/>
        </w:trPr>
        <w:tc>
          <w:tcPr>
            <w:tcW w:w="2660" w:type="dxa"/>
            <w:vAlign w:val="center"/>
          </w:tcPr>
          <w:p w14:paraId="61032E88" w14:textId="46926174" w:rsidR="006C581F" w:rsidRPr="00233788" w:rsidDel="00537D5F" w:rsidRDefault="006C581F">
            <w:pPr>
              <w:rPr>
                <w:del w:id="125" w:author="Jan Szefler" w:date="2024-11-06T08:33:00Z" w16du:dateUtc="2024-11-06T07:33:00Z"/>
                <w:sz w:val="18"/>
                <w:szCs w:val="18"/>
                <w:lang w:val="pl-PL"/>
              </w:rPr>
              <w:pPrChange w:id="126" w:author="Jan Szefler" w:date="2024-11-06T08:33:00Z" w16du:dateUtc="2024-11-06T07:33:00Z">
                <w:pPr>
                  <w:pStyle w:val="ListParagraph"/>
                  <w:keepNext/>
                  <w:spacing w:before="0" w:after="120" w:line="276" w:lineRule="auto"/>
                  <w:ind w:left="0" w:firstLine="0"/>
                  <w:jc w:val="center"/>
                </w:pPr>
              </w:pPrChange>
            </w:pPr>
            <w:del w:id="127" w:author="Jan Szefler" w:date="2024-11-06T08:33:00Z" w16du:dateUtc="2024-11-06T07:33:00Z">
              <w:r w:rsidRPr="00233788" w:rsidDel="00537D5F">
                <w:rPr>
                  <w:sz w:val="18"/>
                  <w:szCs w:val="18"/>
                  <w:lang w:val="pl-PL"/>
                </w:rPr>
                <w:delText>4. ćwierćwiecze XX w.</w:delText>
              </w:r>
            </w:del>
          </w:p>
        </w:tc>
        <w:tc>
          <w:tcPr>
            <w:tcW w:w="6552" w:type="dxa"/>
            <w:vAlign w:val="center"/>
          </w:tcPr>
          <w:p w14:paraId="521D0B52" w14:textId="4B418971" w:rsidR="006C581F" w:rsidRPr="00233788" w:rsidDel="00537D5F" w:rsidRDefault="006C581F">
            <w:pPr>
              <w:rPr>
                <w:del w:id="128" w:author="Jan Szefler" w:date="2024-11-06T08:33:00Z" w16du:dateUtc="2024-11-06T07:33:00Z"/>
                <w:sz w:val="18"/>
                <w:szCs w:val="18"/>
                <w:lang w:val="pl-PL"/>
              </w:rPr>
              <w:pPrChange w:id="129" w:author="Jan Szefler" w:date="2024-11-06T08:33:00Z" w16du:dateUtc="2024-11-06T07:33:00Z">
                <w:pPr>
                  <w:keepNext/>
                  <w:spacing w:before="60" w:after="60" w:line="276" w:lineRule="auto"/>
                  <w:ind w:firstLine="0"/>
                  <w:jc w:val="center"/>
                </w:pPr>
              </w:pPrChange>
            </w:pPr>
            <w:del w:id="130" w:author="Jan Szefler" w:date="2024-11-06T08:33:00Z" w16du:dateUtc="2024-11-06T07:33:00Z">
              <w:r w:rsidRPr="00233788" w:rsidDel="00537D5F">
                <w:rPr>
                  <w:sz w:val="18"/>
                  <w:szCs w:val="18"/>
                  <w:lang w:val="pl-PL"/>
                </w:rPr>
                <w:delText>Umiędzynarodowienia uniwersytetów, kształcenia i nauki wspierane przez regulacje państwowe i międzynarodowe.</w:delText>
              </w:r>
            </w:del>
          </w:p>
        </w:tc>
      </w:tr>
    </w:tbl>
    <w:p w14:paraId="4D626C4A" w14:textId="249405FC" w:rsidR="006C581F" w:rsidRPr="00D95B07" w:rsidRDefault="006C581F">
      <w:pPr>
        <w:pPrChange w:id="131" w:author="Jan Szefler" w:date="2024-11-06T08:33:00Z" w16du:dateUtc="2024-11-06T07:33:00Z">
          <w:pPr>
            <w:pStyle w:val="rdo"/>
          </w:pPr>
        </w:pPrChange>
      </w:pPr>
      <w:del w:id="132" w:author="Jan Szefler" w:date="2024-11-06T08:33:00Z" w16du:dateUtc="2024-11-06T07:33:00Z">
        <w:r w:rsidRPr="00D95B07" w:rsidDel="00537D5F">
          <w:delText xml:space="preserve">Źródło: opracowanie własne na podstawie </w:delText>
        </w:r>
        <w:r w:rsidRPr="00233788" w:rsidDel="00537D5F">
          <w:fldChar w:fldCharType="begin" w:fldLock="1"/>
        </w:r>
        <w:r w:rsidR="005F4346" w:rsidRPr="00D95B07" w:rsidDel="00537D5F">
          <w:del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delInstrText>
        </w:r>
        <w:r w:rsidR="005F4346" w:rsidDel="00537D5F">
          <w:del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delInstrText>
        </w:r>
        <w:r w:rsidR="005F4346" w:rsidRPr="00D95B07" w:rsidDel="00537D5F">
          <w:del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delInstrText>
        </w:r>
        <w:r w:rsidRPr="00233788" w:rsidDel="00537D5F">
          <w:fldChar w:fldCharType="separate"/>
        </w:r>
        <w:r w:rsidR="00921CC1" w:rsidRPr="00D95B07" w:rsidDel="00537D5F">
          <w:rPr>
            <w:noProof/>
          </w:rPr>
          <w:delText>(Cwynar, 2005; De Ridder-Symoens, 2020; Kim, 2009; Leja, 2011)</w:delText>
        </w:r>
        <w:r w:rsidRPr="00233788" w:rsidDel="00537D5F">
          <w:fldChar w:fldCharType="end"/>
        </w:r>
      </w:del>
    </w:p>
    <w:p w14:paraId="53E13064" w14:textId="4EC45CFD"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CA5D5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w:t>
      </w:r>
      <w:del w:id="133" w:author="Jan Szefler" w:date="2024-11-06T08:38:00Z" w16du:dateUtc="2024-11-06T07:38:00Z">
        <w:r w:rsidRPr="00921CC1" w:rsidDel="005F2943">
          <w:rPr>
            <w:lang w:val="en-GB"/>
          </w:rPr>
          <w:delText xml:space="preserve">Jak </w:delText>
        </w:r>
        <w:r w:rsidRPr="00B95DFB" w:rsidDel="005F2943">
          <w:rPr>
            <w:lang w:val="en-GB"/>
          </w:rPr>
          <w:delText>twierdzi</w:delText>
        </w:r>
        <w:r w:rsidRPr="00921CC1" w:rsidDel="005F2943">
          <w:rPr>
            <w:lang w:val="en-GB"/>
          </w:rPr>
          <w:delText xml:space="preserve"> de Ridder-Symoens </w:delText>
        </w:r>
        <w:r w:rsidRPr="00233788" w:rsidDel="005F2943">
          <w:fldChar w:fldCharType="begin" w:fldLock="1"/>
        </w:r>
        <w:r w:rsidR="00921CC1" w:rsidDel="005F2943">
          <w:rPr>
            <w:lang w:val="en-GB"/>
          </w:rPr>
          <w:del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delInstrText>
        </w:r>
        <w:r w:rsidRPr="00233788" w:rsidDel="005F2943">
          <w:fldChar w:fldCharType="separate"/>
        </w:r>
        <w:r w:rsidR="00921CC1" w:rsidRPr="00921CC1" w:rsidDel="005F2943">
          <w:rPr>
            <w:noProof/>
            <w:lang w:val="en-GB"/>
          </w:rPr>
          <w:delText>(2020)</w:delText>
        </w:r>
        <w:r w:rsidRPr="00233788" w:rsidDel="005F2943">
          <w:fldChar w:fldCharType="end"/>
        </w:r>
        <w:r w:rsidRPr="00921CC1" w:rsidDel="005F2943">
          <w:rPr>
            <w:lang w:val="en-GB"/>
          </w:rPr>
          <w:delText xml:space="preserve">, </w:delText>
        </w:r>
        <w:r w:rsidRPr="00B95DFB" w:rsidDel="005F2943">
          <w:rPr>
            <w:lang w:val="en-GB"/>
          </w:rPr>
          <w:delText>na przykładzie Francji i Anglii można dostrzec, że sfrustrowani intelektualiści odegrali istotną rolę w rewolucyjnym klimacie wieków siedemnastego i osiemnastego</w:delText>
        </w:r>
        <w:r w:rsidRPr="00921CC1" w:rsidDel="005F2943">
          <w:rPr>
            <w:lang w:val="en-GB"/>
          </w:rPr>
          <w:delText xml:space="preserve">. </w:delText>
        </w:r>
      </w:del>
      <w:proofErr w:type="spellStart"/>
      <w:r w:rsidRPr="00CA5D5E">
        <w:rPr>
          <w:lang w:val="en-GB"/>
        </w:rPr>
        <w:t>Niemniej</w:t>
      </w:r>
      <w:proofErr w:type="spellEnd"/>
      <w:r w:rsidRPr="00CA5D5E">
        <w:rPr>
          <w:lang w:val="en-GB"/>
        </w:rPr>
        <w:t xml:space="preserve"> </w:t>
      </w:r>
      <w:proofErr w:type="spellStart"/>
      <w:r w:rsidRPr="00CA5D5E">
        <w:rPr>
          <w:lang w:val="en-GB"/>
        </w:rPr>
        <w:t>zagrożenie</w:t>
      </w:r>
      <w:proofErr w:type="spellEnd"/>
      <w:r w:rsidRPr="00CA5D5E">
        <w:rPr>
          <w:lang w:val="en-GB"/>
        </w:rPr>
        <w:t xml:space="preserve"> </w:t>
      </w:r>
      <w:proofErr w:type="spellStart"/>
      <w:r w:rsidRPr="00CA5D5E">
        <w:rPr>
          <w:lang w:val="en-GB"/>
        </w:rPr>
        <w:t>dla</w:t>
      </w:r>
      <w:proofErr w:type="spellEnd"/>
      <w:r w:rsidRPr="00CA5D5E">
        <w:rPr>
          <w:lang w:val="en-GB"/>
        </w:rPr>
        <w:t xml:space="preserve"> </w:t>
      </w:r>
      <w:proofErr w:type="spellStart"/>
      <w:r w:rsidRPr="00CA5D5E">
        <w:rPr>
          <w:lang w:val="en-GB"/>
        </w:rPr>
        <w:t>ówczesnych</w:t>
      </w:r>
      <w:proofErr w:type="spellEnd"/>
      <w:r w:rsidRPr="00CA5D5E">
        <w:rPr>
          <w:lang w:val="en-GB"/>
        </w:rPr>
        <w:t xml:space="preserve"> </w:t>
      </w:r>
      <w:proofErr w:type="spellStart"/>
      <w:r w:rsidRPr="00CA5D5E">
        <w:rPr>
          <w:lang w:val="en-GB"/>
        </w:rPr>
        <w:t>elit</w:t>
      </w:r>
      <w:proofErr w:type="spellEnd"/>
      <w:r w:rsidRPr="00CA5D5E">
        <w:rPr>
          <w:lang w:val="en-GB"/>
        </w:rPr>
        <w:t xml:space="preserve"> </w:t>
      </w:r>
      <w:proofErr w:type="spellStart"/>
      <w:r w:rsidRPr="00CA5D5E">
        <w:rPr>
          <w:lang w:val="en-GB"/>
        </w:rPr>
        <w:t>arystokratycznych</w:t>
      </w:r>
      <w:proofErr w:type="spellEnd"/>
      <w:r w:rsidRPr="00CA5D5E">
        <w:rPr>
          <w:lang w:val="en-GB"/>
        </w:rPr>
        <w:t xml:space="preserve"> ze </w:t>
      </w:r>
      <w:proofErr w:type="spellStart"/>
      <w:r w:rsidRPr="00CA5D5E">
        <w:rPr>
          <w:lang w:val="en-GB"/>
        </w:rPr>
        <w:t>strony</w:t>
      </w:r>
      <w:proofErr w:type="spellEnd"/>
      <w:r w:rsidRPr="00CA5D5E">
        <w:rPr>
          <w:lang w:val="en-GB"/>
        </w:rPr>
        <w:t xml:space="preserve"> </w:t>
      </w:r>
      <w:proofErr w:type="spellStart"/>
      <w:r w:rsidRPr="00CA5D5E">
        <w:rPr>
          <w:lang w:val="en-GB"/>
        </w:rPr>
        <w:t>rosnących</w:t>
      </w:r>
      <w:proofErr w:type="spellEnd"/>
      <w:r w:rsidRPr="00CA5D5E">
        <w:rPr>
          <w:lang w:val="en-GB"/>
        </w:rPr>
        <w:t xml:space="preserve"> </w:t>
      </w:r>
      <w:proofErr w:type="spellStart"/>
      <w:r w:rsidRPr="00CA5D5E">
        <w:rPr>
          <w:lang w:val="en-GB"/>
        </w:rPr>
        <w:t>rzesz</w:t>
      </w:r>
      <w:proofErr w:type="spellEnd"/>
      <w:r w:rsidRPr="00CA5D5E">
        <w:rPr>
          <w:lang w:val="en-GB"/>
        </w:rPr>
        <w:t xml:space="preserve"> (</w:t>
      </w:r>
      <w:proofErr w:type="spellStart"/>
      <w:r w:rsidRPr="00CA5D5E">
        <w:rPr>
          <w:lang w:val="en-GB"/>
        </w:rPr>
        <w:t>i</w:t>
      </w:r>
      <w:proofErr w:type="spellEnd"/>
      <w:r w:rsidRPr="00CA5D5E">
        <w:rPr>
          <w:lang w:val="en-GB"/>
        </w:rPr>
        <w:t xml:space="preserve"> </w:t>
      </w:r>
      <w:proofErr w:type="spellStart"/>
      <w:r w:rsidRPr="00CA5D5E">
        <w:rPr>
          <w:lang w:val="en-GB"/>
        </w:rPr>
        <w:t>nowych</w:t>
      </w:r>
      <w:proofErr w:type="spellEnd"/>
      <w:r w:rsidRPr="00CA5D5E">
        <w:rPr>
          <w:lang w:val="en-GB"/>
        </w:rPr>
        <w:t xml:space="preserve"> </w:t>
      </w:r>
      <w:proofErr w:type="spellStart"/>
      <w:r w:rsidRPr="00CA5D5E">
        <w:rPr>
          <w:lang w:val="en-GB"/>
        </w:rPr>
        <w:t>elit</w:t>
      </w:r>
      <w:proofErr w:type="spellEnd"/>
      <w:r w:rsidRPr="00CA5D5E">
        <w:rPr>
          <w:lang w:val="en-GB"/>
        </w:rPr>
        <w:t xml:space="preserve">) </w:t>
      </w:r>
      <w:proofErr w:type="spellStart"/>
      <w:r w:rsidRPr="00CA5D5E">
        <w:rPr>
          <w:lang w:val="en-GB"/>
        </w:rPr>
        <w:t>wykształconych</w:t>
      </w:r>
      <w:proofErr w:type="spellEnd"/>
      <w:r w:rsidRPr="00CA5D5E">
        <w:rPr>
          <w:lang w:val="en-GB"/>
        </w:rPr>
        <w:t xml:space="preserve"> </w:t>
      </w:r>
      <w:proofErr w:type="spellStart"/>
      <w:r w:rsidRPr="00CA5D5E">
        <w:rPr>
          <w:lang w:val="en-GB"/>
        </w:rPr>
        <w:t>ludzi</w:t>
      </w:r>
      <w:proofErr w:type="spellEnd"/>
      <w:r w:rsidRPr="00CA5D5E">
        <w:rPr>
          <w:lang w:val="en-GB"/>
        </w:rPr>
        <w:t xml:space="preserve"> </w:t>
      </w:r>
      <w:proofErr w:type="spellStart"/>
      <w:r w:rsidRPr="00CA5D5E">
        <w:rPr>
          <w:lang w:val="en-GB"/>
        </w:rPr>
        <w:t>pochodzących</w:t>
      </w:r>
      <w:proofErr w:type="spellEnd"/>
      <w:r w:rsidRPr="00CA5D5E">
        <w:rPr>
          <w:lang w:val="en-GB"/>
        </w:rPr>
        <w:t xml:space="preserve"> z </w:t>
      </w:r>
      <w:proofErr w:type="spellStart"/>
      <w:r w:rsidRPr="00CA5D5E">
        <w:rPr>
          <w:lang w:val="en-GB"/>
        </w:rPr>
        <w:t>niższych</w:t>
      </w:r>
      <w:proofErr w:type="spellEnd"/>
      <w:r w:rsidRPr="00CA5D5E">
        <w:rPr>
          <w:lang w:val="en-GB"/>
        </w:rPr>
        <w:t xml:space="preserve"> </w:t>
      </w:r>
      <w:proofErr w:type="spellStart"/>
      <w:r w:rsidRPr="00CA5D5E">
        <w:rPr>
          <w:lang w:val="en-GB"/>
        </w:rPr>
        <w:t>warstw</w:t>
      </w:r>
      <w:proofErr w:type="spellEnd"/>
      <w:r w:rsidRPr="00CA5D5E">
        <w:rPr>
          <w:lang w:val="en-GB"/>
        </w:rPr>
        <w:t xml:space="preserve"> </w:t>
      </w:r>
      <w:proofErr w:type="spellStart"/>
      <w:r w:rsidRPr="00CA5D5E">
        <w:rPr>
          <w:lang w:val="en-GB"/>
        </w:rPr>
        <w:t>społecznych</w:t>
      </w:r>
      <w:proofErr w:type="spellEnd"/>
      <w:r w:rsidRPr="00CA5D5E">
        <w:rPr>
          <w:lang w:val="en-GB"/>
        </w:rPr>
        <w:t xml:space="preserve"> </w:t>
      </w:r>
      <w:proofErr w:type="spellStart"/>
      <w:r w:rsidRPr="00CA5D5E">
        <w:rPr>
          <w:lang w:val="en-GB"/>
        </w:rPr>
        <w:t>było</w:t>
      </w:r>
      <w:proofErr w:type="spellEnd"/>
      <w:r w:rsidRPr="00CA5D5E">
        <w:rPr>
          <w:lang w:val="en-GB"/>
        </w:rPr>
        <w:t xml:space="preserve"> </w:t>
      </w:r>
      <w:proofErr w:type="spellStart"/>
      <w:r w:rsidRPr="00CA5D5E">
        <w:rPr>
          <w:lang w:val="en-GB"/>
        </w:rPr>
        <w:t>dostrzegane</w:t>
      </w:r>
      <w:proofErr w:type="spellEnd"/>
      <w:r w:rsidRPr="00CA5D5E">
        <w:rPr>
          <w:lang w:val="en-GB"/>
        </w:rPr>
        <w:t xml:space="preserve"> w </w:t>
      </w:r>
      <w:proofErr w:type="spellStart"/>
      <w:r w:rsidRPr="00CA5D5E">
        <w:rPr>
          <w:lang w:val="en-GB"/>
        </w:rPr>
        <w:t>wieku</w:t>
      </w:r>
      <w:proofErr w:type="spellEnd"/>
      <w:r w:rsidRPr="00CA5D5E">
        <w:rPr>
          <w:lang w:val="en-GB"/>
        </w:rPr>
        <w:t xml:space="preserve"> XVII, </w:t>
      </w:r>
      <w:proofErr w:type="spellStart"/>
      <w:r w:rsidRPr="00CA5D5E">
        <w:rPr>
          <w:lang w:val="en-GB"/>
        </w:rPr>
        <w:t>czego</w:t>
      </w:r>
      <w:proofErr w:type="spellEnd"/>
      <w:r w:rsidRPr="00CA5D5E">
        <w:rPr>
          <w:lang w:val="en-GB"/>
        </w:rPr>
        <w:t xml:space="preserve"> </w:t>
      </w:r>
      <w:proofErr w:type="spellStart"/>
      <w:r w:rsidRPr="00CA5D5E">
        <w:rPr>
          <w:lang w:val="en-GB"/>
        </w:rPr>
        <w:t>ciekawym</w:t>
      </w:r>
      <w:proofErr w:type="spellEnd"/>
      <w:r w:rsidRPr="00CA5D5E">
        <w:rPr>
          <w:lang w:val="en-GB"/>
        </w:rPr>
        <w:t xml:space="preserve"> </w:t>
      </w:r>
      <w:proofErr w:type="spellStart"/>
      <w:r w:rsidRPr="00CA5D5E">
        <w:rPr>
          <w:lang w:val="en-GB"/>
        </w:rPr>
        <w:t>przykładem</w:t>
      </w:r>
      <w:proofErr w:type="spellEnd"/>
      <w:r w:rsidRPr="00CA5D5E">
        <w:rPr>
          <w:lang w:val="en-GB"/>
        </w:rPr>
        <w:t xml:space="preserve"> jest </w:t>
      </w:r>
      <w:proofErr w:type="spellStart"/>
      <w:r w:rsidRPr="00CA5D5E">
        <w:rPr>
          <w:lang w:val="en-GB"/>
        </w:rPr>
        <w:t>ostrzeżenie</w:t>
      </w:r>
      <w:proofErr w:type="spellEnd"/>
      <w:r w:rsidRPr="00CA5D5E">
        <w:rPr>
          <w:lang w:val="en-GB"/>
        </w:rPr>
        <w:t xml:space="preserve"> </w:t>
      </w:r>
      <w:proofErr w:type="spellStart"/>
      <w:r w:rsidRPr="00CA5D5E">
        <w:rPr>
          <w:lang w:val="en-GB"/>
        </w:rPr>
        <w:t>sformułowane</w:t>
      </w:r>
      <w:proofErr w:type="spellEnd"/>
      <w:r w:rsidRPr="00CA5D5E">
        <w:rPr>
          <w:lang w:val="en-GB"/>
        </w:rPr>
        <w:t xml:space="preserve"> </w:t>
      </w:r>
      <w:proofErr w:type="spellStart"/>
      <w:r w:rsidRPr="00CA5D5E">
        <w:rPr>
          <w:lang w:val="en-GB"/>
        </w:rPr>
        <w:t>przez</w:t>
      </w:r>
      <w:proofErr w:type="spellEnd"/>
      <w:r w:rsidRPr="00CA5D5E">
        <w:rPr>
          <w:lang w:val="en-GB"/>
        </w:rPr>
        <w:t xml:space="preserve"> </w:t>
      </w:r>
      <w:proofErr w:type="spellStart"/>
      <w:r w:rsidRPr="00CA5D5E">
        <w:rPr>
          <w:lang w:val="en-GB"/>
        </w:rPr>
        <w:t>księcia</w:t>
      </w:r>
      <w:proofErr w:type="spellEnd"/>
      <w:r w:rsidRPr="00CA5D5E">
        <w:rPr>
          <w:lang w:val="en-GB"/>
        </w:rPr>
        <w:t xml:space="preserve"> Newcastle do Karola II </w:t>
      </w:r>
      <w:proofErr w:type="spellStart"/>
      <w:r w:rsidRPr="00CA5D5E">
        <w:rPr>
          <w:lang w:val="en-GB"/>
        </w:rPr>
        <w:t>przeciw</w:t>
      </w:r>
      <w:proofErr w:type="spellEnd"/>
      <w:r w:rsidRPr="00CA5D5E">
        <w:rPr>
          <w:lang w:val="en-GB"/>
        </w:rPr>
        <w:t xml:space="preserve"> „</w:t>
      </w:r>
      <w:proofErr w:type="spellStart"/>
      <w:r w:rsidRPr="00CA5D5E">
        <w:rPr>
          <w:lang w:val="en-GB"/>
        </w:rPr>
        <w:t>zbyt</w:t>
      </w:r>
      <w:proofErr w:type="spellEnd"/>
      <w:r w:rsidRPr="00CA5D5E">
        <w:rPr>
          <w:lang w:val="en-GB"/>
        </w:rPr>
        <w:t xml:space="preserve"> </w:t>
      </w:r>
      <w:proofErr w:type="spellStart"/>
      <w:r w:rsidRPr="00CA5D5E">
        <w:rPr>
          <w:lang w:val="en-GB"/>
        </w:rPr>
        <w:t>dużej</w:t>
      </w:r>
      <w:proofErr w:type="spellEnd"/>
      <w:r w:rsidRPr="00CA5D5E">
        <w:rPr>
          <w:lang w:val="en-GB"/>
        </w:rPr>
        <w:t xml:space="preserve"> </w:t>
      </w:r>
      <w:proofErr w:type="spellStart"/>
      <w:r w:rsidRPr="00CA5D5E">
        <w:rPr>
          <w:lang w:val="en-GB"/>
        </w:rPr>
        <w:t>ilości</w:t>
      </w:r>
      <w:proofErr w:type="spellEnd"/>
      <w:r w:rsidRPr="00CA5D5E">
        <w:rPr>
          <w:lang w:val="en-GB"/>
        </w:rPr>
        <w:t xml:space="preserve"> </w:t>
      </w:r>
      <w:proofErr w:type="spellStart"/>
      <w:r w:rsidRPr="00CA5D5E">
        <w:rPr>
          <w:lang w:val="en-GB"/>
        </w:rPr>
        <w:t>edukacji</w:t>
      </w:r>
      <w:proofErr w:type="spellEnd"/>
      <w:r w:rsidRPr="00CA5D5E">
        <w:rPr>
          <w:lang w:val="en-GB"/>
        </w:rPr>
        <w:t xml:space="preserve">, a </w:t>
      </w:r>
      <w:proofErr w:type="spellStart"/>
      <w:r w:rsidRPr="00CA5D5E">
        <w:rPr>
          <w:lang w:val="en-GB"/>
        </w:rPr>
        <w:t>szczególnie</w:t>
      </w:r>
      <w:proofErr w:type="spellEnd"/>
      <w:r w:rsidRPr="00CA5D5E">
        <w:rPr>
          <w:lang w:val="en-GB"/>
        </w:rPr>
        <w:t xml:space="preserve"> </w:t>
      </w:r>
      <w:proofErr w:type="spellStart"/>
      <w:r w:rsidRPr="00CA5D5E">
        <w:rPr>
          <w:lang w:val="en-GB"/>
        </w:rPr>
        <w:t>zbyt</w:t>
      </w:r>
      <w:proofErr w:type="spellEnd"/>
      <w:r w:rsidRPr="00CA5D5E">
        <w:rPr>
          <w:lang w:val="en-GB"/>
        </w:rPr>
        <w:t xml:space="preserve"> </w:t>
      </w:r>
      <w:proofErr w:type="spellStart"/>
      <w:r w:rsidRPr="00CA5D5E">
        <w:rPr>
          <w:lang w:val="en-GB"/>
        </w:rPr>
        <w:t>dużej</w:t>
      </w:r>
      <w:proofErr w:type="spellEnd"/>
      <w:r w:rsidRPr="00CA5D5E">
        <w:rPr>
          <w:lang w:val="en-GB"/>
        </w:rPr>
        <w:t xml:space="preserve"> </w:t>
      </w:r>
      <w:proofErr w:type="spellStart"/>
      <w:r w:rsidRPr="00CA5D5E">
        <w:rPr>
          <w:lang w:val="en-GB"/>
        </w:rPr>
        <w:t>ilości</w:t>
      </w:r>
      <w:proofErr w:type="spellEnd"/>
      <w:r w:rsidRPr="00CA5D5E">
        <w:rPr>
          <w:lang w:val="en-GB"/>
        </w:rPr>
        <w:t xml:space="preserve"> </w:t>
      </w:r>
      <w:proofErr w:type="spellStart"/>
      <w:r w:rsidRPr="00CA5D5E">
        <w:rPr>
          <w:lang w:val="en-GB"/>
        </w:rPr>
        <w:t>niewłaściwego</w:t>
      </w:r>
      <w:proofErr w:type="spellEnd"/>
      <w:r w:rsidRPr="00CA5D5E">
        <w:rPr>
          <w:lang w:val="en-GB"/>
        </w:rPr>
        <w:t xml:space="preserve"> </w:t>
      </w:r>
      <w:proofErr w:type="spellStart"/>
      <w:r w:rsidRPr="00CA5D5E">
        <w:rPr>
          <w:lang w:val="en-GB"/>
        </w:rPr>
        <w:t>rodzaju</w:t>
      </w:r>
      <w:proofErr w:type="spellEnd"/>
      <w:r w:rsidRPr="00CA5D5E">
        <w:rPr>
          <w:lang w:val="en-GB"/>
        </w:rPr>
        <w:t xml:space="preserve"> </w:t>
      </w:r>
      <w:proofErr w:type="spellStart"/>
      <w:r w:rsidRPr="00CA5D5E">
        <w:rPr>
          <w:lang w:val="en-GB"/>
        </w:rPr>
        <w:t>edukacji</w:t>
      </w:r>
      <w:proofErr w:type="spellEnd"/>
      <w:r w:rsidRPr="00CA5D5E">
        <w:rPr>
          <w:lang w:val="en-GB"/>
        </w:rPr>
        <w:t xml:space="preserve"> </w:t>
      </w:r>
      <w:proofErr w:type="spellStart"/>
      <w:r w:rsidRPr="00CA5D5E">
        <w:rPr>
          <w:lang w:val="en-GB"/>
        </w:rPr>
        <w:t>przekazywanej</w:t>
      </w:r>
      <w:proofErr w:type="spellEnd"/>
      <w:r w:rsidRPr="00CA5D5E">
        <w:rPr>
          <w:lang w:val="en-GB"/>
        </w:rPr>
        <w:t xml:space="preserve"> </w:t>
      </w:r>
      <w:proofErr w:type="spellStart"/>
      <w:r w:rsidRPr="00CA5D5E">
        <w:rPr>
          <w:lang w:val="en-GB"/>
        </w:rPr>
        <w:t>niewłaściwemu</w:t>
      </w:r>
      <w:proofErr w:type="spellEnd"/>
      <w:r w:rsidRPr="00CA5D5E">
        <w:rPr>
          <w:lang w:val="en-GB"/>
        </w:rPr>
        <w:t xml:space="preserve"> </w:t>
      </w:r>
      <w:proofErr w:type="spellStart"/>
      <w:r w:rsidRPr="00CA5D5E">
        <w:rPr>
          <w:lang w:val="en-GB"/>
        </w:rPr>
        <w:t>rodzajowi</w:t>
      </w:r>
      <w:proofErr w:type="spellEnd"/>
      <w:r w:rsidRPr="00CA5D5E">
        <w:rPr>
          <w:lang w:val="en-GB"/>
        </w:rPr>
        <w:t xml:space="preserve"> </w:t>
      </w:r>
      <w:proofErr w:type="spellStart"/>
      <w:r w:rsidRPr="00CA5D5E">
        <w:rPr>
          <w:lang w:val="en-GB"/>
        </w:rPr>
        <w:t>ludzi</w:t>
      </w:r>
      <w:proofErr w:type="spellEnd"/>
      <w:r w:rsidRPr="00CA5D5E">
        <w:rPr>
          <w:lang w:val="en-GB"/>
        </w:rPr>
        <w:t xml:space="preserve">” </w:t>
      </w:r>
      <w:r w:rsidRPr="00233788">
        <w:fldChar w:fldCharType="begin" w:fldLock="1"/>
      </w:r>
      <w:r w:rsidR="001A2624" w:rsidRPr="00CA5D5E">
        <w:rPr>
          <w:lang w:val="en-GB"/>
        </w:rPr>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CA5D5E">
        <w:rPr>
          <w:noProof/>
          <w:lang w:val="en-GB"/>
        </w:rPr>
        <w:t>(Twigg, 1990)</w:t>
      </w:r>
      <w:r w:rsidRPr="00233788">
        <w:fldChar w:fldCharType="end"/>
      </w:r>
      <w:r w:rsidRPr="00CA5D5E">
        <w:rPr>
          <w:lang w:val="en-GB"/>
        </w:rPr>
        <w:t xml:space="preserve">. </w:t>
      </w:r>
      <w:r w:rsidRPr="00233788">
        <w:t>Wiek XVIII wraz z przyspieszającym rozwojem technologicznym</w:t>
      </w:r>
      <w:r>
        <w:t>,</w:t>
      </w:r>
      <w:r w:rsidRPr="00233788">
        <w:t xml:space="preserve"> napędzanym przez badania prowadzone głównie poza uniwersytetami</w:t>
      </w:r>
      <w:r>
        <w:t>,</w:t>
      </w:r>
      <w:r w:rsidRPr="00233788">
        <w:t xml:space="preserve"> </w:t>
      </w:r>
      <w:r w:rsidRPr="00233788">
        <w:lastRenderedPageBreak/>
        <w:t xml:space="preserve">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 xml:space="preserve">czasach istotnie przyspieszających zmian technologicznych znacznie rosło zapotrzebowanie na </w:t>
      </w:r>
      <w:r w:rsidRPr="00233788">
        <w:lastRenderedPageBreak/>
        <w:t>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Heading3"/>
      </w:pPr>
      <w:bookmarkStart w:id="134" w:name="_Ref66113578"/>
      <w:bookmarkStart w:id="135" w:name="_Toc164801000"/>
      <w:bookmarkStart w:id="136" w:name="_Toc168903264"/>
      <w:bookmarkStart w:id="137" w:name="_Toc169134072"/>
      <w:r w:rsidRPr="00233788">
        <w:t>Zmiany organizacyjne współczesnych uniwersytetów</w:t>
      </w:r>
      <w:bookmarkEnd w:id="134"/>
      <w:bookmarkEnd w:id="135"/>
      <w:bookmarkEnd w:id="136"/>
      <w:bookmarkEnd w:id="137"/>
    </w:p>
    <w:p w14:paraId="64225CEA" w14:textId="18A0329C" w:rsidR="000A51B9" w:rsidRPr="00233788" w:rsidDel="005F2943" w:rsidRDefault="000A51B9" w:rsidP="000A51B9">
      <w:pPr>
        <w:rPr>
          <w:del w:id="138" w:author="Jan Szefler" w:date="2024-11-06T08:41:00Z" w16du:dateUtc="2024-11-06T07:41:00Z"/>
        </w:rPr>
      </w:pPr>
      <w:del w:id="139" w:author="Jan Szefler" w:date="2024-11-06T08:41:00Z" w16du:dateUtc="2024-11-06T07:41:00Z">
        <w:r w:rsidRPr="00233788" w:rsidDel="005F2943">
          <w:delText xml:space="preserve">Wraz ze zmianami opisanymi w poprzednim </w:delText>
        </w:r>
        <w:r w:rsidR="0049362A" w:rsidDel="005F2943">
          <w:delText>pod</w:delText>
        </w:r>
        <w:r w:rsidRPr="00233788" w:rsidDel="005F2943">
          <w:delText>rozdziale zmieniała się struktura uniwersytetów. Współczesne formy organizacyjne uczelni wynikają przed wszystkim z uwarunkowań prawnych i</w:delText>
        </w:r>
        <w:r w:rsidR="001A31E0" w:rsidDel="005F2943">
          <w:delText> </w:delText>
        </w:r>
        <w:r w:rsidRPr="00233788" w:rsidDel="005F2943">
          <w:delText>rynkowo-demograficznych. Niemniej różnice pomiędzy uczelniami amerykańskimi (anglosaskimi), a</w:delText>
        </w:r>
        <w:r w:rsidR="001A31E0" w:rsidDel="005F2943">
          <w:delText> </w:delText>
        </w:r>
        <w:r w:rsidRPr="00233788" w:rsidDel="005F2943">
          <w:delText>europejskimi (kontynentalnymi) są widoczne. Dość powszechnie się uznaje, że uczelnie amerykańskie rozwijały się raczej bez „bagażu” wieloletniej historii i wykształciły formy funkcjonowania</w:delText>
        </w:r>
        <w:r w:rsidDel="005F2943">
          <w:delText>,</w:delText>
        </w:r>
        <w:r w:rsidRPr="00233788" w:rsidDel="005F2943">
          <w:delTex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delText>
        </w:r>
        <w:r w:rsidRPr="00233788" w:rsidDel="005F2943">
          <w:fldChar w:fldCharType="begin" w:fldLock="1"/>
        </w:r>
        <w:r w:rsidR="001A2624" w:rsidDel="005F2943">
          <w:del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delInstrText>
        </w:r>
        <w:r w:rsidRPr="00233788" w:rsidDel="005F2943">
          <w:fldChar w:fldCharType="separate"/>
        </w:r>
        <w:r w:rsidR="00921CC1" w:rsidRPr="00921CC1" w:rsidDel="005F2943">
          <w:rPr>
            <w:noProof/>
          </w:rPr>
          <w:delText>(Etzkowitz &amp; Leydesdorff, 1997)</w:delText>
        </w:r>
        <w:r w:rsidRPr="00233788" w:rsidDel="005F2943">
          <w:fldChar w:fldCharType="end"/>
        </w:r>
        <w:r w:rsidRPr="00233788" w:rsidDel="005F2943">
          <w:delText xml:space="preserve">. Taka rola uniwersytetów była możliwa w związku z wyłonieniem się nowego sposobu tworzenia wiedzy nazwanego przez Gibbonsa </w:delText>
        </w:r>
        <w:r w:rsidRPr="00233788" w:rsidDel="005F2943">
          <w:rPr>
            <w:i/>
            <w:iCs/>
          </w:rPr>
          <w:delText>mode 2</w:delText>
        </w:r>
        <w:r w:rsidRPr="00233788" w:rsidDel="005F2943">
          <w:delText>, w odróżnieniu od wcześniej obowiązującego modelu związanego głównie z badaniami podstawowymi</w:delText>
        </w:r>
        <w:r w:rsidDel="005F2943">
          <w:delText>,</w:delText>
        </w:r>
        <w:r w:rsidRPr="00233788" w:rsidDel="005F2943">
          <w:delText xml:space="preserve"> określonego jako </w:delText>
        </w:r>
        <w:r w:rsidRPr="00233788" w:rsidDel="005F2943">
          <w:rPr>
            <w:i/>
            <w:iCs/>
          </w:rPr>
          <w:delText>mode 1</w:delText>
        </w:r>
        <w:r w:rsidRPr="00233788" w:rsidDel="005F2943">
          <w:delText xml:space="preserve"> </w:delText>
        </w:r>
        <w:r w:rsidRPr="00233788" w:rsidDel="005F2943">
          <w:fldChar w:fldCharType="begin" w:fldLock="1"/>
        </w:r>
        <w:r w:rsidR="005F4346" w:rsidDel="005F2943">
          <w:del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delInstrText>
        </w:r>
        <w:r w:rsidRPr="00233788" w:rsidDel="005F2943">
          <w:fldChar w:fldCharType="separate"/>
        </w:r>
        <w:r w:rsidR="00921CC1" w:rsidRPr="00921CC1" w:rsidDel="005F2943">
          <w:rPr>
            <w:noProof/>
          </w:rPr>
          <w:delText>(por. Etzkowitz &amp; Leydesdorff, 1997, s. 130; Leja, 2011, s. 36)</w:delText>
        </w:r>
        <w:r w:rsidRPr="00233788" w:rsidDel="005F2943">
          <w:fldChar w:fldCharType="end"/>
        </w:r>
        <w:r w:rsidRPr="00233788" w:rsidDel="005F2943">
          <w:delText xml:space="preserve">. Cechy wyróżniające produkcji wiedzy wg trybu 2 przedstawiono w </w:delText>
        </w:r>
        <w:r w:rsidR="00345BF3" w:rsidRPr="00233788" w:rsidDel="005F2943">
          <w:delText>Tabeli</w:delText>
        </w:r>
        <w:r w:rsidR="00345BF3" w:rsidDel="005F2943">
          <w:delText> </w:delText>
        </w:r>
        <w:r w:rsidR="00B23FF3" w:rsidDel="005F2943">
          <w:delText>2</w:delText>
        </w:r>
        <w:r w:rsidRPr="00233788" w:rsidDel="005F2943">
          <w:delText>.</w:delText>
        </w:r>
      </w:del>
    </w:p>
    <w:p w14:paraId="1553683C" w14:textId="75487AA3" w:rsidR="000A51B9" w:rsidRPr="00233788" w:rsidDel="005F2943" w:rsidRDefault="000A51B9" w:rsidP="000A51B9">
      <w:pPr>
        <w:pStyle w:val="Tytutabeli"/>
        <w:rPr>
          <w:del w:id="140" w:author="Jan Szefler" w:date="2024-11-06T08:41:00Z" w16du:dateUtc="2024-11-06T07:41:00Z"/>
        </w:rPr>
      </w:pPr>
      <w:bookmarkStart w:id="141" w:name="_Ref134896517"/>
      <w:bookmarkStart w:id="142" w:name="_Ref134896498"/>
      <w:bookmarkStart w:id="143" w:name="_Toc169134725"/>
      <w:del w:id="144" w:author="Jan Szefler" w:date="2024-11-06T08:41:00Z" w16du:dateUtc="2024-11-06T07:41:00Z">
        <w:r w:rsidRPr="00233788" w:rsidDel="005F2943">
          <w:delText xml:space="preserve">Tabela </w:delText>
        </w:r>
        <w:r w:rsidDel="005F2943">
          <w:rPr>
            <w:bCs w:val="0"/>
          </w:rPr>
          <w:fldChar w:fldCharType="begin"/>
        </w:r>
        <w:r w:rsidDel="005F2943">
          <w:delInstrText xml:space="preserve"> SEQ Tabela \* ARABIC </w:delInstrText>
        </w:r>
        <w:r w:rsidDel="005F2943">
          <w:rPr>
            <w:bCs w:val="0"/>
          </w:rPr>
          <w:fldChar w:fldCharType="separate"/>
        </w:r>
        <w:r w:rsidR="00F2350D" w:rsidDel="005F2943">
          <w:rPr>
            <w:noProof/>
          </w:rPr>
          <w:delText>2</w:delText>
        </w:r>
        <w:r w:rsidDel="005F2943">
          <w:rPr>
            <w:bCs w:val="0"/>
            <w:noProof/>
          </w:rPr>
          <w:fldChar w:fldCharType="end"/>
        </w:r>
        <w:bookmarkEnd w:id="141"/>
        <w:r w:rsidR="00993B1A" w:rsidDel="005F2943">
          <w:rPr>
            <w:noProof/>
          </w:rPr>
          <w:delText>.</w:delText>
        </w:r>
        <w:r w:rsidRPr="00233788" w:rsidDel="005F2943">
          <w:delText xml:space="preserve"> Cechy wyróżniające tworzenie wiedzy </w:delText>
        </w:r>
        <w:r w:rsidRPr="00233788" w:rsidDel="005F2943">
          <w:rPr>
            <w:i/>
            <w:iCs/>
          </w:rPr>
          <w:delText>mode 2</w:delText>
        </w:r>
        <w:bookmarkEnd w:id="142"/>
        <w:bookmarkEnd w:id="143"/>
      </w:del>
    </w:p>
    <w:tbl>
      <w:tblPr>
        <w:tblStyle w:val="TableGrid"/>
        <w:tblW w:w="9071" w:type="dxa"/>
        <w:tblLayout w:type="fixed"/>
        <w:tblLook w:val="04A0" w:firstRow="1" w:lastRow="0" w:firstColumn="1" w:lastColumn="0" w:noHBand="0" w:noVBand="1"/>
      </w:tblPr>
      <w:tblGrid>
        <w:gridCol w:w="1984"/>
        <w:gridCol w:w="7087"/>
      </w:tblGrid>
      <w:tr w:rsidR="00A45CF0" w:rsidRPr="00233788" w:rsidDel="005F2943" w14:paraId="1AAB24E2" w14:textId="035692D2" w:rsidTr="00657F5D">
        <w:trPr>
          <w:cantSplit/>
          <w:tblHeader/>
          <w:del w:id="145" w:author="Jan Szefler" w:date="2024-11-06T08:41:00Z"/>
        </w:trPr>
        <w:tc>
          <w:tcPr>
            <w:tcW w:w="1984" w:type="dxa"/>
            <w:vAlign w:val="center"/>
          </w:tcPr>
          <w:p w14:paraId="3BD27680" w14:textId="2D18AF2E" w:rsidR="000A51B9" w:rsidRPr="00233788" w:rsidDel="005F2943" w:rsidRDefault="000A51B9" w:rsidP="008D6CC6">
            <w:pPr>
              <w:keepNext/>
              <w:spacing w:line="276" w:lineRule="auto"/>
              <w:ind w:firstLine="0"/>
              <w:jc w:val="center"/>
              <w:rPr>
                <w:del w:id="146" w:author="Jan Szefler" w:date="2024-11-06T08:41:00Z" w16du:dateUtc="2024-11-06T07:41:00Z"/>
                <w:b/>
                <w:bCs/>
                <w:sz w:val="18"/>
                <w:szCs w:val="18"/>
                <w:lang w:val="pl-PL"/>
              </w:rPr>
            </w:pPr>
            <w:del w:id="147" w:author="Jan Szefler" w:date="2024-11-06T08:41:00Z" w16du:dateUtc="2024-11-06T07:41:00Z">
              <w:r w:rsidRPr="00233788" w:rsidDel="005F2943">
                <w:rPr>
                  <w:b/>
                  <w:bCs/>
                  <w:sz w:val="18"/>
                  <w:szCs w:val="18"/>
                  <w:lang w:val="pl-PL"/>
                </w:rPr>
                <w:delText xml:space="preserve">Cecha </w:delText>
              </w:r>
              <w:r w:rsidRPr="00233788" w:rsidDel="005F2943">
                <w:rPr>
                  <w:b/>
                  <w:bCs/>
                  <w:i/>
                  <w:iCs/>
                  <w:sz w:val="18"/>
                  <w:szCs w:val="18"/>
                  <w:lang w:val="pl-PL"/>
                </w:rPr>
                <w:delText>mode 2</w:delText>
              </w:r>
            </w:del>
          </w:p>
        </w:tc>
        <w:tc>
          <w:tcPr>
            <w:tcW w:w="7087" w:type="dxa"/>
            <w:vAlign w:val="center"/>
          </w:tcPr>
          <w:p w14:paraId="1418E8E4" w14:textId="122A7EFE" w:rsidR="000A51B9" w:rsidRPr="00233788" w:rsidDel="005F2943" w:rsidRDefault="000A51B9" w:rsidP="008D6CC6">
            <w:pPr>
              <w:keepNext/>
              <w:spacing w:line="276" w:lineRule="auto"/>
              <w:ind w:firstLine="0"/>
              <w:jc w:val="center"/>
              <w:rPr>
                <w:del w:id="148" w:author="Jan Szefler" w:date="2024-11-06T08:41:00Z" w16du:dateUtc="2024-11-06T07:41:00Z"/>
                <w:b/>
                <w:bCs/>
                <w:sz w:val="18"/>
                <w:szCs w:val="18"/>
                <w:lang w:val="pl-PL"/>
              </w:rPr>
            </w:pPr>
            <w:del w:id="149" w:author="Jan Szefler" w:date="2024-11-06T08:41:00Z" w16du:dateUtc="2024-11-06T07:41:00Z">
              <w:r w:rsidRPr="00233788" w:rsidDel="005F2943">
                <w:rPr>
                  <w:b/>
                  <w:bCs/>
                  <w:sz w:val="18"/>
                  <w:szCs w:val="18"/>
                  <w:lang w:val="pl-PL"/>
                </w:rPr>
                <w:delText>Opis</w:delText>
              </w:r>
            </w:del>
          </w:p>
        </w:tc>
      </w:tr>
      <w:tr w:rsidR="00A45CF0" w:rsidRPr="00233788" w:rsidDel="005F2943" w14:paraId="0D11F746" w14:textId="3E51AB58" w:rsidTr="00657F5D">
        <w:trPr>
          <w:cantSplit/>
          <w:del w:id="150" w:author="Jan Szefler" w:date="2024-11-06T08:41:00Z"/>
        </w:trPr>
        <w:tc>
          <w:tcPr>
            <w:tcW w:w="1984" w:type="dxa"/>
            <w:vAlign w:val="center"/>
          </w:tcPr>
          <w:p w14:paraId="32B2B277" w14:textId="1A7AFB4F" w:rsidR="000A51B9" w:rsidRPr="00A45CF0" w:rsidDel="005F2943" w:rsidRDefault="00A45CF0" w:rsidP="00A45CF0">
            <w:pPr>
              <w:pStyle w:val="TekstTabeli"/>
              <w:jc w:val="center"/>
              <w:rPr>
                <w:del w:id="151" w:author="Jan Szefler" w:date="2024-11-06T08:41:00Z" w16du:dateUtc="2024-11-06T07:41:00Z"/>
                <w:b/>
                <w:bCs w:val="0"/>
                <w:lang w:val="pl-PL"/>
              </w:rPr>
            </w:pPr>
            <w:del w:id="152" w:author="Jan Szefler" w:date="2024-11-06T08:41:00Z" w16du:dateUtc="2024-11-06T07:41:00Z">
              <w:r w:rsidRPr="00A45CF0" w:rsidDel="005F2943">
                <w:rPr>
                  <w:b/>
                  <w:bCs w:val="0"/>
                  <w:lang w:val="pl-PL"/>
                </w:rPr>
                <w:delText xml:space="preserve">1. </w:delText>
              </w:r>
              <w:r w:rsidR="000A51B9" w:rsidRPr="00A45CF0" w:rsidDel="005F2943">
                <w:rPr>
                  <w:b/>
                  <w:bCs w:val="0"/>
                  <w:lang w:val="pl-PL"/>
                </w:rPr>
                <w:delText xml:space="preserve">Kontekst </w:delText>
              </w:r>
              <w:r w:rsidR="00657F5D" w:rsidDel="005F2943">
                <w:rPr>
                  <w:b/>
                  <w:bCs w:val="0"/>
                  <w:lang w:val="pl-PL"/>
                </w:rPr>
                <w:br/>
              </w:r>
              <w:r w:rsidR="000A51B9" w:rsidRPr="00A45CF0" w:rsidDel="005F2943">
                <w:rPr>
                  <w:b/>
                  <w:bCs w:val="0"/>
                  <w:lang w:val="pl-PL"/>
                </w:rPr>
                <w:delText>aplikacyjny</w:delText>
              </w:r>
            </w:del>
          </w:p>
        </w:tc>
        <w:tc>
          <w:tcPr>
            <w:tcW w:w="7087" w:type="dxa"/>
          </w:tcPr>
          <w:p w14:paraId="0C755A32" w14:textId="6AC262B5" w:rsidR="000A51B9" w:rsidRPr="002479CF" w:rsidDel="005F2943" w:rsidRDefault="000A51B9" w:rsidP="00B84102">
            <w:pPr>
              <w:pStyle w:val="TekstTabeli"/>
              <w:rPr>
                <w:del w:id="153" w:author="Jan Szefler" w:date="2024-11-06T08:41:00Z" w16du:dateUtc="2024-11-06T07:41:00Z"/>
                <w:lang w:val="pl-PL"/>
              </w:rPr>
            </w:pPr>
            <w:del w:id="154" w:author="Jan Szefler" w:date="2024-11-06T08:41:00Z" w16du:dateUtc="2024-11-06T07:41:00Z">
              <w:r w:rsidRPr="00233788" w:rsidDel="005F2943">
                <w:rPr>
                  <w:lang w:val="pl-PL"/>
                </w:rPr>
                <w:delText>Aplikacyjność definiuje całokształt środowiska</w:delText>
              </w:r>
              <w:r w:rsidDel="005F2943">
                <w:rPr>
                  <w:lang w:val="pl-PL"/>
                </w:rPr>
                <w:delText>,</w:delText>
              </w:r>
              <w:r w:rsidRPr="00233788" w:rsidDel="005F2943">
                <w:rPr>
                  <w:lang w:val="pl-PL"/>
                </w:rPr>
                <w:delText xml:space="preserve"> w którym powstają problemy badawcze, rozwijane są metodologie, rozpowszechniane są rezultaty, a użytkownicy są definiowani. Kontrastuje to z odrębnym procesem „transferu” wiedzy tworzonej bez kontekstu aplikacyjnego w trybie </w:delText>
              </w:r>
              <w:r w:rsidRPr="00233788" w:rsidDel="005F2943">
                <w:rPr>
                  <w:i/>
                  <w:iCs/>
                  <w:lang w:val="pl-PL"/>
                </w:rPr>
                <w:delText>mode 1</w:delText>
              </w:r>
              <w:r w:rsidDel="005F2943">
                <w:rPr>
                  <w:lang w:val="pl-PL"/>
                </w:rPr>
                <w:delText>.</w:delText>
              </w:r>
            </w:del>
          </w:p>
        </w:tc>
      </w:tr>
      <w:tr w:rsidR="00A45CF0" w:rsidRPr="00233788" w:rsidDel="005F2943" w14:paraId="10389D53" w14:textId="240CE1E5" w:rsidTr="00657F5D">
        <w:trPr>
          <w:cantSplit/>
          <w:del w:id="155" w:author="Jan Szefler" w:date="2024-11-06T08:41:00Z"/>
        </w:trPr>
        <w:tc>
          <w:tcPr>
            <w:tcW w:w="1984" w:type="dxa"/>
            <w:vAlign w:val="center"/>
          </w:tcPr>
          <w:p w14:paraId="0547FA5F" w14:textId="24DB2DD9" w:rsidR="000A51B9" w:rsidRPr="00A45CF0" w:rsidDel="005F2943" w:rsidRDefault="00A45CF0" w:rsidP="00A45CF0">
            <w:pPr>
              <w:pStyle w:val="TekstTabeli"/>
              <w:jc w:val="center"/>
              <w:rPr>
                <w:del w:id="156" w:author="Jan Szefler" w:date="2024-11-06T08:41:00Z" w16du:dateUtc="2024-11-06T07:41:00Z"/>
                <w:b/>
                <w:bCs w:val="0"/>
                <w:lang w:val="pl-PL"/>
              </w:rPr>
            </w:pPr>
            <w:del w:id="157" w:author="Jan Szefler" w:date="2024-11-06T08:41:00Z" w16du:dateUtc="2024-11-06T07:41:00Z">
              <w:r w:rsidRPr="00A45CF0" w:rsidDel="005F2943">
                <w:rPr>
                  <w:b/>
                  <w:bCs w:val="0"/>
                  <w:lang w:val="pl-PL"/>
                </w:rPr>
                <w:delText xml:space="preserve">2. </w:delText>
              </w:r>
              <w:r w:rsidR="000A51B9" w:rsidRPr="00A45CF0" w:rsidDel="005F2943">
                <w:rPr>
                  <w:b/>
                  <w:bCs w:val="0"/>
                  <w:lang w:val="pl-PL"/>
                </w:rPr>
                <w:delText>Transdyscyplinarność</w:delText>
              </w:r>
            </w:del>
          </w:p>
        </w:tc>
        <w:tc>
          <w:tcPr>
            <w:tcW w:w="7087" w:type="dxa"/>
          </w:tcPr>
          <w:p w14:paraId="355CBBFF" w14:textId="07361212" w:rsidR="000A51B9" w:rsidRPr="00233788" w:rsidDel="005F2943" w:rsidRDefault="000A51B9" w:rsidP="00B84102">
            <w:pPr>
              <w:pStyle w:val="TekstTabeli"/>
              <w:rPr>
                <w:del w:id="158" w:author="Jan Szefler" w:date="2024-11-06T08:41:00Z" w16du:dateUtc="2024-11-06T07:41:00Z"/>
                <w:lang w:val="pl-PL"/>
              </w:rPr>
            </w:pPr>
            <w:del w:id="159" w:author="Jan Szefler" w:date="2024-11-06T08:41:00Z" w16du:dateUtc="2024-11-06T07:41:00Z">
              <w:r w:rsidRPr="00233788" w:rsidDel="005F2943">
                <w:rPr>
                  <w:lang w:val="pl-PL"/>
                </w:rPr>
                <w:delText>Rozumiana jako angażowanie wielu perspektyw teoretycznych i praktycznych metodologii rozwiązania problemu.</w:delText>
              </w:r>
            </w:del>
          </w:p>
          <w:p w14:paraId="41A4E2EE" w14:textId="56C164EE" w:rsidR="000A51B9" w:rsidRPr="00233788" w:rsidDel="005F2943" w:rsidRDefault="000A51B9" w:rsidP="00B84102">
            <w:pPr>
              <w:pStyle w:val="TekstTabeli"/>
              <w:rPr>
                <w:del w:id="160" w:author="Jan Szefler" w:date="2024-11-06T08:41:00Z" w16du:dateUtc="2024-11-06T07:41:00Z"/>
                <w:lang w:val="pl-PL"/>
              </w:rPr>
            </w:pPr>
            <w:del w:id="161" w:author="Jan Szefler" w:date="2024-11-06T08:41:00Z" w16du:dateUtc="2024-11-06T07:41:00Z">
              <w:r w:rsidRPr="00233788" w:rsidDel="005F2943">
                <w:rPr>
                  <w:lang w:val="pl-PL"/>
                </w:rPr>
                <w:delText>W przeciwieństwie do interdyscyplinarności lub multidyscyplinarności niekoniecznie wywodzi się z istniejących dyscyplin, ani niekoniecznie prowadzi do wyodrębniania się nowych.</w:delText>
              </w:r>
            </w:del>
          </w:p>
          <w:p w14:paraId="6DA28E43" w14:textId="30075321" w:rsidR="000A51B9" w:rsidRPr="00233788" w:rsidDel="005F2943" w:rsidRDefault="000A51B9" w:rsidP="00B84102">
            <w:pPr>
              <w:pStyle w:val="TekstTabeli"/>
              <w:rPr>
                <w:del w:id="162" w:author="Jan Szefler" w:date="2024-11-06T08:41:00Z" w16du:dateUtc="2024-11-06T07:41:00Z"/>
                <w:lang w:val="pl-PL"/>
              </w:rPr>
            </w:pPr>
            <w:del w:id="163" w:author="Jan Szefler" w:date="2024-11-06T08:41:00Z" w16du:dateUtc="2024-11-06T07:41:00Z">
              <w:r w:rsidRPr="00233788" w:rsidDel="005F2943">
                <w:rPr>
                  <w:lang w:val="pl-PL"/>
                </w:rPr>
                <w:delText>Tworzenie wiedzy bardziej wynika z wiedzy członków zespołu badaczy niż z wiedzy zakodowanej w tradycyjnych produktach naukowych, takich jak artykuły lub patenty.</w:delText>
              </w:r>
            </w:del>
          </w:p>
        </w:tc>
      </w:tr>
      <w:tr w:rsidR="00A45CF0" w:rsidRPr="00233788" w:rsidDel="005F2943" w14:paraId="2D747D99" w14:textId="0EFD8C68" w:rsidTr="00657F5D">
        <w:trPr>
          <w:cantSplit/>
          <w:del w:id="164" w:author="Jan Szefler" w:date="2024-11-06T08:41:00Z"/>
        </w:trPr>
        <w:tc>
          <w:tcPr>
            <w:tcW w:w="1984" w:type="dxa"/>
            <w:vAlign w:val="center"/>
          </w:tcPr>
          <w:p w14:paraId="66F82BBA" w14:textId="5380CBEA" w:rsidR="000A51B9" w:rsidRPr="00A45CF0" w:rsidDel="005F2943" w:rsidRDefault="00A45CF0" w:rsidP="00A45CF0">
            <w:pPr>
              <w:pStyle w:val="TekstTabeli"/>
              <w:jc w:val="center"/>
              <w:rPr>
                <w:del w:id="165" w:author="Jan Szefler" w:date="2024-11-06T08:41:00Z" w16du:dateUtc="2024-11-06T07:41:00Z"/>
                <w:b/>
                <w:bCs w:val="0"/>
                <w:lang w:val="pl-PL"/>
              </w:rPr>
            </w:pPr>
            <w:del w:id="166" w:author="Jan Szefler" w:date="2024-11-06T08:41:00Z" w16du:dateUtc="2024-11-06T07:41:00Z">
              <w:r w:rsidRPr="00A45CF0" w:rsidDel="005F2943">
                <w:rPr>
                  <w:b/>
                  <w:bCs w:val="0"/>
                  <w:lang w:val="pl-PL"/>
                </w:rPr>
                <w:delText xml:space="preserve">3. </w:delText>
              </w:r>
              <w:r w:rsidR="000A51B9" w:rsidRPr="00A45CF0" w:rsidDel="005F2943">
                <w:rPr>
                  <w:b/>
                  <w:bCs w:val="0"/>
                  <w:lang w:val="pl-PL"/>
                </w:rPr>
                <w:delText>Różnorodność miejsc produkcji wiedzy</w:delText>
              </w:r>
            </w:del>
          </w:p>
        </w:tc>
        <w:tc>
          <w:tcPr>
            <w:tcW w:w="7087" w:type="dxa"/>
          </w:tcPr>
          <w:p w14:paraId="59B26FB6" w14:textId="12B042C0" w:rsidR="000A51B9" w:rsidRPr="00233788" w:rsidDel="005F2943" w:rsidRDefault="000A51B9" w:rsidP="00B84102">
            <w:pPr>
              <w:pStyle w:val="TekstTabeli"/>
              <w:rPr>
                <w:del w:id="167" w:author="Jan Szefler" w:date="2024-11-06T08:41:00Z" w16du:dateUtc="2024-11-06T07:41:00Z"/>
                <w:lang w:val="pl-PL"/>
              </w:rPr>
            </w:pPr>
            <w:del w:id="168" w:author="Jan Szefler" w:date="2024-11-06T08:41:00Z" w16du:dateUtc="2024-11-06T07:41:00Z">
              <w:r w:rsidRPr="00233788" w:rsidDel="005F2943">
                <w:rPr>
                  <w:lang w:val="pl-PL"/>
                </w:rPr>
                <w:delText xml:space="preserve">Tradycyjnie społeczność badaczy wykraczała poza granice narodów oraz kultur, jednak obecnie, również dzięki niespotykanym dotąd możliwościom komunikacji, dostęp do różnorodnych miejsc, grup i zespołów badawczych sprawia, że </w:delText>
              </w:r>
              <w:r w:rsidDel="005F2943">
                <w:rPr>
                  <w:lang w:val="pl-PL"/>
                </w:rPr>
                <w:delText>„</w:delText>
              </w:r>
              <w:r w:rsidRPr="00233788" w:rsidDel="005F2943">
                <w:rPr>
                  <w:lang w:val="pl-PL"/>
                </w:rPr>
                <w:delText>stare</w:delText>
              </w:r>
              <w:r w:rsidDel="005F2943">
                <w:rPr>
                  <w:lang w:val="pl-PL"/>
                </w:rPr>
                <w:delText>”</w:delText>
              </w:r>
              <w:r w:rsidRPr="00233788" w:rsidDel="005F2943">
                <w:rPr>
                  <w:lang w:val="pl-PL"/>
                </w:rPr>
                <w:delText xml:space="preserve"> hierarchie ustępują miejsca wolnemu dostępowi dla każdego. To pozwala na niespotykaną do tej pory intensywność wymiany i kreacji wiedzy.</w:delText>
              </w:r>
            </w:del>
          </w:p>
        </w:tc>
      </w:tr>
      <w:tr w:rsidR="00A45CF0" w:rsidRPr="00233788" w:rsidDel="005F2943" w14:paraId="43865F2E" w14:textId="7B5A6CA0" w:rsidTr="00657F5D">
        <w:trPr>
          <w:cantSplit/>
          <w:del w:id="169" w:author="Jan Szefler" w:date="2024-11-06T08:41:00Z"/>
        </w:trPr>
        <w:tc>
          <w:tcPr>
            <w:tcW w:w="1984" w:type="dxa"/>
            <w:vAlign w:val="center"/>
          </w:tcPr>
          <w:p w14:paraId="6903204F" w14:textId="281D0FDD" w:rsidR="000A51B9" w:rsidRPr="00A45CF0" w:rsidDel="005F2943" w:rsidRDefault="00A45CF0" w:rsidP="00A45CF0">
            <w:pPr>
              <w:pStyle w:val="TekstTabeli"/>
              <w:jc w:val="center"/>
              <w:rPr>
                <w:del w:id="170" w:author="Jan Szefler" w:date="2024-11-06T08:41:00Z" w16du:dateUtc="2024-11-06T07:41:00Z"/>
                <w:b/>
                <w:bCs w:val="0"/>
                <w:lang w:val="pl-PL"/>
              </w:rPr>
            </w:pPr>
            <w:del w:id="171" w:author="Jan Szefler" w:date="2024-11-06T08:41:00Z" w16du:dateUtc="2024-11-06T07:41:00Z">
              <w:r w:rsidRPr="00A45CF0" w:rsidDel="005F2943">
                <w:rPr>
                  <w:b/>
                  <w:bCs w:val="0"/>
                  <w:lang w:val="pl-PL"/>
                </w:rPr>
                <w:lastRenderedPageBreak/>
                <w:delText xml:space="preserve">4. </w:delText>
              </w:r>
              <w:r w:rsidR="000A51B9" w:rsidRPr="00A45CF0" w:rsidDel="005F2943">
                <w:rPr>
                  <w:b/>
                  <w:bCs w:val="0"/>
                  <w:lang w:val="pl-PL"/>
                </w:rPr>
                <w:delText>Wysoka refleksyjność</w:delText>
              </w:r>
            </w:del>
          </w:p>
        </w:tc>
        <w:tc>
          <w:tcPr>
            <w:tcW w:w="7087" w:type="dxa"/>
          </w:tcPr>
          <w:p w14:paraId="37FB6CB6" w14:textId="4AA37208" w:rsidR="000A51B9" w:rsidRPr="00233788" w:rsidDel="005F2943" w:rsidRDefault="000A51B9" w:rsidP="00B84102">
            <w:pPr>
              <w:spacing w:line="276" w:lineRule="auto"/>
              <w:ind w:firstLine="0"/>
              <w:jc w:val="left"/>
              <w:rPr>
                <w:del w:id="172" w:author="Jan Szefler" w:date="2024-11-06T08:41:00Z" w16du:dateUtc="2024-11-06T07:41:00Z"/>
                <w:sz w:val="18"/>
                <w:szCs w:val="18"/>
                <w:lang w:val="pl-PL"/>
              </w:rPr>
            </w:pPr>
            <w:del w:id="173" w:author="Jan Szefler" w:date="2024-11-06T08:41:00Z" w16du:dateUtc="2024-11-06T07:41:00Z">
              <w:r w:rsidRPr="00233788" w:rsidDel="005F2943">
                <w:rPr>
                  <w:sz w:val="18"/>
                  <w:szCs w:val="18"/>
                  <w:lang w:val="pl-PL"/>
                </w:rPr>
                <w:delText>Procesu badawczego nie można już scharakteryzować jako „obiektywnego” badania świata. Zamiast tego stał się on procesem dialogicznym, intensywną (i być może niekończącą się) „rozmową</w:delText>
              </w:r>
              <w:r w:rsidDel="005F2943">
                <w:rPr>
                  <w:sz w:val="18"/>
                  <w:szCs w:val="18"/>
                  <w:lang w:val="pl-PL"/>
                </w:rPr>
                <w:delText>”</w:delText>
              </w:r>
              <w:r w:rsidRPr="00233788" w:rsidDel="005F2943">
                <w:rPr>
                  <w:sz w:val="18"/>
                  <w:szCs w:val="18"/>
                  <w:lang w:val="pl-PL"/>
                </w:rPr>
                <w:delText xml:space="preserve"> między aktorami badania a podmiotami badawczymi </w:delText>
              </w:r>
              <w:r w:rsidDel="005F2943">
                <w:rPr>
                  <w:sz w:val="18"/>
                  <w:szCs w:val="18"/>
                  <w:lang w:val="pl-PL"/>
                </w:rPr>
                <w:delText>–</w:delText>
              </w:r>
              <w:r w:rsidRPr="00233788" w:rsidDel="005F2943">
                <w:rPr>
                  <w:sz w:val="18"/>
                  <w:szCs w:val="18"/>
                  <w:lang w:val="pl-PL"/>
                </w:rPr>
                <w:delTex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delText>
              </w:r>
            </w:del>
          </w:p>
        </w:tc>
      </w:tr>
      <w:tr w:rsidR="00A45CF0" w:rsidRPr="00233788" w:rsidDel="005F2943" w14:paraId="7464E81A" w14:textId="3D08886D" w:rsidTr="00657F5D">
        <w:trPr>
          <w:cantSplit/>
          <w:del w:id="174" w:author="Jan Szefler" w:date="2024-11-06T08:41:00Z"/>
        </w:trPr>
        <w:tc>
          <w:tcPr>
            <w:tcW w:w="1984" w:type="dxa"/>
            <w:vAlign w:val="center"/>
          </w:tcPr>
          <w:p w14:paraId="14FE321E" w14:textId="01E859D5" w:rsidR="000A51B9" w:rsidRPr="00A45CF0" w:rsidDel="005F2943" w:rsidRDefault="00A45CF0" w:rsidP="00A45CF0">
            <w:pPr>
              <w:pStyle w:val="TekstTabeli"/>
              <w:jc w:val="center"/>
              <w:rPr>
                <w:del w:id="175" w:author="Jan Szefler" w:date="2024-11-06T08:41:00Z" w16du:dateUtc="2024-11-06T07:41:00Z"/>
                <w:b/>
                <w:bCs w:val="0"/>
                <w:lang w:val="pl-PL"/>
              </w:rPr>
            </w:pPr>
            <w:del w:id="176" w:author="Jan Szefler" w:date="2024-11-06T08:41:00Z" w16du:dateUtc="2024-11-06T07:41:00Z">
              <w:r w:rsidRPr="00A45CF0" w:rsidDel="005F2943">
                <w:rPr>
                  <w:b/>
                  <w:bCs w:val="0"/>
                  <w:lang w:val="pl-PL"/>
                </w:rPr>
                <w:delText xml:space="preserve">5. </w:delText>
              </w:r>
              <w:r w:rsidR="000A51B9" w:rsidRPr="00A45CF0" w:rsidDel="005F2943">
                <w:rPr>
                  <w:b/>
                  <w:bCs w:val="0"/>
                  <w:lang w:val="pl-PL"/>
                </w:rPr>
                <w:delText>Nowe formy kontroli jakości</w:delText>
              </w:r>
            </w:del>
          </w:p>
        </w:tc>
        <w:tc>
          <w:tcPr>
            <w:tcW w:w="7087" w:type="dxa"/>
          </w:tcPr>
          <w:p w14:paraId="76D56A88" w14:textId="26EBBEEE" w:rsidR="000A51B9" w:rsidRPr="00233788" w:rsidDel="005F2943" w:rsidRDefault="000A51B9" w:rsidP="00B84102">
            <w:pPr>
              <w:keepNext/>
              <w:spacing w:line="276" w:lineRule="auto"/>
              <w:ind w:firstLine="0"/>
              <w:jc w:val="left"/>
              <w:rPr>
                <w:del w:id="177" w:author="Jan Szefler" w:date="2024-11-06T08:41:00Z" w16du:dateUtc="2024-11-06T07:41:00Z"/>
                <w:sz w:val="18"/>
                <w:szCs w:val="18"/>
                <w:lang w:val="pl-PL"/>
              </w:rPr>
            </w:pPr>
            <w:del w:id="178" w:author="Jan Szefler" w:date="2024-11-06T08:41:00Z" w16du:dateUtc="2024-11-06T07:41:00Z">
              <w:r w:rsidRPr="00233788" w:rsidDel="005F2943">
                <w:rPr>
                  <w:sz w:val="18"/>
                  <w:szCs w:val="18"/>
                  <w:lang w:val="pl-PL"/>
                </w:rPr>
                <w:delText>Nie można już wiarygodnie zidentyfikować współbadaczy (</w:delText>
              </w:r>
              <w:r w:rsidRPr="000701DE" w:rsidDel="005F2943">
                <w:rPr>
                  <w:i/>
                  <w:iCs/>
                  <w:sz w:val="18"/>
                  <w:szCs w:val="18"/>
                  <w:lang w:val="pl-PL"/>
                </w:rPr>
                <w:delText>peers</w:delText>
              </w:r>
              <w:r w:rsidRPr="00233788" w:rsidDel="005F2943">
                <w:rPr>
                  <w:sz w:val="18"/>
                  <w:szCs w:val="18"/>
                  <w:lang w:val="pl-PL"/>
                </w:rPr>
                <w:delTex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delText>
              </w:r>
              <w:r w:rsidDel="005F2943">
                <w:rPr>
                  <w:sz w:val="18"/>
                  <w:szCs w:val="18"/>
                  <w:lang w:val="pl-PL"/>
                </w:rPr>
                <w:delText>–</w:delText>
              </w:r>
              <w:r w:rsidRPr="00233788" w:rsidDel="005F2943">
                <w:rPr>
                  <w:sz w:val="18"/>
                  <w:szCs w:val="18"/>
                  <w:lang w:val="pl-PL"/>
                </w:rPr>
                <w:delTex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delText>
              </w:r>
            </w:del>
          </w:p>
        </w:tc>
      </w:tr>
    </w:tbl>
    <w:p w14:paraId="5E2921A8" w14:textId="189A6D54" w:rsidR="000A51B9" w:rsidRPr="00D95B07" w:rsidDel="005F2943" w:rsidRDefault="000A51B9" w:rsidP="007770AA">
      <w:pPr>
        <w:pStyle w:val="rdo"/>
        <w:rPr>
          <w:del w:id="179" w:author="Jan Szefler" w:date="2024-11-06T08:41:00Z" w16du:dateUtc="2024-11-06T07:41:00Z"/>
          <w:lang w:val="pl-PL"/>
        </w:rPr>
      </w:pPr>
      <w:del w:id="180" w:author="Jan Szefler" w:date="2024-11-06T08:41:00Z" w16du:dateUtc="2024-11-06T07:41:00Z">
        <w:r w:rsidRPr="00D95B07" w:rsidDel="005F2943">
          <w:rPr>
            <w:lang w:val="pl-PL"/>
          </w:rPr>
          <w:delText xml:space="preserve">Źródło: opracowanie własne na podstawie </w:delText>
        </w:r>
        <w:r w:rsidRPr="00233788" w:rsidDel="005F2943">
          <w:fldChar w:fldCharType="begin" w:fldLock="1"/>
        </w:r>
        <w:r w:rsidR="001A2624" w:rsidRPr="00D95B07" w:rsidDel="005F2943">
          <w:rPr>
            <w:lang w:val="pl-PL"/>
          </w:rPr>
          <w:del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delInstrText>
        </w:r>
        <w:r w:rsidRPr="00233788" w:rsidDel="005F2943">
          <w:fldChar w:fldCharType="separate"/>
        </w:r>
        <w:r w:rsidR="00921CC1" w:rsidRPr="00D95B07" w:rsidDel="005F2943">
          <w:rPr>
            <w:noProof/>
            <w:lang w:val="pl-PL"/>
          </w:rPr>
          <w:delText>(Nowotny i in., 2003)</w:delText>
        </w:r>
        <w:r w:rsidRPr="00233788" w:rsidDel="005F2943">
          <w:fldChar w:fldCharType="end"/>
        </w:r>
      </w:del>
    </w:p>
    <w:p w14:paraId="6AFD1FBE" w14:textId="47F39160" w:rsidR="000A51B9" w:rsidRPr="00233788" w:rsidRDefault="00EE53A4" w:rsidP="000A51B9">
      <w:r>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FootnoteReference"/>
        </w:rPr>
        <w:footnoteReference w:id="10"/>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w:t>
      </w:r>
      <w:del w:id="181" w:author="Jan Szefler" w:date="2024-11-06T08:42:00Z" w16du:dateUtc="2024-11-06T07:42:00Z">
        <w:r w:rsidR="000A51B9" w:rsidRPr="00233788" w:rsidDel="005F2943">
          <w:delText>Rządzący jako przedstawiciele społeczeństwa w</w:delText>
        </w:r>
        <w:r w:rsidR="000A51B9" w:rsidDel="005F2943">
          <w:delText>s</w:delText>
        </w:r>
        <w:r w:rsidR="000A51B9" w:rsidRPr="00233788" w:rsidDel="005F2943">
          <w:delTex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delText>
        </w:r>
        <w:r w:rsidR="000A51B9" w:rsidDel="005F2943">
          <w:delText xml:space="preserve">się </w:delText>
        </w:r>
        <w:r w:rsidR="000A51B9" w:rsidRPr="00233788" w:rsidDel="005F2943">
          <w:delText xml:space="preserve">układzie, który nazwano </w:delText>
        </w:r>
        <w:r w:rsidR="000A51B9" w:rsidRPr="00233788" w:rsidDel="005F2943">
          <w:rPr>
            <w:i/>
            <w:iCs/>
          </w:rPr>
          <w:delText>potrójną helisą</w:delText>
        </w:r>
        <w:r w:rsidR="000A51B9" w:rsidRPr="00233788" w:rsidDel="005F2943">
          <w:delText xml:space="preserve"> </w:delText>
        </w:r>
        <w:r w:rsidR="000A51B9" w:rsidRPr="00233788" w:rsidDel="005F2943">
          <w:fldChar w:fldCharType="begin" w:fldLock="1"/>
        </w:r>
        <w:r w:rsidR="001A2624" w:rsidDel="005F2943">
          <w:del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Leydesdorff, 1997, ss. 132–134)</w:delText>
        </w:r>
        <w:r w:rsidR="000A51B9" w:rsidRPr="00233788" w:rsidDel="005F2943">
          <w:fldChar w:fldCharType="end"/>
        </w:r>
        <w:r w:rsidR="000A51B9" w:rsidRPr="00233788" w:rsidDel="005F2943">
          <w:delText>. Opisując go jako mechanizm samopodtrzymującego się (</w:delText>
        </w:r>
        <w:r w:rsidR="000A51B9" w:rsidRPr="00233788" w:rsidDel="005F2943">
          <w:rPr>
            <w:i/>
            <w:iCs/>
          </w:rPr>
          <w:delText>self-sustaining</w:delText>
        </w:r>
        <w:r w:rsidR="000A51B9" w:rsidRPr="00233788" w:rsidDel="005F2943">
          <w:delText xml:space="preserve">) rozwoju </w:delText>
        </w:r>
        <w:r w:rsidR="000A51B9" w:rsidRPr="00233788" w:rsidDel="005F2943">
          <w:fldChar w:fldCharType="begin" w:fldLock="1"/>
        </w:r>
        <w:r w:rsidR="001A2624" w:rsidDel="005F2943">
          <w:del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Dzisah, 2008, s. 663)</w:delText>
        </w:r>
        <w:r w:rsidR="000A51B9" w:rsidRPr="00233788" w:rsidDel="005F2943">
          <w:fldChar w:fldCharType="end"/>
        </w:r>
        <w:r w:rsidR="000A51B9" w:rsidRPr="00233788" w:rsidDel="005F2943">
          <w:delText>. Obserwując i badając rozwój relacji pomiędzy rządem, biznesem i uczelniami</w:delText>
        </w:r>
        <w:r w:rsidR="000A51B9" w:rsidDel="005F2943">
          <w:delText>,</w:delText>
        </w:r>
        <w:r w:rsidR="000A51B9" w:rsidRPr="00233788" w:rsidDel="005F2943">
          <w:delText xml:space="preserve"> stwierdzono, że istnieje zjawisko cyrkulacji osób pomiędzy tymi trzema „światami”, a także</w:delText>
        </w:r>
        <w:r w:rsidR="000A51B9" w:rsidDel="005F2943">
          <w:delText>,</w:delText>
        </w:r>
        <w:r w:rsidR="000A51B9" w:rsidRPr="00233788" w:rsidDel="005F2943">
          <w:delText xml:space="preserve"> że przebiega ono zazwyczaj w jednym kierunku: uczelnia -&gt; rząd -&gt; biznes -&gt; uczelnia -&gt;… </w:delText>
        </w:r>
        <w:r w:rsidR="000A51B9" w:rsidRPr="00233788" w:rsidDel="005F2943">
          <w:fldChar w:fldCharType="begin" w:fldLock="1"/>
        </w:r>
        <w:r w:rsidR="001A2624" w:rsidDel="005F2943">
          <w:del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Dzisah, 2008, s. 662)</w:delText>
        </w:r>
        <w:r w:rsidR="000A51B9" w:rsidRPr="00233788" w:rsidDel="005F2943">
          <w:fldChar w:fldCharType="end"/>
        </w:r>
        <w:r w:rsidR="000A51B9" w:rsidRPr="00233788" w:rsidDel="005F2943">
          <w:delText xml:space="preserve">. Jednak inni badacze dostrzegli, że </w:delText>
        </w:r>
        <w:r w:rsidR="000A51B9" w:rsidDel="005F2943">
          <w:delText xml:space="preserve">zachodzi </w:delText>
        </w:r>
        <w:r w:rsidR="000A51B9" w:rsidRPr="00233788" w:rsidDel="005F2943">
          <w:delText xml:space="preserve">coraz większy wpływ środowiska medialno-kulturowego na tę potrójną relację. Doprowadziło to do sformułowania koncepcji </w:delText>
        </w:r>
        <w:r w:rsidR="000A51B9" w:rsidRPr="00233788" w:rsidDel="005F2943">
          <w:rPr>
            <w:i/>
            <w:iCs/>
          </w:rPr>
          <w:delText>quadruple helix</w:delText>
        </w:r>
        <w:r w:rsidR="000A51B9" w:rsidRPr="00233788" w:rsidDel="005F2943">
          <w:delText xml:space="preserve"> </w:delText>
        </w:r>
        <w:r w:rsidR="000A51B9" w:rsidDel="005F2943">
          <w:delText>–</w:delText>
        </w:r>
        <w:r w:rsidR="000A51B9" w:rsidRPr="00233788" w:rsidDel="005F2943">
          <w:delText xml:space="preserve"> poczwórnej helisy </w:delText>
        </w:r>
        <w:r w:rsidR="000A51B9" w:rsidRPr="00233788" w:rsidDel="005F2943">
          <w:fldChar w:fldCharType="begin" w:fldLock="1"/>
        </w:r>
        <w:r w:rsidR="001A2624" w:rsidDel="005F2943">
          <w:del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delInstrText>
        </w:r>
        <w:r w:rsidR="000A51B9" w:rsidRPr="00233788" w:rsidDel="005F2943">
          <w:fldChar w:fldCharType="separate"/>
        </w:r>
        <w:r w:rsidR="00921CC1" w:rsidRPr="00921CC1" w:rsidDel="005F2943">
          <w:rPr>
            <w:noProof/>
          </w:rPr>
          <w:delText>(Carayannis &amp; Campbell, 2009, s. 207)</w:delText>
        </w:r>
        <w:r w:rsidR="000A51B9" w:rsidRPr="00233788" w:rsidDel="005F2943">
          <w:fldChar w:fldCharType="end"/>
        </w:r>
        <w:r w:rsidR="000A51B9" w:rsidRPr="00233788" w:rsidDel="005F2943">
          <w:delText>. Pojawiły się też koncepcje inspirowane tym modelem i badania opisujące procesy tworzenia rozwiązań innowacyjnych</w:delText>
        </w:r>
        <w:r w:rsidR="000A51B9" w:rsidDel="005F2943">
          <w:delText>,</w:delText>
        </w:r>
        <w:r w:rsidR="000A51B9" w:rsidRPr="00233788" w:rsidDel="005F2943">
          <w:delText xml:space="preserve"> np. w</w:delText>
        </w:r>
        <w:r w:rsidR="001A31E0" w:rsidDel="005F2943">
          <w:delText> </w:delText>
        </w:r>
        <w:r w:rsidR="000A51B9" w:rsidRPr="00233788" w:rsidDel="005F2943">
          <w:delText>medycynie</w:delText>
        </w:r>
        <w:r w:rsidR="000A51B9" w:rsidDel="005F2943">
          <w:delText>,</w:delText>
        </w:r>
        <w:r w:rsidR="000A51B9" w:rsidRPr="00233788" w:rsidDel="005F2943">
          <w:delText xml:space="preserve"> wykorzystujące model poczwórnej helisy przy tworzeniu szczepionki chroniącej przed chorobą COVID-19 </w:delText>
        </w:r>
        <w:r w:rsidR="000A51B9" w:rsidRPr="00233788" w:rsidDel="005F2943">
          <w:fldChar w:fldCharType="begin" w:fldLock="1"/>
        </w:r>
        <w:r w:rsidR="001A2624" w:rsidDel="005F2943">
          <w:del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delInstrText>
        </w:r>
        <w:r w:rsidR="000A51B9" w:rsidRPr="00233788" w:rsidDel="005F2943">
          <w:fldChar w:fldCharType="separate"/>
        </w:r>
        <w:r w:rsidR="00921CC1" w:rsidRPr="00921CC1" w:rsidDel="005F2943">
          <w:rPr>
            <w:noProof/>
          </w:rPr>
          <w:delText>(Niankara i in., 2020)</w:delText>
        </w:r>
        <w:r w:rsidR="000A51B9" w:rsidRPr="00233788" w:rsidDel="005F2943">
          <w:fldChar w:fldCharType="end"/>
        </w:r>
        <w:r w:rsidR="000A51B9" w:rsidRPr="00233788" w:rsidDel="005F2943">
          <w:delText xml:space="preserve">. Istnieją też koncepcje rozszerzające ten model np. o środowisko naturalne jako czynnik motywujący produkcję wiedzy, jednak większość badań skupia się na podstawowej wersji potrójnej relacji </w:delText>
        </w:r>
        <w:r w:rsidR="000A51B9" w:rsidRPr="00233788" w:rsidDel="005F2943">
          <w:fldChar w:fldCharType="begin" w:fldLock="1"/>
        </w:r>
        <w:r w:rsidR="001A2624" w:rsidDel="005F2943">
          <w:del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delInstrText>
        </w:r>
        <w:r w:rsidR="000A51B9" w:rsidRPr="00233788" w:rsidDel="005F2943">
          <w:fldChar w:fldCharType="separate"/>
        </w:r>
        <w:r w:rsidR="00921CC1" w:rsidRPr="00921CC1" w:rsidDel="005F2943">
          <w:rPr>
            <w:noProof/>
          </w:rPr>
          <w:delText>(por. Galvao i in., 2019)</w:delText>
        </w:r>
        <w:r w:rsidR="000A51B9" w:rsidRPr="00233788" w:rsidDel="005F2943">
          <w:fldChar w:fldCharType="end"/>
        </w:r>
        <w:r w:rsidR="000A51B9" w:rsidRPr="00233788" w:rsidDel="005F2943">
          <w:delText>. Część badaczy</w:delText>
        </w:r>
        <w:r w:rsidR="000A51B9" w:rsidDel="005F2943">
          <w:delText>,</w:delText>
        </w:r>
        <w:r w:rsidR="000A51B9" w:rsidRPr="00233788" w:rsidDel="005F2943">
          <w:delText xml:space="preserve"> opisując zmiany polega</w:delText>
        </w:r>
        <w:r w:rsidR="000A51B9" w:rsidRPr="00233788" w:rsidDel="005F2943">
          <w:lastRenderedPageBreak/>
          <w:delText>jące na coraz większym angażowaniu</w:delText>
        </w:r>
        <w:r w:rsidR="000A51B9" w:rsidDel="005F2943">
          <w:delText>,</w:delText>
        </w:r>
        <w:r w:rsidR="000A51B9" w:rsidRPr="00233788" w:rsidDel="005F2943">
          <w:delText xml:space="preserve"> wręcz nazywa kolejny etap/rodzaj tworzenia wiedzy </w:delText>
        </w:r>
        <w:r w:rsidR="000A51B9" w:rsidRPr="00233788" w:rsidDel="005F2943">
          <w:rPr>
            <w:i/>
            <w:iCs/>
          </w:rPr>
          <w:delText>mode</w:delText>
        </w:r>
        <w:r w:rsidR="001A31E0" w:rsidDel="005F2943">
          <w:rPr>
            <w:i/>
            <w:iCs/>
          </w:rPr>
          <w:delText> </w:delText>
        </w:r>
        <w:r w:rsidR="000A51B9" w:rsidRPr="00233788" w:rsidDel="005F2943">
          <w:rPr>
            <w:i/>
            <w:iCs/>
          </w:rPr>
          <w:delText xml:space="preserve">3 </w:delText>
        </w:r>
        <w:r w:rsidR="000A51B9" w:rsidRPr="00233788" w:rsidDel="005F2943">
          <w:rPr>
            <w:i/>
            <w:iCs/>
          </w:rPr>
          <w:fldChar w:fldCharType="begin" w:fldLock="1"/>
        </w:r>
        <w:r w:rsidR="001A2624" w:rsidDel="005F2943">
          <w:rPr>
            <w:i/>
            <w:iCs/>
          </w:rPr>
          <w:del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delInstrText>
        </w:r>
        <w:r w:rsidR="000A51B9" w:rsidRPr="00233788" w:rsidDel="005F2943">
          <w:rPr>
            <w:i/>
            <w:iCs/>
          </w:rPr>
          <w:fldChar w:fldCharType="separate"/>
        </w:r>
        <w:r w:rsidR="00921CC1" w:rsidRPr="00921CC1" w:rsidDel="005F2943">
          <w:rPr>
            <w:iCs/>
            <w:noProof/>
          </w:rPr>
          <w:delText>(Carayannis &amp; Campbell, 2009, s. 208)</w:delText>
        </w:r>
        <w:r w:rsidR="000A51B9" w:rsidRPr="00233788" w:rsidDel="005F2943">
          <w:rPr>
            <w:i/>
            <w:iCs/>
          </w:rPr>
          <w:fldChar w:fldCharType="end"/>
        </w:r>
        <w:r w:rsidR="000A51B9" w:rsidDel="005F2943">
          <w:delText>,</w:delText>
        </w:r>
        <w:r w:rsidR="000A51B9" w:rsidRPr="00233788" w:rsidDel="005F2943">
          <w:delText xml:space="preserve"> podkreślając w ten sposób odmienność powstałą w czasie dalszego rozwoju form pozyskiwania wiedzy. </w:delText>
        </w:r>
        <w:r w:rsidR="000A51B9" w:rsidDel="005F2943">
          <w:delText xml:space="preserve">Tak więc </w:delText>
        </w:r>
        <w:r w:rsidR="000A51B9" w:rsidRPr="00233788" w:rsidDel="005F2943">
          <w:delText xml:space="preserve">wspomniane koncepcje rozszerzające ukazują kierunek zmian myślenia o nauce jako ważnym elemencie odkrywania wiedzy służącej wielu </w:delText>
        </w:r>
        <w:r w:rsidR="002C233B" w:rsidDel="005F2943">
          <w:delText>zainteresowanym stronom</w:delText>
        </w:r>
        <w:r w:rsidR="000A51B9" w:rsidRPr="00233788" w:rsidDel="005F2943">
          <w:delText xml:space="preserve">, angażującej w proces jej tworzenia wielu </w:delText>
        </w:r>
        <w:r w:rsidR="002C233B" w:rsidDel="005F2943">
          <w:delText>uczestników</w:delText>
        </w:r>
        <w:r w:rsidR="000A51B9" w:rsidRPr="00233788" w:rsidDel="005F2943">
          <w:delText xml:space="preserve"> i pozwalającej na wytworzenie innowacji służących wielu </w:delText>
        </w:r>
        <w:r w:rsidR="001A76EB" w:rsidDel="005F2943">
          <w:delText>z nich</w:delText>
        </w:r>
        <w:r w:rsidR="000A51B9" w:rsidRPr="00233788" w:rsidDel="005F2943">
          <w:delTex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delText>
        </w:r>
        <w:r w:rsidR="000A51B9" w:rsidRPr="00233788" w:rsidDel="005F2943">
          <w:rPr>
            <w:i/>
            <w:iCs/>
          </w:rPr>
          <w:delText>Research Assessment Excersice</w:delText>
        </w:r>
        <w:r w:rsidR="000A51B9" w:rsidRPr="00233788" w:rsidDel="005F2943">
          <w:delText xml:space="preserve">) wprowadzony w Wielkiej Brytanii w latach 90. ubiegłego wieku </w:delText>
        </w:r>
        <w:r w:rsidR="000A51B9" w:rsidRPr="00233788" w:rsidDel="005F2943">
          <w:fldChar w:fldCharType="begin" w:fldLock="1"/>
        </w:r>
        <w:r w:rsidR="001A2624" w:rsidDel="005F2943">
          <w:del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delInstrText>
        </w:r>
        <w:r w:rsidR="000A51B9" w:rsidRPr="00233788" w:rsidDel="005F2943">
          <w:fldChar w:fldCharType="separate"/>
        </w:r>
        <w:r w:rsidR="00921CC1" w:rsidRPr="00921CC1" w:rsidDel="005F2943">
          <w:rPr>
            <w:noProof/>
          </w:rPr>
          <w:delText>(Broadhead &amp; Howard, 1998, s. 3)</w:delText>
        </w:r>
        <w:r w:rsidR="000A51B9" w:rsidRPr="00233788" w:rsidDel="005F2943">
          <w:fldChar w:fldCharType="end"/>
        </w:r>
        <w:r w:rsidR="000A51B9" w:rsidRPr="00233788" w:rsidDel="005F2943">
          <w:delText>. Intencją było stworzenie bodźca do podnoszenia jakości badań na uniwersytetach. Wyniki tej oceny zostały powiązane z wielkością funduszy kierowanych do uczelni. Sygnały zmian</w:delText>
        </w:r>
        <w:r w:rsidR="000A51B9" w:rsidDel="005F2943">
          <w:delText>,</w:delText>
        </w:r>
        <w:r w:rsidR="000A51B9" w:rsidRPr="00233788" w:rsidDel="005F2943">
          <w:delText xml:space="preserve"> jakie to wywołało</w:delText>
        </w:r>
        <w:r w:rsidR="000A51B9" w:rsidDel="005F2943">
          <w:delText>,</w:delText>
        </w:r>
        <w:r w:rsidR="000A51B9" w:rsidRPr="00233788" w:rsidDel="005F2943">
          <w:delText xml:space="preserve"> były widoczne zarówno w krótszym</w:delText>
        </w:r>
        <w:r w:rsidR="000A51B9" w:rsidDel="005F2943">
          <w:delText>,</w:delText>
        </w:r>
        <w:r w:rsidR="000A51B9" w:rsidRPr="00233788" w:rsidDel="005F2943">
          <w:delText xml:space="preserve"> jak i dłuższym terminie. Już niebawem po wprowadzeniu programu sygnalizowano, że zastosowane podejście zmienia paradygmat dominującej oceny wewnątrzśrodowiskowej (</w:delText>
        </w:r>
        <w:r w:rsidR="000A51B9" w:rsidRPr="00233788" w:rsidDel="005F2943">
          <w:rPr>
            <w:i/>
            <w:iCs/>
          </w:rPr>
          <w:delText>peer review</w:delText>
        </w:r>
        <w:r w:rsidR="000A51B9" w:rsidRPr="00233788" w:rsidDel="005F2943">
          <w:delText xml:space="preserve">) na dominującą ocenę hierarchiczną </w:delText>
        </w:r>
        <w:r w:rsidR="000A51B9" w:rsidDel="005F2943">
          <w:delText>–</w:delText>
        </w:r>
        <w:r w:rsidR="000A51B9" w:rsidRPr="00233788" w:rsidDel="005F2943">
          <w:delText xml:space="preserve"> rząd na czele </w:delText>
        </w:r>
        <w:r w:rsidR="000A51B9" w:rsidRPr="00233788" w:rsidDel="005F2943">
          <w:fldChar w:fldCharType="begin" w:fldLock="1"/>
        </w:r>
        <w:r w:rsidR="001A2624" w:rsidDel="005F2943">
          <w:del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delInstrText>
        </w:r>
        <w:r w:rsidR="000A51B9" w:rsidRPr="00233788" w:rsidDel="005F2943">
          <w:fldChar w:fldCharType="separate"/>
        </w:r>
        <w:r w:rsidR="00921CC1" w:rsidRPr="00921CC1" w:rsidDel="005F2943">
          <w:rPr>
            <w:noProof/>
          </w:rPr>
          <w:delText>(Broadhead &amp; Howard, 1998)</w:delText>
        </w:r>
        <w:r w:rsidR="000A51B9" w:rsidRPr="00233788" w:rsidDel="005F2943">
          <w:fldChar w:fldCharType="end"/>
        </w:r>
        <w:r w:rsidR="000A51B9" w:rsidRPr="00233788" w:rsidDel="005F2943">
          <w:delText>. Nieco później dostrzeżono, że „wiele konsekwencji, które nastąpiły po kolejnych RAE było niezamierzonych, a duża ich część, szczególnie długoterminowa, jest szkodliwa</w:delText>
        </w:r>
        <w:r w:rsidR="000A51B9" w:rsidDel="005F2943">
          <w:delText>”</w:delText>
        </w:r>
        <w:r w:rsidR="000A51B9" w:rsidRPr="00233788" w:rsidDel="005F2943">
          <w:delText xml:space="preserve"> </w:delText>
        </w:r>
        <w:r w:rsidR="000A51B9" w:rsidRPr="00233788" w:rsidDel="005F2943">
          <w:fldChar w:fldCharType="begin" w:fldLock="1"/>
        </w:r>
        <w:r w:rsidR="001A2624" w:rsidDel="005F2943">
          <w:del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delInstrText>
        </w:r>
        <w:r w:rsidR="000A51B9" w:rsidRPr="00233788" w:rsidDel="005F2943">
          <w:fldChar w:fldCharType="separate"/>
        </w:r>
        <w:r w:rsidR="00921CC1" w:rsidRPr="00921CC1" w:rsidDel="005F2943">
          <w:rPr>
            <w:noProof/>
          </w:rPr>
          <w:delText>(Elton, 2000)</w:delText>
        </w:r>
        <w:r w:rsidR="000A51B9" w:rsidRPr="00233788" w:rsidDel="005F2943">
          <w:fldChar w:fldCharType="end"/>
        </w:r>
        <w:r w:rsidR="000A51B9" w:rsidRPr="00233788" w:rsidDel="005F2943">
          <w:delText xml:space="preserve">. Jedną z nich było np. wzmocnienie „tradycyjnych ideałów </w:delText>
        </w:r>
        <w:r w:rsidR="000A51B9" w:rsidRPr="00233788" w:rsidDel="005F2943">
          <w:rPr>
            <w:i/>
            <w:iCs/>
          </w:rPr>
          <w:delText>wysokiej nauki</w:delText>
        </w:r>
        <w:r w:rsidR="000A51B9" w:rsidRPr="00233788" w:rsidDel="005F2943">
          <w:delText xml:space="preserve"> brytyjskich uniwersytetów, zachęcając do większej koordynacji badań wokół tradycyjnych problemów dyscyplinarnych i hamując badania stosowane” </w:delText>
        </w:r>
        <w:r w:rsidR="000A51B9" w:rsidRPr="00233788" w:rsidDel="005F2943">
          <w:fldChar w:fldCharType="begin" w:fldLock="1"/>
        </w:r>
        <w:r w:rsidR="001A2624" w:rsidDel="005F2943">
          <w:del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delInstrText>
        </w:r>
        <w:r w:rsidR="000A51B9" w:rsidRPr="00233788" w:rsidDel="005F2943">
          <w:fldChar w:fldCharType="separate"/>
        </w:r>
        <w:r w:rsidR="00921CC1" w:rsidRPr="00921CC1" w:rsidDel="005F2943">
          <w:rPr>
            <w:noProof/>
          </w:rPr>
          <w:delText>(Barker, 2007)</w:delText>
        </w:r>
        <w:r w:rsidR="000A51B9" w:rsidRPr="00233788" w:rsidDel="005F2943">
          <w:fldChar w:fldCharType="end"/>
        </w:r>
        <w:r w:rsidR="000A51B9" w:rsidRPr="00233788" w:rsidDel="005F2943">
          <w:delText>. A zatem niektóre z podejmowanych przez rządy działań mogą zaburzać równowagę w ramach potrójnej helisy, a na pewno mogą na nią wpływać w bardzo istotny sposób.</w:delText>
        </w:r>
      </w:del>
    </w:p>
    <w:p w14:paraId="0BB7A394" w14:textId="79B4FB8D" w:rsidR="000A51B9" w:rsidRPr="00233788" w:rsidDel="005F2943" w:rsidRDefault="000A51B9" w:rsidP="005F2943">
      <w:pPr>
        <w:rPr>
          <w:del w:id="182" w:author="Jan Szefler" w:date="2024-11-06T08:40:00Z" w16du:dateUtc="2024-11-06T07:40:00Z"/>
        </w:rPr>
      </w:pPr>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r w:rsidR="00E77FAC">
        <w:t>,</w:t>
      </w:r>
      <w:r w:rsidR="001A76EB">
        <w:t xml:space="preserve"> jak i wszelkich innych zainteresowanych stron</w:t>
      </w:r>
      <w:r w:rsidRPr="00233788">
        <w:t xml:space="preserve">. </w:t>
      </w:r>
      <w:del w:id="183" w:author="Jan Szefler" w:date="2024-11-06T08:40:00Z" w16du:dateUtc="2024-11-06T07:40:00Z">
        <w:r w:rsidRPr="00233788" w:rsidDel="005F2943">
          <w:delText xml:space="preserve">Wszelkie zmiany wiążą się z niepewnością i ryzykiem, ale podejmowane przez uniwersytety działania znajdują się pod wpływem ich głęboko zakorzenionej awersji do ryzyka </w:delText>
        </w:r>
        <w:r w:rsidRPr="00233788" w:rsidDel="005F2943">
          <w:fldChar w:fldCharType="begin" w:fldLock="1"/>
        </w:r>
        <w:r w:rsidR="001A2624" w:rsidDel="005F2943">
          <w:del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delInstrText>
        </w:r>
        <w:r w:rsidRPr="00233788" w:rsidDel="005F2943">
          <w:fldChar w:fldCharType="separate"/>
        </w:r>
        <w:r w:rsidR="00921CC1" w:rsidRPr="00921CC1" w:rsidDel="005F2943">
          <w:rPr>
            <w:noProof/>
          </w:rPr>
          <w:delText>(por. Tayar &amp; Jack, 2013, s. 163)</w:delText>
        </w:r>
        <w:r w:rsidRPr="00233788" w:rsidDel="005F2943">
          <w:fldChar w:fldCharType="end"/>
        </w:r>
        <w:r w:rsidRPr="00233788" w:rsidDel="005F2943">
          <w:delText xml:space="preserve">. Jednocześnie uczelnie znajdują się w sytuacji ograniczoności zasobów na najbardziej konkurencyjnym i globalnym rynku wyższej edukacji w historii </w:delText>
        </w:r>
        <w:r w:rsidRPr="00233788" w:rsidDel="005F2943">
          <w:fldChar w:fldCharType="begin" w:fldLock="1"/>
        </w:r>
        <w:r w:rsidR="001A2624"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delInstrText>
        </w:r>
        <w:r w:rsidRPr="00233788" w:rsidDel="005F2943">
          <w:fldChar w:fldCharType="separate"/>
        </w:r>
        <w:r w:rsidR="00921CC1" w:rsidRPr="00921CC1" w:rsidDel="005F2943">
          <w:rPr>
            <w:noProof/>
          </w:rPr>
          <w:delText>(Pucciarelli &amp; Kaplan, 2016, s. 315)</w:delText>
        </w:r>
        <w:r w:rsidRPr="00233788" w:rsidDel="005F2943">
          <w:fldChar w:fldCharType="end"/>
        </w:r>
        <w:r w:rsidRPr="00233788" w:rsidDel="005F2943">
          <w:delText xml:space="preserve">. W </w:delText>
        </w:r>
        <w:r w:rsidR="00B23FF3" w:rsidRPr="00233788" w:rsidDel="005F2943">
          <w:delText>Tabeli</w:delText>
        </w:r>
        <w:r w:rsidR="00345BF3" w:rsidDel="005F2943">
          <w:delText> </w:delText>
        </w:r>
        <w:r w:rsidR="00B23FF3" w:rsidDel="005F2943">
          <w:delText xml:space="preserve">3 </w:delText>
        </w:r>
        <w:r w:rsidRPr="00233788" w:rsidDel="005F2943">
          <w:delText>przedstawiono kierunki zmian strategii uczelni proponowane przez Pucciarellego i Kaplana</w:delText>
        </w:r>
        <w:r w:rsidDel="005F2943">
          <w:delText>,</w:delText>
        </w:r>
        <w:r w:rsidRPr="00233788" w:rsidDel="005F2943">
          <w:delText xml:space="preserve"> proponowane wobec współczesnych wyzwań</w:delText>
        </w:r>
        <w:r w:rsidDel="005F2943">
          <w:delText>,</w:delText>
        </w:r>
        <w:r w:rsidRPr="00233788" w:rsidDel="005F2943">
          <w:delText xml:space="preserve"> jakie stoją przed uniwersytetami.</w:delText>
        </w:r>
      </w:del>
    </w:p>
    <w:p w14:paraId="1F0B1971" w14:textId="248D8E49" w:rsidR="000A51B9" w:rsidRPr="00233788" w:rsidDel="005F2943" w:rsidRDefault="000A51B9">
      <w:pPr>
        <w:rPr>
          <w:del w:id="184" w:author="Jan Szefler" w:date="2024-11-06T08:40:00Z" w16du:dateUtc="2024-11-06T07:40:00Z"/>
        </w:rPr>
        <w:pPrChange w:id="185" w:author="Jan Szefler" w:date="2024-11-06T08:40:00Z" w16du:dateUtc="2024-11-06T07:40:00Z">
          <w:pPr>
            <w:pStyle w:val="Tytutabeli"/>
          </w:pPr>
        </w:pPrChange>
      </w:pPr>
      <w:bookmarkStart w:id="186" w:name="_Ref134896641"/>
      <w:bookmarkStart w:id="187" w:name="_Ref134896609"/>
      <w:bookmarkStart w:id="188" w:name="_Toc169134726"/>
      <w:del w:id="189" w:author="Jan Szefler" w:date="2024-11-06T08:40:00Z" w16du:dateUtc="2024-11-06T07:40:00Z">
        <w:r w:rsidRPr="00233788" w:rsidDel="005F2943">
          <w:delText xml:space="preserve">Tabela </w:delText>
        </w:r>
        <w:r w:rsidDel="005F2943">
          <w:fldChar w:fldCharType="begin"/>
        </w:r>
        <w:r w:rsidDel="005F2943">
          <w:delInstrText xml:space="preserve"> SEQ Tabela \* ARABIC </w:delInstrText>
        </w:r>
        <w:r w:rsidDel="005F2943">
          <w:fldChar w:fldCharType="separate"/>
        </w:r>
        <w:r w:rsidR="00F2350D" w:rsidDel="005F2943">
          <w:rPr>
            <w:noProof/>
          </w:rPr>
          <w:delText>3</w:delText>
        </w:r>
        <w:r w:rsidDel="005F2943">
          <w:rPr>
            <w:noProof/>
          </w:rPr>
          <w:fldChar w:fldCharType="end"/>
        </w:r>
        <w:bookmarkEnd w:id="186"/>
        <w:r w:rsidR="00993B1A" w:rsidDel="005F2943">
          <w:rPr>
            <w:noProof/>
          </w:rPr>
          <w:delText>.</w:delText>
        </w:r>
        <w:r w:rsidRPr="00233788" w:rsidDel="005F2943">
          <w:delText xml:space="preserve"> Rekomendacje zmian w strategiach uczelni wg Pucciarellego i Kaplana</w:delText>
        </w:r>
        <w:bookmarkEnd w:id="187"/>
        <w:bookmarkEnd w:id="188"/>
      </w:del>
    </w:p>
    <w:tbl>
      <w:tblPr>
        <w:tblStyle w:val="TableGrid"/>
        <w:tblW w:w="9184" w:type="dxa"/>
        <w:tblLook w:val="04A0" w:firstRow="1" w:lastRow="0" w:firstColumn="1" w:lastColumn="0" w:noHBand="0" w:noVBand="1"/>
      </w:tblPr>
      <w:tblGrid>
        <w:gridCol w:w="3912"/>
        <w:gridCol w:w="5272"/>
      </w:tblGrid>
      <w:tr w:rsidR="000A51B9" w:rsidRPr="00233788" w:rsidDel="005F2943" w14:paraId="3434280E" w14:textId="7D76D4C1" w:rsidTr="00657F5D">
        <w:trPr>
          <w:cantSplit/>
          <w:tblHeader/>
          <w:del w:id="190" w:author="Jan Szefler" w:date="2024-11-06T08:40:00Z"/>
        </w:trPr>
        <w:tc>
          <w:tcPr>
            <w:tcW w:w="3912" w:type="dxa"/>
          </w:tcPr>
          <w:p w14:paraId="07DBD221" w14:textId="204E2B43" w:rsidR="000A51B9" w:rsidRPr="008D6CC6" w:rsidDel="005F2943" w:rsidRDefault="000A51B9">
            <w:pPr>
              <w:rPr>
                <w:del w:id="191" w:author="Jan Szefler" w:date="2024-11-06T08:40:00Z" w16du:dateUtc="2024-11-06T07:40:00Z"/>
                <w:b/>
                <w:bCs/>
                <w:sz w:val="18"/>
                <w:szCs w:val="18"/>
                <w:lang w:val="pl-PL"/>
              </w:rPr>
              <w:pPrChange w:id="192" w:author="Jan Szefler" w:date="2024-11-06T08:40:00Z" w16du:dateUtc="2024-11-06T07:40:00Z">
                <w:pPr>
                  <w:keepNext/>
                  <w:ind w:firstLine="0"/>
                  <w:jc w:val="center"/>
                </w:pPr>
              </w:pPrChange>
            </w:pPr>
            <w:del w:id="193" w:author="Jan Szefler" w:date="2024-11-06T08:40:00Z" w16du:dateUtc="2024-11-06T07:40:00Z">
              <w:r w:rsidRPr="008D6CC6" w:rsidDel="005F2943">
                <w:rPr>
                  <w:b/>
                  <w:bCs/>
                  <w:sz w:val="18"/>
                  <w:szCs w:val="18"/>
                  <w:lang w:val="pl-PL"/>
                </w:rPr>
                <w:delText>Zmiana od…</w:delText>
              </w:r>
            </w:del>
          </w:p>
        </w:tc>
        <w:tc>
          <w:tcPr>
            <w:tcW w:w="5272" w:type="dxa"/>
          </w:tcPr>
          <w:p w14:paraId="1718F9CF" w14:textId="7CFFD40C" w:rsidR="000A51B9" w:rsidRPr="008D6CC6" w:rsidDel="005F2943" w:rsidRDefault="000A51B9">
            <w:pPr>
              <w:rPr>
                <w:del w:id="194" w:author="Jan Szefler" w:date="2024-11-06T08:40:00Z" w16du:dateUtc="2024-11-06T07:40:00Z"/>
                <w:b/>
                <w:bCs/>
                <w:sz w:val="18"/>
                <w:szCs w:val="18"/>
                <w:lang w:val="pl-PL"/>
              </w:rPr>
              <w:pPrChange w:id="195" w:author="Jan Szefler" w:date="2024-11-06T08:40:00Z" w16du:dateUtc="2024-11-06T07:40:00Z">
                <w:pPr>
                  <w:keepNext/>
                  <w:ind w:firstLine="0"/>
                  <w:jc w:val="center"/>
                </w:pPr>
              </w:pPrChange>
            </w:pPr>
            <w:del w:id="196" w:author="Jan Szefler" w:date="2024-11-06T08:40:00Z" w16du:dateUtc="2024-11-06T07:40:00Z">
              <w:r w:rsidRPr="008D6CC6" w:rsidDel="005F2943">
                <w:rPr>
                  <w:b/>
                  <w:bCs/>
                  <w:sz w:val="18"/>
                  <w:szCs w:val="18"/>
                  <w:lang w:val="pl-PL"/>
                </w:rPr>
                <w:delText>Zmiana w kierunku…</w:delText>
              </w:r>
            </w:del>
          </w:p>
        </w:tc>
      </w:tr>
      <w:tr w:rsidR="000A51B9" w:rsidRPr="00233788" w:rsidDel="005F2943" w14:paraId="4D84F691" w14:textId="3662E8D3" w:rsidTr="00657F5D">
        <w:trPr>
          <w:cantSplit/>
          <w:del w:id="197" w:author="Jan Szefler" w:date="2024-11-06T08:40:00Z"/>
        </w:trPr>
        <w:tc>
          <w:tcPr>
            <w:tcW w:w="3912" w:type="dxa"/>
          </w:tcPr>
          <w:p w14:paraId="4FF18138" w14:textId="1B005B05" w:rsidR="000A51B9" w:rsidRPr="00233788" w:rsidDel="005F2943" w:rsidRDefault="000A51B9">
            <w:pPr>
              <w:rPr>
                <w:del w:id="198" w:author="Jan Szefler" w:date="2024-11-06T08:40:00Z" w16du:dateUtc="2024-11-06T07:40:00Z"/>
                <w:b/>
                <w:bCs/>
                <w:sz w:val="18"/>
                <w:szCs w:val="18"/>
                <w:lang w:val="pl-PL"/>
              </w:rPr>
              <w:pPrChange w:id="199" w:author="Jan Szefler" w:date="2024-11-06T08:40:00Z" w16du:dateUtc="2024-11-06T07:40:00Z">
                <w:pPr>
                  <w:keepNext/>
                  <w:spacing w:before="60" w:line="276" w:lineRule="auto"/>
                  <w:ind w:firstLine="0"/>
                  <w:jc w:val="center"/>
                </w:pPr>
              </w:pPrChange>
            </w:pPr>
            <w:del w:id="200" w:author="Jan Szefler" w:date="2024-11-06T08:40:00Z" w16du:dateUtc="2024-11-06T07:40:00Z">
              <w:r w:rsidRPr="00233788" w:rsidDel="005F2943">
                <w:rPr>
                  <w:b/>
                  <w:bCs/>
                  <w:sz w:val="18"/>
                  <w:szCs w:val="18"/>
                  <w:lang w:val="pl-PL"/>
                </w:rPr>
                <w:lastRenderedPageBreak/>
                <w:delText xml:space="preserve">Prestiż instytucjonalny uniwersytetu </w:delText>
              </w:r>
              <w:r w:rsidR="008D6CC6" w:rsidDel="005F2943">
                <w:rPr>
                  <w:b/>
                  <w:bCs/>
                  <w:sz w:val="18"/>
                  <w:szCs w:val="18"/>
                  <w:lang w:val="pl-PL"/>
                </w:rPr>
                <w:br/>
              </w:r>
              <w:r w:rsidRPr="00233788" w:rsidDel="005F2943">
                <w:rPr>
                  <w:b/>
                  <w:bCs/>
                  <w:sz w:val="18"/>
                  <w:szCs w:val="18"/>
                  <w:lang w:val="pl-PL"/>
                </w:rPr>
                <w:delText>i wartość dla społeczeństwa</w:delText>
              </w:r>
            </w:del>
          </w:p>
          <w:p w14:paraId="7EF71CE7" w14:textId="4C43893C" w:rsidR="000A51B9" w:rsidRPr="00233788" w:rsidDel="005F2943" w:rsidRDefault="000A51B9">
            <w:pPr>
              <w:rPr>
                <w:del w:id="201" w:author="Jan Szefler" w:date="2024-11-06T08:40:00Z" w16du:dateUtc="2024-11-06T07:40:00Z"/>
                <w:sz w:val="18"/>
                <w:szCs w:val="18"/>
                <w:lang w:val="pl-PL"/>
              </w:rPr>
              <w:pPrChange w:id="202" w:author="Jan Szefler" w:date="2024-11-06T08:40:00Z" w16du:dateUtc="2024-11-06T07:40:00Z">
                <w:pPr>
                  <w:pStyle w:val="ListParagraph"/>
                  <w:keepNext/>
                  <w:numPr>
                    <w:numId w:val="14"/>
                  </w:numPr>
                  <w:spacing w:before="60" w:line="276" w:lineRule="auto"/>
                  <w:ind w:left="125" w:hanging="170"/>
                </w:pPr>
              </w:pPrChange>
            </w:pPr>
            <w:del w:id="203" w:author="Jan Szefler" w:date="2024-11-06T08:40:00Z" w16du:dateUtc="2024-11-06T07:40:00Z">
              <w:r w:rsidRPr="00233788" w:rsidDel="005F2943">
                <w:rPr>
                  <w:sz w:val="18"/>
                  <w:szCs w:val="18"/>
                  <w:lang w:val="pl-PL"/>
                </w:rPr>
                <w:delText>Skupienie na dobrach publicznych, kształceniu i doskonałości badawczej</w:delText>
              </w:r>
            </w:del>
          </w:p>
          <w:p w14:paraId="691CC8C5" w14:textId="2247009E" w:rsidR="000A51B9" w:rsidRPr="00233788" w:rsidDel="005F2943" w:rsidRDefault="000A51B9">
            <w:pPr>
              <w:rPr>
                <w:del w:id="204" w:author="Jan Szefler" w:date="2024-11-06T08:40:00Z" w16du:dateUtc="2024-11-06T07:40:00Z"/>
                <w:sz w:val="18"/>
                <w:szCs w:val="18"/>
                <w:lang w:val="pl-PL"/>
              </w:rPr>
              <w:pPrChange w:id="205" w:author="Jan Szefler" w:date="2024-11-06T08:40:00Z" w16du:dateUtc="2024-11-06T07:40:00Z">
                <w:pPr>
                  <w:pStyle w:val="ListParagraph"/>
                  <w:keepNext/>
                  <w:numPr>
                    <w:numId w:val="14"/>
                  </w:numPr>
                  <w:spacing w:before="60" w:line="276" w:lineRule="auto"/>
                  <w:ind w:left="125" w:hanging="170"/>
                </w:pPr>
              </w:pPrChange>
            </w:pPr>
            <w:del w:id="206" w:author="Jan Szefler" w:date="2024-11-06T08:40:00Z" w16du:dateUtc="2024-11-06T07:40:00Z">
              <w:r w:rsidRPr="00233788" w:rsidDel="005F2943">
                <w:rPr>
                  <w:sz w:val="18"/>
                  <w:szCs w:val="18"/>
                  <w:lang w:val="pl-PL"/>
                </w:rPr>
                <w:delText>Zmniejszenie bezpośrednich i pośrednich funduszy zachęca uczelnie to poszukiwania prywatnych źródeł zasobów i funduszy</w:delText>
              </w:r>
            </w:del>
          </w:p>
        </w:tc>
        <w:tc>
          <w:tcPr>
            <w:tcW w:w="5272" w:type="dxa"/>
          </w:tcPr>
          <w:p w14:paraId="104F1B57" w14:textId="6A86C39F" w:rsidR="000A51B9" w:rsidRPr="00233788" w:rsidDel="005F2943" w:rsidRDefault="000A51B9">
            <w:pPr>
              <w:rPr>
                <w:del w:id="207" w:author="Jan Szefler" w:date="2024-11-06T08:40:00Z" w16du:dateUtc="2024-11-06T07:40:00Z"/>
                <w:b/>
                <w:bCs/>
                <w:sz w:val="18"/>
                <w:szCs w:val="18"/>
                <w:lang w:val="pl-PL"/>
              </w:rPr>
              <w:pPrChange w:id="208" w:author="Jan Szefler" w:date="2024-11-06T08:40:00Z" w16du:dateUtc="2024-11-06T07:40:00Z">
                <w:pPr>
                  <w:keepNext/>
                  <w:spacing w:before="60" w:line="276" w:lineRule="auto"/>
                  <w:ind w:firstLine="0"/>
                  <w:jc w:val="center"/>
                </w:pPr>
              </w:pPrChange>
            </w:pPr>
            <w:del w:id="209" w:author="Jan Szefler" w:date="2024-11-06T08:40:00Z" w16du:dateUtc="2024-11-06T07:40:00Z">
              <w:r w:rsidRPr="00233788" w:rsidDel="005F2943">
                <w:rPr>
                  <w:b/>
                  <w:bCs/>
                  <w:sz w:val="18"/>
                  <w:szCs w:val="18"/>
                  <w:lang w:val="pl-PL"/>
                </w:rPr>
                <w:delText xml:space="preserve">Gwarancja zasobów dla zapewnienia </w:delText>
              </w:r>
              <w:r w:rsidR="008D6CC6" w:rsidDel="005F2943">
                <w:rPr>
                  <w:b/>
                  <w:bCs/>
                  <w:sz w:val="18"/>
                  <w:szCs w:val="18"/>
                  <w:lang w:val="pl-PL"/>
                </w:rPr>
                <w:br/>
              </w:r>
              <w:r w:rsidRPr="00233788" w:rsidDel="005F2943">
                <w:rPr>
                  <w:b/>
                  <w:bCs/>
                  <w:sz w:val="18"/>
                  <w:szCs w:val="18"/>
                  <w:lang w:val="pl-PL"/>
                </w:rPr>
                <w:delText>zrównoważonego rozwoju</w:delText>
              </w:r>
            </w:del>
          </w:p>
          <w:p w14:paraId="45D8900D" w14:textId="5B926865" w:rsidR="000A51B9" w:rsidRPr="00233788" w:rsidDel="005F2943" w:rsidRDefault="000A51B9">
            <w:pPr>
              <w:rPr>
                <w:del w:id="210" w:author="Jan Szefler" w:date="2024-11-06T08:40:00Z" w16du:dateUtc="2024-11-06T07:40:00Z"/>
                <w:sz w:val="18"/>
                <w:szCs w:val="18"/>
                <w:lang w:val="pl-PL"/>
              </w:rPr>
              <w:pPrChange w:id="211" w:author="Jan Szefler" w:date="2024-11-06T08:40:00Z" w16du:dateUtc="2024-11-06T07:40:00Z">
                <w:pPr>
                  <w:pStyle w:val="ListParagraph"/>
                  <w:keepNext/>
                  <w:numPr>
                    <w:numId w:val="14"/>
                  </w:numPr>
                  <w:spacing w:before="60" w:line="276" w:lineRule="auto"/>
                  <w:ind w:left="125" w:hanging="170"/>
                </w:pPr>
              </w:pPrChange>
            </w:pPr>
            <w:del w:id="212" w:author="Jan Szefler" w:date="2024-11-06T08:40:00Z" w16du:dateUtc="2024-11-06T07:40:00Z">
              <w:r w:rsidRPr="00233788" w:rsidDel="005F2943">
                <w:rPr>
                  <w:sz w:val="18"/>
                  <w:szCs w:val="18"/>
                  <w:lang w:val="pl-PL"/>
                </w:rPr>
                <w:delText>Dodatkowe wskaźniki wyników</w:delText>
              </w:r>
              <w:r w:rsidDel="005F2943">
                <w:rPr>
                  <w:sz w:val="18"/>
                  <w:szCs w:val="18"/>
                  <w:lang w:val="pl-PL"/>
                </w:rPr>
                <w:delText>,</w:delText>
              </w:r>
              <w:r w:rsidRPr="00233788" w:rsidDel="005F2943">
                <w:rPr>
                  <w:sz w:val="18"/>
                  <w:szCs w:val="18"/>
                  <w:lang w:val="pl-PL"/>
                </w:rPr>
                <w:delText xml:space="preserve"> by mierzyć doskonałość uniwersytetów i ostatecznie umożliwić im dostęp do zasobów do przyszłego rozwoju; rynek oceni, które uczelnie zasługują na miejsce w czołówce uniwersytetów</w:delText>
              </w:r>
            </w:del>
          </w:p>
          <w:p w14:paraId="201B2C73" w14:textId="339A029C" w:rsidR="000A51B9" w:rsidRPr="00233788" w:rsidDel="005F2943" w:rsidRDefault="000A51B9">
            <w:pPr>
              <w:rPr>
                <w:del w:id="213" w:author="Jan Szefler" w:date="2024-11-06T08:40:00Z" w16du:dateUtc="2024-11-06T07:40:00Z"/>
                <w:sz w:val="18"/>
                <w:szCs w:val="18"/>
                <w:lang w:val="pl-PL"/>
              </w:rPr>
              <w:pPrChange w:id="214" w:author="Jan Szefler" w:date="2024-11-06T08:40:00Z" w16du:dateUtc="2024-11-06T07:40:00Z">
                <w:pPr>
                  <w:pStyle w:val="ListParagraph"/>
                  <w:keepNext/>
                  <w:numPr>
                    <w:numId w:val="14"/>
                  </w:numPr>
                  <w:spacing w:before="60" w:line="276" w:lineRule="auto"/>
                  <w:ind w:left="125" w:hanging="170"/>
                </w:pPr>
              </w:pPrChange>
            </w:pPr>
            <w:del w:id="215" w:author="Jan Szefler" w:date="2024-11-06T08:40:00Z" w16du:dateUtc="2024-11-06T07:40:00Z">
              <w:r w:rsidRPr="00233788" w:rsidDel="005F2943">
                <w:rPr>
                  <w:sz w:val="18"/>
                  <w:szCs w:val="18"/>
                  <w:lang w:val="pl-PL"/>
                </w:rPr>
                <w:delTex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delText>
              </w:r>
            </w:del>
          </w:p>
        </w:tc>
      </w:tr>
      <w:tr w:rsidR="000A51B9" w:rsidRPr="00233788" w:rsidDel="005F2943" w14:paraId="4E2DBD62" w14:textId="32C17A39" w:rsidTr="00657F5D">
        <w:trPr>
          <w:cantSplit/>
          <w:del w:id="216" w:author="Jan Szefler" w:date="2024-11-06T08:40:00Z"/>
        </w:trPr>
        <w:tc>
          <w:tcPr>
            <w:tcW w:w="3912" w:type="dxa"/>
          </w:tcPr>
          <w:p w14:paraId="00F3FAC3" w14:textId="06D8C2B8" w:rsidR="000A51B9" w:rsidRPr="00233788" w:rsidDel="005F2943" w:rsidRDefault="000A51B9">
            <w:pPr>
              <w:rPr>
                <w:del w:id="217" w:author="Jan Szefler" w:date="2024-11-06T08:40:00Z" w16du:dateUtc="2024-11-06T07:40:00Z"/>
                <w:b/>
                <w:bCs/>
                <w:sz w:val="18"/>
                <w:szCs w:val="18"/>
                <w:lang w:val="pl-PL"/>
              </w:rPr>
              <w:pPrChange w:id="218" w:author="Jan Szefler" w:date="2024-11-06T08:40:00Z" w16du:dateUtc="2024-11-06T07:40:00Z">
                <w:pPr>
                  <w:spacing w:before="60" w:line="276" w:lineRule="auto"/>
                  <w:ind w:firstLine="0"/>
                  <w:jc w:val="center"/>
                </w:pPr>
              </w:pPrChange>
            </w:pPr>
            <w:del w:id="219" w:author="Jan Szefler" w:date="2024-11-06T08:40:00Z" w16du:dateUtc="2024-11-06T07:40:00Z">
              <w:r w:rsidRPr="00233788" w:rsidDel="005F2943">
                <w:rPr>
                  <w:b/>
                  <w:bCs/>
                  <w:sz w:val="18"/>
                  <w:szCs w:val="18"/>
                  <w:lang w:val="pl-PL"/>
                </w:rPr>
                <w:delText xml:space="preserve">Nowy menedżerializm w sektorze </w:delText>
              </w:r>
              <w:r w:rsidR="008D6CC6" w:rsidDel="005F2943">
                <w:rPr>
                  <w:b/>
                  <w:bCs/>
                  <w:sz w:val="18"/>
                  <w:szCs w:val="18"/>
                  <w:lang w:val="pl-PL"/>
                </w:rPr>
                <w:br/>
              </w:r>
              <w:r w:rsidRPr="00233788" w:rsidDel="005F2943">
                <w:rPr>
                  <w:b/>
                  <w:bCs/>
                  <w:sz w:val="18"/>
                  <w:szCs w:val="18"/>
                  <w:lang w:val="pl-PL"/>
                </w:rPr>
                <w:delText>publicznym</w:delText>
              </w:r>
              <w:r w:rsidR="00E726C6" w:rsidDel="005F2943">
                <w:rPr>
                  <w:rStyle w:val="FootnoteReference"/>
                  <w:b/>
                  <w:bCs/>
                  <w:sz w:val="18"/>
                  <w:szCs w:val="18"/>
                  <w:lang w:val="pl-PL"/>
                </w:rPr>
                <w:footnoteReference w:id="11"/>
              </w:r>
            </w:del>
          </w:p>
          <w:p w14:paraId="2AE7B567" w14:textId="68BA5737" w:rsidR="000A51B9" w:rsidRPr="00233788" w:rsidDel="005F2943" w:rsidRDefault="000A51B9">
            <w:pPr>
              <w:rPr>
                <w:del w:id="222" w:author="Jan Szefler" w:date="2024-11-06T08:40:00Z" w16du:dateUtc="2024-11-06T07:40:00Z"/>
                <w:sz w:val="18"/>
                <w:szCs w:val="18"/>
                <w:lang w:val="pl-PL"/>
              </w:rPr>
              <w:pPrChange w:id="223" w:author="Jan Szefler" w:date="2024-11-06T08:40:00Z" w16du:dateUtc="2024-11-06T07:40:00Z">
                <w:pPr>
                  <w:pStyle w:val="ListParagraph"/>
                  <w:numPr>
                    <w:numId w:val="14"/>
                  </w:numPr>
                  <w:spacing w:before="60" w:line="276" w:lineRule="auto"/>
                  <w:ind w:left="125" w:hanging="170"/>
                </w:pPr>
              </w:pPrChange>
            </w:pPr>
            <w:del w:id="224" w:author="Jan Szefler" w:date="2024-11-06T08:40:00Z" w16du:dateUtc="2024-11-06T07:40:00Z">
              <w:r w:rsidRPr="00233788" w:rsidDel="005F2943">
                <w:rPr>
                  <w:sz w:val="18"/>
                  <w:szCs w:val="18"/>
                  <w:lang w:val="pl-PL"/>
                </w:rPr>
                <w:delText>Ponownie zwrócenie uwagi na nacisk strategiczny, cele marketingowe i program nauczania</w:delText>
              </w:r>
            </w:del>
          </w:p>
          <w:p w14:paraId="1626EA7E" w14:textId="4A8F1F87" w:rsidR="000A51B9" w:rsidRPr="00233788" w:rsidDel="005F2943" w:rsidRDefault="000A51B9">
            <w:pPr>
              <w:rPr>
                <w:del w:id="225" w:author="Jan Szefler" w:date="2024-11-06T08:40:00Z" w16du:dateUtc="2024-11-06T07:40:00Z"/>
                <w:sz w:val="18"/>
                <w:szCs w:val="18"/>
                <w:lang w:val="pl-PL"/>
              </w:rPr>
              <w:pPrChange w:id="226" w:author="Jan Szefler" w:date="2024-11-06T08:40:00Z" w16du:dateUtc="2024-11-06T07:40:00Z">
                <w:pPr>
                  <w:pStyle w:val="ListParagraph"/>
                  <w:numPr>
                    <w:numId w:val="14"/>
                  </w:numPr>
                  <w:spacing w:before="60" w:line="276" w:lineRule="auto"/>
                  <w:ind w:left="125" w:hanging="170"/>
                </w:pPr>
              </w:pPrChange>
            </w:pPr>
            <w:del w:id="227" w:author="Jan Szefler" w:date="2024-11-06T08:40:00Z" w16du:dateUtc="2024-11-06T07:40:00Z">
              <w:r w:rsidRPr="00233788" w:rsidDel="005F2943">
                <w:rPr>
                  <w:sz w:val="18"/>
                  <w:szCs w:val="18"/>
                  <w:lang w:val="pl-PL"/>
                </w:rPr>
                <w:delText>Kluczowa rola naukowców w przyczynianiu się do jakości i reputacji instytucji szkolnictwa wyższego</w:delText>
              </w:r>
            </w:del>
          </w:p>
          <w:p w14:paraId="6DFE99FB" w14:textId="348449BD" w:rsidR="000A51B9" w:rsidRPr="00233788" w:rsidDel="005F2943" w:rsidRDefault="000A51B9">
            <w:pPr>
              <w:rPr>
                <w:del w:id="228" w:author="Jan Szefler" w:date="2024-11-06T08:40:00Z" w16du:dateUtc="2024-11-06T07:40:00Z"/>
                <w:sz w:val="18"/>
                <w:szCs w:val="18"/>
                <w:lang w:val="pl-PL"/>
              </w:rPr>
              <w:pPrChange w:id="229" w:author="Jan Szefler" w:date="2024-11-06T08:40:00Z" w16du:dateUtc="2024-11-06T07:40:00Z">
                <w:pPr>
                  <w:pStyle w:val="ListParagraph"/>
                  <w:numPr>
                    <w:numId w:val="14"/>
                  </w:numPr>
                  <w:spacing w:before="60" w:line="276" w:lineRule="auto"/>
                  <w:ind w:left="125" w:hanging="170"/>
                </w:pPr>
              </w:pPrChange>
            </w:pPr>
            <w:del w:id="230" w:author="Jan Szefler" w:date="2024-11-06T08:40:00Z" w16du:dateUtc="2024-11-06T07:40:00Z">
              <w:r w:rsidRPr="00233788" w:rsidDel="005F2943">
                <w:rPr>
                  <w:sz w:val="18"/>
                  <w:szCs w:val="18"/>
                  <w:lang w:val="pl-PL"/>
                </w:rPr>
                <w:delText>Znaczne inwestycje na działalność badawczą i ograniczona autonomia w strategiach inwestycyjnych (poleganie na funduszach publicznych i wytycznych inwestycyjnych)</w:delText>
              </w:r>
            </w:del>
          </w:p>
        </w:tc>
        <w:tc>
          <w:tcPr>
            <w:tcW w:w="5272" w:type="dxa"/>
          </w:tcPr>
          <w:p w14:paraId="5B662F33" w14:textId="4FE300F6" w:rsidR="000A51B9" w:rsidRPr="00233788" w:rsidDel="005F2943" w:rsidRDefault="000A51B9">
            <w:pPr>
              <w:rPr>
                <w:del w:id="231" w:author="Jan Szefler" w:date="2024-11-06T08:40:00Z" w16du:dateUtc="2024-11-06T07:40:00Z"/>
                <w:b/>
                <w:bCs/>
                <w:sz w:val="18"/>
                <w:szCs w:val="18"/>
                <w:lang w:val="pl-PL"/>
              </w:rPr>
              <w:pPrChange w:id="232" w:author="Jan Szefler" w:date="2024-11-06T08:40:00Z" w16du:dateUtc="2024-11-06T07:40:00Z">
                <w:pPr>
                  <w:spacing w:before="60" w:line="276" w:lineRule="auto"/>
                  <w:ind w:firstLine="0"/>
                  <w:jc w:val="center"/>
                </w:pPr>
              </w:pPrChange>
            </w:pPr>
            <w:del w:id="233" w:author="Jan Szefler" w:date="2024-11-06T08:40:00Z" w16du:dateUtc="2024-11-06T07:40:00Z">
              <w:r w:rsidRPr="00233788" w:rsidDel="005F2943">
                <w:rPr>
                  <w:b/>
                  <w:bCs/>
                  <w:sz w:val="18"/>
                  <w:szCs w:val="18"/>
                  <w:lang w:val="pl-PL"/>
                </w:rPr>
                <w:delText xml:space="preserve">Przywództwo przedsiębiorcze na wszystkich </w:delText>
              </w:r>
              <w:r w:rsidR="008D6CC6" w:rsidDel="005F2943">
                <w:rPr>
                  <w:b/>
                  <w:bCs/>
                  <w:sz w:val="18"/>
                  <w:szCs w:val="18"/>
                  <w:lang w:val="pl-PL"/>
                </w:rPr>
                <w:br/>
              </w:r>
              <w:r w:rsidRPr="00233788" w:rsidDel="005F2943">
                <w:rPr>
                  <w:b/>
                  <w:bCs/>
                  <w:sz w:val="18"/>
                  <w:szCs w:val="18"/>
                  <w:lang w:val="pl-PL"/>
                </w:rPr>
                <w:delText>poziomach uczelni</w:delText>
              </w:r>
            </w:del>
          </w:p>
          <w:p w14:paraId="7A2DA73E" w14:textId="3BB0B874" w:rsidR="000A51B9" w:rsidRPr="00233788" w:rsidDel="005F2943" w:rsidRDefault="000A51B9">
            <w:pPr>
              <w:rPr>
                <w:del w:id="234" w:author="Jan Szefler" w:date="2024-11-06T08:40:00Z" w16du:dateUtc="2024-11-06T07:40:00Z"/>
                <w:sz w:val="18"/>
                <w:szCs w:val="18"/>
                <w:lang w:val="pl-PL"/>
              </w:rPr>
              <w:pPrChange w:id="235" w:author="Jan Szefler" w:date="2024-11-06T08:40:00Z" w16du:dateUtc="2024-11-06T07:40:00Z">
                <w:pPr>
                  <w:pStyle w:val="ListParagraph"/>
                  <w:numPr>
                    <w:numId w:val="14"/>
                  </w:numPr>
                  <w:spacing w:before="60" w:line="276" w:lineRule="auto"/>
                  <w:ind w:left="125" w:hanging="170"/>
                </w:pPr>
              </w:pPrChange>
            </w:pPr>
            <w:del w:id="236" w:author="Jan Szefler" w:date="2024-11-06T08:40:00Z" w16du:dateUtc="2024-11-06T07:40:00Z">
              <w:r w:rsidRPr="00233788" w:rsidDel="005F2943">
                <w:rPr>
                  <w:sz w:val="18"/>
                  <w:szCs w:val="18"/>
                  <w:lang w:val="pl-PL"/>
                </w:rPr>
                <w:delText>Zdefiniowana i sformalizowana misja i strategia, która może kierować podejściem przedsiębiorczym na wszystkich poziomach instytucji szkolnictwa wyższego</w:delText>
              </w:r>
            </w:del>
          </w:p>
          <w:p w14:paraId="4475EF0F" w14:textId="0CFEB316" w:rsidR="000A51B9" w:rsidRPr="00233788" w:rsidDel="005F2943" w:rsidRDefault="000A51B9">
            <w:pPr>
              <w:rPr>
                <w:del w:id="237" w:author="Jan Szefler" w:date="2024-11-06T08:40:00Z" w16du:dateUtc="2024-11-06T07:40:00Z"/>
                <w:sz w:val="18"/>
                <w:szCs w:val="18"/>
                <w:lang w:val="pl-PL"/>
              </w:rPr>
              <w:pPrChange w:id="238" w:author="Jan Szefler" w:date="2024-11-06T08:40:00Z" w16du:dateUtc="2024-11-06T07:40:00Z">
                <w:pPr>
                  <w:pStyle w:val="ListParagraph"/>
                  <w:numPr>
                    <w:numId w:val="14"/>
                  </w:numPr>
                  <w:spacing w:before="60" w:line="276" w:lineRule="auto"/>
                  <w:ind w:left="125" w:hanging="170"/>
                </w:pPr>
              </w:pPrChange>
            </w:pPr>
            <w:del w:id="239" w:author="Jan Szefler" w:date="2024-11-06T08:40:00Z" w16du:dateUtc="2024-11-06T07:40:00Z">
              <w:r w:rsidRPr="00233788" w:rsidDel="005F2943">
                <w:rPr>
                  <w:sz w:val="18"/>
                  <w:szCs w:val="18"/>
                  <w:lang w:val="pl-PL"/>
                </w:rPr>
                <w:delText>Kluczowa rola menedżerów akademickich w przyczynianiu się do jakości i reputacji instytucji szkolnictwa wyższego oraz aktywnego uczestnictwa w zarządzaniu i podejmowaniu decyzji</w:delText>
              </w:r>
            </w:del>
          </w:p>
          <w:p w14:paraId="7B60DDE6" w14:textId="1C70E9AE" w:rsidR="000A51B9" w:rsidRPr="00233788" w:rsidDel="005F2943" w:rsidRDefault="000A51B9">
            <w:pPr>
              <w:rPr>
                <w:del w:id="240" w:author="Jan Szefler" w:date="2024-11-06T08:40:00Z" w16du:dateUtc="2024-11-06T07:40:00Z"/>
                <w:b/>
                <w:bCs/>
                <w:sz w:val="18"/>
                <w:szCs w:val="18"/>
                <w:lang w:val="pl-PL"/>
              </w:rPr>
              <w:pPrChange w:id="241" w:author="Jan Szefler" w:date="2024-11-06T08:40:00Z" w16du:dateUtc="2024-11-06T07:40:00Z">
                <w:pPr>
                  <w:pStyle w:val="ListParagraph"/>
                  <w:numPr>
                    <w:numId w:val="14"/>
                  </w:numPr>
                  <w:spacing w:before="60" w:line="276" w:lineRule="auto"/>
                  <w:ind w:left="125" w:hanging="170"/>
                </w:pPr>
              </w:pPrChange>
            </w:pPr>
            <w:del w:id="242" w:author="Jan Szefler" w:date="2024-11-06T08:40:00Z" w16du:dateUtc="2024-11-06T07:40:00Z">
              <w:r w:rsidRPr="00233788" w:rsidDel="005F2943">
                <w:rPr>
                  <w:sz w:val="18"/>
                  <w:szCs w:val="18"/>
                  <w:lang w:val="pl-PL"/>
                </w:rPr>
                <w:delText>Zwiększona autonomia i odpowiedzialność pozwalają na większą kontrolę nad zasobami i swobodę wyboru strategii inwestycyjnych. Zarządzanie szkolnictwem wyższym musi obejmować bardziej złożone i pilne decyzje biznesowe</w:delText>
              </w:r>
            </w:del>
          </w:p>
        </w:tc>
      </w:tr>
      <w:tr w:rsidR="000A51B9" w:rsidRPr="00233788" w:rsidDel="005F2943" w14:paraId="30F3E1DE" w14:textId="07E82E1F" w:rsidTr="00657F5D">
        <w:trPr>
          <w:cantSplit/>
          <w:del w:id="243" w:author="Jan Szefler" w:date="2024-11-06T08:40:00Z"/>
        </w:trPr>
        <w:tc>
          <w:tcPr>
            <w:tcW w:w="3912" w:type="dxa"/>
          </w:tcPr>
          <w:p w14:paraId="4BC74A1E" w14:textId="36743EF9" w:rsidR="000A51B9" w:rsidRPr="00233788" w:rsidDel="005F2943" w:rsidRDefault="000A51B9">
            <w:pPr>
              <w:rPr>
                <w:del w:id="244" w:author="Jan Szefler" w:date="2024-11-06T08:40:00Z" w16du:dateUtc="2024-11-06T07:40:00Z"/>
                <w:b/>
                <w:bCs/>
                <w:sz w:val="18"/>
                <w:szCs w:val="18"/>
                <w:lang w:val="pl-PL"/>
              </w:rPr>
              <w:pPrChange w:id="245" w:author="Jan Szefler" w:date="2024-11-06T08:40:00Z" w16du:dateUtc="2024-11-06T07:40:00Z">
                <w:pPr>
                  <w:keepNext/>
                  <w:spacing w:before="60" w:line="276" w:lineRule="auto"/>
                  <w:ind w:firstLine="0"/>
                  <w:jc w:val="center"/>
                </w:pPr>
              </w:pPrChange>
            </w:pPr>
            <w:del w:id="246" w:author="Jan Szefler" w:date="2024-11-06T08:40:00Z" w16du:dateUtc="2024-11-06T07:40:00Z">
              <w:r w:rsidRPr="00233788" w:rsidDel="005F2943">
                <w:rPr>
                  <w:b/>
                  <w:bCs/>
                  <w:sz w:val="18"/>
                  <w:szCs w:val="18"/>
                  <w:lang w:val="pl-PL"/>
                </w:rPr>
                <w:lastRenderedPageBreak/>
                <w:delText xml:space="preserve">Relacje z głównymi </w:delText>
              </w:r>
              <w:r w:rsidR="001A76EB" w:rsidDel="005F2943">
                <w:rPr>
                  <w:b/>
                  <w:bCs/>
                  <w:sz w:val="18"/>
                  <w:szCs w:val="18"/>
                  <w:lang w:val="pl-PL"/>
                </w:rPr>
                <w:delText>zainteresowanymi stronami</w:delText>
              </w:r>
              <w:r w:rsidRPr="00233788" w:rsidDel="005F2943">
                <w:rPr>
                  <w:b/>
                  <w:bCs/>
                  <w:sz w:val="18"/>
                  <w:szCs w:val="18"/>
                  <w:lang w:val="pl-PL"/>
                </w:rPr>
                <w:delText xml:space="preserve"> przy użyciu tradycyjnych mediów</w:delText>
              </w:r>
            </w:del>
          </w:p>
          <w:p w14:paraId="377341DB" w14:textId="40620A45" w:rsidR="000A51B9" w:rsidRPr="00233788" w:rsidDel="005F2943" w:rsidRDefault="000A51B9">
            <w:pPr>
              <w:rPr>
                <w:del w:id="247" w:author="Jan Szefler" w:date="2024-11-06T08:40:00Z" w16du:dateUtc="2024-11-06T07:40:00Z"/>
                <w:b/>
                <w:bCs/>
                <w:sz w:val="18"/>
                <w:szCs w:val="18"/>
                <w:lang w:val="pl-PL"/>
              </w:rPr>
              <w:pPrChange w:id="248" w:author="Jan Szefler" w:date="2024-11-06T08:40:00Z" w16du:dateUtc="2024-11-06T07:40:00Z">
                <w:pPr>
                  <w:pStyle w:val="ListParagraph"/>
                  <w:keepNext/>
                  <w:numPr>
                    <w:numId w:val="14"/>
                  </w:numPr>
                  <w:spacing w:before="60" w:line="276" w:lineRule="auto"/>
                  <w:ind w:left="125" w:hanging="170"/>
                </w:pPr>
              </w:pPrChange>
            </w:pPr>
            <w:del w:id="249" w:author="Jan Szefler" w:date="2024-11-06T08:40:00Z" w16du:dateUtc="2024-11-06T07:40:00Z">
              <w:r w:rsidRPr="00233788" w:rsidDel="005F2943">
                <w:rPr>
                  <w:sz w:val="18"/>
                  <w:szCs w:val="18"/>
                  <w:lang w:val="pl-PL"/>
                </w:rPr>
                <w:delText>Studenci obeznani z technologią i rozmówcy z branży a heterogeniczne kompetencje technologiczne wśród pracowników akademickich</w:delText>
              </w:r>
            </w:del>
          </w:p>
          <w:p w14:paraId="5BB24A0B" w14:textId="466E7318" w:rsidR="000A51B9" w:rsidRPr="00233788" w:rsidDel="005F2943" w:rsidRDefault="000A51B9">
            <w:pPr>
              <w:rPr>
                <w:del w:id="250" w:author="Jan Szefler" w:date="2024-11-06T08:40:00Z" w16du:dateUtc="2024-11-06T07:40:00Z"/>
                <w:sz w:val="18"/>
                <w:szCs w:val="18"/>
                <w:lang w:val="pl-PL"/>
              </w:rPr>
              <w:pPrChange w:id="251" w:author="Jan Szefler" w:date="2024-11-06T08:40:00Z" w16du:dateUtc="2024-11-06T07:40:00Z">
                <w:pPr>
                  <w:pStyle w:val="ListParagraph"/>
                  <w:keepNext/>
                  <w:numPr>
                    <w:numId w:val="14"/>
                  </w:numPr>
                  <w:spacing w:before="60" w:line="276" w:lineRule="auto"/>
                  <w:ind w:left="125" w:hanging="170"/>
                </w:pPr>
              </w:pPrChange>
            </w:pPr>
            <w:del w:id="252" w:author="Jan Szefler" w:date="2024-11-06T08:40:00Z" w16du:dateUtc="2024-11-06T07:40:00Z">
              <w:r w:rsidRPr="00233788" w:rsidDel="005F2943">
                <w:rPr>
                  <w:sz w:val="18"/>
                  <w:szCs w:val="18"/>
                  <w:lang w:val="pl-PL"/>
                </w:rPr>
                <w:delText>Korzystanie z ograniczonego zestawu rozwiązań internetowych</w:delText>
              </w:r>
            </w:del>
          </w:p>
          <w:p w14:paraId="61CF7FE1" w14:textId="05003C20" w:rsidR="000A51B9" w:rsidRPr="00233788" w:rsidDel="005F2943" w:rsidRDefault="000A51B9">
            <w:pPr>
              <w:rPr>
                <w:del w:id="253" w:author="Jan Szefler" w:date="2024-11-06T08:40:00Z" w16du:dateUtc="2024-11-06T07:40:00Z"/>
                <w:sz w:val="18"/>
                <w:szCs w:val="18"/>
                <w:lang w:val="pl-PL"/>
              </w:rPr>
              <w:pPrChange w:id="254" w:author="Jan Szefler" w:date="2024-11-06T08:40:00Z" w16du:dateUtc="2024-11-06T07:40:00Z">
                <w:pPr>
                  <w:pStyle w:val="ListParagraph"/>
                  <w:keepNext/>
                  <w:numPr>
                    <w:numId w:val="14"/>
                  </w:numPr>
                  <w:spacing w:before="60" w:line="276" w:lineRule="auto"/>
                  <w:ind w:left="125" w:hanging="170"/>
                </w:pPr>
              </w:pPrChange>
            </w:pPr>
            <w:del w:id="255" w:author="Jan Szefler" w:date="2024-11-06T08:40:00Z" w16du:dateUtc="2024-11-06T07:40:00Z">
              <w:r w:rsidRPr="00233788" w:rsidDel="005F2943">
                <w:rPr>
                  <w:sz w:val="18"/>
                  <w:szCs w:val="18"/>
                  <w:lang w:val="pl-PL"/>
                </w:rPr>
                <w:delText>Tradycyjny proces nauczania, głównie stacjonarny, i niejednorodne przyjęcie pedagogiki zorientowanej na uczestnika</w:delText>
              </w:r>
            </w:del>
          </w:p>
          <w:p w14:paraId="7069CC8D" w14:textId="6802E7A1" w:rsidR="000A51B9" w:rsidRPr="00233788" w:rsidDel="005F2943" w:rsidRDefault="000A51B9">
            <w:pPr>
              <w:rPr>
                <w:del w:id="256" w:author="Jan Szefler" w:date="2024-11-06T08:40:00Z" w16du:dateUtc="2024-11-06T07:40:00Z"/>
                <w:b/>
                <w:bCs/>
                <w:sz w:val="18"/>
                <w:szCs w:val="18"/>
                <w:lang w:val="pl-PL"/>
              </w:rPr>
              <w:pPrChange w:id="257" w:author="Jan Szefler" w:date="2024-11-06T08:40:00Z" w16du:dateUtc="2024-11-06T07:40:00Z">
                <w:pPr>
                  <w:pStyle w:val="ListParagraph"/>
                  <w:keepNext/>
                  <w:numPr>
                    <w:numId w:val="14"/>
                  </w:numPr>
                  <w:spacing w:before="60" w:line="276" w:lineRule="auto"/>
                  <w:ind w:left="125" w:hanging="170"/>
                </w:pPr>
              </w:pPrChange>
            </w:pPr>
            <w:del w:id="258" w:author="Jan Szefler" w:date="2024-11-06T08:40:00Z" w16du:dateUtc="2024-11-06T07:40:00Z">
              <w:r w:rsidRPr="00233788" w:rsidDel="005F2943">
                <w:rPr>
                  <w:sz w:val="18"/>
                  <w:szCs w:val="18"/>
                  <w:lang w:val="pl-PL"/>
                </w:rPr>
                <w:delText>Marketing usług głównie opierający się na tradycyjnych mediach i jednostronnej komunikacji (od uczelni do reszty świata)</w:delText>
              </w:r>
            </w:del>
          </w:p>
        </w:tc>
        <w:tc>
          <w:tcPr>
            <w:tcW w:w="5272" w:type="dxa"/>
          </w:tcPr>
          <w:p w14:paraId="25D93A0E" w14:textId="7C332208" w:rsidR="000A51B9" w:rsidRPr="00233788" w:rsidDel="005F2943" w:rsidRDefault="000A51B9">
            <w:pPr>
              <w:rPr>
                <w:del w:id="259" w:author="Jan Szefler" w:date="2024-11-06T08:40:00Z" w16du:dateUtc="2024-11-06T07:40:00Z"/>
                <w:b/>
                <w:bCs/>
                <w:sz w:val="18"/>
                <w:szCs w:val="18"/>
                <w:lang w:val="pl-PL"/>
              </w:rPr>
              <w:pPrChange w:id="260" w:author="Jan Szefler" w:date="2024-11-06T08:40:00Z" w16du:dateUtc="2024-11-06T07:40:00Z">
                <w:pPr>
                  <w:keepNext/>
                  <w:spacing w:before="60" w:line="276" w:lineRule="auto"/>
                  <w:ind w:firstLine="0"/>
                  <w:jc w:val="center"/>
                </w:pPr>
              </w:pPrChange>
            </w:pPr>
            <w:del w:id="261" w:author="Jan Szefler" w:date="2024-11-06T08:40:00Z" w16du:dateUtc="2024-11-06T07:40:00Z">
              <w:r w:rsidRPr="00233788" w:rsidDel="005F2943">
                <w:rPr>
                  <w:b/>
                  <w:bCs/>
                  <w:sz w:val="18"/>
                  <w:szCs w:val="18"/>
                  <w:lang w:val="pl-PL"/>
                </w:rPr>
                <w:delText xml:space="preserve">Nasilone połączenia, interakcje i współtworzenie wartości z większym gronem </w:delText>
              </w:r>
              <w:r w:rsidR="001A76EB" w:rsidDel="005F2943">
                <w:rPr>
                  <w:b/>
                  <w:bCs/>
                  <w:sz w:val="18"/>
                  <w:szCs w:val="18"/>
                  <w:lang w:val="pl-PL"/>
                </w:rPr>
                <w:delText>zainteresowanych stron</w:delText>
              </w:r>
            </w:del>
          </w:p>
          <w:p w14:paraId="1994F63E" w14:textId="2A2E3DD3" w:rsidR="000A51B9" w:rsidRPr="00233788" w:rsidDel="005F2943" w:rsidRDefault="000A51B9">
            <w:pPr>
              <w:rPr>
                <w:del w:id="262" w:author="Jan Szefler" w:date="2024-11-06T08:40:00Z" w16du:dateUtc="2024-11-06T07:40:00Z"/>
                <w:b/>
                <w:bCs/>
                <w:sz w:val="18"/>
                <w:szCs w:val="18"/>
                <w:lang w:val="pl-PL"/>
              </w:rPr>
              <w:pPrChange w:id="263" w:author="Jan Szefler" w:date="2024-11-06T08:40:00Z" w16du:dateUtc="2024-11-06T07:40:00Z">
                <w:pPr>
                  <w:pStyle w:val="ListParagraph"/>
                  <w:keepNext/>
                  <w:numPr>
                    <w:numId w:val="14"/>
                  </w:numPr>
                  <w:spacing w:before="60" w:line="276" w:lineRule="auto"/>
                  <w:ind w:left="125" w:hanging="170"/>
                </w:pPr>
              </w:pPrChange>
            </w:pPr>
            <w:del w:id="264" w:author="Jan Szefler" w:date="2024-11-06T08:40:00Z" w16du:dateUtc="2024-11-06T07:40:00Z">
              <w:r w:rsidRPr="00233788" w:rsidDel="005F2943">
                <w:rPr>
                  <w:sz w:val="18"/>
                  <w:szCs w:val="18"/>
                  <w:lang w:val="pl-PL"/>
                </w:rPr>
                <w:delText>Nauka poruszania się po nowym, zorientowanym na technologię i multimedia środowisku, w którym uczelnie wspierają pracowników akademickich w zdobywaniu niezbędnych umiejętności</w:delText>
              </w:r>
            </w:del>
          </w:p>
          <w:p w14:paraId="02B7631F" w14:textId="54DEF971" w:rsidR="000A51B9" w:rsidRPr="00233788" w:rsidDel="005F2943" w:rsidRDefault="000A51B9">
            <w:pPr>
              <w:rPr>
                <w:del w:id="265" w:author="Jan Szefler" w:date="2024-11-06T08:40:00Z" w16du:dateUtc="2024-11-06T07:40:00Z"/>
                <w:sz w:val="18"/>
                <w:szCs w:val="18"/>
                <w:lang w:val="pl-PL"/>
              </w:rPr>
              <w:pPrChange w:id="266" w:author="Jan Szefler" w:date="2024-11-06T08:40:00Z" w16du:dateUtc="2024-11-06T07:40:00Z">
                <w:pPr>
                  <w:pStyle w:val="ListParagraph"/>
                  <w:keepNext/>
                  <w:numPr>
                    <w:numId w:val="14"/>
                  </w:numPr>
                  <w:spacing w:before="60" w:line="276" w:lineRule="auto"/>
                  <w:ind w:left="125" w:hanging="170"/>
                </w:pPr>
              </w:pPrChange>
            </w:pPr>
            <w:del w:id="267" w:author="Jan Szefler" w:date="2024-11-06T08:40:00Z" w16du:dateUtc="2024-11-06T07:40:00Z">
              <w:r w:rsidRPr="00233788" w:rsidDel="005F2943">
                <w:rPr>
                  <w:sz w:val="18"/>
                  <w:szCs w:val="18"/>
                  <w:lang w:val="pl-PL"/>
                </w:rPr>
                <w:delText>Głębsza integracja sieci 2.0 i networkingu w badaniach</w:delText>
              </w:r>
            </w:del>
          </w:p>
          <w:p w14:paraId="50625163" w14:textId="154D2899" w:rsidR="000A51B9" w:rsidRPr="00233788" w:rsidDel="005F2943" w:rsidRDefault="000A51B9">
            <w:pPr>
              <w:rPr>
                <w:del w:id="268" w:author="Jan Szefler" w:date="2024-11-06T08:40:00Z" w16du:dateUtc="2024-11-06T07:40:00Z"/>
                <w:sz w:val="18"/>
                <w:szCs w:val="18"/>
                <w:lang w:val="pl-PL"/>
              </w:rPr>
              <w:pPrChange w:id="269" w:author="Jan Szefler" w:date="2024-11-06T08:40:00Z" w16du:dateUtc="2024-11-06T07:40:00Z">
                <w:pPr>
                  <w:pStyle w:val="ListParagraph"/>
                  <w:keepNext/>
                  <w:numPr>
                    <w:numId w:val="14"/>
                  </w:numPr>
                  <w:spacing w:before="60" w:line="276" w:lineRule="auto"/>
                  <w:ind w:left="125" w:hanging="170"/>
                </w:pPr>
              </w:pPrChange>
            </w:pPr>
            <w:del w:id="270" w:author="Jan Szefler" w:date="2024-11-06T08:40:00Z" w16du:dateUtc="2024-11-06T07:40:00Z">
              <w:r w:rsidRPr="00233788" w:rsidDel="005F2943">
                <w:rPr>
                  <w:sz w:val="18"/>
                  <w:szCs w:val="18"/>
                  <w:lang w:val="pl-PL"/>
                </w:rPr>
                <w:delText>Nowy projekt procesów uczenia się i infrastruktur, mający na celu wspólne uczenie się poprzez wysoce interaktywne i elastyczne metody pedagogiczne</w:delText>
              </w:r>
            </w:del>
          </w:p>
          <w:p w14:paraId="66D9147D" w14:textId="48733C96" w:rsidR="000A51B9" w:rsidRPr="00233788" w:rsidDel="005F2943" w:rsidRDefault="000A51B9">
            <w:pPr>
              <w:rPr>
                <w:del w:id="271" w:author="Jan Szefler" w:date="2024-11-06T08:40:00Z" w16du:dateUtc="2024-11-06T07:40:00Z"/>
                <w:b/>
                <w:bCs/>
                <w:sz w:val="18"/>
                <w:szCs w:val="18"/>
                <w:lang w:val="pl-PL"/>
              </w:rPr>
              <w:pPrChange w:id="272" w:author="Jan Szefler" w:date="2024-11-06T08:40:00Z" w16du:dateUtc="2024-11-06T07:40:00Z">
                <w:pPr>
                  <w:pStyle w:val="ListParagraph"/>
                  <w:keepNext/>
                  <w:numPr>
                    <w:numId w:val="14"/>
                  </w:numPr>
                  <w:spacing w:before="60" w:line="276" w:lineRule="auto"/>
                  <w:ind w:left="125" w:hanging="170"/>
                </w:pPr>
              </w:pPrChange>
            </w:pPr>
            <w:del w:id="273" w:author="Jan Szefler" w:date="2024-11-06T08:40:00Z" w16du:dateUtc="2024-11-06T07:40:00Z">
              <w:r w:rsidRPr="00233788" w:rsidDel="005F2943">
                <w:rPr>
                  <w:sz w:val="18"/>
                  <w:szCs w:val="18"/>
                  <w:lang w:val="pl-PL"/>
                </w:rPr>
                <w:delText>Dialog i komunikacja partycypacyjna, wykorzystanie nowych mediów (w szczególności sieć 2.0 i mediów społecznościowych), aby dotrzeć do różnych odbiorców usług uczelni za pomocą dostosowanych komunikatów</w:delText>
              </w:r>
            </w:del>
          </w:p>
        </w:tc>
      </w:tr>
    </w:tbl>
    <w:p w14:paraId="172CCF0D" w14:textId="1C9ECCF9" w:rsidR="000A51B9" w:rsidRPr="009811F3" w:rsidDel="005F2943" w:rsidRDefault="000A51B9">
      <w:pPr>
        <w:rPr>
          <w:del w:id="274" w:author="Jan Szefler" w:date="2024-11-06T08:40:00Z" w16du:dateUtc="2024-11-06T07:40:00Z"/>
        </w:rPr>
        <w:pPrChange w:id="275" w:author="Jan Szefler" w:date="2024-11-06T08:40:00Z" w16du:dateUtc="2024-11-06T07:40:00Z">
          <w:pPr>
            <w:pStyle w:val="rdo"/>
          </w:pPr>
        </w:pPrChange>
      </w:pPr>
      <w:del w:id="276" w:author="Jan Szefler" w:date="2024-11-06T08:40:00Z" w16du:dateUtc="2024-11-06T07:40:00Z">
        <w:r w:rsidRPr="009811F3" w:rsidDel="005F2943">
          <w:delText xml:space="preserve">Źródło: </w:delText>
        </w:r>
        <w:r w:rsidRPr="00233788" w:rsidDel="005F2943">
          <w:fldChar w:fldCharType="begin" w:fldLock="1"/>
        </w:r>
        <w:r w:rsidR="001A2624" w:rsidRPr="009811F3"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delInstrText>
        </w:r>
        <w:r w:rsidRPr="00233788" w:rsidDel="005F2943">
          <w:fldChar w:fldCharType="separate"/>
        </w:r>
        <w:r w:rsidR="00921CC1" w:rsidRPr="009811F3" w:rsidDel="005F2943">
          <w:rPr>
            <w:noProof/>
          </w:rPr>
          <w:delText>(Pucciarelli &amp; Kaplan, 2016)</w:delText>
        </w:r>
        <w:r w:rsidRPr="00233788" w:rsidDel="005F2943">
          <w:fldChar w:fldCharType="end"/>
        </w:r>
      </w:del>
    </w:p>
    <w:p w14:paraId="2D0FF18D" w14:textId="75BAA779" w:rsidR="000A51B9" w:rsidRPr="00233788" w:rsidDel="005F2943" w:rsidRDefault="000A51B9" w:rsidP="005F2943">
      <w:pPr>
        <w:rPr>
          <w:del w:id="277" w:author="Jan Szefler" w:date="2024-11-06T08:40:00Z" w16du:dateUtc="2024-11-06T07:40:00Z"/>
        </w:rPr>
      </w:pPr>
      <w:del w:id="278" w:author="Jan Szefler" w:date="2024-11-06T08:40:00Z" w16du:dateUtc="2024-11-06T07:40:00Z">
        <w:r w:rsidRPr="00233788" w:rsidDel="005F2943">
          <w:delText xml:space="preserve">Rekomendowane kierunki zmian w strategii uczelni przestawione w </w:delText>
        </w:r>
        <w:r w:rsidR="00B23FF3" w:rsidRPr="00233788" w:rsidDel="005F2943">
          <w:delText>Tabeli</w:delText>
        </w:r>
        <w:r w:rsidR="00345BF3" w:rsidDel="005F2943">
          <w:delText> </w:delText>
        </w:r>
        <w:r w:rsidR="00B23FF3" w:rsidDel="005F2943">
          <w:delText>3</w:delText>
        </w:r>
        <w:r w:rsidRPr="00233788" w:rsidDel="005F2943">
          <w:delText xml:space="preserve"> są formą odpowiedzi na trzy sformułowane przez Pucciarellego i Kaplana </w:delText>
        </w:r>
        <w:r w:rsidR="009811F3" w:rsidDel="005F2943">
          <w:delText>postulaty</w:delText>
        </w:r>
        <w:r w:rsidRPr="00233788" w:rsidDel="005F2943">
          <w:delText xml:space="preserve"> strategiczne:</w:delText>
        </w:r>
      </w:del>
    </w:p>
    <w:p w14:paraId="57B2812B" w14:textId="6B1E0604" w:rsidR="000A51B9" w:rsidRPr="00233788" w:rsidDel="005F2943" w:rsidRDefault="000A51B9">
      <w:pPr>
        <w:rPr>
          <w:del w:id="279" w:author="Jan Szefler" w:date="2024-11-06T08:40:00Z" w16du:dateUtc="2024-11-06T07:40:00Z"/>
        </w:rPr>
        <w:pPrChange w:id="280" w:author="Jan Szefler" w:date="2024-11-06T08:40:00Z" w16du:dateUtc="2024-11-06T07:40:00Z">
          <w:pPr>
            <w:pStyle w:val="ListParagraph"/>
            <w:numPr>
              <w:numId w:val="15"/>
            </w:numPr>
            <w:spacing w:before="60" w:line="300" w:lineRule="auto"/>
            <w:ind w:left="1066" w:hanging="357"/>
          </w:pPr>
        </w:pPrChange>
      </w:pPr>
      <w:del w:id="281" w:author="Jan Szefler" w:date="2024-11-06T08:40:00Z" w16du:dateUtc="2024-11-06T07:40:00Z">
        <w:r w:rsidRPr="00233788" w:rsidDel="005F2943">
          <w:delText>wzmocnić prestiż i udział w rynku na konsolidującym się rynku edukacji wyższej,</w:delText>
        </w:r>
      </w:del>
    </w:p>
    <w:p w14:paraId="76122B61" w14:textId="6F22D140" w:rsidR="000A51B9" w:rsidRPr="00233788" w:rsidDel="005F2943" w:rsidRDefault="000A51B9">
      <w:pPr>
        <w:rPr>
          <w:del w:id="282" w:author="Jan Szefler" w:date="2024-11-06T08:40:00Z" w16du:dateUtc="2024-11-06T07:40:00Z"/>
        </w:rPr>
        <w:pPrChange w:id="283" w:author="Jan Szefler" w:date="2024-11-06T08:40:00Z" w16du:dateUtc="2024-11-06T07:40:00Z">
          <w:pPr>
            <w:pStyle w:val="ListParagraph"/>
            <w:numPr>
              <w:numId w:val="15"/>
            </w:numPr>
            <w:spacing w:before="0" w:line="300" w:lineRule="auto"/>
            <w:ind w:left="1066" w:hanging="357"/>
          </w:pPr>
        </w:pPrChange>
      </w:pPr>
      <w:del w:id="284" w:author="Jan Szefler" w:date="2024-11-06T08:40:00Z" w16du:dateUtc="2024-11-06T07:40:00Z">
        <w:r w:rsidRPr="00233788" w:rsidDel="005F2943">
          <w:delText>rozwinąć myślenie przedsiębiorcze z odpowiednimi sposobami działania (</w:delText>
        </w:r>
        <w:r w:rsidRPr="000701DE" w:rsidDel="005F2943">
          <w:rPr>
            <w:i/>
            <w:iCs/>
          </w:rPr>
          <w:delText xml:space="preserve">modus </w:delText>
        </w:r>
        <w:r w:rsidR="00754B63" w:rsidDel="005F2943">
          <w:rPr>
            <w:i/>
            <w:iCs/>
          </w:rPr>
          <w:br/>
        </w:r>
        <w:r w:rsidRPr="000701DE" w:rsidDel="005F2943">
          <w:rPr>
            <w:i/>
            <w:iCs/>
          </w:rPr>
          <w:delText>operandi</w:delText>
        </w:r>
        <w:r w:rsidRPr="00233788" w:rsidDel="005F2943">
          <w:delText>) oraz podejściem do podejmowania decyzji,</w:delText>
        </w:r>
      </w:del>
    </w:p>
    <w:p w14:paraId="3217237F" w14:textId="52491E1C" w:rsidR="000A51B9" w:rsidRPr="00233788" w:rsidRDefault="000A51B9">
      <w:pPr>
        <w:pPrChange w:id="285" w:author="Jan Szefler" w:date="2024-11-06T08:40:00Z" w16du:dateUtc="2024-11-06T07:40:00Z">
          <w:pPr>
            <w:pStyle w:val="ListParagraph"/>
            <w:numPr>
              <w:numId w:val="15"/>
            </w:numPr>
            <w:spacing w:before="0" w:line="300" w:lineRule="auto"/>
            <w:ind w:left="1066" w:hanging="357"/>
          </w:pPr>
        </w:pPrChange>
      </w:pPr>
      <w:del w:id="286" w:author="Jan Szefler" w:date="2024-11-06T08:40:00Z" w16du:dateUtc="2024-11-06T07:40:00Z">
        <w:r w:rsidRPr="00233788" w:rsidDel="005F2943">
          <w:delText xml:space="preserve">rozszerzyć powiązania i interakcje, a także współtworzenie wartości wraz z interesariuszami </w:delText>
        </w:r>
        <w:r w:rsidRPr="00233788" w:rsidDel="005F2943">
          <w:fldChar w:fldCharType="begin" w:fldLock="1"/>
        </w:r>
        <w:r w:rsidR="001A2624"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delInstrText>
        </w:r>
        <w:r w:rsidRPr="00233788" w:rsidDel="005F2943">
          <w:fldChar w:fldCharType="separate"/>
        </w:r>
        <w:r w:rsidR="00921CC1" w:rsidRPr="00921CC1" w:rsidDel="005F2943">
          <w:rPr>
            <w:noProof/>
          </w:rPr>
          <w:delText>(Pucciarelli &amp; Kaplan, 2016)</w:delText>
        </w:r>
        <w:r w:rsidRPr="00233788" w:rsidDel="005F2943">
          <w:fldChar w:fldCharType="end"/>
        </w:r>
        <w:r w:rsidRPr="00233788" w:rsidDel="005F2943">
          <w:delText>.</w:delText>
        </w:r>
      </w:del>
    </w:p>
    <w:p w14:paraId="3CB99155" w14:textId="77F0601C"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FootnoteReference"/>
        </w:rPr>
        <w:footnoteReference w:id="12"/>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287" w:name="_Ref134896694"/>
      <w:bookmarkStart w:id="288" w:name="_Ref134896667"/>
      <w:bookmarkStart w:id="289" w:name="_Toc169134727"/>
      <w:r w:rsidRPr="00233788">
        <w:lastRenderedPageBreak/>
        <w:t xml:space="preserve">Tabela </w:t>
      </w:r>
      <w:fldSimple w:instr=" SEQ Tabela \* ARABIC ">
        <w:r w:rsidR="00F2350D">
          <w:rPr>
            <w:noProof/>
          </w:rPr>
          <w:t>4</w:t>
        </w:r>
      </w:fldSimple>
      <w:bookmarkEnd w:id="287"/>
      <w:r w:rsidR="00993B1A">
        <w:rPr>
          <w:noProof/>
        </w:rPr>
        <w:t>.</w:t>
      </w:r>
      <w:r w:rsidRPr="00233788">
        <w:t xml:space="preserve"> Uniwersytet przedsiębiorczy a uniwersytet odpowiedzialny społecznie</w:t>
      </w:r>
      <w:bookmarkEnd w:id="288"/>
      <w:bookmarkEnd w:id="289"/>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w:t>
      </w:r>
      <w:r w:rsidRPr="00233788">
        <w:lastRenderedPageBreak/>
        <w:t xml:space="preserve">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xml:space="preserve">. Proces ten </w:t>
      </w:r>
      <w:r w:rsidRPr="00233788">
        <w:lastRenderedPageBreak/>
        <w:t>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290" w:name="_Ref134896738"/>
      <w:bookmarkStart w:id="291" w:name="_Ref134896711"/>
      <w:bookmarkStart w:id="292" w:name="_Toc169134728"/>
      <w:r w:rsidRPr="00233788">
        <w:t xml:space="preserve">Tabela </w:t>
      </w:r>
      <w:fldSimple w:instr=" SEQ Tabela \* ARABIC ">
        <w:r w:rsidR="00F2350D">
          <w:rPr>
            <w:noProof/>
          </w:rPr>
          <w:t>5</w:t>
        </w:r>
      </w:fldSimple>
      <w:bookmarkEnd w:id="290"/>
      <w:r w:rsidR="00993B1A">
        <w:rPr>
          <w:noProof/>
        </w:rPr>
        <w:t>.</w:t>
      </w:r>
      <w:r w:rsidRPr="00233788">
        <w:t xml:space="preserve"> Strumienie finansowania wg Konstytucji dla Nauki</w:t>
      </w:r>
      <w:bookmarkEnd w:id="291"/>
      <w:bookmarkEnd w:id="292"/>
    </w:p>
    <w:tbl>
      <w:tblPr>
        <w:tblStyle w:val="TableGrid"/>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w:t>
      </w:r>
      <w:r w:rsidRPr="00233788">
        <w:lastRenderedPageBreak/>
        <w:t>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293" w:name="_Ref134899485"/>
      <w:bookmarkStart w:id="294" w:name="_Ref134899477"/>
      <w:bookmarkStart w:id="295" w:name="_Ref139740940"/>
      <w:bookmarkStart w:id="296" w:name="_Toc169134674"/>
      <w:r w:rsidRPr="00233788">
        <w:t xml:space="preserve">Rysunek </w:t>
      </w:r>
      <w:fldSimple w:instr=" SEQ Rysunek \* ARABIC ">
        <w:r w:rsidR="00F2350D">
          <w:rPr>
            <w:noProof/>
          </w:rPr>
          <w:t>3</w:t>
        </w:r>
      </w:fldSimple>
      <w:bookmarkEnd w:id="293"/>
      <w:r w:rsidR="0036301D">
        <w:rPr>
          <w:noProof/>
        </w:rPr>
        <w:t>.</w:t>
      </w:r>
      <w:r w:rsidRPr="00233788">
        <w:t xml:space="preserve"> Wpływ zmiany liczby studentów przypadających na jednego nauczyciela akademickiego na zmianę wielkości subwencji</w:t>
      </w:r>
      <w:bookmarkEnd w:id="294"/>
      <w:bookmarkEnd w:id="295"/>
      <w:bookmarkEnd w:id="296"/>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297"/>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297"/>
      <w:r w:rsidR="001C5211">
        <w:rPr>
          <w:rStyle w:val="CommentReference"/>
          <w:rFonts w:ascii="Times New Roman" w:eastAsia="Times New Roman" w:hAnsi="Times New Roman"/>
          <w:szCs w:val="20"/>
          <w:lang w:eastAsia="pl-PL"/>
        </w:rPr>
        <w:commentReference w:id="297"/>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 xml:space="preserve">student – </w:t>
      </w:r>
      <w:proofErr w:type="spellStart"/>
      <w:r w:rsidRPr="00233788">
        <w:rPr>
          <w:i/>
          <w:iCs/>
        </w:rPr>
        <w:t>staff</w:t>
      </w:r>
      <w:proofErr w:type="spellEnd"/>
      <w:r w:rsidRPr="00233788">
        <w:rPr>
          <w:i/>
          <w:iCs/>
        </w:rPr>
        <w:t xml:space="preserve"> ratio</w:t>
      </w:r>
      <w:r w:rsidRPr="00233788">
        <w:t>),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w:t>
      </w:r>
      <w:r w:rsidRPr="00233788">
        <w:lastRenderedPageBreak/>
        <w:t xml:space="preserve">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ListParagraph"/>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ListParagraph"/>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ListParagraph"/>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ListParagraph"/>
        <w:numPr>
          <w:ilvl w:val="0"/>
          <w:numId w:val="16"/>
        </w:numPr>
        <w:ind w:left="426"/>
      </w:pPr>
      <w:r w:rsidRPr="00233788">
        <w:t>doktorancki – zależny od liczby doktorantów w szkołach doktorskich,</w:t>
      </w:r>
    </w:p>
    <w:p w14:paraId="11F4D197" w14:textId="62695565" w:rsidR="000A51B9" w:rsidRPr="00233788" w:rsidRDefault="000A51B9">
      <w:pPr>
        <w:pStyle w:val="ListParagraph"/>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w:t>
      </w:r>
      <w:r w:rsidRPr="00233788">
        <w:lastRenderedPageBreak/>
        <w:t xml:space="preserve">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Załącznik 1 – Lista głównych zmian 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298" w:name="_Ref134896787"/>
      <w:bookmarkStart w:id="299" w:name="_Ref134896759"/>
      <w:bookmarkStart w:id="300" w:name="_Toc169134729"/>
      <w:r w:rsidRPr="00233788">
        <w:t xml:space="preserve">Tabela </w:t>
      </w:r>
      <w:fldSimple w:instr=" SEQ Tabela \* ARABIC ">
        <w:r w:rsidR="00F2350D">
          <w:rPr>
            <w:noProof/>
          </w:rPr>
          <w:t>6</w:t>
        </w:r>
      </w:fldSimple>
      <w:bookmarkEnd w:id="298"/>
      <w:r w:rsidR="00993B1A">
        <w:rPr>
          <w:noProof/>
        </w:rPr>
        <w:t>.</w:t>
      </w:r>
      <w:r w:rsidRPr="00233788">
        <w:t xml:space="preserve"> Wybrane kierunki zmian pozafinansowych wprowadzanych wraz z Ustawą 2.0</w:t>
      </w:r>
      <w:bookmarkEnd w:id="299"/>
      <w:bookmarkEnd w:id="300"/>
    </w:p>
    <w:tbl>
      <w:tblPr>
        <w:tblStyle w:val="TableGrid"/>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ListParagraph"/>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ListParagraph"/>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ListParagraph"/>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w:t>
      </w:r>
      <w:r w:rsidRPr="00233788">
        <w:lastRenderedPageBreak/>
        <w:t>a</w:t>
      </w:r>
      <w:r w:rsidR="00755538">
        <w:t> </w:t>
      </w:r>
      <w:r w:rsidRPr="00233788">
        <w:t>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w:t>
      </w:r>
      <w:r w:rsidR="00D92A7F">
        <w:lastRenderedPageBreak/>
        <w:t>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Heading3"/>
      </w:pPr>
      <w:bookmarkStart w:id="301" w:name="_Ref66874449"/>
      <w:bookmarkStart w:id="302" w:name="_Toc164801001"/>
      <w:bookmarkStart w:id="303" w:name="_Toc168903265"/>
      <w:bookmarkStart w:id="304" w:name="_Toc169134073"/>
      <w:r w:rsidRPr="00233788">
        <w:t>Uwarunkowania funkcjonowania uczelni w Polsce</w:t>
      </w:r>
      <w:bookmarkEnd w:id="301"/>
      <w:bookmarkEnd w:id="302"/>
      <w:bookmarkEnd w:id="303"/>
      <w:bookmarkEnd w:id="304"/>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305" w:name="_Ref134899516"/>
      <w:bookmarkStart w:id="306" w:name="_Ref134899508"/>
      <w:bookmarkStart w:id="307" w:name="_Ref134899531"/>
      <w:bookmarkStart w:id="308" w:name="_Ref139740994"/>
      <w:bookmarkStart w:id="309" w:name="_Ref139741134"/>
      <w:bookmarkStart w:id="310" w:name="_Toc169134675"/>
      <w:r w:rsidRPr="00233788">
        <w:t xml:space="preserve">Rysunek </w:t>
      </w:r>
      <w:fldSimple w:instr=" SEQ Rysunek \* ARABIC ">
        <w:r w:rsidR="00F2350D">
          <w:rPr>
            <w:noProof/>
          </w:rPr>
          <w:t>4</w:t>
        </w:r>
      </w:fldSimple>
      <w:bookmarkEnd w:id="305"/>
      <w:r w:rsidR="0036301D">
        <w:rPr>
          <w:noProof/>
        </w:rPr>
        <w:t>.</w:t>
      </w:r>
      <w:r w:rsidRPr="00233788">
        <w:t xml:space="preserve"> Tendencje zmian na rynku edukacji wyższej w Polsce po roku 1989</w:t>
      </w:r>
      <w:bookmarkEnd w:id="306"/>
      <w:bookmarkEnd w:id="307"/>
      <w:bookmarkEnd w:id="308"/>
      <w:bookmarkEnd w:id="309"/>
      <w:bookmarkEnd w:id="310"/>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lastRenderedPageBreak/>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w:t>
      </w:r>
      <w:commentRangeStart w:id="311"/>
      <w:r w:rsidR="00BF2CD2" w:rsidRPr="00233788">
        <w:t>19</w:t>
      </w:r>
      <w:r w:rsidR="00BF2CD2">
        <w:t>–</w:t>
      </w:r>
      <w:r w:rsidR="00BF2CD2" w:rsidRPr="00233788">
        <w:t>24</w:t>
      </w:r>
      <w:commentRangeEnd w:id="311"/>
      <w:r w:rsidR="00C15C8F">
        <w:rPr>
          <w:rStyle w:val="CommentReference"/>
          <w:rFonts w:ascii="Times New Roman" w:eastAsia="Times New Roman" w:hAnsi="Times New Roman"/>
          <w:szCs w:val="20"/>
          <w:lang w:eastAsia="pl-PL"/>
        </w:rPr>
        <w:commentReference w:id="311"/>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00C15C8F">
        <w:t>,</w:t>
      </w:r>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w:t>
      </w:r>
      <w:r w:rsidRPr="00233788">
        <w:lastRenderedPageBreak/>
        <w:t>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312" w:name="_Ref134899557"/>
      <w:bookmarkStart w:id="313" w:name="_Ref134899549"/>
      <w:bookmarkStart w:id="314" w:name="_Ref139741152"/>
      <w:bookmarkStart w:id="315" w:name="_Toc169134676"/>
      <w:r w:rsidRPr="00233788">
        <w:t xml:space="preserve">Rysunek </w:t>
      </w:r>
      <w:fldSimple w:instr=" SEQ Rysunek \* ARABIC ">
        <w:r w:rsidR="00F2350D">
          <w:rPr>
            <w:noProof/>
          </w:rPr>
          <w:t>5</w:t>
        </w:r>
      </w:fldSimple>
      <w:bookmarkEnd w:id="312"/>
      <w:r w:rsidR="0036301D">
        <w:rPr>
          <w:noProof/>
        </w:rPr>
        <w:t>.</w:t>
      </w:r>
      <w:r w:rsidRPr="00233788">
        <w:t xml:space="preserve"> Wartości współczynnika </w:t>
      </w:r>
      <w:proofErr w:type="spellStart"/>
      <w:r w:rsidRPr="00233788">
        <w:t>skolaryzacji</w:t>
      </w:r>
      <w:proofErr w:type="spellEnd"/>
      <w:r w:rsidRPr="00233788">
        <w:t xml:space="preserve"> dla edukacji wyższej w latach 2010</w:t>
      </w:r>
      <w:r w:rsidR="00C15C8F">
        <w:t>–</w:t>
      </w:r>
      <w:r w:rsidRPr="00233788">
        <w:t>2019</w:t>
      </w:r>
      <w:bookmarkEnd w:id="313"/>
      <w:bookmarkEnd w:id="314"/>
      <w:bookmarkEnd w:id="315"/>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w:t>
      </w:r>
      <w:r w:rsidR="00BF2CD2" w:rsidRPr="00233788">
        <w:lastRenderedPageBreak/>
        <w:t xml:space="preserve">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316" w:name="_Ref134899462"/>
      <w:bookmarkStart w:id="317" w:name="_Ref134899451"/>
      <w:bookmarkStart w:id="318" w:name="_Ref134899578"/>
      <w:bookmarkStart w:id="319" w:name="_Ref139741167"/>
      <w:bookmarkStart w:id="320" w:name="_Toc169134677"/>
      <w:r w:rsidRPr="00233788">
        <w:t xml:space="preserve">Rysunek </w:t>
      </w:r>
      <w:fldSimple w:instr=" SEQ Rysunek \* ARABIC ">
        <w:r w:rsidR="00F2350D">
          <w:rPr>
            <w:noProof/>
          </w:rPr>
          <w:t>6</w:t>
        </w:r>
      </w:fldSimple>
      <w:bookmarkEnd w:id="316"/>
      <w:r w:rsidR="0036301D">
        <w:rPr>
          <w:noProof/>
        </w:rPr>
        <w:t>.</w:t>
      </w:r>
      <w:r w:rsidRPr="00233788">
        <w:t xml:space="preserve"> Liczba studentów uczelni publicznych na tle liczby studentów ogółem w latach 2002</w:t>
      </w:r>
      <w:r>
        <w:t>–</w:t>
      </w:r>
      <w:r w:rsidRPr="00233788">
        <w:t>2022*</w:t>
      </w:r>
      <w:bookmarkEnd w:id="317"/>
      <w:bookmarkEnd w:id="318"/>
      <w:bookmarkEnd w:id="319"/>
      <w:bookmarkEnd w:id="320"/>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321" w:name="_Ref134899606"/>
      <w:bookmarkStart w:id="322" w:name="_Ref134899597"/>
      <w:bookmarkStart w:id="323" w:name="_Ref139741182"/>
      <w:bookmarkStart w:id="324" w:name="_Toc169134678"/>
      <w:r w:rsidRPr="00233788">
        <w:t xml:space="preserve">Rysunek </w:t>
      </w:r>
      <w:fldSimple w:instr=" SEQ Rysunek \* ARABIC ">
        <w:r w:rsidR="00F2350D">
          <w:rPr>
            <w:noProof/>
          </w:rPr>
          <w:t>7</w:t>
        </w:r>
      </w:fldSimple>
      <w:bookmarkEnd w:id="321"/>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322"/>
      <w:bookmarkEnd w:id="323"/>
      <w:bookmarkEnd w:id="324"/>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325" w:name="_Ref134899630"/>
      <w:bookmarkStart w:id="326" w:name="_Ref134899617"/>
      <w:bookmarkStart w:id="327" w:name="_Ref139741196"/>
      <w:bookmarkStart w:id="328" w:name="_Toc169134679"/>
      <w:r w:rsidRPr="00233788">
        <w:t xml:space="preserve">Rysunek </w:t>
      </w:r>
      <w:fldSimple w:instr=" SEQ Rysunek \* ARABIC ">
        <w:r w:rsidR="00F2350D">
          <w:rPr>
            <w:noProof/>
          </w:rPr>
          <w:t>8</w:t>
        </w:r>
      </w:fldSimple>
      <w:bookmarkEnd w:id="325"/>
      <w:r w:rsidR="0036301D">
        <w:rPr>
          <w:noProof/>
        </w:rPr>
        <w:t>.</w:t>
      </w:r>
      <w:r w:rsidRPr="00233788">
        <w:t xml:space="preserve"> Udział wydatków publicznych na szkolnictwo wyższe w PKB Polski</w:t>
      </w:r>
      <w:bookmarkEnd w:id="326"/>
      <w:bookmarkEnd w:id="327"/>
      <w:bookmarkEnd w:id="328"/>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329" w:name="_Ref134899652"/>
      <w:bookmarkStart w:id="330" w:name="_Ref134899644"/>
      <w:bookmarkStart w:id="331" w:name="_Ref139741209"/>
      <w:bookmarkStart w:id="332" w:name="_Toc169134680"/>
      <w:r w:rsidRPr="00233788">
        <w:t xml:space="preserve">Rysunek </w:t>
      </w:r>
      <w:fldSimple w:instr=" SEQ Rysunek \* ARABIC ">
        <w:r w:rsidR="00F2350D">
          <w:rPr>
            <w:noProof/>
          </w:rPr>
          <w:t>9</w:t>
        </w:r>
      </w:fldSimple>
      <w:bookmarkEnd w:id="329"/>
      <w:r w:rsidR="0036301D">
        <w:rPr>
          <w:noProof/>
        </w:rPr>
        <w:t>.</w:t>
      </w:r>
      <w:r w:rsidRPr="00233788">
        <w:t xml:space="preserve"> Udział wyniku finansowego netto w przychodzie uczelni versus nakłady inwestycyjne uczelni publicznych w Polsce</w:t>
      </w:r>
      <w:bookmarkEnd w:id="330"/>
      <w:bookmarkEnd w:id="331"/>
      <w:bookmarkEnd w:id="332"/>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FootnoteReference"/>
        </w:rPr>
        <w:footnoteReference w:id="13"/>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9F246E4"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Heading2"/>
      </w:pPr>
      <w:bookmarkStart w:id="333" w:name="_Ref164514974"/>
      <w:bookmarkStart w:id="334" w:name="_Toc164801002"/>
      <w:bookmarkStart w:id="335" w:name="_Toc168903266"/>
      <w:bookmarkStart w:id="336" w:name="_Toc169134074"/>
      <w:r w:rsidRPr="00233788">
        <w:t>Specyfika zarządzania uczelniami</w:t>
      </w:r>
      <w:bookmarkEnd w:id="333"/>
      <w:bookmarkEnd w:id="334"/>
      <w:bookmarkEnd w:id="335"/>
      <w:bookmarkEnd w:id="336"/>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Heading3"/>
      </w:pPr>
      <w:bookmarkStart w:id="337" w:name="_Toc164801003"/>
      <w:bookmarkStart w:id="338" w:name="_Toc168903267"/>
      <w:bookmarkStart w:id="339" w:name="_Toc169134075"/>
      <w:r w:rsidRPr="00233788">
        <w:t>Cele organizacji uniwersyteckiej</w:t>
      </w:r>
      <w:bookmarkEnd w:id="337"/>
      <w:bookmarkEnd w:id="338"/>
      <w:bookmarkEnd w:id="339"/>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340" w:name="_Ref134899676"/>
      <w:bookmarkStart w:id="341" w:name="_Ref134899668"/>
      <w:bookmarkStart w:id="342" w:name="_Ref139741232"/>
      <w:bookmarkStart w:id="343" w:name="_Toc169134681"/>
      <w:r w:rsidRPr="00233788">
        <w:t xml:space="preserve">Rysunek </w:t>
      </w:r>
      <w:fldSimple w:instr=" SEQ Rysunek \* ARABIC ">
        <w:r w:rsidR="00F2350D">
          <w:rPr>
            <w:noProof/>
          </w:rPr>
          <w:t>10</w:t>
        </w:r>
      </w:fldSimple>
      <w:bookmarkEnd w:id="340"/>
      <w:r w:rsidR="0036301D">
        <w:rPr>
          <w:noProof/>
        </w:rPr>
        <w:t>.</w:t>
      </w:r>
      <w:r w:rsidRPr="00233788">
        <w:t xml:space="preserve"> Miejsce celów w procesie zarządzania organizacją</w:t>
      </w:r>
      <w:bookmarkEnd w:id="341"/>
      <w:bookmarkEnd w:id="342"/>
      <w:bookmarkEnd w:id="343"/>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344" w:name="_Ref134896845"/>
      <w:bookmarkStart w:id="345" w:name="_Ref134896812"/>
      <w:bookmarkStart w:id="346" w:name="_Toc169134730"/>
      <w:r w:rsidRPr="00233788">
        <w:t xml:space="preserve">Tabela </w:t>
      </w:r>
      <w:fldSimple w:instr=" SEQ Tabela \* ARABIC ">
        <w:r w:rsidR="00F2350D">
          <w:rPr>
            <w:noProof/>
          </w:rPr>
          <w:t>7</w:t>
        </w:r>
      </w:fldSimple>
      <w:bookmarkEnd w:id="344"/>
      <w:r w:rsidR="00993B1A">
        <w:rPr>
          <w:noProof/>
        </w:rPr>
        <w:t>.</w:t>
      </w:r>
      <w:r w:rsidRPr="00233788">
        <w:t xml:space="preserve"> Etapy </w:t>
      </w:r>
      <w:r>
        <w:t>zmian</w:t>
      </w:r>
      <w:r w:rsidRPr="00233788">
        <w:t xml:space="preserve"> celów uniwersytetów</w:t>
      </w:r>
      <w:bookmarkEnd w:id="345"/>
      <w:bookmarkEnd w:id="346"/>
    </w:p>
    <w:tbl>
      <w:tblPr>
        <w:tblStyle w:val="TableGrid"/>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122A5D8"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w:t>
      </w:r>
      <w:proofErr w:type="spellStart"/>
      <w:r>
        <w:t>zachowań</w:t>
      </w:r>
      <w:proofErr w:type="spellEnd"/>
      <w:r>
        <w:t>”</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69412483"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347" w:name="_Ref134899698"/>
      <w:bookmarkStart w:id="348" w:name="_Ref134899690"/>
      <w:bookmarkStart w:id="349" w:name="_Ref134899726"/>
      <w:bookmarkStart w:id="350" w:name="_Toc169134682"/>
      <w:r>
        <w:t xml:space="preserve">Rysunek </w:t>
      </w:r>
      <w:fldSimple w:instr=" SEQ Rysunek \* ARABIC ">
        <w:r w:rsidR="00F2350D">
          <w:rPr>
            <w:noProof/>
          </w:rPr>
          <w:t>11</w:t>
        </w:r>
      </w:fldSimple>
      <w:bookmarkEnd w:id="347"/>
      <w:r w:rsidR="0036301D">
        <w:rPr>
          <w:noProof/>
        </w:rPr>
        <w:t>.</w:t>
      </w:r>
      <w:r>
        <w:t xml:space="preserve"> Klasyfikacja zasobów </w:t>
      </w:r>
      <w:r w:rsidRPr="00B21058">
        <w:t>uczelni</w:t>
      </w:r>
      <w:bookmarkEnd w:id="348"/>
      <w:bookmarkEnd w:id="349"/>
      <w:bookmarkEnd w:id="350"/>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Heading3"/>
      </w:pPr>
      <w:bookmarkStart w:id="351" w:name="_Ref67311339"/>
      <w:bookmarkStart w:id="352" w:name="_Ref67311347"/>
      <w:bookmarkStart w:id="353" w:name="_Ref67757874"/>
      <w:bookmarkStart w:id="354" w:name="_Toc164801004"/>
      <w:bookmarkStart w:id="355" w:name="_Toc168903268"/>
      <w:bookmarkStart w:id="356" w:name="_Toc169134076"/>
      <w:r w:rsidRPr="00233788">
        <w:t>Cechy szczególne uniwersyteckiej kultury organizacji</w:t>
      </w:r>
      <w:bookmarkStart w:id="357" w:name="_Ref66114796"/>
      <w:bookmarkEnd w:id="351"/>
      <w:bookmarkEnd w:id="352"/>
      <w:bookmarkEnd w:id="353"/>
      <w:bookmarkEnd w:id="354"/>
      <w:bookmarkEnd w:id="355"/>
      <w:bookmarkEnd w:id="356"/>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 xml:space="preserve">kultura to wspólnie i wzajemnie się formujące wzorce norm, wartości, praktyk, przekonań i założeń, które decydują o </w:t>
      </w:r>
      <w:proofErr w:type="spellStart"/>
      <w:r w:rsidRPr="00233788">
        <w:t>zachowaniach</w:t>
      </w:r>
      <w:proofErr w:type="spellEnd"/>
      <w:r w:rsidRPr="00233788">
        <w:t xml:space="preserve">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w:t>
      </w:r>
      <w:proofErr w:type="spellStart"/>
      <w:r w:rsidRPr="00233788">
        <w:t>zachowań</w:t>
      </w:r>
      <w:proofErr w:type="spellEnd"/>
      <w:r w:rsidRPr="00233788">
        <w:t xml:space="preserve">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w:t>
      </w:r>
      <w:proofErr w:type="spellStart"/>
      <w:r w:rsidRPr="00233788">
        <w:t>zachowań</w:t>
      </w:r>
      <w:proofErr w:type="spellEnd"/>
      <w:r w:rsidRPr="00233788">
        <w:t xml:space="preserve">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w:t>
      </w:r>
      <w:proofErr w:type="spellStart"/>
      <w:r w:rsidRPr="00233788">
        <w:t>zachowaniach</w:t>
      </w:r>
      <w:proofErr w:type="spellEnd"/>
      <w:r w:rsidRPr="00233788">
        <w:t xml:space="preserve">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358" w:name="_Ref134896895"/>
      <w:bookmarkStart w:id="359" w:name="_Ref134896859"/>
      <w:bookmarkStart w:id="360" w:name="_Toc169134731"/>
      <w:r w:rsidRPr="00993B1A">
        <w:lastRenderedPageBreak/>
        <w:t xml:space="preserve">Tabela </w:t>
      </w:r>
      <w:fldSimple w:instr=" SEQ Tabela \* ARABIC ">
        <w:r w:rsidR="00F2350D">
          <w:rPr>
            <w:noProof/>
          </w:rPr>
          <w:t>8</w:t>
        </w:r>
      </w:fldSimple>
      <w:bookmarkEnd w:id="358"/>
      <w:r w:rsidR="00993B1A" w:rsidRPr="00993B1A">
        <w:t>.</w:t>
      </w:r>
      <w:r w:rsidRPr="00993B1A">
        <w:t xml:space="preserve"> Relacje pomiędzy elementami podstawowych kultur wpływających na pracowników akademickich</w:t>
      </w:r>
      <w:bookmarkEnd w:id="359"/>
      <w:bookmarkEnd w:id="360"/>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FootnoteReference"/>
        </w:rPr>
        <w:footnoteReference w:id="14"/>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ListParagraph"/>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r w:rsidR="00866C60">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Heading3"/>
      </w:pPr>
      <w:bookmarkStart w:id="361" w:name="_Ref137885104"/>
      <w:bookmarkStart w:id="362" w:name="_Ref138175150"/>
      <w:bookmarkStart w:id="363" w:name="_Toc164801005"/>
      <w:bookmarkStart w:id="364" w:name="_Toc168903269"/>
      <w:bookmarkStart w:id="365" w:name="_Toc169134077"/>
      <w:r w:rsidRPr="00233788">
        <w:t>Wybrane aspekty roli prestiżu dla zarządzania uczelnią</w:t>
      </w:r>
      <w:bookmarkEnd w:id="357"/>
      <w:bookmarkEnd w:id="361"/>
      <w:bookmarkEnd w:id="362"/>
      <w:bookmarkEnd w:id="363"/>
      <w:bookmarkEnd w:id="364"/>
      <w:bookmarkEnd w:id="365"/>
    </w:p>
    <w:p w14:paraId="42F6A84F" w14:textId="0D78E3B9" w:rsidR="00A443E2" w:rsidRPr="00233788" w:rsidRDefault="00A443E2" w:rsidP="00A443E2">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366" w:name="_Ref134899759"/>
      <w:bookmarkStart w:id="367" w:name="_Ref134899742"/>
      <w:bookmarkStart w:id="368" w:name="_Ref134899750"/>
      <w:bookmarkStart w:id="369" w:name="_Toc169134683"/>
      <w:r>
        <w:t xml:space="preserve">Rysunek </w:t>
      </w:r>
      <w:fldSimple w:instr=" SEQ Rysunek \* ARABIC ">
        <w:r w:rsidR="00F2350D">
          <w:rPr>
            <w:noProof/>
          </w:rPr>
          <w:t>12</w:t>
        </w:r>
      </w:fldSimple>
      <w:bookmarkEnd w:id="366"/>
      <w:r w:rsidR="0036301D">
        <w:rPr>
          <w:noProof/>
        </w:rPr>
        <w:t>.</w:t>
      </w:r>
      <w:r>
        <w:t xml:space="preserve"> </w:t>
      </w:r>
      <w:r w:rsidRPr="00233788">
        <w:t>Model motywacji akademickich</w:t>
      </w:r>
      <w:bookmarkEnd w:id="367"/>
      <w:bookmarkEnd w:id="368"/>
      <w:bookmarkEnd w:id="369"/>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 xml:space="preserve">g koncepcji </w:t>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39C1B52B"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t>a</w:t>
      </w:r>
      <w:r w:rsidRPr="00233788">
        <w:t xml:space="preserve">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370" w:name="_Ref134896993"/>
      <w:bookmarkStart w:id="371" w:name="_Ref134896916"/>
      <w:bookmarkStart w:id="372" w:name="_Toc169134732"/>
      <w:r w:rsidRPr="00233788">
        <w:t xml:space="preserve">Tabela </w:t>
      </w:r>
      <w:fldSimple w:instr=" SEQ Tabela \* ARABIC ">
        <w:r w:rsidR="00F2350D">
          <w:rPr>
            <w:noProof/>
          </w:rPr>
          <w:t>9</w:t>
        </w:r>
      </w:fldSimple>
      <w:bookmarkEnd w:id="370"/>
      <w:r w:rsidR="00993B1A">
        <w:rPr>
          <w:noProof/>
        </w:rPr>
        <w:t>.</w:t>
      </w:r>
      <w:r w:rsidRPr="00233788">
        <w:t xml:space="preserve"> Podział uczelni na 5 segmentów według kategorii prestiżu</w:t>
      </w:r>
      <w:bookmarkEnd w:id="371"/>
      <w:bookmarkEnd w:id="372"/>
    </w:p>
    <w:tbl>
      <w:tblPr>
        <w:tblStyle w:val="TableGrid"/>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373" w:name="_Ref134897016"/>
      <w:bookmarkStart w:id="374" w:name="_Ref134897006"/>
      <w:bookmarkStart w:id="375" w:name="_Toc169134733"/>
      <w:r w:rsidRPr="00233788">
        <w:t xml:space="preserve">Tabela </w:t>
      </w:r>
      <w:fldSimple w:instr=" SEQ Tabela \* ARABIC ">
        <w:r w:rsidR="00F2350D">
          <w:rPr>
            <w:noProof/>
          </w:rPr>
          <w:t>10</w:t>
        </w:r>
      </w:fldSimple>
      <w:bookmarkEnd w:id="373"/>
      <w:r w:rsidR="00993B1A">
        <w:rPr>
          <w:noProof/>
        </w:rPr>
        <w:t>.</w:t>
      </w:r>
      <w:r w:rsidRPr="00233788">
        <w:t xml:space="preserve"> Udział kryteriów odnoszących się do prestiżu w ocenie rankingów </w:t>
      </w:r>
      <w:bookmarkEnd w:id="374"/>
      <w:r w:rsidR="005D3FA7">
        <w:t>uniwersytetów</w:t>
      </w:r>
      <w:bookmarkEnd w:id="375"/>
    </w:p>
    <w:tbl>
      <w:tblPr>
        <w:tblStyle w:val="TableGrid"/>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FootnoteReference"/>
              </w:rPr>
              <w:footnoteReference w:id="15"/>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FootnoteReference"/>
                <w:sz w:val="18"/>
                <w:szCs w:val="18"/>
                <w:lang w:val="pl-PL"/>
              </w:rPr>
              <w:footnoteReference w:id="16"/>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43CB9C6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 xml:space="preserve">w roku 2019 ponownie osiągnął tę samą wartość. Warto jednak podkreślić, że od </w:t>
      </w:r>
      <w:r w:rsidR="00A443E2" w:rsidRPr="00233788">
        <w:lastRenderedPageBreak/>
        <w:t>roku 2017, gdy dzięki pojawieniu się badania „Ekonomiczne Losy Absolwentów”</w:t>
      </w:r>
      <w:r w:rsidR="00AE10C6">
        <w:t>,</w:t>
      </w:r>
      <w:r w:rsidR="00A443E2" w:rsidRPr="00233788">
        <w:t xml:space="preserve">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64BDF29A"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64867CB1"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5C57C9">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w:t>
      </w:r>
      <w:r w:rsidR="00B2130A">
        <w:lastRenderedPageBreak/>
        <w:t>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Heading3"/>
      </w:pPr>
      <w:bookmarkStart w:id="376" w:name="_Ref164494639"/>
      <w:bookmarkStart w:id="377" w:name="_Toc164801006"/>
      <w:bookmarkStart w:id="378" w:name="_Toc168903270"/>
      <w:bookmarkStart w:id="379" w:name="_Toc169134078"/>
      <w:r w:rsidRPr="00233788">
        <w:t>Środowisko wielu sprzecznych interesów</w:t>
      </w:r>
      <w:bookmarkEnd w:id="376"/>
      <w:bookmarkEnd w:id="377"/>
      <w:bookmarkEnd w:id="378"/>
      <w:bookmarkEnd w:id="379"/>
    </w:p>
    <w:p w14:paraId="28EF56AE" w14:textId="30109D6D"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0F9FDE9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380" w:name="_Ref134899916"/>
      <w:bookmarkStart w:id="381" w:name="_Ref73208374"/>
      <w:bookmarkStart w:id="382" w:name="_Toc169134684"/>
      <w:r>
        <w:t xml:space="preserve">Rysunek </w:t>
      </w:r>
      <w:fldSimple w:instr=" SEQ Rysunek \* ARABIC ">
        <w:r w:rsidR="00F2350D">
          <w:rPr>
            <w:noProof/>
          </w:rPr>
          <w:t>13</w:t>
        </w:r>
      </w:fldSimple>
      <w:bookmarkEnd w:id="380"/>
      <w:r w:rsidR="0036301D">
        <w:rPr>
          <w:noProof/>
        </w:rPr>
        <w:t>.</w:t>
      </w:r>
      <w:r w:rsidR="00BA56DD">
        <w:t xml:space="preserve"> Środowisko relacji uniwersytetu</w:t>
      </w:r>
      <w:bookmarkEnd w:id="381"/>
      <w:bookmarkEnd w:id="382"/>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5FD19202"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w:t>
      </w:r>
      <w:r w:rsidR="000D4EB8">
        <w:lastRenderedPageBreak/>
        <w:t>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F11444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03BC995B" w14:textId="1D83A4A0"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w:t>
      </w:r>
      <w:r w:rsidR="0078608C">
        <w:lastRenderedPageBreak/>
        <w:t xml:space="preserve">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r w:rsidR="00673923">
        <w:t>,</w:t>
      </w:r>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10CCC5CC" w:rsidR="009F3BE8" w:rsidRDefault="00673923">
      <w:pPr>
        <w:pStyle w:val="ListParagraph"/>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2F0EBD84" w14:textId="20003260" w:rsidR="009F3BE8" w:rsidRDefault="00673923">
      <w:pPr>
        <w:pStyle w:val="ListParagraph"/>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33EE40E3" w14:textId="410FEEA1" w:rsidR="00751E09" w:rsidRDefault="00673923">
      <w:pPr>
        <w:pStyle w:val="ListParagraph"/>
        <w:numPr>
          <w:ilvl w:val="0"/>
          <w:numId w:val="21"/>
        </w:numPr>
        <w:spacing w:before="0" w:line="300" w:lineRule="auto"/>
        <w:ind w:left="1066" w:hanging="357"/>
      </w:pPr>
      <w:r>
        <w:t xml:space="preserve">osobiste </w:t>
      </w:r>
      <w:r w:rsidR="00751E09">
        <w:t>zarobki wynikające z badań finansowanych ze środków publicznych;</w:t>
      </w:r>
    </w:p>
    <w:p w14:paraId="59DBE7DE" w14:textId="65E5F765" w:rsidR="00751E09" w:rsidRDefault="00673923">
      <w:pPr>
        <w:pStyle w:val="ListParagraph"/>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542BF223" w14:textId="2BCFFDDE" w:rsidR="00751E09" w:rsidRDefault="00673923">
      <w:pPr>
        <w:pStyle w:val="ListParagraph"/>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C12457E"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rsidRPr="00673923">
        <w:rPr>
          <w:i/>
          <w:iCs/>
        </w:rPr>
        <w:t>spin</w:t>
      </w:r>
      <w:proofErr w:type="spellEnd"/>
      <w:r w:rsidR="003C5F36" w:rsidRPr="00673923">
        <w:rPr>
          <w:i/>
          <w:iCs/>
        </w:rPr>
        <w:t>-off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r w:rsidR="00673923" w:rsidRPr="00E35C42">
        <w:t>.</w:t>
      </w:r>
    </w:p>
    <w:p w14:paraId="6D55024C" w14:textId="1CEE0346"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w:t>
      </w:r>
      <w:r>
        <w:lastRenderedPageBreak/>
        <w:t>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673923">
        <w:t>,</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r w:rsidR="00673923">
        <w:t>,</w:t>
      </w:r>
      <w:r w:rsidR="00BC2AFF">
        <w:t xml:space="preserve"> opisując różnice w relacjach pomiędzy kierownictwem a pracownikami</w:t>
      </w:r>
      <w:r w:rsidR="008F08C0">
        <w:t>,</w:t>
      </w:r>
      <w:r w:rsidR="00BC2AFF">
        <w:t xml:space="preserve">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7FF3EB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w:t>
      </w:r>
      <w:r w:rsidR="00306AE7">
        <w:lastRenderedPageBreak/>
        <w:t>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w:t>
      </w:r>
      <w:r w:rsidR="008F08C0">
        <w:t>jako</w:t>
      </w:r>
      <w:r w:rsidR="00353EE7">
        <w:t xml:space="preserve">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3909F76B"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proofErr w:type="spellStart"/>
      <w:r w:rsidRPr="00EF404F">
        <w:rPr>
          <w:i/>
          <w:iCs/>
        </w:rPr>
        <w:t>think</w:t>
      </w:r>
      <w:proofErr w:type="spellEnd"/>
      <w:r w:rsidRPr="00EF404F">
        <w:rPr>
          <w:i/>
          <w:iCs/>
        </w:rPr>
        <w:t xml:space="preserve"> tanku</w:t>
      </w:r>
      <w:r w:rsidRPr="00233788">
        <w:t>, Instytutu Badań nad Gospodarką Rynkową (IBNGR)”</w:t>
      </w:r>
      <w:r w:rsidR="00EF404F">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t>
      </w:r>
      <w:r w:rsidR="00042B67">
        <w:lastRenderedPageBreak/>
        <w:t>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4E65A534" w:rsidR="005C38C8" w:rsidRDefault="005C38C8" w:rsidP="005C38C8">
      <w:pPr>
        <w:pStyle w:val="Tytutabeli"/>
      </w:pPr>
      <w:bookmarkStart w:id="383" w:name="_Ref85278252"/>
      <w:bookmarkStart w:id="384" w:name="_Ref85278236"/>
      <w:bookmarkStart w:id="385" w:name="_Toc169134734"/>
      <w:r>
        <w:t xml:space="preserve">Tabela </w:t>
      </w:r>
      <w:fldSimple w:instr=" SEQ Tabela \* ARABIC ">
        <w:r w:rsidR="00F2350D">
          <w:rPr>
            <w:noProof/>
          </w:rPr>
          <w:t>11</w:t>
        </w:r>
      </w:fldSimple>
      <w:bookmarkEnd w:id="383"/>
      <w:r w:rsidR="00993B1A">
        <w:rPr>
          <w:noProof/>
        </w:rPr>
        <w:t>.</w:t>
      </w:r>
      <w:r w:rsidR="000F0BD2">
        <w:t xml:space="preserve"> Trzy rodzaj</w:t>
      </w:r>
      <w:r w:rsidR="00EF404F">
        <w:t>e</w:t>
      </w:r>
      <w:r w:rsidR="000F0BD2">
        <w:t xml:space="preserve"> poziomów oporu wobec zmian wg </w:t>
      </w:r>
      <w:r w:rsidR="00153C9E">
        <w:t>Lozano</w:t>
      </w:r>
      <w:bookmarkEnd w:id="384"/>
      <w:bookmarkEnd w:id="385"/>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668C285D"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Pr>
                <w:lang w:val="pl-PL"/>
              </w:rPr>
              <w:t>,</w:t>
            </w:r>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749E932D"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3747A298"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11222E4C" w14:textId="6A61EA11" w:rsidR="00246C09" w:rsidRDefault="00246C09" w:rsidP="00246C09">
      <w:pPr>
        <w:pStyle w:val="Tytutabeli"/>
      </w:pPr>
      <w:bookmarkStart w:id="386" w:name="_Ref140344492"/>
      <w:bookmarkStart w:id="387" w:name="_Ref140344484"/>
      <w:bookmarkStart w:id="388" w:name="_Toc169134735"/>
      <w:r>
        <w:t xml:space="preserve">Tabela </w:t>
      </w:r>
      <w:fldSimple w:instr=" SEQ Tabela \* ARABIC ">
        <w:r w:rsidR="00F2350D">
          <w:rPr>
            <w:noProof/>
          </w:rPr>
          <w:t>12</w:t>
        </w:r>
      </w:fldSimple>
      <w:bookmarkEnd w:id="386"/>
      <w:r w:rsidR="00993B1A">
        <w:rPr>
          <w:noProof/>
        </w:rPr>
        <w:t>.</w:t>
      </w:r>
      <w:r>
        <w:t xml:space="preserve"> Analiza przykładowych sprzeczności interesów między różnymi grupami istotnymi dla uczelni</w:t>
      </w:r>
      <w:bookmarkEnd w:id="387"/>
      <w:bookmarkEnd w:id="388"/>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ADBC410" w:rsidR="00E8137F" w:rsidRPr="00FA0BFC" w:rsidRDefault="00E8137F" w:rsidP="00E8137F">
            <w:pPr>
              <w:pStyle w:val="TekstTabeli"/>
              <w:rPr>
                <w:lang w:val="pl-PL"/>
              </w:rPr>
            </w:pPr>
            <w:r w:rsidRPr="00FA0BFC">
              <w:rPr>
                <w:lang w:val="pl-PL"/>
              </w:rPr>
              <w:t xml:space="preserve">Kadra naukowa może domagać się większej autonomii. </w:t>
            </w:r>
            <w:r w:rsidR="00994893">
              <w:rPr>
                <w:lang w:val="pl-PL"/>
              </w:rPr>
              <w:br/>
            </w:r>
            <w:r w:rsidRPr="00FA0BFC">
              <w:rPr>
                <w:lang w:val="pl-PL"/>
              </w:rPr>
              <w:t xml:space="preserve">Administracja może </w:t>
            </w:r>
            <w:r w:rsidR="00BF3FBF">
              <w:rPr>
                <w:lang w:val="pl-PL"/>
              </w:rPr>
              <w:t>dążyć do</w:t>
            </w:r>
            <w:r w:rsidRPr="00FA0BFC">
              <w:rPr>
                <w:lang w:val="pl-PL"/>
              </w:rPr>
              <w:t xml:space="preserve"> wprowadz</w:t>
            </w:r>
            <w:r w:rsidR="00BF3FBF">
              <w:rPr>
                <w:lang w:val="pl-PL"/>
              </w:rPr>
              <w:t>ania</w:t>
            </w:r>
            <w:r w:rsidRPr="00FA0BFC">
              <w:rPr>
                <w:lang w:val="pl-PL"/>
              </w:rPr>
              <w:t xml:space="preserve"> standard</w:t>
            </w:r>
            <w:r w:rsidR="00BF3FBF">
              <w:rPr>
                <w:lang w:val="pl-PL"/>
              </w:rPr>
              <w:t>ów</w:t>
            </w:r>
            <w:r w:rsidRPr="00FA0BFC">
              <w:rPr>
                <w:lang w:val="pl-PL"/>
              </w:rPr>
              <w:t xml:space="preserve"> i procedur,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lastRenderedPageBreak/>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FootnoteReference"/>
              </w:rPr>
              <w:footnoteReference w:id="17"/>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BF3FBF">
              <w:rPr>
                <w:i/>
                <w:iCs/>
                <w:lang w:val="pl-PL"/>
              </w:rPr>
              <w:t xml:space="preserve">alma </w:t>
            </w:r>
            <w:proofErr w:type="spellStart"/>
            <w:r w:rsidRPr="00BF3FBF">
              <w:rPr>
                <w:i/>
                <w:iCs/>
                <w:lang w:val="pl-PL"/>
              </w:rPr>
              <w:t>mater</w:t>
            </w:r>
            <w:proofErr w:type="spellEnd"/>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BF3FBF">
              <w:rPr>
                <w:i/>
                <w:iCs/>
                <w:lang w:val="pl-PL"/>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lastRenderedPageBreak/>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77A7A156" w:rsidR="00E8137F" w:rsidRPr="00FA0BFC" w:rsidRDefault="00BF3FBF" w:rsidP="00E8137F">
            <w:pPr>
              <w:pStyle w:val="TekstTabeli"/>
              <w:rPr>
                <w:lang w:val="pl-PL"/>
              </w:rPr>
            </w:pPr>
            <w:r>
              <w:rPr>
                <w:lang w:val="pl-PL"/>
              </w:rPr>
              <w:t>Np.</w:t>
            </w:r>
            <w:r w:rsidR="00E8137F" w:rsidRPr="00FA0BFC">
              <w:rPr>
                <w:lang w:val="pl-PL"/>
              </w:rPr>
              <w:t xml:space="preserve">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6230044A"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w:t>
      </w:r>
      <w:r w:rsidR="00EE4C3C">
        <w:lastRenderedPageBreak/>
        <w:t xml:space="preserv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2D15DA5E" w14:textId="375A9582" w:rsidR="00581D34" w:rsidRPr="00581D34" w:rsidRDefault="008772C8" w:rsidP="008772C8">
      <w:pPr>
        <w:rPr>
          <w:sz w:val="22"/>
          <w:szCs w:val="24"/>
        </w:rPr>
      </w:pPr>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w:t>
      </w:r>
      <w:r w:rsidR="00AB7B5B">
        <w:t>ni</w:t>
      </w:r>
      <w:r>
        <w:t xml:space="preserve">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FootnoteReference"/>
        </w:rPr>
        <w:footnoteReference w:id="18"/>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00581D34"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00581D34" w:rsidRPr="00581D34">
        <w:fldChar w:fldCharType="separate"/>
      </w:r>
      <w:r w:rsidR="00921CC1" w:rsidRPr="00921CC1">
        <w:rPr>
          <w:noProof/>
        </w:rPr>
        <w:t>(Urbanowska-Sojkin, 2016, s. 364)</w:t>
      </w:r>
      <w:r w:rsidR="00581D34" w:rsidRPr="00581D34">
        <w:fldChar w:fldCharType="end"/>
      </w:r>
      <w:r w:rsidR="00581D34" w:rsidRPr="00581D34">
        <w:t>.</w:t>
      </w:r>
    </w:p>
    <w:p w14:paraId="7477C221" w14:textId="55DB403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Frederic</w:t>
      </w:r>
      <w:proofErr w:type="spellEnd"/>
      <w:r w:rsidR="00B30E1A">
        <w:t xml:space="preserve"> </w:t>
      </w:r>
      <w:proofErr w:type="spellStart"/>
      <w:r w:rsidR="00B30E1A">
        <w:t>Laloux</w:t>
      </w:r>
      <w:proofErr w:type="spellEnd"/>
      <w:r w:rsidR="00B30E1A">
        <w:t xml:space="preserve"> w swojej książce „Pracować </w:t>
      </w:r>
      <w:r w:rsidR="00050807">
        <w:t>i</w:t>
      </w:r>
      <w:r w:rsidR="00B30E1A">
        <w:t xml:space="preserve">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w:t>
      </w:r>
      <w:proofErr w:type="spellStart"/>
      <w:r w:rsidR="00F932B7">
        <w:t>Agile</w:t>
      </w:r>
      <w:r w:rsidR="00050807">
        <w:t>’a</w:t>
      </w:r>
      <w:proofErr w:type="spellEnd"/>
      <w:r w:rsidR="00F932B7">
        <w:t xml:space="preserve"> i </w:t>
      </w:r>
      <w:proofErr w:type="spellStart"/>
      <w:r w:rsidR="00F932B7">
        <w:t>Scrum</w:t>
      </w:r>
      <w:r w:rsidR="00050807">
        <w:t>a</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w:t>
      </w:r>
      <w:r w:rsidR="00427C0A">
        <w:lastRenderedPageBreak/>
        <w:t xml:space="preserve">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3B50D945" w14:textId="3A54CEE8"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04ABEBC2" w14:textId="324A328C" w:rsidR="00A26BFA" w:rsidRDefault="00A26BFA" w:rsidP="004E7B54">
      <w:pPr>
        <w:pStyle w:val="Heading2"/>
      </w:pPr>
      <w:bookmarkStart w:id="389" w:name="_Ref153646064"/>
      <w:bookmarkStart w:id="390" w:name="_Toc164801007"/>
      <w:bookmarkStart w:id="391" w:name="_Toc168903271"/>
      <w:bookmarkStart w:id="392" w:name="_Toc169134079"/>
      <w:r w:rsidRPr="00233788">
        <w:t xml:space="preserve">Wybrane aspekty pomiaru jakości w kontekście </w:t>
      </w:r>
      <w:r w:rsidR="00042DAF" w:rsidRPr="00233788">
        <w:t xml:space="preserve">usług </w:t>
      </w:r>
      <w:r w:rsidRPr="00233788">
        <w:t>uczelni</w:t>
      </w:r>
      <w:bookmarkEnd w:id="389"/>
      <w:bookmarkEnd w:id="390"/>
      <w:bookmarkEnd w:id="391"/>
      <w:bookmarkEnd w:id="392"/>
    </w:p>
    <w:p w14:paraId="5FCA7449" w14:textId="2898C5AA"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 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w:t>
      </w:r>
      <w:proofErr w:type="spellStart"/>
      <w:r w:rsidR="00B2787D">
        <w:t>Pirsiga</w:t>
      </w:r>
      <w:proofErr w:type="spellEnd"/>
      <w:r w:rsidR="00B2787D">
        <w:t>,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w:t>
      </w:r>
      <w:r w:rsidR="003A664B">
        <w:lastRenderedPageBreak/>
        <w:t>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393" w:name="_Ref135920762"/>
      <w:bookmarkStart w:id="394" w:name="_Ref137068131"/>
      <w:bookmarkStart w:id="395" w:name="_Ref137068196"/>
      <w:bookmarkStart w:id="396" w:name="_Toc164801008"/>
      <w:bookmarkStart w:id="397" w:name="_Toc168903272"/>
      <w:bookmarkStart w:id="398" w:name="_Toc169134080"/>
      <w:r w:rsidRPr="00233788">
        <w:t xml:space="preserve">Wybrane definicje </w:t>
      </w:r>
      <w:r w:rsidR="004C2A7C">
        <w:t xml:space="preserve">i modele </w:t>
      </w:r>
      <w:r w:rsidRPr="00233788">
        <w:t>jakości</w:t>
      </w:r>
      <w:bookmarkEnd w:id="393"/>
      <w:bookmarkEnd w:id="394"/>
      <w:bookmarkEnd w:id="395"/>
      <w:bookmarkEnd w:id="396"/>
      <w:bookmarkEnd w:id="397"/>
      <w:bookmarkEnd w:id="398"/>
    </w:p>
    <w:p w14:paraId="3947C429" w14:textId="29F20EFB"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7E043170" w14:textId="716F9558"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FootnoteReference"/>
        </w:rPr>
        <w:footnoteReference w:id="19"/>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w:t>
      </w:r>
      <w:r w:rsidR="00A0036C">
        <w:t xml:space="preserve"> </w:t>
      </w:r>
      <w:r w:rsidR="00A0036C">
        <w:fldChar w:fldCharType="begin"/>
      </w:r>
      <w:r w:rsidR="00A0036C">
        <w:instrText xml:space="preserve"> REF _Ref140912412 \r \h </w:instrText>
      </w:r>
      <w:r w:rsidR="00A0036C">
        <w:fldChar w:fldCharType="separate"/>
      </w:r>
      <w:r w:rsidR="00A0036C">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w:t>
      </w:r>
      <w:r w:rsidR="00D31847" w:rsidRPr="00233788">
        <w:lastRenderedPageBreak/>
        <w:t xml:space="preserv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590B152E" w14:textId="48AC498D"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65D54C75" w:rsidR="009A15F1" w:rsidRPr="005A0DE0" w:rsidRDefault="009A15F1" w:rsidP="009A15F1">
      <w:r w:rsidRPr="00BC4F46">
        <w:t xml:space="preserve">Nawiązując do klasycznej definicji </w:t>
      </w:r>
      <w:proofErr w:type="spellStart"/>
      <w:r w:rsidRPr="00BC4F46">
        <w:t>Kolmana</w:t>
      </w:r>
      <w:proofErr w:type="spellEnd"/>
      <w:r w:rsidR="00A0036C">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35D4AA6F"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81F104E" w14:textId="140733F0"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9E63CE8" w14:textId="558A8563" w:rsidR="009A15F1"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FootnoteReference"/>
        </w:rPr>
        <w:footnoteReference w:id="20"/>
      </w:r>
      <w:r w:rsidR="009A15F1" w:rsidRPr="005A0DE0">
        <w:t xml:space="preserve"> </w:t>
      </w:r>
    </w:p>
    <w:p w14:paraId="210C9390" w14:textId="51D89180"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w:t>
      </w:r>
      <w:r w:rsidR="00AC0D7F" w:rsidRPr="005A0DE0">
        <w:lastRenderedPageBreak/>
        <w:t>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CB2C2A2" w:rsidR="00E24170" w:rsidRDefault="00834CF7" w:rsidP="007B3D80">
      <w:pPr>
        <w:pStyle w:val="Rysunek"/>
      </w:pPr>
      <w:r>
        <w:rPr>
          <w:noProof/>
        </w:rPr>
        <w:drawing>
          <wp:inline distT="0" distB="0" distL="0" distR="0" wp14:anchorId="6F016A1B" wp14:editId="47E6E9FA">
            <wp:extent cx="4669181" cy="4680000"/>
            <wp:effectExtent l="0" t="0" r="0" b="0"/>
            <wp:docPr id="807832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9181"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399" w:name="_Ref92233410"/>
      <w:bookmarkStart w:id="400" w:name="_Ref134947620"/>
      <w:bookmarkStart w:id="401" w:name="_Toc169134685"/>
      <w:r>
        <w:t xml:space="preserve">Rysunek </w:t>
      </w:r>
      <w:fldSimple w:instr=" SEQ Rysunek \* ARABIC ">
        <w:r w:rsidR="00F2350D">
          <w:rPr>
            <w:noProof/>
          </w:rPr>
          <w:t>14</w:t>
        </w:r>
      </w:fldSimple>
      <w:bookmarkEnd w:id="399"/>
      <w:r w:rsidR="0036301D">
        <w:rPr>
          <w:noProof/>
        </w:rPr>
        <w:t>.</w:t>
      </w:r>
      <w:r>
        <w:t xml:space="preserve"> </w:t>
      </w:r>
      <w:r w:rsidRPr="00233788">
        <w:t xml:space="preserve">Schemat modelu jakości usług </w:t>
      </w:r>
      <w:r w:rsidRPr="00E24170">
        <w:t>SERVQUAL</w:t>
      </w:r>
      <w:bookmarkEnd w:id="400"/>
      <w:bookmarkEnd w:id="401"/>
    </w:p>
    <w:p w14:paraId="67ED412E" w14:textId="6EB2E221" w:rsidR="009A15F1" w:rsidRPr="00D95B07" w:rsidRDefault="009A15F1" w:rsidP="00266801">
      <w:pPr>
        <w:pStyle w:val="rdo"/>
        <w:rPr>
          <w:lang w:val="pl-PL"/>
        </w:rPr>
      </w:pPr>
      <w:bookmarkStart w:id="402"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402"/>
    <w:p w14:paraId="1845B70F" w14:textId="7A00581B"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 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 obszarze klienta, co wskazuje na brak bezpośredniego wpływu usługodawcy na poprawę </w:t>
      </w:r>
      <w:r w:rsidR="00E205BF">
        <w:lastRenderedPageBreak/>
        <w:t>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403" w:name="_Ref437181610"/>
      <w:bookmarkStart w:id="404" w:name="_Ref437181606"/>
      <w:bookmarkStart w:id="405" w:name="_Toc169134736"/>
      <w:r w:rsidRPr="004430F0">
        <w:t xml:space="preserve">Tabela </w:t>
      </w:r>
      <w:fldSimple w:instr=" SEQ Tabela \* ARABIC ">
        <w:r w:rsidR="00F2350D">
          <w:rPr>
            <w:noProof/>
          </w:rPr>
          <w:t>13</w:t>
        </w:r>
      </w:fldSimple>
      <w:bookmarkEnd w:id="403"/>
      <w:r w:rsidR="00993B1A">
        <w:rPr>
          <w:noProof/>
        </w:rPr>
        <w:t>.</w:t>
      </w:r>
      <w:r w:rsidRPr="004430F0">
        <w:t xml:space="preserve"> Charakterystyka luk modelu SERVQUAL</w:t>
      </w:r>
      <w:bookmarkEnd w:id="404"/>
      <w:bookmarkEnd w:id="405"/>
    </w:p>
    <w:tbl>
      <w:tblPr>
        <w:tblStyle w:val="TableGrid"/>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0398E47C"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Pr>
                <w:sz w:val="18"/>
                <w:szCs w:val="20"/>
                <w:lang w:val="pl-PL" w:bidi="ar-SA"/>
              </w:rPr>
              <w:t>,</w:t>
            </w:r>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w:t>
      </w:r>
      <w:r w:rsidRPr="00250B30">
        <w:lastRenderedPageBreak/>
        <w:t>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1B822E22"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578019DE"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86D35CF" w:rsidR="00AE0295" w:rsidRPr="005324A3" w:rsidRDefault="009A15F1" w:rsidP="00AE0295">
      <w:pPr>
        <w:pStyle w:val="Rysunek"/>
      </w:pPr>
      <w:bookmarkStart w:id="406" w:name="_Ref134899982"/>
      <w:bookmarkStart w:id="407" w:name="_Ref92566503"/>
      <w:bookmarkStart w:id="408" w:name="_Toc169134686"/>
      <w:r w:rsidRPr="005324A3">
        <w:t xml:space="preserve">Rysunek </w:t>
      </w:r>
      <w:fldSimple w:instr=" SEQ Rysunek \* ARABIC ">
        <w:r w:rsidR="00F2350D">
          <w:rPr>
            <w:noProof/>
          </w:rPr>
          <w:t>15</w:t>
        </w:r>
      </w:fldSimple>
      <w:bookmarkEnd w:id="406"/>
      <w:r w:rsidR="0036301D">
        <w:rPr>
          <w:noProof/>
        </w:rPr>
        <w:t>.</w:t>
      </w:r>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407"/>
      <w:bookmarkEnd w:id="408"/>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62D9D764"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w:t>
      </w:r>
      <w:r w:rsidRPr="00AE0295">
        <w:lastRenderedPageBreak/>
        <w:t xml:space="preserve">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409" w:name="_Ref408740081"/>
      <w:bookmarkStart w:id="410" w:name="_Ref408740101"/>
      <w:bookmarkStart w:id="411"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412" w:name="_Ref92568677"/>
      <w:bookmarkStart w:id="413" w:name="_Ref92568694"/>
      <w:bookmarkStart w:id="414" w:name="_Toc169134687"/>
      <w:r w:rsidRPr="00233788">
        <w:t xml:space="preserve">Rysunek </w:t>
      </w:r>
      <w:fldSimple w:instr=" SEQ Rysunek \* ARABIC ">
        <w:r w:rsidR="00F2350D">
          <w:rPr>
            <w:noProof/>
          </w:rPr>
          <w:t>16</w:t>
        </w:r>
      </w:fldSimple>
      <w:bookmarkEnd w:id="409"/>
      <w:bookmarkEnd w:id="412"/>
      <w:r w:rsidRPr="00233788">
        <w:t>. Model postrzeganej jakości usług</w:t>
      </w:r>
      <w:bookmarkEnd w:id="410"/>
      <w:bookmarkEnd w:id="411"/>
      <w:bookmarkEnd w:id="413"/>
      <w:bookmarkEnd w:id="414"/>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D35224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 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w:t>
      </w:r>
      <w:r w:rsidR="0006014D" w:rsidRPr="00CB7961">
        <w:lastRenderedPageBreak/>
        <w:t>skuteczność pomocy w uzyskaniu wartościowych praktyk, profesjonalizm biura karier studenckich, możliwość działania w kołach naukowych lub studiowania przez jakiś czas za granicą itp.</w:t>
      </w:r>
    </w:p>
    <w:p w14:paraId="1B09FC9F" w14:textId="6D0847E0"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xml:space="preserve">, </w:t>
      </w:r>
      <w:r w:rsidR="00E35C42">
        <w:t>i inni</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054EE303"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415" w:name="_Ref135814398"/>
      <w:bookmarkStart w:id="416" w:name="_Ref134897167"/>
      <w:bookmarkStart w:id="417" w:name="_Toc169134737"/>
      <w:r w:rsidRPr="00AF2DE9">
        <w:t xml:space="preserve">Tabela </w:t>
      </w:r>
      <w:fldSimple w:instr=" SEQ Tabela \* ARABIC ">
        <w:r w:rsidR="00F2350D">
          <w:rPr>
            <w:noProof/>
          </w:rPr>
          <w:t>14</w:t>
        </w:r>
      </w:fldSimple>
      <w:bookmarkEnd w:id="415"/>
      <w:r w:rsidR="00993B1A">
        <w:rPr>
          <w:noProof/>
        </w:rPr>
        <w:t>.</w:t>
      </w:r>
      <w:r w:rsidRPr="00AF2DE9">
        <w:t xml:space="preserve"> Model jakości usług </w:t>
      </w:r>
      <w:proofErr w:type="spellStart"/>
      <w:r w:rsidRPr="00AF2DE9">
        <w:t>Gummes</w:t>
      </w:r>
      <w:r w:rsidR="00A16C7B">
        <w:t>s</w:t>
      </w:r>
      <w:r w:rsidRPr="00AF2DE9">
        <w:t>ona</w:t>
      </w:r>
      <w:proofErr w:type="spellEnd"/>
      <w:r w:rsidRPr="00AF2DE9">
        <w:t xml:space="preserve"> (4Q)</w:t>
      </w:r>
      <w:bookmarkEnd w:id="416"/>
      <w:bookmarkEnd w:id="417"/>
    </w:p>
    <w:tbl>
      <w:tblPr>
        <w:tblStyle w:val="TableGrid"/>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26EA100A" w:rsidR="009A15F1" w:rsidRPr="00A61195" w:rsidRDefault="00E35C42" w:rsidP="00B95DFB">
            <w:pPr>
              <w:pStyle w:val="TekstTabeli"/>
              <w:rPr>
                <w:lang w:val="pl-PL"/>
              </w:rPr>
            </w:pPr>
            <w:r>
              <w:rPr>
                <w:lang w:val="pl-PL"/>
              </w:rPr>
              <w:t>Jakość projektu 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Pr>
                <w:lang w:val="pl-PL"/>
              </w:rPr>
              <w:t>,</w:t>
            </w:r>
            <w:r w:rsidR="009A15F1" w:rsidRPr="00A61195">
              <w:rPr>
                <w:lang w:val="pl-PL"/>
              </w:rPr>
              <w:t xml:space="preserve"> wykorzystując projekt uniwersalny</w:t>
            </w:r>
            <w:r>
              <w:rPr>
                <w:lang w:val="pl-PL"/>
              </w:rPr>
              <w:t>,</w:t>
            </w:r>
            <w:r w:rsidR="009A15F1" w:rsidRPr="00A61195">
              <w:rPr>
                <w:lang w:val="pl-PL"/>
              </w:rPr>
              <w:t xml:space="preserve"> dostosowywać go za każdym razem do potrzeb konkretnego klienta</w:t>
            </w:r>
            <w:r w:rsidR="00A61195"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199125B" w:rsidR="009A15F1" w:rsidRPr="00A61195" w:rsidRDefault="009A15F1" w:rsidP="00B95DFB">
            <w:pPr>
              <w:pStyle w:val="TekstTabeli"/>
              <w:rPr>
                <w:lang w:val="pl-PL"/>
              </w:rPr>
            </w:pPr>
            <w:r w:rsidRPr="00A61195">
              <w:rPr>
                <w:lang w:val="pl-PL"/>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15BEC199" w:rsidR="009A15F1" w:rsidRPr="00A61195" w:rsidRDefault="009A15F1" w:rsidP="00B95DFB">
            <w:pPr>
              <w:pStyle w:val="TekstTabeli"/>
              <w:rPr>
                <w:lang w:val="pl-PL"/>
              </w:rPr>
            </w:pPr>
            <w:r w:rsidRPr="00A61195">
              <w:rPr>
                <w:lang w:val="pl-PL"/>
              </w:rPr>
              <w:t xml:space="preserve">Jakość dostaw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w:t>
            </w:r>
            <w:r w:rsidR="00E35C42">
              <w:rPr>
                <w:lang w:val="pl-PL"/>
              </w:rPr>
              <w:t>a</w:t>
            </w:r>
            <w:r w:rsidRPr="00A61195">
              <w:rPr>
                <w:lang w:val="pl-PL"/>
              </w:rPr>
              <w:t xml:space="preserve"> form</w:t>
            </w:r>
            <w:r w:rsidR="00E35C42">
              <w:rPr>
                <w:lang w:val="pl-PL"/>
              </w:rPr>
              <w:t>a</w:t>
            </w:r>
            <w:r w:rsidRPr="00A61195">
              <w:rPr>
                <w:lang w:val="pl-PL"/>
              </w:rPr>
              <w:t xml:space="preserve">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5215D450" w:rsidR="009A15F1" w:rsidRPr="00A61195" w:rsidRDefault="009A15F1" w:rsidP="00B95DFB">
            <w:pPr>
              <w:pStyle w:val="TekstTabeli"/>
              <w:rPr>
                <w:lang w:val="pl-PL"/>
              </w:rPr>
            </w:pPr>
            <w:r w:rsidRPr="00A61195">
              <w:rPr>
                <w:lang w:val="pl-PL"/>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A718EBE" w:rsidR="00254FDE" w:rsidRDefault="00666099" w:rsidP="009A15F1">
      <w:r>
        <w:lastRenderedPageBreak/>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493A04F8" w14:textId="0C4F8520" w:rsidR="009A15F1" w:rsidRPr="0050671B" w:rsidRDefault="002D5DD4" w:rsidP="00AC7433">
      <w:pPr>
        <w:pStyle w:val="Rysunek"/>
      </w:pPr>
      <w:r>
        <w:rPr>
          <w:noProof/>
        </w:rPr>
        <w:drawing>
          <wp:inline distT="0" distB="0" distL="0" distR="0" wp14:anchorId="62781FA6" wp14:editId="69541EEA">
            <wp:extent cx="4094960" cy="2052000"/>
            <wp:effectExtent l="0" t="0" r="0" b="0"/>
            <wp:docPr id="11434696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4960"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418" w:name="_Ref134900076"/>
      <w:bookmarkStart w:id="419" w:name="_Ref92635501"/>
      <w:bookmarkStart w:id="420" w:name="_Toc169134688"/>
      <w:r w:rsidRPr="0050671B">
        <w:t xml:space="preserve">Rysunek </w:t>
      </w:r>
      <w:fldSimple w:instr=" SEQ Rysunek \* ARABIC ">
        <w:r w:rsidR="00F2350D">
          <w:rPr>
            <w:noProof/>
          </w:rPr>
          <w:t>17</w:t>
        </w:r>
      </w:fldSimple>
      <w:bookmarkEnd w:id="418"/>
      <w:r w:rsidR="0036301D">
        <w:rPr>
          <w:noProof/>
        </w:rPr>
        <w:t>.</w:t>
      </w:r>
      <w:r w:rsidRPr="0050671B">
        <w:t xml:space="preserve"> Zintegrowany model jakości usług 4Q</w:t>
      </w:r>
      <w:bookmarkEnd w:id="419"/>
      <w:bookmarkEnd w:id="420"/>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317DE4BE"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421" w:name="_Ref168592302"/>
      <w:bookmarkStart w:id="422" w:name="_Ref134897207"/>
      <w:bookmarkStart w:id="423" w:name="_Toc169134738"/>
      <w:r w:rsidRPr="00BD17A9">
        <w:t xml:space="preserve">Tabela </w:t>
      </w:r>
      <w:fldSimple w:instr=" SEQ Tabela \* ARABIC ">
        <w:r w:rsidR="00F2350D">
          <w:rPr>
            <w:noProof/>
          </w:rPr>
          <w:t>15</w:t>
        </w:r>
      </w:fldSimple>
      <w:bookmarkEnd w:id="421"/>
      <w:r w:rsidR="00993B1A">
        <w:rPr>
          <w:noProof/>
        </w:rPr>
        <w:t>.</w:t>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422"/>
      <w:bookmarkEnd w:id="423"/>
      <w:proofErr w:type="spellEnd"/>
    </w:p>
    <w:tbl>
      <w:tblPr>
        <w:tblStyle w:val="TableGrid"/>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717E0D7"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w:t>
      </w:r>
      <w:r w:rsidRPr="00584E00">
        <w:lastRenderedPageBreak/>
        <w:t xml:space="preserve">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0A194CD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jakość postrzegana jest przez Klientów na trzech poziomach:</w:t>
      </w:r>
    </w:p>
    <w:p w14:paraId="103F4053" w14:textId="2C9C8DEA" w:rsidR="009A15F1" w:rsidRPr="00EA32EC" w:rsidRDefault="009A15F1">
      <w:pPr>
        <w:pStyle w:val="ListParagraph"/>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07A6429B" w:rsidR="009A15F1" w:rsidRPr="00EA32EC" w:rsidRDefault="009A15F1">
      <w:pPr>
        <w:pStyle w:val="ListParagraph"/>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ListParagraph"/>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3D6F9C38"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rsidR="00CA38D7">
        <w:t>,</w:t>
      </w:r>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xml:space="preserve">). Dla jakości fizycznego otoczenia </w:t>
      </w:r>
      <w:r w:rsidR="00CA38D7">
        <w:t>(</w:t>
      </w:r>
      <w:r w:rsidR="001B6905">
        <w:t>środowiska</w:t>
      </w:r>
      <w:r w:rsidR="00CA38D7">
        <w:t>)</w:t>
      </w:r>
      <w:r w:rsidR="001B6905">
        <w:t xml:space="preserve">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rsidRPr="00CA38D7">
        <w:rPr>
          <w:i/>
          <w:iCs/>
        </w:rPr>
        <w:t>social</w:t>
      </w:r>
      <w:proofErr w:type="spellEnd"/>
      <w:r w:rsidR="001B6905" w:rsidRPr="00CA38D7">
        <w:rPr>
          <w:i/>
          <w:iCs/>
        </w:rPr>
        <w:t xml:space="preserve"> </w:t>
      </w:r>
      <w:proofErr w:type="spellStart"/>
      <w:r w:rsidR="001B6905" w:rsidRPr="00CA38D7">
        <w:rPr>
          <w:i/>
          <w:iCs/>
        </w:rPr>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w:t>
      </w:r>
      <w:r w:rsidR="00CA38D7">
        <w:t>ą</w:t>
      </w:r>
      <w:r w:rsidR="001B6905">
        <w:t xml:space="preserve"> (</w:t>
      </w:r>
      <w:proofErr w:type="spellStart"/>
      <w:r w:rsidR="001B6905" w:rsidRPr="0073511A">
        <w:rPr>
          <w:i/>
          <w:iCs/>
        </w:rPr>
        <w:t>tangibles</w:t>
      </w:r>
      <w:proofErr w:type="spellEnd"/>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badaniach </w:t>
      </w:r>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424" w:name="_Ref134900104"/>
      <w:bookmarkStart w:id="425" w:name="_Ref92656504"/>
      <w:bookmarkStart w:id="426" w:name="_Ref92656512"/>
      <w:bookmarkStart w:id="427" w:name="_Toc169134689"/>
      <w:r w:rsidRPr="005A5020">
        <w:t xml:space="preserve">Rysunek </w:t>
      </w:r>
      <w:fldSimple w:instr=" SEQ Rysunek \* ARABIC ">
        <w:r w:rsidR="00F2350D">
          <w:rPr>
            <w:noProof/>
          </w:rPr>
          <w:t>18</w:t>
        </w:r>
      </w:fldSimple>
      <w:bookmarkEnd w:id="424"/>
      <w:r w:rsidR="0036301D">
        <w:rPr>
          <w:noProof/>
        </w:rPr>
        <w:t>.</w:t>
      </w:r>
      <w:r w:rsidRPr="005A5020">
        <w:t xml:space="preserve"> Model jakości usług i satysfakcji klienta</w:t>
      </w:r>
      <w:bookmarkEnd w:id="425"/>
      <w:bookmarkEnd w:id="426"/>
      <w:bookmarkEnd w:id="427"/>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003102D1" w:rsidR="009A15F1" w:rsidRPr="004B1E8B" w:rsidRDefault="00E8137F" w:rsidP="00E8137F">
      <w:r w:rsidRPr="00EA32EC">
        <w:lastRenderedPageBreak/>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w:t>
      </w:r>
      <w:r w:rsidR="00CA38D7">
        <w:t>,</w:t>
      </w:r>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4FBEFF2"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proofErr w:type="spellStart"/>
      <w:r w:rsidR="005B4023" w:rsidRPr="005B4023">
        <w:rPr>
          <w:i/>
          <w:iCs/>
        </w:rPr>
        <w:t>get</w:t>
      </w:r>
      <w:proofErr w:type="spellEnd"/>
      <w:r w:rsidR="005B4023">
        <w:t>)</w:t>
      </w:r>
      <w:r w:rsidR="008C1069">
        <w:t xml:space="preserve"> istotna jest też ocena poświęceń </w:t>
      </w:r>
      <w:r w:rsidR="005B4023">
        <w:t>(dano</w:t>
      </w:r>
      <w:r w:rsidR="00CA38D7">
        <w:t xml:space="preserve">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1EE4E490" w:rsidR="00DA3920" w:rsidRDefault="002D5DD4" w:rsidP="00DA3920">
      <w:pPr>
        <w:pStyle w:val="Rysunek"/>
      </w:pPr>
      <w:r>
        <w:rPr>
          <w:noProof/>
        </w:rPr>
        <w:drawing>
          <wp:inline distT="0" distB="0" distL="0" distR="0" wp14:anchorId="00AC1478" wp14:editId="733812F4">
            <wp:extent cx="4761663" cy="2160000"/>
            <wp:effectExtent l="0" t="0" r="0" b="0"/>
            <wp:docPr id="4929481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16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428" w:name="_Ref135904401"/>
      <w:bookmarkStart w:id="429" w:name="_Ref135904397"/>
      <w:bookmarkStart w:id="430" w:name="_Toc169134690"/>
      <w:r w:rsidRPr="00DA3920">
        <w:t xml:space="preserve">Rysunek </w:t>
      </w:r>
      <w:fldSimple w:instr=" SEQ Rysunek \* ARABIC ">
        <w:r w:rsidR="00F2350D">
          <w:rPr>
            <w:noProof/>
          </w:rPr>
          <w:t>19</w:t>
        </w:r>
      </w:fldSimple>
      <w:bookmarkEnd w:id="428"/>
      <w:r w:rsidR="0036301D">
        <w:rPr>
          <w:noProof/>
        </w:rPr>
        <w:t>.</w:t>
      </w:r>
      <w:r w:rsidRPr="00DA3920">
        <w:t xml:space="preserve"> Model jakości usług z wartością dodaną</w:t>
      </w:r>
      <w:bookmarkEnd w:id="429"/>
      <w:bookmarkEnd w:id="430"/>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0010D0CB"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w:t>
      </w:r>
      <w:proofErr w:type="spellStart"/>
      <w:r w:rsidR="00E47F12" w:rsidRPr="00E47F12">
        <w:t>Zeithaml</w:t>
      </w:r>
      <w:r w:rsidR="00392509">
        <w:t>a</w:t>
      </w:r>
      <w:proofErr w:type="spellEnd"/>
      <w:r w:rsidR="00E47F12" w:rsidRPr="00E47F12">
        <w:t xml:space="preserve"> i in</w:t>
      </w:r>
      <w:r w:rsidR="00392509">
        <w:t>nych</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t>
      </w:r>
      <w:r w:rsidR="00190B46">
        <w:lastRenderedPageBreak/>
        <w:t xml:space="preserve">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684198FF"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272BD694" w14:textId="43A4E073"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w:t>
      </w:r>
      <w:proofErr w:type="spellStart"/>
      <w:r>
        <w:t>Belash</w:t>
      </w:r>
      <w:r w:rsidR="00392509">
        <w:t>a</w:t>
      </w:r>
      <w:proofErr w:type="spellEnd"/>
      <w:r>
        <w:t xml:space="preserve"> i in</w:t>
      </w:r>
      <w:r w:rsidR="00392509">
        <w:t>nych</w:t>
      </w:r>
      <w:r>
        <w:t xml:space="preserve">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 xml:space="preserve">w 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16461CE9" w14:textId="7D0F62AC" w:rsidR="00AE2BC1" w:rsidRPr="00233788" w:rsidRDefault="00AE2BC1" w:rsidP="00107ECD">
      <w:pPr>
        <w:pStyle w:val="Heading3"/>
      </w:pPr>
      <w:bookmarkStart w:id="431" w:name="_Ref135857644"/>
      <w:bookmarkStart w:id="432" w:name="_Ref137319715"/>
      <w:bookmarkStart w:id="433" w:name="_Toc164801009"/>
      <w:bookmarkStart w:id="434" w:name="_Toc168903273"/>
      <w:bookmarkStart w:id="435" w:name="_Toc169134081"/>
      <w:r w:rsidRPr="00233788">
        <w:lastRenderedPageBreak/>
        <w:t>Wybrane metody pomiaru jakości</w:t>
      </w:r>
      <w:bookmarkEnd w:id="431"/>
      <w:r w:rsidR="003B61B1">
        <w:t xml:space="preserve"> w kontekście usług edukacyjnych uczelni</w:t>
      </w:r>
      <w:bookmarkEnd w:id="432"/>
      <w:bookmarkEnd w:id="433"/>
      <w:bookmarkEnd w:id="434"/>
      <w:bookmarkEnd w:id="435"/>
    </w:p>
    <w:p w14:paraId="13639611" w14:textId="657D40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44979664" w14:textId="1112969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7E917002" w14:textId="3FDDC26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w:t>
      </w:r>
      <w:r w:rsidRPr="009C33D2">
        <w:lastRenderedPageBreak/>
        <w:t>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436" w:name="_Ref437191499"/>
      <w:bookmarkStart w:id="437" w:name="_Ref134898790"/>
      <w:bookmarkStart w:id="438" w:name="_Ref134898827"/>
      <w:bookmarkStart w:id="439" w:name="_Toc169134739"/>
      <w:r w:rsidRPr="009C33D2">
        <w:t xml:space="preserve">Tabela </w:t>
      </w:r>
      <w:fldSimple w:instr=" SEQ Tabela \* ARABIC ">
        <w:r w:rsidR="00F2350D">
          <w:rPr>
            <w:noProof/>
          </w:rPr>
          <w:t>16</w:t>
        </w:r>
      </w:fldSimple>
      <w:bookmarkEnd w:id="436"/>
      <w:r w:rsidR="00993B1A">
        <w:rPr>
          <w:noProof/>
        </w:rPr>
        <w:t>.</w:t>
      </w:r>
      <w:r w:rsidRPr="009C33D2">
        <w:t xml:space="preserve"> Twierdzenia do budowy kwestionariusza badania jakości usług SERVQUAL</w:t>
      </w:r>
      <w:bookmarkEnd w:id="437"/>
      <w:bookmarkEnd w:id="438"/>
      <w:bookmarkEnd w:id="439"/>
    </w:p>
    <w:tbl>
      <w:tblPr>
        <w:tblStyle w:val="TableGrid"/>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79CA489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nowoczesne </w:t>
            </w:r>
            <w:r w:rsidR="00666099" w:rsidRPr="009C33D2">
              <w:rPr>
                <w:sz w:val="18"/>
                <w:szCs w:val="20"/>
                <w:lang w:val="pl-PL"/>
              </w:rPr>
              <w:t>wyposażenie</w:t>
            </w:r>
          </w:p>
          <w:p w14:paraId="78CAB5E5" w14:textId="6839CF7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otoczenie fizyczne</w:t>
            </w:r>
          </w:p>
          <w:p w14:paraId="13B10FD9" w14:textId="60AB1B0E"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schludny</w:t>
            </w:r>
            <w:r w:rsidR="00666099" w:rsidRPr="009C33D2">
              <w:rPr>
                <w:sz w:val="18"/>
                <w:szCs w:val="20"/>
                <w:lang w:val="pl-PL"/>
              </w:rPr>
              <w:t>, profesjonalny personel</w:t>
            </w:r>
          </w:p>
          <w:p w14:paraId="0AB9C2D7" w14:textId="6AD8E2C2"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7E75F66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dostarczanie </w:t>
            </w:r>
            <w:r w:rsidR="00666099" w:rsidRPr="009C33D2">
              <w:rPr>
                <w:sz w:val="18"/>
                <w:szCs w:val="20"/>
                <w:lang w:val="pl-PL"/>
              </w:rPr>
              <w:t>usługi zgodnie z obietnicą</w:t>
            </w:r>
          </w:p>
          <w:p w14:paraId="307E1D36" w14:textId="34763D8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umiejętność rozwiązania problemu klienta</w:t>
            </w:r>
          </w:p>
          <w:p w14:paraId="71336181" w14:textId="1523D5C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właściwej (poprawnej) za pierwszym razem</w:t>
            </w:r>
          </w:p>
          <w:p w14:paraId="5B30773D" w14:textId="1A0F1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 obiecanym czasie</w:t>
            </w:r>
          </w:p>
          <w:p w14:paraId="6D5B5638" w14:textId="00161AEC"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utrzymywanie </w:t>
            </w:r>
            <w:r w:rsidR="00666099" w:rsidRPr="009C33D2">
              <w:rPr>
                <w:sz w:val="18"/>
                <w:szCs w:val="20"/>
                <w:lang w:val="pl-PL"/>
              </w:rPr>
              <w:t>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15E05F17"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dokładne </w:t>
            </w:r>
            <w:r w:rsidR="00666099" w:rsidRPr="009C33D2">
              <w:rPr>
                <w:sz w:val="18"/>
                <w:szCs w:val="20"/>
                <w:lang w:val="pl-PL"/>
              </w:rPr>
              <w:t>informowanie o terminie wykonania usługi</w:t>
            </w:r>
          </w:p>
          <w:p w14:paraId="54C4F19B" w14:textId="64A00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szybka </w:t>
            </w:r>
            <w:r w:rsidR="00666099" w:rsidRPr="009C33D2">
              <w:rPr>
                <w:sz w:val="18"/>
                <w:szCs w:val="20"/>
                <w:lang w:val="pl-PL"/>
              </w:rPr>
              <w:t>i sprawna obsługa</w:t>
            </w:r>
          </w:p>
          <w:p w14:paraId="2275A785" w14:textId="54949A7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chęć do służenia klientowi pomocą</w:t>
            </w:r>
          </w:p>
          <w:p w14:paraId="16A8557D" w14:textId="190B3408"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45AA1DE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wzbudzają</w:t>
            </w:r>
            <w:r>
              <w:rPr>
                <w:sz w:val="18"/>
                <w:szCs w:val="20"/>
                <w:lang w:val="pl-PL"/>
              </w:rPr>
              <w:t>cy</w:t>
            </w:r>
            <w:r w:rsidR="00666099" w:rsidRPr="009C33D2">
              <w:rPr>
                <w:sz w:val="18"/>
                <w:szCs w:val="20"/>
                <w:lang w:val="pl-PL"/>
              </w:rPr>
              <w:t xml:space="preserve"> zaufanie</w:t>
            </w:r>
          </w:p>
          <w:p w14:paraId="5E62443B" w14:textId="5ECED60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poczucie </w:t>
            </w:r>
            <w:r w:rsidR="00666099" w:rsidRPr="009C33D2">
              <w:rPr>
                <w:sz w:val="18"/>
                <w:szCs w:val="20"/>
                <w:lang w:val="pl-PL"/>
              </w:rPr>
              <w:t>bezpieczeństwa przeprowadzanej transakcji</w:t>
            </w:r>
          </w:p>
          <w:p w14:paraId="7AE07215" w14:textId="3D014DD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zawsze </w:t>
            </w:r>
            <w:r w:rsidR="00666099" w:rsidRPr="009C33D2">
              <w:rPr>
                <w:sz w:val="18"/>
                <w:szCs w:val="20"/>
                <w:lang w:val="pl-PL"/>
              </w:rPr>
              <w:t>uprzejmi pracownicy</w:t>
            </w:r>
          </w:p>
          <w:p w14:paraId="0F8589FD" w14:textId="2A49C97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z odpowiednimi kompetencjami</w:t>
            </w:r>
            <w:r>
              <w:rPr>
                <w:sz w:val="18"/>
                <w:szCs w:val="20"/>
                <w:lang w:val="pl-PL"/>
              </w:rPr>
              <w:t>,</w:t>
            </w:r>
            <w:r w:rsidR="00666099" w:rsidRPr="009C33D2">
              <w:rPr>
                <w:sz w:val="18"/>
                <w:szCs w:val="20"/>
                <w:lang w:val="pl-PL"/>
              </w:rPr>
              <w:t xml:space="preserve">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7AA2FCA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indywidualne </w:t>
            </w:r>
            <w:r w:rsidR="00666099" w:rsidRPr="009C33D2">
              <w:rPr>
                <w:sz w:val="18"/>
                <w:szCs w:val="20"/>
                <w:lang w:val="pl-PL"/>
              </w:rPr>
              <w:t>podejście do klienta</w:t>
            </w:r>
          </w:p>
          <w:p w14:paraId="64A82003" w14:textId="3389246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okazujący troskę klientom</w:t>
            </w:r>
          </w:p>
          <w:p w14:paraId="20E10C40" w14:textId="26355850"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dbający o interesy klienta, działający na korzyść klienta</w:t>
            </w:r>
          </w:p>
          <w:p w14:paraId="749FC212" w14:textId="47DBADD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rozumienie </w:t>
            </w:r>
            <w:r w:rsidR="00666099" w:rsidRPr="009C33D2">
              <w:rPr>
                <w:sz w:val="18"/>
                <w:szCs w:val="20"/>
                <w:lang w:val="pl-PL"/>
              </w:rPr>
              <w:t>potrzeb klienta przez pracowników</w:t>
            </w:r>
          </w:p>
          <w:p w14:paraId="2FE5300A" w14:textId="3557F1C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dogodne </w:t>
            </w:r>
            <w:r w:rsidR="00666099" w:rsidRPr="009C33D2">
              <w:rPr>
                <w:sz w:val="18"/>
                <w:szCs w:val="20"/>
                <w:lang w:val="pl-PL"/>
              </w:rPr>
              <w:t>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6C3E1613"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w:t>
      </w:r>
      <w:r w:rsidR="00EC6634">
        <w:lastRenderedPageBreak/>
        <w:t xml:space="preserve">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49CA1ED6"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rsidR="001F455D">
        <w:t>,</w:t>
      </w:r>
      <w:r>
        <w:t xml:space="preserve"> oraz </w:t>
      </w:r>
      <w:r w:rsidR="001F455D">
        <w:t>metody</w:t>
      </w:r>
      <w:r w:rsidR="001D110F">
        <w:t xml:space="preserve"> stworzone na potrzeby usług uczelni</w:t>
      </w:r>
      <w:r w:rsidR="001F455D">
        <w:t>,</w:t>
      </w:r>
      <w:r w:rsidR="001D110F">
        <w:t xml:space="preserve">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w:t>
      </w:r>
      <w:r w:rsidR="005758D4">
        <w:t>,</w:t>
      </w:r>
      <w:r w:rsidR="001A0F40">
        <w:t xml:space="preserve">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4D4AB394"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09AAC345" w:rsidR="00661DDA" w:rsidRPr="00BD17A9" w:rsidRDefault="00661DDA" w:rsidP="00661DDA">
      <w:pPr>
        <w:pStyle w:val="ListParagraph"/>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66B533B4" w14:textId="6C345F68" w:rsidR="00661DDA" w:rsidRPr="00BD17A9" w:rsidRDefault="00661DDA" w:rsidP="00661DDA">
      <w:pPr>
        <w:pStyle w:val="ListParagraph"/>
        <w:numPr>
          <w:ilvl w:val="0"/>
          <w:numId w:val="10"/>
        </w:numPr>
        <w:ind w:left="641" w:hanging="357"/>
      </w:pPr>
      <w:r w:rsidRPr="00BD17A9">
        <w:lastRenderedPageBreak/>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6AC5EE95"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W odniesieniu do usług uczelni warto 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440" w:name="_Ref437117390"/>
      <w:bookmarkStart w:id="441" w:name="_Ref437117376"/>
      <w:bookmarkStart w:id="442" w:name="_Toc169134740"/>
      <w:r w:rsidRPr="00BD17A9">
        <w:lastRenderedPageBreak/>
        <w:t xml:space="preserve">Tabela </w:t>
      </w:r>
      <w:fldSimple w:instr=" SEQ Tabela \* ARABIC ">
        <w:r w:rsidR="00F2350D">
          <w:rPr>
            <w:noProof/>
          </w:rPr>
          <w:t>17</w:t>
        </w:r>
      </w:fldSimple>
      <w:bookmarkEnd w:id="440"/>
      <w:r w:rsidR="00993B1A">
        <w:rPr>
          <w:noProof/>
        </w:rPr>
        <w:t>.</w:t>
      </w:r>
      <w:r w:rsidRPr="00BD17A9">
        <w:t xml:space="preserve"> Uniwersalny wzorzec jakości usług wg </w:t>
      </w:r>
      <w:proofErr w:type="spellStart"/>
      <w:r w:rsidRPr="00BD17A9">
        <w:t>Kolmana</w:t>
      </w:r>
      <w:proofErr w:type="spellEnd"/>
      <w:r w:rsidRPr="00BD17A9">
        <w:t xml:space="preserve"> i Tkaczyka</w:t>
      </w:r>
      <w:bookmarkEnd w:id="441"/>
      <w:bookmarkEnd w:id="442"/>
    </w:p>
    <w:tbl>
      <w:tblPr>
        <w:tblStyle w:val="TableGrid"/>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30307E00" w:rsidR="007D0DF0" w:rsidRDefault="007D0DF0" w:rsidP="007D0DF0">
      <w:r>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w:t>
      </w:r>
      <w:r>
        <w:lastRenderedPageBreak/>
        <w:t>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w:t>
      </w:r>
      <w:r w:rsidR="00454436">
        <w:t>,</w:t>
      </w:r>
      <w:r>
        <w:t xml:space="preserve"> różnicując je pomiędzy kierunki o profilu </w:t>
      </w:r>
      <w:proofErr w:type="spellStart"/>
      <w:r>
        <w:t>ogólnoakademickim</w:t>
      </w:r>
      <w:proofErr w:type="spellEnd"/>
      <w:r>
        <w:t xml:space="preserve">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FootnoteReference"/>
        </w:rPr>
        <w:footnoteReference w:id="21"/>
      </w:r>
      <w:r>
        <w:t xml:space="preserve"> jest przypisane zajęciom kształtującym umiejętności praktyczne, natomiast kierunek o profilu </w:t>
      </w:r>
      <w:proofErr w:type="spellStart"/>
      <w:r>
        <w:t>ogólnoakademickim</w:t>
      </w:r>
      <w:proofErr w:type="spellEnd"/>
      <w:r>
        <w:t xml:space="preserve"> to taki</w:t>
      </w:r>
      <w:r w:rsidR="00F22A28">
        <w:t>,</w:t>
      </w:r>
      <w:r>
        <w:t xml:space="preserve"> dla którego ponad połowa punktów ECTS jest przypisan</w:t>
      </w:r>
      <w:r w:rsidR="00F22A28">
        <w:t>a</w:t>
      </w:r>
      <w:r>
        <w:t xml:space="preserve">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fldChar w:fldCharType="begin" w:fldLock="1"/>
      </w:r>
      <w:r w:rsidR="00536B28">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nauce","type":"article"},"label":"chapter","prefix":"por.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F22A28" w:rsidRPr="00F22A28">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443" w:name="_Ref141468164"/>
      <w:bookmarkStart w:id="444" w:name="_Ref141468154"/>
      <w:bookmarkStart w:id="445" w:name="_Toc169134741"/>
      <w:r>
        <w:t xml:space="preserve">Tabela </w:t>
      </w:r>
      <w:fldSimple w:instr=" SEQ Tabela \* ARABIC ">
        <w:r w:rsidR="00F2350D">
          <w:rPr>
            <w:noProof/>
          </w:rPr>
          <w:t>18</w:t>
        </w:r>
      </w:fldSimple>
      <w:bookmarkEnd w:id="443"/>
      <w:r w:rsidR="00993B1A">
        <w:rPr>
          <w:noProof/>
        </w:rPr>
        <w:t>.</w:t>
      </w:r>
      <w:r>
        <w:t xml:space="preserve"> Kryteria oceny w procesie ewaluacji jakości kształcenia wyższego opracowane przez PKA</w:t>
      </w:r>
      <w:bookmarkEnd w:id="444"/>
      <w:bookmarkEnd w:id="445"/>
    </w:p>
    <w:tbl>
      <w:tblPr>
        <w:tblStyle w:val="TableGrid"/>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446" w:name="_Toc616617"/>
            <w:bookmarkStart w:id="447" w:name="_Toc623887"/>
            <w:bookmarkStart w:id="448" w:name="_Toc624208"/>
            <w:bookmarkStart w:id="449" w:name="_Toc4418968"/>
            <w:r w:rsidRPr="00E912B3">
              <w:rPr>
                <w:lang w:val="pl-PL"/>
              </w:rPr>
              <w:t>Kryterium 1. Konstrukcja programu studiów: koncepcja, cele kształcenia i efekty uczenia się</w:t>
            </w:r>
            <w:bookmarkEnd w:id="446"/>
            <w:bookmarkEnd w:id="447"/>
            <w:bookmarkEnd w:id="448"/>
            <w:bookmarkEnd w:id="449"/>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450" w:name="_Toc616618"/>
            <w:bookmarkStart w:id="451" w:name="_Toc623888"/>
            <w:bookmarkStart w:id="452" w:name="_Toc624209"/>
            <w:bookmarkStart w:id="453"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450"/>
            <w:bookmarkEnd w:id="451"/>
            <w:bookmarkEnd w:id="452"/>
            <w:bookmarkEnd w:id="453"/>
          </w:p>
        </w:tc>
        <w:tc>
          <w:tcPr>
            <w:tcW w:w="6066" w:type="dxa"/>
            <w:vAlign w:val="center"/>
          </w:tcPr>
          <w:p w14:paraId="7140EAB8" w14:textId="3C1A73FD"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Pr>
                <w:lang w:val="pl-PL"/>
              </w:rPr>
              <w:t>a</w:t>
            </w:r>
            <w:r w:rsidRPr="00E912B3">
              <w:rPr>
                <w:lang w:val="pl-PL"/>
              </w:rPr>
              <w:t xml:space="preserve">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454" w:name="_Toc616619"/>
            <w:bookmarkStart w:id="455" w:name="_Toc623889"/>
            <w:bookmarkStart w:id="456" w:name="_Toc624210"/>
            <w:bookmarkStart w:id="457" w:name="_Toc4418970"/>
            <w:r w:rsidRPr="00E912B3">
              <w:rPr>
                <w:lang w:val="pl-PL"/>
              </w:rPr>
              <w:lastRenderedPageBreak/>
              <w:t>Kryterium 3. Przyjęcie na studia, weryfikacja osiągnięcia przez studentów efektów uczenia się, zaliczanie poszczególnych semestrów i lat oraz dyplomowanie</w:t>
            </w:r>
            <w:bookmarkEnd w:id="454"/>
            <w:bookmarkEnd w:id="455"/>
            <w:bookmarkEnd w:id="456"/>
            <w:bookmarkEnd w:id="457"/>
          </w:p>
        </w:tc>
        <w:tc>
          <w:tcPr>
            <w:tcW w:w="6066" w:type="dxa"/>
            <w:vAlign w:val="center"/>
          </w:tcPr>
          <w:p w14:paraId="4A97BA3A" w14:textId="5DE07ACA"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Pr>
                <w:lang w:val="pl-PL"/>
              </w:rPr>
              <w:t>.</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458" w:name="_Toc616620"/>
            <w:bookmarkStart w:id="459" w:name="_Toc623890"/>
            <w:bookmarkStart w:id="460" w:name="_Toc624211"/>
            <w:bookmarkStart w:id="461"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458"/>
            <w:bookmarkEnd w:id="459"/>
            <w:bookmarkEnd w:id="460"/>
            <w:bookmarkEnd w:id="461"/>
          </w:p>
        </w:tc>
        <w:tc>
          <w:tcPr>
            <w:tcW w:w="6066" w:type="dxa"/>
            <w:vAlign w:val="center"/>
          </w:tcPr>
          <w:p w14:paraId="23861AE3" w14:textId="4785D309" w:rsidR="007D0DF0" w:rsidRPr="00E912B3" w:rsidRDefault="007D0DF0" w:rsidP="00DB69B9">
            <w:pPr>
              <w:pStyle w:val="TekstTabeli"/>
              <w:rPr>
                <w:lang w:val="pl-PL"/>
              </w:rPr>
            </w:pPr>
            <w:r w:rsidRPr="00E912B3">
              <w:rPr>
                <w:lang w:val="pl-PL"/>
              </w:rPr>
              <w:t xml:space="preserve">Liczba, kwalifikacje i doświadczenie akademickie personelu, a także ich kompetencje dydaktyczne. </w:t>
            </w:r>
            <w:r w:rsidR="00F22A28">
              <w:rPr>
                <w:lang w:val="pl-PL"/>
              </w:rPr>
              <w:t>Również</w:t>
            </w:r>
            <w:r w:rsidRPr="00E912B3">
              <w:rPr>
                <w:lang w:val="pl-PL"/>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462" w:name="_Toc616621"/>
            <w:bookmarkStart w:id="463" w:name="_Toc623891"/>
            <w:bookmarkStart w:id="464" w:name="_Toc624212"/>
            <w:bookmarkStart w:id="465" w:name="_Toc4418972"/>
            <w:r w:rsidRPr="00E912B3">
              <w:rPr>
                <w:lang w:val="pl-PL"/>
              </w:rPr>
              <w:t>Kryterium 5. Infrastruktura i zasoby edukacyjne wykorzystywane w realizacji programu studiów oraz ich doskonalenie</w:t>
            </w:r>
            <w:bookmarkEnd w:id="462"/>
            <w:bookmarkEnd w:id="463"/>
            <w:bookmarkEnd w:id="464"/>
            <w:bookmarkEnd w:id="465"/>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466" w:name="_Toc616622"/>
            <w:bookmarkStart w:id="467" w:name="_Toc623892"/>
            <w:bookmarkStart w:id="468" w:name="_Toc624213"/>
            <w:bookmarkStart w:id="469" w:name="_Toc4418973"/>
            <w:r w:rsidRPr="00E912B3">
              <w:rPr>
                <w:lang w:val="pl-PL"/>
              </w:rPr>
              <w:t>Kryterium 6. Współpraca z otoczeniem społeczno-gospodarczym w konstruowaniu, realizacji i doskonaleniu programu studiów oraz jej wpływ na rozwój kierunku</w:t>
            </w:r>
            <w:bookmarkEnd w:id="466"/>
            <w:bookmarkEnd w:id="467"/>
            <w:bookmarkEnd w:id="468"/>
            <w:bookmarkEnd w:id="469"/>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470" w:name="_Toc616623"/>
            <w:bookmarkStart w:id="471" w:name="_Toc623893"/>
            <w:bookmarkStart w:id="472" w:name="_Toc624214"/>
            <w:bookmarkStart w:id="473" w:name="_Toc4418974"/>
            <w:r w:rsidRPr="00E912B3">
              <w:rPr>
                <w:lang w:val="pl-PL"/>
              </w:rPr>
              <w:t>Kryterium 7. Warunki i sposoby podnoszenia stopnia umiędzynarodowienia procesu kształcenia na kierunku</w:t>
            </w:r>
            <w:bookmarkEnd w:id="470"/>
            <w:bookmarkEnd w:id="471"/>
            <w:bookmarkEnd w:id="472"/>
            <w:bookmarkEnd w:id="473"/>
          </w:p>
        </w:tc>
        <w:tc>
          <w:tcPr>
            <w:tcW w:w="6066" w:type="dxa"/>
            <w:vAlign w:val="center"/>
          </w:tcPr>
          <w:p w14:paraId="3CA53374" w14:textId="73FDCF2B"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474" w:name="_Toc616624"/>
            <w:bookmarkStart w:id="475" w:name="_Toc623894"/>
            <w:bookmarkStart w:id="476" w:name="_Toc624215"/>
            <w:bookmarkStart w:id="477" w:name="_Toc4418975"/>
            <w:r w:rsidRPr="00E912B3">
              <w:rPr>
                <w:lang w:val="pl-PL"/>
              </w:rPr>
              <w:t>Kryterium 8. Wsparcie studentów w uczeniu się, rozwoju społecznym, naukowym lub zawodowym i wejściu na rynek pracy oraz rozwój i doskonalenie form wsparcia</w:t>
            </w:r>
            <w:bookmarkEnd w:id="474"/>
            <w:bookmarkEnd w:id="475"/>
            <w:bookmarkEnd w:id="476"/>
            <w:bookmarkEnd w:id="477"/>
          </w:p>
        </w:tc>
        <w:tc>
          <w:tcPr>
            <w:tcW w:w="6066" w:type="dxa"/>
            <w:vAlign w:val="center"/>
          </w:tcPr>
          <w:p w14:paraId="669A4C9C" w14:textId="1F1CAF8F" w:rsidR="007D0DF0" w:rsidRPr="00E912B3" w:rsidRDefault="007D0DF0" w:rsidP="00DB69B9">
            <w:pPr>
              <w:pStyle w:val="TekstTabeli"/>
              <w:rPr>
                <w:lang w:val="pl-PL"/>
              </w:rPr>
            </w:pPr>
            <w:r w:rsidRPr="00E912B3">
              <w:rPr>
                <w:lang w:val="pl-PL"/>
              </w:rPr>
              <w:t xml:space="preserve">System wsparcia dla studentów, w tym wsparcia w procesie uczenia się, mobilności, aktywności naukowej, wejścia na rynek pracy czy aktywności sportowej i artystycznej. Zwraca </w:t>
            </w:r>
            <w:r w:rsidR="00F22A28">
              <w:rPr>
                <w:lang w:val="pl-PL"/>
              </w:rPr>
              <w:t xml:space="preserve">się </w:t>
            </w:r>
            <w:r w:rsidRPr="00E912B3">
              <w:rPr>
                <w:lang w:val="pl-PL"/>
              </w:rPr>
              <w:t>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478" w:name="_Toc616625"/>
            <w:bookmarkStart w:id="479" w:name="_Toc623895"/>
            <w:bookmarkStart w:id="480" w:name="_Toc624216"/>
            <w:bookmarkStart w:id="481" w:name="_Toc4418976"/>
            <w:r w:rsidRPr="00E912B3">
              <w:rPr>
                <w:lang w:val="pl-PL"/>
              </w:rPr>
              <w:t>Kryterium 9. Publiczny dostęp do informacji o programie studiów, warunkach jego realizacji i osiąganych rezultatach</w:t>
            </w:r>
            <w:bookmarkEnd w:id="478"/>
            <w:bookmarkEnd w:id="479"/>
            <w:bookmarkEnd w:id="480"/>
            <w:bookmarkEnd w:id="481"/>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482" w:name="_Toc616626"/>
            <w:bookmarkStart w:id="483" w:name="_Toc623896"/>
            <w:bookmarkStart w:id="484" w:name="_Toc624217"/>
            <w:bookmarkStart w:id="485" w:name="_Toc4418977"/>
            <w:r w:rsidRPr="00E912B3">
              <w:rPr>
                <w:lang w:val="pl-PL"/>
              </w:rPr>
              <w:t>Kryterium 10. Polityka jakości, projektowanie, zatwierdzanie, monitorowanie, przegląd i doskonalenie programu studiów</w:t>
            </w:r>
            <w:bookmarkEnd w:id="482"/>
            <w:bookmarkEnd w:id="483"/>
            <w:bookmarkEnd w:id="484"/>
            <w:bookmarkEnd w:id="485"/>
          </w:p>
        </w:tc>
        <w:tc>
          <w:tcPr>
            <w:tcW w:w="6066" w:type="dxa"/>
            <w:vAlign w:val="center"/>
          </w:tcPr>
          <w:p w14:paraId="4E10116E" w14:textId="76ADB993" w:rsidR="007D0DF0" w:rsidRPr="00E912B3" w:rsidRDefault="007D0DF0" w:rsidP="001E2126">
            <w:pPr>
              <w:pStyle w:val="TekstTabeli"/>
              <w:keepNext/>
              <w:rPr>
                <w:lang w:val="pl-PL"/>
              </w:rPr>
            </w:pPr>
            <w:r w:rsidRPr="00E912B3">
              <w:rPr>
                <w:lang w:val="pl-PL"/>
              </w:rPr>
              <w:t>Jakość procesów związanych z kształceniem. Ocena tego</w:t>
            </w:r>
            <w:r w:rsidR="00F22A28">
              <w:rPr>
                <w:lang w:val="pl-PL"/>
              </w:rPr>
              <w:t>,</w:t>
            </w:r>
            <w:r w:rsidRPr="00E912B3">
              <w:rPr>
                <w:lang w:val="pl-PL"/>
              </w:rPr>
              <w:t xml:space="preserve">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w:t>
            </w:r>
            <w:r w:rsidR="00640402">
              <w:rPr>
                <w:lang w:val="pl-PL"/>
              </w:rPr>
              <w:t>,</w:t>
            </w:r>
            <w:r w:rsidRPr="00E912B3">
              <w:rPr>
                <w:lang w:val="pl-PL"/>
              </w:rPr>
              <w:t xml:space="preserve">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32D6CEA2"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4A40ADC0"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FootnoteReference"/>
        </w:rPr>
        <w:footnoteReference w:id="22"/>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68660861" w14:textId="724C8DDC"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 porównaniu do badania jedynie wąskiej grupy najwybitniejszych absolwentów.</w:t>
      </w:r>
      <w:r w:rsidR="00F71202">
        <w:t xml:space="preserve"> </w:t>
      </w:r>
      <w:r w:rsidR="00B24E54">
        <w:t>Takie podej</w:t>
      </w:r>
      <w:r w:rsidR="00B24E54">
        <w:lastRenderedPageBreak/>
        <w:t xml:space="preserve">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154E33C6"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73F139B5" w14:textId="5FD51CF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0A5796FB" w14:textId="4E5959E0"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w:t>
      </w:r>
      <w:r w:rsidR="003463E6">
        <w:lastRenderedPageBreak/>
        <w:t>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5EE779E9" w14:textId="3A7FF91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w:t>
      </w:r>
      <w:r w:rsidR="004034BE">
        <w:t xml:space="preserve">roku </w:t>
      </w:r>
      <w:r w:rsidR="00887E30">
        <w:t xml:space="preserve">2003 przez </w:t>
      </w:r>
      <w:r w:rsidR="00B13DFC">
        <w:t xml:space="preserve">Fredericka F. </w:t>
      </w:r>
      <w:proofErr w:type="spellStart"/>
      <w:r w:rsidR="00B13DFC">
        <w:t>Reichhelda</w:t>
      </w:r>
      <w:proofErr w:type="spellEnd"/>
      <w:r w:rsidR="00B13DFC">
        <w:t>.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xml:space="preserve">. Zatem skala możliwych wartości wskaźnika NPS może wynosić od </w:t>
      </w:r>
      <w:r w:rsidR="006F728A">
        <w:t>–</w:t>
      </w:r>
      <w:r w:rsidR="00590A36">
        <w:t>100% do 100%. W praktyce jednak wyniki powyżej zera są uważane za niezłe, a te powyżej 50% za bardzo dobre.</w:t>
      </w:r>
      <w:r w:rsidR="00DD7A01">
        <w:t xml:space="preserve"> Po pierwszej publikacji na temat NPS, gdy </w:t>
      </w:r>
      <w:r w:rsidR="006F728A">
        <w:t xml:space="preserve">test ten </w:t>
      </w:r>
      <w:r w:rsidR="00DD7A01">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6D7E4663"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3E96747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23"/>
      </w:r>
      <w:r w:rsidR="00111BA2">
        <w:t xml:space="preserve">. A zatem do wyliczenia </w:t>
      </w:r>
      <w:r w:rsidR="002757F2">
        <w:t>jego wartości</w:t>
      </w:r>
      <w:r w:rsidR="00111BA2">
        <w:t xml:space="preserve"> istotne są zarówno badania w każdej z wybranych grup</w:t>
      </w:r>
      <w:r w:rsidR="006F728A">
        <w:t>,</w:t>
      </w:r>
      <w:r w:rsidR="00111BA2">
        <w:t xml:space="preserve"> jak i odpowiednie przypisanie wag wynikom cząstkowym w celu odzwierciedlania istotności wpływu każdej z grup na ocenę ogólną. Do określenia wag </w:t>
      </w:r>
      <w:r w:rsidR="00111BA2">
        <w:lastRenderedPageBreak/>
        <w:t>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0CC76FA1"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3E9724E6" w14:textId="474872DB"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5CC6A821"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5433D039"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A7B40EC"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6DD223E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w:t>
      </w:r>
      <w:r>
        <w:lastRenderedPageBreak/>
        <w:t xml:space="preserve">pierwsze podejście pozwala </w:t>
      </w:r>
      <w:r w:rsidR="0049686D">
        <w:t>na wyliczenie zagregowanej wartości oceny nawet na podstawie danych pochodzących z odpowiedzi udzielanych w</w:t>
      </w:r>
      <w:r w:rsidR="00D22FEA">
        <w:t>edłu</w:t>
      </w:r>
      <w:r w:rsidR="0049686D">
        <w:t xml:space="preserve">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20302A2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Heading3"/>
      </w:pPr>
      <w:bookmarkStart w:id="486" w:name="_Ref66053927"/>
      <w:bookmarkStart w:id="487" w:name="_Toc164801010"/>
      <w:bookmarkStart w:id="488" w:name="_Toc168903274"/>
      <w:bookmarkStart w:id="489" w:name="_Toc169134082"/>
      <w:r w:rsidRPr="00233788">
        <w:t>Rankingi jako szczególna forma pomiaru efektów usług uniwersytetu</w:t>
      </w:r>
      <w:bookmarkEnd w:id="486"/>
      <w:bookmarkEnd w:id="487"/>
      <w:bookmarkEnd w:id="488"/>
      <w:bookmarkEnd w:id="489"/>
    </w:p>
    <w:p w14:paraId="1FADBAF2" w14:textId="25496980"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w:t>
      </w:r>
      <w:r w:rsidR="00D22FEA">
        <w:t>,</w:t>
      </w:r>
      <w:r>
        <w:t xml:space="preserve">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w:t>
      </w:r>
      <w:r w:rsidR="00C462DC">
        <w:lastRenderedPageBreak/>
        <w:t xml:space="preserve">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490" w:name="_Ref134104785"/>
      <w:bookmarkStart w:id="491" w:name="_Ref134104799"/>
      <w:bookmarkStart w:id="492" w:name="_Toc169134742"/>
      <w:commentRangeStart w:id="493"/>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490"/>
      <w:r w:rsidR="00993B1A">
        <w:t>.</w:t>
      </w:r>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491"/>
      <w:r w:rsidRPr="0053140B">
        <w:t xml:space="preserve"> </w:t>
      </w:r>
      <w:commentRangeEnd w:id="493"/>
      <w:r w:rsidR="00B95DFB">
        <w:rPr>
          <w:rStyle w:val="CommentReference"/>
          <w:rFonts w:ascii="Times New Roman" w:hAnsi="Times New Roman"/>
          <w:bCs w:val="0"/>
          <w:szCs w:val="20"/>
          <w:lang w:eastAsia="pl-PL"/>
        </w:rPr>
        <w:commentReference w:id="493"/>
      </w:r>
      <w:bookmarkEnd w:id="492"/>
    </w:p>
    <w:tbl>
      <w:tblPr>
        <w:tblStyle w:val="TableGrid"/>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FootnoteReference"/>
              </w:rPr>
              <w:footnoteReference w:id="24"/>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227650D8"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w:t>
            </w:r>
            <w:r w:rsidR="00D22FEA">
              <w:rPr>
                <w:lang w:val="pl-PL"/>
              </w:rPr>
              <w:t>:</w:t>
            </w:r>
            <w:r w:rsidR="002356AC" w:rsidRPr="00786D61">
              <w:rPr>
                <w:lang w:val="pl-PL"/>
              </w:rPr>
              <w:t xml:space="preserve">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30083B46" w:rsidR="00CE1508" w:rsidRPr="00786D61" w:rsidRDefault="00CE1508" w:rsidP="00A40281">
            <w:pPr>
              <w:pStyle w:val="TekstTabeli"/>
              <w:rPr>
                <w:lang w:val="pl-PL"/>
              </w:rPr>
            </w:pPr>
            <w:r w:rsidRPr="00786D61">
              <w:rPr>
                <w:lang w:val="pl-PL"/>
              </w:rPr>
              <w:t>Wskaźn</w:t>
            </w:r>
            <w:r w:rsidR="00D22FEA">
              <w:rPr>
                <w:lang w:val="pl-PL"/>
              </w:rPr>
              <w:t>i</w:t>
            </w:r>
            <w:r w:rsidRPr="00786D61">
              <w:rPr>
                <w:lang w:val="pl-PL"/>
              </w:rPr>
              <w:t xml:space="preserve">ki </w:t>
            </w:r>
            <w:proofErr w:type="spellStart"/>
            <w:r w:rsidRPr="00786D61">
              <w:rPr>
                <w:lang w:val="pl-PL"/>
              </w:rPr>
              <w:t>cytowań</w:t>
            </w:r>
            <w:proofErr w:type="spellEnd"/>
          </w:p>
        </w:tc>
        <w:tc>
          <w:tcPr>
            <w:tcW w:w="5102" w:type="dxa"/>
            <w:vAlign w:val="center"/>
          </w:tcPr>
          <w:p w14:paraId="500B8072" w14:textId="4E12D9DC"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w:t>
            </w:r>
            <w:r w:rsidR="00D22FEA">
              <w:rPr>
                <w:lang w:val="pl-PL"/>
              </w:rPr>
              <w:t>o</w:t>
            </w:r>
            <w:r w:rsidR="001656CA" w:rsidRPr="00786D61">
              <w:rPr>
                <w:lang w:val="pl-PL"/>
              </w:rPr>
              <w:t>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r w:rsidR="00D22FEA">
              <w:rPr>
                <w:lang w:val="pl-PL"/>
              </w:rPr>
              <w:t>.</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7452AD15"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w:t>
            </w:r>
            <w:r w:rsidR="00D22FEA">
              <w:rPr>
                <w:lang w:val="pl-PL"/>
              </w:rPr>
              <w:t>:</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1B5E504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w:t>
            </w:r>
            <w:r w:rsidR="00D22FEA">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7E631B66"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FootnoteReference"/>
        </w:rPr>
        <w:footnoteReference w:id="25"/>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proofErr w:type="spellStart"/>
      <w:r w:rsidR="00D22FEA">
        <w:t>cytowań</w:t>
      </w:r>
      <w:proofErr w:type="spellEnd"/>
      <w:r w:rsidR="00D22FEA">
        <w:t xml:space="preserve">,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w:t>
      </w:r>
      <w:r w:rsidR="0093237E">
        <w:lastRenderedPageBreak/>
        <w:t xml:space="preserve">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0F24BB6A" w14:textId="77EF3EAF" w:rsidR="0009776B" w:rsidRDefault="0009776B">
      <w:pPr>
        <w:pStyle w:val="ListParagraph"/>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ListParagraph"/>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ListParagraph"/>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ListParagraph"/>
        <w:numPr>
          <w:ilvl w:val="0"/>
          <w:numId w:val="23"/>
        </w:numPr>
        <w:spacing w:before="60"/>
        <w:ind w:left="284" w:hanging="284"/>
      </w:pPr>
      <w:r>
        <w:t>Uczelnia musi dostarczyć ogólne dane liczbowe dla roku rankingowego.</w:t>
      </w:r>
    </w:p>
    <w:p w14:paraId="1DFDA44E" w14:textId="0246D531" w:rsidR="0009776B" w:rsidRDefault="0009776B">
      <w:pPr>
        <w:pStyle w:val="ListParagraph"/>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ListParagraph"/>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ListParagraph"/>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3151E1DD" w:rsidR="00D935B7" w:rsidRDefault="00D654E0" w:rsidP="00385E30">
      <w:r w:rsidRPr="00D654E0">
        <w:t>Ranking Shanghai</w:t>
      </w:r>
      <w:r w:rsidR="0070060C">
        <w:t xml:space="preserve"> </w:t>
      </w:r>
      <w:proofErr w:type="spellStart"/>
      <w:r w:rsidRPr="00D654E0">
        <w:t>Ranking</w:t>
      </w:r>
      <w:r w:rsidR="0070060C">
        <w:t>’</w:t>
      </w:r>
      <w:r w:rsidRPr="00D654E0">
        <w:t>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2D52A863" w:rsidR="008E7EFF" w:rsidRPr="00D654E0" w:rsidRDefault="008E7EFF" w:rsidP="00D654E0">
      <w:pPr>
        <w:pStyle w:val="Tytutabeli"/>
        <w:rPr>
          <w:lang w:val="en-GB"/>
        </w:rPr>
      </w:pPr>
      <w:bookmarkStart w:id="494" w:name="_Ref134122925"/>
      <w:bookmarkStart w:id="495" w:name="_Ref134122917"/>
      <w:bookmarkStart w:id="496" w:name="_Toc169134743"/>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494"/>
      <w:r w:rsidR="00993B1A" w:rsidRPr="00B84102">
        <w:rPr>
          <w:lang w:val="en-GB"/>
        </w:rPr>
        <w:t>.</w:t>
      </w:r>
      <w:r w:rsidRPr="00D654E0">
        <w:rPr>
          <w:lang w:val="en-GB"/>
        </w:rPr>
        <w:t xml:space="preserve"> </w:t>
      </w:r>
      <w:proofErr w:type="spellStart"/>
      <w:r w:rsidRPr="00035D87">
        <w:rPr>
          <w:lang w:val="en-GB"/>
        </w:rPr>
        <w:t>Metodologia</w:t>
      </w:r>
      <w:proofErr w:type="spellEnd"/>
      <w:r w:rsidRPr="00035D87">
        <w:rPr>
          <w:lang w:val="en-GB"/>
        </w:rPr>
        <w:t xml:space="preserve"> </w:t>
      </w:r>
      <w:proofErr w:type="spellStart"/>
      <w:r>
        <w:rPr>
          <w:lang w:val="en-GB"/>
        </w:rPr>
        <w:t>ranking</w:t>
      </w:r>
      <w:r w:rsidR="0070060C">
        <w:rPr>
          <w:lang w:val="en-GB"/>
        </w:rPr>
        <w:t>u</w:t>
      </w:r>
      <w:proofErr w:type="spellEnd"/>
      <w:r>
        <w:rPr>
          <w:lang w:val="en-GB"/>
        </w:rPr>
        <w:t xml:space="preserve">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495"/>
      <w:bookmarkEnd w:id="496"/>
    </w:p>
    <w:tbl>
      <w:tblPr>
        <w:tblStyle w:val="TableGrid"/>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7D779489" w:rsidR="008E7EFF" w:rsidRPr="00786D61" w:rsidRDefault="008E7EFF" w:rsidP="00A40281">
            <w:pPr>
              <w:pStyle w:val="TekstTabeli"/>
              <w:rPr>
                <w:lang w:val="pl-PL"/>
              </w:rPr>
            </w:pPr>
            <w:r w:rsidRPr="00786D61">
              <w:rPr>
                <w:lang w:val="pl-PL"/>
              </w:rPr>
              <w:t>Liczba artykułów opublikowanych przez uczelnię w czasopismach Nature i Science w latach 2017</w:t>
            </w:r>
            <w:r w:rsidR="0070060C">
              <w:rPr>
                <w:lang w:val="pl-PL"/>
              </w:rPr>
              <w:t>–</w:t>
            </w:r>
            <w:r w:rsidRPr="00786D61">
              <w:rPr>
                <w:lang w:val="pl-PL"/>
              </w:rPr>
              <w:t xml:space="preserve">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0C9188F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0070060C">
              <w:rPr>
                <w:rFonts w:cs="Arial"/>
                <w:sz w:val="18"/>
                <w:szCs w:val="18"/>
              </w:rPr>
              <w:t>p</w:t>
            </w:r>
            <w:r w:rsidRPr="00786D61">
              <w:rPr>
                <w:rFonts w:cs="Arial"/>
                <w:sz w:val="18"/>
                <w:szCs w:val="18"/>
              </w:rPr>
              <w:t xml:space="preserve">er </w:t>
            </w:r>
            <w:r w:rsidR="0070060C">
              <w:rPr>
                <w:rFonts w:cs="Arial"/>
                <w:sz w:val="18"/>
                <w:szCs w:val="18"/>
              </w:rPr>
              <w:t>c</w:t>
            </w:r>
            <w:r w:rsidRPr="00786D61">
              <w:rPr>
                <w:rFonts w:cs="Arial"/>
                <w:sz w:val="18"/>
                <w:szCs w:val="18"/>
              </w:rPr>
              <w:t>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5E05BA85"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w:t>
      </w:r>
      <w:proofErr w:type="spellStart"/>
      <w:r w:rsidR="000D44B5">
        <w:t>Award</w:t>
      </w:r>
      <w:proofErr w:type="spellEnd"/>
      <w:r w:rsidR="0070060C">
        <w:t>:</w:t>
      </w:r>
      <w:r w:rsidR="000D44B5">
        <w:t xml:space="preserve"> 20% wagi). </w:t>
      </w:r>
      <w:r w:rsidR="0070060C">
        <w:t>B</w:t>
      </w:r>
      <w:r w:rsidR="000D44B5">
        <w:t xml:space="preserve">ardzo istotnymi w ocenie uczelni są </w:t>
      </w:r>
      <w:r w:rsidR="00C51113">
        <w:t xml:space="preserve">również </w:t>
      </w:r>
      <w:r w:rsidR="000D44B5">
        <w:t xml:space="preserve">wysokie wskaźniki </w:t>
      </w:r>
      <w:proofErr w:type="spellStart"/>
      <w:r w:rsidR="000D44B5">
        <w:t>cytowań</w:t>
      </w:r>
      <w:proofErr w:type="spellEnd"/>
      <w:r w:rsidR="000D44B5">
        <w:t xml:space="preserve"> prac naukowców uczelni (</w:t>
      </w:r>
      <w:proofErr w:type="spellStart"/>
      <w:r w:rsidR="000D44B5">
        <w:t>HiCi</w:t>
      </w:r>
      <w:proofErr w:type="spellEnd"/>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w:t>
      </w:r>
      <w:r w:rsidR="00C51113">
        <w:t>:</w:t>
      </w:r>
      <w:r w:rsidR="000D44B5">
        <w:t xml:space="preserve"> 20% wagi), podkreślając znaczenie uczelni jako ośrodka badawczego. Ostatnim wskaźnikiem jest PCP (10% wagi), który ocenia efektywność uczelni w zakresie badań i osiągnięć względem liczby zatrudnionych pracowników akademickich (etaty</w:t>
      </w:r>
      <w:r w:rsidR="00C51113">
        <w:t xml:space="preserve"> – </w:t>
      </w:r>
      <w:r w:rsidR="000D44B5" w:rsidRPr="000D44B5">
        <w:rPr>
          <w:i/>
          <w:iCs/>
        </w:rPr>
        <w:t>FTE</w:t>
      </w:r>
      <w:r w:rsidR="00C51113">
        <w:rPr>
          <w:i/>
          <w:iCs/>
        </w:rPr>
        <w:t xml:space="preserve"> – </w:t>
      </w:r>
      <w:proofErr w:type="spellStart"/>
      <w:r w:rsidR="00C51113">
        <w:rPr>
          <w:i/>
          <w:iCs/>
        </w:rPr>
        <w:t>full</w:t>
      </w:r>
      <w:proofErr w:type="spellEnd"/>
      <w:r w:rsidR="00C51113">
        <w:rPr>
          <w:i/>
          <w:iCs/>
        </w:rPr>
        <w:t xml:space="preserve"> </w:t>
      </w:r>
      <w:proofErr w:type="spellStart"/>
      <w:r w:rsidR="00C51113">
        <w:rPr>
          <w:i/>
          <w:iCs/>
        </w:rPr>
        <w:t>time</w:t>
      </w:r>
      <w:proofErr w:type="spellEnd"/>
      <w:r w:rsidR="00C51113">
        <w:rPr>
          <w:i/>
          <w:iCs/>
        </w:rPr>
        <w:t xml:space="preserve"> </w:t>
      </w:r>
      <w:proofErr w:type="spellStart"/>
      <w:r w:rsidR="00C51113">
        <w:rPr>
          <w:i/>
          <w:iCs/>
        </w:rPr>
        <w:t>equivalent</w:t>
      </w:r>
      <w:proofErr w:type="spellEnd"/>
      <w:r w:rsidR="000D44B5">
        <w:t>).</w:t>
      </w:r>
    </w:p>
    <w:p w14:paraId="25D696B6" w14:textId="32C011C5"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497" w:name="_Ref134185794"/>
      <w:bookmarkStart w:id="498" w:name="_Ref134185787"/>
      <w:bookmarkStart w:id="499" w:name="_Toc169134744"/>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497"/>
      <w:r w:rsidR="00993B1A">
        <w:t>.</w:t>
      </w:r>
      <w:r w:rsidRPr="00DE5F64">
        <w:t xml:space="preserve"> Metodologia rankingu QS World University </w:t>
      </w:r>
      <w:proofErr w:type="spellStart"/>
      <w:r w:rsidRPr="00DE5F64">
        <w:t>Rankings</w:t>
      </w:r>
      <w:bookmarkEnd w:id="498"/>
      <w:bookmarkEnd w:id="499"/>
      <w:proofErr w:type="spellEnd"/>
    </w:p>
    <w:tbl>
      <w:tblPr>
        <w:tblStyle w:val="TableGrid"/>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FootnoteReference"/>
              </w:rPr>
              <w:footnoteReference w:id="26"/>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418D56A"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tego</w:t>
            </w:r>
            <w:r w:rsidR="00F77F0C">
              <w:rPr>
                <w:lang w:val="pl-PL"/>
              </w:rPr>
              <w:t>,</w:t>
            </w:r>
            <w:r w:rsidRPr="00B24E54">
              <w:rPr>
                <w:lang w:val="pl-PL"/>
              </w:rPr>
              <w:t xml:space="preserve">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w:t>
            </w:r>
            <w:r w:rsidR="00F77F0C">
              <w:rPr>
                <w:lang w:val="pl-PL"/>
              </w:rPr>
              <w:t>.</w:t>
            </w:r>
            <w:r w:rsidR="002036EB" w:rsidRPr="00B24E54">
              <w:rPr>
                <w:lang w:val="pl-PL"/>
              </w:rPr>
              <w:t xml:space="preserve"> </w:t>
            </w:r>
            <w:r w:rsidR="00F77F0C" w:rsidRPr="00B24E54">
              <w:rPr>
                <w:lang w:val="pl-PL"/>
              </w:rPr>
              <w:t xml:space="preserve">Opracowana </w:t>
            </w:r>
            <w:r w:rsidRPr="00B24E54">
              <w:rPr>
                <w:lang w:val="pl-PL"/>
              </w:rPr>
              <w:t>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5A07551B"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w:t>
            </w:r>
            <w:r w:rsidR="00F77F0C">
              <w:rPr>
                <w:lang w:val="pl-PL"/>
              </w:rPr>
              <w:t>:</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w:t>
            </w:r>
            <w:r w:rsidR="00F77F0C">
              <w:rPr>
                <w:lang w:val="pl-PL"/>
              </w:rPr>
              <w:t xml:space="preserve">z </w:t>
            </w:r>
            <w:r w:rsidR="007B1454" w:rsidRPr="00B24E54">
              <w:rPr>
                <w:lang w:val="pl-PL"/>
              </w:rPr>
              <w:t>uwzględni</w:t>
            </w:r>
            <w:r w:rsidR="00F77F0C">
              <w:rPr>
                <w:lang w:val="pl-PL"/>
              </w:rPr>
              <w:t>eniem</w:t>
            </w:r>
            <w:r w:rsidR="007B1454" w:rsidRPr="00B24E54">
              <w:rPr>
                <w:lang w:val="pl-PL"/>
              </w:rPr>
              <w:t xml:space="preserve"> reputacj</w:t>
            </w:r>
            <w:r w:rsidR="00F77F0C">
              <w:rPr>
                <w:lang w:val="pl-PL"/>
              </w:rPr>
              <w:t>i</w:t>
            </w:r>
            <w:r w:rsidR="007B1454" w:rsidRPr="00B24E54">
              <w:rPr>
                <w:lang w:val="pl-PL"/>
              </w:rPr>
              <w:t xml:space="preserve">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46F0CFB9"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w:t>
            </w:r>
            <w:r w:rsidR="00F77F0C">
              <w:rPr>
                <w:rFonts w:cs="Arial"/>
                <w:sz w:val="18"/>
                <w:szCs w:val="18"/>
                <w:lang w:val="pl-PL"/>
              </w:rPr>
              <w:t>–</w:t>
            </w:r>
            <w:r w:rsidRPr="00B24E54">
              <w:rPr>
                <w:rFonts w:cs="Arial"/>
                <w:sz w:val="18"/>
                <w:szCs w:val="18"/>
                <w:lang w:val="pl-PL"/>
              </w:rPr>
              <w:t>studenci</w:t>
            </w:r>
          </w:p>
        </w:tc>
        <w:tc>
          <w:tcPr>
            <w:tcW w:w="5669" w:type="dxa"/>
          </w:tcPr>
          <w:p w14:paraId="68398837" w14:textId="1F5DD555"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10BC49F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226F6347"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1194AEDA"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F77F0C">
              <w:rPr>
                <w:lang w:val="pl-PL"/>
              </w:rPr>
              <w:t>Opiera się</w:t>
            </w:r>
            <w:r w:rsidRPr="00B24E54">
              <w:rPr>
                <w:lang w:val="pl-PL"/>
              </w:rPr>
              <w:t xml:space="preserve"> na informacjach dotyczących obywatelstwa pracowników.</w:t>
            </w:r>
            <w:r w:rsidR="00023FAB" w:rsidRPr="00B24E54">
              <w:rPr>
                <w:lang w:val="pl-PL"/>
              </w:rPr>
              <w:t xml:space="preserve"> Cel</w:t>
            </w:r>
            <w:r w:rsidR="00F77F0C">
              <w:rPr>
                <w:lang w:val="pl-PL"/>
              </w:rPr>
              <w:t>:</w:t>
            </w:r>
            <w:r w:rsidR="00023FAB" w:rsidRPr="00B24E54">
              <w:rPr>
                <w:lang w:val="pl-PL"/>
              </w:rPr>
              <w:t xml:space="preserve">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004A622"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61EDF54F"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F77F0C">
              <w:rPr>
                <w:lang w:val="pl-PL"/>
              </w:rPr>
              <w:t>Opiera się</w:t>
            </w:r>
            <w:r w:rsidRPr="00B24E54">
              <w:rPr>
                <w:lang w:val="pl-PL"/>
              </w:rPr>
              <w:t xml:space="preserve"> na kryterium obywatelstwa.</w:t>
            </w:r>
            <w:r w:rsidR="00023FAB" w:rsidRPr="00B24E54">
              <w:rPr>
                <w:lang w:val="pl-PL"/>
              </w:rPr>
              <w:t xml:space="preserve"> Cel</w:t>
            </w:r>
            <w:r w:rsidR="00F77F0C">
              <w:rPr>
                <w:lang w:val="pl-PL"/>
              </w:rPr>
              <w:t>:</w:t>
            </w:r>
            <w:r w:rsidR="00023FAB" w:rsidRPr="00B24E54">
              <w:rPr>
                <w:lang w:val="pl-PL"/>
              </w:rPr>
              <w:t xml:space="preserve">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FootnoteReference"/>
              </w:rPr>
              <w:footnoteReference w:id="27"/>
            </w:r>
          </w:p>
        </w:tc>
      </w:tr>
      <w:tr w:rsidR="007B701F" w:rsidRPr="00B24E54" w14:paraId="1742D2FB" w14:textId="77777777" w:rsidTr="007B701F">
        <w:trPr>
          <w:cantSplit/>
        </w:trPr>
        <w:tc>
          <w:tcPr>
            <w:tcW w:w="1577" w:type="dxa"/>
            <w:vAlign w:val="center"/>
          </w:tcPr>
          <w:p w14:paraId="38754FB9" w14:textId="00E8BB5C"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Efektyw</w:t>
            </w:r>
            <w:r w:rsidR="00F77F0C">
              <w:rPr>
                <w:rFonts w:cs="Arial"/>
                <w:sz w:val="18"/>
                <w:szCs w:val="18"/>
                <w:lang w:val="pl-PL"/>
              </w:rPr>
              <w:t>n</w:t>
            </w:r>
            <w:r w:rsidRPr="00B24E54">
              <w:rPr>
                <w:rFonts w:cs="Arial"/>
                <w:sz w:val="18"/>
                <w:szCs w:val="18"/>
                <w:lang w:val="pl-PL"/>
              </w:rPr>
              <w:t xml:space="preserve">ość </w:t>
            </w:r>
            <w:r w:rsidRPr="00B24E54">
              <w:rPr>
                <w:rFonts w:cs="Arial"/>
                <w:sz w:val="18"/>
                <w:szCs w:val="18"/>
                <w:lang w:val="pl-PL"/>
              </w:rPr>
              <w:br/>
              <w:t>zatrudnienia</w:t>
            </w:r>
          </w:p>
        </w:tc>
        <w:tc>
          <w:tcPr>
            <w:tcW w:w="5669" w:type="dxa"/>
          </w:tcPr>
          <w:p w14:paraId="07804F57" w14:textId="5713CDEB"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obliczany na podstawie dwóch </w:t>
            </w:r>
            <w:r w:rsidR="00F77F0C">
              <w:rPr>
                <w:lang w:val="pl-PL"/>
              </w:rPr>
              <w:t>składowych</w:t>
            </w:r>
            <w:r w:rsidRPr="00B24E54">
              <w:rPr>
                <w:lang w:val="pl-PL"/>
              </w:rPr>
              <w:t xml:space="preserve">: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FootnoteReference"/>
              </w:rPr>
              <w:footnoteReference w:id="28"/>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1D9060C9"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xml:space="preserve">) w rankingu </w:t>
            </w:r>
            <w:r w:rsidR="00F77F0C">
              <w:rPr>
                <w:lang w:val="pl-PL"/>
              </w:rPr>
              <w:t xml:space="preserve">dopiero </w:t>
            </w:r>
            <w:r w:rsidRPr="00B24E54">
              <w:rPr>
                <w:lang w:val="pl-PL"/>
              </w:rPr>
              <w:t>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0E22C460"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FF4E449"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 xml:space="preserve">Ranking Web of </w:t>
      </w:r>
      <w:proofErr w:type="spellStart"/>
      <w:r w:rsidRPr="003D3669">
        <w:rPr>
          <w:i/>
          <w:iCs/>
        </w:rPr>
        <w:t>Universities</w:t>
      </w:r>
      <w:proofErr w:type="spellEnd"/>
      <w:r w:rsidR="00F77F0C" w:rsidRPr="00F77F0C">
        <w:t>,</w:t>
      </w:r>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FootnoteReference"/>
        </w:rPr>
        <w:footnoteReference w:id="29"/>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500" w:name="_Ref134433054"/>
      <w:bookmarkStart w:id="501" w:name="_Ref134433041"/>
      <w:bookmarkStart w:id="502" w:name="_Toc169134745"/>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500"/>
      <w:r w:rsidR="00993B1A" w:rsidRPr="00B84102">
        <w:rPr>
          <w:lang w:val="en-GB"/>
        </w:rPr>
        <w:t>.</w:t>
      </w:r>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501"/>
      <w:bookmarkEnd w:id="502"/>
    </w:p>
    <w:tbl>
      <w:tblPr>
        <w:tblStyle w:val="TableGrid"/>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17470F16"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r w:rsidR="00F22A28">
              <w:rPr>
                <w:lang w:val="pl-PL"/>
              </w:rPr>
              <w:br/>
            </w:r>
            <w:proofErr w:type="spellStart"/>
            <w:r w:rsidR="00CD3684" w:rsidRPr="00D51211">
              <w:rPr>
                <w:lang w:val="pl-PL"/>
              </w:rPr>
              <w:t>ba</w:t>
            </w:r>
            <w:r w:rsidR="00F22A28">
              <w:rPr>
                <w:lang w:val="pl-PL"/>
              </w:rPr>
              <w:t>c</w:t>
            </w:r>
            <w:r w:rsidR="00CD3684" w:rsidRPr="00D51211">
              <w:rPr>
                <w:lang w:val="pl-PL"/>
              </w:rPr>
              <w:t>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746FCD0"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w:t>
      </w:r>
      <w:proofErr w:type="spellStart"/>
      <w:r w:rsidR="00C67A86">
        <w:t>bac</w:t>
      </w:r>
      <w:r w:rsidR="001A79D4">
        <w:t>k</w:t>
      </w:r>
      <w:r w:rsidR="00C67A86">
        <w:t>linków</w:t>
      </w:r>
      <w:proofErr w:type="spellEnd"/>
      <w:r w:rsidR="00C67A86">
        <w:t xml:space="preserve">, liczby </w:t>
      </w:r>
      <w:proofErr w:type="spellStart"/>
      <w:r w:rsidR="00C67A86">
        <w:t>cytowań</w:t>
      </w:r>
      <w:proofErr w:type="spellEnd"/>
      <w:r w:rsidR="00C67A86">
        <w:t xml:space="preserve"> zarówno w odniesieniu do naukowców</w:t>
      </w:r>
      <w:r w:rsidR="001A79D4">
        <w:t>,</w:t>
      </w:r>
      <w:r w:rsidR="00C67A86">
        <w:t xml:space="preserve"> jak i artykułów</w:t>
      </w:r>
      <w:r w:rsidR="001A79D4">
        <w:t>,</w:t>
      </w:r>
      <w:r w:rsidR="00C67A86">
        <w:t xml:space="preserve">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1A79D4">
        <w:t>,</w:t>
      </w:r>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35C5EEBF" w:rsidR="00CE774D" w:rsidRDefault="00CE774D" w:rsidP="00C67A86">
      <w:pPr>
        <w:spacing w:before="240"/>
      </w:pPr>
      <w:r>
        <w:t>Analizując rezultaty wyżej opisanych</w:t>
      </w:r>
      <w:r w:rsidR="001A79D4">
        <w:t xml:space="preserve"> czterech</w:t>
      </w:r>
      <w:r>
        <w:t xml:space="preserve"> popularnych globalnych rankingów uniwersytetów (THE, ARWU, QS i </w:t>
      </w:r>
      <w:proofErr w:type="spellStart"/>
      <w:r>
        <w:t>Webometrics</w:t>
      </w:r>
      <w:proofErr w:type="spellEnd"/>
      <w:r>
        <w:t>)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 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503" w:name="_Ref134645114"/>
      <w:bookmarkStart w:id="504" w:name="_Ref134645079"/>
      <w:bookmarkStart w:id="505"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503"/>
      <w:r w:rsidR="00993B1A">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504"/>
      <w:bookmarkEnd w:id="505"/>
      <w:proofErr w:type="spellEnd"/>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FootnoteReference"/>
              </w:rPr>
              <w:footnoteReference w:id="30"/>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07AE19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t>
      </w:r>
      <w:proofErr w:type="spellStart"/>
      <w:r w:rsidR="004F0A18">
        <w:t>Webometrics</w:t>
      </w:r>
      <w:proofErr w:type="spellEnd"/>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w:t>
      </w:r>
      <w:r w:rsidR="005337BD">
        <w:t>,</w:t>
      </w:r>
      <w:r w:rsidR="00A40281">
        <w:t xml:space="preserve"> co można stwierdzić na podstawie informacji o średniej ze współczynników korelacji dla par rankingów. Natomiast </w:t>
      </w:r>
      <w:r w:rsidR="005337BD">
        <w:t>s</w:t>
      </w:r>
      <w:r w:rsidR="00A40281">
        <w:t xml:space="preserve">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t>
      </w:r>
      <w:proofErr w:type="spellStart"/>
      <w:r w:rsidR="00A40281">
        <w:t>Webometrics</w:t>
      </w:r>
      <w:proofErr w:type="spellEnd"/>
      <w:r w:rsidR="00A40281">
        <w:t>,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w:t>
      </w:r>
      <w:r w:rsidR="005337BD">
        <w:t>:</w:t>
      </w:r>
      <w:r w:rsidR="00A40281">
        <w:t xml:space="preserve"> do ok. 70%, </w:t>
      </w:r>
      <w:proofErr w:type="spellStart"/>
      <w:r w:rsidR="00A40281">
        <w:t>Webometrics</w:t>
      </w:r>
      <w:proofErr w:type="spellEnd"/>
      <w:r w:rsidR="005337BD">
        <w:t>:</w:t>
      </w:r>
      <w:r w:rsidR="00A40281">
        <w:t xml:space="preserve"> 50%).</w:t>
      </w:r>
    </w:p>
    <w:p w14:paraId="54876DC5" w14:textId="661C6C01"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0F9D526" w14:textId="0EC7A964" w:rsidR="006E3958" w:rsidRDefault="006E3958" w:rsidP="006E3958">
      <w:pPr>
        <w:pStyle w:val="Tytutabeli"/>
      </w:pPr>
      <w:bookmarkStart w:id="506" w:name="_Ref134653879"/>
      <w:bookmarkStart w:id="507" w:name="_Ref134653872"/>
      <w:bookmarkStart w:id="508" w:name="_Toc169134747"/>
      <w:r>
        <w:t xml:space="preserve">Tabela </w:t>
      </w:r>
      <w:fldSimple w:instr=" SEQ Tabela \* ARABIC ">
        <w:r w:rsidR="00F2350D">
          <w:rPr>
            <w:noProof/>
          </w:rPr>
          <w:t>24</w:t>
        </w:r>
      </w:fldSimple>
      <w:bookmarkEnd w:id="506"/>
      <w:r w:rsidR="00993B1A">
        <w:rPr>
          <w:noProof/>
        </w:rPr>
        <w:t>.</w:t>
      </w:r>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507"/>
      <w:bookmarkEnd w:id="508"/>
    </w:p>
    <w:tbl>
      <w:tblPr>
        <w:tblStyle w:val="TableGrid"/>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1DE22EA0"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6A141B1D"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w:t>
      </w:r>
      <w:commentRangeStart w:id="509"/>
      <w:r w:rsidR="00DA1B58">
        <w:t>nr 4</w:t>
      </w:r>
      <w:commentRangeEnd w:id="509"/>
      <w:r w:rsidR="00DA1B58">
        <w:rPr>
          <w:rStyle w:val="CommentReference"/>
          <w:rFonts w:ascii="Times New Roman" w:eastAsia="Times New Roman" w:hAnsi="Times New Roman"/>
          <w:szCs w:val="20"/>
          <w:lang w:eastAsia="pl-PL"/>
        </w:rPr>
        <w:commentReference w:id="509"/>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FootnoteReference"/>
        </w:rPr>
        <w:footnoteReference w:id="31"/>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 </w:t>
      </w:r>
      <w:r w:rsidR="00904D6E">
        <w:t>Tabeli 25</w:t>
      </w:r>
      <w:r w:rsidR="00C24C76">
        <w:t>.</w:t>
      </w:r>
    </w:p>
    <w:p w14:paraId="276F7EA4" w14:textId="3AA98B8B" w:rsidR="002D2EB8" w:rsidRDefault="002D2EB8" w:rsidP="002D2EB8">
      <w:pPr>
        <w:pStyle w:val="Tytutabeli"/>
      </w:pPr>
      <w:bookmarkStart w:id="510" w:name="_Ref134657767"/>
      <w:bookmarkStart w:id="511" w:name="_Ref134657759"/>
      <w:bookmarkStart w:id="512" w:name="_Toc169134748"/>
      <w:r>
        <w:lastRenderedPageBreak/>
        <w:t xml:space="preserve">Tabela </w:t>
      </w:r>
      <w:fldSimple w:instr=" SEQ Tabela \* ARABIC ">
        <w:r w:rsidR="00F2350D">
          <w:rPr>
            <w:noProof/>
          </w:rPr>
          <w:t>25</w:t>
        </w:r>
      </w:fldSimple>
      <w:bookmarkEnd w:id="510"/>
      <w:r w:rsidR="00993B1A">
        <w:rPr>
          <w:noProof/>
        </w:rPr>
        <w:t>.</w:t>
      </w:r>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511"/>
      <w:bookmarkEnd w:id="512"/>
    </w:p>
    <w:tbl>
      <w:tblPr>
        <w:tblStyle w:val="TableGrid"/>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487DE382"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985303"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3F77DF8E" w14:textId="5379E95E"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513" w:name="_Ref134515427"/>
      <w:bookmarkStart w:id="514" w:name="_Ref134515437"/>
      <w:bookmarkStart w:id="515" w:name="_Toc169134749"/>
      <w:commentRangeStart w:id="516"/>
      <w:r>
        <w:t xml:space="preserve">Tabela </w:t>
      </w:r>
      <w:fldSimple w:instr=" SEQ Tabela \* ARABIC ">
        <w:r w:rsidR="00F2350D">
          <w:rPr>
            <w:noProof/>
          </w:rPr>
          <w:t>26</w:t>
        </w:r>
      </w:fldSimple>
      <w:bookmarkEnd w:id="513"/>
      <w:r w:rsidR="00993B1A">
        <w:rPr>
          <w:noProof/>
        </w:rPr>
        <w:t>.</w:t>
      </w:r>
      <w:r>
        <w:t xml:space="preserve"> Metodologia Rankingu Szkół Wyższych Perspektywy 2022</w:t>
      </w:r>
      <w:bookmarkEnd w:id="514"/>
      <w:commentRangeEnd w:id="516"/>
      <w:r w:rsidR="00DB69B9">
        <w:rPr>
          <w:rStyle w:val="CommentReference"/>
          <w:rFonts w:ascii="Times New Roman" w:hAnsi="Times New Roman"/>
          <w:bCs w:val="0"/>
          <w:szCs w:val="20"/>
          <w:lang w:eastAsia="pl-PL"/>
        </w:rPr>
        <w:commentReference w:id="516"/>
      </w:r>
      <w:bookmarkEnd w:id="515"/>
    </w:p>
    <w:tbl>
      <w:tblPr>
        <w:tblStyle w:val="TableGrid"/>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lastRenderedPageBreak/>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FootnoteReference"/>
              </w:rPr>
              <w:footnoteReference w:id="32"/>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FootnoteReference"/>
              </w:rPr>
              <w:footnoteReference w:id="33"/>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A00A714"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analogicznie do wskaźnika dot. patentów polskich.</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46007120"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FootnoteReference"/>
              </w:rPr>
              <w:footnoteReference w:id="34"/>
            </w:r>
            <w:r w:rsidRPr="00D51211">
              <w:rPr>
                <w:lang w:val="pl-PL"/>
              </w:rPr>
              <w:t xml:space="preserve">. Wskaźnik </w:t>
            </w:r>
            <w:r w:rsidR="001D7938" w:rsidRPr="00D51211">
              <w:rPr>
                <w:lang w:val="pl-PL"/>
              </w:rPr>
              <w:t>odzwierciedlający</w:t>
            </w:r>
            <w:r w:rsidR="00430297" w:rsidRPr="00D51211">
              <w:rPr>
                <w:lang w:val="pl-PL"/>
              </w:rPr>
              <w:t xml:space="preserve"> wkład badań uczelni w realizację Celów Zrównoważonego Rozwoju ONZ</w:t>
            </w:r>
            <w:r w:rsidRPr="00D51211">
              <w:rPr>
                <w:lang w:val="pl-PL"/>
              </w:rPr>
              <w:t>.</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7BAD64C9"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w:t>
            </w:r>
            <w:r w:rsidR="001D7938" w:rsidRPr="00D51211">
              <w:rPr>
                <w:lang w:val="pl-PL"/>
              </w:rPr>
              <w:t xml:space="preserve">Ankiety Uczelni </w:t>
            </w:r>
            <w:r w:rsidR="008471E3" w:rsidRPr="00D51211">
              <w:rPr>
                <w:lang w:val="pl-PL"/>
              </w:rPr>
              <w:t>(sprawozdanie PNT 01/s</w:t>
            </w:r>
            <w:r w:rsidR="008471E3" w:rsidRPr="00001D48">
              <w:rPr>
                <w:rStyle w:val="FootnoteReference"/>
              </w:rPr>
              <w:footnoteReference w:id="35"/>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r w:rsidR="001D7938">
              <w:rPr>
                <w:lang w:val="pl-PL"/>
              </w:rPr>
              <w:t>.</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F69C4E"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1D7938">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 xml:space="preserve">Nadane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3C8301C0"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w:t>
            </w:r>
            <w:r w:rsidR="001D7938">
              <w:rPr>
                <w:lang w:val="pl-PL"/>
              </w:rPr>
              <w:t>–</w:t>
            </w:r>
            <w:r w:rsidRPr="00D51211">
              <w:rPr>
                <w:lang w:val="pl-PL"/>
              </w:rPr>
              <w:t>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54EEFB5D"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w:t>
            </w:r>
            <w:r w:rsidR="001D7938">
              <w:rPr>
                <w:lang w:val="pl-PL"/>
              </w:rPr>
              <w:t>–</w:t>
            </w:r>
            <w:r w:rsidRPr="00D51211">
              <w:rPr>
                <w:lang w:val="pl-PL"/>
              </w:rPr>
              <w:t xml:space="preserve">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3F4FE92E"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w:t>
            </w:r>
            <w:r w:rsidR="001D7938">
              <w:rPr>
                <w:lang w:val="pl-PL"/>
              </w:rPr>
              <w:t>–</w:t>
            </w:r>
            <w:r w:rsidRPr="00D51211">
              <w:rPr>
                <w:lang w:val="pl-PL"/>
              </w:rPr>
              <w:t>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1EDCFB7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w:t>
            </w:r>
            <w:r w:rsidR="001D7938">
              <w:rPr>
                <w:lang w:val="pl-PL"/>
              </w:rPr>
              <w:t>–</w:t>
            </w:r>
            <w:r w:rsidR="003A6845" w:rsidRPr="00D51211">
              <w:rPr>
                <w:lang w:val="pl-PL"/>
              </w:rPr>
              <w:t>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1D7938" w:rsidRDefault="00017614" w:rsidP="00220D69">
            <w:pPr>
              <w:pStyle w:val="TekstTabeli"/>
              <w:jc w:val="center"/>
              <w:rPr>
                <w:i/>
                <w:iCs/>
              </w:rPr>
            </w:pPr>
            <w:r w:rsidRPr="001D7938">
              <w:rPr>
                <w:i/>
                <w:iCs/>
              </w:rPr>
              <w:t>Top10 publications in Top 10 Journals Percentiles</w:t>
            </w:r>
          </w:p>
        </w:tc>
        <w:tc>
          <w:tcPr>
            <w:tcW w:w="5344" w:type="dxa"/>
          </w:tcPr>
          <w:p w14:paraId="5A59FDBB" w14:textId="1A83CF21"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FootnoteReference"/>
              </w:rPr>
              <w:footnoteReference w:id="36"/>
            </w:r>
            <w:r w:rsidRPr="00D51211">
              <w:rPr>
                <w:lang w:val="pl-PL"/>
              </w:rPr>
              <w:t xml:space="preserve"> do liczby wszystkich publikacji uczelni w latach 2017</w:t>
            </w:r>
            <w:r w:rsidR="001D7938">
              <w:rPr>
                <w:lang w:val="pl-PL"/>
              </w:rPr>
              <w:t>–</w:t>
            </w:r>
            <w:r w:rsidRPr="00D51211">
              <w:rPr>
                <w:lang w:val="pl-PL"/>
              </w:rPr>
              <w:t>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4DADD7B7"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r w:rsidR="001D7938">
              <w:rPr>
                <w:lang w:val="pl-PL"/>
              </w:rPr>
              <w:t>.</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FootnoteReference"/>
              </w:rPr>
              <w:footnoteReference w:id="37"/>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21396033"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w:t>
            </w:r>
            <w:r w:rsidR="001D7938">
              <w:rPr>
                <w:lang w:val="pl-PL"/>
              </w:rPr>
              <w:t>,</w:t>
            </w:r>
            <w:r w:rsidRPr="00D51211">
              <w:rPr>
                <w:lang w:val="pl-PL"/>
              </w:rPr>
              <w:t xml:space="preserve">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312C3A67"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r w:rsidR="001D7938">
              <w:rPr>
                <w:lang w:val="pl-PL"/>
              </w:rPr>
              <w:t>.</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08C94BE6"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r w:rsidR="001D7938">
              <w:rPr>
                <w:lang w:val="pl-PL"/>
              </w:rPr>
              <w:t>.</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71587C6E"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w:t>
            </w:r>
            <w:r w:rsidR="001D7938">
              <w:rPr>
                <w:lang w:val="pl-PL"/>
              </w:rPr>
              <w:t>ych</w:t>
            </w:r>
            <w:r w:rsidRPr="00D51211">
              <w:rPr>
                <w:lang w:val="pl-PL"/>
              </w:rPr>
              <w:t xml:space="preserve"> współautora z zagranicy w latach 2017</w:t>
            </w:r>
            <w:r w:rsidR="001D7938">
              <w:rPr>
                <w:lang w:val="pl-PL"/>
              </w:rPr>
              <w:t>–</w:t>
            </w:r>
            <w:r w:rsidRPr="00D51211">
              <w:rPr>
                <w:lang w:val="pl-PL"/>
              </w:rPr>
              <w:t>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6AAA81B8"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24045C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68B0A93E" w14:textId="4DBE0720"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 kontekście rywalizacji technologicznej pomiędzy Chinami i USA dziedziny </w:t>
      </w:r>
      <w:r w:rsidR="00887E37">
        <w:lastRenderedPageBreak/>
        <w:t>inne niż związane z naukami ścisłymi mogły zostać celowo pominięte jako mniej przydatne do budowy potencjału technologicznego Państwa Środka.</w:t>
      </w:r>
    </w:p>
    <w:p w14:paraId="265AA7BA" w14:textId="2D4658AC"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t>
      </w:r>
      <w:proofErr w:type="spellStart"/>
      <w:r w:rsidR="006A03E9">
        <w:t>Webometrics</w:t>
      </w:r>
      <w:proofErr w:type="spellEnd"/>
      <w:r w:rsidR="006A03E9">
        <w:t xml:space="preserve">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 xml:space="preserve">z rankingu </w:t>
      </w:r>
      <w:proofErr w:type="spellStart"/>
      <w:r w:rsidR="00887E37">
        <w:t>Webometrics</w:t>
      </w:r>
      <w:proofErr w:type="spellEnd"/>
      <w:r w:rsidR="00887E37">
        <w:t xml:space="preserve">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728A96FE" w14:textId="172DD905" w:rsidR="00A26BFA" w:rsidRDefault="00A26BFA" w:rsidP="004E7B54">
      <w:pPr>
        <w:pStyle w:val="Heading2"/>
      </w:pPr>
      <w:bookmarkStart w:id="517" w:name="_Ref141469082"/>
      <w:bookmarkStart w:id="518" w:name="_Toc164801011"/>
      <w:bookmarkStart w:id="519" w:name="_Toc168903275"/>
      <w:bookmarkStart w:id="520" w:name="_Toc169134083"/>
      <w:r w:rsidRPr="00233788">
        <w:t>Zarządzanie jakością w uczelniach</w:t>
      </w:r>
      <w:bookmarkEnd w:id="517"/>
      <w:bookmarkEnd w:id="518"/>
      <w:bookmarkEnd w:id="519"/>
      <w:bookmarkEnd w:id="520"/>
    </w:p>
    <w:p w14:paraId="376E1ECD" w14:textId="3142AAAF"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 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w:t>
      </w:r>
      <w:r w:rsidR="00E1099F">
        <w:lastRenderedPageBreak/>
        <w:t xml:space="preserve">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521" w:name="_Ref156758230"/>
      <w:bookmarkStart w:id="522" w:name="_Ref156758320"/>
      <w:bookmarkStart w:id="523" w:name="_Toc164801012"/>
      <w:bookmarkStart w:id="524" w:name="_Toc168903276"/>
      <w:bookmarkStart w:id="525" w:name="_Toc169134084"/>
      <w:r w:rsidRPr="00233788">
        <w:t xml:space="preserve">Istniejące narzędzia wspierające zarządzanie jakością </w:t>
      </w:r>
      <w:r w:rsidR="00F32535">
        <w:t xml:space="preserve">w kontekście </w:t>
      </w:r>
      <w:r w:rsidRPr="00233788">
        <w:t>uniwersytet</w:t>
      </w:r>
      <w:r w:rsidR="00F32535">
        <w:t>ów</w:t>
      </w:r>
      <w:bookmarkEnd w:id="521"/>
      <w:bookmarkEnd w:id="522"/>
      <w:bookmarkEnd w:id="523"/>
      <w:bookmarkEnd w:id="524"/>
      <w:bookmarkEnd w:id="525"/>
    </w:p>
    <w:p w14:paraId="4F3E3B92" w14:textId="01B52E73"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FootnoteReference"/>
        </w:rPr>
        <w:footnoteReference w:id="38"/>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526" w:name="_Ref147562759"/>
      <w:bookmarkStart w:id="527" w:name="_Ref147562749"/>
      <w:bookmarkStart w:id="528" w:name="_Toc169134750"/>
      <w:r>
        <w:t xml:space="preserve">Tabela </w:t>
      </w:r>
      <w:fldSimple w:instr=" SEQ Tabela \* ARABIC ">
        <w:r w:rsidR="00F2350D">
          <w:rPr>
            <w:noProof/>
          </w:rPr>
          <w:t>27</w:t>
        </w:r>
      </w:fldSimple>
      <w:bookmarkEnd w:id="526"/>
      <w:r w:rsidR="00993B1A">
        <w:rPr>
          <w:noProof/>
        </w:rPr>
        <w:t>.</w:t>
      </w:r>
      <w:r>
        <w:t xml:space="preserve"> Zmiany podejścia do zarządzania jakością w ujęciu historycznym</w:t>
      </w:r>
      <w:bookmarkEnd w:id="527"/>
      <w:bookmarkEnd w:id="528"/>
    </w:p>
    <w:tbl>
      <w:tblPr>
        <w:tblStyle w:val="TableGrid"/>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529"/>
      <w:r w:rsidR="00564610">
        <w:t xml:space="preserve">TQM </w:t>
      </w:r>
      <w:commentRangeEnd w:id="529"/>
      <w:r w:rsidR="00D10BAA">
        <w:rPr>
          <w:rStyle w:val="CommentReference"/>
          <w:rFonts w:ascii="Times New Roman" w:eastAsia="Times New Roman" w:hAnsi="Times New Roman"/>
          <w:szCs w:val="20"/>
          <w:lang w:eastAsia="pl-PL"/>
        </w:rPr>
        <w:commentReference w:id="529"/>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66B2"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3CA356F0"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176492AC" w14:textId="16FD341B" w:rsidR="00183461" w:rsidRDefault="00183461" w:rsidP="002C4CC0">
      <w:pPr>
        <w:pStyle w:val="Tytutabeli"/>
      </w:pPr>
      <w:bookmarkStart w:id="530" w:name="_Ref147563329"/>
      <w:bookmarkStart w:id="531" w:name="_Ref147563341"/>
      <w:bookmarkStart w:id="532" w:name="_Toc169134751"/>
      <w:r>
        <w:t xml:space="preserve">Tabela </w:t>
      </w:r>
      <w:fldSimple w:instr=" SEQ Tabela \* ARABIC ">
        <w:r w:rsidR="00F2350D">
          <w:rPr>
            <w:noProof/>
          </w:rPr>
          <w:t>28</w:t>
        </w:r>
      </w:fldSimple>
      <w:bookmarkEnd w:id="530"/>
      <w:r w:rsidR="00993B1A">
        <w:rPr>
          <w:noProof/>
        </w:rPr>
        <w:t>.</w:t>
      </w:r>
      <w:r w:rsidR="002C4CC0">
        <w:rPr>
          <w:noProof/>
        </w:rPr>
        <w:t xml:space="preserve"> Elementy krytyczne wdrażania TQM w usługach uniwersyteckich, na tle usług ogółem, a zasady TQM</w:t>
      </w:r>
      <w:bookmarkEnd w:id="531"/>
      <w:bookmarkEnd w:id="532"/>
    </w:p>
    <w:tbl>
      <w:tblPr>
        <w:tblStyle w:val="TableGrid"/>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ListParagraph"/>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ListParagraph"/>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ListParagraph"/>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ListParagraph"/>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132A0E4B" w:rsidR="00702631" w:rsidRPr="00702631" w:rsidRDefault="00DC0658" w:rsidP="00702631">
      <w:r>
        <w:t>W znanym</w:t>
      </w:r>
      <w:r w:rsidRPr="00001D48">
        <w:rPr>
          <w:rStyle w:val="FootnoteReference"/>
        </w:rPr>
        <w:footnoteReference w:id="39"/>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FootnoteReference"/>
        </w:rPr>
        <w:footnoteReference w:id="40"/>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533"/>
      <w:r>
        <w:t xml:space="preserve">ISO 9001 </w:t>
      </w:r>
      <w:commentRangeEnd w:id="533"/>
      <w:r w:rsidR="00D10BAA">
        <w:rPr>
          <w:rStyle w:val="CommentReference"/>
          <w:rFonts w:ascii="Times New Roman" w:eastAsia="Times New Roman" w:hAnsi="Times New Roman"/>
          <w:szCs w:val="20"/>
          <w:lang w:eastAsia="pl-PL"/>
        </w:rPr>
        <w:commentReference w:id="533"/>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534" w:name="_Ref146984870"/>
      <w:bookmarkStart w:id="535" w:name="_Ref146984858"/>
      <w:bookmarkStart w:id="536" w:name="_Toc169134752"/>
      <w:r>
        <w:t xml:space="preserve">Tabela </w:t>
      </w:r>
      <w:fldSimple w:instr=" SEQ Tabela \* ARABIC ">
        <w:r w:rsidR="00F2350D">
          <w:rPr>
            <w:noProof/>
          </w:rPr>
          <w:t>29</w:t>
        </w:r>
      </w:fldSimple>
      <w:bookmarkEnd w:id="534"/>
      <w:r w:rsidR="00993B1A">
        <w:rPr>
          <w:noProof/>
        </w:rPr>
        <w:t>.</w:t>
      </w:r>
      <w:r>
        <w:t xml:space="preserve"> Rozdziały normy ISO 9001 w kontekście etapów cyklu </w:t>
      </w:r>
      <w:proofErr w:type="spellStart"/>
      <w:r>
        <w:t>Deminga</w:t>
      </w:r>
      <w:proofErr w:type="spellEnd"/>
      <w:r>
        <w:t xml:space="preserve"> (PDCA)</w:t>
      </w:r>
      <w:bookmarkEnd w:id="535"/>
      <w:bookmarkEnd w:id="536"/>
    </w:p>
    <w:tbl>
      <w:tblPr>
        <w:tblStyle w:val="TableGrid"/>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0B2DACFF"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w:t>
            </w:r>
            <w:r w:rsidR="00640402">
              <w:rPr>
                <w:szCs w:val="18"/>
                <w:lang w:val="pl-PL"/>
              </w:rPr>
              <w:t>a</w:t>
            </w:r>
            <w:r w:rsidRPr="00654DD1">
              <w:rPr>
                <w:szCs w:val="18"/>
                <w:lang w:val="pl-PL"/>
              </w:rPr>
              <w:t>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614AFB78"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w:t>
            </w:r>
            <w:r w:rsidR="00FC55E5">
              <w:rPr>
                <w:szCs w:val="18"/>
                <w:lang w:val="pl-PL"/>
              </w:rPr>
              <w:t>,</w:t>
            </w:r>
            <w:r w:rsidRPr="00654DD1">
              <w:rPr>
                <w:szCs w:val="18"/>
                <w:lang w:val="pl-PL"/>
              </w:rPr>
              <w:t xml:space="preserv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537" w:name="_Ref148784306"/>
      <w:bookmarkStart w:id="538" w:name="_Ref148784299"/>
      <w:bookmarkStart w:id="539" w:name="_Toc169134753"/>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537"/>
      <w:r w:rsidR="00993B1A">
        <w:t>.</w:t>
      </w:r>
      <w:r w:rsidRPr="00BA4CC3">
        <w:t xml:space="preserve"> Zasady QMS (ISO 9001) i EOMS (ISO 21001)</w:t>
      </w:r>
      <w:bookmarkEnd w:id="538"/>
      <w:bookmarkEnd w:id="539"/>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540"/>
      <w:r w:rsidR="00B47C64">
        <w:t>Lean</w:t>
      </w:r>
      <w:commentRangeEnd w:id="540"/>
      <w:r w:rsidR="00D10BAA">
        <w:rPr>
          <w:rStyle w:val="CommentReference"/>
          <w:rFonts w:ascii="Times New Roman" w:eastAsia="Times New Roman" w:hAnsi="Times New Roman"/>
          <w:szCs w:val="20"/>
          <w:lang w:eastAsia="pl-PL"/>
        </w:rPr>
        <w:commentReference w:id="540"/>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541" w:name="_Ref145605627"/>
      <w:bookmarkStart w:id="542" w:name="_Ref145605621"/>
      <w:bookmarkStart w:id="543" w:name="_Toc169134754"/>
      <w:r>
        <w:t xml:space="preserve">Tabela </w:t>
      </w:r>
      <w:fldSimple w:instr=" SEQ Tabela \* ARABIC ">
        <w:r w:rsidR="00F2350D">
          <w:rPr>
            <w:noProof/>
          </w:rPr>
          <w:t>31</w:t>
        </w:r>
      </w:fldSimple>
      <w:bookmarkEnd w:id="541"/>
      <w:r w:rsidR="00993B1A">
        <w:rPr>
          <w:noProof/>
        </w:rPr>
        <w:t>.</w:t>
      </w:r>
      <w:r>
        <w:t xml:space="preserve"> Kwadranty Lean do analizy czynności w zakresie wartości dodanej i konieczności wykonywania</w:t>
      </w:r>
      <w:bookmarkEnd w:id="542"/>
      <w:bookmarkEnd w:id="543"/>
    </w:p>
    <w:tbl>
      <w:tblPr>
        <w:tblStyle w:val="TableGrid"/>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ListParagraph"/>
        <w:numPr>
          <w:ilvl w:val="0"/>
          <w:numId w:val="31"/>
        </w:numPr>
        <w:spacing w:before="0" w:line="300" w:lineRule="auto"/>
        <w:ind w:left="1066" w:hanging="357"/>
        <w:contextualSpacing w:val="0"/>
      </w:pPr>
      <w:r>
        <w:t>Nadprodukcja</w:t>
      </w:r>
    </w:p>
    <w:p w14:paraId="3F52D7D6" w14:textId="7C4532E1" w:rsidR="00E77AB2" w:rsidRDefault="00E77AB2">
      <w:pPr>
        <w:pStyle w:val="ListParagraph"/>
        <w:numPr>
          <w:ilvl w:val="0"/>
          <w:numId w:val="31"/>
        </w:numPr>
        <w:spacing w:before="0" w:line="300" w:lineRule="auto"/>
        <w:ind w:left="1066" w:hanging="357"/>
        <w:contextualSpacing w:val="0"/>
      </w:pPr>
      <w:r>
        <w:t>Defekty</w:t>
      </w:r>
    </w:p>
    <w:p w14:paraId="2CDF538B" w14:textId="071E2A25" w:rsidR="00E77AB2" w:rsidRDefault="00E77AB2">
      <w:pPr>
        <w:pStyle w:val="ListParagraph"/>
        <w:numPr>
          <w:ilvl w:val="0"/>
          <w:numId w:val="31"/>
        </w:numPr>
        <w:spacing w:before="0" w:line="300" w:lineRule="auto"/>
        <w:ind w:left="1066" w:hanging="357"/>
        <w:contextualSpacing w:val="0"/>
      </w:pPr>
      <w:r>
        <w:t>Zbędne zapasy</w:t>
      </w:r>
    </w:p>
    <w:p w14:paraId="587BE01E" w14:textId="0992DDB2" w:rsidR="00E77AB2" w:rsidRDefault="00E77AB2">
      <w:pPr>
        <w:pStyle w:val="ListParagraph"/>
        <w:numPr>
          <w:ilvl w:val="0"/>
          <w:numId w:val="31"/>
        </w:numPr>
        <w:spacing w:before="0" w:line="300" w:lineRule="auto"/>
        <w:ind w:left="1066" w:hanging="357"/>
        <w:contextualSpacing w:val="0"/>
      </w:pPr>
      <w:r>
        <w:t>Niewłaściwe procesy</w:t>
      </w:r>
    </w:p>
    <w:p w14:paraId="26FB8606" w14:textId="77D2874C" w:rsidR="00E77AB2" w:rsidRDefault="00E77AB2">
      <w:pPr>
        <w:pStyle w:val="ListParagraph"/>
        <w:numPr>
          <w:ilvl w:val="0"/>
          <w:numId w:val="31"/>
        </w:numPr>
        <w:spacing w:before="0" w:line="300" w:lineRule="auto"/>
        <w:ind w:left="1066" w:hanging="357"/>
        <w:contextualSpacing w:val="0"/>
      </w:pPr>
      <w:r>
        <w:t>Nadmierny transport</w:t>
      </w:r>
    </w:p>
    <w:p w14:paraId="4EB8C920" w14:textId="3B2EC40D" w:rsidR="00E77AB2" w:rsidRDefault="00E77AB2">
      <w:pPr>
        <w:pStyle w:val="ListParagraph"/>
        <w:numPr>
          <w:ilvl w:val="0"/>
          <w:numId w:val="31"/>
        </w:numPr>
        <w:spacing w:before="0" w:line="300" w:lineRule="auto"/>
        <w:ind w:left="1066" w:hanging="357"/>
        <w:contextualSpacing w:val="0"/>
      </w:pPr>
      <w:r>
        <w:t>Oczekiwanie</w:t>
      </w:r>
    </w:p>
    <w:p w14:paraId="5E167063" w14:textId="18F1FDA6" w:rsidR="00E77AB2" w:rsidRDefault="00E77AB2">
      <w:pPr>
        <w:pStyle w:val="ListParagraph"/>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7A4297CC"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FEE2A1C" w14:textId="6029A131"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544"/>
      <w:proofErr w:type="spellStart"/>
      <w:r w:rsidR="00507B7C">
        <w:t>SixSigma</w:t>
      </w:r>
      <w:commentRangeEnd w:id="544"/>
      <w:proofErr w:type="spellEnd"/>
      <w:r w:rsidR="00543F91">
        <w:rPr>
          <w:rStyle w:val="CommentReference"/>
          <w:rFonts w:ascii="Times New Roman" w:eastAsia="Times New Roman" w:hAnsi="Times New Roman"/>
          <w:szCs w:val="20"/>
          <w:lang w:eastAsia="pl-PL"/>
        </w:rPr>
        <w:commentReference w:id="544"/>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ListParagraph"/>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ListParagraph"/>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ListParagraph"/>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ListParagraph"/>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ListParagraph"/>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FootnoteReference"/>
        </w:rPr>
        <w:footnoteReference w:id="41"/>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4BBB842C" w:rsidR="000654ED" w:rsidRDefault="002E3B57" w:rsidP="002E3B57">
      <w:r>
        <w:t xml:space="preserve">Zarówno stosowanie </w:t>
      </w:r>
      <w:commentRangeStart w:id="545"/>
      <w:r>
        <w:t>Lean</w:t>
      </w:r>
      <w:r w:rsidR="00DE6181">
        <w:t>,</w:t>
      </w:r>
      <w:r>
        <w:t xml:space="preserve"> jak i </w:t>
      </w:r>
      <w:proofErr w:type="spellStart"/>
      <w:r>
        <w:t>SixSigma</w:t>
      </w:r>
      <w:proofErr w:type="spellEnd"/>
      <w:r>
        <w:t xml:space="preserve"> </w:t>
      </w:r>
      <w:commentRangeEnd w:id="545"/>
      <w:r w:rsidR="00543F91">
        <w:rPr>
          <w:rStyle w:val="CommentReference"/>
          <w:rFonts w:ascii="Times New Roman" w:eastAsia="Times New Roman" w:hAnsi="Times New Roman"/>
          <w:szCs w:val="20"/>
          <w:lang w:eastAsia="pl-PL"/>
        </w:rPr>
        <w:commentReference w:id="545"/>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3CD94F4A" w:rsidR="00651CC0" w:rsidRDefault="00651CC0" w:rsidP="00651CC0">
      <w:pPr>
        <w:pStyle w:val="Tytutabeli"/>
      </w:pPr>
      <w:bookmarkStart w:id="546" w:name="_Ref147652600"/>
      <w:bookmarkStart w:id="547" w:name="_Ref147652592"/>
      <w:bookmarkStart w:id="548" w:name="_Toc169134755"/>
      <w:r>
        <w:t xml:space="preserve">Tabela </w:t>
      </w:r>
      <w:fldSimple w:instr=" SEQ Tabela \* ARABIC ">
        <w:r w:rsidR="00F2350D">
          <w:rPr>
            <w:noProof/>
          </w:rPr>
          <w:t>32</w:t>
        </w:r>
      </w:fldSimple>
      <w:bookmarkEnd w:id="546"/>
      <w:r w:rsidR="00993B1A">
        <w:rPr>
          <w:noProof/>
        </w:rPr>
        <w:t>.</w:t>
      </w:r>
      <w:r>
        <w:t xml:space="preserve"> Dlaczego Lean i </w:t>
      </w:r>
      <w:proofErr w:type="spellStart"/>
      <w:r>
        <w:t>SixSigma</w:t>
      </w:r>
      <w:proofErr w:type="spellEnd"/>
      <w:r>
        <w:t xml:space="preserve"> skutecznie wzajemnie się wspierają</w:t>
      </w:r>
      <w:bookmarkEnd w:id="547"/>
      <w:r w:rsidR="004C09C1">
        <w:t>?</w:t>
      </w:r>
      <w:bookmarkEnd w:id="548"/>
    </w:p>
    <w:tbl>
      <w:tblPr>
        <w:tblStyle w:val="TableGrid"/>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EC39BF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549" w:name="_Ref147655300"/>
      <w:bookmarkStart w:id="550" w:name="_Ref147655294"/>
      <w:bookmarkStart w:id="551" w:name="_Toc169134756"/>
      <w:r>
        <w:t xml:space="preserve">Tabela </w:t>
      </w:r>
      <w:fldSimple w:instr=" SEQ Tabela \* ARABIC ">
        <w:r w:rsidR="00F2350D">
          <w:rPr>
            <w:noProof/>
          </w:rPr>
          <w:t>33</w:t>
        </w:r>
      </w:fldSimple>
      <w:bookmarkEnd w:id="549"/>
      <w:r w:rsidR="00B84102">
        <w:rPr>
          <w:noProof/>
        </w:rPr>
        <w:t>.</w:t>
      </w:r>
      <w:r>
        <w:t xml:space="preserve"> Wybrane narzędzia i techniki Lean </w:t>
      </w:r>
      <w:proofErr w:type="spellStart"/>
      <w:r>
        <w:t>SixSigma</w:t>
      </w:r>
      <w:bookmarkEnd w:id="550"/>
      <w:bookmarkEnd w:id="551"/>
      <w:proofErr w:type="spellEnd"/>
    </w:p>
    <w:tbl>
      <w:tblPr>
        <w:tblStyle w:val="TableGrid"/>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lastRenderedPageBreak/>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552" w:name="_Ref148731299"/>
      <w:bookmarkStart w:id="553" w:name="_Ref148731288"/>
      <w:bookmarkStart w:id="554" w:name="_Toc169134757"/>
      <w:r>
        <w:t xml:space="preserve">Tabela </w:t>
      </w:r>
      <w:fldSimple w:instr=" SEQ Tabela \* ARABIC ">
        <w:r w:rsidR="00F2350D">
          <w:rPr>
            <w:noProof/>
          </w:rPr>
          <w:t>34</w:t>
        </w:r>
      </w:fldSimple>
      <w:bookmarkEnd w:id="552"/>
      <w:r w:rsidR="00B84102">
        <w:rPr>
          <w:noProof/>
        </w:rPr>
        <w:t>.</w:t>
      </w:r>
      <w:r>
        <w:t xml:space="preserve"> Marno</w:t>
      </w:r>
      <w:r w:rsidR="0023080C">
        <w:t>t</w:t>
      </w:r>
      <w:r>
        <w:t>r</w:t>
      </w:r>
      <w:r w:rsidR="0023080C">
        <w:t>aw</w:t>
      </w:r>
      <w:r>
        <w:t>stwa (</w:t>
      </w:r>
      <w:proofErr w:type="spellStart"/>
      <w:r>
        <w:t>muda</w:t>
      </w:r>
      <w:proofErr w:type="spellEnd"/>
      <w:r>
        <w:t>) w kontekście uczelni</w:t>
      </w:r>
      <w:bookmarkEnd w:id="553"/>
      <w:bookmarkEnd w:id="554"/>
    </w:p>
    <w:tbl>
      <w:tblPr>
        <w:tblStyle w:val="TableGridLight"/>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7191AC51"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15040B9"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555"/>
      <w:r>
        <w:t xml:space="preserve">CAF </w:t>
      </w:r>
      <w:commentRangeEnd w:id="555"/>
      <w:r w:rsidR="00D10BAA">
        <w:rPr>
          <w:rStyle w:val="CommentReference"/>
          <w:rFonts w:ascii="Times New Roman" w:eastAsia="Times New Roman" w:hAnsi="Times New Roman"/>
          <w:szCs w:val="20"/>
          <w:lang w:eastAsia="pl-PL"/>
        </w:rPr>
        <w:commentReference w:id="555"/>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9"/>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556" w:name="_Ref148993802"/>
      <w:bookmarkStart w:id="557" w:name="_Ref148993793"/>
      <w:bookmarkStart w:id="558" w:name="_Toc169134691"/>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556"/>
      <w:r w:rsidR="0036301D">
        <w:t>.</w:t>
      </w:r>
      <w:r w:rsidRPr="00D04521">
        <w:t xml:space="preserve"> </w:t>
      </w:r>
      <w:r w:rsidR="006113D7" w:rsidRPr="00D04521">
        <w:t>Diagram m</w:t>
      </w:r>
      <w:r w:rsidRPr="00D04521">
        <w:t>odel</w:t>
      </w:r>
      <w:r w:rsidR="006113D7" w:rsidRPr="00D04521">
        <w:t>u</w:t>
      </w:r>
      <w:r w:rsidRPr="00D04521">
        <w:t xml:space="preserve"> CAF</w:t>
      </w:r>
      <w:bookmarkEnd w:id="557"/>
      <w:bookmarkEnd w:id="558"/>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559" w:name="_Ref148994689"/>
      <w:bookmarkStart w:id="560" w:name="_Ref148994681"/>
      <w:bookmarkStart w:id="561" w:name="_Toc169134758"/>
      <w:r>
        <w:t xml:space="preserve">Tabela </w:t>
      </w:r>
      <w:fldSimple w:instr=" SEQ Tabela \* ARABIC ">
        <w:r w:rsidR="00F2350D">
          <w:rPr>
            <w:noProof/>
          </w:rPr>
          <w:t>35</w:t>
        </w:r>
      </w:fldSimple>
      <w:bookmarkEnd w:id="559"/>
      <w:r w:rsidR="00B84102">
        <w:rPr>
          <w:noProof/>
        </w:rPr>
        <w:t>.</w:t>
      </w:r>
      <w:r>
        <w:t xml:space="preserve"> </w:t>
      </w:r>
      <w:commentRangeStart w:id="562"/>
      <w:proofErr w:type="spellStart"/>
      <w:r>
        <w:t>Subkryteria</w:t>
      </w:r>
      <w:proofErr w:type="spellEnd"/>
      <w:r>
        <w:t xml:space="preserve"> modelu CAF</w:t>
      </w:r>
      <w:bookmarkEnd w:id="560"/>
      <w:commentRangeEnd w:id="562"/>
      <w:r w:rsidR="00220D69">
        <w:rPr>
          <w:rStyle w:val="CommentReference"/>
          <w:rFonts w:ascii="Times New Roman" w:hAnsi="Times New Roman"/>
          <w:bCs w:val="0"/>
          <w:szCs w:val="20"/>
          <w:lang w:eastAsia="pl-PL"/>
        </w:rPr>
        <w:commentReference w:id="562"/>
      </w:r>
      <w:bookmarkEnd w:id="561"/>
    </w:p>
    <w:tbl>
      <w:tblPr>
        <w:tblStyle w:val="TableGrid"/>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08BE2A1B"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organizacji w celu osiągnięcia lepszej integracji i skuteczniejszej współpracy, zarówno wewnętrznej</w:t>
            </w:r>
            <w:r w:rsidR="00DE6181">
              <w:rPr>
                <w:sz w:val="18"/>
                <w:szCs w:val="18"/>
                <w:lang w:val="pl-PL"/>
              </w:rPr>
              <w:t>,</w:t>
            </w:r>
            <w:r w:rsidRPr="00A20FEF">
              <w:rPr>
                <w:sz w:val="18"/>
                <w:szCs w:val="18"/>
                <w:lang w:val="pl-PL"/>
              </w:rPr>
              <w:t xml:space="preserve">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608E34D2"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563"/>
      <w:proofErr w:type="spellStart"/>
      <w:r>
        <w:t>QualHE</w:t>
      </w:r>
      <w:commentRangeEnd w:id="563"/>
      <w:proofErr w:type="spellEnd"/>
      <w:r w:rsidR="00D10BAA">
        <w:rPr>
          <w:rStyle w:val="CommentReference"/>
          <w:rFonts w:ascii="Times New Roman" w:eastAsia="Times New Roman" w:hAnsi="Times New Roman"/>
          <w:szCs w:val="20"/>
          <w:lang w:eastAsia="pl-PL"/>
        </w:rPr>
        <w:commentReference w:id="563"/>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4556A508" w14:textId="67B0515D" w:rsidR="00E87A7E" w:rsidRDefault="00920178" w:rsidP="00E87A7E">
      <w:pPr>
        <w:pStyle w:val="Rysunek"/>
      </w:pPr>
      <w:r>
        <w:rPr>
          <w:noProof/>
        </w:rPr>
        <w:lastRenderedPageBreak/>
        <w:drawing>
          <wp:inline distT="0" distB="0" distL="0" distR="0" wp14:anchorId="3DE1AF11" wp14:editId="72822354">
            <wp:extent cx="5400000" cy="5284878"/>
            <wp:effectExtent l="0" t="0" r="0" b="0"/>
            <wp:docPr id="11926455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564" w:name="_Ref149115856"/>
      <w:bookmarkStart w:id="565" w:name="_Ref149115818"/>
      <w:bookmarkStart w:id="566" w:name="_Toc169134692"/>
      <w:r>
        <w:t xml:space="preserve">Rysunek </w:t>
      </w:r>
      <w:fldSimple w:instr=" SEQ Rysunek \* ARABIC ">
        <w:r w:rsidR="00F2350D">
          <w:rPr>
            <w:noProof/>
          </w:rPr>
          <w:t>21</w:t>
        </w:r>
      </w:fldSimple>
      <w:bookmarkEnd w:id="564"/>
      <w:r w:rsidR="0036301D">
        <w:rPr>
          <w:noProof/>
        </w:rPr>
        <w:t>.</w:t>
      </w:r>
      <w:r>
        <w:t xml:space="preserve"> Diagram modelu systemu zarządzania jakością </w:t>
      </w:r>
      <w:proofErr w:type="spellStart"/>
      <w:r>
        <w:t>QualHE</w:t>
      </w:r>
      <w:bookmarkEnd w:id="565"/>
      <w:bookmarkEnd w:id="566"/>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4A8D51A0"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Heading3"/>
      </w:pPr>
      <w:bookmarkStart w:id="567" w:name="_Ref147563104"/>
      <w:bookmarkStart w:id="568" w:name="_Toc164801013"/>
      <w:bookmarkStart w:id="569" w:name="_Toc168903277"/>
      <w:bookmarkStart w:id="570" w:name="_Toc169134085"/>
      <w:r w:rsidRPr="00233788">
        <w:t>Uwarunkowania zarządzania jakością uczelni w Polsce</w:t>
      </w:r>
      <w:bookmarkEnd w:id="567"/>
      <w:bookmarkEnd w:id="568"/>
      <w:bookmarkEnd w:id="569"/>
      <w:bookmarkEnd w:id="570"/>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42"/>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Quote"/>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4D61679"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571" w:name="_Ref149339467"/>
      <w:bookmarkStart w:id="572" w:name="_Ref149339460"/>
      <w:bookmarkStart w:id="573" w:name="_Toc169134759"/>
      <w:r>
        <w:t xml:space="preserve">Tabela </w:t>
      </w:r>
      <w:fldSimple w:instr=" SEQ Tabela \* ARABIC ">
        <w:r w:rsidR="00F2350D">
          <w:rPr>
            <w:noProof/>
          </w:rPr>
          <w:t>36</w:t>
        </w:r>
      </w:fldSimple>
      <w:bookmarkEnd w:id="571"/>
      <w:r w:rsidR="00B84102">
        <w:rPr>
          <w:noProof/>
        </w:rPr>
        <w:t>.</w:t>
      </w:r>
      <w:r>
        <w:t xml:space="preserve"> Liczba wystąpień określenia jakość w różnych kontekstach w ustawie Prawo o szkolnictwie wyższym i</w:t>
      </w:r>
      <w:r w:rsidR="00F8079C">
        <w:t> </w:t>
      </w:r>
      <w:r>
        <w:t>nauce z dnia 20 lipca 2018</w:t>
      </w:r>
      <w:bookmarkEnd w:id="572"/>
      <w:bookmarkEnd w:id="573"/>
    </w:p>
    <w:tbl>
      <w:tblPr>
        <w:tblStyle w:val="TableGrid"/>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FootnoteReference"/>
              </w:rPr>
              <w:footnoteReference w:id="43"/>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A815233"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574" w:name="_Ref149820724"/>
      <w:bookmarkStart w:id="575" w:name="_Ref149820717"/>
      <w:bookmarkStart w:id="576" w:name="_Toc169134760"/>
      <w:r>
        <w:t xml:space="preserve">Tabela </w:t>
      </w:r>
      <w:fldSimple w:instr=" SEQ Tabela \* ARABIC ">
        <w:r w:rsidR="00F2350D">
          <w:rPr>
            <w:noProof/>
          </w:rPr>
          <w:t>37</w:t>
        </w:r>
      </w:fldSimple>
      <w:bookmarkEnd w:id="574"/>
      <w:r w:rsidR="00B84102">
        <w:rPr>
          <w:noProof/>
        </w:rPr>
        <w:t>.</w:t>
      </w:r>
      <w:r>
        <w:t xml:space="preserve"> Podsumowanie wniosków z badań wśród grup interesariuszy polskich uczelni przeprowadzonych w ramach projektu NCN OP</w:t>
      </w:r>
      <w:r w:rsidR="00A25E48">
        <w:t>U</w:t>
      </w:r>
      <w:r>
        <w:t>S 4 nr 2012/07/B/HS4/02929</w:t>
      </w:r>
      <w:bookmarkEnd w:id="575"/>
      <w:bookmarkEnd w:id="576"/>
    </w:p>
    <w:tbl>
      <w:tblPr>
        <w:tblStyle w:val="TableGrid"/>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ListParagraph"/>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ListParagraph"/>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ListParagraph"/>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FootnoteReference"/>
        </w:rPr>
        <w:footnoteReference w:id="44"/>
      </w:r>
      <w:r w:rsidR="000022FB">
        <w:t>, a jako wyjście absolwentów.</w:t>
      </w:r>
    </w:p>
    <w:p w14:paraId="09B03093" w14:textId="3819C352"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577" w:name="_Ref148730046"/>
      <w:bookmarkStart w:id="578" w:name="_Ref148730035"/>
      <w:bookmarkStart w:id="579" w:name="_Toc169134761"/>
      <w:r w:rsidRPr="00D60445">
        <w:t xml:space="preserve">Tabela </w:t>
      </w:r>
      <w:fldSimple w:instr=" SEQ Tabela \* ARABIC ">
        <w:r w:rsidR="00F2350D">
          <w:rPr>
            <w:noProof/>
          </w:rPr>
          <w:t>38</w:t>
        </w:r>
      </w:fldSimple>
      <w:bookmarkEnd w:id="577"/>
      <w:r w:rsidR="00B84102">
        <w:rPr>
          <w:noProof/>
        </w:rPr>
        <w:t>.</w:t>
      </w:r>
      <w:r w:rsidRPr="00D60445">
        <w:t xml:space="preserve"> Bariery dla wdrażania Lean </w:t>
      </w:r>
      <w:proofErr w:type="spellStart"/>
      <w:r w:rsidRPr="00D60445">
        <w:t>SixSigma</w:t>
      </w:r>
      <w:proofErr w:type="spellEnd"/>
      <w:r w:rsidRPr="00D60445">
        <w:t xml:space="preserve"> w uczelniach</w:t>
      </w:r>
      <w:bookmarkEnd w:id="578"/>
      <w:bookmarkEnd w:id="579"/>
    </w:p>
    <w:tbl>
      <w:tblPr>
        <w:tblStyle w:val="TableGrid"/>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580" w:name="_Ref150164293"/>
      <w:bookmarkStart w:id="581" w:name="_Ref150164286"/>
      <w:bookmarkStart w:id="582" w:name="_Toc169134762"/>
      <w:r>
        <w:t xml:space="preserve">Tabela </w:t>
      </w:r>
      <w:fldSimple w:instr=" SEQ Tabela \* ARABIC ">
        <w:r w:rsidR="00F2350D">
          <w:rPr>
            <w:noProof/>
          </w:rPr>
          <w:t>39</w:t>
        </w:r>
      </w:fldSimple>
      <w:bookmarkEnd w:id="580"/>
      <w:r w:rsidR="00B84102">
        <w:rPr>
          <w:noProof/>
        </w:rPr>
        <w:t>.</w:t>
      </w:r>
      <w:r>
        <w:t xml:space="preserve"> Bariery i ograniczenia dla wprowadzania na </w:t>
      </w:r>
      <w:r w:rsidR="00310E21">
        <w:t xml:space="preserve">polskich </w:t>
      </w:r>
      <w:r>
        <w:t>uczelni</w:t>
      </w:r>
      <w:r w:rsidR="00310E21">
        <w:t>ach</w:t>
      </w:r>
      <w:r>
        <w:t xml:space="preserve"> nowoczesnych SZJ</w:t>
      </w:r>
      <w:bookmarkEnd w:id="581"/>
      <w:bookmarkEnd w:id="582"/>
    </w:p>
    <w:tbl>
      <w:tblPr>
        <w:tblStyle w:val="TableGrid"/>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0DFE282F"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t>,</w:t>
      </w:r>
      <w:r w:rsidR="00342F25">
        <w:t xml:space="preserve">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583" w:name="_Ref150171647"/>
      <w:bookmarkStart w:id="584" w:name="_Ref150171640"/>
      <w:bookmarkStart w:id="585" w:name="_Toc169134763"/>
      <w:r>
        <w:lastRenderedPageBreak/>
        <w:t xml:space="preserve">Tabela </w:t>
      </w:r>
      <w:fldSimple w:instr=" SEQ Tabela \* ARABIC ">
        <w:r w:rsidR="00F2350D">
          <w:rPr>
            <w:noProof/>
          </w:rPr>
          <w:t>40</w:t>
        </w:r>
      </w:fldSimple>
      <w:bookmarkEnd w:id="583"/>
      <w:r w:rsidR="00B84102">
        <w:rPr>
          <w:noProof/>
        </w:rPr>
        <w:t>.</w:t>
      </w:r>
      <w:r>
        <w:t xml:space="preserve"> Typologia kultur jakości w odniesieniu do uczelni</w:t>
      </w:r>
      <w:bookmarkEnd w:id="584"/>
      <w:bookmarkEnd w:id="585"/>
    </w:p>
    <w:tbl>
      <w:tblPr>
        <w:tblStyle w:val="TableGrid"/>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FootnoteReference"/>
              </w:rPr>
              <w:footnoteReference w:id="45"/>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EB40A71"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586" w:name="_Ref150259086"/>
      <w:bookmarkStart w:id="587" w:name="_Ref150259080"/>
      <w:bookmarkStart w:id="588" w:name="_Toc169134764"/>
      <w:r>
        <w:t xml:space="preserve">Tabela </w:t>
      </w:r>
      <w:fldSimple w:instr=" SEQ Tabela \* ARABIC ">
        <w:r w:rsidR="00F2350D">
          <w:rPr>
            <w:noProof/>
          </w:rPr>
          <w:t>41</w:t>
        </w:r>
      </w:fldSimple>
      <w:bookmarkEnd w:id="586"/>
      <w:r w:rsidR="00B84102">
        <w:rPr>
          <w:noProof/>
        </w:rPr>
        <w:t>.</w:t>
      </w:r>
      <w:r>
        <w:t xml:space="preserve"> Rodzaje kultury jakości ze względu na stopień zaangażowania kierownictwa i pracowników</w:t>
      </w:r>
      <w:bookmarkEnd w:id="587"/>
      <w:bookmarkEnd w:id="588"/>
    </w:p>
    <w:tbl>
      <w:tblPr>
        <w:tblStyle w:val="TableGrid"/>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3C01742E"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589" w:name="_Ref150262438"/>
      <w:bookmarkStart w:id="590" w:name="_Ref150262431"/>
      <w:bookmarkStart w:id="591" w:name="_Toc169134765"/>
      <w:r>
        <w:lastRenderedPageBreak/>
        <w:t xml:space="preserve">Tabela </w:t>
      </w:r>
      <w:fldSimple w:instr=" SEQ Tabela \* ARABIC ">
        <w:r w:rsidR="00F2350D">
          <w:rPr>
            <w:noProof/>
          </w:rPr>
          <w:t>42</w:t>
        </w:r>
      </w:fldSimple>
      <w:bookmarkEnd w:id="589"/>
      <w:r w:rsidR="00B84102">
        <w:rPr>
          <w:noProof/>
        </w:rPr>
        <w:t>.</w:t>
      </w:r>
      <w:r>
        <w:t xml:space="preserve"> Obszary analizy dojrzałości kultury jakości</w:t>
      </w:r>
      <w:bookmarkEnd w:id="590"/>
      <w:bookmarkEnd w:id="591"/>
    </w:p>
    <w:tbl>
      <w:tblPr>
        <w:tblStyle w:val="TableGrid"/>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 xml:space="preserve">Zaufanie wynikające z wiedzy i predykcji </w:t>
            </w:r>
            <w:proofErr w:type="spellStart"/>
            <w:r>
              <w:rPr>
                <w:lang w:val="pl-PL"/>
              </w:rPr>
              <w:t>zachowań</w:t>
            </w:r>
            <w:proofErr w:type="spellEnd"/>
            <w:r>
              <w:rPr>
                <w:lang w:val="pl-PL"/>
              </w:rPr>
              <w:t xml:space="preserve">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E3B37A8"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00D30CAA"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Heading3"/>
      </w:pPr>
      <w:bookmarkStart w:id="592" w:name="_Ref164499695"/>
      <w:bookmarkStart w:id="593" w:name="_Toc164801014"/>
      <w:bookmarkStart w:id="594" w:name="_Toc168903278"/>
      <w:bookmarkStart w:id="595" w:name="_Toc169134086"/>
      <w:r w:rsidRPr="00BC203F">
        <w:t>Rola kierownictwa uczelni w zarządzaniu jakością</w:t>
      </w:r>
      <w:bookmarkStart w:id="596" w:name="_Ref135921390"/>
      <w:bookmarkEnd w:id="592"/>
      <w:bookmarkEnd w:id="593"/>
      <w:bookmarkEnd w:id="594"/>
      <w:bookmarkEnd w:id="595"/>
    </w:p>
    <w:p w14:paraId="2BD58968" w14:textId="22D46958"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597" w:name="_Ref150513592"/>
      <w:bookmarkStart w:id="598" w:name="_Ref150513579"/>
      <w:bookmarkStart w:id="599" w:name="_Toc169134766"/>
      <w:r>
        <w:t xml:space="preserve">Tabela </w:t>
      </w:r>
      <w:fldSimple w:instr=" SEQ Tabela \* ARABIC ">
        <w:r w:rsidR="00F2350D">
          <w:rPr>
            <w:noProof/>
          </w:rPr>
          <w:t>43</w:t>
        </w:r>
      </w:fldSimple>
      <w:bookmarkEnd w:id="597"/>
      <w:r w:rsidR="00B84102">
        <w:rPr>
          <w:noProof/>
        </w:rPr>
        <w:t>.</w:t>
      </w:r>
      <w:r>
        <w:t xml:space="preserve"> Rola przywództwa w różnych metodologiach (filozofiach) kompleksowego zarządzania jakością</w:t>
      </w:r>
      <w:bookmarkEnd w:id="598"/>
      <w:bookmarkEnd w:id="599"/>
    </w:p>
    <w:tbl>
      <w:tblPr>
        <w:tblStyle w:val="TableGrid"/>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FootnoteReference"/>
              </w:rPr>
              <w:footnoteReference w:id="46"/>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w:t>
      </w:r>
      <w:proofErr w:type="spellStart"/>
      <w:r w:rsidR="002C6CC4">
        <w:t>zachowań</w:t>
      </w:r>
      <w:proofErr w:type="spellEnd"/>
      <w:r w:rsidR="002C6CC4">
        <w:t xml:space="preserve">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xml:space="preserve">, ale po krótkiej analizie nie trudno zauważyć, że wnioski są na tyle ogólne, że mogą mieć zastosowanie do </w:t>
      </w:r>
      <w:proofErr w:type="spellStart"/>
      <w:r w:rsidR="00E02729">
        <w:t>zachowań</w:t>
      </w:r>
      <w:proofErr w:type="spellEnd"/>
      <w:r w:rsidR="00E02729">
        <w:t xml:space="preserve"> przywódczych niezależnie od kontekstu konkretnej koncepcji zarządzania jakością.</w:t>
      </w:r>
    </w:p>
    <w:p w14:paraId="48DF02D4" w14:textId="73DB870F" w:rsidR="00EC1AA6" w:rsidRDefault="00EC1AA6" w:rsidP="00EC1AA6">
      <w:pPr>
        <w:pStyle w:val="Tytutabeli"/>
      </w:pPr>
      <w:bookmarkStart w:id="600" w:name="_Ref150514430"/>
      <w:bookmarkStart w:id="601" w:name="_Ref150514418"/>
      <w:bookmarkStart w:id="602" w:name="_Toc169134767"/>
      <w:r>
        <w:t xml:space="preserve">Tabela </w:t>
      </w:r>
      <w:fldSimple w:instr=" SEQ Tabela \* ARABIC ">
        <w:r w:rsidR="00F2350D">
          <w:rPr>
            <w:noProof/>
          </w:rPr>
          <w:t>44</w:t>
        </w:r>
      </w:fldSimple>
      <w:bookmarkEnd w:id="600"/>
      <w:r w:rsidR="00B84102">
        <w:rPr>
          <w:noProof/>
        </w:rPr>
        <w:t>.</w:t>
      </w:r>
      <w:r>
        <w:t xml:space="preserve"> </w:t>
      </w:r>
      <w:r w:rsidR="00E02729">
        <w:t>K</w:t>
      </w:r>
      <w:r>
        <w:t>luczow</w:t>
      </w:r>
      <w:r w:rsidR="00E02729">
        <w:t>e</w:t>
      </w:r>
      <w:r>
        <w:t xml:space="preserve"> obszar</w:t>
      </w:r>
      <w:r w:rsidR="00E02729">
        <w:t>y</w:t>
      </w:r>
      <w:r>
        <w:t xml:space="preserve"> </w:t>
      </w:r>
      <w:proofErr w:type="spellStart"/>
      <w:r>
        <w:t>zachowań</w:t>
      </w:r>
      <w:proofErr w:type="spellEnd"/>
      <w:r>
        <w:t xml:space="preserve"> przywódczych dla skutecznego wdrażania LSS</w:t>
      </w:r>
      <w:bookmarkEnd w:id="601"/>
      <w:bookmarkEnd w:id="602"/>
    </w:p>
    <w:tbl>
      <w:tblPr>
        <w:tblStyle w:val="TableGrid"/>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4F66F78E" w:rsidR="00EC1AA6" w:rsidRPr="00BF2CC1" w:rsidRDefault="00EC1AA6" w:rsidP="00F55573">
            <w:pPr>
              <w:pStyle w:val="TekstTabeli"/>
              <w:rPr>
                <w:lang w:val="pl-PL"/>
              </w:rPr>
            </w:pPr>
            <w:r w:rsidRPr="00BF2CC1">
              <w:rPr>
                <w:lang w:val="pl-PL"/>
              </w:rPr>
              <w:t>Liderzy powinni formułować i komunikować cele</w:t>
            </w:r>
            <w:r w:rsidR="005314B4">
              <w:rPr>
                <w:lang w:val="pl-PL"/>
              </w:rPr>
              <w:t>,</w:t>
            </w:r>
            <w:r w:rsidRPr="00BF2CC1">
              <w:rPr>
                <w:lang w:val="pl-PL"/>
              </w:rPr>
              <w:t xml:space="preserv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3B998710" w:rsidR="009053EF" w:rsidRPr="009053EF" w:rsidRDefault="00065B17" w:rsidP="0039524E">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603" w:name="_Ref150531160"/>
      <w:bookmarkStart w:id="604" w:name="_Ref150531145"/>
      <w:bookmarkStart w:id="605" w:name="_Toc169134768"/>
      <w:r>
        <w:t xml:space="preserve">Tabela </w:t>
      </w:r>
      <w:fldSimple w:instr=" SEQ Tabela \* ARABIC ">
        <w:r w:rsidR="00F2350D">
          <w:rPr>
            <w:noProof/>
          </w:rPr>
          <w:t>45</w:t>
        </w:r>
      </w:fldSimple>
      <w:bookmarkEnd w:id="603"/>
      <w:r w:rsidR="00B84102">
        <w:rPr>
          <w:noProof/>
        </w:rPr>
        <w:t>.</w:t>
      </w:r>
      <w:r>
        <w:t xml:space="preserve"> Czynniki gotowości wdrażania</w:t>
      </w:r>
      <w:bookmarkEnd w:id="604"/>
      <w:r>
        <w:t xml:space="preserve"> systemów zarządzania jakością w uczelniach</w:t>
      </w:r>
      <w:bookmarkEnd w:id="605"/>
    </w:p>
    <w:tbl>
      <w:tblPr>
        <w:tblStyle w:val="TableGrid"/>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0BDF3839"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w:t>
            </w:r>
            <w:r w:rsidR="00DE6181">
              <w:rPr>
                <w:sz w:val="18"/>
                <w:szCs w:val="18"/>
                <w:lang w:val="pl-PL"/>
              </w:rPr>
              <w:t>,</w:t>
            </w:r>
            <w:r>
              <w:rPr>
                <w:sz w:val="18"/>
                <w:szCs w:val="18"/>
                <w:lang w:val="pl-PL"/>
              </w:rPr>
              <w:t xml:space="preserve">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431946B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1D72775C" w:rsidR="00A26BFA" w:rsidRDefault="0063091A" w:rsidP="004E7B54">
      <w:pPr>
        <w:pStyle w:val="Heading2"/>
      </w:pPr>
      <w:bookmarkStart w:id="606" w:name="_Ref140912412"/>
      <w:bookmarkStart w:id="607" w:name="_Toc164801015"/>
      <w:bookmarkStart w:id="608" w:name="_Toc168903279"/>
      <w:bookmarkStart w:id="609" w:name="_Toc169134087"/>
      <w:r w:rsidRPr="00233788">
        <w:t>Interesariusze uczelni a wymagania wobec efektów jej działalności</w:t>
      </w:r>
      <w:bookmarkEnd w:id="596"/>
      <w:bookmarkEnd w:id="606"/>
      <w:bookmarkEnd w:id="607"/>
      <w:bookmarkEnd w:id="608"/>
      <w:bookmarkEnd w:id="609"/>
    </w:p>
    <w:p w14:paraId="204F2341" w14:textId="3C33E9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B32B9D4" w14:textId="7F705D35" w:rsidR="00FA6769" w:rsidRPr="00107ECD" w:rsidRDefault="00FA6769" w:rsidP="00107ECD">
      <w:pPr>
        <w:pStyle w:val="Heading3"/>
      </w:pPr>
      <w:bookmarkStart w:id="610" w:name="_Ref162380476"/>
      <w:bookmarkStart w:id="611" w:name="_Ref162381229"/>
      <w:bookmarkStart w:id="612" w:name="_Ref163576666"/>
      <w:bookmarkStart w:id="613" w:name="_Toc164801016"/>
      <w:bookmarkStart w:id="614" w:name="_Toc168903280"/>
      <w:bookmarkStart w:id="615" w:name="_Toc169134088"/>
      <w:r w:rsidRPr="00107ECD">
        <w:lastRenderedPageBreak/>
        <w:t>Koncepcja i rodzaje interesariuszy wg teorii interesariuszy</w:t>
      </w:r>
      <w:r w:rsidR="00A95C2F" w:rsidRPr="00107ECD">
        <w:t xml:space="preserve"> w kontekście zarządzania jakością</w:t>
      </w:r>
      <w:bookmarkEnd w:id="610"/>
      <w:bookmarkEnd w:id="611"/>
      <w:bookmarkEnd w:id="612"/>
      <w:bookmarkEnd w:id="613"/>
      <w:bookmarkEnd w:id="614"/>
      <w:bookmarkEnd w:id="615"/>
    </w:p>
    <w:p w14:paraId="3C9483DB" w14:textId="01EA80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47"/>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616" w:name="_Ref151576675"/>
      <w:bookmarkStart w:id="617" w:name="_Ref151576665"/>
      <w:bookmarkStart w:id="618" w:name="_Toc169134769"/>
      <w:r>
        <w:lastRenderedPageBreak/>
        <w:t xml:space="preserve">Tabela </w:t>
      </w:r>
      <w:fldSimple w:instr=" SEQ Tabela \* ARABIC ">
        <w:r w:rsidR="00F2350D">
          <w:rPr>
            <w:noProof/>
          </w:rPr>
          <w:t>46</w:t>
        </w:r>
      </w:fldSimple>
      <w:bookmarkEnd w:id="616"/>
      <w:r w:rsidR="00B84102">
        <w:rPr>
          <w:noProof/>
        </w:rPr>
        <w:t>.</w:t>
      </w:r>
      <w:r>
        <w:t xml:space="preserve"> Kształtowanie się pojęcia interesariuszy – wpływ różnych obszarów badań</w:t>
      </w:r>
      <w:bookmarkEnd w:id="617"/>
      <w:bookmarkEnd w:id="618"/>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w:t>
            </w:r>
            <w:proofErr w:type="spellStart"/>
            <w:r w:rsidR="005A5725" w:rsidRPr="00040D92">
              <w:rPr>
                <w:lang w:val="pl-PL"/>
              </w:rPr>
              <w:t>zachowań</w:t>
            </w:r>
            <w:proofErr w:type="spellEnd"/>
            <w:r w:rsidR="005A5725" w:rsidRPr="00040D92">
              <w:rPr>
                <w:lang w:val="pl-PL"/>
              </w:rPr>
              <w:t xml:space="preserve">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FootnoteReference"/>
        </w:rPr>
        <w:footnoteReference w:id="48"/>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ListParagraph"/>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ListParagraph"/>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619" w:name="_Ref152270743"/>
      <w:bookmarkStart w:id="620" w:name="_Ref152270729"/>
      <w:bookmarkStart w:id="621" w:name="_Toc169134770"/>
      <w:r>
        <w:t xml:space="preserve">Tabela </w:t>
      </w:r>
      <w:fldSimple w:instr=" SEQ Tabela \* ARABIC ">
        <w:r w:rsidR="00F2350D">
          <w:rPr>
            <w:noProof/>
          </w:rPr>
          <w:t>47</w:t>
        </w:r>
      </w:fldSimple>
      <w:bookmarkEnd w:id="619"/>
      <w:r w:rsidR="00B84102">
        <w:rPr>
          <w:noProof/>
        </w:rPr>
        <w:t>.</w:t>
      </w:r>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620"/>
      <w:bookmarkEnd w:id="621"/>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FootnoteReference"/>
              </w:rPr>
              <w:footnoteReference w:id="49"/>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6A5844C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622" w:name="_Ref152281484"/>
      <w:bookmarkStart w:id="623" w:name="_Ref152281477"/>
      <w:bookmarkStart w:id="624" w:name="_Toc169134771"/>
      <w:r>
        <w:t xml:space="preserve">Tabela </w:t>
      </w:r>
      <w:fldSimple w:instr=" SEQ Tabela \* ARABIC ">
        <w:r w:rsidR="00F2350D">
          <w:rPr>
            <w:noProof/>
          </w:rPr>
          <w:t>48</w:t>
        </w:r>
      </w:fldSimple>
      <w:bookmarkEnd w:id="622"/>
      <w:r w:rsidR="00B84102">
        <w:rPr>
          <w:noProof/>
        </w:rPr>
        <w:t>.</w:t>
      </w:r>
      <w:r>
        <w:t xml:space="preserve"> Typy teorii interesariuszy</w:t>
      </w:r>
      <w:bookmarkEnd w:id="623"/>
      <w:bookmarkEnd w:id="624"/>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 xml:space="preserve">nalizy </w:t>
            </w:r>
            <w:proofErr w:type="spellStart"/>
            <w:r w:rsidR="00D57DA0" w:rsidRPr="00D82766">
              <w:rPr>
                <w:lang w:val="pl-PL"/>
              </w:rPr>
              <w:t>zachowań</w:t>
            </w:r>
            <w:proofErr w:type="spellEnd"/>
            <w:r w:rsidR="00D57DA0" w:rsidRPr="00D82766">
              <w:rPr>
                <w:lang w:val="pl-PL"/>
              </w:rPr>
              <w:t xml:space="preserve">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050B42C"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ListParagraph"/>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ListParagraph"/>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FootnoteReference"/>
        </w:rPr>
        <w:footnoteReference w:id="50"/>
      </w:r>
      <w:r w:rsidR="00BF175F">
        <w:t xml:space="preserve"> </w:t>
      </w:r>
      <w:r w:rsidR="00AC4F92">
        <w:t>w proces formułowania strategii w organizacji</w:t>
      </w:r>
      <w:r>
        <w:t>;</w:t>
      </w:r>
    </w:p>
    <w:p w14:paraId="725F61B4" w14:textId="6D10FF55"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625" w:name="_Ref134899247"/>
      <w:bookmarkStart w:id="626" w:name="_Ref134897836"/>
      <w:bookmarkStart w:id="627" w:name="_Toc169134772"/>
      <w:r w:rsidRPr="00F755BF">
        <w:t xml:space="preserve">Tabela </w:t>
      </w:r>
      <w:fldSimple w:instr=" SEQ Tabela \* ARABIC ">
        <w:r w:rsidR="00F2350D">
          <w:rPr>
            <w:noProof/>
          </w:rPr>
          <w:t>49</w:t>
        </w:r>
      </w:fldSimple>
      <w:bookmarkEnd w:id="625"/>
      <w:r w:rsidR="00B84102">
        <w:rPr>
          <w:noProof/>
        </w:rPr>
        <w:t>.</w:t>
      </w:r>
      <w:r w:rsidRPr="00F755BF">
        <w:t xml:space="preserve"> Typologia interesariuszy wg Mitchell et al.</w:t>
      </w:r>
      <w:bookmarkEnd w:id="626"/>
      <w:bookmarkEnd w:id="627"/>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ListParagraph"/>
        <w:numPr>
          <w:ilvl w:val="0"/>
          <w:numId w:val="38"/>
        </w:numPr>
        <w:spacing w:before="0" w:after="160" w:line="259" w:lineRule="auto"/>
        <w:jc w:val="left"/>
        <w:rPr>
          <w:lang w:val="en-GB"/>
        </w:rPr>
      </w:pPr>
      <w:r w:rsidRPr="00493E69">
        <w:t>Pracownicy</w:t>
      </w:r>
    </w:p>
    <w:p w14:paraId="12C947B1" w14:textId="7B02CFAB" w:rsidR="00493E69" w:rsidRDefault="00493E69">
      <w:pPr>
        <w:pStyle w:val="ListParagraph"/>
        <w:numPr>
          <w:ilvl w:val="0"/>
          <w:numId w:val="38"/>
        </w:numPr>
        <w:spacing w:before="0" w:after="160" w:line="276" w:lineRule="auto"/>
        <w:ind w:left="714" w:hanging="357"/>
        <w:jc w:val="left"/>
      </w:pPr>
      <w:r>
        <w:t>Klienci, konsumenci lub użytkownicy</w:t>
      </w:r>
    </w:p>
    <w:p w14:paraId="1EE7977D" w14:textId="364573C0" w:rsidR="00493E69" w:rsidRDefault="00493E69">
      <w:pPr>
        <w:pStyle w:val="ListParagraph"/>
        <w:numPr>
          <w:ilvl w:val="0"/>
          <w:numId w:val="38"/>
        </w:numPr>
        <w:spacing w:before="0" w:after="160" w:line="276" w:lineRule="auto"/>
        <w:ind w:left="714" w:hanging="357"/>
        <w:jc w:val="left"/>
      </w:pPr>
      <w:r>
        <w:t>Akcjonariusze, właściciele</w:t>
      </w:r>
    </w:p>
    <w:p w14:paraId="6348E330" w14:textId="11D1925D"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ListParagraph"/>
        <w:numPr>
          <w:ilvl w:val="0"/>
          <w:numId w:val="38"/>
        </w:numPr>
        <w:spacing w:before="0" w:after="160" w:line="276" w:lineRule="auto"/>
        <w:ind w:left="714" w:hanging="357"/>
        <w:jc w:val="left"/>
      </w:pPr>
      <w:r>
        <w:t>Dostawcy i dystrybutorzy</w:t>
      </w:r>
    </w:p>
    <w:p w14:paraId="201F17EB" w14:textId="3431F51E" w:rsidR="00493E69" w:rsidRDefault="00493E69">
      <w:pPr>
        <w:pStyle w:val="ListParagraph"/>
        <w:numPr>
          <w:ilvl w:val="0"/>
          <w:numId w:val="38"/>
        </w:numPr>
        <w:spacing w:before="0" w:after="160" w:line="276" w:lineRule="auto"/>
        <w:ind w:left="714" w:hanging="357"/>
        <w:jc w:val="left"/>
      </w:pPr>
      <w:r>
        <w:t>Społeczność lokalna</w:t>
      </w:r>
    </w:p>
    <w:p w14:paraId="380BAB10" w14:textId="175FE9A3" w:rsidR="00493E69" w:rsidRDefault="00493E69">
      <w:pPr>
        <w:pStyle w:val="ListParagraph"/>
        <w:numPr>
          <w:ilvl w:val="0"/>
          <w:numId w:val="38"/>
        </w:numPr>
        <w:spacing w:before="0" w:after="160" w:line="276" w:lineRule="auto"/>
        <w:ind w:left="714" w:hanging="357"/>
        <w:jc w:val="left"/>
      </w:pPr>
      <w:r>
        <w:t>Związki zawodowe</w:t>
      </w:r>
    </w:p>
    <w:p w14:paraId="32AE5044" w14:textId="4FC4341F" w:rsidR="00493E69" w:rsidRDefault="00493E69">
      <w:pPr>
        <w:pStyle w:val="ListParagraph"/>
        <w:numPr>
          <w:ilvl w:val="0"/>
          <w:numId w:val="38"/>
        </w:numPr>
        <w:spacing w:before="0" w:after="160" w:line="276" w:lineRule="auto"/>
        <w:ind w:left="714" w:hanging="357"/>
        <w:jc w:val="left"/>
      </w:pPr>
      <w:r>
        <w:t>Wierzyciele lub inwestorzy</w:t>
      </w:r>
    </w:p>
    <w:p w14:paraId="455ADE94" w14:textId="69F48058" w:rsidR="00493E69" w:rsidRDefault="00493E69">
      <w:pPr>
        <w:pStyle w:val="ListParagraph"/>
        <w:numPr>
          <w:ilvl w:val="0"/>
          <w:numId w:val="38"/>
        </w:numPr>
        <w:spacing w:before="0" w:after="160" w:line="276" w:lineRule="auto"/>
        <w:ind w:left="714" w:hanging="357"/>
        <w:jc w:val="left"/>
      </w:pPr>
      <w:r>
        <w:t>Organizacje non-profit</w:t>
      </w:r>
    </w:p>
    <w:p w14:paraId="4A19B2C6" w14:textId="68C4F2A6"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ListParagraph"/>
        <w:numPr>
          <w:ilvl w:val="0"/>
          <w:numId w:val="38"/>
        </w:numPr>
        <w:spacing w:before="0" w:after="160" w:line="276" w:lineRule="auto"/>
        <w:ind w:left="714" w:hanging="357"/>
        <w:jc w:val="left"/>
      </w:pPr>
      <w:r>
        <w:t>Partnerzy biznesowi</w:t>
      </w:r>
    </w:p>
    <w:p w14:paraId="1530DA45" w14:textId="74EA96B7" w:rsidR="00493E69" w:rsidRDefault="00493E69">
      <w:pPr>
        <w:pStyle w:val="ListParagraph"/>
        <w:numPr>
          <w:ilvl w:val="0"/>
          <w:numId w:val="38"/>
        </w:numPr>
        <w:spacing w:before="0" w:after="160" w:line="276" w:lineRule="auto"/>
        <w:ind w:left="714" w:hanging="357"/>
        <w:jc w:val="left"/>
      </w:pPr>
      <w:r>
        <w:t>Konkurencja</w:t>
      </w:r>
    </w:p>
    <w:p w14:paraId="0E324D68" w14:textId="7337926A" w:rsidR="00493E69" w:rsidRDefault="00493E69">
      <w:pPr>
        <w:pStyle w:val="ListParagraph"/>
        <w:numPr>
          <w:ilvl w:val="0"/>
          <w:numId w:val="38"/>
        </w:numPr>
        <w:spacing w:before="0" w:after="160" w:line="276" w:lineRule="auto"/>
        <w:ind w:left="714" w:hanging="357"/>
        <w:jc w:val="left"/>
      </w:pPr>
      <w:r>
        <w:t>Media</w:t>
      </w:r>
    </w:p>
    <w:p w14:paraId="5D5B5403" w14:textId="7ACD8CAF"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ListParagraph"/>
        <w:numPr>
          <w:ilvl w:val="0"/>
          <w:numId w:val="38"/>
        </w:numPr>
        <w:spacing w:before="0" w:after="160" w:line="276" w:lineRule="auto"/>
        <w:ind w:left="714" w:hanging="357"/>
        <w:jc w:val="left"/>
      </w:pPr>
      <w:r>
        <w:t>Środowisko naturalne</w:t>
      </w:r>
    </w:p>
    <w:p w14:paraId="3FA17F43" w14:textId="6C3C99B8" w:rsidR="00082E76" w:rsidRDefault="00082E76">
      <w:pPr>
        <w:pStyle w:val="ListParagraph"/>
        <w:numPr>
          <w:ilvl w:val="0"/>
          <w:numId w:val="38"/>
        </w:numPr>
        <w:spacing w:before="0" w:after="160" w:line="276" w:lineRule="auto"/>
        <w:ind w:left="714" w:hanging="357"/>
        <w:jc w:val="left"/>
      </w:pPr>
      <w:r>
        <w:t>Partie polityczne</w:t>
      </w:r>
    </w:p>
    <w:p w14:paraId="520FE896" w14:textId="6DAFE4A3" w:rsidR="00082E76" w:rsidRDefault="00082E76">
      <w:pPr>
        <w:pStyle w:val="ListParagraph"/>
        <w:numPr>
          <w:ilvl w:val="0"/>
          <w:numId w:val="38"/>
        </w:numPr>
        <w:spacing w:before="0" w:after="160" w:line="276" w:lineRule="auto"/>
        <w:ind w:left="714" w:hanging="357"/>
        <w:jc w:val="left"/>
      </w:pPr>
      <w:r>
        <w:t>Przyszłe pokolenia</w:t>
      </w:r>
    </w:p>
    <w:p w14:paraId="475A9C8E" w14:textId="65721B03" w:rsidR="00082E76" w:rsidRDefault="00082E76">
      <w:pPr>
        <w:pStyle w:val="ListParagraph"/>
        <w:numPr>
          <w:ilvl w:val="0"/>
          <w:numId w:val="38"/>
        </w:numPr>
        <w:spacing w:before="0" w:after="160" w:line="276" w:lineRule="auto"/>
        <w:ind w:left="714" w:hanging="357"/>
        <w:jc w:val="left"/>
      </w:pPr>
      <w:r>
        <w:t>Stowarzyszenia zawodowe</w:t>
      </w:r>
    </w:p>
    <w:p w14:paraId="7A34DA29" w14:textId="09D59BEB" w:rsidR="00082E76" w:rsidRDefault="00082E76">
      <w:pPr>
        <w:pStyle w:val="ListParagraph"/>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628" w:name="_Ref153916533"/>
      <w:bookmarkStart w:id="629" w:name="_Ref153916514"/>
      <w:bookmarkStart w:id="630" w:name="_Toc169134773"/>
      <w:r>
        <w:t xml:space="preserve">Tabela </w:t>
      </w:r>
      <w:fldSimple w:instr=" SEQ Tabela \* ARABIC ">
        <w:r w:rsidR="00F2350D">
          <w:rPr>
            <w:noProof/>
          </w:rPr>
          <w:t>50</w:t>
        </w:r>
      </w:fldSimple>
      <w:bookmarkEnd w:id="628"/>
      <w:r w:rsidR="00B84102">
        <w:rPr>
          <w:noProof/>
        </w:rPr>
        <w:t>.</w:t>
      </w:r>
      <w:r>
        <w:t xml:space="preserve"> Wybrane przykłady interesariuszy uczelni oraz kategorii do jakich mogą zostać przypisani</w:t>
      </w:r>
      <w:bookmarkEnd w:id="629"/>
      <w:bookmarkEnd w:id="630"/>
    </w:p>
    <w:tbl>
      <w:tblPr>
        <w:tblStyle w:val="TableGrid"/>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1D131856"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631"/>
      <w:r w:rsidR="00261B2E">
        <w:t>załączniku nr 5</w:t>
      </w:r>
      <w:commentRangeEnd w:id="631"/>
      <w:r w:rsidR="008C72E5">
        <w:rPr>
          <w:rStyle w:val="CommentReference"/>
          <w:rFonts w:ascii="Times New Roman" w:eastAsia="Times New Roman" w:hAnsi="Times New Roman"/>
          <w:szCs w:val="20"/>
          <w:lang w:eastAsia="pl-PL"/>
        </w:rPr>
        <w:commentReference w:id="631"/>
      </w:r>
      <w:r w:rsidR="00261B2E">
        <w:t>.</w:t>
      </w:r>
    </w:p>
    <w:p w14:paraId="1D8B811E" w14:textId="00994B3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632"/>
      <w:r w:rsidR="00C278BA">
        <w:t>załączniku nr 6</w:t>
      </w:r>
      <w:commentRangeEnd w:id="632"/>
      <w:r w:rsidR="00C278BA">
        <w:rPr>
          <w:rStyle w:val="CommentReference"/>
          <w:rFonts w:ascii="Times New Roman" w:eastAsia="Times New Roman" w:hAnsi="Times New Roman"/>
          <w:szCs w:val="20"/>
          <w:lang w:eastAsia="pl-PL"/>
        </w:rPr>
        <w:commentReference w:id="632"/>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633" w:name="_Ref155124038"/>
      <w:bookmarkStart w:id="634" w:name="_Ref155124029"/>
      <w:bookmarkStart w:id="635" w:name="_Toc169134774"/>
      <w:r>
        <w:t xml:space="preserve">Tabela </w:t>
      </w:r>
      <w:fldSimple w:instr=" SEQ Tabela \* ARABIC ">
        <w:r w:rsidR="00F2350D">
          <w:rPr>
            <w:noProof/>
          </w:rPr>
          <w:t>51</w:t>
        </w:r>
      </w:fldSimple>
      <w:bookmarkEnd w:id="633"/>
      <w:r w:rsidR="00B84102">
        <w:rPr>
          <w:noProof/>
        </w:rPr>
        <w:t>.</w:t>
      </w:r>
      <w:r>
        <w:t xml:space="preserve"> Podsumowanie liczności wystąpień określeń odnoszących się do interesariuszy uczelni w abstraktach analizowanych artykułów naukowych.</w:t>
      </w:r>
      <w:bookmarkEnd w:id="634"/>
      <w:bookmarkEnd w:id="635"/>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636" w:name="_Ref134897865"/>
      <w:bookmarkStart w:id="637" w:name="_Ref134897858"/>
      <w:bookmarkStart w:id="638" w:name="_Toc169134775"/>
      <w:r w:rsidRPr="00A07201">
        <w:t xml:space="preserve">Tabela </w:t>
      </w:r>
      <w:fldSimple w:instr=" SEQ Tabela \* ARABIC ">
        <w:r w:rsidR="00F2350D">
          <w:rPr>
            <w:noProof/>
          </w:rPr>
          <w:t>52</w:t>
        </w:r>
      </w:fldSimple>
      <w:bookmarkEnd w:id="636"/>
      <w:r w:rsidR="00B84102">
        <w:rPr>
          <w:noProof/>
        </w:rPr>
        <w:t>.</w:t>
      </w:r>
      <w:r w:rsidRPr="00A07201">
        <w:t xml:space="preserve"> Przykładowe </w:t>
      </w:r>
      <w:r w:rsidR="00102C77">
        <w:t>przypisanie</w:t>
      </w:r>
      <w:r w:rsidRPr="00A07201">
        <w:t xml:space="preserve"> interesariuszy uczelni </w:t>
      </w:r>
      <w:bookmarkEnd w:id="637"/>
      <w:r w:rsidR="00102C77">
        <w:t>do typologii wg Mitchella.</w:t>
      </w:r>
      <w:bookmarkEnd w:id="638"/>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431CD0BA"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Heading3"/>
      </w:pPr>
      <w:bookmarkStart w:id="639" w:name="_Ref162381255"/>
      <w:bookmarkStart w:id="640" w:name="_Ref162612683"/>
      <w:bookmarkStart w:id="641" w:name="_Toc164801017"/>
      <w:bookmarkStart w:id="642" w:name="_Toc168903281"/>
      <w:bookmarkStart w:id="643" w:name="_Toc169134089"/>
      <w:r>
        <w:t>Kształtowanie relacji</w:t>
      </w:r>
      <w:r w:rsidR="004B23E5" w:rsidRPr="00107ECD">
        <w:t xml:space="preserve"> z różnymi grupami interesariuszy</w:t>
      </w:r>
      <w:bookmarkEnd w:id="639"/>
      <w:bookmarkEnd w:id="640"/>
      <w:bookmarkEnd w:id="641"/>
      <w:bookmarkEnd w:id="642"/>
      <w:bookmarkEnd w:id="643"/>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644" w:name="_Ref155519988"/>
      <w:bookmarkStart w:id="645" w:name="_Ref155520065"/>
      <w:bookmarkStart w:id="646" w:name="_Toc169134693"/>
      <w:r>
        <w:t xml:space="preserve">Rysunek </w:t>
      </w:r>
      <w:fldSimple w:instr=" SEQ Rysunek \* ARABIC ">
        <w:r w:rsidR="00F2350D">
          <w:rPr>
            <w:noProof/>
          </w:rPr>
          <w:t>22</w:t>
        </w:r>
      </w:fldSimple>
      <w:bookmarkEnd w:id="644"/>
      <w:r w:rsidR="0036301D">
        <w:rPr>
          <w:noProof/>
        </w:rPr>
        <w:t>.</w:t>
      </w:r>
      <w:r>
        <w:t xml:space="preserve"> Edukacyjny łańcuch dostaw</w:t>
      </w:r>
      <w:bookmarkEnd w:id="645"/>
      <w:bookmarkEnd w:id="646"/>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74D15930" w:rsidR="00BB231B" w:rsidRDefault="0046235C" w:rsidP="00BB231B">
      <w:pPr>
        <w:pStyle w:val="Rysunek"/>
      </w:pPr>
      <w:r>
        <w:rPr>
          <w:noProof/>
        </w:rPr>
        <w:drawing>
          <wp:inline distT="0" distB="0" distL="0" distR="0" wp14:anchorId="3BF94C6B" wp14:editId="1B993893">
            <wp:extent cx="4928250" cy="5400000"/>
            <wp:effectExtent l="0" t="0" r="0" b="0"/>
            <wp:docPr id="1741960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8250"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647" w:name="_Ref155635133"/>
      <w:bookmarkStart w:id="648" w:name="_Ref155635125"/>
      <w:bookmarkStart w:id="649" w:name="_Toc169134694"/>
      <w:r>
        <w:t xml:space="preserve">Rysunek </w:t>
      </w:r>
      <w:fldSimple w:instr=" SEQ Rysunek \* ARABIC ">
        <w:r w:rsidR="00F2350D">
          <w:rPr>
            <w:noProof/>
          </w:rPr>
          <w:t>23</w:t>
        </w:r>
      </w:fldSimple>
      <w:bookmarkEnd w:id="647"/>
      <w:r w:rsidR="0036301D">
        <w:rPr>
          <w:noProof/>
        </w:rPr>
        <w:t>.</w:t>
      </w:r>
      <w:r>
        <w:t xml:space="preserve"> Diagram procesu tworzenia strategii relacji z interesariuszami.</w:t>
      </w:r>
      <w:bookmarkEnd w:id="648"/>
      <w:bookmarkEnd w:id="649"/>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75263F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650" w:name="_Ref156044513"/>
      <w:bookmarkStart w:id="651" w:name="_Ref156044500"/>
      <w:bookmarkStart w:id="652" w:name="_Toc169134776"/>
      <w:r>
        <w:t xml:space="preserve">Tabela </w:t>
      </w:r>
      <w:fldSimple w:instr=" SEQ Tabela \* ARABIC ">
        <w:r w:rsidR="00F2350D">
          <w:rPr>
            <w:noProof/>
          </w:rPr>
          <w:t>53</w:t>
        </w:r>
      </w:fldSimple>
      <w:bookmarkEnd w:id="650"/>
      <w:r w:rsidR="00B84102">
        <w:rPr>
          <w:noProof/>
        </w:rPr>
        <w:t>.</w:t>
      </w:r>
      <w:r>
        <w:t xml:space="preserve"> Przykładowe techniki analizy </w:t>
      </w:r>
      <w:bookmarkEnd w:id="651"/>
      <w:r>
        <w:t>interesariuszy</w:t>
      </w:r>
      <w:bookmarkEnd w:id="652"/>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53"/>
              <w:gridCol w:w="907"/>
              <w:gridCol w:w="905"/>
              <w:gridCol w:w="900"/>
              <w:gridCol w:w="899"/>
              <w:gridCol w:w="955"/>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149E12F9"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w:t>
            </w:r>
            <w:r w:rsidR="00FC55E5">
              <w:rPr>
                <w:lang w:val="pl-PL"/>
              </w:rPr>
              <w:t>,</w:t>
            </w:r>
            <w:r w:rsidR="00264EE1">
              <w:rPr>
                <w:lang w:val="pl-PL"/>
              </w:rPr>
              <w:t xml:space="preserve">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13E6A099" w:rsidR="007E63F0" w:rsidRDefault="00CD7F36" w:rsidP="00B558B7">
            <w:pPr>
              <w:pStyle w:val="TekstTabeli"/>
              <w:rPr>
                <w:lang w:val="pl-PL"/>
              </w:rPr>
            </w:pPr>
            <w:r>
              <w:rPr>
                <w:lang w:val="pl-PL"/>
              </w:rPr>
              <w:t>Diagramy wykonywane dla każdej z ważnych grup interesariuszy (np. gracze) pomagające zidentyfikować powody występowania istotnej siły oddziaływania na organizację, oraz kierunki (tematy)</w:t>
            </w:r>
            <w:r w:rsidR="00640402">
              <w:rPr>
                <w:lang w:val="pl-PL"/>
              </w:rPr>
              <w:t>,</w:t>
            </w:r>
            <w:r>
              <w:rPr>
                <w:lang w:val="pl-PL"/>
              </w:rPr>
              <w:t xml:space="preserve">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653" w:name="_Ref156672377"/>
      <w:bookmarkStart w:id="654" w:name="_Ref156672388"/>
      <w:bookmarkStart w:id="655" w:name="_Toc169134695"/>
      <w:r>
        <w:t xml:space="preserve">Rysunek </w:t>
      </w:r>
      <w:fldSimple w:instr=" SEQ Rysunek \* ARABIC ">
        <w:r w:rsidR="00F2350D">
          <w:rPr>
            <w:noProof/>
          </w:rPr>
          <w:t>24</w:t>
        </w:r>
      </w:fldSimple>
      <w:bookmarkEnd w:id="653"/>
      <w:r w:rsidR="0036301D">
        <w:rPr>
          <w:noProof/>
        </w:rPr>
        <w:t>.</w:t>
      </w:r>
      <w:r>
        <w:t xml:space="preserve"> Przykładowa mapa interesariuszy uczelni</w:t>
      </w:r>
      <w:bookmarkEnd w:id="654"/>
      <w:bookmarkEnd w:id="655"/>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ED31D35"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4143F7D"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656" w:name="_Ref156676558"/>
      <w:bookmarkStart w:id="657" w:name="_Ref156676553"/>
      <w:bookmarkStart w:id="658" w:name="_Toc169134696"/>
      <w:r>
        <w:t xml:space="preserve">Rysunek </w:t>
      </w:r>
      <w:fldSimple w:instr=" SEQ Rysunek \* ARABIC ">
        <w:r w:rsidR="00F2350D">
          <w:rPr>
            <w:noProof/>
          </w:rPr>
          <w:t>25</w:t>
        </w:r>
      </w:fldSimple>
      <w:bookmarkEnd w:id="656"/>
      <w:r w:rsidR="0036301D">
        <w:rPr>
          <w:noProof/>
        </w:rPr>
        <w:t>.</w:t>
      </w:r>
      <w:r>
        <w:t xml:space="preserve"> Kierunki strategii działań wobec różnych interesariuszy w zależności od umiejscowienia na mapie siły (władzy) versus zainteresowanie</w:t>
      </w:r>
      <w:bookmarkEnd w:id="657"/>
      <w:bookmarkEnd w:id="658"/>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2E903CC5"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4F7FB607" w14:textId="52018D2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27D471F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1">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659" w:name="_Ref156914784"/>
      <w:bookmarkStart w:id="660" w:name="_Ref156921650"/>
      <w:bookmarkStart w:id="661" w:name="_Toc169134697"/>
      <w:r>
        <w:t xml:space="preserve">Rysunek </w:t>
      </w:r>
      <w:fldSimple w:instr=" SEQ Rysunek \* ARABIC ">
        <w:r w:rsidR="00F2350D">
          <w:rPr>
            <w:noProof/>
          </w:rPr>
          <w:t>26</w:t>
        </w:r>
      </w:fldSimple>
      <w:bookmarkEnd w:id="659"/>
      <w:r w:rsidR="0036301D">
        <w:rPr>
          <w:noProof/>
        </w:rPr>
        <w:t>.</w:t>
      </w:r>
      <w:r>
        <w:t xml:space="preserve"> Formy struktur kanałów komunikacji</w:t>
      </w:r>
      <w:bookmarkEnd w:id="660"/>
      <w:bookmarkEnd w:id="661"/>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1D3B599F" w:rsidR="00E93210" w:rsidRPr="00EC75B3" w:rsidRDefault="00747856" w:rsidP="00747856">
      <w:pPr>
        <w:pStyle w:val="Tytutabeli"/>
      </w:pPr>
      <w:bookmarkStart w:id="662" w:name="_Ref156922867"/>
      <w:bookmarkStart w:id="663" w:name="_Ref156922851"/>
      <w:bookmarkStart w:id="664" w:name="_Toc169134698"/>
      <w:r>
        <w:t xml:space="preserve">Rysunek </w:t>
      </w:r>
      <w:fldSimple w:instr=" SEQ Rysunek \* ARABIC ">
        <w:r w:rsidR="00F2350D">
          <w:rPr>
            <w:noProof/>
          </w:rPr>
          <w:t>27</w:t>
        </w:r>
      </w:fldSimple>
      <w:bookmarkEnd w:id="662"/>
      <w:r w:rsidR="0036301D">
        <w:rPr>
          <w:noProof/>
        </w:rPr>
        <w:t>.</w:t>
      </w:r>
      <w:r>
        <w:t xml:space="preserve"> Trójkąt komunikacji wg </w:t>
      </w:r>
      <w:proofErr w:type="spellStart"/>
      <w:r>
        <w:t>Bragantini</w:t>
      </w:r>
      <w:bookmarkEnd w:id="663"/>
      <w:r w:rsidR="00C97743">
        <w:t>ego</w:t>
      </w:r>
      <w:bookmarkEnd w:id="664"/>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665" w:name="_Ref157001680"/>
      <w:bookmarkStart w:id="666" w:name="_Ref157001672"/>
      <w:bookmarkStart w:id="667" w:name="_Toc169134777"/>
      <w:r>
        <w:t xml:space="preserve">Tabela </w:t>
      </w:r>
      <w:fldSimple w:instr=" SEQ Tabela \* ARABIC ">
        <w:r w:rsidR="00F2350D">
          <w:rPr>
            <w:noProof/>
          </w:rPr>
          <w:t>54</w:t>
        </w:r>
      </w:fldSimple>
      <w:bookmarkEnd w:id="665"/>
      <w:r w:rsidR="00B84102">
        <w:rPr>
          <w:noProof/>
        </w:rPr>
        <w:t>.</w:t>
      </w:r>
      <w:r>
        <w:t xml:space="preserve"> Przykłady metod i kanałów komunikacji z interesariuszami uczelni</w:t>
      </w:r>
      <w:bookmarkEnd w:id="666"/>
      <w:bookmarkEnd w:id="667"/>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668"/>
            <w:r w:rsidRPr="009D61E4">
              <w:rPr>
                <w:lang w:val="pl-PL"/>
              </w:rPr>
              <w:lastRenderedPageBreak/>
              <w:t>Pracodawcy</w:t>
            </w:r>
            <w:commentRangeEnd w:id="668"/>
            <w:r w:rsidRPr="009D61E4">
              <w:rPr>
                <w:rStyle w:val="CommentReference"/>
                <w:rFonts w:ascii="Times New Roman" w:hAnsi="Times New Roman" w:cs="Times New Roman"/>
                <w:bCs w:val="0"/>
                <w:lang w:val="pl-PL" w:bidi="ar-SA"/>
              </w:rPr>
              <w:commentReference w:id="66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C248BCA"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1ABC27C"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669" w:name="_Ref157024032"/>
      <w:bookmarkStart w:id="670" w:name="_Ref157024024"/>
      <w:bookmarkStart w:id="671" w:name="_Toc169134699"/>
      <w:r>
        <w:t xml:space="preserve">Rysunek </w:t>
      </w:r>
      <w:fldSimple w:instr=" SEQ Rysunek \* ARABIC ">
        <w:r w:rsidR="00F2350D">
          <w:rPr>
            <w:noProof/>
          </w:rPr>
          <w:t>28</w:t>
        </w:r>
      </w:fldSimple>
      <w:bookmarkEnd w:id="669"/>
      <w:r w:rsidR="0036301D">
        <w:rPr>
          <w:noProof/>
        </w:rPr>
        <w:t>.</w:t>
      </w:r>
      <w:r>
        <w:t xml:space="preserve"> Typologia komunikacji uniwersytetów w mediach społecznościowych</w:t>
      </w:r>
      <w:bookmarkEnd w:id="670"/>
      <w:bookmarkEnd w:id="671"/>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672" w:name="_Ref157071594"/>
      <w:bookmarkStart w:id="673" w:name="_Ref157071584"/>
      <w:bookmarkStart w:id="674" w:name="_Toc169134778"/>
      <w:r>
        <w:t xml:space="preserve">Tabela </w:t>
      </w:r>
      <w:fldSimple w:instr=" SEQ Tabela \* ARABIC ">
        <w:r w:rsidR="00F2350D">
          <w:rPr>
            <w:noProof/>
          </w:rPr>
          <w:t>55</w:t>
        </w:r>
      </w:fldSimple>
      <w:bookmarkEnd w:id="672"/>
      <w:r w:rsidR="00B84102">
        <w:rPr>
          <w:noProof/>
        </w:rPr>
        <w:t>.</w:t>
      </w:r>
      <w:r>
        <w:t xml:space="preserve"> Kwestionariusz samooceny uczelni w zakresie relacji z interesariuszami</w:t>
      </w:r>
      <w:bookmarkEnd w:id="673"/>
      <w:bookmarkEnd w:id="674"/>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43805A1E"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Heading3"/>
      </w:pPr>
      <w:bookmarkStart w:id="675" w:name="_Ref162612597"/>
      <w:bookmarkStart w:id="676" w:name="_Ref162639110"/>
      <w:bookmarkStart w:id="677" w:name="_Toc164801018"/>
      <w:bookmarkStart w:id="678" w:name="_Toc168903282"/>
      <w:bookmarkStart w:id="679" w:name="_Toc169134090"/>
      <w:r>
        <w:t>Rola interesariuszy w procesach zarządczych uczelni w kontekście zarządzania jakością</w:t>
      </w:r>
      <w:bookmarkStart w:id="680" w:name="_Ref135910228"/>
      <w:bookmarkStart w:id="681" w:name="_Ref135910231"/>
      <w:bookmarkEnd w:id="675"/>
      <w:bookmarkEnd w:id="676"/>
      <w:bookmarkEnd w:id="677"/>
      <w:bookmarkEnd w:id="678"/>
      <w:bookmarkEnd w:id="679"/>
    </w:p>
    <w:p w14:paraId="07C7E57C" w14:textId="2E0E15F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F2350D">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550D72B"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682" w:name="_Ref157104969"/>
      <w:bookmarkStart w:id="683" w:name="_Ref157104963"/>
      <w:bookmarkStart w:id="684" w:name="_Toc169134779"/>
      <w:r>
        <w:t xml:space="preserve">Tabela </w:t>
      </w:r>
      <w:fldSimple w:instr=" SEQ Tabela \* ARABIC ">
        <w:r w:rsidR="00F2350D">
          <w:rPr>
            <w:noProof/>
          </w:rPr>
          <w:t>56</w:t>
        </w:r>
      </w:fldSimple>
      <w:bookmarkEnd w:id="682"/>
      <w:r w:rsidR="00B84102">
        <w:rPr>
          <w:noProof/>
        </w:rPr>
        <w:t>.</w:t>
      </w:r>
      <w:r>
        <w:t xml:space="preserve"> Różne poziomy metod oceny jakości, a interesariusze i wpływ na poprawę jakości usług uczelni</w:t>
      </w:r>
      <w:bookmarkEnd w:id="683"/>
      <w:bookmarkEnd w:id="684"/>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6D6DF2E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685" w:name="_Ref134898257"/>
      <w:bookmarkStart w:id="686" w:name="_Ref157204748"/>
      <w:bookmarkStart w:id="687" w:name="_Toc169134780"/>
      <w:r w:rsidRPr="00ED45D2">
        <w:lastRenderedPageBreak/>
        <w:t xml:space="preserve">Tabela </w:t>
      </w:r>
      <w:fldSimple w:instr=" SEQ Tabela \* ARABIC ">
        <w:r w:rsidR="00F2350D">
          <w:rPr>
            <w:noProof/>
          </w:rPr>
          <w:t>57</w:t>
        </w:r>
      </w:fldSimple>
      <w:bookmarkEnd w:id="685"/>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686"/>
      <w:bookmarkEnd w:id="687"/>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51"/>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52"/>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E78106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688" w:name="_Ref157665691"/>
      <w:bookmarkStart w:id="689" w:name="_Ref157665684"/>
      <w:bookmarkStart w:id="690" w:name="_Toc169134781"/>
      <w:r>
        <w:t xml:space="preserve">Tabela </w:t>
      </w:r>
      <w:fldSimple w:instr=" SEQ Tabela \* ARABIC ">
        <w:r w:rsidR="00F2350D">
          <w:rPr>
            <w:noProof/>
          </w:rPr>
          <w:t>58</w:t>
        </w:r>
      </w:fldSimple>
      <w:bookmarkEnd w:id="688"/>
      <w:r w:rsidR="00B84102">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689"/>
      <w:bookmarkEnd w:id="690"/>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F4A8EE9"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691" w:name="_Ref157710966"/>
      <w:bookmarkStart w:id="692" w:name="_Ref157710935"/>
      <w:bookmarkStart w:id="693" w:name="_Toc169134700"/>
      <w:r>
        <w:t xml:space="preserve">Rysunek </w:t>
      </w:r>
      <w:fldSimple w:instr=" SEQ Rysunek \* ARABIC ">
        <w:r w:rsidR="00F2350D">
          <w:rPr>
            <w:noProof/>
          </w:rPr>
          <w:t>29</w:t>
        </w:r>
      </w:fldSimple>
      <w:bookmarkEnd w:id="691"/>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692"/>
      <w:bookmarkEnd w:id="693"/>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4113784F"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73DAD7E1"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rsidR="007518D3">
        <w:t>,</w:t>
      </w:r>
      <w:r w:rsidRPr="009B4AA9">
        <w:t xml:space="preserve"> co zostało przedstawiona </w:t>
      </w:r>
      <w:r w:rsidR="007518D3">
        <w:t>w</w:t>
      </w:r>
      <w:r w:rsidRPr="009B4AA9">
        <w:t xml:space="preserve">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xml:space="preserve">). Omówiono również istotne zmiany mające wpływ na kształt organizacyjny współczesnych uniwersytetów </w:t>
      </w:r>
      <w:r w:rsidR="007518D3" w:rsidRPr="009B4AA9">
        <w:t>(</w:t>
      </w:r>
      <w:proofErr w:type="spellStart"/>
      <w:r w:rsidR="007518D3">
        <w:t>pod</w:t>
      </w:r>
      <w:r w:rsidR="007518D3" w:rsidRPr="009B4AA9">
        <w:t>rozdz</w:t>
      </w:r>
      <w:proofErr w:type="spellEnd"/>
      <w:r w:rsidR="007518D3" w:rsidRPr="009B4AA9">
        <w:t xml:space="preserve">. </w:t>
      </w:r>
      <w:r w:rsidR="007518D3" w:rsidRPr="009B4AA9">
        <w:fldChar w:fldCharType="begin"/>
      </w:r>
      <w:r w:rsidR="007518D3" w:rsidRPr="009B4AA9">
        <w:instrText xml:space="preserve"> REF _Ref66113578 \r \h  \* MERGEFORMAT </w:instrText>
      </w:r>
      <w:r w:rsidR="007518D3" w:rsidRPr="009B4AA9">
        <w:fldChar w:fldCharType="separate"/>
      </w:r>
      <w:r w:rsidR="007518D3">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007518D3">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114F0BEB"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organizacji oraz jej przejawów, by następnie omówić cechy charakterystyczne kultury uniwersyteckiej. </w:t>
      </w:r>
      <w:r w:rsidRPr="009B4AA9">
        <w:lastRenderedPageBreak/>
        <w:t xml:space="preserve">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651A67B8" w14:textId="15AB0808"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_Ref137319715 \r \h  \* MERGEFORMAT </w:instrText>
      </w:r>
      <w:r w:rsidR="00FC55E5" w:rsidRPr="009B4AA9">
        <w:fldChar w:fldCharType="separate"/>
      </w:r>
      <w:r w:rsidR="00FC55E5">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w:t>
      </w:r>
      <w:r w:rsidRPr="009B4AA9">
        <w:lastRenderedPageBreak/>
        <w:t>swoje uzasadnienie zarówno w praktyce</w:t>
      </w:r>
      <w:r w:rsidR="00E77FAC">
        <w:t>,</w:t>
      </w:r>
      <w:r w:rsidRPr="009B4AA9">
        <w:t xml:space="preserve"> jak i teorii związanej z jakością usług uniwersyteckich. W ostatniej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388C653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_Ref147563104 \r \h  \* MERGEFORMAT </w:instrText>
      </w:r>
      <w:r w:rsidR="00FC55E5" w:rsidRPr="009B4AA9">
        <w:fldChar w:fldCharType="separate"/>
      </w:r>
      <w:r w:rsidR="00FC55E5">
        <w:t>1.4.2</w:t>
      </w:r>
      <w:r w:rsidR="00FC55E5" w:rsidRPr="009B4AA9">
        <w:fldChar w:fldCharType="end"/>
      </w:r>
      <w:r w:rsidR="00FC55E5" w:rsidRPr="009B4AA9">
        <w:t>)</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6E50B39B"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 punktu widzenia zarządzania organizacją</w:t>
      </w:r>
      <w:r w:rsidR="00E37B75" w:rsidRPr="009B4AA9">
        <w:t xml:space="preserve">). Następnie na podstawie </w:t>
      </w:r>
      <w:r w:rsidR="000601A0">
        <w:t>studium</w:t>
      </w:r>
      <w:r w:rsidR="00E37B75" w:rsidRPr="009B4AA9">
        <w:t xml:space="preserve"> literatury </w:t>
      </w:r>
      <w:r w:rsidR="00E37B75" w:rsidRPr="009B4AA9">
        <w:lastRenderedPageBreak/>
        <w:t>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0602449" w14:textId="510C8024" w:rsidR="00DE7193" w:rsidRDefault="00B61EC4" w:rsidP="000176BB">
      <w:pPr>
        <w:pStyle w:val="Heading1"/>
        <w:spacing w:after="240"/>
        <w:ind w:left="431" w:hanging="431"/>
      </w:pPr>
      <w:bookmarkStart w:id="694" w:name="_Ref164502460"/>
      <w:bookmarkStart w:id="695" w:name="_Toc164801019"/>
      <w:bookmarkStart w:id="696" w:name="_Toc168903283"/>
      <w:bookmarkStart w:id="697" w:name="_Toc169134091"/>
      <w:bookmarkEnd w:id="680"/>
      <w:bookmarkEnd w:id="681"/>
      <w:r w:rsidRPr="00B61EC4">
        <w:lastRenderedPageBreak/>
        <w:t>Badanie efektów działania</w:t>
      </w:r>
      <w:r w:rsidR="00787121" w:rsidRPr="00B61EC4">
        <w:t xml:space="preserve"> systemu zarządzania jakością uczelni z uwzględnieniem pomiaru satysfakcji interesariuszy</w:t>
      </w:r>
      <w:bookmarkEnd w:id="694"/>
      <w:bookmarkEnd w:id="695"/>
      <w:bookmarkEnd w:id="696"/>
      <w:bookmarkEnd w:id="697"/>
    </w:p>
    <w:p w14:paraId="4DA327AC" w14:textId="43122645"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Heading2"/>
      </w:pPr>
      <w:bookmarkStart w:id="698" w:name="_Ref164502706"/>
      <w:bookmarkStart w:id="699" w:name="_Toc164801020"/>
      <w:bookmarkStart w:id="700" w:name="_Toc168903284"/>
      <w:bookmarkStart w:id="701" w:name="_Toc169134092"/>
      <w:r>
        <w:t>E</w:t>
      </w:r>
      <w:r w:rsidR="00B61EC4">
        <w:t>fekt</w:t>
      </w:r>
      <w:r>
        <w:t>y</w:t>
      </w:r>
      <w:r w:rsidR="00B61EC4">
        <w:t xml:space="preserve"> działań uczelni w świetle opinii i postaw interesariuszy</w:t>
      </w:r>
      <w:bookmarkEnd w:id="698"/>
      <w:bookmarkEnd w:id="699"/>
      <w:bookmarkEnd w:id="700"/>
      <w:bookmarkEnd w:id="701"/>
    </w:p>
    <w:p w14:paraId="08FB38E8" w14:textId="7D3CCBD1"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F2350D">
        <w:t>1.3</w:t>
      </w:r>
      <w:r>
        <w:fldChar w:fldCharType="end"/>
      </w:r>
      <w:r>
        <w:t xml:space="preserve"> i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702" w:name="_Ref164502714"/>
      <w:bookmarkStart w:id="703" w:name="_Ref164502715"/>
      <w:bookmarkStart w:id="704" w:name="_Toc164801021"/>
      <w:bookmarkStart w:id="705" w:name="_Toc168903285"/>
      <w:bookmarkStart w:id="706" w:name="_Toc169134093"/>
      <w:r w:rsidRPr="00233788">
        <w:t xml:space="preserve">Założenia i cele badań </w:t>
      </w:r>
      <w:r>
        <w:t>jakościowych: wywiady pogłębione z interesariuszami uczelni</w:t>
      </w:r>
      <w:bookmarkEnd w:id="702"/>
      <w:bookmarkEnd w:id="703"/>
      <w:bookmarkEnd w:id="704"/>
      <w:bookmarkEnd w:id="705"/>
      <w:bookmarkEnd w:id="706"/>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707" w:name="_Ref163577839"/>
      <w:bookmarkStart w:id="708" w:name="_Ref134898899"/>
      <w:bookmarkStart w:id="709" w:name="_Toc169134782"/>
      <w:r w:rsidRPr="00684943">
        <w:t xml:space="preserve">Tabela </w:t>
      </w:r>
      <w:fldSimple w:instr=" SEQ Tabela \* ARABIC ">
        <w:r w:rsidR="00F2350D">
          <w:rPr>
            <w:noProof/>
          </w:rPr>
          <w:t>59</w:t>
        </w:r>
      </w:fldSimple>
      <w:bookmarkEnd w:id="707"/>
      <w:r w:rsidR="00B84102">
        <w:rPr>
          <w:noProof/>
        </w:rPr>
        <w:t>.</w:t>
      </w:r>
      <w:r w:rsidRPr="00684943">
        <w:t xml:space="preserve"> Wybrane grupy interesariuszy uwzględnione w badaniu satysfakcji interesariuszy polskich uczelni technicznych</w:t>
      </w:r>
      <w:bookmarkEnd w:id="708"/>
      <w:bookmarkEnd w:id="709"/>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095B4CBA" w:rsidR="00492634" w:rsidRPr="00684943" w:rsidRDefault="00492634" w:rsidP="00EE7563">
            <w:pPr>
              <w:pStyle w:val="TekstTabeli"/>
              <w:rPr>
                <w:lang w:val="pl-PL"/>
              </w:rPr>
            </w:pPr>
            <w:r w:rsidRPr="00684943">
              <w:rPr>
                <w:lang w:val="pl-PL"/>
              </w:rPr>
              <w:t>Grupa obejmuje pracowników uczelni, którzy prowadzą zajęcia ze studentami</w:t>
            </w:r>
            <w:r w:rsidR="00640402">
              <w:rPr>
                <w:lang w:val="pl-PL"/>
              </w:rPr>
              <w:t>,</w:t>
            </w:r>
            <w:r w:rsidRPr="00684943">
              <w:rPr>
                <w:lang w:val="pl-PL"/>
              </w:rPr>
              <w:t xml:space="preserve">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Heading3"/>
      </w:pPr>
      <w:bookmarkStart w:id="710" w:name="_Ref137733795"/>
      <w:bookmarkStart w:id="711" w:name="_Toc164801022"/>
      <w:bookmarkStart w:id="712" w:name="_Toc168903286"/>
      <w:bookmarkStart w:id="713" w:name="_Toc169134094"/>
      <w:r>
        <w:t>Analiza wyników badania jakościowego</w:t>
      </w:r>
      <w:bookmarkEnd w:id="710"/>
      <w:bookmarkEnd w:id="711"/>
      <w:bookmarkEnd w:id="712"/>
      <w:bookmarkEnd w:id="713"/>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0F1B3504"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ListParagraph"/>
        <w:numPr>
          <w:ilvl w:val="0"/>
          <w:numId w:val="28"/>
        </w:numPr>
        <w:spacing w:before="60"/>
        <w:ind w:left="993" w:hanging="284"/>
      </w:pPr>
      <w:r w:rsidRPr="00C7255C">
        <w:rPr>
          <w:u w:val="single"/>
        </w:rPr>
        <w:t>S</w:t>
      </w:r>
      <w:r>
        <w:t>tudent – S;</w:t>
      </w:r>
    </w:p>
    <w:p w14:paraId="05CD89A4"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ListParagraph"/>
        <w:numPr>
          <w:ilvl w:val="0"/>
          <w:numId w:val="28"/>
        </w:numPr>
        <w:spacing w:before="60"/>
        <w:ind w:left="993" w:hanging="284"/>
      </w:pPr>
      <w:r w:rsidRPr="00C7255C">
        <w:rPr>
          <w:u w:val="single"/>
        </w:rPr>
        <w:t>R</w:t>
      </w:r>
      <w:r>
        <w:t>odzic – R;</w:t>
      </w:r>
    </w:p>
    <w:p w14:paraId="039527AB" w14:textId="77777777" w:rsidR="00787121" w:rsidRDefault="00787121">
      <w:pPr>
        <w:pStyle w:val="ListParagraph"/>
        <w:numPr>
          <w:ilvl w:val="0"/>
          <w:numId w:val="28"/>
        </w:numPr>
        <w:spacing w:before="60"/>
        <w:ind w:left="993" w:hanging="284"/>
      </w:pPr>
      <w:r w:rsidRPr="00C7255C">
        <w:rPr>
          <w:u w:val="single"/>
        </w:rPr>
        <w:t>W</w:t>
      </w:r>
      <w:r>
        <w:t>ykładowca – W;</w:t>
      </w:r>
    </w:p>
    <w:p w14:paraId="0C1F74A3"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ListParagraph"/>
        <w:numPr>
          <w:ilvl w:val="0"/>
          <w:numId w:val="28"/>
        </w:numPr>
        <w:spacing w:before="60"/>
        <w:ind w:left="993" w:hanging="284"/>
      </w:pPr>
      <w:r w:rsidRPr="000745D1">
        <w:rPr>
          <w:u w:val="single"/>
        </w:rPr>
        <w:t>P</w:t>
      </w:r>
      <w:r>
        <w:t>rzedsiębiorca – P;</w:t>
      </w:r>
    </w:p>
    <w:p w14:paraId="4197E48B"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714" w:name="_Ref138254745"/>
      <w:bookmarkStart w:id="715" w:name="_Ref138254740"/>
      <w:bookmarkStart w:id="716" w:name="_Toc169134783"/>
      <w:r>
        <w:t xml:space="preserve">Tabela </w:t>
      </w:r>
      <w:fldSimple w:instr=" SEQ Tabela \* ARABIC ">
        <w:r w:rsidR="00F2350D">
          <w:rPr>
            <w:noProof/>
          </w:rPr>
          <w:t>60</w:t>
        </w:r>
      </w:fldSimple>
      <w:bookmarkEnd w:id="714"/>
      <w:r w:rsidR="00B84102">
        <w:rPr>
          <w:noProof/>
        </w:rPr>
        <w:t>.</w:t>
      </w:r>
      <w:r>
        <w:t xml:space="preserve"> Liczba osób reprezentujących każdą z grup interesariuszy wśród 33 respondentów wywiadów pogłębionych</w:t>
      </w:r>
      <w:bookmarkEnd w:id="715"/>
      <w:bookmarkEnd w:id="716"/>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21CD810B" w:rsidR="00787121" w:rsidRPr="0014716A" w:rsidRDefault="00787121" w:rsidP="00787121">
      <w:pPr>
        <w:pStyle w:val="Quote"/>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02536B12"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2525734"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63DC4B60"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717" w:name="_Ref138080539"/>
      <w:bookmarkStart w:id="718" w:name="_Ref138080531"/>
      <w:bookmarkStart w:id="719" w:name="_Toc169134784"/>
      <w:r>
        <w:lastRenderedPageBreak/>
        <w:t xml:space="preserve">Tabela </w:t>
      </w:r>
      <w:fldSimple w:instr=" SEQ Tabela \* ARABIC ">
        <w:r w:rsidR="00F2350D">
          <w:rPr>
            <w:noProof/>
          </w:rPr>
          <w:t>61</w:t>
        </w:r>
      </w:fldSimple>
      <w:bookmarkEnd w:id="717"/>
      <w:r w:rsidR="00B84102">
        <w:rPr>
          <w:noProof/>
        </w:rPr>
        <w:t>.</w:t>
      </w:r>
      <w:r>
        <w:t xml:space="preserve"> Liczba wskazań najważniejszych grup interesariuszy wśród 33 respondentów wywiadów pogłębionych</w:t>
      </w:r>
      <w:bookmarkEnd w:id="718"/>
      <w:bookmarkEnd w:id="719"/>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15448D8D"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553F4CA8"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07E2F38"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Heading2"/>
      </w:pPr>
      <w:bookmarkStart w:id="720" w:name="_Ref164502733"/>
      <w:bookmarkStart w:id="721" w:name="_Toc164801023"/>
      <w:bookmarkStart w:id="722" w:name="_Toc168903287"/>
      <w:bookmarkStart w:id="723" w:name="_Toc169134095"/>
      <w:r>
        <w:t>Efekty działań uczelni w świetle pomiaru satysfakcji interesariuszy</w:t>
      </w:r>
      <w:bookmarkEnd w:id="720"/>
      <w:bookmarkEnd w:id="721"/>
      <w:bookmarkEnd w:id="722"/>
      <w:bookmarkEnd w:id="723"/>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5077ABA" w:rsidR="00630D7C" w:rsidRPr="00BC4204" w:rsidRDefault="004456BE" w:rsidP="0053140B">
      <w:pPr>
        <w:pStyle w:val="Rysunek"/>
      </w:pPr>
      <w:r>
        <w:rPr>
          <w:noProof/>
        </w:rPr>
        <w:lastRenderedPageBreak/>
        <w:drawing>
          <wp:inline distT="0" distB="0" distL="0" distR="0" wp14:anchorId="528CE740" wp14:editId="7E0C953A">
            <wp:extent cx="5110223" cy="1440000"/>
            <wp:effectExtent l="0" t="0" r="0" b="0"/>
            <wp:docPr id="658393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724" w:name="_Ref437094338"/>
      <w:bookmarkStart w:id="725" w:name="_Ref437094349"/>
      <w:bookmarkStart w:id="726" w:name="_Toc437182121"/>
      <w:bookmarkStart w:id="727" w:name="_Toc169134701"/>
      <w:r w:rsidRPr="00BC4204">
        <w:t xml:space="preserve">Rysunek </w:t>
      </w:r>
      <w:fldSimple w:instr=" SEQ Rysunek \* ARABIC ">
        <w:r w:rsidR="00F2350D">
          <w:rPr>
            <w:noProof/>
          </w:rPr>
          <w:t>30</w:t>
        </w:r>
      </w:fldSimple>
      <w:bookmarkEnd w:id="724"/>
      <w:r w:rsidR="0036301D">
        <w:rPr>
          <w:noProof/>
        </w:rPr>
        <w:t>.</w:t>
      </w:r>
      <w:r w:rsidRPr="00BC4204">
        <w:t xml:space="preserve"> Model relacji między jakością usług uczelni technicznej, a satysfakcją interesariuszy oraz zarobkami</w:t>
      </w:r>
      <w:r w:rsidRPr="00233788">
        <w:t xml:space="preserve"> absolwentów.</w:t>
      </w:r>
      <w:bookmarkEnd w:id="725"/>
      <w:bookmarkEnd w:id="726"/>
      <w:bookmarkEnd w:id="727"/>
    </w:p>
    <w:p w14:paraId="3929C268" w14:textId="77777777" w:rsidR="00630D7C" w:rsidRPr="00D95B07" w:rsidRDefault="00630D7C" w:rsidP="00DB512C">
      <w:pPr>
        <w:pStyle w:val="rdo"/>
        <w:rPr>
          <w:lang w:val="pl-PL"/>
        </w:rPr>
      </w:pPr>
      <w:r w:rsidRPr="00D95B07">
        <w:rPr>
          <w:lang w:val="pl-PL"/>
        </w:rPr>
        <w:t>Źródło: opracowanie własne</w:t>
      </w:r>
    </w:p>
    <w:p w14:paraId="1213D4F1" w14:textId="73E64FD5"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F2350D">
        <w:t>1.3.3</w:t>
      </w:r>
      <w:r>
        <w:fldChar w:fldCharType="end"/>
      </w:r>
      <w:r>
        <w:t>). Dodatkowo dane prezentowane w tym rankingu pozwalają stosunkowo łatwo uzyskać zestaw wartości pozycji rankingowych zarówno w kontekście globalnym</w:t>
      </w:r>
      <w:r w:rsidR="00E77FAC">
        <w:t>,</w:t>
      </w:r>
      <w:r>
        <w:t xml:space="preserve"> jak i krajowym. </w:t>
      </w:r>
    </w:p>
    <w:p w14:paraId="1DDCEE21" w14:textId="65918C12"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Heading3"/>
      </w:pPr>
      <w:bookmarkStart w:id="728" w:name="_Ref137972036"/>
      <w:bookmarkStart w:id="729" w:name="_Ref138021609"/>
      <w:bookmarkStart w:id="730" w:name="_Toc164801024"/>
      <w:bookmarkStart w:id="731" w:name="_Toc168903288"/>
      <w:bookmarkStart w:id="732" w:name="_Toc169134096"/>
      <w:r w:rsidRPr="007B295C">
        <w:t>Założenia i c</w:t>
      </w:r>
      <w:r w:rsidR="003C08E8" w:rsidRPr="007B295C">
        <w:t xml:space="preserve">ele badań </w:t>
      </w:r>
      <w:bookmarkEnd w:id="728"/>
      <w:r w:rsidRPr="007B295C">
        <w:t>ilościowych</w:t>
      </w:r>
      <w:bookmarkEnd w:id="729"/>
      <w:bookmarkEnd w:id="730"/>
      <w:bookmarkEnd w:id="731"/>
      <w:bookmarkEnd w:id="732"/>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1BB78BBF"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733"/>
      <w:r w:rsidRPr="00684943">
        <w:t>załącznik</w:t>
      </w:r>
      <w:r w:rsidR="00684943">
        <w:t>u 2.</w:t>
      </w:r>
      <w:commentRangeEnd w:id="733"/>
      <w:r w:rsidR="00684943">
        <w:rPr>
          <w:rStyle w:val="CommentReference"/>
          <w:rFonts w:ascii="Times New Roman" w:eastAsia="Times New Roman" w:hAnsi="Times New Roman"/>
          <w:szCs w:val="20"/>
          <w:lang w:eastAsia="pl-PL"/>
        </w:rPr>
        <w:commentReference w:id="733"/>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734" w:name="_Ref137642473"/>
      <w:bookmarkStart w:id="735" w:name="_Ref138019734"/>
      <w:bookmarkStart w:id="736" w:name="_Toc169134785"/>
      <w:r w:rsidRPr="00684943">
        <w:t xml:space="preserve">Tabela </w:t>
      </w:r>
      <w:fldSimple w:instr=" SEQ Tabela \* ARABIC ">
        <w:r w:rsidR="00F2350D">
          <w:rPr>
            <w:noProof/>
          </w:rPr>
          <w:t>62</w:t>
        </w:r>
      </w:fldSimple>
      <w:bookmarkEnd w:id="734"/>
      <w:r w:rsidR="00B84102">
        <w:rPr>
          <w:noProof/>
        </w:rPr>
        <w:t>.</w:t>
      </w:r>
      <w:r w:rsidRPr="00684943">
        <w:t xml:space="preserve"> Zestawienie rodzajów użytych pytań na poszczególnych kwestionariuszach badania satysfakcji interesariuszy</w:t>
      </w:r>
      <w:bookmarkEnd w:id="735"/>
      <w:bookmarkEnd w:id="736"/>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6B78E5D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53"/>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Heading3"/>
      </w:pPr>
      <w:bookmarkStart w:id="737" w:name="_Ref137647622"/>
      <w:bookmarkStart w:id="738" w:name="_Ref137647645"/>
      <w:bookmarkStart w:id="739" w:name="_Ref137763110"/>
      <w:bookmarkStart w:id="740" w:name="_Ref137763114"/>
      <w:bookmarkStart w:id="741" w:name="_Ref137805973"/>
      <w:bookmarkStart w:id="742" w:name="_Toc164801025"/>
      <w:bookmarkStart w:id="743" w:name="_Toc168903289"/>
      <w:bookmarkStart w:id="744" w:name="_Toc169134097"/>
      <w:r>
        <w:t xml:space="preserve">Analiza </w:t>
      </w:r>
      <w:r w:rsidR="00847F16">
        <w:t>grupy badawczej</w:t>
      </w:r>
      <w:r>
        <w:t xml:space="preserve"> badania kwestionariuszowego</w:t>
      </w:r>
      <w:bookmarkEnd w:id="737"/>
      <w:bookmarkEnd w:id="738"/>
      <w:bookmarkEnd w:id="739"/>
      <w:bookmarkEnd w:id="740"/>
      <w:bookmarkEnd w:id="741"/>
      <w:bookmarkEnd w:id="742"/>
      <w:bookmarkEnd w:id="743"/>
      <w:bookmarkEnd w:id="744"/>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54"/>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745" w:name="_Toc169134786"/>
      <w:r>
        <w:t xml:space="preserve">Tabela </w:t>
      </w:r>
      <w:fldSimple w:instr=" SEQ Tabela \* ARABIC ">
        <w:r w:rsidR="00F2350D">
          <w:rPr>
            <w:noProof/>
          </w:rPr>
          <w:t>63</w:t>
        </w:r>
      </w:fldSimple>
      <w:r w:rsidR="00B84102">
        <w:rPr>
          <w:noProof/>
        </w:rPr>
        <w:t>.</w:t>
      </w:r>
      <w:r>
        <w:t xml:space="preserve"> Statystyki rezultatów liczby uzyskanych odpowiedzi uczestników badania kwestionariuszowego</w:t>
      </w:r>
      <w:bookmarkEnd w:id="745"/>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55"/>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17D164CE" w:rsidR="003C08E8" w:rsidRDefault="003C08E8" w:rsidP="003C08E8">
      <w:r>
        <w:t xml:space="preserve">Kolejnym prawdopodobnie pomocnym usprawnieniem dla następnych badań tego rodzaju byłoby zmodyfikowanie kolejności wyświetlanych sekcji z pytaniami, tak </w:t>
      </w:r>
      <w:r w:rsidR="00640402">
        <w:t>a</w:t>
      </w:r>
      <w:r>
        <w:t xml:space="preserve">by najpierw wyświetlić pytania </w:t>
      </w:r>
      <w:proofErr w:type="spellStart"/>
      <w:r>
        <w:t>metryczkowe</w:t>
      </w:r>
      <w:proofErr w:type="spellEnd"/>
      <w:r>
        <w:t>,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746" w:name="_Ref134900359"/>
      <w:bookmarkStart w:id="747" w:name="_Ref134900368"/>
      <w:bookmarkStart w:id="748" w:name="_Toc169134702"/>
      <w:r>
        <w:t xml:space="preserve">Rysunek </w:t>
      </w:r>
      <w:fldSimple w:instr=" SEQ Rysunek \* ARABIC ">
        <w:r w:rsidR="00F2350D">
          <w:rPr>
            <w:noProof/>
          </w:rPr>
          <w:t>31</w:t>
        </w:r>
      </w:fldSimple>
      <w:bookmarkEnd w:id="746"/>
      <w:r w:rsidR="0036301D">
        <w:rPr>
          <w:noProof/>
        </w:rPr>
        <w:t>.</w:t>
      </w:r>
      <w:r>
        <w:t xml:space="preserve"> Struktura respondentów badania kwestionariuszowego wg płci</w:t>
      </w:r>
      <w:bookmarkEnd w:id="747"/>
      <w:bookmarkEnd w:id="748"/>
    </w:p>
    <w:p w14:paraId="30449458" w14:textId="77777777" w:rsidR="003C08E8" w:rsidRPr="00D95B07" w:rsidRDefault="003C08E8" w:rsidP="007770AA">
      <w:pPr>
        <w:pStyle w:val="rdo"/>
        <w:rPr>
          <w:lang w:val="pl-PL"/>
        </w:rPr>
      </w:pPr>
      <w:r w:rsidRPr="00D95B07">
        <w:rPr>
          <w:lang w:val="pl-PL"/>
        </w:rPr>
        <w:t>Źródło: opracowanie własne</w:t>
      </w:r>
    </w:p>
    <w:p w14:paraId="51FBC258" w14:textId="18175A6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749" w:name="_Ref134900397"/>
      <w:bookmarkStart w:id="750" w:name="_Ref134900388"/>
      <w:bookmarkStart w:id="751" w:name="_Ref134900624"/>
      <w:bookmarkStart w:id="752" w:name="_Toc169134703"/>
      <w:r>
        <w:t xml:space="preserve">Rysunek </w:t>
      </w:r>
      <w:fldSimple w:instr=" SEQ Rysunek \* ARABIC ">
        <w:r w:rsidR="00F2350D">
          <w:rPr>
            <w:noProof/>
          </w:rPr>
          <w:t>32</w:t>
        </w:r>
      </w:fldSimple>
      <w:bookmarkEnd w:id="749"/>
      <w:r w:rsidR="0036301D">
        <w:rPr>
          <w:noProof/>
        </w:rPr>
        <w:t>.</w:t>
      </w:r>
      <w:r>
        <w:t xml:space="preserve"> Struktura respondentów badania kwestionariuszowego wg kategorii wiekowych</w:t>
      </w:r>
      <w:bookmarkEnd w:id="750"/>
      <w:bookmarkEnd w:id="751"/>
      <w:bookmarkEnd w:id="752"/>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FootnoteReference"/>
        </w:rPr>
        <w:footnoteReference w:id="56"/>
      </w:r>
      <w:r>
        <w:t>.</w:t>
      </w:r>
    </w:p>
    <w:p w14:paraId="53C83C48" w14:textId="77777777" w:rsidR="00C70968" w:rsidRDefault="00C70968" w:rsidP="003C08E8"/>
    <w:p w14:paraId="5B3184F4" w14:textId="6B47BF30" w:rsidR="003C08E8" w:rsidRDefault="003C08E8" w:rsidP="003C08E8">
      <w:pPr>
        <w:pStyle w:val="Tytutabeli"/>
      </w:pPr>
      <w:bookmarkStart w:id="753" w:name="_Ref134898291"/>
      <w:bookmarkStart w:id="754" w:name="_Toc169134787"/>
      <w:r>
        <w:lastRenderedPageBreak/>
        <w:t xml:space="preserve">Tabela </w:t>
      </w:r>
      <w:fldSimple w:instr=" SEQ Tabela \* ARABIC ">
        <w:r w:rsidR="00F2350D">
          <w:rPr>
            <w:noProof/>
          </w:rPr>
          <w:t>64</w:t>
        </w:r>
      </w:fldSimple>
      <w:bookmarkEnd w:id="753"/>
      <w:r w:rsidR="00B84102">
        <w:rPr>
          <w:noProof/>
        </w:rPr>
        <w:t>.</w:t>
      </w:r>
      <w:r>
        <w:t xml:space="preserve"> Liczba ludności Polski na dzień 31 grudnia 2020 r. wg wybranych kategorii wiekowych</w:t>
      </w:r>
      <w:bookmarkEnd w:id="754"/>
    </w:p>
    <w:tbl>
      <w:tblPr>
        <w:tblStyle w:val="TableGrid"/>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755" w:name="_Ref134898333"/>
      <w:bookmarkStart w:id="756" w:name="_Ref134898325"/>
      <w:bookmarkStart w:id="757" w:name="_Toc169134788"/>
      <w:r>
        <w:t xml:space="preserve">Tabela </w:t>
      </w:r>
      <w:fldSimple w:instr=" SEQ Tabela \* ARABIC ">
        <w:r w:rsidR="00F2350D">
          <w:rPr>
            <w:noProof/>
          </w:rPr>
          <w:t>65</w:t>
        </w:r>
      </w:fldSimple>
      <w:bookmarkEnd w:id="755"/>
      <w:r w:rsidR="00B84102">
        <w:rPr>
          <w:noProof/>
        </w:rPr>
        <w:t>.</w:t>
      </w:r>
      <w:r>
        <w:t xml:space="preserve"> </w:t>
      </w:r>
      <w:r w:rsidRPr="008541D0">
        <w:t>Oszacowanie struktury populacji badanej absolwentów i studentów wg wybranych grup wiekowych</w:t>
      </w:r>
      <w:bookmarkEnd w:id="756"/>
      <w:bookmarkEnd w:id="757"/>
    </w:p>
    <w:tbl>
      <w:tblPr>
        <w:tblStyle w:val="TableGrid"/>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 xml:space="preserve">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758" w:name="_Ref134900457"/>
      <w:bookmarkStart w:id="759" w:name="_Ref134900450"/>
      <w:bookmarkStart w:id="760" w:name="_Toc169134704"/>
      <w:r w:rsidRPr="00375829">
        <w:t xml:space="preserve">Rysunek </w:t>
      </w:r>
      <w:fldSimple w:instr=" SEQ Rysunek \* ARABIC ">
        <w:r w:rsidR="00F2350D">
          <w:rPr>
            <w:noProof/>
          </w:rPr>
          <w:t>33</w:t>
        </w:r>
      </w:fldSimple>
      <w:bookmarkEnd w:id="758"/>
      <w:r w:rsidR="0036301D">
        <w:rPr>
          <w:noProof/>
        </w:rPr>
        <w:t>.</w:t>
      </w:r>
      <w:r w:rsidRPr="00375829">
        <w:t xml:space="preserve"> Struktura respondentów badania kwestionariuszowego wg kryterium kategorii i wielkości</w:t>
      </w:r>
      <w:r w:rsidRPr="00375829">
        <w:br/>
      </w:r>
      <w:r>
        <w:t>miejscowości pochodzenia</w:t>
      </w:r>
      <w:bookmarkEnd w:id="759"/>
      <w:bookmarkEnd w:id="760"/>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761" w:name="_Ref134900483"/>
      <w:bookmarkStart w:id="762" w:name="_Ref134900476"/>
      <w:bookmarkStart w:id="763" w:name="_Ref134900494"/>
      <w:bookmarkStart w:id="764" w:name="_Ref134900512"/>
      <w:bookmarkStart w:id="765" w:name="_Toc169134705"/>
      <w:r w:rsidRPr="0031651A">
        <w:t xml:space="preserve">Rysunek </w:t>
      </w:r>
      <w:fldSimple w:instr=" SEQ Rysunek \* ARABIC ">
        <w:r w:rsidR="00F2350D">
          <w:rPr>
            <w:noProof/>
          </w:rPr>
          <w:t>34</w:t>
        </w:r>
      </w:fldSimple>
      <w:bookmarkEnd w:id="761"/>
      <w:r w:rsidR="0036301D">
        <w:rPr>
          <w:noProof/>
        </w:rPr>
        <w:t>.</w:t>
      </w:r>
      <w:r w:rsidRPr="0031651A">
        <w:t xml:space="preserve"> Struktura respondentów badania kwestionariuszowego wg przynależności do grup interesariuszy</w:t>
      </w:r>
      <w:bookmarkEnd w:id="762"/>
      <w:bookmarkEnd w:id="763"/>
      <w:bookmarkEnd w:id="764"/>
      <w:bookmarkEnd w:id="765"/>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766" w:name="_Ref134900542"/>
      <w:bookmarkStart w:id="767" w:name="_Ref134900535"/>
      <w:bookmarkStart w:id="768"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766"/>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57"/>
      </w:r>
      <w:bookmarkEnd w:id="767"/>
      <w:bookmarkEnd w:id="768"/>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769" w:name="_Ref134900561"/>
      <w:bookmarkStart w:id="770" w:name="_Ref137806801"/>
      <w:bookmarkStart w:id="771" w:name="_Toc169134707"/>
      <w:r>
        <w:t xml:space="preserve">Rysunek </w:t>
      </w:r>
      <w:fldSimple w:instr=" SEQ Rysunek \* ARABIC ">
        <w:r w:rsidR="00F2350D">
          <w:rPr>
            <w:noProof/>
          </w:rPr>
          <w:t>36</w:t>
        </w:r>
      </w:fldSimple>
      <w:bookmarkEnd w:id="769"/>
      <w:r w:rsidR="0036301D">
        <w:rPr>
          <w:noProof/>
        </w:rPr>
        <w:t>.</w:t>
      </w:r>
      <w:r>
        <w:t xml:space="preserve"> Struktura respondentów badania kwestionariuszowego z grupy absolwentów uczelni wg płci</w:t>
      </w:r>
      <w:bookmarkEnd w:id="770"/>
      <w:bookmarkEnd w:id="771"/>
    </w:p>
    <w:p w14:paraId="5A30BAB0" w14:textId="77777777" w:rsidR="003C08E8" w:rsidRPr="00D95B07" w:rsidRDefault="003C08E8" w:rsidP="007770AA">
      <w:pPr>
        <w:pStyle w:val="rdo"/>
        <w:rPr>
          <w:lang w:val="pl-PL"/>
        </w:rPr>
      </w:pPr>
      <w:r w:rsidRPr="00D95B07">
        <w:rPr>
          <w:lang w:val="pl-PL"/>
        </w:rPr>
        <w:t>Źródło: opracowanie własne</w:t>
      </w:r>
    </w:p>
    <w:p w14:paraId="1A76E5C8" w14:textId="21FD5A95"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772" w:name="_Ref134900651"/>
      <w:bookmarkStart w:id="773" w:name="_Ref134900615"/>
      <w:bookmarkStart w:id="774" w:name="_Ref134900644"/>
      <w:bookmarkStart w:id="775" w:name="_Ref137806762"/>
      <w:bookmarkStart w:id="776" w:name="_Toc169134708"/>
      <w:r>
        <w:t xml:space="preserve">Rysunek </w:t>
      </w:r>
      <w:fldSimple w:instr=" SEQ Rysunek \* ARABIC ">
        <w:r w:rsidR="00F2350D">
          <w:rPr>
            <w:noProof/>
          </w:rPr>
          <w:t>37</w:t>
        </w:r>
      </w:fldSimple>
      <w:bookmarkEnd w:id="772"/>
      <w:r w:rsidR="0036301D">
        <w:rPr>
          <w:noProof/>
        </w:rPr>
        <w:t>.</w:t>
      </w:r>
      <w:r>
        <w:t xml:space="preserve"> Struktura respondentów badania kwestionariuszowego z grupy absolwentów uczelni wg kategorii wiekowych</w:t>
      </w:r>
      <w:bookmarkEnd w:id="773"/>
      <w:bookmarkEnd w:id="774"/>
      <w:bookmarkEnd w:id="775"/>
      <w:bookmarkEnd w:id="776"/>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777" w:name="_Ref134900684"/>
      <w:bookmarkStart w:id="778" w:name="_Ref134900676"/>
      <w:bookmarkStart w:id="779" w:name="_Ref134900706"/>
      <w:bookmarkStart w:id="780" w:name="_Toc169134709"/>
      <w:r>
        <w:t xml:space="preserve">Rysunek </w:t>
      </w:r>
      <w:fldSimple w:instr=" SEQ Rysunek \* ARABIC ">
        <w:r w:rsidR="00F2350D">
          <w:rPr>
            <w:noProof/>
          </w:rPr>
          <w:t>38</w:t>
        </w:r>
      </w:fldSimple>
      <w:bookmarkEnd w:id="777"/>
      <w:r w:rsidR="0036301D">
        <w:rPr>
          <w:noProof/>
        </w:rPr>
        <w:t>.</w:t>
      </w:r>
      <w:r>
        <w:t xml:space="preserve"> Struktura respondentów badania kwestionariuszowego należących do grupy absolwentów wg rodzaju ukończonej uczelni.</w:t>
      </w:r>
      <w:bookmarkEnd w:id="778"/>
      <w:bookmarkEnd w:id="779"/>
      <w:bookmarkEnd w:id="780"/>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781" w:name="_Ref134895617"/>
      <w:bookmarkStart w:id="782" w:name="_Ref134895603"/>
      <w:bookmarkStart w:id="783" w:name="_Toc169134710"/>
      <w:r>
        <w:t xml:space="preserve">Rysunek </w:t>
      </w:r>
      <w:fldSimple w:instr=" SEQ Rysunek \* ARABIC ">
        <w:r w:rsidR="00F2350D">
          <w:rPr>
            <w:noProof/>
          </w:rPr>
          <w:t>39</w:t>
        </w:r>
      </w:fldSimple>
      <w:bookmarkEnd w:id="781"/>
      <w:r w:rsidR="0036301D">
        <w:rPr>
          <w:noProof/>
        </w:rPr>
        <w:t>.</w:t>
      </w:r>
      <w:r>
        <w:t xml:space="preserve"> Struktura grupy absolwentów respondentów badania kwestionariuszowego ze względu na ocenianą uczelnię</w:t>
      </w:r>
      <w:bookmarkEnd w:id="782"/>
      <w:bookmarkEnd w:id="783"/>
    </w:p>
    <w:p w14:paraId="5D229F8A" w14:textId="77777777" w:rsidR="003C08E8" w:rsidRPr="00D95B07" w:rsidRDefault="003C08E8" w:rsidP="007770AA">
      <w:pPr>
        <w:pStyle w:val="rdo"/>
        <w:rPr>
          <w:lang w:val="pl-PL"/>
        </w:rPr>
      </w:pPr>
      <w:r w:rsidRPr="00D95B07">
        <w:rPr>
          <w:lang w:val="pl-PL"/>
        </w:rPr>
        <w:t>Źródło: opracowanie własne</w:t>
      </w:r>
    </w:p>
    <w:p w14:paraId="0B588AFF" w14:textId="166BAE9B"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Heading3"/>
        <w:rPr>
          <w:rStyle w:val="Heading3Char"/>
        </w:rPr>
      </w:pPr>
      <w:bookmarkStart w:id="784" w:name="_Ref437093143"/>
      <w:bookmarkStart w:id="785" w:name="_Ref437093160"/>
      <w:bookmarkStart w:id="786" w:name="_Ref437181714"/>
      <w:bookmarkStart w:id="787" w:name="_Toc164801026"/>
      <w:bookmarkStart w:id="788" w:name="_Toc168903290"/>
      <w:bookmarkStart w:id="789" w:name="_Toc169134098"/>
      <w:r w:rsidRPr="00847F16">
        <w:lastRenderedPageBreak/>
        <w:t xml:space="preserve">Pomiar satysfakcji interesariuszy uczelni technicznych jako efektu działań </w:t>
      </w:r>
      <w:r w:rsidRPr="00B61EC4">
        <w:rPr>
          <w:rStyle w:val="Heading3Char"/>
        </w:rPr>
        <w:t>uczelni</w:t>
      </w:r>
      <w:bookmarkEnd w:id="784"/>
      <w:bookmarkEnd w:id="785"/>
      <w:bookmarkEnd w:id="786"/>
      <w:bookmarkEnd w:id="787"/>
      <w:bookmarkEnd w:id="788"/>
      <w:bookmarkEnd w:id="789"/>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790" w:name="_Ref134900831"/>
      <w:bookmarkStart w:id="791" w:name="_Ref134900820"/>
      <w:bookmarkStart w:id="792" w:name="_Toc169134711"/>
      <w:r>
        <w:t xml:space="preserve">Rysunek </w:t>
      </w:r>
      <w:fldSimple w:instr=" SEQ Rysunek \* ARABIC ">
        <w:r w:rsidR="00F2350D">
          <w:rPr>
            <w:noProof/>
          </w:rPr>
          <w:t>40</w:t>
        </w:r>
      </w:fldSimple>
      <w:bookmarkEnd w:id="790"/>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791"/>
      <w:bookmarkEnd w:id="792"/>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06AE1012" w:rsidR="00847F16" w:rsidRDefault="00B27974" w:rsidP="00847F16">
      <w:pPr>
        <w:pStyle w:val="Rysunek"/>
      </w:pPr>
      <w:r>
        <w:rPr>
          <w:noProof/>
        </w:rPr>
        <w:drawing>
          <wp:inline distT="0" distB="0" distL="0" distR="0" wp14:anchorId="0ABC9E22" wp14:editId="1F9D2BEA">
            <wp:extent cx="4582737" cy="1440000"/>
            <wp:effectExtent l="0" t="0" r="0" b="0"/>
            <wp:docPr id="1006802868"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2737" cy="1440000"/>
                    </a:xfrm>
                    <a:prstGeom prst="rect">
                      <a:avLst/>
                    </a:prstGeom>
                    <a:noFill/>
                    <a:ln>
                      <a:noFill/>
                    </a:ln>
                  </pic:spPr>
                </pic:pic>
              </a:graphicData>
            </a:graphic>
          </wp:inline>
        </w:drawing>
      </w:r>
    </w:p>
    <w:p w14:paraId="14E923DD" w14:textId="2512A0DB" w:rsidR="00847F16" w:rsidRDefault="00847F16" w:rsidP="00847F16">
      <w:pPr>
        <w:pStyle w:val="Rysunek"/>
      </w:pPr>
      <w:bookmarkStart w:id="793" w:name="_Ref134900872"/>
      <w:bookmarkStart w:id="794" w:name="_Ref134900864"/>
      <w:bookmarkStart w:id="795" w:name="_Ref134901075"/>
      <w:bookmarkStart w:id="796" w:name="_Toc169134712"/>
      <w:r>
        <w:t xml:space="preserve">Rysunek </w:t>
      </w:r>
      <w:fldSimple w:instr=" SEQ Rysunek \* ARABIC ">
        <w:r w:rsidR="00F2350D">
          <w:rPr>
            <w:noProof/>
          </w:rPr>
          <w:t>41</w:t>
        </w:r>
      </w:fldSimple>
      <w:bookmarkEnd w:id="793"/>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794"/>
      <w:bookmarkEnd w:id="795"/>
      <w:bookmarkEnd w:id="796"/>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5CC9A8A4" w:rsidR="00847F16" w:rsidRDefault="003D5B74" w:rsidP="00847F16">
      <w:pPr>
        <w:pStyle w:val="Rysunek"/>
      </w:pPr>
      <w:r>
        <w:rPr>
          <w:noProof/>
        </w:rPr>
        <w:lastRenderedPageBreak/>
        <w:drawing>
          <wp:inline distT="0" distB="0" distL="0" distR="0" wp14:anchorId="36500ABD" wp14:editId="1A3D88F7">
            <wp:extent cx="3550041" cy="1440000"/>
            <wp:effectExtent l="0" t="0" r="0" b="0"/>
            <wp:docPr id="12252523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0041"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797" w:name="_Ref134901104"/>
      <w:bookmarkStart w:id="798" w:name="_Ref134901095"/>
      <w:bookmarkStart w:id="799" w:name="_Ref134901141"/>
      <w:bookmarkStart w:id="800" w:name="_Toc169134713"/>
      <w:r>
        <w:t xml:space="preserve">Rysunek </w:t>
      </w:r>
      <w:fldSimple w:instr=" SEQ Rysunek \* ARABIC ">
        <w:r w:rsidR="00F2350D">
          <w:rPr>
            <w:noProof/>
          </w:rPr>
          <w:t>42</w:t>
        </w:r>
      </w:fldSimple>
      <w:bookmarkEnd w:id="797"/>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798"/>
      <w:bookmarkEnd w:id="799"/>
      <w:bookmarkEnd w:id="800"/>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2091AA97" w:rsidR="00847F16" w:rsidRDefault="003D5B74" w:rsidP="00847F16">
      <w:pPr>
        <w:pStyle w:val="Rysunek"/>
      </w:pPr>
      <w:r>
        <w:rPr>
          <w:noProof/>
        </w:rPr>
        <w:drawing>
          <wp:inline distT="0" distB="0" distL="0" distR="0" wp14:anchorId="0F36E85F" wp14:editId="20A50A53">
            <wp:extent cx="3377387" cy="1440000"/>
            <wp:effectExtent l="0" t="0" r="0" b="0"/>
            <wp:docPr id="201425427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387"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801" w:name="_Ref134901184"/>
      <w:bookmarkStart w:id="802" w:name="_Ref134901176"/>
      <w:bookmarkStart w:id="803" w:name="_Toc169134714"/>
      <w:r>
        <w:t xml:space="preserve">Rysunek </w:t>
      </w:r>
      <w:fldSimple w:instr=" SEQ Rysunek \* ARABIC ">
        <w:r w:rsidR="00F2350D">
          <w:rPr>
            <w:noProof/>
          </w:rPr>
          <w:t>43</w:t>
        </w:r>
      </w:fldSimple>
      <w:bookmarkEnd w:id="801"/>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802"/>
      <w:bookmarkEnd w:id="803"/>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1C2C1E02" w:rsidR="00847F16" w:rsidRDefault="003D5B74" w:rsidP="00847F16">
      <w:pPr>
        <w:pStyle w:val="Rysunek"/>
      </w:pPr>
      <w:r>
        <w:rPr>
          <w:noProof/>
        </w:rPr>
        <w:drawing>
          <wp:inline distT="0" distB="0" distL="0" distR="0" wp14:anchorId="665C6A00" wp14:editId="0A402339">
            <wp:extent cx="3939910" cy="1440000"/>
            <wp:effectExtent l="0" t="0" r="0" b="0"/>
            <wp:docPr id="503855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3991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804" w:name="_Ref134901235"/>
      <w:bookmarkStart w:id="805" w:name="_Ref134901227"/>
      <w:bookmarkStart w:id="806" w:name="_Toc169134715"/>
      <w:r>
        <w:t xml:space="preserve">Rysunek </w:t>
      </w:r>
      <w:fldSimple w:instr=" SEQ Rysunek \* ARABIC ">
        <w:r w:rsidR="00F2350D">
          <w:rPr>
            <w:noProof/>
          </w:rPr>
          <w:t>44</w:t>
        </w:r>
      </w:fldSimple>
      <w:bookmarkEnd w:id="804"/>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805"/>
      <w:bookmarkEnd w:id="806"/>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1E0BEA9A" w:rsidR="00847F16" w:rsidRDefault="003D5B74" w:rsidP="00847F16">
      <w:pPr>
        <w:pStyle w:val="Rysunek"/>
      </w:pPr>
      <w:r>
        <w:rPr>
          <w:noProof/>
        </w:rPr>
        <w:drawing>
          <wp:inline distT="0" distB="0" distL="0" distR="0" wp14:anchorId="5263DB4E" wp14:editId="15BBB705">
            <wp:extent cx="3742350" cy="1440000"/>
            <wp:effectExtent l="0" t="0" r="0" b="0"/>
            <wp:docPr id="138132208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2350"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807" w:name="_Ref134901293"/>
      <w:bookmarkStart w:id="808" w:name="_Ref134901286"/>
      <w:bookmarkStart w:id="809" w:name="_Toc169134716"/>
      <w:r>
        <w:t xml:space="preserve">Rysunek </w:t>
      </w:r>
      <w:fldSimple w:instr=" SEQ Rysunek \* ARABIC ">
        <w:r w:rsidR="00F2350D">
          <w:rPr>
            <w:noProof/>
          </w:rPr>
          <w:t>45</w:t>
        </w:r>
      </w:fldSimple>
      <w:bookmarkEnd w:id="807"/>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808"/>
      <w:bookmarkEnd w:id="809"/>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145CF4EE" w:rsidR="00847F16" w:rsidRDefault="003D5B74" w:rsidP="00847F16">
      <w:pPr>
        <w:pStyle w:val="Rysunek"/>
      </w:pPr>
      <w:r>
        <w:rPr>
          <w:noProof/>
        </w:rPr>
        <w:drawing>
          <wp:inline distT="0" distB="0" distL="0" distR="0" wp14:anchorId="307A9D43" wp14:editId="34362CF2">
            <wp:extent cx="3499625" cy="1440000"/>
            <wp:effectExtent l="0" t="0" r="0" b="0"/>
            <wp:docPr id="124890691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9625"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810" w:name="_Ref134901370"/>
      <w:bookmarkStart w:id="811" w:name="_Ref134901363"/>
      <w:bookmarkStart w:id="812" w:name="_Toc169134717"/>
      <w:r>
        <w:t xml:space="preserve">Rysunek </w:t>
      </w:r>
      <w:fldSimple w:instr=" SEQ Rysunek \* ARABIC ">
        <w:r w:rsidR="00F2350D">
          <w:rPr>
            <w:noProof/>
          </w:rPr>
          <w:t>46</w:t>
        </w:r>
      </w:fldSimple>
      <w:bookmarkEnd w:id="810"/>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811"/>
      <w:bookmarkEnd w:id="812"/>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528CFE5" w:rsidR="00847F16" w:rsidRDefault="00B27974" w:rsidP="00847F16">
      <w:pPr>
        <w:pStyle w:val="Rysunek"/>
      </w:pPr>
      <w:r>
        <w:rPr>
          <w:noProof/>
        </w:rPr>
        <w:lastRenderedPageBreak/>
        <w:drawing>
          <wp:inline distT="0" distB="0" distL="0" distR="0" wp14:anchorId="0ECB446C" wp14:editId="53585B8B">
            <wp:extent cx="3000828" cy="1440000"/>
            <wp:effectExtent l="0" t="0" r="0" b="0"/>
            <wp:docPr id="3628156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828"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813" w:name="_Ref134901424"/>
      <w:bookmarkStart w:id="814" w:name="_Ref134901416"/>
      <w:bookmarkStart w:id="815" w:name="_Toc169134718"/>
      <w:r>
        <w:t xml:space="preserve">Rysunek </w:t>
      </w:r>
      <w:fldSimple w:instr=" SEQ Rysunek \* ARABIC ">
        <w:r w:rsidR="00F2350D">
          <w:rPr>
            <w:noProof/>
          </w:rPr>
          <w:t>47</w:t>
        </w:r>
      </w:fldSimple>
      <w:bookmarkEnd w:id="813"/>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814"/>
      <w:bookmarkEnd w:id="815"/>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816" w:name="_Ref134898419"/>
      <w:bookmarkStart w:id="817" w:name="_Ref134898408"/>
      <w:bookmarkStart w:id="818" w:name="_Ref134898474"/>
      <w:bookmarkStart w:id="819" w:name="_Toc169134789"/>
      <w:r>
        <w:t xml:space="preserve">Tabela </w:t>
      </w:r>
      <w:fldSimple w:instr=" SEQ Tabela \* ARABIC ">
        <w:r w:rsidR="00F2350D">
          <w:rPr>
            <w:noProof/>
          </w:rPr>
          <w:t>66</w:t>
        </w:r>
      </w:fldSimple>
      <w:bookmarkEnd w:id="816"/>
      <w:r w:rsidR="00B84102">
        <w:rPr>
          <w:noProof/>
        </w:rPr>
        <w:t>.</w:t>
      </w:r>
      <w:r>
        <w:t xml:space="preserve"> Zestawienie wyników odpowiedzi na pytania dotyczące satysfakcji z usług uczelni w ramach różnych grup respondentów badania kwestionariuszowego</w:t>
      </w:r>
      <w:bookmarkEnd w:id="817"/>
      <w:bookmarkEnd w:id="818"/>
      <w:bookmarkEnd w:id="819"/>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820" w:name="_Ref134898522"/>
      <w:bookmarkStart w:id="821" w:name="_Ref134898513"/>
      <w:bookmarkStart w:id="822" w:name="_Ref134898540"/>
      <w:bookmarkStart w:id="823" w:name="_Toc169134790"/>
      <w:r>
        <w:t xml:space="preserve">Tabela </w:t>
      </w:r>
      <w:fldSimple w:instr=" SEQ Tabela \* ARABIC ">
        <w:r w:rsidR="00F2350D">
          <w:rPr>
            <w:noProof/>
          </w:rPr>
          <w:t>67</w:t>
        </w:r>
      </w:fldSimple>
      <w:bookmarkEnd w:id="820"/>
      <w:r w:rsidR="00B84102">
        <w:rPr>
          <w:noProof/>
        </w:rPr>
        <w:t>.</w:t>
      </w:r>
      <w:r>
        <w:t xml:space="preserve"> Uśrednione wagi istotności wpływu na ocenę SSI poszczególnych grup interesariuszy</w:t>
      </w:r>
      <w:bookmarkEnd w:id="821"/>
      <w:bookmarkEnd w:id="822"/>
      <w:bookmarkEnd w:id="823"/>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58"/>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59"/>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824" w:name="_Ref134898572"/>
      <w:bookmarkStart w:id="825" w:name="_Ref134898564"/>
      <w:bookmarkStart w:id="826" w:name="_Ref134898594"/>
      <w:bookmarkStart w:id="827" w:name="_Toc169134791"/>
      <w:r>
        <w:t xml:space="preserve">Tabela </w:t>
      </w:r>
      <w:fldSimple w:instr=" SEQ Tabela \* ARABIC ">
        <w:r w:rsidR="00F2350D">
          <w:rPr>
            <w:noProof/>
          </w:rPr>
          <w:t>68</w:t>
        </w:r>
      </w:fldSimple>
      <w:bookmarkEnd w:id="824"/>
      <w:r w:rsidR="00B84102">
        <w:rPr>
          <w:noProof/>
        </w:rPr>
        <w:t>.</w:t>
      </w:r>
      <w:r>
        <w:t xml:space="preserve"> Wartości cząstkowych SSI dla poszczególnych grup interesariuszy.</w:t>
      </w:r>
      <w:bookmarkEnd w:id="825"/>
      <w:bookmarkEnd w:id="826"/>
      <w:bookmarkEnd w:id="827"/>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ListParagraph"/>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ListParagraph"/>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01F70E60"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828" w:name="_Ref164502761"/>
      <w:bookmarkStart w:id="829" w:name="_Toc164801027"/>
      <w:bookmarkStart w:id="830" w:name="_Toc168903291"/>
      <w:bookmarkStart w:id="831" w:name="_Toc169134099"/>
      <w:r>
        <w:t>Możliwości stosowania</w:t>
      </w:r>
      <w:r w:rsidR="00B61EC4">
        <w:t xml:space="preserve"> miar satysfakcji interesariuszy </w:t>
      </w:r>
      <w:r>
        <w:t>w doskonaleniu systemu zarzadzania jakością uczelni</w:t>
      </w:r>
      <w:bookmarkEnd w:id="828"/>
      <w:bookmarkEnd w:id="829"/>
      <w:bookmarkEnd w:id="830"/>
      <w:bookmarkEnd w:id="831"/>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Heading3"/>
      </w:pPr>
      <w:bookmarkStart w:id="832" w:name="_Ref137910300"/>
      <w:bookmarkStart w:id="833" w:name="_Toc164801028"/>
      <w:bookmarkStart w:id="834" w:name="_Toc168903292"/>
      <w:bookmarkStart w:id="835"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832"/>
      <w:bookmarkEnd w:id="833"/>
      <w:bookmarkEnd w:id="834"/>
      <w:bookmarkEnd w:id="835"/>
    </w:p>
    <w:p w14:paraId="5E193CF4" w14:textId="3BBAE579"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836"/>
      <w:r w:rsidR="002B27E1">
        <w:t>załączniku 3</w:t>
      </w:r>
      <w:commentRangeEnd w:id="836"/>
      <w:r w:rsidR="002B27E1">
        <w:rPr>
          <w:rStyle w:val="CommentReference"/>
          <w:rFonts w:ascii="Times New Roman" w:eastAsia="Times New Roman" w:hAnsi="Times New Roman"/>
          <w:szCs w:val="20"/>
          <w:lang w:eastAsia="pl-PL"/>
        </w:rPr>
        <w:commentReference w:id="83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60"/>
      </w:r>
      <w:r w:rsidR="00BA3A19">
        <w:t xml:space="preserve">). </w:t>
      </w:r>
      <w:r w:rsidR="00EC12B3">
        <w:t xml:space="preserve">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w:t>
      </w:r>
      <w:r w:rsidR="00EC12B3">
        <w:lastRenderedPageBreak/>
        <w:t>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837" w:name="_Ref137661449"/>
      <w:bookmarkStart w:id="838" w:name="_Ref137661439"/>
      <w:bookmarkStart w:id="839" w:name="_Toc169134792"/>
      <w:r>
        <w:t xml:space="preserve">Tabela </w:t>
      </w:r>
      <w:fldSimple w:instr=" SEQ Tabela \* ARABIC ">
        <w:r w:rsidR="00F2350D">
          <w:rPr>
            <w:noProof/>
          </w:rPr>
          <w:t>69</w:t>
        </w:r>
      </w:fldSimple>
      <w:bookmarkEnd w:id="837"/>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838"/>
      <w:r w:rsidR="001E1A75">
        <w:t>; N=120</w:t>
      </w:r>
      <w:bookmarkEnd w:id="839"/>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61"/>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62"/>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334E44A"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840" w:name="_Ref137715854"/>
      <w:bookmarkStart w:id="841" w:name="_Ref137715835"/>
      <w:bookmarkStart w:id="842" w:name="_Toc169134793"/>
      <w:r>
        <w:lastRenderedPageBreak/>
        <w:t xml:space="preserve">Tabela </w:t>
      </w:r>
      <w:fldSimple w:instr=" SEQ Tabela \* ARABIC ">
        <w:r w:rsidR="00F2350D">
          <w:rPr>
            <w:noProof/>
          </w:rPr>
          <w:t>70</w:t>
        </w:r>
      </w:fldSimple>
      <w:bookmarkEnd w:id="840"/>
      <w:r w:rsidR="00B84102">
        <w:rPr>
          <w:noProof/>
        </w:rPr>
        <w:t>.</w:t>
      </w:r>
      <w:r>
        <w:t xml:space="preserve"> Korelacje pomiędzy klasyfikowaniem uczelni jako techniczną, a wynagrodzeniem i zatrudnieniem absolwentów po roku i po 3 latach od ukończenia studiów.</w:t>
      </w:r>
      <w:bookmarkEnd w:id="841"/>
      <w:bookmarkEnd w:id="842"/>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63"/>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843" w:name="_Ref136544259"/>
      <w:bookmarkStart w:id="844" w:name="_Ref136544219"/>
      <w:bookmarkStart w:id="845" w:name="_Toc169134794"/>
      <w:r>
        <w:t xml:space="preserve">Tabela </w:t>
      </w:r>
      <w:fldSimple w:instr=" SEQ Tabela \* ARABIC ">
        <w:r w:rsidR="00F2350D">
          <w:rPr>
            <w:noProof/>
          </w:rPr>
          <w:t>71</w:t>
        </w:r>
      </w:fldSimple>
      <w:bookmarkEnd w:id="843"/>
      <w:r w:rsidR="00B84102">
        <w:rPr>
          <w:noProof/>
        </w:rPr>
        <w:t>.</w:t>
      </w:r>
      <w:r>
        <w:t xml:space="preserve"> Interpretacja zakresów wartości korelacji r-Pearsona</w:t>
      </w:r>
      <w:bookmarkEnd w:id="844"/>
      <w:bookmarkEnd w:id="845"/>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846" w:name="_Ref137730572"/>
      <w:bookmarkStart w:id="847" w:name="_Ref137730564"/>
      <w:bookmarkStart w:id="848" w:name="_Toc169134795"/>
      <w:r>
        <w:t xml:space="preserve">Tabela </w:t>
      </w:r>
      <w:fldSimple w:instr=" SEQ Tabela \* ARABIC ">
        <w:r w:rsidR="00F2350D">
          <w:rPr>
            <w:noProof/>
          </w:rPr>
          <w:t>72</w:t>
        </w:r>
      </w:fldSimple>
      <w:bookmarkEnd w:id="846"/>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847"/>
      <w:bookmarkEnd w:id="848"/>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0E9B2AF7"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849" w:name="_Ref137759871"/>
      <w:bookmarkStart w:id="850" w:name="_Ref137759863"/>
      <w:bookmarkStart w:id="851" w:name="_Toc169134796"/>
      <w:r>
        <w:t xml:space="preserve">Tabela </w:t>
      </w:r>
      <w:fldSimple w:instr=" SEQ Tabela \* ARABIC ">
        <w:r w:rsidR="00F2350D">
          <w:rPr>
            <w:noProof/>
          </w:rPr>
          <w:t>73</w:t>
        </w:r>
      </w:fldSimple>
      <w:bookmarkEnd w:id="849"/>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850"/>
      <w:bookmarkEnd w:id="851"/>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64"/>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65"/>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D7EA2D3"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7DEF3C88"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w:t>
      </w:r>
      <w:r w:rsidR="005314B4">
        <w:t>,</w:t>
      </w:r>
      <w:r w:rsidR="00494468">
        <w:t xml:space="preserve">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7339D97E" w:rsidR="00BB3567" w:rsidRDefault="009873DE" w:rsidP="00B61EC4">
      <w:pPr>
        <w:pStyle w:val="Heading3"/>
      </w:pPr>
      <w:bookmarkStart w:id="852" w:name="_Ref162436354"/>
      <w:bookmarkStart w:id="853" w:name="_Toc164801029"/>
      <w:bookmarkStart w:id="854" w:name="_Toc168903293"/>
      <w:bookmarkStart w:id="855" w:name="_Toc169134101"/>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852"/>
      <w:bookmarkEnd w:id="853"/>
      <w:bookmarkEnd w:id="854"/>
      <w:bookmarkEnd w:id="855"/>
    </w:p>
    <w:p w14:paraId="2A5CDB75" w14:textId="132A3760"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3544F572"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856" w:name="_Ref137889325"/>
      <w:bookmarkStart w:id="857" w:name="_Ref137889313"/>
      <w:bookmarkStart w:id="858" w:name="_Toc169134797"/>
      <w:r>
        <w:t xml:space="preserve">Tabela </w:t>
      </w:r>
      <w:fldSimple w:instr=" SEQ Tabela \* ARABIC ">
        <w:r w:rsidR="00F2350D">
          <w:rPr>
            <w:noProof/>
          </w:rPr>
          <w:t>74</w:t>
        </w:r>
      </w:fldSimple>
      <w:bookmarkEnd w:id="856"/>
      <w:r w:rsidR="00B84102">
        <w:rPr>
          <w:noProof/>
        </w:rPr>
        <w:t>.</w:t>
      </w:r>
      <w:r>
        <w:t xml:space="preserve"> Korelacje pomiędzy </w:t>
      </w:r>
      <w:r w:rsidR="00F310B6">
        <w:t>miarami ogólnej oceny uczelni technicznych w rankingu Perspektywy 2022, a elementami składowymi ocen rankingowych</w:t>
      </w:r>
      <w:r>
        <w:t>.</w:t>
      </w:r>
      <w:bookmarkEnd w:id="857"/>
      <w:bookmarkEnd w:id="858"/>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731659F"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 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59B0896"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859" w:name="_Ref162954853"/>
      <w:bookmarkStart w:id="860" w:name="_Ref162954839"/>
      <w:bookmarkStart w:id="861" w:name="_Toc169134798"/>
      <w:r>
        <w:t xml:space="preserve">Tabela </w:t>
      </w:r>
      <w:fldSimple w:instr=" SEQ Tabela \* ARABIC ">
        <w:r w:rsidR="00F2350D">
          <w:rPr>
            <w:noProof/>
          </w:rPr>
          <w:t>75</w:t>
        </w:r>
      </w:fldSimple>
      <w:bookmarkEnd w:id="859"/>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860"/>
      <w:bookmarkEnd w:id="861"/>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0C2368BF"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5DF46D56"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r w:rsidR="00E77FAC">
        <w:t>,</w:t>
      </w:r>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r w:rsidR="00E77FAC">
        <w:t>,</w:t>
      </w:r>
      <w:r w:rsidR="00425FAC">
        <w:t xml:space="preserve">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862" w:name="_Ref137917794"/>
      <w:bookmarkStart w:id="863" w:name="_Ref137917781"/>
      <w:bookmarkStart w:id="864" w:name="_Toc169134799"/>
      <w:r w:rsidRPr="003A7FBB">
        <w:t>Tabela</w:t>
      </w:r>
      <w:r>
        <w:t xml:space="preserve"> </w:t>
      </w:r>
      <w:fldSimple w:instr=" SEQ Tabela \* ARABIC ">
        <w:r w:rsidR="00F2350D">
          <w:rPr>
            <w:noProof/>
          </w:rPr>
          <w:t>76</w:t>
        </w:r>
      </w:fldSimple>
      <w:bookmarkEnd w:id="862"/>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863"/>
      <w:bookmarkEnd w:id="864"/>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lastRenderedPageBreak/>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05136705"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r w:rsidR="00E77FAC">
        <w:t>,</w:t>
      </w:r>
      <w:r>
        <w:t xml:space="preserve">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865" w:name="_Ref164502786"/>
      <w:bookmarkStart w:id="866" w:name="_Toc164801030"/>
      <w:bookmarkStart w:id="867" w:name="_Toc168903294"/>
      <w:bookmarkStart w:id="868" w:name="_Toc169134102"/>
      <w:r w:rsidRPr="00000137">
        <w:t>Zastosowanie informacji o satysfakcji interesariuszy w doskonaleniu systemu zarządzania jakością uczelni</w:t>
      </w:r>
      <w:bookmarkEnd w:id="865"/>
      <w:bookmarkEnd w:id="866"/>
      <w:bookmarkEnd w:id="867"/>
      <w:bookmarkEnd w:id="868"/>
    </w:p>
    <w:p w14:paraId="25559B5C" w14:textId="47E437B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w:t>
      </w:r>
      <w:r w:rsidR="00E77FAC">
        <w:t>,</w:t>
      </w:r>
      <w:r>
        <w:t xml:space="preserve"> jak i pozostałych norm należących do grupy norm odnoszących się do systemu zarządzania</w:t>
      </w:r>
      <w:r w:rsidR="00CB4AB6">
        <w:t>,</w:t>
      </w:r>
      <w:r>
        <w:t xml:space="preserve"> tzw. MSS (</w:t>
      </w:r>
      <w:r w:rsidRPr="00FA0DAA">
        <w:rPr>
          <w:i/>
          <w:iCs/>
        </w:rPr>
        <w:t xml:space="preserve">Management System </w:t>
      </w:r>
      <w:proofErr w:type="spellStart"/>
      <w:r w:rsidRPr="00FA0DAA">
        <w:rPr>
          <w:i/>
          <w:iCs/>
        </w:rPr>
        <w:t>Standards</w:t>
      </w:r>
      <w:proofErr w:type="spellEnd"/>
      <w:r>
        <w:t>)</w:t>
      </w:r>
      <w:r w:rsidR="00CB4AB6">
        <w:t>,</w:t>
      </w:r>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5DF22E6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B5ECE4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2EEC4100"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6646B4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w:t>
      </w:r>
      <w:r w:rsidR="00BA3A2B">
        <w:t>,</w:t>
      </w:r>
      <w:r w:rsidRPr="009B4AA9">
        <w:t xml:space="preserve"> będące inspiracją do przeprowadzenia badań ilościowych wśród interesariuszy uczelni.</w:t>
      </w:r>
    </w:p>
    <w:p w14:paraId="21373F85" w14:textId="665D4DD1"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72223BC" w14:textId="060EFCDD"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rsidR="00BA3A2B">
        <w:t xml:space="preserve"> </w:t>
      </w:r>
      <w:r w:rsidR="00BA3A2B" w:rsidRPr="009B4AA9">
        <w:t>(</w:t>
      </w:r>
      <w:proofErr w:type="spellStart"/>
      <w:r w:rsidR="00BA3A2B">
        <w:t>pod</w:t>
      </w:r>
      <w:r w:rsidR="00BA3A2B" w:rsidRPr="009B4AA9">
        <w:t>rozdz</w:t>
      </w:r>
      <w:proofErr w:type="spellEnd"/>
      <w:r w:rsidR="00BA3A2B" w:rsidRPr="009B4AA9">
        <w:t xml:space="preserve">. </w:t>
      </w:r>
      <w:r w:rsidR="00BA3A2B" w:rsidRPr="009B4AA9">
        <w:fldChar w:fldCharType="begin"/>
      </w:r>
      <w:r w:rsidR="00BA3A2B" w:rsidRPr="009B4AA9">
        <w:instrText xml:space="preserve"> REF _Ref137910300 \r \h  \* MERGEFORMAT </w:instrText>
      </w:r>
      <w:r w:rsidR="00BA3A2B" w:rsidRPr="009B4AA9">
        <w:fldChar w:fldCharType="separate"/>
      </w:r>
      <w:r w:rsidR="00BA3A2B">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w:t>
      </w:r>
      <w:r w:rsidRPr="009B4AA9">
        <w:lastRenderedPageBreak/>
        <w:t>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rsidR="00BA3A2B">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rsidR="00BA3A2B">
        <w:t>a</w:t>
      </w:r>
      <w:r w:rsidRPr="009B4AA9">
        <w:t xml:space="preserve"> jedynie poprzez wdrożenie dojrzałego systemu zarządzania jakością.</w:t>
      </w:r>
    </w:p>
    <w:p w14:paraId="3D7F7B89" w14:textId="5B957880" w:rsidR="00DD50DE" w:rsidRPr="00787121" w:rsidRDefault="00DD50DE" w:rsidP="000176BB">
      <w:pPr>
        <w:pStyle w:val="Heading1"/>
        <w:spacing w:after="240"/>
        <w:ind w:left="431" w:hanging="431"/>
      </w:pPr>
      <w:bookmarkStart w:id="869" w:name="_Ref164502797"/>
      <w:bookmarkStart w:id="870" w:name="_Toc164801031"/>
      <w:bookmarkStart w:id="871" w:name="_Toc168903295"/>
      <w:bookmarkStart w:id="872"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869"/>
      <w:bookmarkEnd w:id="870"/>
      <w:bookmarkEnd w:id="871"/>
      <w:bookmarkEnd w:id="872"/>
    </w:p>
    <w:p w14:paraId="70CE9FFB" w14:textId="7A2E7F0E"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w:t>
      </w:r>
      <w:r w:rsidR="00A1314F">
        <w:t>,</w:t>
      </w:r>
      <w:r w:rsidR="00BE4789">
        <w:t xml:space="preserve"> jest uczelnia. </w:t>
      </w:r>
    </w:p>
    <w:p w14:paraId="1D9B38A1" w14:textId="64CD26C9"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873" w:name="_Ref164502803"/>
      <w:bookmarkStart w:id="874" w:name="_Toc164801032"/>
      <w:bookmarkStart w:id="875" w:name="_Toc168903296"/>
      <w:bookmarkStart w:id="876" w:name="_Toc169134104"/>
      <w:r>
        <w:t xml:space="preserve">Struktura Modelu </w:t>
      </w:r>
      <w:r w:rsidRPr="00ED2996">
        <w:t>Doskonalenia Systemu Zarządzania Jakością Uczelni Inspirowanego Satysfakcją Interesariuszy</w:t>
      </w:r>
      <w:bookmarkEnd w:id="873"/>
      <w:bookmarkEnd w:id="874"/>
      <w:bookmarkEnd w:id="875"/>
      <w:bookmarkEnd w:id="876"/>
    </w:p>
    <w:p w14:paraId="4FF6862A" w14:textId="55AE8249"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sidR="00A1314F">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 xml:space="preserve">cesu </w:t>
      </w:r>
      <w:r w:rsidRPr="003826FE">
        <w:lastRenderedPageBreak/>
        <w:t>doskon</w:t>
      </w:r>
      <w:r>
        <w:t>alenia implementujące</w:t>
      </w:r>
      <w:r w:rsidR="00A1314F">
        <w:t>go</w:t>
      </w:r>
      <w:r>
        <w:t xml:space="preserv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7A25DC9E" w:rsidR="00AF75C2" w:rsidRDefault="00AF75C2" w:rsidP="00DD50DE">
      <w:r>
        <w:t xml:space="preserve">Anglojęzyczna nazwa tego modelu jest podstawą do utworzenia skrótu SSDQM, który będzie szeroko stosowany w dalszych opisach. Określenie </w:t>
      </w:r>
      <w:proofErr w:type="spellStart"/>
      <w:r w:rsidRPr="000276B1">
        <w:rPr>
          <w:i/>
          <w:iCs/>
        </w:rPr>
        <w:t>stakeholder</w:t>
      </w:r>
      <w:r w:rsidR="00A1314F" w:rsidRPr="000276B1">
        <w:rPr>
          <w:i/>
          <w:iCs/>
        </w:rPr>
        <w:t>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3E5CB4DE"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proofErr w:type="spellStart"/>
      <w:r w:rsidR="00DB1ACD" w:rsidRPr="003573C2">
        <w:rPr>
          <w:i/>
          <w:iCs/>
        </w:rPr>
        <w:t>Check</w:t>
      </w:r>
      <w:proofErr w:type="spellEnd"/>
      <w:r w:rsidR="00DB1ACD">
        <w:t xml:space="preserve">) oraz </w:t>
      </w:r>
      <w:r w:rsidR="000276B1">
        <w:t>„</w:t>
      </w:r>
      <w:r w:rsidR="00DB1ACD">
        <w:t>działaj</w:t>
      </w:r>
      <w:r w:rsidR="000276B1">
        <w:t>”</w:t>
      </w:r>
      <w:r w:rsidR="00DB1ACD">
        <w:t xml:space="preserve"> (</w:t>
      </w:r>
      <w:proofErr w:type="spellStart"/>
      <w:r w:rsidR="00DB1ACD" w:rsidRPr="003573C2">
        <w:rPr>
          <w:i/>
          <w:iCs/>
        </w:rPr>
        <w:t>Act</w:t>
      </w:r>
      <w:proofErr w:type="spellEnd"/>
      <w:r w:rsidR="00DB1ACD">
        <w:t>). W podobny sposób zbudowane są uznane i szeroko stoso</w:t>
      </w:r>
      <w:r w:rsidR="00DB1ACD">
        <w:lastRenderedPageBreak/>
        <w:t>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xml:space="preserve">). Wynika to </w:t>
      </w:r>
      <w:r w:rsidR="000276B1">
        <w:t>stąd</w:t>
      </w:r>
      <w:r w:rsidR="00DB1ACD">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877" w:name="_Ref162330018"/>
      <w:bookmarkStart w:id="878" w:name="_Ref162330010"/>
      <w:bookmarkStart w:id="879" w:name="_Toc169134719"/>
      <w:r>
        <w:t xml:space="preserve">Rysunek </w:t>
      </w:r>
      <w:fldSimple w:instr=" SEQ Rysunek \* ARABIC ">
        <w:r w:rsidR="00F2350D">
          <w:rPr>
            <w:noProof/>
          </w:rPr>
          <w:t>48</w:t>
        </w:r>
      </w:fldSimple>
      <w:bookmarkEnd w:id="877"/>
      <w:r w:rsidR="00096852">
        <w:t>.</w:t>
      </w:r>
      <w:r>
        <w:t xml:space="preserve"> Struktura głównych elementów modelu doskonalenia SZJ uczelni inspirowanego satysfakcją interesariuszy (SSDQM)</w:t>
      </w:r>
      <w:bookmarkEnd w:id="878"/>
      <w:bookmarkEnd w:id="879"/>
    </w:p>
    <w:p w14:paraId="3ED6F537" w14:textId="0A6914F4" w:rsidR="00795F42" w:rsidRPr="00D95B07" w:rsidRDefault="00B12AF3" w:rsidP="00B12AF3">
      <w:pPr>
        <w:pStyle w:val="rdo"/>
        <w:rPr>
          <w:lang w:val="pl-PL"/>
        </w:rPr>
      </w:pPr>
      <w:r w:rsidRPr="00D95B07">
        <w:rPr>
          <w:lang w:val="pl-PL"/>
        </w:rPr>
        <w:t>Źródło: opracowanie własne</w:t>
      </w:r>
    </w:p>
    <w:p w14:paraId="0D16D453" w14:textId="67D787A5"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880"/>
      <w:r w:rsidR="00DE5B26">
        <w:t>ałącznik 7</w:t>
      </w:r>
      <w:commentRangeEnd w:id="880"/>
      <w:r w:rsidR="00DE5B26">
        <w:rPr>
          <w:rStyle w:val="CommentReference"/>
          <w:rFonts w:ascii="Times New Roman" w:eastAsia="Times New Roman" w:hAnsi="Times New Roman"/>
          <w:szCs w:val="20"/>
          <w:lang w:eastAsia="pl-PL"/>
        </w:rPr>
        <w:commentReference w:id="880"/>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lastRenderedPageBreak/>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881" w:name="_Ref162333839"/>
      <w:bookmarkStart w:id="882" w:name="_Ref162333832"/>
      <w:bookmarkStart w:id="883" w:name="_Toc169134720"/>
      <w:r>
        <w:t xml:space="preserve">Rysunek </w:t>
      </w:r>
      <w:fldSimple w:instr=" SEQ Rysunek \* ARABIC ">
        <w:r w:rsidR="00F2350D">
          <w:rPr>
            <w:noProof/>
          </w:rPr>
          <w:t>49</w:t>
        </w:r>
      </w:fldSimple>
      <w:bookmarkEnd w:id="881"/>
      <w:r w:rsidR="00096852">
        <w:t>.</w:t>
      </w:r>
      <w:r>
        <w:t xml:space="preserve"> Struktura szczegółowa elementów w zakresie punktów od 1 do 4 modelu SSDQM</w:t>
      </w:r>
      <w:bookmarkEnd w:id="882"/>
      <w:bookmarkEnd w:id="883"/>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527BA0BA"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331902C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7A7E47E2"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6AC30A25" w14:textId="5A9DC83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2FD2AFD4" w14:textId="72FB2062"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 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BFEB777"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t>
      </w:r>
      <w:r>
        <w:lastRenderedPageBreak/>
        <w:t>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1629011F" w14:textId="19D3E1F9"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t>
      </w:r>
      <w:proofErr w:type="spellStart"/>
      <w:r w:rsidR="00137BD6">
        <w:t>Webometrics</w:t>
      </w:r>
      <w:proofErr w:type="spellEnd"/>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6486F684" w14:textId="7E010E94"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lastRenderedPageBreak/>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884" w:name="_Ref162379027"/>
      <w:bookmarkStart w:id="885" w:name="_Ref162379019"/>
      <w:bookmarkStart w:id="886" w:name="_Toc169134721"/>
      <w:r>
        <w:t xml:space="preserve">Rysunek </w:t>
      </w:r>
      <w:fldSimple w:instr=" SEQ Rysunek \* ARABIC ">
        <w:r w:rsidR="00F2350D">
          <w:rPr>
            <w:noProof/>
          </w:rPr>
          <w:t>50</w:t>
        </w:r>
      </w:fldSimple>
      <w:bookmarkEnd w:id="884"/>
      <w:r w:rsidR="00096852">
        <w:t>.</w:t>
      </w:r>
      <w:r>
        <w:t xml:space="preserve"> Struktura szczegółowa elementów w zakresie punktów od 5 do 6 modelu SSDQM</w:t>
      </w:r>
      <w:bookmarkEnd w:id="885"/>
      <w:bookmarkEnd w:id="886"/>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1229A24A"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415AD0BC" w14:textId="3642224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w:t>
      </w:r>
      <w:r w:rsidR="001F0F8F">
        <w:lastRenderedPageBreak/>
        <w:t>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 xml:space="preserve">Następnym krokiem (5.6.4) jest przeanalizowanie relacji miar </w:t>
      </w:r>
      <w:r w:rsidR="00831F77">
        <w:lastRenderedPageBreak/>
        <w:t>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7E7642DB" w:rsidR="00D242E4" w:rsidRPr="00D242E4" w:rsidRDefault="00F01981" w:rsidP="006E46BB">
      <w:r>
        <w:t xml:space="preserve">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mają największy potencjał </w:t>
      </w:r>
      <w:r w:rsidR="0075093C">
        <w:t xml:space="preserve">do </w:t>
      </w:r>
      <w:r>
        <w:t>osiągnięci</w:t>
      </w:r>
      <w:r w:rsidR="0075093C">
        <w:t>a</w:t>
      </w:r>
      <w:r>
        <w:t xml:space="preserve"> efektów procesu zmian.</w:t>
      </w:r>
      <w:r w:rsidR="0052132B">
        <w:t xml:space="preserve"> W 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w:t>
      </w:r>
      <w:r w:rsidR="0075093C">
        <w:t>,</w:t>
      </w:r>
      <w:r w:rsidR="00F7187D">
        <w:t xml:space="preserve">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w:t>
      </w:r>
      <w:proofErr w:type="spellStart"/>
      <w:r w:rsidR="000E5D5C">
        <w:t>Pareto</w:t>
      </w:r>
      <w:proofErr w:type="spellEnd"/>
      <w:r w:rsidR="000E5D5C">
        <w:t xml:space="preserve">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w:t>
      </w:r>
      <w:proofErr w:type="spellStart"/>
      <w:r w:rsidR="000E5D5C">
        <w:t>Pareto</w:t>
      </w:r>
      <w:proofErr w:type="spellEnd"/>
      <w:r w:rsidR="000E5D5C">
        <w:t>-Lorentza.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Webber, </w:t>
      </w:r>
      <w:r w:rsidR="00D242E4" w:rsidRPr="00D242E4">
        <w:rPr>
          <w:noProof/>
        </w:rPr>
        <w:lastRenderedPageBreak/>
        <w:t>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887" w:name="_Ref162379469"/>
      <w:bookmarkStart w:id="888" w:name="_Ref162379462"/>
      <w:bookmarkStart w:id="889" w:name="_Toc169134722"/>
      <w:r>
        <w:t xml:space="preserve">Rysunek </w:t>
      </w:r>
      <w:fldSimple w:instr=" SEQ Rysunek \* ARABIC ">
        <w:r w:rsidR="00F2350D">
          <w:rPr>
            <w:noProof/>
          </w:rPr>
          <w:t>51</w:t>
        </w:r>
      </w:fldSimple>
      <w:bookmarkEnd w:id="887"/>
      <w:r w:rsidR="00096852">
        <w:t>.</w:t>
      </w:r>
      <w:r>
        <w:t xml:space="preserve"> Struktura szczegółowa elementów w zakresie punktów od 7 do 9 modelu SSDQM</w:t>
      </w:r>
      <w:bookmarkEnd w:id="888"/>
      <w:bookmarkEnd w:id="889"/>
    </w:p>
    <w:p w14:paraId="16ED418E" w14:textId="77777777" w:rsidR="00B12AF3" w:rsidRPr="00D95B07" w:rsidRDefault="00B12AF3" w:rsidP="00B12AF3">
      <w:pPr>
        <w:pStyle w:val="rdo"/>
        <w:rPr>
          <w:lang w:val="pl-PL"/>
        </w:rPr>
      </w:pPr>
      <w:r w:rsidRPr="00D95B07">
        <w:rPr>
          <w:lang w:val="pl-PL"/>
        </w:rPr>
        <w:t>Źródło: opracowanie własne</w:t>
      </w:r>
    </w:p>
    <w:p w14:paraId="2A1303C2" w14:textId="19EFC2D9"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4F4C46FD"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32B3AF8E"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1B3A01B1"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w:t>
      </w:r>
      <w:r w:rsidR="00640402">
        <w:rPr>
          <w:sz w:val="18"/>
          <w:szCs w:val="20"/>
        </w:rPr>
        <w:t>,</w:t>
      </w:r>
      <w:r w:rsidR="00E465C8" w:rsidRPr="00FD60D8">
        <w:rPr>
          <w:sz w:val="18"/>
          <w:szCs w:val="20"/>
        </w:rPr>
        <w:t xml:space="preserve"> w jaki sposób ich informacja zwrotna przyczyniła się do wdrożenia konkretnych zmian)</w:t>
      </w:r>
    </w:p>
    <w:p w14:paraId="6B23E9CD" w14:textId="27B77F12"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w:t>
      </w:r>
      <w:r w:rsidR="00F91D1C">
        <w:lastRenderedPageBreak/>
        <w:t>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1BAB0895"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 xml:space="preserve">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5314B4">
        <w:t>,</w:t>
      </w:r>
      <w:r w:rsidR="00325384">
        <w:t xml:space="preserve"> stosowanej przez zespoły </w:t>
      </w:r>
      <w:r w:rsidR="005314B4">
        <w:t>wykorzystujące</w:t>
      </w:r>
      <w:r w:rsidR="00325384">
        <w:t xml:space="preserv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w:t>
      </w:r>
      <w:r w:rsidR="005D3289">
        <w:t>wy</w:t>
      </w:r>
      <w:r w:rsidR="002E66CC">
        <w:t xml:space="preserve">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w:t>
      </w:r>
      <w:r w:rsidR="008077AD">
        <w:lastRenderedPageBreak/>
        <w:t>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3276769"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w:t>
      </w:r>
      <w:r w:rsidR="00640402">
        <w:t>,</w:t>
      </w:r>
      <w:r w:rsidR="0006721F">
        <w:t xml:space="preserve"> w jakim stopniu udało się osiągnąć cele zaplanowanych zmian (7.18).</w:t>
      </w:r>
    </w:p>
    <w:p w14:paraId="02129ECA" w14:textId="195DD54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51C6C24D"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890" w:name="_Ref162599588"/>
      <w:bookmarkStart w:id="891" w:name="_Ref162599577"/>
      <w:bookmarkStart w:id="892" w:name="_Toc169134723"/>
      <w:r>
        <w:t xml:space="preserve">Rysunek </w:t>
      </w:r>
      <w:fldSimple w:instr=" SEQ Rysunek \* ARABIC ">
        <w:r w:rsidR="00F2350D">
          <w:rPr>
            <w:noProof/>
          </w:rPr>
          <w:t>52</w:t>
        </w:r>
      </w:fldSimple>
      <w:bookmarkEnd w:id="890"/>
      <w:r w:rsidR="00096852">
        <w:t>.</w:t>
      </w:r>
      <w:r>
        <w:t xml:space="preserve"> Struktura szczegółowa elementów w zakresie punktu 9 modelu SSDQM</w:t>
      </w:r>
      <w:bookmarkEnd w:id="891"/>
      <w:bookmarkEnd w:id="892"/>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0948D079"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0C91A3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lastRenderedPageBreak/>
        <w:t>a</w:t>
      </w:r>
      <w:r w:rsidRPr="00EA5D6A">
        <w:rPr>
          <w:sz w:val="18"/>
          <w:szCs w:val="20"/>
        </w:rPr>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640C239F" w:rsidR="00EA5D6A" w:rsidRDefault="00EA5D6A" w:rsidP="00EA5D6A">
      <w:r>
        <w:t xml:space="preserve">Punkt 9 stanowi fazę </w:t>
      </w:r>
      <w:r w:rsidR="00334567">
        <w:t>„</w:t>
      </w:r>
      <w:r>
        <w:t>działaj</w:t>
      </w:r>
      <w:r w:rsidR="00334567">
        <w:t>”</w:t>
      </w:r>
      <w:r>
        <w:t xml:space="preserve"> (</w:t>
      </w:r>
      <w:proofErr w:type="spellStart"/>
      <w:r w:rsidRPr="00EA5D6A">
        <w:rPr>
          <w:i/>
          <w:iCs/>
        </w:rPr>
        <w:t>Act</w:t>
      </w:r>
      <w:proofErr w:type="spellEnd"/>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 xml:space="preserve">wprowadzanie nowych metod </w:t>
      </w:r>
      <w:proofErr w:type="spellStart"/>
      <w:r w:rsidR="00334567">
        <w:t>wykazyjących</w:t>
      </w:r>
      <w:proofErr w:type="spellEnd"/>
      <w:r w:rsidR="003D0CBA">
        <w:t xml:space="preserve"> potencjał do przynoszenia dodatkowych korzyści z ich stosowania.</w:t>
      </w:r>
    </w:p>
    <w:p w14:paraId="638553AB" w14:textId="1D8DEF3C"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11A56748"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6F3D3673" w14:textId="40A89A93"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Heading2"/>
      </w:pPr>
      <w:bookmarkStart w:id="893" w:name="_Ref164502811"/>
      <w:bookmarkStart w:id="894" w:name="_Toc164801033"/>
      <w:bookmarkStart w:id="895" w:name="_Toc168903297"/>
      <w:bookmarkStart w:id="896" w:name="_Toc169134105"/>
      <w:r w:rsidRPr="00B47F8D">
        <w:t>K</w:t>
      </w:r>
      <w:r w:rsidR="00787121" w:rsidRPr="00B47F8D">
        <w:t xml:space="preserve">orzyści z zastosowania modelu SSDQM przy wdrażaniu i stosowaniu normatywnych </w:t>
      </w:r>
      <w:r w:rsidRPr="00B47F8D">
        <w:t>SZJ</w:t>
      </w:r>
      <w:bookmarkEnd w:id="893"/>
      <w:bookmarkEnd w:id="894"/>
      <w:bookmarkEnd w:id="895"/>
      <w:bookmarkEnd w:id="896"/>
    </w:p>
    <w:p w14:paraId="7053AE2C" w14:textId="4C7E5623"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w:t>
      </w:r>
      <w:r>
        <w:lastRenderedPageBreak/>
        <w:t>z</w:t>
      </w:r>
      <w:r w:rsidR="004566C0">
        <w:t> </w:t>
      </w:r>
      <w: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897" w:name="_Ref162710660"/>
      <w:bookmarkStart w:id="898" w:name="_Ref162710653"/>
      <w:bookmarkStart w:id="899" w:name="_Toc169134800"/>
      <w:r>
        <w:t xml:space="preserve">Tabela </w:t>
      </w:r>
      <w:fldSimple w:instr=" SEQ Tabela \* ARABIC ">
        <w:r w:rsidR="00F2350D">
          <w:rPr>
            <w:noProof/>
          </w:rPr>
          <w:t>77</w:t>
        </w:r>
      </w:fldSimple>
      <w:bookmarkEnd w:id="897"/>
      <w:r w:rsidR="00B84102">
        <w:t>.</w:t>
      </w:r>
      <w:r>
        <w:t xml:space="preserve"> Relacje do etapów autorskiego modelu doskonalenia SZJ uczelni z wykorzystaniem pomiaru satysfakcji interesariuszy w normie ISO 21001:2018</w:t>
      </w:r>
      <w:bookmarkEnd w:id="898"/>
      <w:bookmarkEnd w:id="899"/>
    </w:p>
    <w:tbl>
      <w:tblPr>
        <w:tblStyle w:val="TableGrid"/>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66"/>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67"/>
            </w:r>
          </w:p>
        </w:tc>
      </w:tr>
      <w:tr w:rsidR="00845D13" w:rsidRPr="004638FA" w14:paraId="5E530C7B" w14:textId="5CAF1F6F" w:rsidTr="009C081D">
        <w:trPr>
          <w:cantSplit/>
        </w:trPr>
        <w:tc>
          <w:tcPr>
            <w:tcW w:w="3628" w:type="dxa"/>
          </w:tcPr>
          <w:p w14:paraId="1B7B254F" w14:textId="6BD1ECF7"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7C410CFD" w:rsidR="004638FA" w:rsidRPr="004638FA" w:rsidRDefault="002D7F63" w:rsidP="004638FA">
            <w:pPr>
              <w:pStyle w:val="TekstTabeli"/>
              <w:rPr>
                <w:lang w:val="pl-PL"/>
              </w:rPr>
            </w:pPr>
            <w:r>
              <w:rPr>
                <w:lang w:val="pl-PL"/>
              </w:rPr>
              <w:t xml:space="preserve">3. </w:t>
            </w:r>
            <w:r w:rsidR="004638FA" w:rsidRPr="004638FA">
              <w:rPr>
                <w:lang w:val="pl-PL"/>
              </w:rPr>
              <w:t>Identyfikacja istotnych obszarów doskonalenia z punktu widzenia interesariuszy</w:t>
            </w:r>
            <w:r w:rsidR="00BA3A2B">
              <w:rPr>
                <w:lang w:val="pl-PL"/>
              </w:rPr>
              <w:t xml:space="preserve"> – </w:t>
            </w:r>
            <w:r w:rsidR="004638FA" w:rsidRPr="004638FA">
              <w:rPr>
                <w:lang w:val="pl-PL"/>
              </w:rPr>
              <w:t>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5EF0AC5" w:rsidR="00CF47A1" w:rsidRPr="004638FA" w:rsidRDefault="00CF47A1" w:rsidP="004638FA">
            <w:pPr>
              <w:pStyle w:val="TekstTabeli"/>
              <w:rPr>
                <w:lang w:val="pl-PL"/>
              </w:rPr>
            </w:pPr>
            <w:r>
              <w:rPr>
                <w:lang w:val="pl-PL"/>
              </w:rPr>
              <w:t xml:space="preserve">Załącznik E.3 jako inspiracja „grupy fokusowe” </w:t>
            </w:r>
            <w:r w:rsidR="00BA3A2B">
              <w:rPr>
                <w:lang w:val="pl-PL"/>
              </w:rPr>
              <w:t xml:space="preserve">– </w:t>
            </w:r>
            <w:r>
              <w:rPr>
                <w:lang w:val="pl-PL"/>
              </w:rPr>
              <w:t>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16A498FB"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w:t>
            </w:r>
            <w:r w:rsidR="000276B1">
              <w:rPr>
                <w:lang w:val="pl-PL"/>
              </w:rPr>
              <w:t>,</w:t>
            </w:r>
            <w:r w:rsidR="00E911AB">
              <w:rPr>
                <w:lang w:val="pl-PL"/>
              </w:rPr>
              <w:t xml:space="preserve">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5E1D63C0"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szczegółowych pytań pomiaru SSI (np. doprecyzowanie zakresów czasowych</w:t>
            </w:r>
            <w:r w:rsidR="00BA3A2B">
              <w:rPr>
                <w:lang w:val="pl-PL"/>
              </w:rPr>
              <w:t xml:space="preserve"> – </w:t>
            </w:r>
            <w:r w:rsidR="004638FA" w:rsidRPr="004638FA">
              <w:rPr>
                <w:lang w:val="pl-PL"/>
              </w:rPr>
              <w:t>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6243B118"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553100FC"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68"/>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3262A01F"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69"/>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314AB0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w:t>
            </w:r>
            <w:r w:rsidR="00640402">
              <w:rPr>
                <w:lang w:val="pl-PL"/>
              </w:rPr>
              <w:t>,</w:t>
            </w:r>
            <w:r w:rsidRPr="004638FA">
              <w:rPr>
                <w:lang w:val="pl-PL"/>
              </w:rPr>
              <w:t xml:space="preserve">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2485B5A2" w:rsidR="00391396" w:rsidRPr="004638FA" w:rsidRDefault="00391396" w:rsidP="00391396">
            <w:pPr>
              <w:pStyle w:val="TekstTabeli"/>
              <w:rPr>
                <w:lang w:val="pl-PL"/>
              </w:rPr>
            </w:pPr>
            <w:r>
              <w:rPr>
                <w:lang w:val="pl-PL"/>
              </w:rPr>
              <w:t xml:space="preserve">9.5 </w:t>
            </w:r>
            <w:r w:rsidRPr="004638FA">
              <w:rPr>
                <w:lang w:val="pl-PL"/>
              </w:rPr>
              <w:t xml:space="preserve">Zaplanowanie sposobów na świętowanie sukcesów w ramach organizacji (w zakresie wybranych spośród najistotniejszych wskaźników efektów działań, np. osiągnięcia wzrostu poziomu satysfakcji interesariuszy, tak </w:t>
            </w:r>
            <w:r w:rsidR="00640402">
              <w:rPr>
                <w:lang w:val="pl-PL"/>
              </w:rPr>
              <w:t>a</w:t>
            </w:r>
            <w:r w:rsidRPr="004638FA">
              <w:rPr>
                <w:lang w:val="pl-PL"/>
              </w:rPr>
              <w:t>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B4FC412"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 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900" w:name="_Ref164502816"/>
      <w:bookmarkStart w:id="901" w:name="_Toc164801034"/>
      <w:bookmarkStart w:id="902" w:name="_Toc168903298"/>
      <w:bookmarkStart w:id="903" w:name="_Toc169134106"/>
      <w:r w:rsidRPr="00B03664">
        <w:t>Propozycja zestawu wybranych wskaźników skuteczności działań uczelni technicznych w Polsce</w:t>
      </w:r>
      <w:bookmarkEnd w:id="900"/>
      <w:bookmarkEnd w:id="901"/>
      <w:bookmarkEnd w:id="902"/>
      <w:bookmarkEnd w:id="903"/>
    </w:p>
    <w:p w14:paraId="451C50D1" w14:textId="7205BE75"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08BF4622" w14:textId="3B63181D"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6168832A"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70"/>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AE10C6">
        <w:t xml:space="preserve">Tabela </w:t>
      </w:r>
      <w:r w:rsidR="00F2350D"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904" w:name="_Ref163293949"/>
      <w:bookmarkStart w:id="905" w:name="_Ref163293941"/>
      <w:bookmarkStart w:id="906" w:name="_Toc169134801"/>
      <w:r>
        <w:lastRenderedPageBreak/>
        <w:t xml:space="preserve">Tabela </w:t>
      </w:r>
      <w:fldSimple w:instr=" SEQ Tabela \* ARABIC ">
        <w:r w:rsidR="00F2350D">
          <w:rPr>
            <w:noProof/>
          </w:rPr>
          <w:t>78</w:t>
        </w:r>
      </w:fldSimple>
      <w:bookmarkEnd w:id="904"/>
      <w:r w:rsidR="00B84102">
        <w:t>.</w:t>
      </w:r>
      <w:r>
        <w:t xml:space="preserve"> Propozycja zestawu wskaźników stosowanych w ramach monitorowania efektów działań uczelni technicznej stosującej model doskonalenia SSDQM</w:t>
      </w:r>
      <w:bookmarkEnd w:id="905"/>
      <w:bookmarkEnd w:id="906"/>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71"/>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907" w:name="_Ref163297173"/>
      <w:bookmarkStart w:id="908" w:name="_Ref134898852"/>
      <w:bookmarkStart w:id="909" w:name="_Toc169134802"/>
      <w:r w:rsidRPr="00AE7E6F">
        <w:t xml:space="preserve">Tabela </w:t>
      </w:r>
      <w:fldSimple w:instr=" SEQ Tabela \* ARABIC ">
        <w:r w:rsidR="00F2350D">
          <w:rPr>
            <w:noProof/>
          </w:rPr>
          <w:t>79</w:t>
        </w:r>
      </w:fldSimple>
      <w:bookmarkEnd w:id="907"/>
      <w:r w:rsidR="00B84102">
        <w:t>.</w:t>
      </w:r>
      <w:r w:rsidRPr="00AE7E6F">
        <w:t xml:space="preserve"> Przykłady mierników </w:t>
      </w:r>
      <w:r w:rsidR="00AE7E6F">
        <w:t xml:space="preserve">dodatkowych odnoszących się do </w:t>
      </w:r>
      <w:r w:rsidRPr="00AE7E6F">
        <w:t>efektów działań uczelni</w:t>
      </w:r>
      <w:bookmarkEnd w:id="908"/>
      <w:bookmarkEnd w:id="909"/>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30156D7F"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7D9675A2" w14:textId="76D984EE" w:rsidR="00C20097" w:rsidRDefault="009B4AA9" w:rsidP="009B4AA9">
      <w:r>
        <w:t xml:space="preserve">W rozdziale </w:t>
      </w:r>
      <w:r>
        <w:fldChar w:fldCharType="begin"/>
      </w:r>
      <w:r>
        <w:instrText xml:space="preserve"> REF _Ref164502797 \r \h </w:instrText>
      </w:r>
      <w:r>
        <w:fldChar w:fldCharType="separate"/>
      </w:r>
      <w:r w:rsidR="00F2350D">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Zarządzanie jakością wymaga stałego doskonalenia – podobnie jak i zastosowane do tego metody. W ramach uzupełniania praktycznych rekomendacji oraz syntezy wniosków z przeprowadzonych badań i studium literatury (</w:t>
      </w:r>
      <w:proofErr w:type="spellStart"/>
      <w:r w:rsidR="00C20097">
        <w:t>podrozdz</w:t>
      </w:r>
      <w:proofErr w:type="spellEnd"/>
      <w:r w:rsidR="00C20097">
        <w:t xml:space="preserve">. </w:t>
      </w:r>
      <w:r w:rsidR="00C20097">
        <w:fldChar w:fldCharType="begin"/>
      </w:r>
      <w:r w:rsidR="00C20097">
        <w:instrText xml:space="preserve"> REF _Ref164502816 \r \h </w:instrText>
      </w:r>
      <w:r w:rsidR="00C20097">
        <w:fldChar w:fldCharType="separate"/>
      </w:r>
      <w:r w:rsidR="00C20097">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C20097">
        <w:t xml:space="preserve">Tabela </w:t>
      </w:r>
      <w:r w:rsidR="00C20097">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910" w:name="_Toc164801036"/>
      <w:bookmarkStart w:id="911" w:name="_Toc168903299"/>
      <w:bookmarkStart w:id="912" w:name="_Toc169134107"/>
      <w:r w:rsidRPr="00067CA7">
        <w:lastRenderedPageBreak/>
        <w:t>Podsumowanie</w:t>
      </w:r>
      <w:bookmarkEnd w:id="910"/>
      <w:bookmarkEnd w:id="911"/>
      <w:bookmarkEnd w:id="912"/>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723AA7FC"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913" w:name="_Ref164719946"/>
      <w:bookmarkStart w:id="914" w:name="_Ref164719939"/>
      <w:bookmarkStart w:id="915" w:name="_Toc169134803"/>
      <w:r>
        <w:t xml:space="preserve">Tabela </w:t>
      </w:r>
      <w:fldSimple w:instr=" SEQ Tabela \* ARABIC ">
        <w:r w:rsidR="00F2350D">
          <w:rPr>
            <w:noProof/>
          </w:rPr>
          <w:t>80</w:t>
        </w:r>
      </w:fldSimple>
      <w:bookmarkEnd w:id="913"/>
      <w:r w:rsidR="00B84102">
        <w:t>.</w:t>
      </w:r>
      <w:r>
        <w:t xml:space="preserve"> Zestawienie wyników weryfikacji hipotez</w:t>
      </w:r>
      <w:bookmarkEnd w:id="914"/>
      <w:bookmarkEnd w:id="915"/>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72"/>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36ABDAC"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6E075A5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A05B9A6" w14:textId="7A656EF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w:t>
      </w:r>
      <w:r w:rsidR="00D25407">
        <w:lastRenderedPageBreak/>
        <w:t>domym praktykowaniu w ramach rozwijania kultury organizacyjnej uczelni będą przybliżały jej formę do zbliżonej do form znanych z tzw. organizacji turkusowych.</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507571E3"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Heading1"/>
        <w:numPr>
          <w:ilvl w:val="0"/>
          <w:numId w:val="0"/>
        </w:numPr>
        <w:ind w:left="432"/>
        <w:rPr>
          <w:lang w:val="en-GB"/>
        </w:rPr>
      </w:pPr>
      <w:bookmarkStart w:id="916" w:name="_Toc164801037"/>
      <w:bookmarkStart w:id="917" w:name="_Toc168903300"/>
      <w:bookmarkStart w:id="918" w:name="_Toc169134108"/>
      <w:r w:rsidRPr="0065065D">
        <w:rPr>
          <w:lang w:val="en-GB"/>
        </w:rPr>
        <w:lastRenderedPageBreak/>
        <w:t>Spis literatury</w:t>
      </w:r>
      <w:bookmarkEnd w:id="916"/>
      <w:bookmarkEnd w:id="917"/>
      <w:bookmarkEnd w:id="918"/>
    </w:p>
    <w:p w14:paraId="1E820FED" w14:textId="6C9E785C" w:rsidR="00536B28" w:rsidRPr="00536B28" w:rsidRDefault="004F0AC1" w:rsidP="00536B28">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536B28" w:rsidRPr="00536B28">
        <w:rPr>
          <w:rFonts w:cs="Arial"/>
          <w:noProof/>
          <w:szCs w:val="24"/>
          <w:lang w:val="en-GB"/>
        </w:rPr>
        <w:t xml:space="preserve">Aakhus, M., &amp; Bzdak, M. (2015). Stakeholder engagement as communication design practice. </w:t>
      </w:r>
      <w:r w:rsidR="00536B28" w:rsidRPr="00536B28">
        <w:rPr>
          <w:rFonts w:cs="Arial"/>
          <w:i/>
          <w:iCs/>
          <w:noProof/>
          <w:szCs w:val="24"/>
          <w:lang w:val="en-GB"/>
        </w:rPr>
        <w:t>Journal of Public Affairs</w:t>
      </w:r>
      <w:r w:rsidR="00536B28" w:rsidRPr="00536B28">
        <w:rPr>
          <w:rFonts w:cs="Arial"/>
          <w:noProof/>
          <w:szCs w:val="24"/>
          <w:lang w:val="en-GB"/>
        </w:rPr>
        <w:t xml:space="preserve">, </w:t>
      </w:r>
      <w:r w:rsidR="00536B28" w:rsidRPr="00536B28">
        <w:rPr>
          <w:rFonts w:cs="Arial"/>
          <w:i/>
          <w:iCs/>
          <w:noProof/>
          <w:szCs w:val="24"/>
          <w:lang w:val="en-GB"/>
        </w:rPr>
        <w:t>15</w:t>
      </w:r>
      <w:r w:rsidR="00536B28" w:rsidRPr="00536B28">
        <w:rPr>
          <w:rFonts w:cs="Arial"/>
          <w:noProof/>
          <w:szCs w:val="24"/>
          <w:lang w:val="en-GB"/>
        </w:rPr>
        <w:t>(2), 188–200. https://doi.org/10.1002/pa.1569</w:t>
      </w:r>
    </w:p>
    <w:p w14:paraId="7EA9A8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Adeinat, I., Al Rahahleh, N., &amp; Al Bassam, T. (2022). Lean Six Sigma and Assurance of Learning (AoL) in higher education: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39</w:t>
      </w:r>
      <w:r w:rsidRPr="00536B28">
        <w:rPr>
          <w:rFonts w:cs="Arial"/>
          <w:noProof/>
          <w:szCs w:val="24"/>
          <w:lang w:val="en-GB"/>
        </w:rPr>
        <w:t>(2), 570–587. https://doi.org/10.1108/IJQRM-01-2021-0017</w:t>
      </w:r>
    </w:p>
    <w:p w14:paraId="4DAB5EF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(2009). Measuring the institution’s footprint in the web. </w:t>
      </w:r>
      <w:r w:rsidRPr="00536B28">
        <w:rPr>
          <w:rFonts w:cs="Arial"/>
          <w:i/>
          <w:iCs/>
          <w:noProof/>
          <w:szCs w:val="24"/>
          <w:lang w:val="en-GB"/>
        </w:rPr>
        <w:t>Library Hi Tech</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(4), 540–556. https://doi.org/10.1108/073788309</w:t>
      </w:r>
    </w:p>
    <w:p w14:paraId="426698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(2023). </w:t>
      </w:r>
      <w:r w:rsidRPr="00536B28">
        <w:rPr>
          <w:rFonts w:cs="Arial"/>
          <w:i/>
          <w:iCs/>
          <w:noProof/>
          <w:szCs w:val="24"/>
          <w:lang w:val="en-GB"/>
        </w:rPr>
        <w:t>Methodology of Ranking Web of Universities</w:t>
      </w:r>
      <w:r w:rsidRPr="00536B28">
        <w:rPr>
          <w:rFonts w:cs="Arial"/>
          <w:noProof/>
          <w:szCs w:val="24"/>
          <w:lang w:val="en-GB"/>
        </w:rPr>
        <w:t>. Cybermetrics Lab. https://www.webometrics.info/en/Methodology</w:t>
      </w:r>
    </w:p>
    <w:p w14:paraId="74F802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Al-Turki, U. M., Duffuaa, S., Ayar, T., &amp; Demirel, O. (2008). Stakeholders integration in higher education: supply chain approach. </w:t>
      </w:r>
      <w:r w:rsidRPr="00536B28">
        <w:rPr>
          <w:rFonts w:cs="Arial"/>
          <w:i/>
          <w:iCs/>
          <w:noProof/>
          <w:szCs w:val="24"/>
          <w:lang w:val="en-GB"/>
        </w:rPr>
        <w:t>European Journal of Engineering Education</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(2), 211–219. https://doi.org/10.1080/03043790801980136</w:t>
      </w:r>
    </w:p>
    <w:p w14:paraId="698078A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Al</w:t>
      </w:r>
      <w:r w:rsidRPr="00536B28">
        <w:rPr>
          <w:rFonts w:ascii="Cambria Math" w:hAnsi="Cambria Math" w:cs="Cambria Math"/>
          <w:noProof/>
          <w:szCs w:val="24"/>
          <w:lang w:val="en-GB"/>
        </w:rPr>
        <w:t>‐</w:t>
      </w:r>
      <w:r w:rsidRPr="00536B28">
        <w:rPr>
          <w:rFonts w:cs="Arial"/>
          <w:noProof/>
          <w:szCs w:val="24"/>
          <w:lang w:val="en-GB"/>
        </w:rPr>
        <w:t xml:space="preserve">Khafaji, A. W., Oberhelman, D. R., Baum, W., &amp; Koch, B. (2009). Communication in Stakeholder Management. W E. Chinyio &amp; P. Olomolaiye (Red.), </w:t>
      </w:r>
      <w:r w:rsidRPr="00536B28">
        <w:rPr>
          <w:rFonts w:cs="Arial"/>
          <w:i/>
          <w:iCs/>
          <w:noProof/>
          <w:szCs w:val="24"/>
          <w:lang w:val="en-GB"/>
        </w:rPr>
        <w:t>Construction Stakeholder Management</w:t>
      </w:r>
      <w:r w:rsidRPr="00536B28">
        <w:rPr>
          <w:rFonts w:cs="Arial"/>
          <w:noProof/>
          <w:szCs w:val="24"/>
          <w:lang w:val="en-GB"/>
        </w:rPr>
        <w:t xml:space="preserve"> (ss. 159–173). Wiley. https://doi.org/10.1002/9781444315349.ch10</w:t>
      </w:r>
    </w:p>
    <w:p w14:paraId="00A0FB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Aliu, D., Akatay, A., &amp; Aliu, A. (2018). The Influence of Inter-Stakeholders’ Communication on University – Industry Collaboration. </w:t>
      </w:r>
      <w:r w:rsidRPr="00536B28">
        <w:rPr>
          <w:rFonts w:cs="Arial"/>
          <w:i/>
          <w:iCs/>
          <w:noProof/>
          <w:szCs w:val="24"/>
          <w:lang w:val="en-GB"/>
        </w:rPr>
        <w:t>Scholedge International Journal of Business Policy &amp; Governance ISSN 2394-3351</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(8), 78. https://doi.org/10.19085/journal.sijbpg040801</w:t>
      </w:r>
    </w:p>
    <w:p w14:paraId="3AEF7BD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Alkabbanie, R. (2020). ESG 2015 vs. ISO 9001:2015 Regarding Stakeholders. </w:t>
      </w:r>
      <w:r w:rsidRPr="00536B28">
        <w:rPr>
          <w:rFonts w:cs="Arial"/>
          <w:i/>
          <w:iCs/>
          <w:noProof/>
          <w:szCs w:val="24"/>
          <w:lang w:val="en-GB"/>
        </w:rPr>
        <w:t>International Journal of Social Sciences &amp; Educational Studies</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(2). https://doi.org/10.23918/ijsses.v7i2p46</w:t>
      </w:r>
    </w:p>
    <w:p w14:paraId="106EAE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Alkuwaiti, A. (2021). </w:t>
      </w:r>
      <w:r w:rsidRPr="00536B28">
        <w:rPr>
          <w:rFonts w:cs="Arial"/>
          <w:i/>
          <w:iCs/>
          <w:noProof/>
          <w:szCs w:val="24"/>
          <w:lang w:val="en-GB"/>
        </w:rPr>
        <w:t>Webometrics Ranking: Change in Methodology &amp; January 2021 Results at Glance</w:t>
      </w:r>
      <w:r w:rsidRPr="00536B28">
        <w:rPr>
          <w:rFonts w:cs="Arial"/>
          <w:noProof/>
          <w:szCs w:val="24"/>
          <w:lang w:val="en-GB"/>
        </w:rPr>
        <w:t>. http://www.drahmedalkuwaiti.com/admin/data/form_14936/files/element_4_3f06cedca61fa7fbd8e20020e556832c-54-Change in Metho_Jan 2021 Result 210216.pdf</w:t>
      </w:r>
    </w:p>
    <w:p w14:paraId="012F80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Alnadi, M., &amp; McLaughlin, P. (2021). Critical success factors of Lean Six Sigma from leaders’ perspective.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(5), 1073–1088. https://doi.org/10.1108/IJLSS-06-2020-0079</w:t>
      </w:r>
    </w:p>
    <w:p w14:paraId="166593C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AMuz Gdańsk. (2018). </w:t>
      </w:r>
      <w:r w:rsidRPr="00536B28">
        <w:rPr>
          <w:rFonts w:cs="Arial"/>
          <w:i/>
          <w:iCs/>
          <w:noProof/>
          <w:szCs w:val="24"/>
        </w:rPr>
        <w:t>WSZJK Akademii Muzycznej w Gdańsku</w:t>
      </w:r>
      <w:r w:rsidRPr="00536B28">
        <w:rPr>
          <w:rFonts w:cs="Arial"/>
          <w:noProof/>
          <w:szCs w:val="24"/>
        </w:rPr>
        <w:t>. Wewnętrzny System Zapewniania Jakości Kształcenia. https://www.amuz.gda.pl/akademia/akty-prawne/wewnetrzny-system-zapewniania-jakosci-ksztalcenia,71</w:t>
      </w:r>
    </w:p>
    <w:p w14:paraId="51E2E8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Anand, A., Kaur, J., Singh, O., &amp; H. Alhazmi, O. (2021). Optimal Sprint Length Determination for Agile-Based Software Development. </w:t>
      </w:r>
      <w:r w:rsidRPr="00536B28">
        <w:rPr>
          <w:rFonts w:cs="Arial"/>
          <w:i/>
          <w:iCs/>
          <w:noProof/>
          <w:szCs w:val="24"/>
          <w:lang w:val="en-GB"/>
        </w:rPr>
        <w:t>Computers, Materials &amp; Continua</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(3), 3693–3712. https://doi.org/10.32604/cmc.2021.017461</w:t>
      </w:r>
    </w:p>
    <w:p w14:paraId="08EFE6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Anderson, J. C., Rungtusanatham, M., &amp; Schroeder, R. G. (1994). A THEORY OF QUALITY </w:t>
      </w:r>
      <w:r w:rsidRPr="00536B28">
        <w:rPr>
          <w:rFonts w:cs="Arial"/>
          <w:noProof/>
          <w:szCs w:val="24"/>
          <w:lang w:val="en-GB"/>
        </w:rPr>
        <w:lastRenderedPageBreak/>
        <w:t xml:space="preserve">MANAGEMENT UNDERLYING THE DEMING MANAGEMENT METHOD.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(3), 472–509. https://doi.org/10.5465/amr.1994.9412271808</w:t>
      </w:r>
    </w:p>
    <w:p w14:paraId="76747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Andersson, R., Eriksson, H., &amp; Torstensson, H. (2006). Similarities and differences between TQM, six sigma and lean.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282–296. https://doi.org/10.1108/09544780610660004</w:t>
      </w:r>
    </w:p>
    <w:p w14:paraId="6DB0652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Andriof, J., &amp; Waddock, S. (2017). Unfolding Stakeholder Engagement. W </w:t>
      </w:r>
      <w:r w:rsidRPr="00536B28">
        <w:rPr>
          <w:rFonts w:cs="Arial"/>
          <w:i/>
          <w:iCs/>
          <w:noProof/>
          <w:szCs w:val="24"/>
          <w:lang w:val="en-GB"/>
        </w:rPr>
        <w:t>Unfolding Stakeholder Thinking</w:t>
      </w:r>
      <w:r w:rsidRPr="00536B28">
        <w:rPr>
          <w:rFonts w:cs="Arial"/>
          <w:noProof/>
          <w:szCs w:val="24"/>
          <w:lang w:val="en-GB"/>
        </w:rPr>
        <w:t xml:space="preserve"> (ss. 19–42). Routledge. https://doi.org/10.4324/9781351281881-2</w:t>
      </w:r>
    </w:p>
    <w:p w14:paraId="232597E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536B28">
        <w:rPr>
          <w:rFonts w:cs="Arial"/>
          <w:i/>
          <w:iCs/>
          <w:noProof/>
          <w:szCs w:val="24"/>
          <w:lang w:val="en-GB"/>
        </w:rPr>
        <w:t>JOURNAL OF MODELLING IN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488–517. https://doi.org/10.1108/JM2-01-2014-0010</w:t>
      </w:r>
    </w:p>
    <w:p w14:paraId="74417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Antonowicz, D., Brdulak, J., Hulicka, M., J\kedrzejewski, T., Kowalski, R., Kulczycki, E., Szadkowski, K., Szot, A., Wolszczak-Derlacz, J., &amp; Kwiek, M. (2016). </w:t>
      </w:r>
      <w:r w:rsidRPr="00536B28">
        <w:rPr>
          <w:rFonts w:cs="Arial"/>
          <w:noProof/>
          <w:szCs w:val="24"/>
        </w:rPr>
        <w:t xml:space="preserve">Reformować? Nie reformować? Szerszy kontekst zmian w szkolnictwie wyższym. </w:t>
      </w:r>
      <w:r w:rsidRPr="00536B28">
        <w:rPr>
          <w:rFonts w:cs="Arial"/>
          <w:i/>
          <w:iCs/>
          <w:noProof/>
          <w:szCs w:val="24"/>
        </w:rPr>
        <w:t>Nauka</w:t>
      </w:r>
      <w:r w:rsidRPr="00536B28">
        <w:rPr>
          <w:rFonts w:cs="Arial"/>
          <w:noProof/>
          <w:szCs w:val="24"/>
        </w:rPr>
        <w:t>.</w:t>
      </w:r>
    </w:p>
    <w:p w14:paraId="0EF8AA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(2014). Readiness factors for the Lean Six Sigma journey in the higher education sector.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63</w:t>
      </w:r>
      <w:r w:rsidRPr="00536B28">
        <w:rPr>
          <w:rFonts w:cs="Arial"/>
          <w:noProof/>
          <w:szCs w:val="24"/>
          <w:lang w:val="en-GB"/>
        </w:rPr>
        <w:t>(2), 257–264. https://doi.org/10.1108/IJPPM-04-2013-0077</w:t>
      </w:r>
    </w:p>
    <w:p w14:paraId="74A353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(2017). Lean Six Sigma for higher education.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574–576. https://doi.org/10.1108/IJPPM-03-2017-0063</w:t>
      </w:r>
    </w:p>
    <w:p w14:paraId="38CE3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Ghadge, A., Ashby, S. A., &amp; Cudney, E. A. (2018). Lean Six Sigma journey in a UK higher education institute: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510–526. https://doi.org/10.1108/IJQRM-01-2017-0005</w:t>
      </w:r>
    </w:p>
    <w:p w14:paraId="59AF71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Krishan, N., Cullen, D., &amp; Kumar, M. (2012). Lean Six Sigma for higher education institutions (HEIs): Challenges, barriers, success factors, tools/techniques.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61</w:t>
      </w:r>
      <w:r w:rsidRPr="00536B28">
        <w:rPr>
          <w:rFonts w:cs="Arial"/>
          <w:noProof/>
          <w:szCs w:val="24"/>
          <w:lang w:val="en-GB"/>
        </w:rPr>
        <w:t>(8), 940–948. https://doi.org/10.1108/17410401211277165</w:t>
      </w:r>
    </w:p>
    <w:p w14:paraId="3A9B43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McDermott, O., Sony, M., Cudney, E. A., Snee, R. D., &amp; Hoerl, R. W. (2021). A study into the pros and cons of ISO 18404: viewpoints from leading academics and practitioners.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(8), 1845–1866. https://doi.org/10.1108/TQM-03-2021-0065</w:t>
      </w:r>
    </w:p>
    <w:p w14:paraId="716B62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Scheumann, T., Sunder M., V., Cudney, E., Rodgers, B., &amp; Grigg, N. P. (2022). Using Six Sigma DMAIC for Lean project management in education: a case study in a German kindergarten.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(13–14), 1489–1509. https://doi.org/10.1080/14783363.2021.1973891</w:t>
      </w:r>
    </w:p>
    <w:p w14:paraId="3FA3C34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Arnheiter, E. D., &amp; Maleyeff, J. (2005). The integration of lean management and Six Sigma.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17</w:t>
      </w:r>
      <w:r w:rsidRPr="00536B28">
        <w:rPr>
          <w:rFonts w:cs="Arial"/>
          <w:noProof/>
          <w:szCs w:val="24"/>
          <w:lang w:val="en-GB"/>
        </w:rPr>
        <w:t>(1), 5–18. https://doi.org/10.1108/09544780510573020</w:t>
      </w:r>
    </w:p>
    <w:p w14:paraId="088758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(2020). </w:t>
      </w:r>
      <w:r w:rsidRPr="00536B28">
        <w:rPr>
          <w:rFonts w:cs="Arial"/>
          <w:i/>
          <w:iCs/>
          <w:noProof/>
          <w:szCs w:val="24"/>
          <w:lang w:val="en-GB"/>
        </w:rPr>
        <w:t>ARWU World University Rankings 2020</w:t>
      </w:r>
      <w:r w:rsidRPr="00536B28">
        <w:rPr>
          <w:rFonts w:cs="Arial"/>
          <w:noProof/>
          <w:szCs w:val="24"/>
          <w:lang w:val="en-GB"/>
        </w:rPr>
        <w:t>. Ranking Shanghai. http://www.shanghairanking.com/ARWU2020.html</w:t>
      </w:r>
    </w:p>
    <w:p w14:paraId="4B6795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ARWU. (2022a). </w:t>
      </w:r>
      <w:r w:rsidRPr="00536B28">
        <w:rPr>
          <w:rFonts w:cs="Arial"/>
          <w:i/>
          <w:iCs/>
          <w:noProof/>
          <w:szCs w:val="24"/>
          <w:lang w:val="en-GB"/>
        </w:rPr>
        <w:t>ARWU World University Ranking 2022</w:t>
      </w:r>
      <w:r w:rsidRPr="00536B28">
        <w:rPr>
          <w:rFonts w:cs="Arial"/>
          <w:noProof/>
          <w:szCs w:val="24"/>
          <w:lang w:val="en-GB"/>
        </w:rPr>
        <w:t>. Ranking Shanghai. http://www.shanghairanking.com/rankings/arwu/2022</w:t>
      </w:r>
    </w:p>
    <w:p w14:paraId="5FD6C3F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(2022b). </w:t>
      </w:r>
      <w:r w:rsidRPr="00536B28">
        <w:rPr>
          <w:rFonts w:cs="Arial"/>
          <w:i/>
          <w:iCs/>
          <w:noProof/>
          <w:szCs w:val="24"/>
          <w:lang w:val="en-GB"/>
        </w:rPr>
        <w:t>ARWU World University Rankings 2022 methodology</w:t>
      </w:r>
      <w:r w:rsidRPr="00536B28">
        <w:rPr>
          <w:rFonts w:cs="Arial"/>
          <w:noProof/>
          <w:szCs w:val="24"/>
          <w:lang w:val="en-GB"/>
        </w:rPr>
        <w:t>. Ranking Shanghai. http://www.shanghairanking.com/methodology/arwu/2022</w:t>
      </w:r>
    </w:p>
    <w:p w14:paraId="4D27FE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Asif, M., Awan, M. U., Khan, M. K., &amp; Ahmad, N. (2013). A model for total quality management in higher education. </w:t>
      </w:r>
      <w:r w:rsidRPr="00536B28">
        <w:rPr>
          <w:rFonts w:cs="Arial"/>
          <w:i/>
          <w:iCs/>
          <w:noProof/>
          <w:szCs w:val="24"/>
          <w:lang w:val="en-GB"/>
        </w:rPr>
        <w:t>Quality &amp; Quantity</w:t>
      </w:r>
      <w:r w:rsidRPr="00536B28">
        <w:rPr>
          <w:rFonts w:cs="Arial"/>
          <w:noProof/>
          <w:szCs w:val="24"/>
          <w:lang w:val="en-GB"/>
        </w:rPr>
        <w:t xml:space="preserve">, </w:t>
      </w:r>
      <w:r w:rsidRPr="00536B28">
        <w:rPr>
          <w:rFonts w:cs="Arial"/>
          <w:i/>
          <w:iCs/>
          <w:noProof/>
          <w:szCs w:val="24"/>
          <w:lang w:val="en-GB"/>
        </w:rPr>
        <w:t>47</w:t>
      </w:r>
      <w:r w:rsidRPr="00536B28">
        <w:rPr>
          <w:rFonts w:cs="Arial"/>
          <w:noProof/>
          <w:szCs w:val="24"/>
          <w:lang w:val="en-GB"/>
        </w:rPr>
        <w:t>(4), 1883–1904. https://doi.org/10.1007/s11135-011-9632-9</w:t>
      </w:r>
    </w:p>
    <w:p w14:paraId="124CB1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Atherton, S. C., Blodgett, M. S., &amp; Atherton, C. A. (2011). Fiduciary princiles: corporate Responsibilities to Stakeholders. </w:t>
      </w:r>
      <w:r w:rsidRPr="00536B28">
        <w:rPr>
          <w:rFonts w:cs="Arial"/>
          <w:i/>
          <w:iCs/>
          <w:noProof/>
          <w:szCs w:val="24"/>
          <w:lang w:val="en-GB"/>
        </w:rPr>
        <w:t>Journal of Religion and Business Ethics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w:t>
      </w:r>
    </w:p>
    <w:p w14:paraId="2346E9B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Athiyaman, A. (1997). Linking student satisfaction and service quality perceptions: the case of university education.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(7), 528–540. https://doi.org/10.1108/03090569710176655</w:t>
      </w:r>
    </w:p>
    <w:p w14:paraId="7281F4B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Austin, A. E. (1990). Faculty cultures, faculty values. </w:t>
      </w:r>
      <w:r w:rsidRPr="00536B28">
        <w:rPr>
          <w:rFonts w:cs="Arial"/>
          <w:i/>
          <w:iCs/>
          <w:noProof/>
          <w:szCs w:val="24"/>
          <w:lang w:val="en-GB"/>
        </w:rPr>
        <w:t>New directions for institutional research</w:t>
      </w:r>
      <w:r w:rsidRPr="00536B28">
        <w:rPr>
          <w:rFonts w:cs="Arial"/>
          <w:noProof/>
          <w:szCs w:val="24"/>
          <w:lang w:val="en-GB"/>
        </w:rPr>
        <w:t xml:space="preserve">, </w:t>
      </w:r>
      <w:r w:rsidRPr="00536B28">
        <w:rPr>
          <w:rFonts w:cs="Arial"/>
          <w:i/>
          <w:iCs/>
          <w:noProof/>
          <w:szCs w:val="24"/>
          <w:lang w:val="en-GB"/>
        </w:rPr>
        <w:t>1990</w:t>
      </w:r>
      <w:r w:rsidRPr="00536B28">
        <w:rPr>
          <w:rFonts w:cs="Arial"/>
          <w:noProof/>
          <w:szCs w:val="24"/>
          <w:lang w:val="en-GB"/>
        </w:rPr>
        <w:t>(68), 61–74.</w:t>
      </w:r>
    </w:p>
    <w:p w14:paraId="7E95F06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Avcı, Ö., Ring, E., &amp; Mitchell, L. (2015). Stakeholders in U.S. higher education: An analysis through two theories of stakeholders. </w:t>
      </w:r>
      <w:r w:rsidRPr="00536B28">
        <w:rPr>
          <w:rFonts w:cs="Arial"/>
          <w:i/>
          <w:iCs/>
          <w:noProof/>
          <w:szCs w:val="24"/>
        </w:rPr>
        <w:t>Bilgi Ekonomisi ve Yönetimi Dergisi</w:t>
      </w:r>
      <w:r w:rsidRPr="00536B28">
        <w:rPr>
          <w:rFonts w:cs="Arial"/>
          <w:noProof/>
          <w:szCs w:val="24"/>
        </w:rPr>
        <w:t xml:space="preserve">, </w:t>
      </w:r>
      <w:r w:rsidRPr="00536B28">
        <w:rPr>
          <w:rFonts w:cs="Arial"/>
          <w:i/>
          <w:iCs/>
          <w:noProof/>
          <w:szCs w:val="24"/>
        </w:rPr>
        <w:t>10</w:t>
      </w:r>
      <w:r w:rsidRPr="00536B28">
        <w:rPr>
          <w:rFonts w:cs="Arial"/>
          <w:noProof/>
          <w:szCs w:val="24"/>
        </w:rPr>
        <w:t>(2), 45–54. http://dergipark.ulakbim.gov.tr/beyder/article/view/5000166649</w:t>
      </w:r>
    </w:p>
    <w:p w14:paraId="5933F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Balaji, S., &amp; Murugaiyan, M. S. (2012). </w:t>
      </w:r>
      <w:r w:rsidRPr="00536B28">
        <w:rPr>
          <w:rFonts w:cs="Arial"/>
          <w:noProof/>
          <w:szCs w:val="24"/>
          <w:lang w:val="en-GB"/>
        </w:rPr>
        <w:t xml:space="preserve">Waterfall vs. V-Model vs. Agile: A comparative study on SDLC. </w:t>
      </w:r>
      <w:r w:rsidRPr="00536B28">
        <w:rPr>
          <w:rFonts w:cs="Arial"/>
          <w:i/>
          <w:iCs/>
          <w:noProof/>
          <w:szCs w:val="24"/>
          <w:lang w:val="en-GB"/>
        </w:rPr>
        <w:t>International Journal of Information Technology and Business Management</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(1), 26–30.</w:t>
      </w:r>
    </w:p>
    <w:p w14:paraId="38FD927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Barker, K. (2007). The UK Research Assessment Exercise: the evolution of a national research evaluation system. </w:t>
      </w:r>
      <w:r w:rsidRPr="00536B28">
        <w:rPr>
          <w:rFonts w:cs="Arial"/>
          <w:i/>
          <w:iCs/>
          <w:noProof/>
          <w:szCs w:val="24"/>
          <w:lang w:val="en-GB"/>
        </w:rPr>
        <w:t>Research Evaluation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3–12. https://doi.org/10.3152/095820207X190674</w:t>
      </w:r>
    </w:p>
    <w:p w14:paraId="72E91F7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Bayraktar, E., Tatoglu, E., &amp; Zaim, S. (2008). An instrument for measuring the critical factors of TQM in Turkish higher education.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(6), 551–574. https://doi.org/10.1080/14783360802023921</w:t>
      </w:r>
    </w:p>
    <w:p w14:paraId="746A286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Beerkens, M., &amp; Udam, M. (2017). Stakeholders in Higher Education Quality Assurance: Richness in Diversity?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341–359. https://doi.org/10.1057/s41307-016-0032-6</w:t>
      </w:r>
    </w:p>
    <w:p w14:paraId="279D96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536B28">
        <w:rPr>
          <w:rFonts w:cs="Arial"/>
          <w:i/>
          <w:iCs/>
          <w:noProof/>
          <w:szCs w:val="24"/>
          <w:lang w:val="en-GB"/>
        </w:rPr>
        <w:t>Procedia - Social and Behavioral Sciences</w:t>
      </w:r>
      <w:r w:rsidRPr="00536B28">
        <w:rPr>
          <w:rFonts w:cs="Arial"/>
          <w:noProof/>
          <w:szCs w:val="24"/>
          <w:lang w:val="en-GB"/>
        </w:rPr>
        <w:t xml:space="preserve">, </w:t>
      </w:r>
      <w:r w:rsidRPr="00536B28">
        <w:rPr>
          <w:rFonts w:cs="Arial"/>
          <w:i/>
          <w:iCs/>
          <w:noProof/>
          <w:szCs w:val="24"/>
          <w:lang w:val="en-GB"/>
        </w:rPr>
        <w:t>214</w:t>
      </w:r>
      <w:r w:rsidRPr="00536B28">
        <w:rPr>
          <w:rFonts w:cs="Arial"/>
          <w:noProof/>
          <w:szCs w:val="24"/>
          <w:lang w:val="en-GB"/>
        </w:rPr>
        <w:t>(June), 344–358. https://doi.org/10.1016/j.sbspro.2015.11.658</w:t>
      </w:r>
    </w:p>
    <w:p w14:paraId="63A80E1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Bendermacher, G. W. G., oude Egbrink, M. G. A., Wolfhagen, I. H. A. P., &amp; Dolmans, D. H. J. M. (2017). Unravelling quality culture in higher education: a realist review.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(1), 39–60. https://doi.org/10.1007/s10734-015-9979-2</w:t>
      </w:r>
    </w:p>
    <w:p w14:paraId="4130F79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Bendkowski, J. (2016). Jednostkowe korzyści z uczestnictwa w nieformalnych sieciach wiedzy. </w:t>
      </w:r>
      <w:r w:rsidRPr="00536B28">
        <w:rPr>
          <w:rFonts w:cs="Arial"/>
          <w:i/>
          <w:iCs/>
          <w:noProof/>
          <w:szCs w:val="24"/>
        </w:rPr>
        <w:t>Zeszyty Naukowe. Organizacja i Zarządzanie / Politechnika Śląska</w:t>
      </w:r>
      <w:r w:rsidRPr="00536B28">
        <w:rPr>
          <w:rFonts w:cs="Arial"/>
          <w:noProof/>
          <w:szCs w:val="24"/>
        </w:rPr>
        <w:t xml:space="preserve">, </w:t>
      </w:r>
      <w:r w:rsidRPr="00536B28">
        <w:rPr>
          <w:rFonts w:cs="Arial"/>
          <w:i/>
          <w:iCs/>
          <w:noProof/>
          <w:szCs w:val="24"/>
        </w:rPr>
        <w:t>89</w:t>
      </w:r>
      <w:r w:rsidRPr="00536B28">
        <w:rPr>
          <w:rFonts w:cs="Arial"/>
          <w:noProof/>
          <w:szCs w:val="24"/>
        </w:rPr>
        <w:t>, 11–23.</w:t>
      </w:r>
    </w:p>
    <w:p w14:paraId="0E968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lastRenderedPageBreak/>
        <w:t xml:space="preserve">Bielawa, A. (2011). Przegląd najważniejszych modeli zarządzania jakością usług. </w:t>
      </w:r>
      <w:r w:rsidRPr="00536B28">
        <w:rPr>
          <w:rFonts w:cs="Arial"/>
          <w:i/>
          <w:iCs/>
          <w:noProof/>
          <w:szCs w:val="24"/>
          <w:lang w:val="en-GB"/>
        </w:rPr>
        <w:t>Studia i Prace WNEiZ</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w:t>
      </w:r>
    </w:p>
    <w:p w14:paraId="3F00F5B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Blackmore, P., &amp; Kandiko, C. B. C. B. (2011). Motivation in academic life: a prestige economy. </w:t>
      </w:r>
      <w:r w:rsidRPr="00536B28">
        <w:rPr>
          <w:rFonts w:cs="Arial"/>
          <w:i/>
          <w:iCs/>
          <w:noProof/>
          <w:szCs w:val="24"/>
          <w:lang w:val="en-GB"/>
        </w:rPr>
        <w:t>Research in Post-Compulsory Education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(4), 399–411. https://doi.org/10.1080/13596748.2011.626971</w:t>
      </w:r>
    </w:p>
    <w:p w14:paraId="22DF66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Blanchard, K. H., Zigarmi, D., &amp; Nelson, R. B. (1993). Situational Leadership® After 25 Years: A Retrospective. </w:t>
      </w:r>
      <w:r w:rsidRPr="00536B28">
        <w:rPr>
          <w:rFonts w:cs="Arial"/>
          <w:i/>
          <w:iCs/>
          <w:noProof/>
          <w:szCs w:val="24"/>
          <w:lang w:val="en-GB"/>
        </w:rPr>
        <w:t>Journal of Leadership Studies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21–36. https://doi.org/10.1177/107179199300100104</w:t>
      </w:r>
    </w:p>
    <w:p w14:paraId="6F5A716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Blikle, A. (2017). </w:t>
      </w:r>
      <w:r w:rsidRPr="00536B28">
        <w:rPr>
          <w:rFonts w:cs="Arial"/>
          <w:i/>
          <w:iCs/>
          <w:noProof/>
          <w:szCs w:val="24"/>
          <w:lang w:val="en-GB"/>
        </w:rPr>
        <w:t xml:space="preserve">Doktryna jakości. </w:t>
      </w:r>
      <w:r w:rsidRPr="00536B28">
        <w:rPr>
          <w:rFonts w:cs="Arial"/>
          <w:i/>
          <w:iCs/>
          <w:noProof/>
          <w:szCs w:val="24"/>
        </w:rPr>
        <w:t>Rzecz o turkusowej samoorganizacji.</w:t>
      </w:r>
      <w:r w:rsidRPr="00536B28">
        <w:rPr>
          <w:rFonts w:cs="Arial"/>
          <w:noProof/>
          <w:szCs w:val="24"/>
        </w:rPr>
        <w:t xml:space="preserve"> (II). Wydawnictwo HELION.</w:t>
      </w:r>
    </w:p>
    <w:p w14:paraId="7BBEAD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Bobińska, B. (2012). Funkcjonowanie sektora publicznego jako organizacji „otwartych na klienta”. </w:t>
      </w:r>
      <w:r w:rsidRPr="00536B28">
        <w:rPr>
          <w:rFonts w:cs="Arial"/>
          <w:i/>
          <w:iCs/>
          <w:noProof/>
          <w:szCs w:val="24"/>
        </w:rPr>
        <w:t>Zeszyty Naukowe Zachodniopomorskiej Szkoły Biznesu Firma i Rynek</w:t>
      </w:r>
      <w:r w:rsidRPr="00536B28">
        <w:rPr>
          <w:rFonts w:cs="Arial"/>
          <w:noProof/>
          <w:szCs w:val="24"/>
        </w:rPr>
        <w:t xml:space="preserve">, </w:t>
      </w:r>
      <w:r w:rsidRPr="00536B28">
        <w:rPr>
          <w:rFonts w:cs="Arial"/>
          <w:i/>
          <w:iCs/>
          <w:noProof/>
          <w:szCs w:val="24"/>
        </w:rPr>
        <w:t>1</w:t>
      </w:r>
      <w:r w:rsidRPr="00536B28">
        <w:rPr>
          <w:rFonts w:cs="Arial"/>
          <w:noProof/>
          <w:szCs w:val="24"/>
        </w:rPr>
        <w:t>, 59–71.</w:t>
      </w:r>
    </w:p>
    <w:p w14:paraId="5D10236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Bot, S., Lung, C.-H., &amp; Farrell, M. (1996). </w:t>
      </w:r>
      <w:r w:rsidRPr="00536B28">
        <w:rPr>
          <w:rFonts w:cs="Arial"/>
          <w:noProof/>
          <w:szCs w:val="24"/>
          <w:lang w:val="en-GB"/>
        </w:rPr>
        <w:t xml:space="preserve">A stakeholder-centric software architecture analysis approach. </w:t>
      </w:r>
      <w:r w:rsidRPr="00536B28">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536B28">
        <w:rPr>
          <w:rFonts w:cs="Arial"/>
          <w:noProof/>
          <w:szCs w:val="24"/>
          <w:lang w:val="en-GB"/>
        </w:rPr>
        <w:t>, 152–154. https://doi.org/10.1145/243327.243632</w:t>
      </w:r>
    </w:p>
    <w:p w14:paraId="4F2B53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Brady, M. K., &amp; Cronin, J. J. (2001). Some New Thoughts on Conceptualizing Perceived Service Quality: A Hierarchical Approach.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(3), 34–49. https://doi.org/10.1509/jmkg.65.3.34.18334</w:t>
      </w:r>
    </w:p>
    <w:p w14:paraId="4C3DA55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Bragantini, D., &amp; Matteo, L. (2017). Stakeholders communication approach: A new era. </w:t>
      </w:r>
      <w:r w:rsidRPr="00536B28">
        <w:rPr>
          <w:rFonts w:cs="Arial"/>
          <w:i/>
          <w:iCs/>
          <w:noProof/>
          <w:szCs w:val="24"/>
        </w:rPr>
        <w:t>Project Management Development--Practice and Perspectives</w:t>
      </w:r>
      <w:r w:rsidRPr="00536B28">
        <w:rPr>
          <w:rFonts w:cs="Arial"/>
          <w:noProof/>
          <w:szCs w:val="24"/>
        </w:rPr>
        <w:t xml:space="preserve">, </w:t>
      </w:r>
      <w:r w:rsidRPr="00536B28">
        <w:rPr>
          <w:rFonts w:cs="Arial"/>
          <w:i/>
          <w:iCs/>
          <w:noProof/>
          <w:szCs w:val="24"/>
        </w:rPr>
        <w:t>27</w:t>
      </w:r>
      <w:r w:rsidRPr="00536B28">
        <w:rPr>
          <w:rFonts w:cs="Arial"/>
          <w:noProof/>
          <w:szCs w:val="24"/>
        </w:rPr>
        <w:t>, 19.</w:t>
      </w:r>
    </w:p>
    <w:p w14:paraId="73FC18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Brdulak, J. (2016). Ocena jakości kształcenia w Polsce – problemy i rekomendacje.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w:t>
      </w:r>
      <w:r w:rsidRPr="00536B28">
        <w:rPr>
          <w:rFonts w:cs="Arial"/>
          <w:noProof/>
          <w:szCs w:val="24"/>
        </w:rPr>
        <w:t>(2(48)), 81–94. https://doi.org/10.14746/nisw.2016.2.4</w:t>
      </w:r>
    </w:p>
    <w:p w14:paraId="294B6F2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Broadhead, L.-A., &amp; Howard, S. (1998). </w:t>
      </w:r>
      <w:r w:rsidRPr="00536B28">
        <w:rPr>
          <w:rFonts w:cs="Arial"/>
          <w:noProof/>
          <w:szCs w:val="24"/>
          <w:lang w:val="en-GB"/>
        </w:rPr>
        <w:t xml:space="preserve">The Research Assessment Exercise. </w:t>
      </w:r>
      <w:r w:rsidRPr="00536B28">
        <w:rPr>
          <w:rFonts w:cs="Arial"/>
          <w:i/>
          <w:iCs/>
          <w:noProof/>
          <w:szCs w:val="24"/>
          <w:lang w:val="en-GB"/>
        </w:rPr>
        <w:t>education policy analysis archives</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 8. https://doi.org/10.14507/epaa.v6n8.1998</w:t>
      </w:r>
    </w:p>
    <w:p w14:paraId="4DF4F2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Bryson, J. M. (2004). Stakeholder Identification and Analysis Techniques. </w:t>
      </w:r>
      <w:r w:rsidRPr="00536B28">
        <w:rPr>
          <w:rFonts w:cs="Arial"/>
          <w:i/>
          <w:iCs/>
          <w:noProof/>
          <w:szCs w:val="24"/>
        </w:rPr>
        <w:t>Public Management Reviews</w:t>
      </w:r>
      <w:r w:rsidRPr="00536B28">
        <w:rPr>
          <w:rFonts w:cs="Arial"/>
          <w:noProof/>
          <w:szCs w:val="24"/>
        </w:rPr>
        <w:t xml:space="preserve">, </w:t>
      </w:r>
      <w:r w:rsidRPr="00536B28">
        <w:rPr>
          <w:rFonts w:cs="Arial"/>
          <w:i/>
          <w:iCs/>
          <w:noProof/>
          <w:szCs w:val="24"/>
        </w:rPr>
        <w:t>6</w:t>
      </w:r>
      <w:r w:rsidRPr="00536B28">
        <w:rPr>
          <w:rFonts w:cs="Arial"/>
          <w:noProof/>
          <w:szCs w:val="24"/>
        </w:rPr>
        <w:t>(1), 31–53.</w:t>
      </w:r>
    </w:p>
    <w:p w14:paraId="490355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Bukowski, S., &amp; Kosmala, B. (2007). Techniki projekcyjne w identyfikacji przekonań. </w:t>
      </w:r>
      <w:r w:rsidRPr="00536B28">
        <w:rPr>
          <w:rFonts w:cs="Arial"/>
          <w:i/>
          <w:iCs/>
          <w:noProof/>
          <w:szCs w:val="24"/>
        </w:rPr>
        <w:t>Psychoterapia</w:t>
      </w:r>
      <w:r w:rsidRPr="00536B28">
        <w:rPr>
          <w:rFonts w:cs="Arial"/>
          <w:noProof/>
          <w:szCs w:val="24"/>
        </w:rPr>
        <w:t xml:space="preserve">, </w:t>
      </w:r>
      <w:r w:rsidRPr="00536B28">
        <w:rPr>
          <w:rFonts w:cs="Arial"/>
          <w:i/>
          <w:iCs/>
          <w:noProof/>
          <w:szCs w:val="24"/>
        </w:rPr>
        <w:t>4</w:t>
      </w:r>
      <w:r w:rsidRPr="00536B28">
        <w:rPr>
          <w:rFonts w:cs="Arial"/>
          <w:noProof/>
          <w:szCs w:val="24"/>
        </w:rPr>
        <w:t>(143), 37–44. http://poradnia-empatia.pl/userfiles/poradnia-empatiapl/file/Techniki projekcyjne w identyfikacji przekonan po autoryzacji.pdf</w:t>
      </w:r>
    </w:p>
    <w:p w14:paraId="1FFB5B1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Burrows, J. (1999). Going Beyond Labels: A Framework for Profiling Institutional Stakeholders. </w:t>
      </w:r>
      <w:r w:rsidRPr="00536B28">
        <w:rPr>
          <w:rFonts w:cs="Arial"/>
          <w:i/>
          <w:iCs/>
          <w:noProof/>
          <w:szCs w:val="24"/>
          <w:lang w:val="en-GB"/>
        </w:rPr>
        <w:t>Contemporary Education</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(4), 5. http://search.ebscohost.com/login.aspx?direct=true&amp;db=a9h&amp;AN=3116623&amp;site=ehost-live</w:t>
      </w:r>
    </w:p>
    <w:p w14:paraId="08E1670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Byrne, J., Jørgensen, T., &amp; Loukkola, T. (2013). </w:t>
      </w:r>
      <w:r w:rsidRPr="00536B28">
        <w:rPr>
          <w:rFonts w:cs="Arial"/>
          <w:i/>
          <w:iCs/>
          <w:noProof/>
          <w:szCs w:val="24"/>
          <w:lang w:val="en-GB"/>
        </w:rPr>
        <w:t>Quality assurance in doctoral education: Results of the ARDE Project.</w:t>
      </w:r>
      <w:r w:rsidRPr="00536B28">
        <w:rPr>
          <w:rFonts w:cs="Arial"/>
          <w:noProof/>
          <w:szCs w:val="24"/>
          <w:lang w:val="en-GB"/>
        </w:rPr>
        <w:t xml:space="preserve"> European University Association.</w:t>
      </w:r>
    </w:p>
    <w:p w14:paraId="4A39644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Calabretta, G., Gemser, G., &amp; Wijnberg, N. M. (2017). The Interplay between Intuition and Rationality in Strategic Decision Making: A Paradox Perspective. </w:t>
      </w:r>
      <w:r w:rsidRPr="00536B28">
        <w:rPr>
          <w:rFonts w:cs="Arial"/>
          <w:i/>
          <w:iCs/>
          <w:noProof/>
          <w:szCs w:val="24"/>
          <w:lang w:val="en-GB"/>
        </w:rPr>
        <w:t>Organization Studies</w:t>
      </w:r>
      <w:r w:rsidRPr="00536B28">
        <w:rPr>
          <w:rFonts w:cs="Arial"/>
          <w:noProof/>
          <w:szCs w:val="24"/>
          <w:lang w:val="en-GB"/>
        </w:rPr>
        <w:t xml:space="preserve">, </w:t>
      </w:r>
      <w:r w:rsidRPr="00536B28">
        <w:rPr>
          <w:rFonts w:cs="Arial"/>
          <w:i/>
          <w:iCs/>
          <w:noProof/>
          <w:szCs w:val="24"/>
          <w:lang w:val="en-GB"/>
        </w:rPr>
        <w:t>38</w:t>
      </w:r>
      <w:r w:rsidRPr="00536B28">
        <w:rPr>
          <w:rFonts w:cs="Arial"/>
          <w:noProof/>
          <w:szCs w:val="24"/>
          <w:lang w:val="en-GB"/>
        </w:rPr>
        <w:t xml:space="preserve">(3–4), 365–401. </w:t>
      </w:r>
      <w:r w:rsidRPr="00536B28">
        <w:rPr>
          <w:rFonts w:cs="Arial"/>
          <w:noProof/>
          <w:szCs w:val="24"/>
          <w:lang w:val="en-GB"/>
        </w:rPr>
        <w:lastRenderedPageBreak/>
        <w:t>https://doi.org/10.1177/0170840616655483</w:t>
      </w:r>
    </w:p>
    <w:p w14:paraId="16CA07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Campbell, C. M. C. M., Jimenez, M., &amp; Arrozal, C. A. N. C. A. N. (2019). Prestige or education: college teaching and rigor of courses in prestigious and non-prestigious institutions in the U.S.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77</w:t>
      </w:r>
      <w:r w:rsidRPr="00536B28">
        <w:rPr>
          <w:rFonts w:cs="Arial"/>
          <w:noProof/>
          <w:szCs w:val="24"/>
          <w:lang w:val="en-GB"/>
        </w:rPr>
        <w:t>(4), 717–738. https://doi.org/10.1007/s10734-018-0297-3</w:t>
      </w:r>
    </w:p>
    <w:p w14:paraId="5F8D0E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Carayannis, E. G., &amp; Campbell, D. F. J. (2009). „Mode 3” and „Quadruple Helix”: toward a 21st century fractal innovation ecosystem. </w:t>
      </w:r>
      <w:r w:rsidRPr="00536B28">
        <w:rPr>
          <w:rFonts w:cs="Arial"/>
          <w:i/>
          <w:iCs/>
          <w:noProof/>
          <w:szCs w:val="24"/>
          <w:lang w:val="en-GB"/>
        </w:rPr>
        <w:t>International Journal of Technology Management</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(3/4), 201. https://doi.org/10.1504/IJTM.2009.023374</w:t>
      </w:r>
    </w:p>
    <w:p w14:paraId="417C20F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Carrillat, F. A., Jaramillo, F., &amp; Mulki, J. P. (2007). The validity of the SERVQUAL and SERVPERF scales.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(5), 472–490. https://doi.org/10.1108/09564230710826250</w:t>
      </w:r>
    </w:p>
    <w:p w14:paraId="52095A3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Carroll, A. B. (1979). A three-dimensional conceptual model of corporate performance. </w:t>
      </w:r>
      <w:r w:rsidRPr="00536B28">
        <w:rPr>
          <w:rFonts w:cs="Arial"/>
          <w:i/>
          <w:iCs/>
          <w:noProof/>
          <w:szCs w:val="24"/>
          <w:lang w:val="en-GB"/>
        </w:rPr>
        <w:t>Corporate Social Responsibility</w:t>
      </w:r>
      <w:r w:rsidRPr="00536B28">
        <w:rPr>
          <w:rFonts w:cs="Arial"/>
          <w:noProof/>
          <w:szCs w:val="24"/>
          <w:lang w:val="en-GB"/>
        </w:rPr>
        <w:t>, 497–505. https://doi.org/10.5465/amr.1979.4498296</w:t>
      </w:r>
    </w:p>
    <w:p w14:paraId="4BD658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Chai, K.-H., Zhang, J., &amp; Tan, K.-C. (2005). A TRIZ-Based Method for New Service Design. </w:t>
      </w:r>
      <w:r w:rsidRPr="00536B28">
        <w:rPr>
          <w:rFonts w:cs="Arial"/>
          <w:i/>
          <w:iCs/>
          <w:noProof/>
          <w:szCs w:val="24"/>
          <w:lang w:val="en-GB"/>
        </w:rPr>
        <w:t>Journal of Service Research</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(1), 48–66. https://doi.org/10.1177/1094670505276683</w:t>
      </w:r>
    </w:p>
    <w:p w14:paraId="7917B2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(1972). The organizational saga in higher education. </w:t>
      </w:r>
      <w:r w:rsidRPr="00536B28">
        <w:rPr>
          <w:rFonts w:cs="Arial"/>
          <w:i/>
          <w:iCs/>
          <w:noProof/>
          <w:szCs w:val="24"/>
          <w:lang w:val="en-GB"/>
        </w:rPr>
        <w:t>Administrative science quarterly</w:t>
      </w:r>
      <w:r w:rsidRPr="00536B28">
        <w:rPr>
          <w:rFonts w:cs="Arial"/>
          <w:noProof/>
          <w:szCs w:val="24"/>
          <w:lang w:val="en-GB"/>
        </w:rPr>
        <w:t>, 178–184.</w:t>
      </w:r>
    </w:p>
    <w:p w14:paraId="1D18DF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(1980). </w:t>
      </w:r>
      <w:r w:rsidRPr="00536B28">
        <w:rPr>
          <w:rFonts w:cs="Arial"/>
          <w:i/>
          <w:iCs/>
          <w:noProof/>
          <w:szCs w:val="24"/>
          <w:lang w:val="en-GB"/>
        </w:rPr>
        <w:t>Academic Culture</w:t>
      </w:r>
      <w:r w:rsidRPr="00536B28">
        <w:rPr>
          <w:rFonts w:cs="Arial"/>
          <w:noProof/>
          <w:szCs w:val="24"/>
          <w:lang w:val="en-GB"/>
        </w:rPr>
        <w:t xml:space="preserve"> (42). Yale University Higher Education Research Group.</w:t>
      </w:r>
    </w:p>
    <w:p w14:paraId="5E4C7A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Clarkson, M. B. E. (1995). A Stakeholder Framework for Analyzing and Evaluating Corporate Social Performance. </w:t>
      </w:r>
      <w:r w:rsidRPr="00536B28">
        <w:rPr>
          <w:rFonts w:cs="Arial"/>
          <w:i/>
          <w:iCs/>
          <w:noProof/>
          <w:szCs w:val="24"/>
          <w:lang w:val="en-GB"/>
        </w:rPr>
        <w:t>The 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92. https://doi.org/10.2307/258888</w:t>
      </w:r>
    </w:p>
    <w:p w14:paraId="370D11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Collyer, F. (2013). The production of scholarly knowledge in the global market arena: University ranking systems, prestige and power. </w:t>
      </w:r>
      <w:r w:rsidRPr="00536B28">
        <w:rPr>
          <w:rFonts w:cs="Arial"/>
          <w:i/>
          <w:iCs/>
          <w:noProof/>
          <w:szCs w:val="24"/>
          <w:lang w:val="en-GB"/>
        </w:rPr>
        <w:t>Critical Studies in Education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245–259. https://doi.org/10.1080/17508487.2013.788049</w:t>
      </w:r>
    </w:p>
    <w:p w14:paraId="0B5EA2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 J. (2016). Retrospective: a cross-sectional test of the effect and conceptualization of service value revisited.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261–265. https://doi.org/10.1108/JSM-11-2015-0328</w:t>
      </w:r>
    </w:p>
    <w:p w14:paraId="4890B4A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Cronin, J. J., Brady, M. K., Brand, R. R., Hightower, R., &amp; Shemwell, D. J. (1997). A cross</w:t>
      </w:r>
      <w:r w:rsidRPr="00536B28">
        <w:rPr>
          <w:rFonts w:ascii="Cambria Math" w:hAnsi="Cambria Math" w:cs="Cambria Math"/>
          <w:noProof/>
          <w:szCs w:val="24"/>
          <w:lang w:val="en-GB"/>
        </w:rPr>
        <w:t>‐</w:t>
      </w:r>
      <w:r w:rsidRPr="00536B28">
        <w:rPr>
          <w:rFonts w:cs="Arial"/>
          <w:noProof/>
          <w:szCs w:val="24"/>
          <w:lang w:val="en-GB"/>
        </w:rPr>
        <w:t xml:space="preserve">sectional test of the effect and conceptualization of service value.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(6), 375–391. https://doi.org/10.1108/08876049710187482</w:t>
      </w:r>
    </w:p>
    <w:p w14:paraId="72703C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Jr, J. J., &amp; Taylor, S. A. (1992). Measuring service quality: a reexamination and extension.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55–68. https://doi.org/10.1177/00222429920560030</w:t>
      </w:r>
    </w:p>
    <w:p w14:paraId="56D454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Cwynar, K. M. (2005). THE IDEA OF THE UNIVERSITY IN EUROPEAN CULTURE. </w:t>
      </w:r>
      <w:r w:rsidRPr="00536B28">
        <w:rPr>
          <w:rFonts w:cs="Arial"/>
          <w:i/>
          <w:iCs/>
          <w:noProof/>
          <w:szCs w:val="24"/>
          <w:lang w:val="en-GB"/>
        </w:rPr>
        <w:t>Polityka i Społeczeństwo</w:t>
      </w:r>
      <w:r w:rsidRPr="00536B28">
        <w:rPr>
          <w:rFonts w:cs="Arial"/>
          <w:noProof/>
          <w:szCs w:val="24"/>
          <w:lang w:val="en-GB"/>
        </w:rPr>
        <w:t>, 60–72.</w:t>
      </w:r>
    </w:p>
    <w:p w14:paraId="2ABD46F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Cybermetrics Lab. (2023). </w:t>
      </w:r>
      <w:r w:rsidRPr="00536B28">
        <w:rPr>
          <w:rFonts w:cs="Arial"/>
          <w:i/>
          <w:iCs/>
          <w:noProof/>
          <w:szCs w:val="24"/>
          <w:lang w:val="en-GB"/>
        </w:rPr>
        <w:t>Ranking Web of Universities 2023</w:t>
      </w:r>
      <w:r w:rsidRPr="00536B28">
        <w:rPr>
          <w:rFonts w:cs="Arial"/>
          <w:noProof/>
          <w:szCs w:val="24"/>
          <w:lang w:val="en-GB"/>
        </w:rPr>
        <w:t>. Webometrics 2023 Jan Ranking. https://www.webometrics.info/en/world</w:t>
      </w:r>
    </w:p>
    <w:p w14:paraId="3A5881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Czarnik, S., &amp; Turek, K. (2014). </w:t>
      </w:r>
      <w:r w:rsidRPr="00536B28">
        <w:rPr>
          <w:rFonts w:cs="Arial"/>
          <w:i/>
          <w:iCs/>
          <w:noProof/>
          <w:szCs w:val="24"/>
        </w:rPr>
        <w:t>Aktywność zawodowa i wykształcenie Polaków</w:t>
      </w:r>
      <w:r w:rsidRPr="00536B28">
        <w:rPr>
          <w:rFonts w:cs="Arial"/>
          <w:noProof/>
          <w:szCs w:val="24"/>
        </w:rPr>
        <w:t xml:space="preserve">. </w:t>
      </w:r>
      <w:r w:rsidRPr="00536B28">
        <w:rPr>
          <w:rFonts w:cs="Arial"/>
          <w:noProof/>
          <w:szCs w:val="24"/>
        </w:rPr>
        <w:lastRenderedPageBreak/>
        <w:t>https://www.parp.gov.pl/images/PARP_publications/pdf/20012.pdf</w:t>
      </w:r>
    </w:p>
    <w:p w14:paraId="706AB4B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Dabholkar, P. A., Thorpe, D. I., &amp; Rentz, J. O. (1996). A measure of service quality for retail stores: Scale development and validation.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3–16. https://doi.org/10.1007/bf02893933</w:t>
      </w:r>
    </w:p>
    <w:p w14:paraId="48A413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Dąbrowski, T. J., Brdulak, H., Jastrzębska, E., &amp; Legutko-kobus, P. (2018). </w:t>
      </w:r>
      <w:r w:rsidRPr="00536B28">
        <w:rPr>
          <w:rFonts w:cs="Arial"/>
          <w:noProof/>
          <w:szCs w:val="24"/>
          <w:lang w:val="en-GB"/>
        </w:rPr>
        <w:t xml:space="preserve">Teaching methods and programs University Social Responsibility Strategies. </w:t>
      </w:r>
      <w:r w:rsidRPr="00536B28">
        <w:rPr>
          <w:rFonts w:cs="Arial"/>
          <w:i/>
          <w:iCs/>
          <w:noProof/>
          <w:szCs w:val="24"/>
          <w:lang w:val="en-GB"/>
        </w:rPr>
        <w:t>E-Mentor</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(77), 4–12.</w:t>
      </w:r>
    </w:p>
    <w:p w14:paraId="599C07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Dahlgaard, J. J., &amp; Dahlgaard</w:t>
      </w:r>
      <w:r w:rsidRPr="00536B28">
        <w:rPr>
          <w:rFonts w:ascii="Cambria Math" w:hAnsi="Cambria Math" w:cs="Cambria Math"/>
          <w:noProof/>
          <w:szCs w:val="24"/>
          <w:lang w:val="en-GB"/>
        </w:rPr>
        <w:t>‐</w:t>
      </w:r>
      <w:r w:rsidRPr="00536B28">
        <w:rPr>
          <w:rFonts w:cs="Arial"/>
          <w:noProof/>
          <w:szCs w:val="24"/>
          <w:lang w:val="en-GB"/>
        </w:rPr>
        <w:t xml:space="preserve">Park, S. M. (2006). Lean production, six sigma quality, TQM and company culture.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263–281. https://doi.org/10.1108/09544780610659998</w:t>
      </w:r>
    </w:p>
    <w:p w14:paraId="51CEA13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536B28">
        <w:rPr>
          <w:rFonts w:cs="Arial"/>
          <w:i/>
          <w:iCs/>
          <w:noProof/>
          <w:szCs w:val="24"/>
          <w:lang w:val="en-GB"/>
        </w:rPr>
        <w:t>New Forms of Governance in Research Organizations</w:t>
      </w:r>
      <w:r w:rsidRPr="00536B28">
        <w:rPr>
          <w:rFonts w:cs="Arial"/>
          <w:noProof/>
          <w:szCs w:val="24"/>
          <w:lang w:val="en-GB"/>
        </w:rPr>
        <w:t xml:space="preserve"> (ss. 3–22). Springer Netherlands. https://doi.org/10.1007/978-1-4020-5831-8</w:t>
      </w:r>
    </w:p>
    <w:p w14:paraId="7F0B0C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Haan, E., Verhoef, P. C., &amp; Wiesel, T. (2015). The predictive ability of different customer feedback metrics for retention.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(2), 195–206. https://doi.org/10.1016/j.ijresmar.2015.02.004</w:t>
      </w:r>
    </w:p>
    <w:p w14:paraId="65FAB8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Jong, J., &amp; den Hartog, D. (2010). Measuring Innovative Work Behaviour. </w:t>
      </w:r>
      <w:r w:rsidRPr="00536B28">
        <w:rPr>
          <w:rFonts w:cs="Arial"/>
          <w:i/>
          <w:iCs/>
          <w:noProof/>
          <w:szCs w:val="24"/>
          <w:lang w:val="en-GB"/>
        </w:rPr>
        <w:t>Creativity and Innovation Management</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(1), 23–36. https://doi.org/10.1111/j.1467-8691.2010.00547.x</w:t>
      </w:r>
    </w:p>
    <w:p w14:paraId="5E871A1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Ridder-Symoens, H. (2020). Universities and Their Missions in Early Modern Times. W L. Engwall (Red.), </w:t>
      </w:r>
      <w:r w:rsidRPr="00536B28">
        <w:rPr>
          <w:rFonts w:cs="Arial"/>
          <w:i/>
          <w:iCs/>
          <w:noProof/>
          <w:szCs w:val="24"/>
          <w:lang w:val="en-GB"/>
        </w:rPr>
        <w:t>Missions of Universities : Past, Present, Future</w:t>
      </w:r>
      <w:r w:rsidRPr="00536B28">
        <w:rPr>
          <w:rFonts w:cs="Arial"/>
          <w:noProof/>
          <w:szCs w:val="24"/>
          <w:lang w:val="en-GB"/>
        </w:rPr>
        <w:t xml:space="preserve"> (ss. 43–61). Springer International Publishing. https://doi.org/10.1007/978-3-030-41834-2_4</w:t>
      </w:r>
    </w:p>
    <w:p w14:paraId="0000E3E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Degtjarjova, I., Lapina, I., &amp; Freidenfelds, D. (2018). Student as stakeholder: “voice of customer” in higher education quality development. </w:t>
      </w:r>
      <w:r w:rsidRPr="00536B28">
        <w:rPr>
          <w:rFonts w:cs="Arial"/>
          <w:i/>
          <w:iCs/>
          <w:noProof/>
          <w:szCs w:val="24"/>
          <w:lang w:val="en-GB"/>
        </w:rPr>
        <w:t>Marketing and Management of Innovations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 388–398. https://doi.org/10.21272/mmi.2018.2-30</w:t>
      </w:r>
    </w:p>
    <w:p w14:paraId="3D3334C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Detyna, B. (2022). </w:t>
      </w:r>
      <w:r w:rsidRPr="00536B28">
        <w:rPr>
          <w:rFonts w:cs="Arial"/>
          <w:noProof/>
          <w:szCs w:val="24"/>
        </w:rPr>
        <w:t xml:space="preserve">Lean Management a jakość zarządzania w uczelni – szanse i zagrożenia.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(3), 11–19. https://doi.org/10.15199/46.2022.3.2</w:t>
      </w:r>
    </w:p>
    <w:p w14:paraId="707CDB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Dingsøyr, T., Nerur, S., Balijepally, V., &amp; Moe, N. B. (2012). </w:t>
      </w:r>
      <w:r w:rsidRPr="00536B28">
        <w:rPr>
          <w:rFonts w:cs="Arial"/>
          <w:noProof/>
          <w:szCs w:val="24"/>
          <w:lang w:val="en-GB"/>
        </w:rPr>
        <w:t xml:space="preserve">A decade of agile methodologies: Towards explaining agile software development. </w:t>
      </w:r>
      <w:r w:rsidRPr="00536B28">
        <w:rPr>
          <w:rFonts w:cs="Arial"/>
          <w:i/>
          <w:iCs/>
          <w:noProof/>
          <w:szCs w:val="24"/>
          <w:lang w:val="en-GB"/>
        </w:rPr>
        <w:t>Journal of Systems and Software</w:t>
      </w:r>
      <w:r w:rsidRPr="00536B28">
        <w:rPr>
          <w:rFonts w:cs="Arial"/>
          <w:noProof/>
          <w:szCs w:val="24"/>
          <w:lang w:val="en-GB"/>
        </w:rPr>
        <w:t xml:space="preserve">, </w:t>
      </w:r>
      <w:r w:rsidRPr="00536B28">
        <w:rPr>
          <w:rFonts w:cs="Arial"/>
          <w:i/>
          <w:iCs/>
          <w:noProof/>
          <w:szCs w:val="24"/>
          <w:lang w:val="en-GB"/>
        </w:rPr>
        <w:t>85</w:t>
      </w:r>
      <w:r w:rsidRPr="00536B28">
        <w:rPr>
          <w:rFonts w:cs="Arial"/>
          <w:noProof/>
          <w:szCs w:val="24"/>
          <w:lang w:val="en-GB"/>
        </w:rPr>
        <w:t>(6), 1213–1221. https://doi.org/10.1016/j.jss.2012.02.033</w:t>
      </w:r>
    </w:p>
    <w:p w14:paraId="00EFA6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Dobbins, M., Horváthová, B., &amp; Labanino, R. P. (2021). Exploring interest intermediation in Central and Eastern Europe: is higher education different? </w:t>
      </w:r>
      <w:r w:rsidRPr="00536B28">
        <w:rPr>
          <w:rFonts w:cs="Arial"/>
          <w:i/>
          <w:iCs/>
          <w:noProof/>
          <w:szCs w:val="24"/>
          <w:lang w:val="en-GB"/>
        </w:rPr>
        <w:t>Interest Groups &amp; Advocacy</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399–429. https://doi.org/10.1057/s41309-021-00136-x</w:t>
      </w:r>
    </w:p>
    <w:p w14:paraId="04CDC66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Donaldson, T., &amp; Preston, L. E. (1995). The Stakeholder Theory of the Corporation: Concepts, Evidence, and Implications.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65–91. https://doi.org/10.5465/amr.1995.9503271992</w:t>
      </w:r>
    </w:p>
    <w:p w14:paraId="65413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Douglas, J., Antony, J., &amp; Douglas, A. (2015). Waste identification and elimination in HEIs: the role of </w:t>
      </w:r>
      <w:r w:rsidRPr="00536B28">
        <w:rPr>
          <w:rFonts w:cs="Arial"/>
          <w:noProof/>
          <w:szCs w:val="24"/>
          <w:lang w:val="en-GB"/>
        </w:rPr>
        <w:lastRenderedPageBreak/>
        <w:t xml:space="preserve">Lean thinking.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(9), 970–981. https://doi.org/10.1108/IJQRM-10-2014-0160</w:t>
      </w:r>
    </w:p>
    <w:p w14:paraId="114DE38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Drucker, P. F. (1984). Converting Social Problems into Business Opportunities: The New Meaning of Corporate Social Responsibility.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53–63. https://doi.org/10.2307/41165066</w:t>
      </w:r>
    </w:p>
    <w:p w14:paraId="741E241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Duc, A. N., &amp; Abrahamsson, P. (2016). Minimum Viable Product or Multiple Facet Product? The Role of MVP in Software Startups. W H. Sharp &amp; T. Hall (Red.), </w:t>
      </w:r>
      <w:r w:rsidRPr="00536B28">
        <w:rPr>
          <w:rFonts w:cs="Arial"/>
          <w:i/>
          <w:iCs/>
          <w:noProof/>
          <w:szCs w:val="24"/>
          <w:lang w:val="en-GB"/>
        </w:rPr>
        <w:t>Agile Processes, in Software Engineering, and Extreme Programming</w:t>
      </w:r>
      <w:r w:rsidRPr="00536B28">
        <w:rPr>
          <w:rFonts w:cs="Arial"/>
          <w:noProof/>
          <w:szCs w:val="24"/>
          <w:lang w:val="en-GB"/>
        </w:rPr>
        <w:t xml:space="preserve"> (ss. 118–130). </w:t>
      </w:r>
      <w:r w:rsidRPr="00536B28">
        <w:rPr>
          <w:rFonts w:cs="Arial"/>
          <w:noProof/>
          <w:szCs w:val="24"/>
        </w:rPr>
        <w:t>Springer International Publishing. https://doi.org/10.1007/978-3-319-33515-5_10</w:t>
      </w:r>
    </w:p>
    <w:p w14:paraId="435C01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1787. (2018). </w:t>
      </w:r>
      <w:r w:rsidRPr="00536B28">
        <w:rPr>
          <w:rFonts w:cs="Arial"/>
          <w:i/>
          <w:iCs/>
          <w:noProof/>
          <w:szCs w:val="24"/>
        </w:rPr>
        <w:t>Rozporządzenie Ministra Nauki i Szkolnictwa Wyższego w sprawie kryteriów oceny programowej</w:t>
      </w:r>
      <w:r w:rsidRPr="00536B28">
        <w:rPr>
          <w:rFonts w:cs="Arial"/>
          <w:noProof/>
          <w:szCs w:val="24"/>
        </w:rPr>
        <w:t>. Kancelaria Sejmu RP. https://isap.sejm.gov.pl/isap.nsf/download.xsp/WDU20180001787/O/D20181787.pdf</w:t>
      </w:r>
    </w:p>
    <w:p w14:paraId="3BC158D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2508. (2018). </w:t>
      </w:r>
      <w:r w:rsidRPr="00536B28">
        <w:rPr>
          <w:rFonts w:cs="Arial"/>
          <w:i/>
          <w:iCs/>
          <w:noProof/>
          <w:szCs w:val="24"/>
        </w:rPr>
        <w:t>Rozporządzenie Ministra Nauki i Szkolnictwa wyższego z dnia 13 grudnia 2018</w:t>
      </w:r>
      <w:r w:rsidRPr="00536B28">
        <w:rPr>
          <w:rFonts w:cs="Arial"/>
          <w:noProof/>
          <w:szCs w:val="24"/>
        </w:rPr>
        <w:t>. Dziennik Ustaw RP.</w:t>
      </w:r>
    </w:p>
    <w:p w14:paraId="03797E0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305. (2022). </w:t>
      </w:r>
      <w:r w:rsidRPr="00536B28">
        <w:rPr>
          <w:rFonts w:cs="Arial"/>
          <w:i/>
          <w:iCs/>
          <w:noProof/>
          <w:szCs w:val="24"/>
        </w:rPr>
        <w:t>Rozporządzenie Ministra Nauki i Szkolnictwa wyższego z dnia 8 lutego 2022</w:t>
      </w:r>
      <w:r w:rsidRPr="00536B28">
        <w:rPr>
          <w:rFonts w:cs="Arial"/>
          <w:noProof/>
          <w:szCs w:val="24"/>
        </w:rPr>
        <w:t>. Dziennik Ustaw RP.</w:t>
      </w:r>
    </w:p>
    <w:p w14:paraId="66E5AC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574. (2022). </w:t>
      </w:r>
      <w:r w:rsidRPr="00536B28">
        <w:rPr>
          <w:rFonts w:cs="Arial"/>
          <w:i/>
          <w:iCs/>
          <w:noProof/>
          <w:szCs w:val="24"/>
        </w:rPr>
        <w:t>Ustawa z dnia 20 lipca 2018 r. Prawo o szkolnictwie wyższym i nauce</w:t>
      </w:r>
      <w:r w:rsidRPr="00536B28">
        <w:rPr>
          <w:rFonts w:cs="Arial"/>
          <w:noProof/>
          <w:szCs w:val="24"/>
        </w:rPr>
        <w:t xml:space="preserve"> (Numer Dz. U. 574 z 11.03.2022). Kancelaria Sejmu RP. https://isap.sejm.gov.pl/isap.nsf/DocDetails.xsp?id=WDU20220000574</w:t>
      </w:r>
    </w:p>
    <w:p w14:paraId="1405C40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Dzhuguryan, L., Iwan, S., &amp; Marchuk, I. (2019). </w:t>
      </w:r>
      <w:r w:rsidRPr="00536B28">
        <w:rPr>
          <w:rFonts w:cs="Arial"/>
          <w:noProof/>
          <w:szCs w:val="24"/>
        </w:rPr>
        <w:t xml:space="preserve">Zarządzanie jakością kształcenia w szkolnictwie wyższym na podstawie monitoringu procesu edukacyjnego. </w:t>
      </w:r>
      <w:r w:rsidRPr="00536B28">
        <w:rPr>
          <w:rFonts w:cs="Arial"/>
          <w:i/>
          <w:iCs/>
          <w:noProof/>
          <w:szCs w:val="24"/>
        </w:rPr>
        <w:t>Zeszyty Naukowe Politechniki Częstochowskiej Zarządzanie</w:t>
      </w:r>
      <w:r w:rsidRPr="00536B28">
        <w:rPr>
          <w:rFonts w:cs="Arial"/>
          <w:noProof/>
          <w:szCs w:val="24"/>
        </w:rPr>
        <w:t xml:space="preserve">, </w:t>
      </w:r>
      <w:r w:rsidRPr="00536B28">
        <w:rPr>
          <w:rFonts w:cs="Arial"/>
          <w:i/>
          <w:iCs/>
          <w:noProof/>
          <w:szCs w:val="24"/>
        </w:rPr>
        <w:t>34</w:t>
      </w:r>
      <w:r w:rsidRPr="00536B28">
        <w:rPr>
          <w:rFonts w:cs="Arial"/>
          <w:noProof/>
          <w:szCs w:val="24"/>
        </w:rPr>
        <w:t>(1), 38–49. https://doi.org/10.17512/znpcz.2019.2.03</w:t>
      </w:r>
    </w:p>
    <w:p w14:paraId="3C3D92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(2006). Wybrane metody badania i oceny jakości usług. </w:t>
      </w:r>
      <w:r w:rsidRPr="00536B28">
        <w:rPr>
          <w:rFonts w:cs="Arial"/>
          <w:i/>
          <w:iCs/>
          <w:noProof/>
          <w:szCs w:val="24"/>
        </w:rPr>
        <w:t>Zeszyty Naukowe Akademii Ekonimicznej w Krakowie</w:t>
      </w:r>
      <w:r w:rsidRPr="00536B28">
        <w:rPr>
          <w:rFonts w:cs="Arial"/>
          <w:noProof/>
          <w:szCs w:val="24"/>
        </w:rPr>
        <w:t xml:space="preserve">, </w:t>
      </w:r>
      <w:r w:rsidRPr="00536B28">
        <w:rPr>
          <w:rFonts w:cs="Arial"/>
          <w:i/>
          <w:iCs/>
          <w:noProof/>
          <w:szCs w:val="24"/>
        </w:rPr>
        <w:t>717</w:t>
      </w:r>
      <w:r w:rsidRPr="00536B28">
        <w:rPr>
          <w:rFonts w:cs="Arial"/>
          <w:noProof/>
          <w:szCs w:val="24"/>
        </w:rPr>
        <w:t>, 23–35.</w:t>
      </w:r>
    </w:p>
    <w:p w14:paraId="21341D5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&amp; Sikora, T. (2015). </w:t>
      </w:r>
      <w:r w:rsidRPr="00536B28">
        <w:rPr>
          <w:rFonts w:cs="Arial"/>
          <w:i/>
          <w:iCs/>
          <w:noProof/>
          <w:szCs w:val="24"/>
        </w:rPr>
        <w:t>Wybrane aspekty zarządzania jakością usług jakościa</w:t>
      </w:r>
      <w:r w:rsidRPr="00536B28">
        <w:rPr>
          <w:rFonts w:cs="Arial"/>
          <w:noProof/>
          <w:szCs w:val="24"/>
        </w:rPr>
        <w:t>.</w:t>
      </w:r>
    </w:p>
    <w:p w14:paraId="6756EFB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Dziedziczak-Foltyn, A. (2018). Konsultatywność w projektowaniu reformy szkolnictwa wyższego w Polsce na przykładzie Ustawy 2.0.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https://doi.org/10.14746/nisw.2018.1.10</w:t>
      </w:r>
    </w:p>
    <w:p w14:paraId="0D3740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Dzimińska, M., Fijałkowska, J., &amp; Sułkowski, Ł. (2020). </w:t>
      </w:r>
      <w:r w:rsidRPr="00536B28">
        <w:rPr>
          <w:rFonts w:cs="Arial"/>
          <w:noProof/>
          <w:szCs w:val="24"/>
          <w:lang w:val="en-GB"/>
        </w:rPr>
        <w:t xml:space="preserve">A Conceptual Model Proposal: Universities as Culture Change Agents for Sustainable Development.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(11), 4635. https://doi.org/10.3390/su12114635</w:t>
      </w:r>
    </w:p>
    <w:p w14:paraId="1BB28CD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EIPA, &amp; EUPAN. (2013). </w:t>
      </w:r>
      <w:r w:rsidRPr="00536B28">
        <w:rPr>
          <w:rFonts w:cs="Arial"/>
          <w:i/>
          <w:iCs/>
          <w:noProof/>
          <w:szCs w:val="24"/>
          <w:lang w:val="en-GB"/>
        </w:rPr>
        <w:t>CAF Education 2013</w:t>
      </w:r>
      <w:r w:rsidRPr="00536B28">
        <w:rPr>
          <w:rFonts w:cs="Arial"/>
          <w:noProof/>
          <w:szCs w:val="24"/>
          <w:lang w:val="en-GB"/>
        </w:rPr>
        <w:t>.</w:t>
      </w:r>
    </w:p>
    <w:p w14:paraId="2BD14D1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EIPA, &amp; EUPAN. </w:t>
      </w:r>
      <w:r w:rsidRPr="00536B28">
        <w:rPr>
          <w:rFonts w:cs="Arial"/>
          <w:noProof/>
          <w:szCs w:val="24"/>
        </w:rPr>
        <w:t xml:space="preserve">(2020). </w:t>
      </w:r>
      <w:r w:rsidRPr="00536B28">
        <w:rPr>
          <w:rFonts w:cs="Arial"/>
          <w:i/>
          <w:iCs/>
          <w:noProof/>
          <w:szCs w:val="24"/>
        </w:rPr>
        <w:t>Wspólna Metoda Oceny. Europejski model doskonalenia organizacji sektora publicznego poprzez samoocenę</w:t>
      </w:r>
      <w:r w:rsidRPr="00536B28">
        <w:rPr>
          <w:rFonts w:cs="Arial"/>
          <w:noProof/>
          <w:szCs w:val="24"/>
        </w:rPr>
        <w:t>. https://www.gov.pl/attachment/13844091-cd71-4a98-b729-1983306e5b87</w:t>
      </w:r>
    </w:p>
    <w:p w14:paraId="1786A44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ELA 2020. (2021). </w:t>
      </w:r>
      <w:r w:rsidRPr="00536B28">
        <w:rPr>
          <w:rFonts w:cs="Arial"/>
          <w:i/>
          <w:iCs/>
          <w:noProof/>
          <w:szCs w:val="24"/>
        </w:rPr>
        <w:t xml:space="preserve">Ekonomiczne Losy Absolwentów - zbiór danych źródłowych dla Uczelni obejmujący </w:t>
      </w:r>
      <w:r w:rsidRPr="00536B28">
        <w:rPr>
          <w:rFonts w:cs="Arial"/>
          <w:i/>
          <w:iCs/>
          <w:noProof/>
          <w:szCs w:val="24"/>
        </w:rPr>
        <w:lastRenderedPageBreak/>
        <w:t>dane absolwentów studiów I, II stopnia i jednolitych studiów magiserskich do 2020 roku</w:t>
      </w:r>
      <w:r w:rsidRPr="00536B28">
        <w:rPr>
          <w:rFonts w:cs="Arial"/>
          <w:noProof/>
          <w:szCs w:val="24"/>
        </w:rPr>
        <w:t>. https://ela.nauka.gov.pl/pl/experts/source-data</w:t>
      </w:r>
    </w:p>
    <w:p w14:paraId="2357F6A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Elton, L. (2000). The UK Research Assessment Exercise: Unintended Consequences.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274–283. https://doi.org/10.1111/1468-2273.00160</w:t>
      </w:r>
    </w:p>
    <w:p w14:paraId="009D4D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ENQA. (2015). </w:t>
      </w:r>
      <w:r w:rsidRPr="00536B28">
        <w:rPr>
          <w:rFonts w:cs="Arial"/>
          <w:i/>
          <w:iCs/>
          <w:noProof/>
          <w:szCs w:val="24"/>
          <w:lang w:val="en-GB"/>
        </w:rPr>
        <w:t>Standards and guidelines for quality assurance in the European Higher Education Area (ESG)</w:t>
      </w:r>
      <w:r w:rsidRPr="00536B28">
        <w:rPr>
          <w:rFonts w:cs="Arial"/>
          <w:noProof/>
          <w:szCs w:val="24"/>
          <w:lang w:val="en-GB"/>
        </w:rPr>
        <w:t>. ENQA Brussels.</w:t>
      </w:r>
    </w:p>
    <w:p w14:paraId="2DC5B20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Eskerod, P., Huemann, M., &amp; Savage, G. (2015). Project Stakeholder Management—Past and Present.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6–14. https://doi.org/10.1002/pmj.21555</w:t>
      </w:r>
    </w:p>
    <w:p w14:paraId="144BD5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(2003). Research groups as ‘quasi-firms’: the invention of the entrepreneurial university.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(1), 109–121. https://doi.org/10.1016/S0048-7333(02)00009-4</w:t>
      </w:r>
    </w:p>
    <w:p w14:paraId="3C5A64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Dzisah, J. (2008). Rethinking development: circulation in the triple helix. </w:t>
      </w:r>
      <w:r w:rsidRPr="00536B28">
        <w:rPr>
          <w:rFonts w:cs="Arial"/>
          <w:i/>
          <w:iCs/>
          <w:noProof/>
          <w:szCs w:val="24"/>
          <w:lang w:val="en-GB"/>
        </w:rPr>
        <w:t>Technology Analysis &amp; Strategic Management</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(6), 653–666. https://doi.org/10.1080/09537320802426309</w:t>
      </w:r>
    </w:p>
    <w:p w14:paraId="72D85A8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Leydesdorff, L. (1997). </w:t>
      </w:r>
      <w:r w:rsidRPr="00536B28">
        <w:rPr>
          <w:rFonts w:cs="Arial"/>
          <w:i/>
          <w:iCs/>
          <w:noProof/>
          <w:szCs w:val="24"/>
          <w:lang w:val="en-GB"/>
        </w:rPr>
        <w:t>Universities and the global knowledge economy: A triple helix of university-industry relations</w:t>
      </w:r>
      <w:r w:rsidRPr="00536B28">
        <w:rPr>
          <w:rFonts w:cs="Arial"/>
          <w:noProof/>
          <w:szCs w:val="24"/>
          <w:lang w:val="en-GB"/>
        </w:rPr>
        <w:t>. Pinter.</w:t>
      </w:r>
    </w:p>
    <w:p w14:paraId="7114D7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Faishol, O. K. L. M. A., &amp; Subriadi, A. P. (2022). Change management scenario to improve Webometrics ranking.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197</w:t>
      </w:r>
      <w:r w:rsidRPr="00536B28">
        <w:rPr>
          <w:rFonts w:cs="Arial"/>
          <w:noProof/>
          <w:szCs w:val="24"/>
          <w:lang w:val="en-GB"/>
        </w:rPr>
        <w:t>, 557–565. https://doi.org/10.1016/j.procs.2021.12.173</w:t>
      </w:r>
    </w:p>
    <w:p w14:paraId="47ACD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Finch, D., McDonald, S., &amp; Staple, J. (2013). Reputational interdependence: an examination of category reputation in higher education. </w:t>
      </w:r>
      <w:r w:rsidRPr="00536B28">
        <w:rPr>
          <w:rFonts w:cs="Arial"/>
          <w:i/>
          <w:iCs/>
          <w:noProof/>
          <w:szCs w:val="24"/>
          <w:lang w:val="en-GB"/>
        </w:rPr>
        <w:t>Journal of Marketing for Higher Education</w:t>
      </w:r>
      <w:r w:rsidRPr="00536B28">
        <w:rPr>
          <w:rFonts w:cs="Arial"/>
          <w:noProof/>
          <w:szCs w:val="24"/>
          <w:lang w:val="en-GB"/>
        </w:rPr>
        <w:t xml:space="preserve">, </w:t>
      </w:r>
      <w:r w:rsidRPr="00536B28">
        <w:rPr>
          <w:rFonts w:cs="Arial"/>
          <w:i/>
          <w:iCs/>
          <w:noProof/>
          <w:szCs w:val="24"/>
          <w:lang w:val="en-GB"/>
        </w:rPr>
        <w:t>23</w:t>
      </w:r>
      <w:r w:rsidRPr="00536B28">
        <w:rPr>
          <w:rFonts w:cs="Arial"/>
          <w:noProof/>
          <w:szCs w:val="24"/>
          <w:lang w:val="en-GB"/>
        </w:rPr>
        <w:t>(1), 34–61. https://doi.org/10.1080/08841241.2013.810184</w:t>
      </w:r>
    </w:p>
    <w:p w14:paraId="4D413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(2005). The development of HEdPERF: a new measuring instrument of service quality for the higher education sector. </w:t>
      </w:r>
      <w:r w:rsidRPr="00536B28">
        <w:rPr>
          <w:rFonts w:cs="Arial"/>
          <w:i/>
          <w:iCs/>
          <w:noProof/>
          <w:szCs w:val="24"/>
          <w:lang w:val="en-GB"/>
        </w:rPr>
        <w:t>International Journal of Consumer Studies</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(6), 569–581. https://doi.org/10.1111/j.1470-6431.2005.00480.x</w:t>
      </w:r>
    </w:p>
    <w:p w14:paraId="5A2D4B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(2006). Measuring service quality in higher education: HEdPERF versus SERVPERF. </w:t>
      </w:r>
      <w:r w:rsidRPr="00536B28">
        <w:rPr>
          <w:rFonts w:cs="Arial"/>
          <w:i/>
          <w:iCs/>
          <w:noProof/>
          <w:szCs w:val="24"/>
          <w:lang w:val="en-GB"/>
        </w:rPr>
        <w:t>Marketing Intelligence &amp; Planning</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31–47. https://doi.org/10.1108/02634500610641543</w:t>
      </w:r>
    </w:p>
    <w:p w14:paraId="16A4C9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Fisher, N. I., &amp; Kordupleski, R. E. (2019). Good and bad market research: A critical review of Net Promoter Score. </w:t>
      </w:r>
      <w:r w:rsidRPr="00536B28">
        <w:rPr>
          <w:rFonts w:cs="Arial"/>
          <w:i/>
          <w:iCs/>
          <w:noProof/>
          <w:szCs w:val="24"/>
          <w:lang w:val="en-GB"/>
        </w:rPr>
        <w:t>Applied Stochastic Models in Business and Industry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 138–151. https://doi.org/10.1002/asmb.2417</w:t>
      </w:r>
    </w:p>
    <w:p w14:paraId="4ADD9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Fleaca, E., Fleaca, B., &amp; Maiduc, S. (2017). Modeling Stakeholders Relationships to Strengthen the Entrepreneurial Behavior of Higher Education Institutions. </w:t>
      </w:r>
      <w:r w:rsidRPr="00536B28">
        <w:rPr>
          <w:rFonts w:cs="Arial"/>
          <w:i/>
          <w:iCs/>
          <w:noProof/>
          <w:szCs w:val="24"/>
          <w:lang w:val="en-GB"/>
        </w:rPr>
        <w:t>Procedia Engineering</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935–942. https://doi.org/10.1016/j.proeng.2017.02.490</w:t>
      </w:r>
    </w:p>
    <w:p w14:paraId="31E4C4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Fonseca, L., &amp; Domingues, J. P. (2017). ISO 9001: 2015 edition - management, quality and value. </w:t>
      </w:r>
      <w:r w:rsidRPr="00536B28">
        <w:rPr>
          <w:rFonts w:cs="Arial"/>
          <w:i/>
          <w:iCs/>
          <w:noProof/>
          <w:szCs w:val="24"/>
          <w:lang w:val="en-GB"/>
        </w:rPr>
        <w:t>International journal of quality research</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(11), 149–158. https://doi.org/10.18421/IJQR11.01-09</w:t>
      </w:r>
    </w:p>
    <w:p w14:paraId="3063E3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Frankowicz, M. (2012). </w:t>
      </w:r>
      <w:r w:rsidRPr="00536B28">
        <w:rPr>
          <w:rFonts w:cs="Arial"/>
          <w:i/>
          <w:iCs/>
          <w:noProof/>
          <w:szCs w:val="24"/>
        </w:rPr>
        <w:t>Wewnętrzne systemy zapewniania jakości kształcenia w odnisieniu do nowych regulacji prawnych</w:t>
      </w:r>
      <w:r w:rsidRPr="00536B28">
        <w:rPr>
          <w:rFonts w:cs="Arial"/>
          <w:noProof/>
          <w:szCs w:val="24"/>
        </w:rPr>
        <w:t xml:space="preserve">. </w:t>
      </w:r>
      <w:r w:rsidRPr="00536B28">
        <w:rPr>
          <w:rFonts w:cs="Arial"/>
          <w:noProof/>
          <w:szCs w:val="24"/>
          <w:lang w:val="en-GB"/>
        </w:rPr>
        <w:t>Zespół Ekspertów Bolońskich.</w:t>
      </w:r>
    </w:p>
    <w:p w14:paraId="031709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Freeman, R. E. (2010). </w:t>
      </w:r>
      <w:r w:rsidRPr="00536B28">
        <w:rPr>
          <w:rFonts w:cs="Arial"/>
          <w:i/>
          <w:iCs/>
          <w:noProof/>
          <w:szCs w:val="24"/>
          <w:lang w:val="en-GB"/>
        </w:rPr>
        <w:t>Strategic Management: A stakeholder apporach</w:t>
      </w:r>
      <w:r w:rsidRPr="00536B28">
        <w:rPr>
          <w:rFonts w:cs="Arial"/>
          <w:noProof/>
          <w:szCs w:val="24"/>
          <w:lang w:val="en-GB"/>
        </w:rPr>
        <w:t>. Cambridge University Press.</w:t>
      </w:r>
    </w:p>
    <w:p w14:paraId="25CBF1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McVea, J. (2001). A stakeholder approach to strategic management. </w:t>
      </w:r>
      <w:r w:rsidRPr="00536B28">
        <w:rPr>
          <w:rFonts w:cs="Arial"/>
          <w:i/>
          <w:iCs/>
          <w:noProof/>
          <w:szCs w:val="24"/>
          <w:lang w:val="en-GB"/>
        </w:rPr>
        <w:t>SSRN Electronic Journal</w:t>
      </w:r>
      <w:r w:rsidRPr="00536B28">
        <w:rPr>
          <w:rFonts w:cs="Arial"/>
          <w:noProof/>
          <w:szCs w:val="24"/>
          <w:lang w:val="en-GB"/>
        </w:rPr>
        <w:t>.</w:t>
      </w:r>
    </w:p>
    <w:p w14:paraId="1BFB21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Reed, D. L. (1983). Stockholders and Stakeholders: A New Perspective on Corporate Governance.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(3), 88–106. https://doi.org/10.2307/41165018</w:t>
      </w:r>
    </w:p>
    <w:p w14:paraId="0C4894B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Friedman, M. (1970). The Social Responsibility of Business Is to Increase Its Profits. W </w:t>
      </w:r>
      <w:r w:rsidRPr="00536B28">
        <w:rPr>
          <w:rFonts w:cs="Arial"/>
          <w:i/>
          <w:iCs/>
          <w:noProof/>
          <w:szCs w:val="24"/>
          <w:lang w:val="en-GB"/>
        </w:rPr>
        <w:t>Corporate Ethics and Corporate Governance</w:t>
      </w:r>
      <w:r w:rsidRPr="00536B28">
        <w:rPr>
          <w:rFonts w:cs="Arial"/>
          <w:noProof/>
          <w:szCs w:val="24"/>
          <w:lang w:val="en-GB"/>
        </w:rPr>
        <w:t xml:space="preserve"> (ss. 173–178). Springer Berlin Heidelberg. https://doi.org/10.1007/978-3-540-70818-6_14</w:t>
      </w:r>
    </w:p>
    <w:p w14:paraId="577ED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Galvao, A., Mascarenhas, C., Marques, C., Ferreira, J., &amp; Ratten, V. (2019). Triple helix and its evolution: a systematic literature review. </w:t>
      </w:r>
      <w:r w:rsidRPr="00536B28">
        <w:rPr>
          <w:rFonts w:cs="Arial"/>
          <w:i/>
          <w:iCs/>
          <w:noProof/>
          <w:szCs w:val="24"/>
          <w:lang w:val="en-GB"/>
        </w:rPr>
        <w:t>Journal of Science and Technology Policy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812–833. https://doi.org/10.1108/JSTPM-10-2018-0103</w:t>
      </w:r>
    </w:p>
    <w:p w14:paraId="395C2D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Geitz, G., &amp; de Geus, J. (2019). Design-based education, sustainable teaching, and learning. </w:t>
      </w:r>
      <w:r w:rsidRPr="00536B28">
        <w:rPr>
          <w:rFonts w:cs="Arial"/>
          <w:i/>
          <w:iCs/>
          <w:noProof/>
          <w:szCs w:val="24"/>
          <w:lang w:val="en-GB"/>
        </w:rPr>
        <w:t>Cogent Education</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(1), 1647919. https://doi.org/10.1080/2331186X.2019.1647919</w:t>
      </w:r>
    </w:p>
    <w:p w14:paraId="2037A3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Geryk, M. (2018). </w:t>
      </w:r>
      <w:r w:rsidRPr="00536B28">
        <w:rPr>
          <w:rFonts w:cs="Arial"/>
          <w:i/>
          <w:iCs/>
          <w:noProof/>
          <w:szCs w:val="24"/>
          <w:lang w:val="en-GB"/>
        </w:rPr>
        <w:t>Universities of the Future: Universities in Transition Under the Influence of Stakeholders’ Changing Requirements</w:t>
      </w:r>
      <w:r w:rsidRPr="00536B28">
        <w:rPr>
          <w:rFonts w:cs="Arial"/>
          <w:noProof/>
          <w:szCs w:val="24"/>
          <w:lang w:val="en-GB"/>
        </w:rPr>
        <w:t xml:space="preserve"> (ss. 116–124). https://doi.org/10.1007/978-3-319-60372-8_12</w:t>
      </w:r>
    </w:p>
    <w:p w14:paraId="119210E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Gilmore, A. (2006). </w:t>
      </w:r>
      <w:r w:rsidRPr="00536B28">
        <w:rPr>
          <w:rFonts w:cs="Arial"/>
          <w:i/>
          <w:iCs/>
          <w:noProof/>
          <w:szCs w:val="24"/>
        </w:rPr>
        <w:t>Usługi. Marketing i zarządzanie.</w:t>
      </w:r>
      <w:r w:rsidRPr="00536B28">
        <w:rPr>
          <w:rFonts w:cs="Arial"/>
          <w:noProof/>
          <w:szCs w:val="24"/>
        </w:rPr>
        <w:t xml:space="preserve"> Wydawnictwo PWE.</w:t>
      </w:r>
    </w:p>
    <w:p w14:paraId="2B9E8BE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Główny Urząd Statystyczny. (2020). </w:t>
      </w:r>
      <w:r w:rsidRPr="00536B28">
        <w:rPr>
          <w:rFonts w:cs="Arial"/>
          <w:i/>
          <w:iCs/>
          <w:noProof/>
          <w:szCs w:val="24"/>
        </w:rPr>
        <w:t>GUS - Bank Danych Lokalnych</w:t>
      </w:r>
      <w:r w:rsidRPr="00536B28">
        <w:rPr>
          <w:rFonts w:cs="Arial"/>
          <w:noProof/>
          <w:szCs w:val="24"/>
        </w:rPr>
        <w:t>. https://bdl.stat.gov.pl/BDL/dane/podgrup/tablica%0Ahttps://bdl.stat.gov.pl/BDL/dane/teryt/jednostka/1610#</w:t>
      </w:r>
    </w:p>
    <w:p w14:paraId="7C6A535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Gołata, K., &amp; Sojkin, B. (2020). Determinanty budowania wizerunku i reputacji wyższej uczelni wobec jej intersariuszy. </w:t>
      </w:r>
      <w:r w:rsidRPr="00536B28">
        <w:rPr>
          <w:rFonts w:cs="Arial"/>
          <w:i/>
          <w:iCs/>
          <w:noProof/>
          <w:szCs w:val="24"/>
        </w:rPr>
        <w:t>Marketing Instytucji Naukowych i Badawczych</w:t>
      </w:r>
      <w:r w:rsidRPr="00536B28">
        <w:rPr>
          <w:rFonts w:cs="Arial"/>
          <w:noProof/>
          <w:szCs w:val="24"/>
        </w:rPr>
        <w:t xml:space="preserve">, </w:t>
      </w:r>
      <w:r w:rsidRPr="00536B28">
        <w:rPr>
          <w:rFonts w:cs="Arial"/>
          <w:i/>
          <w:iCs/>
          <w:noProof/>
          <w:szCs w:val="24"/>
        </w:rPr>
        <w:t>35</w:t>
      </w:r>
      <w:r w:rsidRPr="00536B28">
        <w:rPr>
          <w:rFonts w:cs="Arial"/>
          <w:noProof/>
          <w:szCs w:val="24"/>
        </w:rPr>
        <w:t>(1), 29–58. https://doi.org/10.2478/minib-2020-0002</w:t>
      </w:r>
    </w:p>
    <w:p w14:paraId="160D22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Goodley, B. (2023). </w:t>
      </w:r>
      <w:r w:rsidRPr="00536B28">
        <w:rPr>
          <w:rFonts w:cs="Arial"/>
          <w:i/>
          <w:iCs/>
          <w:noProof/>
          <w:szCs w:val="24"/>
          <w:lang w:val="en-GB"/>
        </w:rPr>
        <w:t>Highest NPS Scores 2023</w:t>
      </w:r>
      <w:r w:rsidRPr="00536B28">
        <w:rPr>
          <w:rFonts w:cs="Arial"/>
          <w:noProof/>
          <w:szCs w:val="24"/>
          <w:lang w:val="en-GB"/>
        </w:rPr>
        <w:t>. customergauge.com. https://customergauge.com/benchmarks/blog/top-highest-nps-scores</w:t>
      </w:r>
    </w:p>
    <w:p w14:paraId="10E9C6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Grönroos, C. (1984). A Service Quality Model and its Marketing Implications.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36–44. https://doi.org/10.1108/EUM0000000004784</w:t>
      </w:r>
    </w:p>
    <w:p w14:paraId="736597B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Grudowski, P. (2020a). </w:t>
      </w:r>
      <w:r w:rsidRPr="00536B28">
        <w:rPr>
          <w:rFonts w:cs="Arial"/>
          <w:i/>
          <w:iCs/>
          <w:noProof/>
          <w:szCs w:val="24"/>
        </w:rPr>
        <w:t>Perspektywa jakości w szkolnictwie wyższym. O modelu QualHE</w:t>
      </w:r>
      <w:r w:rsidRPr="00536B28">
        <w:rPr>
          <w:rFonts w:cs="Arial"/>
          <w:noProof/>
          <w:szCs w:val="24"/>
        </w:rPr>
        <w:t>. PWE.</w:t>
      </w:r>
    </w:p>
    <w:p w14:paraId="1B7B78F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(2020b). Wykorzystanie wybranych normatywnych systemów zarządzania w instytucjach szkolnictwa wyższego.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(8), 4–10. https://doi.org/10.15199/46.2020.8.1</w:t>
      </w:r>
    </w:p>
    <w:p w14:paraId="6ADB87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&amp; Lewandowski, K. (2012). Pojęcie jakości kształcenia i uwarunkowania jej kwantyfikacji w uczelniach wyższych. </w:t>
      </w:r>
      <w:r w:rsidRPr="00536B28">
        <w:rPr>
          <w:rFonts w:cs="Arial"/>
          <w:i/>
          <w:iCs/>
          <w:noProof/>
          <w:szCs w:val="24"/>
        </w:rPr>
        <w:t>Zarządzanie i Finanse</w:t>
      </w:r>
      <w:r w:rsidRPr="00536B28">
        <w:rPr>
          <w:rFonts w:cs="Arial"/>
          <w:noProof/>
          <w:szCs w:val="24"/>
        </w:rPr>
        <w:t xml:space="preserve">, </w:t>
      </w:r>
      <w:r w:rsidRPr="00536B28">
        <w:rPr>
          <w:rFonts w:cs="Arial"/>
          <w:i/>
          <w:iCs/>
          <w:noProof/>
          <w:szCs w:val="24"/>
        </w:rPr>
        <w:t>R. 10</w:t>
      </w:r>
      <w:r w:rsidRPr="00536B28">
        <w:rPr>
          <w:rFonts w:cs="Arial"/>
          <w:noProof/>
          <w:szCs w:val="24"/>
        </w:rPr>
        <w:t>(nr 3, cz. 1), 394–403. http://jmf.wzr.pl/pim/2012_3_1_29.pdf</w:t>
      </w:r>
    </w:p>
    <w:p w14:paraId="02E80E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Grudowski, P., &amp; Szefler, J. P. (2015a). Rola interesariuszy w działaniach na rzecz projektowania i doskonalenia systemów zarządzania jakością polskich uczelni. </w:t>
      </w:r>
      <w:r w:rsidRPr="00536B28">
        <w:rPr>
          <w:rFonts w:cs="Arial"/>
          <w:i/>
          <w:iCs/>
          <w:noProof/>
          <w:szCs w:val="24"/>
        </w:rPr>
        <w:t>Przegląd Organizacji</w:t>
      </w:r>
      <w:r w:rsidRPr="00536B28">
        <w:rPr>
          <w:rFonts w:cs="Arial"/>
          <w:noProof/>
          <w:szCs w:val="24"/>
        </w:rPr>
        <w:t>, 12–18. https://doi.org/10.33141/po.2015.04.02</w:t>
      </w:r>
    </w:p>
    <w:p w14:paraId="1B891D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Grudowski, P., &amp; Szefler, J. P. (2015b). </w:t>
      </w:r>
      <w:r w:rsidRPr="00536B28">
        <w:rPr>
          <w:rFonts w:cs="Arial"/>
          <w:noProof/>
          <w:szCs w:val="24"/>
          <w:lang w:val="en-GB"/>
        </w:rPr>
        <w:t xml:space="preserve">Stakeholders Satisfaction Index as an Important Factor of Improving Quality Management Systems of Universities in Poland. </w:t>
      </w:r>
      <w:r w:rsidRPr="00536B28">
        <w:rPr>
          <w:rFonts w:cs="Arial"/>
          <w:i/>
          <w:iCs/>
          <w:noProof/>
          <w:szCs w:val="24"/>
          <w:lang w:val="en-GB"/>
        </w:rPr>
        <w:t>Managing in Recovering Markets, GCMRM 2015</w:t>
      </w:r>
      <w:r w:rsidRPr="00536B28">
        <w:rPr>
          <w:rFonts w:cs="Arial"/>
          <w:noProof/>
          <w:szCs w:val="24"/>
          <w:lang w:val="en-GB"/>
        </w:rPr>
        <w:t>.</w:t>
      </w:r>
    </w:p>
    <w:p w14:paraId="764FF3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Gummesson, E. (1998). Productivity, quality and relationship marketing in service operations. </w:t>
      </w:r>
      <w:r w:rsidRPr="00536B28">
        <w:rPr>
          <w:rFonts w:cs="Arial"/>
          <w:i/>
          <w:iCs/>
          <w:noProof/>
          <w:szCs w:val="24"/>
          <w:lang w:val="en-GB"/>
        </w:rPr>
        <w:t>International Journal of Contemporary Hospitality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4–15. https://doi.org/10.1108/09596119810199282</w:t>
      </w:r>
    </w:p>
    <w:p w14:paraId="742C853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Boyd, L., &amp; Kuzmits, F. (2011). The evaporating cloud: a tool for resolving workplace conflict. </w:t>
      </w:r>
      <w:r w:rsidRPr="00536B28">
        <w:rPr>
          <w:rFonts w:cs="Arial"/>
          <w:i/>
          <w:iCs/>
          <w:noProof/>
          <w:szCs w:val="24"/>
          <w:lang w:val="en-GB"/>
        </w:rPr>
        <w:t>International Journal of Conflict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(4), 394–412. https://doi.org/10.1108/10444061111171387</w:t>
      </w:r>
    </w:p>
    <w:p w14:paraId="6AFFE8C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Digalwar, A., Gupta, A., &amp; Goyal, A. (2022). Integrating Theory of Constraints, Lean and Six Sigma: a framework development and its application. </w:t>
      </w:r>
      <w:r w:rsidRPr="00536B28">
        <w:rPr>
          <w:rFonts w:cs="Arial"/>
          <w:i/>
          <w:iCs/>
          <w:noProof/>
          <w:szCs w:val="24"/>
          <w:lang w:val="en-GB"/>
        </w:rPr>
        <w:t>Production Planning &amp; Control</w:t>
      </w:r>
      <w:r w:rsidRPr="00536B28">
        <w:rPr>
          <w:rFonts w:cs="Arial"/>
          <w:noProof/>
          <w:szCs w:val="24"/>
          <w:lang w:val="en-GB"/>
        </w:rPr>
        <w:t>, 1–24. https://doi.org/10.1080/09537287.2022.2071351</w:t>
      </w:r>
    </w:p>
    <w:p w14:paraId="7692B5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S., Sharma, M., &amp; Sunder M., V. (2016). Lean services: a systematic review.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(8), 1025–1056. https://doi.org/10.1108/IJPPM-02-2015-0032</w:t>
      </w:r>
    </w:p>
    <w:p w14:paraId="753C40F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(2005). </w:t>
      </w:r>
      <w:r w:rsidRPr="00536B28">
        <w:rPr>
          <w:rFonts w:cs="Arial"/>
          <w:i/>
          <w:iCs/>
          <w:noProof/>
          <w:szCs w:val="24"/>
        </w:rPr>
        <w:t>Rocznik Statystyczny 2005</w:t>
      </w:r>
      <w:r w:rsidRPr="00536B28">
        <w:rPr>
          <w:rFonts w:cs="Arial"/>
          <w:noProof/>
          <w:szCs w:val="24"/>
        </w:rPr>
        <w:t>.</w:t>
      </w:r>
    </w:p>
    <w:p w14:paraId="2394BBD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(2010a). </w:t>
      </w:r>
      <w:r w:rsidRPr="00536B28">
        <w:rPr>
          <w:rFonts w:cs="Arial"/>
          <w:i/>
          <w:iCs/>
          <w:noProof/>
          <w:szCs w:val="24"/>
        </w:rPr>
        <w:t>Rocznik demograficzny 2010</w:t>
      </w:r>
      <w:r w:rsidRPr="00536B28">
        <w:rPr>
          <w:rFonts w:cs="Arial"/>
          <w:noProof/>
          <w:szCs w:val="24"/>
        </w:rPr>
        <w:t>.</w:t>
      </w:r>
    </w:p>
    <w:p w14:paraId="1BF7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(2010b). </w:t>
      </w:r>
      <w:r w:rsidRPr="00536B28">
        <w:rPr>
          <w:rFonts w:cs="Arial"/>
          <w:i/>
          <w:iCs/>
          <w:noProof/>
          <w:szCs w:val="24"/>
        </w:rPr>
        <w:t>Rocznik Statystyczny 2010</w:t>
      </w:r>
      <w:r w:rsidRPr="00536B28">
        <w:rPr>
          <w:rFonts w:cs="Arial"/>
          <w:noProof/>
          <w:szCs w:val="24"/>
        </w:rPr>
        <w:t>.</w:t>
      </w:r>
    </w:p>
    <w:p w14:paraId="10030C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(2011a). </w:t>
      </w:r>
      <w:r w:rsidRPr="00536B28">
        <w:rPr>
          <w:rFonts w:cs="Arial"/>
          <w:i/>
          <w:iCs/>
          <w:noProof/>
          <w:szCs w:val="24"/>
        </w:rPr>
        <w:t>Rocznik demograficzny 2011</w:t>
      </w:r>
      <w:r w:rsidRPr="00536B28">
        <w:rPr>
          <w:rFonts w:cs="Arial"/>
          <w:noProof/>
          <w:szCs w:val="24"/>
        </w:rPr>
        <w:t>.</w:t>
      </w:r>
    </w:p>
    <w:p w14:paraId="6014C0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(2011b). </w:t>
      </w:r>
      <w:r w:rsidRPr="00536B28">
        <w:rPr>
          <w:rFonts w:cs="Arial"/>
          <w:i/>
          <w:iCs/>
          <w:noProof/>
          <w:szCs w:val="24"/>
        </w:rPr>
        <w:t>Szkoły wyższe i ich finanse w 2010 r.</w:t>
      </w:r>
    </w:p>
    <w:p w14:paraId="173A77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(2012a). </w:t>
      </w:r>
      <w:r w:rsidRPr="00536B28">
        <w:rPr>
          <w:rFonts w:cs="Arial"/>
          <w:i/>
          <w:iCs/>
          <w:noProof/>
          <w:szCs w:val="24"/>
        </w:rPr>
        <w:t>Rocznik demograficzny 2012</w:t>
      </w:r>
      <w:r w:rsidRPr="00536B28">
        <w:rPr>
          <w:rFonts w:cs="Arial"/>
          <w:noProof/>
          <w:szCs w:val="24"/>
        </w:rPr>
        <w:t>.</w:t>
      </w:r>
    </w:p>
    <w:p w14:paraId="3917968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(2012b). </w:t>
      </w:r>
      <w:r w:rsidRPr="00536B28">
        <w:rPr>
          <w:rFonts w:cs="Arial"/>
          <w:i/>
          <w:iCs/>
          <w:noProof/>
          <w:szCs w:val="24"/>
        </w:rPr>
        <w:t>Szkoły wyższe i ich finanse w 2011 r.</w:t>
      </w:r>
    </w:p>
    <w:p w14:paraId="58F704F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(2013a). </w:t>
      </w:r>
      <w:r w:rsidRPr="00536B28">
        <w:rPr>
          <w:rFonts w:cs="Arial"/>
          <w:i/>
          <w:iCs/>
          <w:noProof/>
          <w:szCs w:val="24"/>
        </w:rPr>
        <w:t>Rocznik demograficzny 2013</w:t>
      </w:r>
      <w:r w:rsidRPr="00536B28">
        <w:rPr>
          <w:rFonts w:cs="Arial"/>
          <w:noProof/>
          <w:szCs w:val="24"/>
        </w:rPr>
        <w:t>.</w:t>
      </w:r>
    </w:p>
    <w:p w14:paraId="178794D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(2013b). </w:t>
      </w:r>
      <w:r w:rsidRPr="00536B28">
        <w:rPr>
          <w:rFonts w:cs="Arial"/>
          <w:i/>
          <w:iCs/>
          <w:noProof/>
          <w:szCs w:val="24"/>
        </w:rPr>
        <w:t>Szkoły wyższe i ich finanse w 2012 r.</w:t>
      </w:r>
    </w:p>
    <w:p w14:paraId="4764B1C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(2014a). </w:t>
      </w:r>
      <w:r w:rsidRPr="00536B28">
        <w:rPr>
          <w:rFonts w:cs="Arial"/>
          <w:i/>
          <w:iCs/>
          <w:noProof/>
          <w:szCs w:val="24"/>
        </w:rPr>
        <w:t>Rocznik demograficzny 2014</w:t>
      </w:r>
      <w:r w:rsidRPr="00536B28">
        <w:rPr>
          <w:rFonts w:cs="Arial"/>
          <w:noProof/>
          <w:szCs w:val="24"/>
        </w:rPr>
        <w:t>.</w:t>
      </w:r>
    </w:p>
    <w:p w14:paraId="7D05CED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(2014b). </w:t>
      </w:r>
      <w:r w:rsidRPr="00536B28">
        <w:rPr>
          <w:rFonts w:cs="Arial"/>
          <w:i/>
          <w:iCs/>
          <w:noProof/>
          <w:szCs w:val="24"/>
        </w:rPr>
        <w:t>Szkoły wyższe i ich finanse w 2013r.</w:t>
      </w:r>
    </w:p>
    <w:p w14:paraId="62DC6E2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(2015a). </w:t>
      </w:r>
      <w:r w:rsidRPr="00536B28">
        <w:rPr>
          <w:rFonts w:cs="Arial"/>
          <w:i/>
          <w:iCs/>
          <w:noProof/>
          <w:szCs w:val="24"/>
        </w:rPr>
        <w:t>Rocznik demograficzny 2015</w:t>
      </w:r>
      <w:r w:rsidRPr="00536B28">
        <w:rPr>
          <w:rFonts w:cs="Arial"/>
          <w:noProof/>
          <w:szCs w:val="24"/>
        </w:rPr>
        <w:t>.</w:t>
      </w:r>
    </w:p>
    <w:p w14:paraId="3D7BF2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(2015b). </w:t>
      </w:r>
      <w:r w:rsidRPr="00536B28">
        <w:rPr>
          <w:rFonts w:cs="Arial"/>
          <w:i/>
          <w:iCs/>
          <w:noProof/>
          <w:szCs w:val="24"/>
        </w:rPr>
        <w:t>Szkoły wyższe i ich finanse w 2014 r.</w:t>
      </w:r>
    </w:p>
    <w:p w14:paraId="5721EB4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(2016a). </w:t>
      </w:r>
      <w:r w:rsidRPr="00536B28">
        <w:rPr>
          <w:rFonts w:cs="Arial"/>
          <w:i/>
          <w:iCs/>
          <w:noProof/>
          <w:szCs w:val="24"/>
        </w:rPr>
        <w:t>Rocznik demograficzny 2016</w:t>
      </w:r>
      <w:r w:rsidRPr="00536B28">
        <w:rPr>
          <w:rFonts w:cs="Arial"/>
          <w:noProof/>
          <w:szCs w:val="24"/>
        </w:rPr>
        <w:t>.</w:t>
      </w:r>
    </w:p>
    <w:p w14:paraId="4B4C8D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(2016b). </w:t>
      </w:r>
      <w:r w:rsidRPr="00536B28">
        <w:rPr>
          <w:rFonts w:cs="Arial"/>
          <w:i/>
          <w:iCs/>
          <w:noProof/>
          <w:szCs w:val="24"/>
        </w:rPr>
        <w:t>Szkoły wyższe i ich finanse w 2015 r.</w:t>
      </w:r>
    </w:p>
    <w:p w14:paraId="52E193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GUS. (2017a). </w:t>
      </w:r>
      <w:r w:rsidRPr="00536B28">
        <w:rPr>
          <w:rFonts w:cs="Arial"/>
          <w:i/>
          <w:iCs/>
          <w:noProof/>
          <w:szCs w:val="24"/>
        </w:rPr>
        <w:t>Rocznik demograficzny 2017</w:t>
      </w:r>
      <w:r w:rsidRPr="00536B28">
        <w:rPr>
          <w:rFonts w:cs="Arial"/>
          <w:noProof/>
          <w:szCs w:val="24"/>
        </w:rPr>
        <w:t>.</w:t>
      </w:r>
    </w:p>
    <w:p w14:paraId="32D363D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(2017b). </w:t>
      </w:r>
      <w:r w:rsidRPr="00536B28">
        <w:rPr>
          <w:rFonts w:cs="Arial"/>
          <w:i/>
          <w:iCs/>
          <w:noProof/>
          <w:szCs w:val="24"/>
        </w:rPr>
        <w:t>Szkoły wyższe i ich finanse w 2016 r.</w:t>
      </w:r>
    </w:p>
    <w:p w14:paraId="72A919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(2018a). </w:t>
      </w:r>
      <w:r w:rsidRPr="00536B28">
        <w:rPr>
          <w:rFonts w:cs="Arial"/>
          <w:i/>
          <w:iCs/>
          <w:noProof/>
          <w:szCs w:val="24"/>
        </w:rPr>
        <w:t>Rocznik demograficzny 2018</w:t>
      </w:r>
      <w:r w:rsidRPr="00536B28">
        <w:rPr>
          <w:rFonts w:cs="Arial"/>
          <w:noProof/>
          <w:szCs w:val="24"/>
        </w:rPr>
        <w:t>.</w:t>
      </w:r>
    </w:p>
    <w:p w14:paraId="5C4BBA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(2018b). </w:t>
      </w:r>
      <w:r w:rsidRPr="00536B28">
        <w:rPr>
          <w:rFonts w:cs="Arial"/>
          <w:i/>
          <w:iCs/>
          <w:noProof/>
          <w:szCs w:val="24"/>
        </w:rPr>
        <w:t>Szkoły wyższe i ich finanse w 2017 r.</w:t>
      </w:r>
    </w:p>
    <w:p w14:paraId="603F801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(2019a). </w:t>
      </w:r>
      <w:r w:rsidRPr="00536B28">
        <w:rPr>
          <w:rFonts w:cs="Arial"/>
          <w:i/>
          <w:iCs/>
          <w:noProof/>
          <w:szCs w:val="24"/>
        </w:rPr>
        <w:t>Rocznik demograficzny 2019</w:t>
      </w:r>
      <w:r w:rsidRPr="00536B28">
        <w:rPr>
          <w:rFonts w:cs="Arial"/>
          <w:noProof/>
          <w:szCs w:val="24"/>
        </w:rPr>
        <w:t>.</w:t>
      </w:r>
    </w:p>
    <w:p w14:paraId="7F2100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(2019b). </w:t>
      </w:r>
      <w:r w:rsidRPr="00536B28">
        <w:rPr>
          <w:rFonts w:cs="Arial"/>
          <w:i/>
          <w:iCs/>
          <w:noProof/>
          <w:szCs w:val="24"/>
        </w:rPr>
        <w:t>Szkoły wyższe i ich finanse w 2018 r.</w:t>
      </w:r>
    </w:p>
    <w:p w14:paraId="30272A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(2020a). </w:t>
      </w:r>
      <w:r w:rsidRPr="00536B28">
        <w:rPr>
          <w:rFonts w:cs="Arial"/>
          <w:i/>
          <w:iCs/>
          <w:noProof/>
          <w:szCs w:val="24"/>
        </w:rPr>
        <w:t>Działalność badawcza i rozwojowa w Polsce w 2019 r.</w:t>
      </w:r>
      <w:r w:rsidRPr="00536B28">
        <w:rPr>
          <w:rFonts w:cs="Arial"/>
          <w:noProof/>
          <w:szCs w:val="24"/>
        </w:rPr>
        <w:t xml:space="preserve"> https://stat.gov.pl/download/gfx/portalinformacyjny/pl/defaultaktualnosci/5496/8/9/1/dzialalnosc_badawcza_i_rozwojowa_w_polsce_w_2019.pdf</w:t>
      </w:r>
    </w:p>
    <w:p w14:paraId="69A7C5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(2020b). </w:t>
      </w:r>
      <w:r w:rsidRPr="00536B28">
        <w:rPr>
          <w:rFonts w:cs="Arial"/>
          <w:i/>
          <w:iCs/>
          <w:noProof/>
          <w:szCs w:val="24"/>
        </w:rPr>
        <w:t>Ludność. Stan i struktura oraz ruch naturalny w przekroju terytorialnym w 2020 r.</w:t>
      </w:r>
      <w:r w:rsidRPr="00536B28">
        <w:rPr>
          <w:rFonts w:cs="Arial"/>
          <w:noProof/>
          <w:szCs w:val="24"/>
        </w:rPr>
        <w:t xml:space="preserve"> </w:t>
      </w:r>
      <w:r w:rsidRPr="00536B28">
        <w:rPr>
          <w:rFonts w:cs="Arial"/>
          <w:i/>
          <w:iCs/>
          <w:noProof/>
          <w:szCs w:val="24"/>
        </w:rPr>
        <w:t>1</w:t>
      </w:r>
      <w:r w:rsidRPr="00536B28">
        <w:rPr>
          <w:rFonts w:cs="Arial"/>
          <w:noProof/>
          <w:szCs w:val="24"/>
        </w:rPr>
        <w:t>.</w:t>
      </w:r>
    </w:p>
    <w:p w14:paraId="643F91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(2020c). </w:t>
      </w:r>
      <w:r w:rsidRPr="00536B28">
        <w:rPr>
          <w:rFonts w:cs="Arial"/>
          <w:i/>
          <w:iCs/>
          <w:noProof/>
          <w:szCs w:val="24"/>
        </w:rPr>
        <w:t>Rocznik demograficzny 2020</w:t>
      </w:r>
      <w:r w:rsidRPr="00536B28">
        <w:rPr>
          <w:rFonts w:cs="Arial"/>
          <w:noProof/>
          <w:szCs w:val="24"/>
        </w:rPr>
        <w:t>.</w:t>
      </w:r>
    </w:p>
    <w:p w14:paraId="75CE74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(2020d). </w:t>
      </w:r>
      <w:r w:rsidRPr="00536B28">
        <w:rPr>
          <w:rFonts w:cs="Arial"/>
          <w:i/>
          <w:iCs/>
          <w:noProof/>
          <w:szCs w:val="24"/>
        </w:rPr>
        <w:t>Szkolnictwo wyższe i jego finanse w 2019 r.</w:t>
      </w:r>
    </w:p>
    <w:p w14:paraId="0C5B748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(2021a). </w:t>
      </w:r>
      <w:r w:rsidRPr="00536B28">
        <w:rPr>
          <w:rFonts w:cs="Arial"/>
          <w:i/>
          <w:iCs/>
          <w:noProof/>
          <w:szCs w:val="24"/>
        </w:rPr>
        <w:t>Rocznik Demograficzny</w:t>
      </w:r>
      <w:r w:rsidRPr="00536B28">
        <w:rPr>
          <w:rFonts w:cs="Arial"/>
          <w:noProof/>
          <w:szCs w:val="24"/>
        </w:rPr>
        <w:t>.</w:t>
      </w:r>
    </w:p>
    <w:p w14:paraId="2B918D2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(2021b). </w:t>
      </w:r>
      <w:r w:rsidRPr="00536B28">
        <w:rPr>
          <w:rFonts w:cs="Arial"/>
          <w:i/>
          <w:iCs/>
          <w:noProof/>
          <w:szCs w:val="24"/>
        </w:rPr>
        <w:t>Szkolnictwo wyższe i jego finanse w 2020 r.</w:t>
      </w:r>
    </w:p>
    <w:p w14:paraId="09E0B0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(2022a). </w:t>
      </w:r>
      <w:r w:rsidRPr="00536B28">
        <w:rPr>
          <w:rFonts w:cs="Arial"/>
          <w:i/>
          <w:iCs/>
          <w:noProof/>
          <w:szCs w:val="24"/>
        </w:rPr>
        <w:t>Ludność według cech społecznych – wyniki wstępne NSP 2021</w:t>
      </w:r>
      <w:r w:rsidRPr="00536B28">
        <w:rPr>
          <w:rFonts w:cs="Arial"/>
          <w:noProof/>
          <w:szCs w:val="24"/>
        </w:rPr>
        <w:t>.</w:t>
      </w:r>
    </w:p>
    <w:p w14:paraId="0BD402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(2022b). </w:t>
      </w:r>
      <w:r w:rsidRPr="00536B28">
        <w:rPr>
          <w:rFonts w:cs="Arial"/>
          <w:i/>
          <w:iCs/>
          <w:noProof/>
          <w:szCs w:val="24"/>
        </w:rPr>
        <w:t>Szkolnictwo wyższe i jego finanse w 2021 r.</w:t>
      </w:r>
    </w:p>
    <w:p w14:paraId="5F80D74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(2023). </w:t>
      </w:r>
      <w:r w:rsidRPr="00536B28">
        <w:rPr>
          <w:rFonts w:cs="Arial"/>
          <w:i/>
          <w:iCs/>
          <w:noProof/>
          <w:szCs w:val="24"/>
        </w:rPr>
        <w:t>Szkolnictwo wyższe i jego finanse w 2022 r.</w:t>
      </w:r>
    </w:p>
    <w:p w14:paraId="6CCF73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Habermas, J., &amp; Blazek, J. R. (1987). The Idea of the University: Learning Processes. </w:t>
      </w:r>
      <w:r w:rsidRPr="00536B28">
        <w:rPr>
          <w:rFonts w:cs="Arial"/>
          <w:i/>
          <w:iCs/>
          <w:noProof/>
          <w:szCs w:val="24"/>
          <w:lang w:val="en-GB"/>
        </w:rPr>
        <w:t>New German Critique</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 3. https://doi.org/10.2307/488273</w:t>
      </w:r>
    </w:p>
    <w:p w14:paraId="6D8D90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Hadid, W. (2019). Lean service, business strategy and ABC and their impact on firm performance. </w:t>
      </w:r>
      <w:r w:rsidRPr="00536B28">
        <w:rPr>
          <w:rFonts w:cs="Arial"/>
          <w:i/>
          <w:iCs/>
          <w:noProof/>
          <w:szCs w:val="24"/>
          <w:lang w:val="en-GB"/>
        </w:rPr>
        <w:t>Production Planning &amp; Control</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(14), 1203–1217. https://doi.org/10.1080/09537287.2019.1599146</w:t>
      </w:r>
    </w:p>
    <w:p w14:paraId="6AF3D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Haerizadeh, M., &amp; Sunder M., V. (2019). Impacts of Lean Six Sigma on improving a higher education system: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(6), 983–998. https://doi.org/10.1108/IJQRM-07-2018-0198</w:t>
      </w:r>
    </w:p>
    <w:p w14:paraId="272A22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Hall, H. (2013). Zastosowanie Metod NPS i CSI w Badaniach Poziomu Satysfakcji I Lojalności Studentów. </w:t>
      </w:r>
      <w:r w:rsidRPr="00536B28">
        <w:rPr>
          <w:rFonts w:cs="Arial"/>
          <w:i/>
          <w:iCs/>
          <w:noProof/>
          <w:szCs w:val="24"/>
          <w:lang w:val="en-GB"/>
        </w:rPr>
        <w:t>Modern Management Review</w:t>
      </w:r>
      <w:r w:rsidRPr="00536B28">
        <w:rPr>
          <w:rFonts w:cs="Arial"/>
          <w:noProof/>
          <w:szCs w:val="24"/>
          <w:lang w:val="en-GB"/>
        </w:rPr>
        <w:t xml:space="preserve">, </w:t>
      </w:r>
      <w:r w:rsidRPr="00536B28">
        <w:rPr>
          <w:rFonts w:cs="Arial"/>
          <w:i/>
          <w:iCs/>
          <w:noProof/>
          <w:szCs w:val="24"/>
          <w:lang w:val="en-GB"/>
        </w:rPr>
        <w:t>XVIII</w:t>
      </w:r>
      <w:r w:rsidRPr="00536B28">
        <w:rPr>
          <w:rFonts w:cs="Arial"/>
          <w:noProof/>
          <w:szCs w:val="24"/>
          <w:lang w:val="en-GB"/>
        </w:rPr>
        <w:t>, 51–61. https://doi.org/10.7862/rz.2013.mmr.5</w:t>
      </w:r>
    </w:p>
    <w:p w14:paraId="166785A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Harvey, L., &amp; Stensaker, B. (2008). Quality Culture: understandings, boundaries and linkages.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43</w:t>
      </w:r>
      <w:r w:rsidRPr="00536B28">
        <w:rPr>
          <w:rFonts w:cs="Arial"/>
          <w:noProof/>
          <w:szCs w:val="24"/>
          <w:lang w:val="en-GB"/>
        </w:rPr>
        <w:t>(4), 427–442. https://doi.org/10.1111/j.1465-3435.2008.00367.x</w:t>
      </w:r>
    </w:p>
    <w:p w14:paraId="1C7F83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Hildesheim, C., &amp; Sonntag, K. (2020). The Quality Culture Inventory: a comprehensive approach towards measuring quality culture in higher education.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(4), 892–908. https://doi.org/10.1080/03075079.2019.1672639</w:t>
      </w:r>
    </w:p>
    <w:p w14:paraId="62E6AC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Hillerbrand, R., &amp; Werker, C. (2019). Values in University–Industry Collaborations: The Case of Academics Working at Universities of Technology.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(6), 1633–1656. https://doi.org/10.1007/s11948-019-00144-w</w:t>
      </w:r>
    </w:p>
    <w:p w14:paraId="466C54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Holland, M. M., &amp; Ford, K. S. (2021). Legitimating Prestige through Diversity: How Higher Education Institutions Represent Ethno-Racial Diversity across Levels of Selectivity.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92</w:t>
      </w:r>
      <w:r w:rsidRPr="00536B28">
        <w:rPr>
          <w:rFonts w:cs="Arial"/>
          <w:noProof/>
          <w:szCs w:val="24"/>
          <w:lang w:val="en-GB"/>
        </w:rPr>
        <w:t>(1), 1–30. https://doi.org/10.1080/00221546.2020.1740532</w:t>
      </w:r>
    </w:p>
    <w:p w14:paraId="44E7D12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Holweg, M. (2007). The genealogy of lean production.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(2), 420–437. https://doi.org/10.1016/j.jom.2006.04.001</w:t>
      </w:r>
    </w:p>
    <w:p w14:paraId="0C503C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Hoonakker, P., &amp; Carayon, P. (2009). Questionnaire Survey Nonresponse: A Comparison of Postal Mail and Internet Surveys. </w:t>
      </w:r>
      <w:r w:rsidRPr="00536B28">
        <w:rPr>
          <w:rFonts w:cs="Arial"/>
          <w:i/>
          <w:iCs/>
          <w:noProof/>
          <w:szCs w:val="24"/>
          <w:lang w:val="en-GB"/>
        </w:rPr>
        <w:t>International Journal of Human-Computer Interaction</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(5), 348–373. https://doi.org/10.1080/10447310902864951</w:t>
      </w:r>
    </w:p>
    <w:p w14:paraId="7D3C70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Huang, Y., Li, X., Wilck, J., &amp; Berg, T. (2012). Cost reduction in healthcare via Lean Six Sigma. </w:t>
      </w:r>
      <w:r w:rsidRPr="00536B28">
        <w:rPr>
          <w:rFonts w:cs="Arial"/>
          <w:i/>
          <w:iCs/>
          <w:noProof/>
          <w:szCs w:val="24"/>
          <w:lang w:val="en-GB"/>
        </w:rPr>
        <w:t>62nd IIE Annual Conference and Expo 2012</w:t>
      </w:r>
      <w:r w:rsidRPr="00536B28">
        <w:rPr>
          <w:rFonts w:cs="Arial"/>
          <w:noProof/>
          <w:szCs w:val="24"/>
          <w:lang w:val="en-GB"/>
        </w:rPr>
        <w:t>, 1263–1270.</w:t>
      </w:r>
    </w:p>
    <w:p w14:paraId="12C467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(15–16), 1913–1931. https://doi.org/10.1080/14783363.2021.2014313</w:t>
      </w:r>
    </w:p>
    <w:p w14:paraId="13B30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536B28">
        <w:rPr>
          <w:rFonts w:cs="Arial"/>
          <w:i/>
          <w:iCs/>
          <w:noProof/>
          <w:szCs w:val="24"/>
          <w:lang w:val="en-GB"/>
        </w:rPr>
        <w:t>Intellectual Capital Management as a Driver of Sustainability</w:t>
      </w:r>
      <w:r w:rsidRPr="00536B28">
        <w:rPr>
          <w:rFonts w:cs="Arial"/>
          <w:noProof/>
          <w:szCs w:val="24"/>
          <w:lang w:val="en-GB"/>
        </w:rPr>
        <w:t xml:space="preserve"> (ss. 101–117). Springer International Publishing. https://doi.org/10.1007/978-3-319-79051-0_6</w:t>
      </w:r>
    </w:p>
    <w:p w14:paraId="555B83C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Iacobucci, D., Ostrom, A., &amp; Grayson, K. (1995). Distinguishing Service Quality and Customer Satisfaction: The Voice of the Consumer. </w:t>
      </w:r>
      <w:r w:rsidRPr="00536B28">
        <w:rPr>
          <w:rFonts w:cs="Arial"/>
          <w:i/>
          <w:iCs/>
          <w:noProof/>
          <w:szCs w:val="24"/>
          <w:lang w:val="en-GB"/>
        </w:rPr>
        <w:t>Journal of Consumer Psychology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(3), 277–303. https://doi.org/10.1207/s15327663jcp0403_04</w:t>
      </w:r>
    </w:p>
    <w:p w14:paraId="32DC4D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536B28">
        <w:rPr>
          <w:rFonts w:cs="Arial"/>
          <w:i/>
          <w:iCs/>
          <w:noProof/>
          <w:szCs w:val="24"/>
          <w:lang w:val="en-GB"/>
        </w:rPr>
        <w:t>The TQM Journal</w:t>
      </w:r>
      <w:r w:rsidRPr="00536B28">
        <w:rPr>
          <w:rFonts w:cs="Arial"/>
          <w:noProof/>
          <w:szCs w:val="24"/>
          <w:lang w:val="en-GB"/>
        </w:rPr>
        <w:t>. https://doi.org/10.1108/TQM-11-2022-0322</w:t>
      </w:r>
    </w:p>
    <w:p w14:paraId="489EB4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(2024). </w:t>
      </w:r>
      <w:r w:rsidRPr="00536B28">
        <w:rPr>
          <w:rFonts w:cs="Arial"/>
          <w:i/>
          <w:iCs/>
          <w:noProof/>
          <w:szCs w:val="24"/>
          <w:lang w:val="en-GB"/>
        </w:rPr>
        <w:t>Management System Standards list</w:t>
      </w:r>
      <w:r w:rsidRPr="00536B28">
        <w:rPr>
          <w:rFonts w:cs="Arial"/>
          <w:noProof/>
          <w:szCs w:val="24"/>
          <w:lang w:val="en-GB"/>
        </w:rPr>
        <w:t>. https://www.iso.org/management-system-standards-list.html</w:t>
      </w:r>
    </w:p>
    <w:p w14:paraId="0B8E138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21001. (2018). </w:t>
      </w:r>
      <w:r w:rsidRPr="00536B28">
        <w:rPr>
          <w:rFonts w:cs="Arial"/>
          <w:i/>
          <w:iCs/>
          <w:noProof/>
          <w:szCs w:val="24"/>
          <w:lang w:val="en-GB"/>
        </w:rPr>
        <w:t>Educational organizations - Management systems for educational organizations - Requirements with guidance for use</w:t>
      </w:r>
      <w:r w:rsidRPr="00536B28">
        <w:rPr>
          <w:rFonts w:cs="Arial"/>
          <w:noProof/>
          <w:szCs w:val="24"/>
          <w:lang w:val="en-GB"/>
        </w:rPr>
        <w:t>.</w:t>
      </w:r>
    </w:p>
    <w:p w14:paraId="6490C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G. (2021). </w:t>
      </w:r>
      <w:r w:rsidRPr="00536B28">
        <w:rPr>
          <w:rFonts w:cs="Arial"/>
          <w:i/>
          <w:iCs/>
          <w:noProof/>
          <w:szCs w:val="24"/>
          <w:lang w:val="en-GB"/>
        </w:rPr>
        <w:t>Stakeholders’ Communication During Learning Analytics Implementation in Higher Education</w:t>
      </w:r>
      <w:r w:rsidRPr="00536B28">
        <w:rPr>
          <w:rFonts w:cs="Arial"/>
          <w:noProof/>
          <w:szCs w:val="24"/>
          <w:lang w:val="en-GB"/>
        </w:rPr>
        <w:t>. Walden University.</w:t>
      </w:r>
    </w:p>
    <w:p w14:paraId="220A16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M. C. (1982). The nature of soft systems thinking. The work of Churchman, Ackoff and Checkland. </w:t>
      </w:r>
      <w:r w:rsidRPr="00536B28">
        <w:rPr>
          <w:rFonts w:cs="Arial"/>
          <w:i/>
          <w:iCs/>
          <w:noProof/>
          <w:szCs w:val="24"/>
          <w:lang w:val="en-GB"/>
        </w:rPr>
        <w:t>Journal of applied systems analysis</w:t>
      </w:r>
      <w:r w:rsidRPr="00536B28">
        <w:rPr>
          <w:rFonts w:cs="Arial"/>
          <w:noProof/>
          <w:szCs w:val="24"/>
          <w:lang w:val="en-GB"/>
        </w:rPr>
        <w:t xml:space="preserve">, </w:t>
      </w:r>
      <w:r w:rsidRPr="00536B28">
        <w:rPr>
          <w:rFonts w:cs="Arial"/>
          <w:i/>
          <w:iCs/>
          <w:noProof/>
          <w:szCs w:val="24"/>
          <w:lang w:val="en-GB"/>
        </w:rPr>
        <w:t>9</w:t>
      </w:r>
      <w:r w:rsidRPr="00536B28">
        <w:rPr>
          <w:rFonts w:cs="Arial"/>
          <w:noProof/>
          <w:szCs w:val="24"/>
          <w:lang w:val="en-GB"/>
        </w:rPr>
        <w:t>(1), 17–29.</w:t>
      </w:r>
    </w:p>
    <w:p w14:paraId="7807F8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Jain, S. K., &amp; Gupta, G. (2004). Measuring Service Quality: Servqual vs. Servperf Scales. </w:t>
      </w:r>
      <w:r w:rsidRPr="00536B28">
        <w:rPr>
          <w:rFonts w:cs="Arial"/>
          <w:i/>
          <w:iCs/>
          <w:noProof/>
          <w:szCs w:val="24"/>
          <w:lang w:val="en-GB"/>
        </w:rPr>
        <w:t xml:space="preserve">Vikalpa: The </w:t>
      </w:r>
      <w:r w:rsidRPr="00536B28">
        <w:rPr>
          <w:rFonts w:cs="Arial"/>
          <w:i/>
          <w:iCs/>
          <w:noProof/>
          <w:szCs w:val="24"/>
          <w:lang w:val="en-GB"/>
        </w:rPr>
        <w:lastRenderedPageBreak/>
        <w:t>Journal for Decision Makers</w:t>
      </w:r>
      <w:r w:rsidRPr="00536B28">
        <w:rPr>
          <w:rFonts w:cs="Arial"/>
          <w:noProof/>
          <w:szCs w:val="24"/>
          <w:lang w:val="en-GB"/>
        </w:rPr>
        <w:t xml:space="preserve">, </w:t>
      </w:r>
      <w:r w:rsidRPr="00536B28">
        <w:rPr>
          <w:rFonts w:cs="Arial"/>
          <w:i/>
          <w:iCs/>
          <w:noProof/>
          <w:szCs w:val="24"/>
          <w:lang w:val="en-GB"/>
        </w:rPr>
        <w:t>29</w:t>
      </w:r>
      <w:r w:rsidRPr="00536B28">
        <w:rPr>
          <w:rFonts w:cs="Arial"/>
          <w:noProof/>
          <w:szCs w:val="24"/>
          <w:lang w:val="en-GB"/>
        </w:rPr>
        <w:t>(2), 25–38. https://doi.org/10.1177/0256090920040203</w:t>
      </w:r>
    </w:p>
    <w:p w14:paraId="64D8DC1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Jastrzębska, E. (2016). </w:t>
      </w:r>
      <w:r w:rsidRPr="00536B28">
        <w:rPr>
          <w:rFonts w:cs="Arial"/>
          <w:noProof/>
          <w:szCs w:val="24"/>
        </w:rPr>
        <w:t xml:space="preserve">Angażowanie interesariuszy jako istota społecznej odpowiedzialności według ISO 26000. W </w:t>
      </w:r>
      <w:r w:rsidRPr="00536B28">
        <w:rPr>
          <w:rFonts w:cs="Arial"/>
          <w:i/>
          <w:iCs/>
          <w:noProof/>
          <w:szCs w:val="24"/>
        </w:rPr>
        <w:t>Reklama i PR z perspektywy współczesnych problemów komunikacji marketingowej (Red.) A. Wiśniewska, A. Kozłowska</w:t>
      </w:r>
      <w:r w:rsidRPr="00536B28">
        <w:rPr>
          <w:rFonts w:cs="Arial"/>
          <w:noProof/>
          <w:szCs w:val="24"/>
        </w:rPr>
        <w:t xml:space="preserve"> (ss. 71–91). Wyższa Szkoła Promocji, Mediów i Show Businessu.</w:t>
      </w:r>
    </w:p>
    <w:p w14:paraId="6E8189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Jonas, A. (2009). </w:t>
      </w:r>
      <w:r w:rsidRPr="00536B28">
        <w:rPr>
          <w:rFonts w:cs="Arial"/>
          <w:i/>
          <w:iCs/>
          <w:noProof/>
          <w:szCs w:val="24"/>
        </w:rPr>
        <w:t>Tworzenie relacji z klientem w firmach usługowych a jakość usług</w:t>
      </w:r>
      <w:r w:rsidRPr="00536B28">
        <w:rPr>
          <w:rFonts w:cs="Arial"/>
          <w:noProof/>
          <w:szCs w:val="24"/>
        </w:rPr>
        <w:t xml:space="preserve">. </w:t>
      </w:r>
      <w:r w:rsidRPr="00536B28">
        <w:rPr>
          <w:rFonts w:cs="Arial"/>
          <w:i/>
          <w:iCs/>
          <w:noProof/>
          <w:szCs w:val="24"/>
          <w:lang w:val="en-GB"/>
        </w:rPr>
        <w:t>823</w:t>
      </w:r>
      <w:r w:rsidRPr="00536B28">
        <w:rPr>
          <w:rFonts w:cs="Arial"/>
          <w:noProof/>
          <w:szCs w:val="24"/>
          <w:lang w:val="en-GB"/>
        </w:rPr>
        <w:t>.</w:t>
      </w:r>
    </w:p>
    <w:p w14:paraId="7A8B61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Jongbloed, B., Enders, J., &amp; Salerno, C. (2008). Higher education and its communities: Interconnections, interdependencies and a research agenda.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303–324. https://doi.org/10.1007/s10734-008-9128-2</w:t>
      </w:r>
    </w:p>
    <w:p w14:paraId="502299D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Jyoti, J., Kour, S., &amp; Sharma, J. (2017). Impact of total quality services on financial performance: role of service profit chain.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(7–8), 897–929. https://doi.org/10.1080/14783363.2016.1274649</w:t>
      </w:r>
    </w:p>
    <w:p w14:paraId="5A7435A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Kalinowski, J. (2017). </w:t>
      </w:r>
      <w:r w:rsidRPr="00536B28">
        <w:rPr>
          <w:rFonts w:cs="Arial"/>
          <w:i/>
          <w:iCs/>
          <w:noProof/>
          <w:szCs w:val="24"/>
          <w:lang w:val="en-GB"/>
        </w:rPr>
        <w:t>​</w:t>
      </w:r>
      <w:r w:rsidRPr="00536B28">
        <w:rPr>
          <w:rFonts w:cs="Arial"/>
          <w:i/>
          <w:iCs/>
          <w:noProof/>
          <w:szCs w:val="24"/>
        </w:rPr>
        <w:t>Finansowanie uczelni na nowych zasadach - komentarz: dr Jacek Kalinowski​</w:t>
      </w:r>
      <w:r w:rsidRPr="00536B28">
        <w:rPr>
          <w:rFonts w:cs="Arial"/>
          <w:noProof/>
          <w:szCs w:val="24"/>
        </w:rPr>
        <w:t>. https://opinieouczelniach.pl/artykul/finansowanie-uczelni-na-nowych-zasadach-komentarz-dr-jacek-kalinowski/</w:t>
      </w:r>
    </w:p>
    <w:p w14:paraId="373B272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Kang, H., &amp; Ahn, J.-W. (2021). Model Setting and Interpretation of Results in Research Using Structural Equation Modeling: A Checklist with Guiding Questions for Reporting. </w:t>
      </w:r>
      <w:r w:rsidRPr="00536B28">
        <w:rPr>
          <w:rFonts w:cs="Arial"/>
          <w:i/>
          <w:iCs/>
          <w:noProof/>
          <w:szCs w:val="24"/>
          <w:lang w:val="en-GB"/>
        </w:rPr>
        <w:t>Asian Nursing Research</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157–162. https://doi.org/10.1016/j.anr.2021.06.001</w:t>
      </w:r>
    </w:p>
    <w:p w14:paraId="7358E03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Kanji, G. K., &amp; Tambi, M. A. B. A. (1999). Total quality management in UK higher education institutions. </w:t>
      </w:r>
      <w:r w:rsidRPr="00536B28">
        <w:rPr>
          <w:rFonts w:cs="Arial"/>
          <w:i/>
          <w:iCs/>
          <w:noProof/>
          <w:szCs w:val="24"/>
          <w:lang w:val="en-GB"/>
        </w:rPr>
        <w:t>Total Quality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129–153. https://doi.org/10.1080/0954412998126</w:t>
      </w:r>
    </w:p>
    <w:p w14:paraId="339DDBB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Kaplan, R. S., &amp; Norton, D. P. (1992). The balanced scorecard--measures that drive performance.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71–79.</w:t>
      </w:r>
    </w:p>
    <w:p w14:paraId="4A03F2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Karwacka, M. (2011). </w:t>
      </w:r>
      <w:r w:rsidRPr="00536B28">
        <w:rPr>
          <w:rFonts w:cs="Arial"/>
          <w:i/>
          <w:iCs/>
          <w:noProof/>
          <w:szCs w:val="24"/>
          <w:lang w:val="en-GB"/>
        </w:rPr>
        <w:t>Interesariusze</w:t>
      </w:r>
      <w:r w:rsidRPr="00536B28">
        <w:rPr>
          <w:rFonts w:cs="Arial"/>
          <w:noProof/>
          <w:szCs w:val="24"/>
          <w:lang w:val="en-GB"/>
        </w:rPr>
        <w:t>.</w:t>
      </w:r>
    </w:p>
    <w:p w14:paraId="1475108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Keremidchiev, S. (2021). Theoretical foundations of stakeholder theory. </w:t>
      </w:r>
      <w:r w:rsidRPr="00536B28">
        <w:rPr>
          <w:rFonts w:cs="Arial"/>
          <w:i/>
          <w:iCs/>
          <w:noProof/>
          <w:szCs w:val="24"/>
          <w:lang w:val="en-GB"/>
        </w:rPr>
        <w:t>Ikonomicheski Izsledvania</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 70–88.</w:t>
      </w:r>
    </w:p>
    <w:p w14:paraId="6A070C5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Kettunen, J. (2015). Stakeholder relationships in higher education. </w:t>
      </w:r>
      <w:r w:rsidRPr="00536B28">
        <w:rPr>
          <w:rFonts w:cs="Arial"/>
          <w:i/>
          <w:iCs/>
          <w:noProof/>
          <w:szCs w:val="24"/>
          <w:lang w:val="en-GB"/>
        </w:rPr>
        <w:t>Tertiary Education and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(1), 56–65. https://doi.org/10.1080/13583883.2014.997277</w:t>
      </w:r>
    </w:p>
    <w:p w14:paraId="2B71398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Kezar, A., &amp; Eckel, P. D. (2002). The Effect of Institutional Culture on Change Strategies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(4), 435–460. https://doi.org/10.1080/00221546.2002.11777159</w:t>
      </w:r>
    </w:p>
    <w:p w14:paraId="31B8B4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Khazanchi, S., Lewis, M. W., &amp; Boyer, K. K. (2007). Innovation-supportive culture: The impact of organizational values on process innovation.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(4), 871–884. https://doi.org/10.1016/j.jom.2006.08.003</w:t>
      </w:r>
    </w:p>
    <w:p w14:paraId="15E9DA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Khodayari, F., &amp; Khodayari, B. (2011). Service Quality in Higher Education (Case study: Measuring service quality of Islamic Azad University, Firoozkooh branch). </w:t>
      </w:r>
      <w:r w:rsidRPr="00536B28">
        <w:rPr>
          <w:rFonts w:cs="Arial"/>
          <w:i/>
          <w:iCs/>
          <w:noProof/>
          <w:szCs w:val="24"/>
          <w:lang w:val="en-GB"/>
        </w:rPr>
        <w:t>Interdisciplinary Journal of Research in Business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(9), 38–46.</w:t>
      </w:r>
    </w:p>
    <w:p w14:paraId="475DC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Khoo, S., Ha, H., &amp; McGregor, S. L. T. T. (2017). Service quality and student/customer satisfaction in the private tertiary education sector in Singapore.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(4), 430–444. https://doi.org/10.1108/IJEM-09-2015-0121</w:t>
      </w:r>
    </w:p>
    <w:p w14:paraId="73ED82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Kieraciński, P. (2020). </w:t>
      </w:r>
      <w:r w:rsidRPr="00536B28">
        <w:rPr>
          <w:rFonts w:cs="Arial"/>
          <w:noProof/>
          <w:szCs w:val="24"/>
        </w:rPr>
        <w:t xml:space="preserve">Habilitacja fakultatywna? </w:t>
      </w:r>
      <w:r w:rsidRPr="00536B28">
        <w:rPr>
          <w:rFonts w:cs="Arial"/>
          <w:i/>
          <w:iCs/>
          <w:noProof/>
          <w:szCs w:val="24"/>
        </w:rPr>
        <w:t>Forum Akademickie</w:t>
      </w:r>
      <w:r w:rsidRPr="00536B28">
        <w:rPr>
          <w:rFonts w:cs="Arial"/>
          <w:noProof/>
          <w:szCs w:val="24"/>
        </w:rPr>
        <w:t xml:space="preserve">, </w:t>
      </w:r>
      <w:r w:rsidRPr="00536B28">
        <w:rPr>
          <w:rFonts w:cs="Arial"/>
          <w:i/>
          <w:iCs/>
          <w:noProof/>
          <w:szCs w:val="24"/>
        </w:rPr>
        <w:t>4</w:t>
      </w:r>
      <w:r w:rsidRPr="00536B28">
        <w:rPr>
          <w:rFonts w:cs="Arial"/>
          <w:noProof/>
          <w:szCs w:val="24"/>
        </w:rPr>
        <w:t>. https://miesiecznik.forumakademickie.pl/czasopisma/fa-04-2020/habilitacja-fakultatywna</w:t>
      </w:r>
    </w:p>
    <w:p w14:paraId="79B8C3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Kim, T. (2009). Shifting patterns of transnational academic mobility: A comparative and historical approach. </w:t>
      </w:r>
      <w:r w:rsidRPr="00536B28">
        <w:rPr>
          <w:rFonts w:cs="Arial"/>
          <w:i/>
          <w:iCs/>
          <w:noProof/>
          <w:szCs w:val="24"/>
          <w:lang w:val="en-GB"/>
        </w:rPr>
        <w:t>Comparative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(3), 387–403. https://doi.org/10.1080/03050060903184957</w:t>
      </w:r>
    </w:p>
    <w:p w14:paraId="40418E4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Koch, J. V. (2003). TQM: why is its impact in higher education so small?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(5), 325–333. https://doi.org/10.1108/09544780310487721</w:t>
      </w:r>
    </w:p>
    <w:p w14:paraId="2DFB12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Kola, A. M., &amp; Leja, K. (2017). The Third Sector in the Universities’ Third Mission. W Ł. Sułkowski (Red.), </w:t>
      </w:r>
      <w:r w:rsidRPr="00536B28">
        <w:rPr>
          <w:rFonts w:cs="Arial"/>
          <w:i/>
          <w:iCs/>
          <w:noProof/>
          <w:szCs w:val="24"/>
          <w:lang w:val="en-GB"/>
        </w:rPr>
        <w:t>New Horizons in Management Sciences</w:t>
      </w:r>
      <w:r w:rsidRPr="00536B28">
        <w:rPr>
          <w:rFonts w:cs="Arial"/>
          <w:noProof/>
          <w:szCs w:val="24"/>
          <w:lang w:val="en-GB"/>
        </w:rPr>
        <w:t xml:space="preserve"> (ss. 99–125). Peter Lang. https://doi.org/10.3726/b10970</w:t>
      </w:r>
    </w:p>
    <w:p w14:paraId="140C3A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Kolman, R., &amp; Tkaczyk, T. (1996). </w:t>
      </w:r>
      <w:r w:rsidRPr="00536B28">
        <w:rPr>
          <w:rFonts w:cs="Arial"/>
          <w:i/>
          <w:iCs/>
          <w:noProof/>
          <w:szCs w:val="24"/>
        </w:rPr>
        <w:t>Jakość usług. Poradnik.</w:t>
      </w:r>
      <w:r w:rsidRPr="00536B28">
        <w:rPr>
          <w:rFonts w:cs="Arial"/>
          <w:noProof/>
          <w:szCs w:val="24"/>
        </w:rPr>
        <w:t xml:space="preserve"> TNOiK.</w:t>
      </w:r>
    </w:p>
    <w:p w14:paraId="343A9F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Kotler, P., Armstrong, G., Saunders, J., &amp; Wong, V. (2002). </w:t>
      </w:r>
      <w:r w:rsidRPr="00536B28">
        <w:rPr>
          <w:rFonts w:cs="Arial"/>
          <w:i/>
          <w:iCs/>
          <w:noProof/>
          <w:szCs w:val="24"/>
        </w:rPr>
        <w:t>Marketing. Podręcznik europejski.</w:t>
      </w:r>
      <w:r w:rsidRPr="00536B28">
        <w:rPr>
          <w:rFonts w:cs="Arial"/>
          <w:noProof/>
          <w:szCs w:val="24"/>
        </w:rPr>
        <w:t xml:space="preserve"> </w:t>
      </w:r>
      <w:r w:rsidRPr="00536B28">
        <w:rPr>
          <w:rFonts w:cs="Arial"/>
          <w:noProof/>
          <w:szCs w:val="24"/>
          <w:lang w:val="en-GB"/>
        </w:rPr>
        <w:t>Wydawnictwo PWE.</w:t>
      </w:r>
    </w:p>
    <w:p w14:paraId="48143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Kristensen, K., &amp; Eskildsen, J. (2014). Is the NPS a trustworthy performance measure?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202–214. https://doi.org/10.1108/TQM-03-2011-0021</w:t>
      </w:r>
    </w:p>
    <w:p w14:paraId="4A82970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Krosnick, J. A. (1999). SURVEY RESEARCH. </w:t>
      </w:r>
      <w:r w:rsidRPr="00536B28">
        <w:rPr>
          <w:rFonts w:cs="Arial"/>
          <w:i/>
          <w:iCs/>
          <w:noProof/>
          <w:szCs w:val="24"/>
          <w:lang w:val="en-GB"/>
        </w:rPr>
        <w:t>Annual Review of Psychology</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 537–567. https://doi.org/10.1146/annurev.psych.50.1.537</w:t>
      </w:r>
    </w:p>
    <w:p w14:paraId="0EE92E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Kulas, P. (2020). (Nie) przewidziane konsekwencje? Reforma edukacji oraz reforma nauki i szkolnictwa wyższego realizowane przez rząd PiS wobec obietnicy realizacji państwa dobrobytu. W </w:t>
      </w:r>
      <w:r w:rsidRPr="00536B28">
        <w:rPr>
          <w:rFonts w:cs="Arial"/>
          <w:i/>
          <w:iCs/>
          <w:noProof/>
          <w:szCs w:val="24"/>
        </w:rPr>
        <w:t>Miejsca sporu. Księga dedykowana profesorowi Pawłowi Śpiewakowi</w:t>
      </w:r>
      <w:r w:rsidRPr="00536B28">
        <w:rPr>
          <w:rFonts w:cs="Arial"/>
          <w:noProof/>
          <w:szCs w:val="24"/>
        </w:rPr>
        <w:t xml:space="preserve"> (ss. 130–154). Wydawnictwa Uniwersytetu Warszawskiego. https://www.ceeol.com/search/chapter-detail?id=843567</w:t>
      </w:r>
    </w:p>
    <w:p w14:paraId="22B1819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Kulikowski, K., &amp; Antipow, E. (2023). Niezamierzone konsekwencje punktozy jako wartości kulturowej polskiej społeczności akademickiej. </w:t>
      </w:r>
      <w:r w:rsidRPr="00536B28">
        <w:rPr>
          <w:rFonts w:cs="Arial"/>
          <w:i/>
          <w:iCs/>
          <w:noProof/>
          <w:szCs w:val="24"/>
          <w:lang w:val="en-GB"/>
        </w:rPr>
        <w:t>Studia Socjologiczne</w:t>
      </w:r>
      <w:r w:rsidRPr="00536B28">
        <w:rPr>
          <w:rFonts w:cs="Arial"/>
          <w:noProof/>
          <w:szCs w:val="24"/>
          <w:lang w:val="en-GB"/>
        </w:rPr>
        <w:t>. https://doi.org/10.24425/sts.2020.132476</w:t>
      </w:r>
    </w:p>
    <w:p w14:paraId="0EC53B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Kwiek, M. (2006). The University and the State. </w:t>
      </w:r>
      <w:r w:rsidRPr="00536B28">
        <w:rPr>
          <w:rFonts w:cs="Arial"/>
          <w:i/>
          <w:iCs/>
          <w:noProof/>
          <w:szCs w:val="24"/>
          <w:lang w:val="en-GB"/>
        </w:rPr>
        <w:t>The Journal of Higher Education</w:t>
      </w:r>
      <w:r w:rsidRPr="00536B28">
        <w:rPr>
          <w:rFonts w:cs="Arial"/>
          <w:noProof/>
          <w:szCs w:val="24"/>
          <w:lang w:val="en-GB"/>
        </w:rPr>
        <w:t>. https://doi.org/10.2307/1975223</w:t>
      </w:r>
    </w:p>
    <w:p w14:paraId="3F80AA5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(2015). </w:t>
      </w:r>
      <w:r w:rsidRPr="00536B28">
        <w:rPr>
          <w:rFonts w:cs="Arial"/>
          <w:i/>
          <w:iCs/>
          <w:noProof/>
          <w:szCs w:val="24"/>
        </w:rPr>
        <w:t>Uniwersytet w dobie przemian. Instytucje i kadra akademicka w warunkach rosnącej konkurencji</w:t>
      </w:r>
      <w:r w:rsidRPr="00536B28">
        <w:rPr>
          <w:rFonts w:cs="Arial"/>
          <w:noProof/>
          <w:szCs w:val="24"/>
        </w:rPr>
        <w:t xml:space="preserve"> (I). Wydawnictwo Naukowe PWN.</w:t>
      </w:r>
    </w:p>
    <w:p w14:paraId="46140D1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(2017). Wprowadzenie: Reforma szkolnictwa wyższego w Polsce i jej wyzwania. Jak stopniowa dehermetyzacja systemu prowadzi do jego stratyfikacji.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2(50)</w:t>
      </w:r>
      <w:r w:rsidRPr="00536B28">
        <w:rPr>
          <w:rFonts w:cs="Arial"/>
          <w:noProof/>
          <w:szCs w:val="24"/>
        </w:rPr>
        <w:t>, 9–38. https://doi.org/10.14746/nisw.2017.2.0</w:t>
      </w:r>
    </w:p>
    <w:p w14:paraId="0A46453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Kwiek, M. (2019). </w:t>
      </w:r>
      <w:r w:rsidRPr="00536B28">
        <w:rPr>
          <w:rFonts w:cs="Arial"/>
          <w:i/>
          <w:iCs/>
          <w:noProof/>
          <w:szCs w:val="24"/>
          <w:lang w:val="en-GB"/>
        </w:rPr>
        <w:t>Changing European academics: A comparative study of social stratification, work patterns and research productivity</w:t>
      </w:r>
      <w:r w:rsidRPr="00536B28">
        <w:rPr>
          <w:rFonts w:cs="Arial"/>
          <w:noProof/>
          <w:szCs w:val="24"/>
          <w:lang w:val="en-GB"/>
        </w:rPr>
        <w:t xml:space="preserve">. </w:t>
      </w:r>
      <w:r w:rsidRPr="00536B28">
        <w:rPr>
          <w:rFonts w:cs="Arial"/>
          <w:noProof/>
          <w:szCs w:val="24"/>
        </w:rPr>
        <w:t>Routledge.</w:t>
      </w:r>
    </w:p>
    <w:p w14:paraId="44DAAC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Kwiek, M., Antonowicz, D., Brdulak, J., Hulicka, M., Jędrzejewski, T., Kowalski, R., Kulczycki, E., Szadkowski, K., Szot, A., &amp; Wolszczak-Derlacz, J. (2016). </w:t>
      </w:r>
      <w:r w:rsidRPr="00536B28">
        <w:rPr>
          <w:rFonts w:cs="Arial"/>
          <w:i/>
          <w:iCs/>
          <w:noProof/>
          <w:szCs w:val="24"/>
        </w:rPr>
        <w:t>Projekt założeń do ustawy Prawo o szkolnictwie wyższym</w:t>
      </w:r>
      <w:r w:rsidRPr="00536B28">
        <w:rPr>
          <w:rFonts w:cs="Arial"/>
          <w:noProof/>
          <w:szCs w:val="24"/>
        </w:rPr>
        <w:t>. Uniwersytet im. Adama Mickiewicza w Poznniu. https://repozytorium.amu.edu.pl/bitstream/10593/16175/1/Projekt_zalozen_Kwiek_et_al_2016_Final.pdf</w:t>
      </w:r>
    </w:p>
    <w:p w14:paraId="140BCF4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Laloux, F. (2015). </w:t>
      </w:r>
      <w:r w:rsidRPr="00536B28">
        <w:rPr>
          <w:rFonts w:cs="Arial"/>
          <w:i/>
          <w:iCs/>
          <w:noProof/>
          <w:szCs w:val="24"/>
        </w:rPr>
        <w:t>Pracować inaczej</w:t>
      </w:r>
      <w:r w:rsidRPr="00536B28">
        <w:rPr>
          <w:rFonts w:cs="Arial"/>
          <w:noProof/>
          <w:szCs w:val="24"/>
        </w:rPr>
        <w:t>. Wydawnictwo Studio EMKA.</w:t>
      </w:r>
    </w:p>
    <w:p w14:paraId="241ABE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Laurett, R., &amp; Mendes, L. (2019). EFQM model’s application in the context of higher education. </w:t>
      </w:r>
      <w:r w:rsidRPr="00536B28">
        <w:rPr>
          <w:rFonts w:cs="Arial"/>
          <w:i/>
          <w:iCs/>
          <w:noProof/>
          <w:szCs w:val="24"/>
          <w:lang w:val="en-GB"/>
        </w:rPr>
        <w:t>International Journal of Quality &amp; Reliability Management</w:t>
      </w:r>
      <w:r w:rsidRPr="00536B28">
        <w:rPr>
          <w:rFonts w:cs="Arial"/>
          <w:noProof/>
          <w:szCs w:val="24"/>
          <w:lang w:val="en-GB"/>
        </w:rPr>
        <w:t>.</w:t>
      </w:r>
    </w:p>
    <w:p w14:paraId="30FB4B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LeBlanc, G., &amp; Nguyen, N. (1997). Searching for excellence in business education: an exploratory study of customer impressions of service quality.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72–79. https://doi.org/10.1108/09513549710163961</w:t>
      </w:r>
    </w:p>
    <w:p w14:paraId="337EE5F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Leja, K. (2003). </w:t>
      </w:r>
      <w:r w:rsidRPr="00536B28">
        <w:rPr>
          <w:rFonts w:cs="Arial"/>
          <w:i/>
          <w:iCs/>
          <w:noProof/>
          <w:szCs w:val="24"/>
        </w:rPr>
        <w:t>Instytucja Akademicka. Strategia. Efektywność . Jakość</w:t>
      </w:r>
      <w:r w:rsidRPr="00536B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64A1E6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(2011). </w:t>
      </w:r>
      <w:r w:rsidRPr="00536B28">
        <w:rPr>
          <w:rFonts w:cs="Arial"/>
          <w:i/>
          <w:iCs/>
          <w:noProof/>
          <w:szCs w:val="24"/>
        </w:rPr>
        <w:t>Koncepcje zarządzania współczesnym uniwersytetem</w:t>
      </w:r>
      <w:r w:rsidRPr="00536B28">
        <w:rPr>
          <w:rFonts w:cs="Arial"/>
          <w:noProof/>
          <w:szCs w:val="24"/>
        </w:rPr>
        <w:t>. https://doi.org/10.13140/RG.2.1.3539.1529</w:t>
      </w:r>
    </w:p>
    <w:p w14:paraId="047D738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(2012). Uczelnia społecznie odpowiedzialna. </w:t>
      </w:r>
      <w:r w:rsidRPr="00536B28">
        <w:rPr>
          <w:rFonts w:cs="Arial"/>
          <w:i/>
          <w:iCs/>
          <w:noProof/>
          <w:szCs w:val="24"/>
        </w:rPr>
        <w:t>Pomorski Przegląd Gospodarczy</w:t>
      </w:r>
      <w:r w:rsidRPr="00536B28">
        <w:rPr>
          <w:rFonts w:cs="Arial"/>
          <w:noProof/>
          <w:szCs w:val="24"/>
        </w:rPr>
        <w:t xml:space="preserve">, </w:t>
      </w:r>
      <w:r w:rsidRPr="00536B28">
        <w:rPr>
          <w:rFonts w:cs="Arial"/>
          <w:i/>
          <w:iCs/>
          <w:noProof/>
          <w:szCs w:val="24"/>
        </w:rPr>
        <w:t>4</w:t>
      </w:r>
      <w:r w:rsidRPr="00536B28">
        <w:rPr>
          <w:rFonts w:cs="Arial"/>
          <w:noProof/>
          <w:szCs w:val="24"/>
        </w:rPr>
        <w:t>, 47–49. https://ppg.ibngr.pl/pomorski-przeglad-gospodarczy/uczelnia-spolecznie-odpowiedzialna</w:t>
      </w:r>
    </w:p>
    <w:p w14:paraId="5BC572D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(2019). </w:t>
      </w:r>
      <w:r w:rsidRPr="00536B28">
        <w:rPr>
          <w:rFonts w:cs="Arial"/>
          <w:i/>
          <w:iCs/>
          <w:noProof/>
          <w:szCs w:val="24"/>
        </w:rPr>
        <w:t>Misja społecznie odpowiedzialnego uniwersytetu</w:t>
      </w:r>
      <w:r w:rsidRPr="00536B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0D3341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Kitowski, P. (2013). Doktorat akademicki czy zawodowy na marginesie badań sondażowych w Politechnice Gdańskiej. W </w:t>
      </w:r>
      <w:r w:rsidRPr="00536B28">
        <w:rPr>
          <w:rFonts w:cs="Arial"/>
          <w:i/>
          <w:iCs/>
          <w:noProof/>
          <w:szCs w:val="24"/>
        </w:rPr>
        <w:t>K. Jędralska (red.), Modele kształcenia na studiach doktoranckich w dziedzinie nauk ekonomicznych, Uniwersytet Ekonomiczny w Katowicach, Katowice 2013, s. 205-226</w:t>
      </w:r>
      <w:r w:rsidRPr="00536B28">
        <w:rPr>
          <w:rFonts w:cs="Arial"/>
          <w:noProof/>
          <w:szCs w:val="24"/>
        </w:rPr>
        <w:t xml:space="preserve"> (ss. 205–226). w: K. Jędralska (red.), Modele kształcenia na studiach doktoranckich w dziedzinie nauk ekonomicznych, Uniwersytet Ekonomiczny w Katowicach, Katowice 2013, s. 205-226.</w:t>
      </w:r>
    </w:p>
    <w:p w14:paraId="018220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Pawlak, A. (2021). Uczelnia organizacją w odcieniu turkusu - szansa czy iluzja? </w:t>
      </w:r>
      <w:r w:rsidRPr="00536B28">
        <w:rPr>
          <w:rFonts w:cs="Arial"/>
          <w:i/>
          <w:iCs/>
          <w:noProof/>
          <w:szCs w:val="24"/>
        </w:rPr>
        <w:t>e-mentor</w:t>
      </w:r>
      <w:r w:rsidRPr="00536B28">
        <w:rPr>
          <w:rFonts w:cs="Arial"/>
          <w:noProof/>
          <w:szCs w:val="24"/>
        </w:rPr>
        <w:t xml:space="preserve">, </w:t>
      </w:r>
      <w:r w:rsidRPr="00536B28">
        <w:rPr>
          <w:rFonts w:cs="Arial"/>
          <w:i/>
          <w:iCs/>
          <w:noProof/>
          <w:szCs w:val="24"/>
        </w:rPr>
        <w:t>2 (89)</w:t>
      </w:r>
      <w:r w:rsidRPr="00536B28">
        <w:rPr>
          <w:rFonts w:cs="Arial"/>
          <w:noProof/>
          <w:szCs w:val="24"/>
        </w:rPr>
        <w:t>, 15–24.</w:t>
      </w:r>
    </w:p>
    <w:p w14:paraId="7829DAB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Levy, A. (1986). Second-order planned change: Definition and conceptualization. </w:t>
      </w:r>
      <w:r w:rsidRPr="00536B28">
        <w:rPr>
          <w:rFonts w:cs="Arial"/>
          <w:i/>
          <w:iCs/>
          <w:noProof/>
          <w:szCs w:val="24"/>
        </w:rPr>
        <w:t>Organizational Dynamics</w:t>
      </w:r>
      <w:r w:rsidRPr="00536B28">
        <w:rPr>
          <w:rFonts w:cs="Arial"/>
          <w:noProof/>
          <w:szCs w:val="24"/>
        </w:rPr>
        <w:t xml:space="preserve">, </w:t>
      </w:r>
      <w:r w:rsidRPr="00536B28">
        <w:rPr>
          <w:rFonts w:cs="Arial"/>
          <w:i/>
          <w:iCs/>
          <w:noProof/>
          <w:szCs w:val="24"/>
        </w:rPr>
        <w:t>15</w:t>
      </w:r>
      <w:r w:rsidRPr="00536B28">
        <w:rPr>
          <w:rFonts w:cs="Arial"/>
          <w:noProof/>
          <w:szCs w:val="24"/>
        </w:rPr>
        <w:t>(1), 5–23. https://doi.org/10.1016/0090-2616(86)90022-7</w:t>
      </w:r>
    </w:p>
    <w:p w14:paraId="78B944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Lewandowski, K., &amp; Zieliński, G. (2012). Determinanty percepcji jakości usług edukacyjnych w perspektywie grup interesariuszy. </w:t>
      </w:r>
      <w:r w:rsidRPr="00536B28">
        <w:rPr>
          <w:rFonts w:cs="Arial"/>
          <w:i/>
          <w:iCs/>
          <w:noProof/>
          <w:szCs w:val="24"/>
          <w:lang w:val="en-GB"/>
        </w:rPr>
        <w:t>Zarządzanie i Finanse</w:t>
      </w:r>
      <w:r w:rsidRPr="00536B28">
        <w:rPr>
          <w:rFonts w:cs="Arial"/>
          <w:noProof/>
          <w:szCs w:val="24"/>
          <w:lang w:val="en-GB"/>
        </w:rPr>
        <w:t xml:space="preserve">, </w:t>
      </w:r>
      <w:r w:rsidRPr="00536B28">
        <w:rPr>
          <w:rFonts w:cs="Arial"/>
          <w:i/>
          <w:iCs/>
          <w:noProof/>
          <w:szCs w:val="24"/>
          <w:lang w:val="en-GB"/>
        </w:rPr>
        <w:t>3</w:t>
      </w:r>
      <w:r w:rsidRPr="00536B28">
        <w:rPr>
          <w:rFonts w:cs="Arial"/>
          <w:noProof/>
          <w:szCs w:val="24"/>
          <w:lang w:val="en-GB"/>
        </w:rPr>
        <w:t>(3), 42–54.</w:t>
      </w:r>
    </w:p>
    <w:p w14:paraId="76941E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Likert, R. (1932). Technique for the Measurement of Attitudes. </w:t>
      </w:r>
      <w:r w:rsidRPr="00536B28">
        <w:rPr>
          <w:rFonts w:cs="Arial"/>
          <w:i/>
          <w:iCs/>
          <w:noProof/>
          <w:szCs w:val="24"/>
          <w:lang w:val="en-GB"/>
        </w:rPr>
        <w:t>Archives of Psychology</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(140).</w:t>
      </w:r>
    </w:p>
    <w:p w14:paraId="2B5054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Linderman, K., Schroeder, R. G., Zaheer, S., &amp; Choo, A. S. (2003). Six Sigma: a goal-theoretic </w:t>
      </w:r>
      <w:r w:rsidRPr="00536B28">
        <w:rPr>
          <w:rFonts w:cs="Arial"/>
          <w:noProof/>
          <w:szCs w:val="24"/>
          <w:lang w:val="en-GB"/>
        </w:rPr>
        <w:lastRenderedPageBreak/>
        <w:t xml:space="preserve">perspective.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193–203. https://doi.org/10.1016/S0272-6963(02)00087-6</w:t>
      </w:r>
    </w:p>
    <w:p w14:paraId="43D1EBC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Lisowska, A., &amp; Ziemiński, Ł. (2012). Zarządzanie jakością w urzędach administracji publicznej. </w:t>
      </w:r>
      <w:r w:rsidRPr="00536B28">
        <w:rPr>
          <w:rFonts w:cs="Arial"/>
          <w:i/>
          <w:iCs/>
          <w:noProof/>
          <w:szCs w:val="24"/>
        </w:rPr>
        <w:t>Zeszyty Naukowe Uniwersytetu Przyrodniczo-Humanistycznego w Siedlcach</w:t>
      </w:r>
      <w:r w:rsidRPr="00536B28">
        <w:rPr>
          <w:rFonts w:cs="Arial"/>
          <w:noProof/>
          <w:szCs w:val="24"/>
        </w:rPr>
        <w:t xml:space="preserve">, </w:t>
      </w:r>
      <w:r w:rsidRPr="00536B28">
        <w:rPr>
          <w:rFonts w:cs="Arial"/>
          <w:i/>
          <w:iCs/>
          <w:noProof/>
          <w:szCs w:val="24"/>
        </w:rPr>
        <w:t>95</w:t>
      </w:r>
      <w:r w:rsidRPr="00536B28">
        <w:rPr>
          <w:rFonts w:cs="Arial"/>
          <w:noProof/>
          <w:szCs w:val="24"/>
        </w:rPr>
        <w:t>, 302–322.</w:t>
      </w:r>
    </w:p>
    <w:p w14:paraId="674E163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Liu, Y., Ren, Y., Zhang, M., Wei, K., &amp; Hao, L. (2023). </w:t>
      </w:r>
      <w:r w:rsidRPr="00536B28">
        <w:rPr>
          <w:rFonts w:cs="Arial"/>
          <w:noProof/>
          <w:szCs w:val="24"/>
          <w:lang w:val="en-GB"/>
        </w:rPr>
        <w:t xml:space="preserve">Solenoid valves quality improvement based on Six Sigma management.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(1), 72–93. https://doi.org/10.1108/IJLSS-08-2021-0140</w:t>
      </w:r>
    </w:p>
    <w:p w14:paraId="39B62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Loi, T. H. (2015). Stakeholder management: a case of its related capability and performance.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(1), 148–173. https://doi.org/10.1108/MD-06-2015-0244</w:t>
      </w:r>
    </w:p>
    <w:p w14:paraId="1D5437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Lowalekar, H., &amp; Ravi, R. R. (2017). Revolutionizing blood bank inventory management using the TOC thinking process: An Indian case study. </w:t>
      </w:r>
      <w:r w:rsidRPr="00536B28">
        <w:rPr>
          <w:rFonts w:cs="Arial"/>
          <w:i/>
          <w:iCs/>
          <w:noProof/>
          <w:szCs w:val="24"/>
          <w:lang w:val="en-GB"/>
        </w:rPr>
        <w:t>International Journal of Production Economics</w:t>
      </w:r>
      <w:r w:rsidRPr="00536B28">
        <w:rPr>
          <w:rFonts w:cs="Arial"/>
          <w:noProof/>
          <w:szCs w:val="24"/>
          <w:lang w:val="en-GB"/>
        </w:rPr>
        <w:t xml:space="preserve">, </w:t>
      </w:r>
      <w:r w:rsidRPr="00536B28">
        <w:rPr>
          <w:rFonts w:cs="Arial"/>
          <w:i/>
          <w:iCs/>
          <w:noProof/>
          <w:szCs w:val="24"/>
          <w:lang w:val="en-GB"/>
        </w:rPr>
        <w:t>186</w:t>
      </w:r>
      <w:r w:rsidRPr="00536B28">
        <w:rPr>
          <w:rFonts w:cs="Arial"/>
          <w:noProof/>
          <w:szCs w:val="24"/>
          <w:lang w:val="en-GB"/>
        </w:rPr>
        <w:t>, 89–122. https://doi.org/10.1016/j.ijpe.2017.02.003</w:t>
      </w:r>
    </w:p>
    <w:p w14:paraId="42F4DC6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Lozano-Ros, R. (2003). </w:t>
      </w:r>
      <w:r w:rsidRPr="00536B28">
        <w:rPr>
          <w:rFonts w:cs="Arial"/>
          <w:i/>
          <w:iCs/>
          <w:noProof/>
          <w:szCs w:val="24"/>
          <w:lang w:val="en-GB"/>
        </w:rPr>
        <w:t>Sustainable development in higher education. Incorporation, assessment and reporting of sustainable development in higher education institutions.</w:t>
      </w:r>
      <w:r w:rsidRPr="00536B28">
        <w:rPr>
          <w:rFonts w:cs="Arial"/>
          <w:noProof/>
          <w:szCs w:val="24"/>
          <w:lang w:val="en-GB"/>
        </w:rPr>
        <w:t xml:space="preserve"> [Lund University]. https://lup.lub.lu.se/luur/download?func=downloadFile&amp;recordOId=1325193&amp;fileOId=1325194</w:t>
      </w:r>
    </w:p>
    <w:p w14:paraId="46B8EA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 R. (2006). Incorporation and institutionalization of SD into universities: breaking through barriers to change. </w:t>
      </w:r>
      <w:r w:rsidRPr="00536B28">
        <w:rPr>
          <w:rFonts w:cs="Arial"/>
          <w:i/>
          <w:iCs/>
          <w:noProof/>
          <w:szCs w:val="24"/>
          <w:lang w:val="en-GB"/>
        </w:rPr>
        <w:t>Journal of Cleaner Production</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(9–11), 787–796. https://doi.org/10.1016/j.jclepro.2005.12.010</w:t>
      </w:r>
    </w:p>
    <w:p w14:paraId="3EFDDE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Lu, J., Laux, C., &amp; Antony, J. (2017). Lean Six Sigma leadership in higher education institutions.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638–650. https://doi.org/10.1108/IJPPM-09-2016-0195</w:t>
      </w:r>
    </w:p>
    <w:p w14:paraId="2C4705A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Maciąg, J. (2016). Uwarunkowania wdrożenia koncepcji Lean Sevice w polskich szkołach wyższych. </w:t>
      </w:r>
      <w:r w:rsidRPr="00536B28">
        <w:rPr>
          <w:rFonts w:cs="Arial"/>
          <w:i/>
          <w:iCs/>
          <w:noProof/>
          <w:szCs w:val="24"/>
        </w:rPr>
        <w:t>Zarządzanie Publiczne</w:t>
      </w:r>
      <w:r w:rsidRPr="00536B28">
        <w:rPr>
          <w:rFonts w:cs="Arial"/>
          <w:noProof/>
          <w:szCs w:val="24"/>
        </w:rPr>
        <w:t xml:space="preserve">, </w:t>
      </w:r>
      <w:r w:rsidRPr="00536B28">
        <w:rPr>
          <w:rFonts w:cs="Arial"/>
          <w:i/>
          <w:iCs/>
          <w:noProof/>
          <w:szCs w:val="24"/>
        </w:rPr>
        <w:t>1</w:t>
      </w:r>
      <w:r w:rsidRPr="00536B28">
        <w:rPr>
          <w:rFonts w:cs="Arial"/>
          <w:noProof/>
          <w:szCs w:val="24"/>
        </w:rPr>
        <w:t>(33). https://doi.org/https://doi.org/10.4467/20843968ZP.16.005.4939</w:t>
      </w:r>
    </w:p>
    <w:p w14:paraId="3BB06F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Mainardes, E. W., Alves, H., &amp; Raposo, M. (2010). </w:t>
      </w:r>
      <w:r w:rsidRPr="00536B28">
        <w:rPr>
          <w:rFonts w:cs="Arial"/>
          <w:noProof/>
          <w:szCs w:val="24"/>
          <w:lang w:val="en-GB"/>
        </w:rPr>
        <w:t xml:space="preserve">An Exploratory Research on the Stakeholders of a University. </w:t>
      </w:r>
      <w:r w:rsidRPr="00536B28">
        <w:rPr>
          <w:rFonts w:cs="Arial"/>
          <w:i/>
          <w:iCs/>
          <w:noProof/>
          <w:szCs w:val="24"/>
          <w:lang w:val="en-GB"/>
        </w:rPr>
        <w:t>Journal of Management and Strategy</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76–88. https://doi.org/10.5430/jms.v1n1p76</w:t>
      </w:r>
    </w:p>
    <w:p w14:paraId="7AB50B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Mainardes, E. W., Alves, H., &amp; Raposo, M. (2012). A model for stakeholder classification and stakeholder relationships.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(10), 1861–1879. https://doi.org/10.1108/00251741211279648</w:t>
      </w:r>
    </w:p>
    <w:p w14:paraId="0E8EE62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Majerník, M., Daneshjo, N., Sančiová, G., &amp; Chovancová, J. (2017). Design Of Integrated Management Systems According To The Revised Iso Standards. </w:t>
      </w:r>
      <w:r w:rsidRPr="00536B28">
        <w:rPr>
          <w:rFonts w:cs="Arial"/>
          <w:i/>
          <w:iCs/>
          <w:noProof/>
          <w:szCs w:val="24"/>
          <w:lang w:val="en-GB"/>
        </w:rPr>
        <w:t>Polish Journal of Management Studies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135–143. https://doi.org/10.17512/pjms.2017.15.1.13</w:t>
      </w:r>
    </w:p>
    <w:p w14:paraId="1B2090C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Marcinkowska, M. (2011). </w:t>
      </w:r>
      <w:r w:rsidRPr="00536B28">
        <w:rPr>
          <w:rFonts w:cs="Arial"/>
          <w:noProof/>
          <w:szCs w:val="24"/>
        </w:rPr>
        <w:t xml:space="preserve">Tworzenie wartości przedsiębiorstwa dla interesariuszy. </w:t>
      </w:r>
      <w:r w:rsidRPr="00536B28">
        <w:rPr>
          <w:rFonts w:cs="Arial"/>
          <w:i/>
          <w:iCs/>
          <w:noProof/>
          <w:szCs w:val="24"/>
        </w:rPr>
        <w:t>Zeszyty Naukowe Uniwersytetu Szczecińskiego. Finanse, Rynki finansowe, Ubezpieczenia</w:t>
      </w:r>
      <w:r w:rsidRPr="00536B28">
        <w:rPr>
          <w:rFonts w:cs="Arial"/>
          <w:noProof/>
          <w:szCs w:val="24"/>
        </w:rPr>
        <w:t xml:space="preserve">, </w:t>
      </w:r>
      <w:r w:rsidRPr="00536B28">
        <w:rPr>
          <w:rFonts w:cs="Arial"/>
          <w:i/>
          <w:iCs/>
          <w:noProof/>
          <w:szCs w:val="24"/>
        </w:rPr>
        <w:t>639</w:t>
      </w:r>
      <w:r w:rsidRPr="00536B28">
        <w:rPr>
          <w:rFonts w:cs="Arial"/>
          <w:noProof/>
          <w:szCs w:val="24"/>
        </w:rPr>
        <w:t>, 855–870. http://www.wneiz.pl/nauka_wneiz/frfu/37-2011/FRFU-37-855.pdf</w:t>
      </w:r>
    </w:p>
    <w:p w14:paraId="4B5F1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Marginson, S. (2006). Dynamics of National and Global Competition in Higher Education. </w:t>
      </w:r>
      <w:r w:rsidRPr="00536B28">
        <w:rPr>
          <w:rFonts w:cs="Arial"/>
          <w:i/>
          <w:iCs/>
          <w:noProof/>
          <w:szCs w:val="24"/>
          <w:lang w:val="en-GB"/>
        </w:rPr>
        <w:t xml:space="preserve">Higher </w:t>
      </w:r>
      <w:r w:rsidRPr="00536B28">
        <w:rPr>
          <w:rFonts w:cs="Arial"/>
          <w:i/>
          <w:iCs/>
          <w:noProof/>
          <w:szCs w:val="24"/>
          <w:lang w:val="en-GB"/>
        </w:rPr>
        <w:lastRenderedPageBreak/>
        <w:t>Education</w:t>
      </w:r>
      <w:r w:rsidRPr="00536B28">
        <w:rPr>
          <w:rFonts w:cs="Arial"/>
          <w:noProof/>
          <w:szCs w:val="24"/>
          <w:lang w:val="en-GB"/>
        </w:rPr>
        <w:t xml:space="preserve">, </w:t>
      </w:r>
      <w:r w:rsidRPr="00536B28">
        <w:rPr>
          <w:rFonts w:cs="Arial"/>
          <w:i/>
          <w:iCs/>
          <w:noProof/>
          <w:szCs w:val="24"/>
          <w:lang w:val="en-GB"/>
        </w:rPr>
        <w:t>52</w:t>
      </w:r>
      <w:r w:rsidRPr="00536B28">
        <w:rPr>
          <w:rFonts w:cs="Arial"/>
          <w:noProof/>
          <w:szCs w:val="24"/>
          <w:lang w:val="en-GB"/>
        </w:rPr>
        <w:t>(1), 1–39. https://doi.org/10.1007/s10734-004-7649-x</w:t>
      </w:r>
    </w:p>
    <w:p w14:paraId="19682E9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Maric, I. (2013). Stakeholder Analisys of Higher Education Institutions. </w:t>
      </w:r>
      <w:r w:rsidRPr="00536B28">
        <w:rPr>
          <w:rFonts w:cs="Arial"/>
          <w:i/>
          <w:iCs/>
          <w:noProof/>
          <w:szCs w:val="24"/>
          <w:lang w:val="en-GB"/>
        </w:rPr>
        <w:t>Interdisciplinary Description of Complex Systems</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217–226. https://doi.org/10.7906/indecs.11.2.4</w:t>
      </w:r>
    </w:p>
    <w:p w14:paraId="4CCFC63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Martin, J. B., &amp; Reynolds, T. P. (2002). Academic-industrial relationships: Opportunities and pitfalls.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(3), 443–454. https://doi.org/10.1007/s11948-002-0066-6</w:t>
      </w:r>
    </w:p>
    <w:p w14:paraId="59F4461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Matzat, U., Snijders, C., &amp; van der Horst, W. (2009). Effects of different types of progress indicators on drop-out rates in web surveys. </w:t>
      </w:r>
      <w:r w:rsidRPr="00536B28">
        <w:rPr>
          <w:rFonts w:cs="Arial"/>
          <w:i/>
          <w:iCs/>
          <w:noProof/>
          <w:szCs w:val="24"/>
        </w:rPr>
        <w:t>Social Psychology</w:t>
      </w:r>
      <w:r w:rsidRPr="00536B28">
        <w:rPr>
          <w:rFonts w:cs="Arial"/>
          <w:noProof/>
          <w:szCs w:val="24"/>
        </w:rPr>
        <w:t xml:space="preserve">, </w:t>
      </w:r>
      <w:r w:rsidRPr="00536B28">
        <w:rPr>
          <w:rFonts w:cs="Arial"/>
          <w:i/>
          <w:iCs/>
          <w:noProof/>
          <w:szCs w:val="24"/>
        </w:rPr>
        <w:t>40</w:t>
      </w:r>
      <w:r w:rsidRPr="00536B28">
        <w:rPr>
          <w:rFonts w:cs="Arial"/>
          <w:noProof/>
          <w:szCs w:val="24"/>
        </w:rPr>
        <w:t>(1), 43.</w:t>
      </w:r>
    </w:p>
    <w:p w14:paraId="0B326C0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Mazur, J. (2001). </w:t>
      </w:r>
      <w:r w:rsidRPr="00536B28">
        <w:rPr>
          <w:rFonts w:cs="Arial"/>
          <w:i/>
          <w:iCs/>
          <w:noProof/>
          <w:szCs w:val="24"/>
        </w:rPr>
        <w:t>Zarządzanie marketingiem usług</w:t>
      </w:r>
      <w:r w:rsidRPr="00536B28">
        <w:rPr>
          <w:rFonts w:cs="Arial"/>
          <w:noProof/>
          <w:szCs w:val="24"/>
        </w:rPr>
        <w:t>. Difin.</w:t>
      </w:r>
    </w:p>
    <w:p w14:paraId="28660EF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McGrath, S. K., &amp; Whitty, S. J. (2017). </w:t>
      </w:r>
      <w:r w:rsidRPr="00536B28">
        <w:rPr>
          <w:rFonts w:cs="Arial"/>
          <w:noProof/>
          <w:szCs w:val="24"/>
          <w:lang w:val="en-GB"/>
        </w:rPr>
        <w:t xml:space="preserve">Stakeholder defined. </w:t>
      </w:r>
      <w:r w:rsidRPr="00536B28">
        <w:rPr>
          <w:rFonts w:cs="Arial"/>
          <w:i/>
          <w:iCs/>
          <w:noProof/>
          <w:szCs w:val="24"/>
          <w:lang w:val="en-GB"/>
        </w:rPr>
        <w:t>International Journal of Managing Projects in Business</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721–748. https://doi.org/10.1108/IJMPB-12-2016-0097</w:t>
      </w:r>
    </w:p>
    <w:p w14:paraId="6E5836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(2023a). </w:t>
      </w:r>
      <w:r w:rsidRPr="00536B28">
        <w:rPr>
          <w:rFonts w:cs="Arial"/>
          <w:i/>
          <w:iCs/>
          <w:noProof/>
          <w:szCs w:val="24"/>
        </w:rPr>
        <w:t>Ekonomiczne Losy Absolwentów</w:t>
      </w:r>
      <w:r w:rsidRPr="00536B28">
        <w:rPr>
          <w:rFonts w:cs="Arial"/>
          <w:noProof/>
          <w:szCs w:val="24"/>
        </w:rPr>
        <w:t>. https://www.gov.pl/web/edukacja-i-nauka/ekonomiczne-losy-absolwentow</w:t>
      </w:r>
    </w:p>
    <w:p w14:paraId="49365FB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(2023b). </w:t>
      </w:r>
      <w:r w:rsidRPr="00536B28">
        <w:rPr>
          <w:rFonts w:cs="Arial"/>
          <w:i/>
          <w:iCs/>
          <w:noProof/>
          <w:szCs w:val="24"/>
        </w:rPr>
        <w:t>Konstytucja dla Nauki</w:t>
      </w:r>
      <w:r w:rsidRPr="00536B28">
        <w:rPr>
          <w:rFonts w:cs="Arial"/>
          <w:noProof/>
          <w:szCs w:val="24"/>
        </w:rPr>
        <w:t>. Serwis Rzeczypospolitej Polskiej. https://www.gov.pl/web/edukacja-i-nauka/konstytucja-dla-nauki-2</w:t>
      </w:r>
    </w:p>
    <w:p w14:paraId="4603CE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Merton, R. K. (1968). The Matthew Effect in Science: The reward and communication systems of science are considered. </w:t>
      </w:r>
      <w:r w:rsidRPr="00536B28">
        <w:rPr>
          <w:rFonts w:cs="Arial"/>
          <w:i/>
          <w:iCs/>
          <w:noProof/>
          <w:szCs w:val="24"/>
          <w:lang w:val="en-GB"/>
        </w:rPr>
        <w:t>Science</w:t>
      </w:r>
      <w:r w:rsidRPr="00536B28">
        <w:rPr>
          <w:rFonts w:cs="Arial"/>
          <w:noProof/>
          <w:szCs w:val="24"/>
          <w:lang w:val="en-GB"/>
        </w:rPr>
        <w:t xml:space="preserve">, </w:t>
      </w:r>
      <w:r w:rsidRPr="00536B28">
        <w:rPr>
          <w:rFonts w:cs="Arial"/>
          <w:i/>
          <w:iCs/>
          <w:noProof/>
          <w:szCs w:val="24"/>
          <w:lang w:val="en-GB"/>
        </w:rPr>
        <w:t>159</w:t>
      </w:r>
      <w:r w:rsidRPr="00536B28">
        <w:rPr>
          <w:rFonts w:cs="Arial"/>
          <w:noProof/>
          <w:szCs w:val="24"/>
          <w:lang w:val="en-GB"/>
        </w:rPr>
        <w:t>(3810), 56–63. https://doi.org/10.1126/science.159.3810.56</w:t>
      </w:r>
    </w:p>
    <w:p w14:paraId="1B0B1E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Methodology of Round University Ranking 2020</w:t>
      </w:r>
      <w:r w:rsidRPr="00536B28">
        <w:rPr>
          <w:rFonts w:cs="Arial"/>
          <w:noProof/>
          <w:szCs w:val="24"/>
          <w:lang w:val="en-GB"/>
        </w:rPr>
        <w:t>. (2020). https://roundranking.com/methodology/methodology.html</w:t>
      </w:r>
    </w:p>
    <w:p w14:paraId="14906F8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i/>
          <w:iCs/>
          <w:noProof/>
          <w:szCs w:val="24"/>
        </w:rPr>
        <w:t>Metodologia Rankingu Szkół Wyższych Perspektywy 2020</w:t>
      </w:r>
      <w:r w:rsidRPr="00536B28">
        <w:rPr>
          <w:rFonts w:cs="Arial"/>
          <w:noProof/>
          <w:szCs w:val="24"/>
        </w:rPr>
        <w:t>. (2020, luty 23). http://ranking.perspektywy.pl/2020/article/metodologia-rankingu-uczelni-akademickich</w:t>
      </w:r>
    </w:p>
    <w:p w14:paraId="04141C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Miles, S. (2017). Stakeholder Theory Classification: A Theoretical and Empirical Evaluation of Definitions. </w:t>
      </w:r>
      <w:r w:rsidRPr="00536B28">
        <w:rPr>
          <w:rFonts w:cs="Arial"/>
          <w:i/>
          <w:iCs/>
          <w:noProof/>
          <w:szCs w:val="24"/>
        </w:rPr>
        <w:t>Journal of Business Ethics</w:t>
      </w:r>
      <w:r w:rsidRPr="00536B28">
        <w:rPr>
          <w:rFonts w:cs="Arial"/>
          <w:noProof/>
          <w:szCs w:val="24"/>
        </w:rPr>
        <w:t xml:space="preserve">, </w:t>
      </w:r>
      <w:r w:rsidRPr="00536B28">
        <w:rPr>
          <w:rFonts w:cs="Arial"/>
          <w:i/>
          <w:iCs/>
          <w:noProof/>
          <w:szCs w:val="24"/>
        </w:rPr>
        <w:t>142</w:t>
      </w:r>
      <w:r w:rsidRPr="00536B28">
        <w:rPr>
          <w:rFonts w:cs="Arial"/>
          <w:noProof/>
          <w:szCs w:val="24"/>
        </w:rPr>
        <w:t>(3), 437–459. https://doi.org/10.1007/s10551-015-2741-y</w:t>
      </w:r>
    </w:p>
    <w:p w14:paraId="128C03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Ministerstwo Nauki i Szkolnictwa Wyższego, &amp; MNiSW. (2019). </w:t>
      </w:r>
      <w:r w:rsidRPr="00536B28">
        <w:rPr>
          <w:rFonts w:cs="Arial"/>
          <w:i/>
          <w:iCs/>
          <w:noProof/>
          <w:szCs w:val="24"/>
        </w:rPr>
        <w:t>Przewodnik po systemie szkolnictwa wyższego i nauki</w:t>
      </w:r>
      <w:r w:rsidRPr="00536B28">
        <w:rPr>
          <w:rFonts w:cs="Arial"/>
          <w:noProof/>
          <w:szCs w:val="24"/>
        </w:rPr>
        <w:t>. https://konstytucjadlanauki.gov.pl/content/uploads/2019/02/przewodnik-po-reformie-wydanie-i-poprawione-marzec-2019.pdf</w:t>
      </w:r>
    </w:p>
    <w:p w14:paraId="206E962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Mintzberg, H. (1983). The case for corporate social responsibility.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(2), 3–15. https://doi.org/10.1108/eb039015</w:t>
      </w:r>
    </w:p>
    <w:p w14:paraId="4D82EB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Mishra, A., &amp; Alzoubi, Y. I. (2023). Structured software development versus agile software development: a comparative analysis. </w:t>
      </w:r>
      <w:r w:rsidRPr="00536B28">
        <w:rPr>
          <w:rFonts w:cs="Arial"/>
          <w:i/>
          <w:iCs/>
          <w:noProof/>
          <w:szCs w:val="24"/>
          <w:lang w:val="en-GB"/>
        </w:rPr>
        <w:t>International Journal of System Assurance Engineering and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(4), 1504–1522. https://doi.org/10.1007/s13198-023-01958-5</w:t>
      </w:r>
    </w:p>
    <w:p w14:paraId="328105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Mitchell, R. K., Agle, B. R., &amp; Wood, D. J. (1997). Towards a theory of stakeholder identification and Salience: Defining the Principle of Who and What Really Counts. </w:t>
      </w:r>
      <w:r w:rsidRPr="00536B28">
        <w:rPr>
          <w:rFonts w:cs="Arial"/>
          <w:i/>
          <w:iCs/>
          <w:noProof/>
          <w:szCs w:val="24"/>
        </w:rPr>
        <w:t>Academy of Management</w:t>
      </w:r>
      <w:r w:rsidRPr="00536B28">
        <w:rPr>
          <w:rFonts w:cs="Arial"/>
          <w:noProof/>
          <w:szCs w:val="24"/>
        </w:rPr>
        <w:t xml:space="preserve">, </w:t>
      </w:r>
      <w:r w:rsidRPr="00536B28">
        <w:rPr>
          <w:rFonts w:cs="Arial"/>
          <w:i/>
          <w:iCs/>
          <w:noProof/>
          <w:szCs w:val="24"/>
        </w:rPr>
        <w:t>22</w:t>
      </w:r>
      <w:r w:rsidRPr="00536B28">
        <w:rPr>
          <w:rFonts w:cs="Arial"/>
          <w:noProof/>
          <w:szCs w:val="24"/>
        </w:rPr>
        <w:t>(4), 853–886.</w:t>
      </w:r>
    </w:p>
    <w:p w14:paraId="1AB82D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(2013). </w:t>
      </w:r>
      <w:r w:rsidRPr="00536B28">
        <w:rPr>
          <w:rFonts w:cs="Arial"/>
          <w:i/>
          <w:iCs/>
          <w:noProof/>
          <w:szCs w:val="24"/>
        </w:rPr>
        <w:t>Szkolnictwo wyższe w polsce 2013</w:t>
      </w:r>
      <w:r w:rsidRPr="00536B28">
        <w:rPr>
          <w:rFonts w:cs="Arial"/>
          <w:noProof/>
          <w:szCs w:val="24"/>
        </w:rPr>
        <w:t>.</w:t>
      </w:r>
    </w:p>
    <w:p w14:paraId="26A4811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MNiSW. (2019a). Konstytucja dla Nauki. Prawo o szkolnictwie wyższym i nauce - komentarz. W </w:t>
      </w:r>
      <w:r w:rsidRPr="00536B28">
        <w:rPr>
          <w:rFonts w:cs="Arial"/>
          <w:i/>
          <w:iCs/>
          <w:noProof/>
          <w:szCs w:val="24"/>
        </w:rPr>
        <w:t>Prawo o szkolnictwie wyższym i nauce. Komentarz</w:t>
      </w:r>
      <w:r w:rsidRPr="00536B28">
        <w:rPr>
          <w:rFonts w:cs="Arial"/>
          <w:noProof/>
          <w:szCs w:val="24"/>
        </w:rPr>
        <w:t xml:space="preserve"> (Numer 7).</w:t>
      </w:r>
    </w:p>
    <w:p w14:paraId="0FF952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(2019b). </w:t>
      </w:r>
      <w:r w:rsidRPr="00536B28">
        <w:rPr>
          <w:rFonts w:cs="Arial"/>
          <w:i/>
          <w:iCs/>
          <w:noProof/>
          <w:szCs w:val="24"/>
        </w:rPr>
        <w:t>Finansowanie uczelni w świetle przepisów Ustawy 2.0</w:t>
      </w:r>
      <w:r w:rsidRPr="00536B28">
        <w:rPr>
          <w:rFonts w:cs="Arial"/>
          <w:noProof/>
          <w:szCs w:val="24"/>
        </w:rPr>
        <w:t>.</w:t>
      </w:r>
    </w:p>
    <w:p w14:paraId="6AEC6C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(2024). </w:t>
      </w:r>
      <w:r w:rsidRPr="00536B28">
        <w:rPr>
          <w:rFonts w:cs="Arial"/>
          <w:i/>
          <w:iCs/>
          <w:noProof/>
          <w:szCs w:val="24"/>
        </w:rPr>
        <w:t>Wykaz uczelni publicznych nadzorowanych przez ministra właściwego ds. szkolnictwa wyższego i nauki - publiczne uczelnie akademickie</w:t>
      </w:r>
      <w:r w:rsidRPr="00536B28">
        <w:rPr>
          <w:rFonts w:cs="Arial"/>
          <w:noProof/>
          <w:szCs w:val="24"/>
        </w:rPr>
        <w:t>. https://www.gov.pl/web/nauka/wykaz-uczelni-publicznych-nadzorowanych-przez-ministra-wlasciwego-ds-szkolnictwa-wyzszego-i-nauki-publiczne-uczelnie-akademickie</w:t>
      </w:r>
    </w:p>
    <w:p w14:paraId="0B1BC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(2019). Strategic stakeholder communications on Twitter by UK universities. </w:t>
      </w:r>
      <w:r w:rsidRPr="00536B28">
        <w:rPr>
          <w:rFonts w:cs="Arial"/>
          <w:i/>
          <w:iCs/>
          <w:noProof/>
          <w:szCs w:val="24"/>
          <w:lang w:val="en-GB"/>
        </w:rPr>
        <w:t>Research Agenda Working Papers</w:t>
      </w:r>
      <w:r w:rsidRPr="00536B28">
        <w:rPr>
          <w:rFonts w:cs="Arial"/>
          <w:noProof/>
          <w:szCs w:val="24"/>
          <w:lang w:val="en-GB"/>
        </w:rPr>
        <w:t xml:space="preserve">, </w:t>
      </w:r>
      <w:r w:rsidRPr="00536B28">
        <w:rPr>
          <w:rFonts w:cs="Arial"/>
          <w:i/>
          <w:iCs/>
          <w:noProof/>
          <w:szCs w:val="24"/>
          <w:lang w:val="en-GB"/>
        </w:rPr>
        <w:t>2019</w:t>
      </w:r>
      <w:r w:rsidRPr="00536B28">
        <w:rPr>
          <w:rFonts w:cs="Arial"/>
          <w:noProof/>
          <w:szCs w:val="24"/>
          <w:lang w:val="en-GB"/>
        </w:rPr>
        <w:t>(08), 104–119.</w:t>
      </w:r>
    </w:p>
    <w:p w14:paraId="442E4A6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Watat, J. K., Olaleye, S. A., &amp; Ukpabi, D. (2021). Recruit, Retain and Report: UK Universities’ Strategic Communication with Stakeholders on Twitter. W </w:t>
      </w:r>
      <w:r w:rsidRPr="00536B28">
        <w:rPr>
          <w:rFonts w:cs="Arial"/>
          <w:i/>
          <w:iCs/>
          <w:noProof/>
          <w:szCs w:val="24"/>
          <w:lang w:val="en-GB"/>
        </w:rPr>
        <w:t>Strategic Corporate Communication in the Digital Age</w:t>
      </w:r>
      <w:r w:rsidRPr="00536B28">
        <w:rPr>
          <w:rFonts w:cs="Arial"/>
          <w:noProof/>
          <w:szCs w:val="24"/>
          <w:lang w:val="en-GB"/>
        </w:rPr>
        <w:t xml:space="preserve"> (ss. 89–114). Emerald Publishing Limited. https://doi.org/10.1108/978-1-80071-264-520211006</w:t>
      </w:r>
    </w:p>
    <w:p w14:paraId="3EE8AF8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Moroń, D. (2016). Wpływ przemian demograficznych na szkolnictwo wyższe w Polsce. </w:t>
      </w:r>
      <w:r w:rsidRPr="00536B28">
        <w:rPr>
          <w:rFonts w:cs="Arial"/>
          <w:i/>
          <w:iCs/>
          <w:noProof/>
          <w:szCs w:val="24"/>
        </w:rPr>
        <w:t>Studia Ekonomiczne. Zeszyty Naukowe Uniwersytetu Ekonomicznego w Katowicach</w:t>
      </w:r>
      <w:r w:rsidRPr="00536B28">
        <w:rPr>
          <w:rFonts w:cs="Arial"/>
          <w:noProof/>
          <w:szCs w:val="24"/>
        </w:rPr>
        <w:t xml:space="preserve">, </w:t>
      </w:r>
      <w:r w:rsidRPr="00536B28">
        <w:rPr>
          <w:rFonts w:cs="Arial"/>
          <w:i/>
          <w:iCs/>
          <w:noProof/>
          <w:szCs w:val="24"/>
        </w:rPr>
        <w:t>290</w:t>
      </w:r>
      <w:r w:rsidRPr="00536B28">
        <w:rPr>
          <w:rFonts w:cs="Arial"/>
          <w:noProof/>
          <w:szCs w:val="24"/>
        </w:rPr>
        <w:t>, 107–116.</w:t>
      </w:r>
    </w:p>
    <w:p w14:paraId="7FA38A2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Morsing, M., &amp; Schultz, M. (2006). </w:t>
      </w:r>
      <w:r w:rsidRPr="00536B28">
        <w:rPr>
          <w:rFonts w:cs="Arial"/>
          <w:noProof/>
          <w:szCs w:val="24"/>
          <w:lang w:val="en-GB"/>
        </w:rPr>
        <w:t xml:space="preserve">Corporate social responsibility communication: stakeholder information, response and involvement strategies. </w:t>
      </w:r>
      <w:r w:rsidRPr="00536B28">
        <w:rPr>
          <w:rFonts w:cs="Arial"/>
          <w:i/>
          <w:iCs/>
          <w:noProof/>
          <w:szCs w:val="24"/>
          <w:lang w:val="en-GB"/>
        </w:rPr>
        <w:t>Business Ethics: A European Review</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(4), 323–338. https://doi.org/10.1111/j.1467-8608.2006.00460.x</w:t>
      </w:r>
    </w:p>
    <w:p w14:paraId="3FF8543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Moszyk, K., &amp; Deja, M. (2023). Reduction of exceeding the guaranteed service time for external trucks at the DCT Gdańsk container terminal using a six sigma framework. </w:t>
      </w:r>
      <w:r w:rsidRPr="00536B28">
        <w:rPr>
          <w:rFonts w:cs="Arial"/>
          <w:i/>
          <w:iCs/>
          <w:noProof/>
          <w:szCs w:val="24"/>
          <w:lang w:val="en-GB"/>
        </w:rPr>
        <w:t>International Journal of Lean Six Sigma</w:t>
      </w:r>
      <w:r w:rsidRPr="00536B28">
        <w:rPr>
          <w:rFonts w:cs="Arial"/>
          <w:noProof/>
          <w:szCs w:val="24"/>
          <w:lang w:val="en-GB"/>
        </w:rPr>
        <w:t>. https://doi.org/10.1108/IJLSS-05-2022-0100</w:t>
      </w:r>
    </w:p>
    <w:p w14:paraId="34C3654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Mueller, S. L., &amp; Thomas, A. S. (2001). Culture and entrepreneurial potential.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51–75. https://doi.org/10.1016/S0883-9026(99)00039-7</w:t>
      </w:r>
    </w:p>
    <w:p w14:paraId="4710F7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Mundra, A., Misra, S., &amp; Dhawale, C. A. (2013). </w:t>
      </w:r>
      <w:r w:rsidRPr="00536B28">
        <w:rPr>
          <w:rFonts w:cs="Arial"/>
          <w:noProof/>
          <w:szCs w:val="24"/>
          <w:lang w:val="en-GB"/>
        </w:rPr>
        <w:t xml:space="preserve">Practical Scrum-Scrum Team: Way to Produce Successful and Quality Software. </w:t>
      </w:r>
      <w:r w:rsidRPr="00536B28">
        <w:rPr>
          <w:rFonts w:cs="Arial"/>
          <w:i/>
          <w:iCs/>
          <w:noProof/>
          <w:szCs w:val="24"/>
          <w:lang w:val="en-GB"/>
        </w:rPr>
        <w:t>2013 13th International Conference on Computational Science and Its Applications</w:t>
      </w:r>
      <w:r w:rsidRPr="00536B28">
        <w:rPr>
          <w:rFonts w:cs="Arial"/>
          <w:noProof/>
          <w:szCs w:val="24"/>
          <w:lang w:val="en-GB"/>
        </w:rPr>
        <w:t>, 119–123. https://doi.org/10.1109/ICCSA.2013.25</w:t>
      </w:r>
    </w:p>
    <w:p w14:paraId="70E4CE5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Munshi, R. (2019). Higher Education Service Quality Model (HESQUAL) to Improve Service Quality of Higher Education Institutes. </w:t>
      </w:r>
      <w:r w:rsidRPr="00536B28">
        <w:rPr>
          <w:rFonts w:cs="Arial"/>
          <w:i/>
          <w:iCs/>
          <w:noProof/>
          <w:szCs w:val="24"/>
          <w:lang w:val="en-GB"/>
        </w:rPr>
        <w:t>International Journal of Research in Humanities, Arts and Literature</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181–190.</w:t>
      </w:r>
    </w:p>
    <w:p w14:paraId="14CD43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MyPlan College Rankings</w:t>
      </w:r>
      <w:r w:rsidRPr="00536B28">
        <w:rPr>
          <w:rFonts w:cs="Arial"/>
          <w:noProof/>
          <w:szCs w:val="24"/>
          <w:lang w:val="en-GB"/>
        </w:rPr>
        <w:t>. (2020). https://www.myplan.com/education/colleges/college_rankings_1.php</w:t>
      </w:r>
    </w:p>
    <w:p w14:paraId="21938E8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Nasim, K., Sikander, A., &amp; Tian, X. (2020). Twenty years of research on total quality management in Higher Education: A systematic literature review.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74</w:t>
      </w:r>
      <w:r w:rsidRPr="00536B28">
        <w:rPr>
          <w:rFonts w:cs="Arial"/>
          <w:noProof/>
          <w:szCs w:val="24"/>
          <w:lang w:val="en-GB"/>
        </w:rPr>
        <w:t>(1), 75–97. https://doi.org/10.1111/hequ.12227</w:t>
      </w:r>
    </w:p>
    <w:p w14:paraId="34CF2A8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Nauka w Polsce - PAP. </w:t>
      </w:r>
      <w:r w:rsidRPr="00536B28">
        <w:rPr>
          <w:rFonts w:cs="Arial"/>
          <w:noProof/>
          <w:szCs w:val="24"/>
        </w:rPr>
        <w:t xml:space="preserve">(2020). </w:t>
      </w:r>
      <w:r w:rsidRPr="00536B28">
        <w:rPr>
          <w:rFonts w:cs="Arial"/>
          <w:i/>
          <w:iCs/>
          <w:noProof/>
          <w:szCs w:val="24"/>
        </w:rPr>
        <w:t>Trzy gdańskie szkoły wyższe utworzyły Związek Uczelni im. Daniela Fahrenheita</w:t>
      </w:r>
      <w:r w:rsidRPr="00536B28">
        <w:rPr>
          <w:rFonts w:cs="Arial"/>
          <w:noProof/>
          <w:szCs w:val="24"/>
        </w:rPr>
        <w:t>. https://naukawpolsce.pap.pl/aktualnosci/news%2C85430%2Ctrzy-gdanskie-szkoly-</w:t>
      </w:r>
      <w:r w:rsidRPr="00536B28">
        <w:rPr>
          <w:rFonts w:cs="Arial"/>
          <w:noProof/>
          <w:szCs w:val="24"/>
        </w:rPr>
        <w:lastRenderedPageBreak/>
        <w:t>wyzsze-utworzyly-zwiazek-uczelni-im-daniela-fahrenheita</w:t>
      </w:r>
    </w:p>
    <w:p w14:paraId="0A9F6F5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Naukowiec.org. (2023). </w:t>
      </w:r>
      <w:r w:rsidRPr="00536B28">
        <w:rPr>
          <w:rFonts w:cs="Arial"/>
          <w:i/>
          <w:iCs/>
          <w:noProof/>
          <w:szCs w:val="24"/>
        </w:rPr>
        <w:t>Siła korelacji, klasyfikacja - opis</w:t>
      </w:r>
      <w:r w:rsidRPr="00536B28">
        <w:rPr>
          <w:rFonts w:cs="Arial"/>
          <w:noProof/>
          <w:szCs w:val="24"/>
        </w:rPr>
        <w:t>. https://www.naukowiec.org/wiedza/statystyka/sila-korelacji--klasyfikacja_512.html</w:t>
      </w:r>
    </w:p>
    <w:p w14:paraId="217E039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Nazarko, J., Komuda, M., Kuźmicz, K., Szubzda, E., &amp; Urban, J. (2008). </w:t>
      </w:r>
      <w:r w:rsidRPr="00536B28">
        <w:rPr>
          <w:rFonts w:cs="Arial"/>
          <w:i/>
          <w:iCs/>
          <w:noProof/>
          <w:szCs w:val="24"/>
        </w:rPr>
        <w:t>Metoda DEA w badaniu efektywności instytucji sektora publicznego na przykładzie szkół wyższych</w:t>
      </w:r>
      <w:r w:rsidRPr="00536B28">
        <w:rPr>
          <w:rFonts w:cs="Arial"/>
          <w:noProof/>
          <w:szCs w:val="24"/>
        </w:rPr>
        <w:t xml:space="preserve">. </w:t>
      </w:r>
      <w:r w:rsidRPr="00536B28">
        <w:rPr>
          <w:rFonts w:cs="Arial"/>
          <w:i/>
          <w:iCs/>
          <w:noProof/>
          <w:szCs w:val="24"/>
          <w:lang w:val="en-GB"/>
        </w:rPr>
        <w:t>4</w:t>
      </w:r>
      <w:r w:rsidRPr="00536B28">
        <w:rPr>
          <w:rFonts w:cs="Arial"/>
          <w:noProof/>
          <w:szCs w:val="24"/>
          <w:lang w:val="en-GB"/>
        </w:rPr>
        <w:t>.</w:t>
      </w:r>
    </w:p>
    <w:p w14:paraId="7A5D76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Neave, G. (2002). The Stakeholder Perspective Historically Explored. W </w:t>
      </w:r>
      <w:r w:rsidRPr="00536B28">
        <w:rPr>
          <w:rFonts w:cs="Arial"/>
          <w:i/>
          <w:iCs/>
          <w:noProof/>
          <w:szCs w:val="24"/>
          <w:lang w:val="en-GB"/>
        </w:rPr>
        <w:t>HIGHER EDUCATION IN A GLOBALISING WORLD</w:t>
      </w:r>
      <w:r w:rsidRPr="00536B28">
        <w:rPr>
          <w:rFonts w:cs="Arial"/>
          <w:noProof/>
          <w:szCs w:val="24"/>
          <w:lang w:val="en-GB"/>
        </w:rPr>
        <w:t xml:space="preserve"> (ss. 17–37). https://doi.org/10.1007/978-94-010-0579-1_2</w:t>
      </w:r>
    </w:p>
    <w:p w14:paraId="6E9EA01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Newby, P. (1999). Culture and quality in higher education.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(3), 261–275. https://doi.org/10.1016/S0952-8733(99)00014-8</w:t>
      </w:r>
    </w:p>
    <w:p w14:paraId="56716D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Niankara, I., Muqattash, R., Niankara, A., &amp; Traoret, R. I. (2020). </w:t>
      </w:r>
      <w:r w:rsidRPr="00536B28">
        <w:rPr>
          <w:rFonts w:cs="Arial"/>
          <w:noProof/>
          <w:szCs w:val="24"/>
          <w:lang w:val="en-GB"/>
        </w:rPr>
        <w:t xml:space="preserve">COVID-19 Vaccine Development in a Quadruple Helix Innovation System: Uncovering the Preferences of the Fourth Helix in the UAE. </w:t>
      </w:r>
      <w:r w:rsidRPr="00536B28">
        <w:rPr>
          <w:rFonts w:cs="Arial"/>
          <w:i/>
          <w:iCs/>
          <w:noProof/>
          <w:szCs w:val="24"/>
          <w:lang w:val="en-GB"/>
        </w:rPr>
        <w:t>Journal of Open Innovation: Technology, Market, and Complexity</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(4), 132. https://doi.org/10.3390/joitmc6040132</w:t>
      </w:r>
    </w:p>
    <w:p w14:paraId="58884F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Nita, B. (2016). </w:t>
      </w:r>
      <w:r w:rsidRPr="00536B28">
        <w:rPr>
          <w:rFonts w:cs="Arial"/>
          <w:i/>
          <w:iCs/>
          <w:noProof/>
          <w:szCs w:val="24"/>
        </w:rPr>
        <w:t>Teoria interesariuszy a informacja sprawozdawcza na przykładzie pryzmatu dokonań</w:t>
      </w:r>
      <w:r w:rsidRPr="00536B28">
        <w:rPr>
          <w:rFonts w:cs="Arial"/>
          <w:noProof/>
          <w:szCs w:val="24"/>
        </w:rPr>
        <w:t xml:space="preserve">. </w:t>
      </w:r>
      <w:r w:rsidRPr="00536B28">
        <w:rPr>
          <w:rFonts w:cs="Arial"/>
          <w:i/>
          <w:iCs/>
          <w:noProof/>
          <w:szCs w:val="24"/>
          <w:lang w:val="en-GB"/>
        </w:rPr>
        <w:t>87</w:t>
      </w:r>
      <w:r w:rsidRPr="00536B28">
        <w:rPr>
          <w:rFonts w:cs="Arial"/>
          <w:noProof/>
          <w:szCs w:val="24"/>
          <w:lang w:val="en-GB"/>
        </w:rPr>
        <w:t>(143), 117–128. https://doi.org/10.5604/16414381.1207439</w:t>
      </w:r>
    </w:p>
    <w:p w14:paraId="00608A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Noaman, A. Y., Ragab, A. H. M., Fayoumi, A. G., Khedra, A. M., &amp; Madbouly, A. I. (2013). HEQAM: A developed higher education quality assessment model. </w:t>
      </w:r>
      <w:r w:rsidRPr="00536B28">
        <w:rPr>
          <w:rFonts w:cs="Arial"/>
          <w:i/>
          <w:iCs/>
          <w:noProof/>
          <w:szCs w:val="24"/>
          <w:lang w:val="en-GB"/>
        </w:rPr>
        <w:t>2013 Federated Conference on Computer Science and Information Systems, FedCSIS 2013</w:t>
      </w:r>
      <w:r w:rsidRPr="00536B28">
        <w:rPr>
          <w:rFonts w:cs="Arial"/>
          <w:noProof/>
          <w:szCs w:val="24"/>
          <w:lang w:val="en-GB"/>
        </w:rPr>
        <w:t>, 739–746.</w:t>
      </w:r>
    </w:p>
    <w:p w14:paraId="12A74B2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Nowotny, H., Scott, P., &amp; Gibbons, M. (2003). Introduction: „Mode 2” revisited: The new production of knowledge. W </w:t>
      </w:r>
      <w:r w:rsidRPr="00536B28">
        <w:rPr>
          <w:rFonts w:cs="Arial"/>
          <w:i/>
          <w:iCs/>
          <w:noProof/>
          <w:szCs w:val="24"/>
          <w:lang w:val="en-GB"/>
        </w:rPr>
        <w:t>Minerva</w:t>
      </w:r>
      <w:r w:rsidRPr="00536B28">
        <w:rPr>
          <w:rFonts w:cs="Arial"/>
          <w:noProof/>
          <w:szCs w:val="24"/>
          <w:lang w:val="en-GB"/>
        </w:rPr>
        <w:t xml:space="preserve"> (T. 41, Numer 3, ss. 179–194). https://doi.org/10.1023/A:1025505528250</w:t>
      </w:r>
    </w:p>
    <w:p w14:paraId="36FBB9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Oates, J. (2010). </w:t>
      </w:r>
      <w:r w:rsidRPr="00536B28">
        <w:rPr>
          <w:rFonts w:cs="Arial"/>
          <w:i/>
          <w:iCs/>
          <w:noProof/>
          <w:szCs w:val="24"/>
          <w:lang w:val="en-GB"/>
        </w:rPr>
        <w:t>Picking the Best Approach for the Problem at Hand</w:t>
      </w:r>
      <w:r w:rsidRPr="00536B28">
        <w:rPr>
          <w:rFonts w:cs="Arial"/>
          <w:noProof/>
          <w:szCs w:val="24"/>
          <w:lang w:val="en-GB"/>
        </w:rPr>
        <w:t>. ISSIXSIGMA. https://www.isixsigma.com/project-selection-tracking/picking-best-approach-problem-hand/</w:t>
      </w:r>
    </w:p>
    <w:p w14:paraId="720BBF8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Owlia, M. S., &amp; Aspinwall, E. M. (1997). TQM in higher education </w:t>
      </w:r>
      <w:r w:rsidRPr="00536B28">
        <w:rPr>
          <w:rFonts w:ascii="Cambria Math" w:hAnsi="Cambria Math" w:cs="Cambria Math"/>
          <w:noProof/>
          <w:szCs w:val="24"/>
          <w:lang w:val="en-GB"/>
        </w:rPr>
        <w:t>‐</w:t>
      </w:r>
      <w:r w:rsidRPr="00536B28">
        <w:rPr>
          <w:rFonts w:cs="Arial"/>
          <w:noProof/>
          <w:szCs w:val="24"/>
          <w:lang w:val="en-GB"/>
        </w:rPr>
        <w:t xml:space="preserve">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(5), 527–543. https://doi.org/10.1108/02656719710170747</w:t>
      </w:r>
    </w:p>
    <w:p w14:paraId="47C0BDF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Parasuraman, A., Zeithaml, V. A., &amp; Berry, L. L. (1985). A Conceptual Model of Service Quality and Its Implications for Future Research.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(4), 41–50. https://doi.org/10.1177/002224298504900403</w:t>
      </w:r>
    </w:p>
    <w:p w14:paraId="4844B8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Pardo del Val, M., &amp; Martínez Fuentes, C. (2003). Resistance to change: a literature review and empirical study.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(2), 148–155. https://doi.org/10.1108/00251740310457597</w:t>
      </w:r>
    </w:p>
    <w:p w14:paraId="0F548B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Parker, D. (1995). TQS at the Victoria University of Technology. </w:t>
      </w:r>
      <w:r w:rsidRPr="00536B28">
        <w:rPr>
          <w:rFonts w:cs="Arial"/>
          <w:i/>
          <w:iCs/>
          <w:noProof/>
          <w:szCs w:val="24"/>
          <w:lang w:val="en-GB"/>
        </w:rPr>
        <w:t>Australian Academic &amp; Research Libraries</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(1), 25–32. https://doi.org/10.1080/00048623.1995.10754912</w:t>
      </w:r>
    </w:p>
    <w:p w14:paraId="3972FF5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Pawlikowski, J. M. (2010). </w:t>
      </w:r>
      <w:r w:rsidRPr="00536B28">
        <w:rPr>
          <w:rFonts w:cs="Arial"/>
          <w:noProof/>
          <w:szCs w:val="24"/>
        </w:rPr>
        <w:t xml:space="preserve">Polskie uczelnie wobec wyzwań procesu Bolońskiego. </w:t>
      </w:r>
      <w:r w:rsidRPr="00536B28">
        <w:rPr>
          <w:rFonts w:cs="Arial"/>
          <w:i/>
          <w:iCs/>
          <w:noProof/>
          <w:szCs w:val="24"/>
        </w:rPr>
        <w:t>Zespół Promotorów Bolońskich</w:t>
      </w:r>
      <w:r w:rsidRPr="00536B28">
        <w:rPr>
          <w:rFonts w:cs="Arial"/>
          <w:noProof/>
          <w:szCs w:val="24"/>
        </w:rPr>
        <w:t>. http://health.bizcalcs.com/Calculator.asp?Calc=Frame-Size-Wrist</w:t>
      </w:r>
    </w:p>
    <w:p w14:paraId="0BBAB24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Payne, A. (1997). </w:t>
      </w:r>
      <w:r w:rsidRPr="00536B28">
        <w:rPr>
          <w:rFonts w:cs="Arial"/>
          <w:i/>
          <w:iCs/>
          <w:noProof/>
          <w:szCs w:val="24"/>
        </w:rPr>
        <w:t>Marketing usług</w:t>
      </w:r>
      <w:r w:rsidRPr="00536B28">
        <w:rPr>
          <w:rFonts w:cs="Arial"/>
          <w:noProof/>
          <w:szCs w:val="24"/>
        </w:rPr>
        <w:t>. Wydawnictwo PWE.</w:t>
      </w:r>
    </w:p>
    <w:p w14:paraId="1456296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Pepper, M. P. J., &amp; Spedding, T. A. (2010). The evolution of lean Six Sigma.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(2), 138–155. https://doi.org/10.1108/02656711011014276</w:t>
      </w:r>
    </w:p>
    <w:p w14:paraId="4880406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Perspektywy. </w:t>
      </w:r>
      <w:r w:rsidRPr="00536B28">
        <w:rPr>
          <w:rFonts w:cs="Arial"/>
          <w:noProof/>
          <w:szCs w:val="24"/>
        </w:rPr>
        <w:t xml:space="preserve">(2022a). </w:t>
      </w:r>
      <w:r w:rsidRPr="00536B28">
        <w:rPr>
          <w:rFonts w:cs="Arial"/>
          <w:i/>
          <w:iCs/>
          <w:noProof/>
          <w:szCs w:val="24"/>
        </w:rPr>
        <w:t>Metodologia Rankingu Szkół Wyższych Perspektywy 2022</w:t>
      </w:r>
      <w:r w:rsidRPr="00536B28">
        <w:rPr>
          <w:rFonts w:cs="Arial"/>
          <w:noProof/>
          <w:szCs w:val="24"/>
        </w:rPr>
        <w:t>. https://ranking.perspektywy.pl/2022/article/metodologia-rankingu-uczelni-akademickich-2022r</w:t>
      </w:r>
    </w:p>
    <w:p w14:paraId="7B34327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Perspektywy. (2022b). </w:t>
      </w:r>
      <w:r w:rsidRPr="00536B28">
        <w:rPr>
          <w:rFonts w:cs="Arial"/>
          <w:i/>
          <w:iCs/>
          <w:noProof/>
          <w:szCs w:val="24"/>
        </w:rPr>
        <w:t>Wyniki Rankingu Szkół Wyższych Perspektywy 2022</w:t>
      </w:r>
      <w:r w:rsidRPr="00536B28">
        <w:rPr>
          <w:rFonts w:cs="Arial"/>
          <w:noProof/>
          <w:szCs w:val="24"/>
        </w:rPr>
        <w:t>. https://i.perspektywy.pl/pages/hak7xpl8xl/tables/akademicki2022.pdf</w:t>
      </w:r>
    </w:p>
    <w:p w14:paraId="1C8016A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Petrusch, A., Roehe Vaccaro, G. L., &amp; Luchese, J. (2019). They teach, but do they apply?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743–766. https://doi.org/10.1108/IJLSS-07-2017-0089</w:t>
      </w:r>
    </w:p>
    <w:p w14:paraId="78F10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Pianezzi, D., Nørreklit, H., &amp; Cinquini, L. (2020). Academia After Virtue? An Inquiry into the Moral Character(s) of Academics.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167</w:t>
      </w:r>
      <w:r w:rsidRPr="00536B28">
        <w:rPr>
          <w:rFonts w:cs="Arial"/>
          <w:noProof/>
          <w:szCs w:val="24"/>
          <w:lang w:val="en-GB"/>
        </w:rPr>
        <w:t>(3), 571–588. https://doi.org/10.1007/s10551-019-04185-w</w:t>
      </w:r>
    </w:p>
    <w:p w14:paraId="51EBE3B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Pillay, A., &amp; Wang, J. (2003). Modified failure mode and effects analysis using approximate reasoning. </w:t>
      </w:r>
      <w:r w:rsidRPr="00536B28">
        <w:rPr>
          <w:rFonts w:cs="Arial"/>
          <w:i/>
          <w:iCs/>
          <w:noProof/>
          <w:szCs w:val="24"/>
          <w:lang w:val="en-GB"/>
        </w:rPr>
        <w:t>Reliability Engineering and System Safety</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(1), 69–85. https://doi.org/10.1016/S0951-8320(02)00179-5</w:t>
      </w:r>
    </w:p>
    <w:p w14:paraId="618C8A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Pirsig, R. M. (1994). </w:t>
      </w:r>
      <w:r w:rsidRPr="00536B28">
        <w:rPr>
          <w:rFonts w:cs="Arial"/>
          <w:noProof/>
          <w:szCs w:val="24"/>
        </w:rPr>
        <w:t xml:space="preserve">Zen i sztuka oporządzania motocykla. W </w:t>
      </w:r>
      <w:r w:rsidRPr="00536B28">
        <w:rPr>
          <w:rFonts w:cs="Arial"/>
          <w:i/>
          <w:iCs/>
          <w:noProof/>
          <w:szCs w:val="24"/>
        </w:rPr>
        <w:t>Dom Wydawniczy „Rebis”</w:t>
      </w:r>
      <w:r w:rsidRPr="00536B28">
        <w:rPr>
          <w:rFonts w:cs="Arial"/>
          <w:noProof/>
          <w:szCs w:val="24"/>
        </w:rPr>
        <w:t>. http://publications.lib.chalmers.se/records/fulltext/245180/245180.pdf%0Ahttps://hdl.handle.net/20.500.12380/245180%0Ahttp://dx.doi.org/10.1016/j.jsames.2011.03.003%0Ahttps://doi.org/10.1016/j.gr.2017.08.001%0Ahttp://dx.doi.org/10.1016/j.precamres.2014.12</w:t>
      </w:r>
    </w:p>
    <w:p w14:paraId="67BA619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(2019a). </w:t>
      </w:r>
      <w:r w:rsidRPr="00536B28">
        <w:rPr>
          <w:rFonts w:cs="Arial"/>
          <w:i/>
          <w:iCs/>
          <w:noProof/>
          <w:szCs w:val="24"/>
        </w:rPr>
        <w:t>Szczegółowe kryteria dokonywania oceny programowej. Profil ogólnoakademicki.</w:t>
      </w:r>
      <w:r w:rsidRPr="00536B28">
        <w:rPr>
          <w:rFonts w:cs="Arial"/>
          <w:noProof/>
          <w:szCs w:val="24"/>
        </w:rPr>
        <w:t xml:space="preserve"> Polska Komisja Akredytacyjna. https://pka.edu.pl/wp-content/uploads/2019/09/zal-2_Szczegółowe_kryteria_dokonywania_oceny_programowej.pdf</w:t>
      </w:r>
    </w:p>
    <w:p w14:paraId="743EC03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(2019b). </w:t>
      </w:r>
      <w:r w:rsidRPr="00536B28">
        <w:rPr>
          <w:rFonts w:cs="Arial"/>
          <w:i/>
          <w:iCs/>
          <w:noProof/>
          <w:szCs w:val="24"/>
        </w:rPr>
        <w:t>Załącznik nr 1 do uchwały nr 66/2019 Prezydium Polskiej Komisji Akredytacyjnej z dnia 28 lutego 2019 r. z późn. zm.</w:t>
      </w:r>
      <w:r w:rsidRPr="00536B28">
        <w:rPr>
          <w:rFonts w:cs="Arial"/>
          <w:noProof/>
          <w:szCs w:val="24"/>
        </w:rPr>
        <w:t xml:space="preserve"> https://www.pka.edu.pl/dla-uczelni/wzory-raportow-samooceny/</w:t>
      </w:r>
    </w:p>
    <w:p w14:paraId="2661AA9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(2021). </w:t>
      </w:r>
      <w:r w:rsidRPr="00536B28">
        <w:rPr>
          <w:rFonts w:cs="Arial"/>
          <w:i/>
          <w:iCs/>
          <w:noProof/>
          <w:szCs w:val="24"/>
        </w:rPr>
        <w:t>Ocena programowa. Postępowanie oceniające</w:t>
      </w:r>
      <w:r w:rsidRPr="00536B28">
        <w:rPr>
          <w:rFonts w:cs="Arial"/>
          <w:noProof/>
          <w:szCs w:val="24"/>
        </w:rPr>
        <w:t>. Polska Komisja Akredytacyjna. https://www.pka.edu.pl/wp-content/uploads/2022/08/I.1.a.Postępowanie_oceniajace_2021.pdf</w:t>
      </w:r>
    </w:p>
    <w:p w14:paraId="0BDA592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(2023). </w:t>
      </w:r>
      <w:r w:rsidRPr="00536B28">
        <w:rPr>
          <w:rFonts w:cs="Arial"/>
          <w:i/>
          <w:iCs/>
          <w:noProof/>
          <w:szCs w:val="24"/>
        </w:rPr>
        <w:t>Formy ewaluacji jakości kształcenia przez PKA</w:t>
      </w:r>
      <w:r w:rsidRPr="00536B28">
        <w:rPr>
          <w:rFonts w:cs="Arial"/>
          <w:noProof/>
          <w:szCs w:val="24"/>
        </w:rPr>
        <w:t>. https://www.pka.edu.pl/standardy-i-procedury/formy-ewaluacje-jakosci-ksztalcenia-przez-pka/</w:t>
      </w:r>
    </w:p>
    <w:p w14:paraId="529B99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PN-EN ISO 9000:2015. (2016). </w:t>
      </w:r>
      <w:r w:rsidRPr="00536B28">
        <w:rPr>
          <w:rFonts w:cs="Arial"/>
          <w:i/>
          <w:iCs/>
          <w:noProof/>
          <w:szCs w:val="24"/>
        </w:rPr>
        <w:t>Systemy zarządzania jakością - Podstawy i terminologia PN-EN ISO 9000</w:t>
      </w:r>
      <w:r w:rsidRPr="00536B28">
        <w:rPr>
          <w:rFonts w:cs="Arial"/>
          <w:noProof/>
          <w:szCs w:val="24"/>
        </w:rPr>
        <w:t>.</w:t>
      </w:r>
    </w:p>
    <w:p w14:paraId="3650CD1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Popadynets, I., Andrusiv, U., Shtohryn, M., &amp; Galtsova, O. (2020). The effect of cooperation between universities and stakeholders: Evidence from Ukraine. </w:t>
      </w:r>
      <w:r w:rsidRPr="00536B28">
        <w:rPr>
          <w:rFonts w:cs="Arial"/>
          <w:i/>
          <w:iCs/>
          <w:noProof/>
          <w:szCs w:val="24"/>
          <w:lang w:val="en-GB"/>
        </w:rPr>
        <w:t>International Journal of Data and Network Science</w:t>
      </w:r>
      <w:r w:rsidRPr="00536B28">
        <w:rPr>
          <w:rFonts w:cs="Arial"/>
          <w:noProof/>
          <w:szCs w:val="24"/>
          <w:lang w:val="en-GB"/>
        </w:rPr>
        <w:t>, 199–212. https://doi.org/10.5267/j.ijdns.2020.1.001</w:t>
      </w:r>
    </w:p>
    <w:p w14:paraId="54D8882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Próchnicka, M., &amp; Tutko, M. (2015). Doskonalenie wewnętrznych systemów zapewnienia jakości kształcenia w szkołach wyższych. </w:t>
      </w:r>
      <w:r w:rsidRPr="00536B28">
        <w:rPr>
          <w:rFonts w:cs="Arial"/>
          <w:i/>
          <w:iCs/>
          <w:noProof/>
          <w:szCs w:val="24"/>
        </w:rPr>
        <w:t>Wybrane aspekty zarządzania jakością usług</w:t>
      </w:r>
      <w:r w:rsidRPr="00536B28">
        <w:rPr>
          <w:rFonts w:cs="Arial"/>
          <w:noProof/>
          <w:szCs w:val="24"/>
        </w:rPr>
        <w:t>, 109. https://www.researchgate.net/profile/Joanna-</w:t>
      </w:r>
      <w:r w:rsidRPr="00536B28">
        <w:rPr>
          <w:rFonts w:cs="Arial"/>
          <w:noProof/>
          <w:szCs w:val="24"/>
        </w:rPr>
        <w:lastRenderedPageBreak/>
        <w:t>Dziadkowiec/publication/281066626_Wybrane_aspekty_zarzadzania_jakoscia_uslug/links/55d3517408ae0a3417226495/Wybrane-aspekty-zarzadzania-jakoscia-uslug.pdf#page=110</w:t>
      </w:r>
    </w:p>
    <w:p w14:paraId="11EB2A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Pucciarelli, F., &amp; Kaplan, A. (2016). Competition and strategy in higher education: Managing complexity and uncertainty.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(3), 311–320. https://doi.org/10.1016/j.bushor.2016.01.003</w:t>
      </w:r>
    </w:p>
    <w:p w14:paraId="05C02E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Puente, C., Fabra, M. E., Mason, C., Puente-Rueda, C., Sáenz-Nuño, M. A., &amp; Viñuales, R. (2021). Role of the Universities as Drivers of Social Innovation.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(24), 13727. https://doi.org/10.3390/su132413727</w:t>
      </w:r>
    </w:p>
    <w:p w14:paraId="38BAD0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(2020). </w:t>
      </w:r>
      <w:r w:rsidRPr="00536B28">
        <w:rPr>
          <w:rFonts w:cs="Arial"/>
          <w:i/>
          <w:iCs/>
          <w:noProof/>
          <w:szCs w:val="24"/>
          <w:lang w:val="en-GB"/>
        </w:rPr>
        <w:t>Methodology of QS World University Rankings 2020</w:t>
      </w:r>
      <w:r w:rsidRPr="00536B28">
        <w:rPr>
          <w:rFonts w:cs="Arial"/>
          <w:noProof/>
          <w:szCs w:val="24"/>
          <w:lang w:val="en-GB"/>
        </w:rPr>
        <w:t>. https://www.topuniversities.com/qs-world-university-rankings/methodology</w:t>
      </w:r>
    </w:p>
    <w:p w14:paraId="71D6C4C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(2023a). </w:t>
      </w:r>
      <w:r w:rsidRPr="00536B28">
        <w:rPr>
          <w:rFonts w:cs="Arial"/>
          <w:i/>
          <w:iCs/>
          <w:noProof/>
          <w:szCs w:val="24"/>
          <w:lang w:val="en-GB"/>
        </w:rPr>
        <w:t>Methodology of QS World University Rankings 2023</w:t>
      </w:r>
      <w:r w:rsidRPr="00536B28">
        <w:rPr>
          <w:rFonts w:cs="Arial"/>
          <w:noProof/>
          <w:szCs w:val="24"/>
          <w:lang w:val="en-GB"/>
        </w:rPr>
        <w:t>. https://support.qs.com/hc/en-gb/articles/4405955370898-QS-World-University-Rankings</w:t>
      </w:r>
    </w:p>
    <w:p w14:paraId="57483B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(2023b). </w:t>
      </w:r>
      <w:r w:rsidRPr="00536B28">
        <w:rPr>
          <w:rFonts w:cs="Arial"/>
          <w:i/>
          <w:iCs/>
          <w:noProof/>
          <w:szCs w:val="24"/>
          <w:lang w:val="en-GB"/>
        </w:rPr>
        <w:t>Methodology of QS WUR - Academic Reputation</w:t>
      </w:r>
      <w:r w:rsidRPr="00536B28">
        <w:rPr>
          <w:rFonts w:cs="Arial"/>
          <w:noProof/>
          <w:szCs w:val="24"/>
          <w:lang w:val="en-GB"/>
        </w:rPr>
        <w:t>. https://support.qs.com/hc/en-gb/articles/4405952675346</w:t>
      </w:r>
    </w:p>
    <w:p w14:paraId="09212C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(2023c). </w:t>
      </w:r>
      <w:r w:rsidRPr="00536B28">
        <w:rPr>
          <w:rFonts w:cs="Arial"/>
          <w:i/>
          <w:iCs/>
          <w:noProof/>
          <w:szCs w:val="24"/>
          <w:lang w:val="en-GB"/>
        </w:rPr>
        <w:t>Methodology of QS WUR - Citations Per Faculty Ratio</w:t>
      </w:r>
      <w:r w:rsidRPr="00536B28">
        <w:rPr>
          <w:rFonts w:cs="Arial"/>
          <w:noProof/>
          <w:szCs w:val="24"/>
          <w:lang w:val="en-GB"/>
        </w:rPr>
        <w:t>. https://support.qs.com/hc/en-gb/articles/360019107580</w:t>
      </w:r>
    </w:p>
    <w:p w14:paraId="58AE2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(2023d). </w:t>
      </w:r>
      <w:r w:rsidRPr="00536B28">
        <w:rPr>
          <w:rFonts w:cs="Arial"/>
          <w:i/>
          <w:iCs/>
          <w:noProof/>
          <w:szCs w:val="24"/>
          <w:lang w:val="en-GB"/>
        </w:rPr>
        <w:t>Methodology of QS WUR - Employer Reputation</w:t>
      </w:r>
      <w:r w:rsidRPr="00536B28">
        <w:rPr>
          <w:rFonts w:cs="Arial"/>
          <w:noProof/>
          <w:szCs w:val="24"/>
          <w:lang w:val="en-GB"/>
        </w:rPr>
        <w:t>. https://support.qs.com/hc/en-gb/articles/4407794203410</w:t>
      </w:r>
    </w:p>
    <w:p w14:paraId="2BA9CD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(2023e). </w:t>
      </w:r>
      <w:r w:rsidRPr="00536B28">
        <w:rPr>
          <w:rFonts w:cs="Arial"/>
          <w:i/>
          <w:iCs/>
          <w:noProof/>
          <w:szCs w:val="24"/>
          <w:lang w:val="en-GB"/>
        </w:rPr>
        <w:t>Methodology of QS WUR - Employment Outcomes</w:t>
      </w:r>
      <w:r w:rsidRPr="00536B28">
        <w:rPr>
          <w:rFonts w:cs="Arial"/>
          <w:noProof/>
          <w:szCs w:val="24"/>
          <w:lang w:val="en-GB"/>
        </w:rPr>
        <w:t>. https://support.qs.com/hc/en-gb/articles/4744563188508</w:t>
      </w:r>
    </w:p>
    <w:p w14:paraId="2C3EA6D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(2023f). </w:t>
      </w:r>
      <w:r w:rsidRPr="00536B28">
        <w:rPr>
          <w:rFonts w:cs="Arial"/>
          <w:i/>
          <w:iCs/>
          <w:noProof/>
          <w:szCs w:val="24"/>
          <w:lang w:val="en-GB"/>
        </w:rPr>
        <w:t>Methodology of QS WUR - Faculty-Sudent Ratio</w:t>
      </w:r>
      <w:r w:rsidRPr="00536B28">
        <w:rPr>
          <w:rFonts w:cs="Arial"/>
          <w:noProof/>
          <w:szCs w:val="24"/>
          <w:lang w:val="en-GB"/>
        </w:rPr>
        <w:t>. https://support.qs.com/hc/en-gb/articles/360019108240</w:t>
      </w:r>
    </w:p>
    <w:p w14:paraId="7A931D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(2023g). </w:t>
      </w:r>
      <w:r w:rsidRPr="00536B28">
        <w:rPr>
          <w:rFonts w:cs="Arial"/>
          <w:i/>
          <w:iCs/>
          <w:noProof/>
          <w:szCs w:val="24"/>
          <w:lang w:val="en-GB"/>
        </w:rPr>
        <w:t>Methodology of QS WUR - Interantional Faculty Ratio</w:t>
      </w:r>
      <w:r w:rsidRPr="00536B28">
        <w:rPr>
          <w:rFonts w:cs="Arial"/>
          <w:noProof/>
          <w:szCs w:val="24"/>
          <w:lang w:val="en-GB"/>
        </w:rPr>
        <w:t>. https://support.qs.com/hc/en-gb/articles/4403961809554</w:t>
      </w:r>
    </w:p>
    <w:p w14:paraId="78E78A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(2023h). </w:t>
      </w:r>
      <w:r w:rsidRPr="00536B28">
        <w:rPr>
          <w:rFonts w:cs="Arial"/>
          <w:i/>
          <w:iCs/>
          <w:noProof/>
          <w:szCs w:val="24"/>
          <w:lang w:val="en-GB"/>
        </w:rPr>
        <w:t>Methodology of QS WUR - International Research Network</w:t>
      </w:r>
      <w:r w:rsidRPr="00536B28">
        <w:rPr>
          <w:rFonts w:cs="Arial"/>
          <w:noProof/>
          <w:szCs w:val="24"/>
          <w:lang w:val="en-GB"/>
        </w:rPr>
        <w:t>. https://support.qs.com/hc/en-gb/articles/360021865579</w:t>
      </w:r>
    </w:p>
    <w:p w14:paraId="65C8E4A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(2023i). </w:t>
      </w:r>
      <w:r w:rsidRPr="00536B28">
        <w:rPr>
          <w:rFonts w:cs="Arial"/>
          <w:i/>
          <w:iCs/>
          <w:noProof/>
          <w:szCs w:val="24"/>
          <w:lang w:val="en-GB"/>
        </w:rPr>
        <w:t>Methodology of QS WUR - International Students Ratio</w:t>
      </w:r>
      <w:r w:rsidRPr="00536B28">
        <w:rPr>
          <w:rFonts w:cs="Arial"/>
          <w:noProof/>
          <w:szCs w:val="24"/>
          <w:lang w:val="en-GB"/>
        </w:rPr>
        <w:t>. https://support.qs.com/hc/en-gb/articles/4403961727506</w:t>
      </w:r>
    </w:p>
    <w:p w14:paraId="66F9F7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(2023j). </w:t>
      </w:r>
      <w:r w:rsidRPr="00536B28">
        <w:rPr>
          <w:rFonts w:cs="Arial"/>
          <w:i/>
          <w:iCs/>
          <w:noProof/>
          <w:szCs w:val="24"/>
          <w:lang w:val="en-GB"/>
        </w:rPr>
        <w:t>Methodology of QS WUR - Sustainability</w:t>
      </w:r>
      <w:r w:rsidRPr="00536B28">
        <w:rPr>
          <w:rFonts w:cs="Arial"/>
          <w:noProof/>
          <w:szCs w:val="24"/>
          <w:lang w:val="en-GB"/>
        </w:rPr>
        <w:t>. https://support.qs.com/hc/en-gb/articles/8322582098460</w:t>
      </w:r>
    </w:p>
    <w:p w14:paraId="1EA802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(2023k). </w:t>
      </w:r>
      <w:r w:rsidRPr="00536B28">
        <w:rPr>
          <w:rFonts w:cs="Arial"/>
          <w:i/>
          <w:iCs/>
          <w:noProof/>
          <w:szCs w:val="24"/>
          <w:lang w:val="en-GB"/>
        </w:rPr>
        <w:t>Methodology of QS WUR - Sustainability Ranking</w:t>
      </w:r>
      <w:r w:rsidRPr="00536B28">
        <w:rPr>
          <w:rFonts w:cs="Arial"/>
          <w:noProof/>
          <w:szCs w:val="24"/>
          <w:lang w:val="en-GB"/>
        </w:rPr>
        <w:t>. https://support.qs.com/hc/en-gb/articles/6107352412828</w:t>
      </w:r>
    </w:p>
    <w:p w14:paraId="2E7D81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(2023l). </w:t>
      </w:r>
      <w:r w:rsidRPr="00536B28">
        <w:rPr>
          <w:rFonts w:cs="Arial"/>
          <w:i/>
          <w:iCs/>
          <w:noProof/>
          <w:szCs w:val="24"/>
          <w:lang w:val="en-GB"/>
        </w:rPr>
        <w:t>Proposed Methodology of QS World University Rankings 2024</w:t>
      </w:r>
      <w:r w:rsidRPr="00536B28">
        <w:rPr>
          <w:rFonts w:cs="Arial"/>
          <w:noProof/>
          <w:szCs w:val="24"/>
          <w:lang w:val="en-GB"/>
        </w:rPr>
        <w:t>. https://support.qs.com/hc/en-gb/articles/6478203732380-2024-Rankings-Cycle</w:t>
      </w:r>
    </w:p>
    <w:p w14:paraId="1FCC7D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(2023m). </w:t>
      </w:r>
      <w:r w:rsidRPr="00536B28">
        <w:rPr>
          <w:rFonts w:cs="Arial"/>
          <w:i/>
          <w:iCs/>
          <w:noProof/>
          <w:szCs w:val="24"/>
          <w:lang w:val="en-GB"/>
        </w:rPr>
        <w:t>QS World University Rankings 2023</w:t>
      </w:r>
      <w:r w:rsidRPr="00536B28">
        <w:rPr>
          <w:rFonts w:cs="Arial"/>
          <w:noProof/>
          <w:szCs w:val="24"/>
          <w:lang w:val="en-GB"/>
        </w:rPr>
        <w:t xml:space="preserve">. QS WUR Ranking. </w:t>
      </w:r>
      <w:r w:rsidRPr="00536B28">
        <w:rPr>
          <w:rFonts w:cs="Arial"/>
          <w:noProof/>
          <w:szCs w:val="24"/>
          <w:lang w:val="en-GB"/>
        </w:rPr>
        <w:lastRenderedPageBreak/>
        <w:t>https://www.topuniversities.com/university-rankings/world-university-rankings/2023</w:t>
      </w:r>
    </w:p>
    <w:p w14:paraId="02EEF7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Quezada, R. A. G. (2011). Identificación de los stakeholders de las universidades. </w:t>
      </w:r>
      <w:r w:rsidRPr="00536B28">
        <w:rPr>
          <w:rFonts w:cs="Arial"/>
          <w:i/>
          <w:iCs/>
          <w:noProof/>
          <w:szCs w:val="24"/>
        </w:rPr>
        <w:t>Revista de Ciencias Sociales</w:t>
      </w:r>
      <w:r w:rsidRPr="00536B28">
        <w:rPr>
          <w:rFonts w:cs="Arial"/>
          <w:noProof/>
          <w:szCs w:val="24"/>
        </w:rPr>
        <w:t xml:space="preserve">, </w:t>
      </w:r>
      <w:r w:rsidRPr="00536B28">
        <w:rPr>
          <w:rFonts w:cs="Arial"/>
          <w:i/>
          <w:iCs/>
          <w:noProof/>
          <w:szCs w:val="24"/>
        </w:rPr>
        <w:t>17</w:t>
      </w:r>
      <w:r w:rsidRPr="00536B28">
        <w:rPr>
          <w:rFonts w:cs="Arial"/>
          <w:noProof/>
          <w:szCs w:val="24"/>
        </w:rPr>
        <w:t>(3), 486–499.</w:t>
      </w:r>
    </w:p>
    <w:p w14:paraId="2496898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RAD-on. (2024). </w:t>
      </w:r>
      <w:r w:rsidRPr="00536B28">
        <w:rPr>
          <w:rFonts w:cs="Arial"/>
          <w:i/>
          <w:iCs/>
          <w:noProof/>
          <w:szCs w:val="24"/>
        </w:rPr>
        <w:t>INSTYTUCJE SYSTEMU SZKOLNICTWA WYŻSZEGO I NAUKI</w:t>
      </w:r>
      <w:r w:rsidRPr="00536B28">
        <w:rPr>
          <w:rFonts w:cs="Arial"/>
          <w:noProof/>
          <w:szCs w:val="24"/>
        </w:rPr>
        <w:t>. https://radon.nauka.gov.pl/dane/instytucje-systemu-szkolnictwa-wyzszego-i-nauki</w:t>
      </w:r>
    </w:p>
    <w:p w14:paraId="3E27E3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Radko, N. (2022). Entrepreneurial university stakeholders and their contribution to knowledge and technologies transfer. </w:t>
      </w:r>
      <w:r w:rsidRPr="00536B28">
        <w:rPr>
          <w:rFonts w:cs="Arial"/>
          <w:i/>
          <w:iCs/>
          <w:noProof/>
          <w:szCs w:val="24"/>
          <w:lang w:val="en-GB"/>
        </w:rPr>
        <w:t xml:space="preserve">Audretsch D, Belitski M, Rejeb Net al.(eds) Developments in Entrepreneurial Finance and Technology. </w:t>
      </w:r>
      <w:r w:rsidRPr="00536B28">
        <w:rPr>
          <w:rFonts w:cs="Arial"/>
          <w:i/>
          <w:iCs/>
          <w:noProof/>
          <w:szCs w:val="24"/>
        </w:rPr>
        <w:t>Cheltenham: Edward Elgar Publishing</w:t>
      </w:r>
      <w:r w:rsidRPr="00536B28">
        <w:rPr>
          <w:rFonts w:cs="Arial"/>
          <w:noProof/>
          <w:szCs w:val="24"/>
        </w:rPr>
        <w:t>, 90–116.</w:t>
      </w:r>
    </w:p>
    <w:p w14:paraId="1B52913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Radwan, J. (2009). Powszechny Model Oceny CAF („ Common Assessment Framework”) jako narzędzie samooceny i doskonalenia urzędów administracji publicznej. </w:t>
      </w:r>
      <w:r w:rsidRPr="00536B28">
        <w:rPr>
          <w:rFonts w:cs="Arial"/>
          <w:i/>
          <w:iCs/>
          <w:noProof/>
          <w:szCs w:val="24"/>
        </w:rPr>
        <w:t>Standardy Bibilioteczne</w:t>
      </w:r>
      <w:r w:rsidRPr="00536B28">
        <w:rPr>
          <w:rFonts w:cs="Arial"/>
          <w:noProof/>
          <w:szCs w:val="24"/>
        </w:rPr>
        <w:t xml:space="preserve">, </w:t>
      </w:r>
      <w:r w:rsidRPr="00536B28">
        <w:rPr>
          <w:rFonts w:cs="Arial"/>
          <w:i/>
          <w:iCs/>
          <w:noProof/>
          <w:szCs w:val="24"/>
        </w:rPr>
        <w:t>58</w:t>
      </w:r>
      <w:r w:rsidRPr="00536B28">
        <w:rPr>
          <w:rFonts w:cs="Arial"/>
          <w:noProof/>
          <w:szCs w:val="24"/>
        </w:rPr>
        <w:t>. https://ruj.uj.edu.pl/xmlui/bitstream/handle/item/5260/radwan_powszechny_model_oceny_caf_2010.pdf?sequence=1&amp;isAllowed=y</w:t>
      </w:r>
    </w:p>
    <w:p w14:paraId="4998B1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Raharjo, T. H., Mulyono, K. B., Ismiyati, I., &amp; Jaenudin, A. (2023). HEISQUAL – ACSI – IPA – PGCV: Synthesis of higher education service satisfaction measurements. </w:t>
      </w:r>
      <w:r w:rsidRPr="00536B28">
        <w:rPr>
          <w:rFonts w:cs="Arial"/>
          <w:i/>
          <w:iCs/>
          <w:noProof/>
          <w:szCs w:val="24"/>
          <w:lang w:val="en-GB"/>
        </w:rPr>
        <w:t>Asian Management and Business Review</w:t>
      </w:r>
      <w:r w:rsidRPr="00536B28">
        <w:rPr>
          <w:rFonts w:cs="Arial"/>
          <w:noProof/>
          <w:szCs w:val="24"/>
          <w:lang w:val="en-GB"/>
        </w:rPr>
        <w:t>, 121–137. https://doi.org/10.20885/AMBR.vol3.iss2.art2</w:t>
      </w:r>
    </w:p>
    <w:p w14:paraId="01EDF87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Rajhans, K. (2018). Effective communication management: A key to stakeholder relationship management in project-based organizations. </w:t>
      </w:r>
      <w:r w:rsidRPr="00536B28">
        <w:rPr>
          <w:rFonts w:cs="Arial"/>
          <w:i/>
          <w:iCs/>
          <w:noProof/>
          <w:szCs w:val="24"/>
          <w:lang w:val="en-GB"/>
        </w:rPr>
        <w:t>IUP Journal of Soft Skills</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47–66.</w:t>
      </w:r>
    </w:p>
    <w:p w14:paraId="21617EE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Ramirez, R. (1999). Stakeholder analysis and conflict management. W </w:t>
      </w:r>
      <w:r w:rsidRPr="00536B28">
        <w:rPr>
          <w:rFonts w:cs="Arial"/>
          <w:i/>
          <w:iCs/>
          <w:noProof/>
          <w:szCs w:val="24"/>
          <w:lang w:val="en-GB"/>
        </w:rPr>
        <w:t>Cultivating peace: conflict and collaboration in natural resource management</w:t>
      </w:r>
      <w:r w:rsidRPr="00536B28">
        <w:rPr>
          <w:rFonts w:cs="Arial"/>
          <w:noProof/>
          <w:szCs w:val="24"/>
          <w:lang w:val="en-GB"/>
        </w:rPr>
        <w:t>. IDRC, Ottawa, ON, CA.</w:t>
      </w:r>
    </w:p>
    <w:p w14:paraId="344EAB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Ranking Methodology of Academic Ranking of World Universities - 2020</w:t>
      </w:r>
      <w:r w:rsidRPr="00536B28">
        <w:rPr>
          <w:rFonts w:cs="Arial"/>
          <w:noProof/>
          <w:szCs w:val="24"/>
          <w:lang w:val="en-GB"/>
        </w:rPr>
        <w:t>. (2020). http://www.shanghairanking.com/ARWU-Methodology-2020.html</w:t>
      </w:r>
    </w:p>
    <w:p w14:paraId="491FE6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Rauhvargers, A. (2014). Where Are the Global Rankings Leading Us? An Analysis of Recent Methodological Changes and New Developments.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(1), 29–44. https://doi.org/10.1111/ejed.12066</w:t>
      </w:r>
    </w:p>
    <w:p w14:paraId="67D2F3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Rauschnabel, P. A. P. A., Krey, N., Babin, B. J. B. J., &amp; Ivens, B. S. B. S. (2016). Brand management in higher education: The University Brand Personality Scale. </w:t>
      </w:r>
      <w:r w:rsidRPr="00536B28">
        <w:rPr>
          <w:rFonts w:cs="Arial"/>
          <w:i/>
          <w:iCs/>
          <w:noProof/>
          <w:szCs w:val="24"/>
          <w:lang w:val="en-GB"/>
        </w:rPr>
        <w:t>Journal of Business Research</w:t>
      </w:r>
      <w:r w:rsidRPr="00536B28">
        <w:rPr>
          <w:rFonts w:cs="Arial"/>
          <w:noProof/>
          <w:szCs w:val="24"/>
          <w:lang w:val="en-GB"/>
        </w:rPr>
        <w:t xml:space="preserve">, </w:t>
      </w:r>
      <w:r w:rsidRPr="00536B28">
        <w:rPr>
          <w:rFonts w:cs="Arial"/>
          <w:i/>
          <w:iCs/>
          <w:noProof/>
          <w:szCs w:val="24"/>
          <w:lang w:val="en-GB"/>
        </w:rPr>
        <w:t>69</w:t>
      </w:r>
      <w:r w:rsidRPr="00536B28">
        <w:rPr>
          <w:rFonts w:cs="Arial"/>
          <w:noProof/>
          <w:szCs w:val="24"/>
          <w:lang w:val="en-GB"/>
        </w:rPr>
        <w:t>(8), 3077–3086. https://doi.org/10.1016/j.jbusres.2016.01.023</w:t>
      </w:r>
    </w:p>
    <w:p w14:paraId="22E6E67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Raynor, M. E. (1998). That vision thing: Do we need it? </w:t>
      </w:r>
      <w:r w:rsidRPr="00536B28">
        <w:rPr>
          <w:rFonts w:cs="Arial"/>
          <w:i/>
          <w:iCs/>
          <w:noProof/>
          <w:szCs w:val="24"/>
          <w:lang w:val="en-GB"/>
        </w:rPr>
        <w:t>Long Range Planning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(3), 368–376. https://doi.org/10.1016/S0024-6301(98)80004-6</w:t>
      </w:r>
    </w:p>
    <w:p w14:paraId="0F24F8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Reichheld, F. F. (2003). The one number you need to grow.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(12), 46–54. https://hbr.org/2003/12/the-one-number-you-need-to-grow</w:t>
      </w:r>
    </w:p>
    <w:p w14:paraId="184B8A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Reinertsen, D. G., &amp; Smith, P. G. (1991). The strategist’s role in shortening product development.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18–22.</w:t>
      </w:r>
    </w:p>
    <w:p w14:paraId="250ECF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Rivera, L. A. (2011). Ivies, extracurriculars, and exclusion: Elite employers’ use of educational credentials. W </w:t>
      </w:r>
      <w:r w:rsidRPr="00536B28">
        <w:rPr>
          <w:rFonts w:cs="Arial"/>
          <w:i/>
          <w:iCs/>
          <w:noProof/>
          <w:szCs w:val="24"/>
          <w:lang w:val="en-GB"/>
        </w:rPr>
        <w:t>Research in Social Stratification and Mobility</w:t>
      </w:r>
      <w:r w:rsidRPr="00536B28">
        <w:rPr>
          <w:rFonts w:cs="Arial"/>
          <w:noProof/>
          <w:szCs w:val="24"/>
          <w:lang w:val="en-GB"/>
        </w:rPr>
        <w:t xml:space="preserve"> (T. 29, Numer 1). </w:t>
      </w:r>
      <w:r w:rsidRPr="00536B28">
        <w:rPr>
          <w:rFonts w:cs="Arial"/>
          <w:noProof/>
          <w:szCs w:val="24"/>
          <w:lang w:val="en-GB"/>
        </w:rPr>
        <w:lastRenderedPageBreak/>
        <w:t>https://doi.org/10.1016/j.rssm.2010.12.001</w:t>
      </w:r>
    </w:p>
    <w:p w14:paraId="443026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Rocki, M. (2018). Jakość kształcenia a ekonomiczne losy absolwentów: Analiza przypadków.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219–239. https://doi.org/10.14746/nisw.2018.1.11</w:t>
      </w:r>
    </w:p>
    <w:p w14:paraId="064F6A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Rocki, M. (2021). </w:t>
      </w:r>
      <w:r w:rsidRPr="00536B28">
        <w:rPr>
          <w:rFonts w:cs="Arial"/>
          <w:noProof/>
          <w:szCs w:val="24"/>
          <w:lang w:val="en-GB"/>
        </w:rPr>
        <w:t xml:space="preserve">The Wage Premium on Higher Education: Evidence from the Polish Graduate Tracking System. </w:t>
      </w:r>
      <w:r w:rsidRPr="00536B28">
        <w:rPr>
          <w:rFonts w:cs="Arial"/>
          <w:i/>
          <w:iCs/>
          <w:noProof/>
          <w:szCs w:val="24"/>
          <w:lang w:val="en-GB"/>
        </w:rPr>
        <w:t>Gospodarka Narodowa</w:t>
      </w:r>
      <w:r w:rsidRPr="00536B28">
        <w:rPr>
          <w:rFonts w:cs="Arial"/>
          <w:noProof/>
          <w:szCs w:val="24"/>
          <w:lang w:val="en-GB"/>
        </w:rPr>
        <w:t xml:space="preserve">, </w:t>
      </w:r>
      <w:r w:rsidRPr="00536B28">
        <w:rPr>
          <w:rFonts w:cs="Arial"/>
          <w:i/>
          <w:iCs/>
          <w:noProof/>
          <w:szCs w:val="24"/>
          <w:lang w:val="en-GB"/>
        </w:rPr>
        <w:t>307</w:t>
      </w:r>
      <w:r w:rsidRPr="00536B28">
        <w:rPr>
          <w:rFonts w:cs="Arial"/>
          <w:noProof/>
          <w:szCs w:val="24"/>
          <w:lang w:val="en-GB"/>
        </w:rPr>
        <w:t>(3), 47–61. https://doi.org/10.33119/GN/140647</w:t>
      </w:r>
    </w:p>
    <w:p w14:paraId="2FA3CA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Rogers, M., Baker, P., Harrington, I., Johnson, A., Bird, J., &amp; Bible, V. (2022). Stakeholder engagement with funding bodies, steering committees and surveys: Benefits for education projects. </w:t>
      </w:r>
      <w:r w:rsidRPr="00536B28">
        <w:rPr>
          <w:rFonts w:cs="Arial"/>
          <w:i/>
          <w:iCs/>
          <w:noProof/>
          <w:szCs w:val="24"/>
        </w:rPr>
        <w:t>Issues in Educational Research</w:t>
      </w:r>
      <w:r w:rsidRPr="00536B28">
        <w:rPr>
          <w:rFonts w:cs="Arial"/>
          <w:noProof/>
          <w:szCs w:val="24"/>
        </w:rPr>
        <w:t xml:space="preserve">, </w:t>
      </w:r>
      <w:r w:rsidRPr="00536B28">
        <w:rPr>
          <w:rFonts w:cs="Arial"/>
          <w:i/>
          <w:iCs/>
          <w:noProof/>
          <w:szCs w:val="24"/>
        </w:rPr>
        <w:t>32</w:t>
      </w:r>
      <w:r w:rsidRPr="00536B28">
        <w:rPr>
          <w:rFonts w:cs="Arial"/>
          <w:noProof/>
          <w:szCs w:val="24"/>
        </w:rPr>
        <w:t>(3), 1131–1152.</w:t>
      </w:r>
    </w:p>
    <w:p w14:paraId="3992606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Rogoziński, K. (2007). Zarządzanie organizacją usługową - próba wypełnienia luki poznawczej. </w:t>
      </w:r>
      <w:r w:rsidRPr="00536B28">
        <w:rPr>
          <w:rFonts w:cs="Arial"/>
          <w:i/>
          <w:iCs/>
          <w:noProof/>
          <w:szCs w:val="24"/>
        </w:rPr>
        <w:t>Współczesne Zarządzanie</w:t>
      </w:r>
      <w:r w:rsidRPr="00536B28">
        <w:rPr>
          <w:rFonts w:cs="Arial"/>
          <w:noProof/>
          <w:szCs w:val="24"/>
        </w:rPr>
        <w:t xml:space="preserve">, </w:t>
      </w:r>
      <w:r w:rsidRPr="00536B28">
        <w:rPr>
          <w:rFonts w:cs="Arial"/>
          <w:i/>
          <w:iCs/>
          <w:noProof/>
          <w:szCs w:val="24"/>
        </w:rPr>
        <w:t>3</w:t>
      </w:r>
      <w:r w:rsidRPr="00536B28">
        <w:rPr>
          <w:rFonts w:cs="Arial"/>
          <w:noProof/>
          <w:szCs w:val="24"/>
        </w:rPr>
        <w:t>, 5–12. http://www.uslugi.ue.poznan.pl/file/129_189179007.pdf</w:t>
      </w:r>
    </w:p>
    <w:p w14:paraId="3F88110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Ronalter, L. M., Poltronieri, C. F., &amp; Gerolamo, M. C. (2023). </w:t>
      </w:r>
      <w:r w:rsidRPr="00536B28">
        <w:rPr>
          <w:rFonts w:cs="Arial"/>
          <w:noProof/>
          <w:szCs w:val="24"/>
          <w:lang w:val="en-GB"/>
        </w:rPr>
        <w:t xml:space="preserve">ISO management system standards in the light of corporate sustainability: a bibliometric analysis.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(9), 256–298. https://doi.org/10.1108/TQM-09-2022-0279</w:t>
      </w:r>
    </w:p>
    <w:p w14:paraId="6201FE5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Rosenberg, M. B. (2014). </w:t>
      </w:r>
      <w:r w:rsidRPr="00536B28">
        <w:rPr>
          <w:rFonts w:cs="Arial"/>
          <w:i/>
          <w:iCs/>
          <w:noProof/>
          <w:szCs w:val="24"/>
        </w:rPr>
        <w:t>Porozumienie bez przemocy. O języku serca.</w:t>
      </w:r>
      <w:r w:rsidRPr="00536B28">
        <w:rPr>
          <w:rFonts w:cs="Arial"/>
          <w:noProof/>
          <w:szCs w:val="24"/>
        </w:rPr>
        <w:t xml:space="preserve"> (II). Wydawnictwo Czarna Owca.</w:t>
      </w:r>
    </w:p>
    <w:p w14:paraId="0186AC9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Rosół, A. (2016). Jak badać i kształtować jakość kształcenia w szkole wyższej? </w:t>
      </w:r>
      <w:r w:rsidRPr="00536B28">
        <w:rPr>
          <w:rFonts w:cs="Arial"/>
          <w:i/>
          <w:iCs/>
          <w:noProof/>
          <w:szCs w:val="24"/>
        </w:rPr>
        <w:t>Prace Naukowe Akademii im. Jana Długosza w Częstochowie. Pedagogika</w:t>
      </w:r>
      <w:r w:rsidRPr="00536B28">
        <w:rPr>
          <w:rFonts w:cs="Arial"/>
          <w:noProof/>
          <w:szCs w:val="24"/>
        </w:rPr>
        <w:t xml:space="preserve">, </w:t>
      </w:r>
      <w:r w:rsidRPr="00536B28">
        <w:rPr>
          <w:rFonts w:cs="Arial"/>
          <w:i/>
          <w:iCs/>
          <w:noProof/>
          <w:szCs w:val="24"/>
        </w:rPr>
        <w:t>25</w:t>
      </w:r>
      <w:r w:rsidRPr="00536B28">
        <w:rPr>
          <w:rFonts w:cs="Arial"/>
          <w:noProof/>
          <w:szCs w:val="24"/>
        </w:rPr>
        <w:t>(1), 19–30. https://doi.org/10.16926/p.2016.25.01</w:t>
      </w:r>
    </w:p>
    <w:p w14:paraId="2698E3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Rutkowska, M., &amp; Kamińska, A. M. (2020). </w:t>
      </w:r>
      <w:r w:rsidRPr="00536B28">
        <w:rPr>
          <w:rFonts w:cs="Arial"/>
          <w:noProof/>
          <w:szCs w:val="24"/>
          <w:lang w:val="en-GB"/>
        </w:rPr>
        <w:t xml:space="preserve">Turquoise Management Model - Teal Organization. </w:t>
      </w:r>
      <w:r w:rsidRPr="00536B28">
        <w:rPr>
          <w:rFonts w:cs="Arial"/>
          <w:i/>
          <w:iCs/>
          <w:noProof/>
          <w:szCs w:val="24"/>
          <w:lang w:val="en-GB"/>
        </w:rPr>
        <w:t>Education Excellence and Innovation Management: A 2025 Vision to Sustain Economic Development during Global Challenges</w:t>
      </w:r>
      <w:r w:rsidRPr="00536B28">
        <w:rPr>
          <w:rFonts w:cs="Arial"/>
          <w:noProof/>
          <w:szCs w:val="24"/>
          <w:lang w:val="en-GB"/>
        </w:rPr>
        <w:t xml:space="preserve">, </w:t>
      </w:r>
      <w:r w:rsidRPr="00536B28">
        <w:rPr>
          <w:rFonts w:cs="Arial"/>
          <w:i/>
          <w:iCs/>
          <w:noProof/>
          <w:szCs w:val="24"/>
          <w:lang w:val="en-GB"/>
        </w:rPr>
        <w:t>July</w:t>
      </w:r>
      <w:r w:rsidRPr="00536B28">
        <w:rPr>
          <w:rFonts w:cs="Arial"/>
          <w:noProof/>
          <w:szCs w:val="24"/>
          <w:lang w:val="en-GB"/>
        </w:rPr>
        <w:t>, 11380–11387.</w:t>
      </w:r>
    </w:p>
    <w:p w14:paraId="525E238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Sá, J. C., Vaz, S., Carvalho, O., Lima, V., Morgado, L., Fonseca, L., Doiro, M., &amp; Santos, G. (2022). A model of integration ISO 9001 with Lean six sigma and main benefits achieved.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(1–2), 218–242. https://doi.org/10.1080/14783363.2020.1829969</w:t>
      </w:r>
    </w:p>
    <w:p w14:paraId="0086348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Sarkar, D., Jha, K. N., &amp; Patel, S. (2021). Critical chain project management for a highway construction project with a focus on theory of constraints. </w:t>
      </w:r>
      <w:r w:rsidRPr="00536B28">
        <w:rPr>
          <w:rFonts w:cs="Arial"/>
          <w:i/>
          <w:iCs/>
          <w:noProof/>
          <w:szCs w:val="24"/>
          <w:lang w:val="en-GB"/>
        </w:rPr>
        <w:t>International Journal of Construction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194–207. https://doi.org/10.1080/15623599.2018.1512031</w:t>
      </w:r>
    </w:p>
    <w:p w14:paraId="3799AA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Scaled Agile Inc. (2023). </w:t>
      </w:r>
      <w:r w:rsidRPr="00536B28">
        <w:rPr>
          <w:rFonts w:cs="Arial"/>
          <w:i/>
          <w:iCs/>
          <w:noProof/>
          <w:szCs w:val="24"/>
          <w:lang w:val="en-GB"/>
        </w:rPr>
        <w:t>SAFe 6.0 - Core Values</w:t>
      </w:r>
      <w:r w:rsidRPr="00536B28">
        <w:rPr>
          <w:rFonts w:cs="Arial"/>
          <w:noProof/>
          <w:szCs w:val="24"/>
          <w:lang w:val="en-GB"/>
        </w:rPr>
        <w:t>. https://scaledagileframework.com/safe-core-values/</w:t>
      </w:r>
    </w:p>
    <w:p w14:paraId="1D20AF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Schroeder, R. G., Linderman, K., Liedtke, C., &amp; Choo, A. S. (2008). Six Sigma: Definition and underlying theory</w:t>
      </w:r>
      <w:r w:rsidRPr="00536B28">
        <w:rPr>
          <w:rFonts w:ascii="Cambria Math" w:hAnsi="Cambria Math" w:cs="Cambria Math"/>
          <w:noProof/>
          <w:szCs w:val="24"/>
          <w:lang w:val="en-GB"/>
        </w:rPr>
        <w:t>⋆</w:t>
      </w:r>
      <w:r w:rsidRPr="00536B28">
        <w:rPr>
          <w:rFonts w:cs="Arial"/>
          <w:noProof/>
          <w:szCs w:val="24"/>
          <w:lang w:val="en-GB"/>
        </w:rPr>
        <w:t xml:space="preser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(4), 536–554. https://doi.org/10.1016/j.jom.2007.06.007</w:t>
      </w:r>
    </w:p>
    <w:p w14:paraId="0A0120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Selznick, P. (1948). Foundations of the theory of organization. </w:t>
      </w:r>
      <w:r w:rsidRPr="00536B28">
        <w:rPr>
          <w:rFonts w:cs="Arial"/>
          <w:i/>
          <w:iCs/>
          <w:noProof/>
          <w:szCs w:val="24"/>
          <w:lang w:val="en-GB"/>
        </w:rPr>
        <w:t>American sociological review</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25–35.</w:t>
      </w:r>
    </w:p>
    <w:p w14:paraId="68502F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Seth, N., Deshmukh, S. G., &amp; Vrat, P. (2004). Service quality models: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(9), 913–949. https://doi.org/10.1108/02656710510625211</w:t>
      </w:r>
    </w:p>
    <w:p w14:paraId="672C85A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Shafer, S. M., Smith, H. J., &amp; Linder, J. C. (2005). The power of business models.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(3), 199–207. https://doi.org/10.1016/j.bushor.2004.10.014</w:t>
      </w:r>
    </w:p>
    <w:p w14:paraId="3210969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Shah, R., &amp; Ward, P. T. (2003). Lean manufacturing: context, practice bundles, and performance.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129–149. https://doi.org/10.1016/S0272-6963(02)00108-0</w:t>
      </w:r>
    </w:p>
    <w:p w14:paraId="416DC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(15), 5892. https://doi.org/10.3390/su12155892</w:t>
      </w:r>
    </w:p>
    <w:p w14:paraId="2C226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Silver, H. (2003). Does a University Have a Culture?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(2), 157–169. https://doi.org/10.1080/0307507032000058118</w:t>
      </w:r>
    </w:p>
    <w:p w14:paraId="3E7464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Sirvanci, M. B. (2004). Critical issues for TQM implementation in higher education.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(6), 382–386. https://doi.org/10.1108/09544780410563293</w:t>
      </w:r>
    </w:p>
    <w:p w14:paraId="1246EC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Slabá, M. (2015). Stakeholder Groups of Public and Private Universities in the Czech Republic – Identification, Categorization and Prioritization. </w:t>
      </w:r>
      <w:r w:rsidRPr="00536B28">
        <w:rPr>
          <w:rFonts w:cs="Arial"/>
          <w:i/>
          <w:iCs/>
          <w:noProof/>
          <w:szCs w:val="24"/>
          <w:lang w:val="en-GB"/>
        </w:rPr>
        <w:t>Review of Economic Perspectives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305–326. https://doi.org/10.1515/revecp-2015-0022</w:t>
      </w:r>
    </w:p>
    <w:p w14:paraId="45EFD3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Small, L., Shacklock, K., &amp; Marchant, T. (2018). Employability: a contemporary review for higher education stakeholders. </w:t>
      </w:r>
      <w:r w:rsidRPr="00536B28">
        <w:rPr>
          <w:rFonts w:cs="Arial"/>
          <w:i/>
          <w:iCs/>
          <w:noProof/>
          <w:szCs w:val="24"/>
          <w:lang w:val="en-GB"/>
        </w:rPr>
        <w:t>Journal of Vocational Education &amp; Training</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148–166. https://doi.org/10.1080/13636820.2017.1394355</w:t>
      </w:r>
    </w:p>
    <w:p w14:paraId="1C840E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Smith-Maddox, R. (1998). Defining Culture as a Dimension of Academic Achievement: Implications for Culturally Responsive Curriculum, Instruction, and Assessment. </w:t>
      </w:r>
      <w:r w:rsidRPr="00536B28">
        <w:rPr>
          <w:rFonts w:cs="Arial"/>
          <w:i/>
          <w:iCs/>
          <w:noProof/>
          <w:szCs w:val="24"/>
          <w:lang w:val="en-GB"/>
        </w:rPr>
        <w:t>The Journal of Negro Education</w:t>
      </w:r>
      <w:r w:rsidRPr="00536B28">
        <w:rPr>
          <w:rFonts w:cs="Arial"/>
          <w:noProof/>
          <w:szCs w:val="24"/>
          <w:lang w:val="en-GB"/>
        </w:rPr>
        <w:t xml:space="preserve">, </w:t>
      </w:r>
      <w:r w:rsidRPr="00536B28">
        <w:rPr>
          <w:rFonts w:cs="Arial"/>
          <w:i/>
          <w:iCs/>
          <w:noProof/>
          <w:szCs w:val="24"/>
          <w:lang w:val="en-GB"/>
        </w:rPr>
        <w:t>67</w:t>
      </w:r>
      <w:r w:rsidRPr="00536B28">
        <w:rPr>
          <w:rFonts w:cs="Arial"/>
          <w:noProof/>
          <w:szCs w:val="24"/>
          <w:lang w:val="en-GB"/>
        </w:rPr>
        <w:t>(3), 302. https://doi.org/10.2307/2668198</w:t>
      </w:r>
    </w:p>
    <w:p w14:paraId="1125945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Sparr, J. L. (2018). Paradoxes in Organizational Change: The Crucial Role of Leaders’ Sensegiving. </w:t>
      </w:r>
      <w:r w:rsidRPr="00536B28">
        <w:rPr>
          <w:rFonts w:cs="Arial"/>
          <w:i/>
          <w:iCs/>
          <w:noProof/>
          <w:szCs w:val="24"/>
          <w:lang w:val="en-GB"/>
        </w:rPr>
        <w:t>Journal of Change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(2), 162–180. https://doi.org/10.1080/14697017.2018.1446696</w:t>
      </w:r>
    </w:p>
    <w:p w14:paraId="69B88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Spreng, R. A., &amp; Mackoy, R. D. (1996). An empirical examination of a model of perceived service quality and satisfaction. </w:t>
      </w:r>
      <w:r w:rsidRPr="00536B28">
        <w:rPr>
          <w:rFonts w:cs="Arial"/>
          <w:i/>
          <w:iCs/>
          <w:noProof/>
          <w:szCs w:val="24"/>
          <w:lang w:val="en-GB"/>
        </w:rPr>
        <w:t>Journal of Retailing</w:t>
      </w:r>
      <w:r w:rsidRPr="00536B28">
        <w:rPr>
          <w:rFonts w:cs="Arial"/>
          <w:noProof/>
          <w:szCs w:val="24"/>
          <w:lang w:val="en-GB"/>
        </w:rPr>
        <w:t xml:space="preserve">, </w:t>
      </w:r>
      <w:r w:rsidRPr="00536B28">
        <w:rPr>
          <w:rFonts w:cs="Arial"/>
          <w:i/>
          <w:iCs/>
          <w:noProof/>
          <w:szCs w:val="24"/>
          <w:lang w:val="en-GB"/>
        </w:rPr>
        <w:t>72</w:t>
      </w:r>
      <w:r w:rsidRPr="00536B28">
        <w:rPr>
          <w:rFonts w:cs="Arial"/>
          <w:noProof/>
          <w:szCs w:val="24"/>
          <w:lang w:val="en-GB"/>
        </w:rPr>
        <w:t>(2), 201–214. https://doi.org/10.1016/S0022-4359(96)90014-7</w:t>
      </w:r>
    </w:p>
    <w:p w14:paraId="66BE2E7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Steffensen, M., Rogers, E. M., &amp; Speakman, K. (2000). Spin-offs from research centers at a research university.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93–111. https://doi.org/10.1016/S0883-9026(98)00006-8</w:t>
      </w:r>
    </w:p>
    <w:p w14:paraId="290A047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Stewart, H. (2010). Do happy staff make for happy customers and profitable companies. </w:t>
      </w:r>
      <w:r w:rsidRPr="00536B28">
        <w:rPr>
          <w:rFonts w:cs="Arial"/>
          <w:i/>
          <w:iCs/>
          <w:noProof/>
          <w:szCs w:val="24"/>
          <w:lang w:val="en-GB"/>
        </w:rPr>
        <w:t>Journal of Direct, Data and Digital Marketing Practice</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(4), 275–280. https://doi.org/10.1057/dddmp.2010.9</w:t>
      </w:r>
    </w:p>
    <w:p w14:paraId="0059422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Stoma, M. (2012). </w:t>
      </w:r>
      <w:r w:rsidRPr="00536B28">
        <w:rPr>
          <w:rFonts w:cs="Arial"/>
          <w:i/>
          <w:iCs/>
          <w:noProof/>
          <w:szCs w:val="24"/>
        </w:rPr>
        <w:t>Modele i metody pomiaru jakości usług</w:t>
      </w:r>
      <w:r w:rsidRPr="00536B28">
        <w:rPr>
          <w:rFonts w:cs="Arial"/>
          <w:noProof/>
          <w:szCs w:val="24"/>
        </w:rPr>
        <w:t>. http://www.qrpolska.pl/files/file/M3.pdf</w:t>
      </w:r>
    </w:p>
    <w:p w14:paraId="7B4AFF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(2014). Czy kultura jakości w uczelni wyższej to to samo co kultura akademicka? </w:t>
      </w:r>
      <w:r w:rsidRPr="00536B28">
        <w:rPr>
          <w:rFonts w:cs="Arial"/>
          <w:i/>
          <w:iCs/>
          <w:noProof/>
          <w:szCs w:val="24"/>
        </w:rPr>
        <w:t xml:space="preserve">Przedsiębiorczość i Zarządzanie, t. XV, z. 8, cz. I: „Wybrane problemy zarządzania rozwojem </w:t>
      </w:r>
      <w:r w:rsidRPr="00536B28">
        <w:rPr>
          <w:rFonts w:cs="Arial"/>
          <w:i/>
          <w:iCs/>
          <w:noProof/>
          <w:szCs w:val="24"/>
        </w:rPr>
        <w:lastRenderedPageBreak/>
        <w:t>regionalnym”</w:t>
      </w:r>
      <w:r w:rsidRPr="00536B28">
        <w:rPr>
          <w:rFonts w:cs="Arial"/>
          <w:noProof/>
          <w:szCs w:val="24"/>
        </w:rPr>
        <w:t>, 365–378.</w:t>
      </w:r>
    </w:p>
    <w:p w14:paraId="0736A43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Sułkowski, Ł. (2016). Academic Culture from the Perspective of Polish Universities.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XVII</w:t>
      </w:r>
      <w:r w:rsidRPr="00536B28">
        <w:rPr>
          <w:rFonts w:cs="Arial"/>
          <w:noProof/>
          <w:szCs w:val="24"/>
        </w:rPr>
        <w:t>(2), 7–21. http://piz.san.edu.pl/docs/e-XVII-2-1.pdf</w:t>
      </w:r>
    </w:p>
    <w:p w14:paraId="564788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(2017). Założenia do Ustawy 2.0 - projektowanie nowego ładu akademickiego w Polsce. W </w:t>
      </w:r>
      <w:r w:rsidRPr="00536B28">
        <w:rPr>
          <w:rFonts w:cs="Arial"/>
          <w:i/>
          <w:iCs/>
          <w:noProof/>
          <w:szCs w:val="24"/>
        </w:rPr>
        <w:t>Przedsiębiorczość i Zarządzanie, t. XVIII, z. 2, cz. I: „Zarządzanie publiczne. Funkcjonowanie jednostek samorządu terytorialnego w aspekcie wielowymiarowym”</w:t>
      </w:r>
      <w:r w:rsidRPr="00536B28">
        <w:rPr>
          <w:rFonts w:cs="Arial"/>
          <w:noProof/>
          <w:szCs w:val="24"/>
        </w:rPr>
        <w:t xml:space="preserve"> (Numer January 2017, ss. 261–276).</w:t>
      </w:r>
    </w:p>
    <w:p w14:paraId="11546B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Seliga, R., &amp; Woźniak, A. (2016). Kultura organizacyjna i zarządzanie uczelnią z punktu widzenia systemu zapewniania jakości w Polsce.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17</w:t>
      </w:r>
      <w:r w:rsidRPr="00536B28">
        <w:rPr>
          <w:rFonts w:cs="Arial"/>
          <w:noProof/>
          <w:szCs w:val="24"/>
        </w:rPr>
        <w:t>(9.3), 221–233.</w:t>
      </w:r>
    </w:p>
    <w:p w14:paraId="6EB4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&amp; Woźniak, A. (2019). Strategic management at universities in merger processes: research results. W </w:t>
      </w:r>
      <w:r w:rsidRPr="00536B28">
        <w:rPr>
          <w:rFonts w:cs="Arial"/>
          <w:i/>
          <w:iCs/>
          <w:noProof/>
          <w:szCs w:val="24"/>
        </w:rPr>
        <w:t>Strategie i innowacje organizacyjne polskich uczelni / pod redakcją Łukasza Sułkowskiego i Jarosława Górniaka. – Wydanie I. – Kraków, © 2019</w:t>
      </w:r>
      <w:r w:rsidRPr="00536B28">
        <w:rPr>
          <w:rFonts w:cs="Arial"/>
          <w:noProof/>
          <w:szCs w:val="24"/>
        </w:rPr>
        <w:t>. Kraków: Wydawnictwo Uniwersytetu Jagiellońskiego.</w:t>
      </w:r>
    </w:p>
    <w:p w14:paraId="2CAC3C7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Sułkowski, Ł., Woźniak, A., &amp; Seliga, R. (2019). </w:t>
      </w:r>
      <w:r w:rsidRPr="00536B28">
        <w:rPr>
          <w:rFonts w:cs="Arial"/>
          <w:noProof/>
          <w:szCs w:val="24"/>
          <w:lang w:val="en-GB"/>
        </w:rPr>
        <w:t xml:space="preserve">Organizational identity of university in merger process. W D. Ibrahimov, M and Aleksic, A and Dukic (Red.), </w:t>
      </w:r>
      <w:r w:rsidRPr="00536B28">
        <w:rPr>
          <w:rFonts w:cs="Arial"/>
          <w:i/>
          <w:iCs/>
          <w:noProof/>
          <w:szCs w:val="24"/>
          <w:lang w:val="en-GB"/>
        </w:rPr>
        <w:t>ECONOMIC AND SOCIAL DEVELOPMENT (ESD 2019): 37TH INTERNATIONAL SCIENTIFIC CONFERENCE ON ECONOMIC AND SOCIAL DEVELOPMENT - SOCIO ECONOMIC PROBLEMS OF SUSTAINABLE DEVELOPMENT</w:t>
      </w:r>
      <w:r w:rsidRPr="00536B28">
        <w:rPr>
          <w:rFonts w:cs="Arial"/>
          <w:noProof/>
          <w:szCs w:val="24"/>
          <w:lang w:val="en-GB"/>
        </w:rPr>
        <w:t xml:space="preserve"> (ss. 757–763). VARAZDIN DEVELOPMENT &amp; ENTREPRENEURSHIP AGENCY.</w:t>
      </w:r>
    </w:p>
    <w:p w14:paraId="66982EF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Antony, J. (2018). A conceptual Lean Six Sigma framework for quality excellence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857–874. https://doi.org/10.1108/IJQRM-01-2017-0002</w:t>
      </w:r>
    </w:p>
    <w:p w14:paraId="774DB6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Mahalingam, S. (2018). An empirical investigation of implementing Lean Six Sigma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(10), 2157–2180. https://doi.org/10.1108/IJQRM-05-2017-0098</w:t>
      </w:r>
    </w:p>
    <w:p w14:paraId="7B6337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Sureshchandar, G. S., Rajendran, C., &amp; Anantharaman, R. N. (2001). A holistic model for total quality service.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378–412. https://doi.org/10.1108/09564230110405299</w:t>
      </w:r>
    </w:p>
    <w:p w14:paraId="284565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Sutherland, J., &amp; Schwaber, K. (2011). The scrum papers. </w:t>
      </w:r>
      <w:r w:rsidRPr="00536B28">
        <w:rPr>
          <w:rFonts w:cs="Arial"/>
          <w:i/>
          <w:iCs/>
          <w:noProof/>
          <w:szCs w:val="24"/>
          <w:lang w:val="en-GB"/>
        </w:rPr>
        <w:t>Nuts, bolts and origins of an Agile process</w:t>
      </w:r>
      <w:r w:rsidRPr="00536B28">
        <w:rPr>
          <w:rFonts w:cs="Arial"/>
          <w:noProof/>
          <w:szCs w:val="24"/>
          <w:lang w:val="en-GB"/>
        </w:rPr>
        <w:t>.</w:t>
      </w:r>
    </w:p>
    <w:p w14:paraId="094127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Swank, C. K. (2003). The Lean Service Machine.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(10).</w:t>
      </w:r>
    </w:p>
    <w:p w14:paraId="2392DD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Szczepańska, K. (2011). </w:t>
      </w:r>
      <w:r w:rsidRPr="00536B28">
        <w:rPr>
          <w:rFonts w:cs="Arial"/>
          <w:i/>
          <w:iCs/>
          <w:noProof/>
          <w:szCs w:val="24"/>
        </w:rPr>
        <w:t>Zarządzanie jakością. W dążeniu do doskonałości</w:t>
      </w:r>
      <w:r w:rsidRPr="00536B28">
        <w:rPr>
          <w:rFonts w:cs="Arial"/>
          <w:noProof/>
          <w:szCs w:val="24"/>
        </w:rPr>
        <w:t>. CH Beck.</w:t>
      </w:r>
    </w:p>
    <w:p w14:paraId="5447C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(2011). </w:t>
      </w:r>
      <w:r w:rsidRPr="00536B28">
        <w:rPr>
          <w:rFonts w:cs="Arial"/>
          <w:i/>
          <w:iCs/>
          <w:noProof/>
          <w:szCs w:val="24"/>
        </w:rPr>
        <w:t>Model pomiaru i doskonalenia jakości usług edukacyjnych uczelni wyższych</w:t>
      </w:r>
      <w:r w:rsidRPr="00536B28">
        <w:rPr>
          <w:rFonts w:cs="Arial"/>
          <w:noProof/>
          <w:szCs w:val="24"/>
        </w:rPr>
        <w:t>. Politechnika Gdańska.</w:t>
      </w:r>
    </w:p>
    <w:p w14:paraId="6123B19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&amp; Zieliński, G. (2013). Doskonalenie jakości usług edukacyjnych poprzez ocenę wyniku działalności instytucji akademickiej. W </w:t>
      </w:r>
      <w:r w:rsidRPr="00536B28">
        <w:rPr>
          <w:rFonts w:cs="Arial"/>
          <w:i/>
          <w:iCs/>
          <w:noProof/>
          <w:szCs w:val="24"/>
        </w:rPr>
        <w:t>Uwarunkowania Sukecu Organizacji</w:t>
      </w:r>
      <w:r w:rsidRPr="00536B28">
        <w:rPr>
          <w:rFonts w:cs="Arial"/>
          <w:noProof/>
          <w:szCs w:val="24"/>
        </w:rPr>
        <w:t xml:space="preserve"> (ss. 274–288). </w:t>
      </w:r>
      <w:r w:rsidRPr="00536B28">
        <w:rPr>
          <w:rFonts w:cs="Arial"/>
          <w:noProof/>
          <w:szCs w:val="24"/>
        </w:rPr>
        <w:lastRenderedPageBreak/>
        <w:t>unknown.</w:t>
      </w:r>
    </w:p>
    <w:p w14:paraId="316072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Sztejnberg, A. (2008). </w:t>
      </w:r>
      <w:r w:rsidRPr="00536B28">
        <w:rPr>
          <w:rFonts w:cs="Arial"/>
          <w:i/>
          <w:iCs/>
          <w:noProof/>
          <w:szCs w:val="24"/>
        </w:rPr>
        <w:t>Doskonalenie usług edukacyjnych. Podstawy pomiaru jakości kształcenia.</w:t>
      </w:r>
      <w:r w:rsidRPr="00536B28">
        <w:rPr>
          <w:rFonts w:cs="Arial"/>
          <w:noProof/>
          <w:szCs w:val="24"/>
        </w:rPr>
        <w:t xml:space="preserve"> Wydawnictwo Uniwersytetu Opolskiego.</w:t>
      </w:r>
    </w:p>
    <w:p w14:paraId="5C129C8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Szymaniec-Mlicka, K. (2016). Zarządzanie relacjami z interesariuszami publicznych podmiotów leczniczych. </w:t>
      </w:r>
      <w:r w:rsidRPr="00536B28">
        <w:rPr>
          <w:rFonts w:cs="Arial"/>
          <w:i/>
          <w:iCs/>
          <w:noProof/>
          <w:szCs w:val="24"/>
        </w:rPr>
        <w:t>Zeszyty Naukowe. Organizacja i Zarządzanie. Politechnika Śląska</w:t>
      </w:r>
      <w:r w:rsidRPr="00536B28">
        <w:rPr>
          <w:rFonts w:cs="Arial"/>
          <w:noProof/>
          <w:szCs w:val="24"/>
        </w:rPr>
        <w:t xml:space="preserve">, </w:t>
      </w:r>
      <w:r w:rsidRPr="00536B28">
        <w:rPr>
          <w:rFonts w:cs="Arial"/>
          <w:i/>
          <w:iCs/>
          <w:noProof/>
          <w:szCs w:val="24"/>
        </w:rPr>
        <w:t>97</w:t>
      </w:r>
      <w:r w:rsidRPr="00536B28">
        <w:rPr>
          <w:rFonts w:cs="Arial"/>
          <w:noProof/>
          <w:szCs w:val="24"/>
        </w:rPr>
        <w:t>(1964), 309–320.</w:t>
      </w:r>
    </w:p>
    <w:p w14:paraId="510B0A0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Talib, F., Rahman, Z., &amp; Qureshi, M. N. (2011). </w:t>
      </w:r>
      <w:r w:rsidRPr="00536B28">
        <w:rPr>
          <w:rFonts w:cs="Arial"/>
          <w:noProof/>
          <w:szCs w:val="24"/>
          <w:lang w:val="en-GB"/>
        </w:rPr>
        <w:t xml:space="preserve">Analysis of interaction among the barriers to total quality management implementation using interpretive structural modeling approach. </w:t>
      </w:r>
      <w:r w:rsidRPr="00536B28">
        <w:rPr>
          <w:rFonts w:cs="Arial"/>
          <w:i/>
          <w:iCs/>
          <w:noProof/>
          <w:szCs w:val="24"/>
          <w:lang w:val="en-GB"/>
        </w:rPr>
        <w:t>Benchmarking: An International Journal</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563–587. https://doi.org/10.1108/14635771111147641</w:t>
      </w:r>
    </w:p>
    <w:p w14:paraId="2F8DAB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Tayar, M., &amp; Jack, R. (2013). Prestige-oriented market entry strategy: the case of Australian universities. </w:t>
      </w:r>
      <w:r w:rsidRPr="00536B28">
        <w:rPr>
          <w:rFonts w:cs="Arial"/>
          <w:i/>
          <w:iCs/>
          <w:noProof/>
          <w:szCs w:val="24"/>
          <w:lang w:val="en-GB"/>
        </w:rPr>
        <w:t>Journal of Higher Education Policy and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153–166. https://doi.org/10.1080/1360080X.2013.775924</w:t>
      </w:r>
    </w:p>
    <w:p w14:paraId="68F2931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Teehan, R., &amp; Tucker, W. (2010). A simplified lean method to capture customer voice.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 175–188. https://doi.org/10.1108/17566691011057348</w:t>
      </w:r>
    </w:p>
    <w:p w14:paraId="3D02214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Teeroovengadum, V., Kamalanabhan, T. J., &amp; Seebaluck, A. K. (2016). Measuring service quality in higher education. </w:t>
      </w:r>
      <w:r w:rsidRPr="00536B28">
        <w:rPr>
          <w:rFonts w:cs="Arial"/>
          <w:i/>
          <w:iCs/>
          <w:noProof/>
          <w:szCs w:val="24"/>
          <w:lang w:val="en-GB"/>
        </w:rPr>
        <w:t>Quality Assurance in Education</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(2), 244–258. https://doi.org/10.1108/QAE-06-2014-0028</w:t>
      </w:r>
    </w:p>
    <w:p w14:paraId="15C2F8D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 (2020). </w:t>
      </w:r>
      <w:r w:rsidRPr="00536B28">
        <w:rPr>
          <w:rFonts w:cs="Arial"/>
          <w:i/>
          <w:iCs/>
          <w:noProof/>
          <w:szCs w:val="24"/>
          <w:lang w:val="en-GB"/>
        </w:rPr>
        <w:t>World University Rankings 2020 | Times Higher Education (THE)</w:t>
      </w:r>
      <w:r w:rsidRPr="00536B28">
        <w:rPr>
          <w:rFonts w:cs="Arial"/>
          <w:noProof/>
          <w:szCs w:val="24"/>
          <w:lang w:val="en-GB"/>
        </w:rPr>
        <w:t>. https://www.timeshighereducation.com/world-university-rankings/2020/world-ranking#!/page/0/length/25/sort_by/rank/sort_order/asc/cols/stats</w:t>
      </w:r>
    </w:p>
    <w:p w14:paraId="73D1CA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THE World University Rankings 2020: methodology</w:t>
      </w:r>
      <w:r w:rsidRPr="00536B28">
        <w:rPr>
          <w:rFonts w:cs="Arial"/>
          <w:noProof/>
          <w:szCs w:val="24"/>
          <w:lang w:val="en-GB"/>
        </w:rPr>
        <w:t>. (2020). https://www.timeshighereducation.com/world-university-rankings/world-university-rankings-2020-methodology</w:t>
      </w:r>
    </w:p>
    <w:p w14:paraId="525305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Thesing, T., Feldmann, C., &amp; Burchardt, M. (2021). Agile versus Waterfall Project Management: Decision Model for Selecting the Appropriate Approach to a Project.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746–756. https://doi.org/10.1016/j.procs.2021.01.227</w:t>
      </w:r>
    </w:p>
    <w:p w14:paraId="560491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Thijs, Nick; Staes, P. (2014). </w:t>
      </w:r>
      <w:r w:rsidRPr="00536B28">
        <w:rPr>
          <w:rFonts w:cs="Arial"/>
          <w:i/>
          <w:iCs/>
          <w:noProof/>
          <w:szCs w:val="24"/>
          <w:lang w:val="en-GB"/>
        </w:rPr>
        <w:t>CAF in the Education Sector. Successful stories of performance improvement</w:t>
      </w:r>
      <w:r w:rsidRPr="00536B28">
        <w:rPr>
          <w:rFonts w:cs="Arial"/>
          <w:noProof/>
          <w:szCs w:val="24"/>
          <w:lang w:val="en-GB"/>
        </w:rPr>
        <w:t>. http://caf.eipa.eu/files/uploads/20210706115454_CAFintheEducation-Successfulstoriesofperformanceimprovement.pdf</w:t>
      </w:r>
    </w:p>
    <w:p w14:paraId="08545F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Thompson, G., &amp; Glasø, L. (2015). Situational leadership theory: a test from three perspectives. </w:t>
      </w:r>
      <w:r w:rsidRPr="00536B28">
        <w:rPr>
          <w:rFonts w:cs="Arial"/>
          <w:i/>
          <w:iCs/>
          <w:noProof/>
          <w:szCs w:val="24"/>
          <w:lang w:val="en-GB"/>
        </w:rPr>
        <w:t>Leadership &amp; Organization Development Journal</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(5), 527–544. https://doi.org/10.1108/LODJ-10-2013-0130</w:t>
      </w:r>
    </w:p>
    <w:p w14:paraId="27E934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Tierney, W. G. (1988). Organizational Culture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(1), 2–21. https://doi.org/10.1080/00221546.1988.11778301</w:t>
      </w:r>
    </w:p>
    <w:p w14:paraId="389FE6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Times Higher Education. (2022). </w:t>
      </w:r>
      <w:r w:rsidRPr="00536B28">
        <w:rPr>
          <w:rFonts w:cs="Arial"/>
          <w:i/>
          <w:iCs/>
          <w:noProof/>
          <w:szCs w:val="24"/>
          <w:lang w:val="en-GB"/>
        </w:rPr>
        <w:t>World University Rankings 2023 methodology. Times Higher Education (THE)</w:t>
      </w:r>
      <w:r w:rsidRPr="00536B28">
        <w:rPr>
          <w:rFonts w:cs="Arial"/>
          <w:noProof/>
          <w:szCs w:val="24"/>
          <w:lang w:val="en-GB"/>
        </w:rPr>
        <w:t xml:space="preserve"> (Numer October 2022). https://www.timeshighereducation.com/sites/default/files/breaking_news_files/the_2023_world_university_rankings_methodology.pdf</w:t>
      </w:r>
    </w:p>
    <w:p w14:paraId="696423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Times Higher Education. (2023). </w:t>
      </w:r>
      <w:r w:rsidRPr="00536B28">
        <w:rPr>
          <w:rFonts w:cs="Arial"/>
          <w:i/>
          <w:iCs/>
          <w:noProof/>
          <w:szCs w:val="24"/>
          <w:lang w:val="en-GB"/>
        </w:rPr>
        <w:t>THE World University Rankings 2023</w:t>
      </w:r>
      <w:r w:rsidRPr="00536B28">
        <w:rPr>
          <w:rFonts w:cs="Arial"/>
          <w:noProof/>
          <w:szCs w:val="24"/>
          <w:lang w:val="en-GB"/>
        </w:rPr>
        <w:t>. THE WUR Ranking. https://www.timeshighereducation.com/world-university-rankings/2023/world-ranking</w:t>
      </w:r>
    </w:p>
    <w:p w14:paraId="41A91D6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Toma, J. D. (1997). Alternative Inquiry Paradigms, Faculty Cultures, and the Definition of Academic Lives.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(6), 679–705. https://doi.org/10.1080/00221546.1997.11779006</w:t>
      </w:r>
    </w:p>
    <w:p w14:paraId="0FD8BE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Tomala, L. (2018). </w:t>
      </w:r>
      <w:r w:rsidRPr="00536B28">
        <w:rPr>
          <w:rFonts w:cs="Arial"/>
          <w:i/>
          <w:iCs/>
          <w:noProof/>
          <w:szCs w:val="24"/>
        </w:rPr>
        <w:t>Ustawa 2.0: najważniejsze zapisy | Nauka w Polsce</w:t>
      </w:r>
      <w:r w:rsidRPr="00536B28">
        <w:rPr>
          <w:rFonts w:cs="Arial"/>
          <w:noProof/>
          <w:szCs w:val="24"/>
        </w:rPr>
        <w:t>. https://naukawpolsce.pap.pl/aktualnosci/news%2C30350%2Custawa-20-najwazniejsze-zapisy.html</w:t>
      </w:r>
    </w:p>
    <w:p w14:paraId="0911DB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536B28">
        <w:rPr>
          <w:rFonts w:cs="Arial"/>
          <w:i/>
          <w:iCs/>
          <w:noProof/>
          <w:szCs w:val="24"/>
          <w:lang w:val="en-GB"/>
        </w:rPr>
        <w:t>Journal of Service Theory and Practice</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(2), 203–224. https://doi.org/10.1108/JSTP-07-2020-0182</w:t>
      </w:r>
    </w:p>
    <w:p w14:paraId="0D212F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Townsend, P. (1995). Quality involves everyone: how Paul Revere discovered “quality has value”. </w:t>
      </w:r>
      <w:r w:rsidRPr="00536B28">
        <w:rPr>
          <w:rFonts w:cs="Arial"/>
          <w:i/>
          <w:iCs/>
          <w:noProof/>
          <w:szCs w:val="24"/>
          <w:lang w:val="en-GB"/>
        </w:rPr>
        <w:t>Managing Service Quality: An International Journal</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(2), 19–24. https://doi.org/10.1108/09604529510083549</w:t>
      </w:r>
    </w:p>
    <w:p w14:paraId="4D16F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Tran, N. Q., Carden, L. L., &amp; Zhang, J. Z. (2022). Work from anywhere: remote stakeholder management and engagement. </w:t>
      </w:r>
      <w:r w:rsidRPr="00536B28">
        <w:rPr>
          <w:rFonts w:cs="Arial"/>
          <w:i/>
          <w:iCs/>
          <w:noProof/>
          <w:szCs w:val="24"/>
          <w:lang w:val="en-GB"/>
        </w:rPr>
        <w:t>Personnel Review</w:t>
      </w:r>
      <w:r w:rsidRPr="00536B28">
        <w:rPr>
          <w:rFonts w:cs="Arial"/>
          <w:noProof/>
          <w:szCs w:val="24"/>
          <w:lang w:val="en-GB"/>
        </w:rPr>
        <w:t xml:space="preserve">, </w:t>
      </w:r>
      <w:r w:rsidRPr="00536B28">
        <w:rPr>
          <w:rFonts w:cs="Arial"/>
          <w:i/>
          <w:iCs/>
          <w:noProof/>
          <w:szCs w:val="24"/>
          <w:lang w:val="en-GB"/>
        </w:rPr>
        <w:t>51</w:t>
      </w:r>
      <w:r w:rsidRPr="00536B28">
        <w:rPr>
          <w:rFonts w:cs="Arial"/>
          <w:noProof/>
          <w:szCs w:val="24"/>
          <w:lang w:val="en-GB"/>
        </w:rPr>
        <w:t>(8), 2021–2038. https://doi.org/10.1108/PR-11-2021-0808</w:t>
      </w:r>
    </w:p>
    <w:p w14:paraId="05E99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Trow, M. (1974). Problems in the Transition from Elite to Mass Higher Education. </w:t>
      </w:r>
      <w:r w:rsidRPr="00536B28">
        <w:rPr>
          <w:rFonts w:cs="Arial"/>
          <w:i/>
          <w:iCs/>
          <w:noProof/>
          <w:szCs w:val="24"/>
          <w:lang w:val="en-GB"/>
        </w:rPr>
        <w:t>International Review of Education</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 61–82.</w:t>
      </w:r>
    </w:p>
    <w:p w14:paraId="6D464C6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Turkulainen, V., Aaltonen, K., &amp; Lohikoski, P. (2015). Managing Project Stakeholder Communication: The Qstock Festival Case.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74–91. https://doi.org/10.1002/pmj.21547</w:t>
      </w:r>
    </w:p>
    <w:p w14:paraId="3CEDF84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Tutko, M. (2018). Assessment of the quality of internationalisation in higher education institutions. </w:t>
      </w:r>
      <w:r w:rsidRPr="00536B28">
        <w:rPr>
          <w:rFonts w:cs="Arial"/>
          <w:i/>
          <w:iCs/>
          <w:noProof/>
          <w:szCs w:val="24"/>
          <w:lang w:val="en-GB"/>
        </w:rPr>
        <w:t>Studia Ekonomiczne</w:t>
      </w:r>
      <w:r w:rsidRPr="00536B28">
        <w:rPr>
          <w:rFonts w:cs="Arial"/>
          <w:noProof/>
          <w:szCs w:val="24"/>
          <w:lang w:val="en-GB"/>
        </w:rPr>
        <w:t xml:space="preserve">, </w:t>
      </w:r>
      <w:r w:rsidRPr="00536B28">
        <w:rPr>
          <w:rFonts w:cs="Arial"/>
          <w:i/>
          <w:iCs/>
          <w:noProof/>
          <w:szCs w:val="24"/>
          <w:lang w:val="en-GB"/>
        </w:rPr>
        <w:t>361</w:t>
      </w:r>
      <w:r w:rsidRPr="00536B28">
        <w:rPr>
          <w:rFonts w:cs="Arial"/>
          <w:noProof/>
          <w:szCs w:val="24"/>
          <w:lang w:val="en-GB"/>
        </w:rPr>
        <w:t>, 76–85.</w:t>
      </w:r>
    </w:p>
    <w:p w14:paraId="105B05E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Twigg, J. D. (1990). </w:t>
      </w:r>
      <w:r w:rsidRPr="00536B28">
        <w:rPr>
          <w:rFonts w:cs="Arial"/>
          <w:i/>
          <w:iCs/>
          <w:noProof/>
          <w:szCs w:val="24"/>
          <w:lang w:val="en-GB"/>
        </w:rPr>
        <w:t>The University of Cambridge and the English revolution, 1625-1688</w:t>
      </w:r>
      <w:r w:rsidRPr="00536B28">
        <w:rPr>
          <w:rFonts w:cs="Arial"/>
          <w:noProof/>
          <w:szCs w:val="24"/>
          <w:lang w:val="en-GB"/>
        </w:rPr>
        <w:t xml:space="preserve"> (ss. 212–214). Woodbridge: Boydell &amp; Brewer za: De Ridder-Symoens, H. (2020) Missions of Universities : Past, Present, Future (ss. 43–61).</w:t>
      </w:r>
    </w:p>
    <w:p w14:paraId="0EFD37C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Ulewicz, R. (2017). The role of stakeholders in quality assurance in higher education. </w:t>
      </w:r>
      <w:r w:rsidRPr="00536B28">
        <w:rPr>
          <w:rFonts w:cs="Arial"/>
          <w:i/>
          <w:iCs/>
          <w:noProof/>
          <w:szCs w:val="24"/>
        </w:rPr>
        <w:t>Human Resources Management \&amp; Ergonomics</w:t>
      </w:r>
      <w:r w:rsidRPr="00536B28">
        <w:rPr>
          <w:rFonts w:cs="Arial"/>
          <w:noProof/>
          <w:szCs w:val="24"/>
        </w:rPr>
        <w:t xml:space="preserve">, </w:t>
      </w:r>
      <w:r w:rsidRPr="00536B28">
        <w:rPr>
          <w:rFonts w:cs="Arial"/>
          <w:i/>
          <w:iCs/>
          <w:noProof/>
          <w:szCs w:val="24"/>
        </w:rPr>
        <w:t>11</w:t>
      </w:r>
      <w:r w:rsidRPr="00536B28">
        <w:rPr>
          <w:rFonts w:cs="Arial"/>
          <w:noProof/>
          <w:szCs w:val="24"/>
        </w:rPr>
        <w:t>(1).</w:t>
      </w:r>
    </w:p>
    <w:p w14:paraId="2352434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Urbanowska-Sojkin, E. (2016). Paradoksy w zarządzaniu strategicznym przedsiębiorstwami (Paradoxes in strategic management of companies). </w:t>
      </w:r>
      <w:r w:rsidRPr="00536B28">
        <w:rPr>
          <w:rFonts w:cs="Arial"/>
          <w:i/>
          <w:iCs/>
          <w:noProof/>
          <w:szCs w:val="24"/>
        </w:rPr>
        <w:t xml:space="preserve">Prace Naukowe Uniwersytetu </w:t>
      </w:r>
      <w:r w:rsidRPr="00536B28">
        <w:rPr>
          <w:rFonts w:cs="Arial"/>
          <w:i/>
          <w:iCs/>
          <w:noProof/>
          <w:szCs w:val="24"/>
        </w:rPr>
        <w:lastRenderedPageBreak/>
        <w:t>Ekonomicznego we Wrocławiu</w:t>
      </w:r>
      <w:r w:rsidRPr="00536B28">
        <w:rPr>
          <w:rFonts w:cs="Arial"/>
          <w:noProof/>
          <w:szCs w:val="24"/>
        </w:rPr>
        <w:t xml:space="preserve">, </w:t>
      </w:r>
      <w:r w:rsidRPr="00536B28">
        <w:rPr>
          <w:rFonts w:cs="Arial"/>
          <w:i/>
          <w:iCs/>
          <w:noProof/>
          <w:szCs w:val="24"/>
        </w:rPr>
        <w:t>420</w:t>
      </w:r>
      <w:r w:rsidRPr="00536B28">
        <w:rPr>
          <w:rFonts w:cs="Arial"/>
          <w:noProof/>
          <w:szCs w:val="24"/>
        </w:rPr>
        <w:t>. https://doi.org/10.15611/pn.2016.420.31</w:t>
      </w:r>
    </w:p>
    <w:p w14:paraId="25EC07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Aswegen, A. S., &amp; Engelbrecht, A. S. (2009). The relationship between transformational leadership, integrity and an ethical climate in organizations. </w:t>
      </w:r>
      <w:r w:rsidRPr="00536B28">
        <w:rPr>
          <w:rFonts w:cs="Arial"/>
          <w:i/>
          <w:iCs/>
          <w:noProof/>
          <w:szCs w:val="24"/>
          <w:lang w:val="en-GB"/>
        </w:rPr>
        <w:t>SA Journal of Human Resource Management</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1–9.</w:t>
      </w:r>
    </w:p>
    <w:p w14:paraId="6AE8E4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Doorn, J., Leeflang, P. S. H., &amp; Tijs, M. (2013). Satisfaction as a predictor of future performance: A replication.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314–318. https://doi.org/10.1016/j.ijresmar.2013.04.002</w:t>
      </w:r>
    </w:p>
    <w:p w14:paraId="039AF5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Looy, B., Callaert, J., &amp; Debackere, K. (2006). Publication and patent behavior of academic researchers: Conflicting, reinforcing or merely co-existing?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596–608. https://doi.org/10.1016/j.respol.2006.02.003</w:t>
      </w:r>
    </w:p>
    <w:p w14:paraId="6AD5AC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Vargo, S. L., &amp; Lusch, R. F. (2008). Why “service”?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(1), 25–38. https://doi.org/10.1007/s11747-007-0068-7</w:t>
      </w:r>
    </w:p>
    <w:p w14:paraId="2245508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Vehovar, V., Batagelj, Z., Manfreda, K. L., &amp; Zaletel, M. (2002). Nonresponse in web surveys. </w:t>
      </w:r>
      <w:r w:rsidRPr="00536B28">
        <w:rPr>
          <w:rFonts w:cs="Arial"/>
          <w:i/>
          <w:iCs/>
          <w:noProof/>
          <w:szCs w:val="24"/>
          <w:lang w:val="en-GB"/>
        </w:rPr>
        <w:t>Survey nonresponse</w:t>
      </w:r>
      <w:r w:rsidRPr="00536B28">
        <w:rPr>
          <w:rFonts w:cs="Arial"/>
          <w:noProof/>
          <w:szCs w:val="24"/>
          <w:lang w:val="en-GB"/>
        </w:rPr>
        <w:t>, 229–242.</w:t>
      </w:r>
    </w:p>
    <w:p w14:paraId="582E3C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Verschueren, N., Van Dessel, J., Verslyppe, A., Schoensetters, Y., &amp; Baelmans, M. (2023). A Maturity Matrix Model to Strengthen the Quality Cultures in Higher Education. </w:t>
      </w:r>
      <w:r w:rsidRPr="00536B28">
        <w:rPr>
          <w:rFonts w:cs="Arial"/>
          <w:i/>
          <w:iCs/>
          <w:noProof/>
          <w:szCs w:val="24"/>
          <w:lang w:val="en-GB"/>
        </w:rPr>
        <w:t>Education Sciences</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 123. https://doi.org/10.3390/educsci13020123</w:t>
      </w:r>
    </w:p>
    <w:p w14:paraId="00D7D4B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Vijaya Sunder, M. (2016). Lean Six Sigma in higher education institutions.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(2), 159–178. https://doi.org/10.1108/IJQSS-04-2015-0043</w:t>
      </w:r>
    </w:p>
    <w:p w14:paraId="7307174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Villar, A., Callegaro, M., &amp; Yang, Y. (2013). Where Am I? A Meta-Analysis of Experiments on the Effects of Progress Indicators for Web Surveys. </w:t>
      </w:r>
      <w:r w:rsidRPr="00536B28">
        <w:rPr>
          <w:rFonts w:cs="Arial"/>
          <w:i/>
          <w:iCs/>
          <w:noProof/>
          <w:szCs w:val="24"/>
        </w:rPr>
        <w:t>Social Science Computer Review</w:t>
      </w:r>
      <w:r w:rsidRPr="00536B28">
        <w:rPr>
          <w:rFonts w:cs="Arial"/>
          <w:noProof/>
          <w:szCs w:val="24"/>
        </w:rPr>
        <w:t xml:space="preserve">, </w:t>
      </w:r>
      <w:r w:rsidRPr="00536B28">
        <w:rPr>
          <w:rFonts w:cs="Arial"/>
          <w:i/>
          <w:iCs/>
          <w:noProof/>
          <w:szCs w:val="24"/>
        </w:rPr>
        <w:t>31</w:t>
      </w:r>
      <w:r w:rsidRPr="00536B28">
        <w:rPr>
          <w:rFonts w:cs="Arial"/>
          <w:noProof/>
          <w:szCs w:val="24"/>
        </w:rPr>
        <w:t>(6), 744–762. https://doi.org/10.1177/0894439313497468</w:t>
      </w:r>
    </w:p>
    <w:p w14:paraId="72144F7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(2015). Ewolucja koncepcji zarządzania w szkołach wyższych w kierunku wymogów XXI wieku. W J. Dziadkowiec &amp; T. Sikory (Red.), </w:t>
      </w:r>
      <w:r w:rsidRPr="00536B28">
        <w:rPr>
          <w:rFonts w:cs="Arial"/>
          <w:i/>
          <w:iCs/>
          <w:noProof/>
          <w:szCs w:val="24"/>
        </w:rPr>
        <w:t>Wybrane aspekty zarządzania jakością usług</w:t>
      </w:r>
      <w:r w:rsidRPr="00536B28">
        <w:rPr>
          <w:rFonts w:cs="Arial"/>
          <w:noProof/>
          <w:szCs w:val="24"/>
        </w:rPr>
        <w:t xml:space="preserve"> (s. 199). Uniwersytet Ekonomiczny w Krakowie.</w:t>
      </w:r>
    </w:p>
    <w:p w14:paraId="103868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(2019). </w:t>
      </w:r>
      <w:r w:rsidRPr="00536B28">
        <w:rPr>
          <w:rFonts w:cs="Arial"/>
          <w:i/>
          <w:iCs/>
          <w:noProof/>
          <w:szCs w:val="24"/>
        </w:rPr>
        <w:t>Doskonalenie jakości zarządzania w szkołach wyższych</w:t>
      </w:r>
      <w:r w:rsidRPr="00536B28">
        <w:rPr>
          <w:rFonts w:cs="Arial"/>
          <w:noProof/>
          <w:szCs w:val="24"/>
        </w:rPr>
        <w:t>. Wydawnictwo Uniwersytetu Jagiellońskiego.</w:t>
      </w:r>
    </w:p>
    <w:p w14:paraId="5F1B8C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(2022). Ocena reformy szkolnictwa wyższego. </w:t>
      </w:r>
      <w:r w:rsidRPr="00536B28">
        <w:rPr>
          <w:rFonts w:cs="Arial"/>
          <w:i/>
          <w:iCs/>
          <w:noProof/>
          <w:szCs w:val="24"/>
        </w:rPr>
        <w:t>Biuletyn PTE</w:t>
      </w:r>
      <w:r w:rsidRPr="00536B28">
        <w:rPr>
          <w:rFonts w:cs="Arial"/>
          <w:noProof/>
          <w:szCs w:val="24"/>
        </w:rPr>
        <w:t xml:space="preserve">, </w:t>
      </w:r>
      <w:r w:rsidRPr="00536B28">
        <w:rPr>
          <w:rFonts w:cs="Arial"/>
          <w:i/>
          <w:iCs/>
          <w:noProof/>
          <w:szCs w:val="24"/>
        </w:rPr>
        <w:t>4</w:t>
      </w:r>
      <w:r w:rsidRPr="00536B28">
        <w:rPr>
          <w:rFonts w:cs="Arial"/>
          <w:noProof/>
          <w:szCs w:val="24"/>
        </w:rPr>
        <w:t>(99). https://www.pte.pl/czasopisma/biuletyn/biuletyn-pte-nr-4-2022</w:t>
      </w:r>
    </w:p>
    <w:p w14:paraId="3EE6F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Webber, R. (2022). Unlocking Agile’s Missed Potential. W </w:t>
      </w:r>
      <w:r w:rsidRPr="00536B28">
        <w:rPr>
          <w:rFonts w:cs="Arial"/>
          <w:i/>
          <w:iCs/>
          <w:noProof/>
          <w:szCs w:val="24"/>
          <w:lang w:val="en-GB"/>
        </w:rPr>
        <w:t>Unlocking Agile’s Missed Potential</w:t>
      </w:r>
      <w:r w:rsidRPr="00536B28">
        <w:rPr>
          <w:rFonts w:cs="Arial"/>
          <w:noProof/>
          <w:szCs w:val="24"/>
          <w:lang w:val="en-GB"/>
        </w:rPr>
        <w:t>. Wiley. https://doi.org/10.1002/9781119849117</w:t>
      </w:r>
    </w:p>
    <w:p w14:paraId="3D8C9D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Wibisono, E. (2018). The new management system ISO 21001: 2018: What and why educational organizations should adopt it. </w:t>
      </w:r>
      <w:r w:rsidRPr="00536B28">
        <w:rPr>
          <w:rFonts w:cs="Arial"/>
          <w:i/>
          <w:iCs/>
          <w:noProof/>
          <w:szCs w:val="24"/>
          <w:lang w:val="en-GB"/>
        </w:rPr>
        <w:t>Proceeding of 11th International Seminar on Industrial Engineering and Management</w:t>
      </w:r>
      <w:r w:rsidRPr="00536B28">
        <w:rPr>
          <w:rFonts w:cs="Arial"/>
          <w:noProof/>
          <w:szCs w:val="24"/>
          <w:lang w:val="en-GB"/>
        </w:rPr>
        <w:t>, 66–73. https://www.researchgate.net/publication/334549352</w:t>
      </w:r>
    </w:p>
    <w:p w14:paraId="5680D05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Wieczorek, O., Beyer, S., &amp; Münch, R. (2017). </w:t>
      </w:r>
      <w:r w:rsidRPr="00536B28">
        <w:rPr>
          <w:rFonts w:cs="Arial"/>
          <w:noProof/>
          <w:szCs w:val="24"/>
          <w:lang w:val="en-GB"/>
        </w:rPr>
        <w:t xml:space="preserve">Fief and benefice feudalism. Two types of academic autonomy in US chemistry.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(6), 887–907. https://doi.org/10.1007/s10734-</w:t>
      </w:r>
      <w:r w:rsidRPr="00536B28">
        <w:rPr>
          <w:rFonts w:cs="Arial"/>
          <w:noProof/>
          <w:szCs w:val="24"/>
          <w:lang w:val="en-GB"/>
        </w:rPr>
        <w:lastRenderedPageBreak/>
        <w:t>017-0116-2</w:t>
      </w:r>
    </w:p>
    <w:p w14:paraId="26C48C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Wilbers, S., &amp; Brankovic, J. (2021). The emergence of university rankings: a historical</w:t>
      </w:r>
      <w:r w:rsidRPr="00536B28">
        <w:rPr>
          <w:rFonts w:ascii="Cambria Math" w:hAnsi="Cambria Math" w:cs="Cambria Math"/>
          <w:noProof/>
          <w:szCs w:val="24"/>
          <w:lang w:val="en-GB"/>
        </w:rPr>
        <w:t>‑</w:t>
      </w:r>
      <w:r w:rsidRPr="00536B28">
        <w:rPr>
          <w:rFonts w:cs="Arial"/>
          <w:noProof/>
          <w:szCs w:val="24"/>
          <w:lang w:val="en-GB"/>
        </w:rPr>
        <w:t xml:space="preserve">sociological account. </w:t>
      </w:r>
      <w:r w:rsidRPr="00536B28">
        <w:rPr>
          <w:rFonts w:cs="Arial"/>
          <w:i/>
          <w:iCs/>
          <w:noProof/>
          <w:szCs w:val="24"/>
          <w:lang w:val="en-GB"/>
        </w:rPr>
        <w:t>Higher Education</w:t>
      </w:r>
      <w:r w:rsidRPr="00536B28">
        <w:rPr>
          <w:rFonts w:cs="Arial"/>
          <w:noProof/>
          <w:szCs w:val="24"/>
          <w:lang w:val="en-GB"/>
        </w:rPr>
        <w:t>. https://doi.org/10.1007/s10734-021-00776-7</w:t>
      </w:r>
    </w:p>
    <w:p w14:paraId="5D43FD2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Womack, J. P., &amp; Jones, D. T. (1997). Lean Thinking—Banish Waste and Create Wealth in your Corporation. </w:t>
      </w:r>
      <w:r w:rsidRPr="00536B28">
        <w:rPr>
          <w:rFonts w:cs="Arial"/>
          <w:i/>
          <w:iCs/>
          <w:noProof/>
          <w:szCs w:val="24"/>
          <w:lang w:val="en-GB"/>
        </w:rPr>
        <w:t>Journal of the Operational Research Society</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(11), 1148–1148. https://doi.org/10.1038/sj.jors.2600967</w:t>
      </w:r>
    </w:p>
    <w:p w14:paraId="1454E0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Wood, M., &amp; Su, F. (2019). Parents as “stakeholders” and their conceptions of teaching excellence in English higher education. </w:t>
      </w:r>
      <w:r w:rsidRPr="00536B28">
        <w:rPr>
          <w:rFonts w:cs="Arial"/>
          <w:i/>
          <w:iCs/>
          <w:noProof/>
          <w:szCs w:val="24"/>
          <w:lang w:val="en-GB"/>
        </w:rPr>
        <w:t>International Journal of Comparative Education and Development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99–111. https://doi.org/10.1108/IJCED-05-2018-0010</w:t>
      </w:r>
    </w:p>
    <w:p w14:paraId="1740BB1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Woźniak, A. (2019). </w:t>
      </w:r>
      <w:r w:rsidRPr="00536B28">
        <w:rPr>
          <w:rFonts w:cs="Arial"/>
          <w:i/>
          <w:iCs/>
          <w:noProof/>
          <w:szCs w:val="24"/>
        </w:rPr>
        <w:t>O RDN</w:t>
      </w:r>
      <w:r w:rsidRPr="00536B28">
        <w:rPr>
          <w:rFonts w:cs="Arial"/>
          <w:noProof/>
          <w:szCs w:val="24"/>
        </w:rPr>
        <w:t>. Rada Doskonałości Naukowej. https://www.rdn.gov.pl/o-rdn.html</w:t>
      </w:r>
    </w:p>
    <w:p w14:paraId="2956380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Woźniak, A. (2022). Charakter prawny rozstrzygnięć nadzorczych Rady Doskonałości Naukowej. </w:t>
      </w:r>
      <w:r w:rsidRPr="00536B28">
        <w:rPr>
          <w:rFonts w:cs="Arial"/>
          <w:i/>
          <w:iCs/>
          <w:noProof/>
          <w:szCs w:val="24"/>
          <w:lang w:val="en-GB"/>
        </w:rPr>
        <w:t>Journal of Modern Science</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 183–205. https://doi.org/10.13166/jms/150470</w:t>
      </w:r>
    </w:p>
    <w:p w14:paraId="6BB1044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Woźnicki, J. (2008). </w:t>
      </w:r>
      <w:r w:rsidRPr="00536B28">
        <w:rPr>
          <w:rFonts w:cs="Arial"/>
          <w:noProof/>
          <w:szCs w:val="24"/>
        </w:rPr>
        <w:t xml:space="preserve">Legislacyjne określenie pozycji uczelni jako instytucji życia publicznego. W </w:t>
      </w:r>
      <w:r w:rsidRPr="00536B28">
        <w:rPr>
          <w:rFonts w:cs="Arial"/>
          <w:i/>
          <w:iCs/>
          <w:noProof/>
          <w:szCs w:val="24"/>
        </w:rPr>
        <w:t>Społeczna odpowiedzialność uczelni</w:t>
      </w:r>
      <w:r w:rsidRPr="00536B28">
        <w:rPr>
          <w:rFonts w:cs="Arial"/>
          <w:noProof/>
          <w:szCs w:val="24"/>
        </w:rPr>
        <w:t xml:space="preserve"> (ss. 13–21). Wydawnictwo Politechniki Gdańskiej.</w:t>
      </w:r>
    </w:p>
    <w:p w14:paraId="00FD91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Zakhem, A. (2008). </w:t>
      </w:r>
      <w:r w:rsidRPr="00536B28">
        <w:rPr>
          <w:rFonts w:cs="Arial"/>
          <w:noProof/>
          <w:szCs w:val="24"/>
          <w:lang w:val="en-GB"/>
        </w:rPr>
        <w:t xml:space="preserve">Stakeholder Management Capability: A Discourse–Theoretical Approach.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(4), 395–405. https://doi.org/10.1007/s10551-007-9405-5</w:t>
      </w:r>
    </w:p>
    <w:p w14:paraId="1ACC4B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Zastempowski, M. (2013). </w:t>
      </w:r>
      <w:r w:rsidRPr="00536B28">
        <w:rPr>
          <w:rFonts w:cs="Arial"/>
          <w:noProof/>
          <w:szCs w:val="24"/>
        </w:rPr>
        <w:t xml:space="preserve">Potencjał innowacyjny małych i średnich przedsiębiorstw na tle liderów polskiej gospodarki w świetle badań empirycznych. </w:t>
      </w:r>
      <w:r w:rsidRPr="00536B28">
        <w:rPr>
          <w:rFonts w:cs="Arial"/>
          <w:i/>
          <w:iCs/>
          <w:noProof/>
          <w:szCs w:val="24"/>
          <w:lang w:val="en-GB"/>
        </w:rPr>
        <w:t>International Journal of Contemporary Management</w:t>
      </w:r>
      <w:r w:rsidRPr="00536B28">
        <w:rPr>
          <w:rFonts w:cs="Arial"/>
          <w:noProof/>
          <w:szCs w:val="24"/>
          <w:lang w:val="en-GB"/>
        </w:rPr>
        <w:t xml:space="preserve">, </w:t>
      </w:r>
      <w:r w:rsidRPr="00536B28">
        <w:rPr>
          <w:rFonts w:cs="Arial"/>
          <w:i/>
          <w:iCs/>
          <w:noProof/>
          <w:szCs w:val="24"/>
          <w:lang w:val="en-GB"/>
        </w:rPr>
        <w:t>2013</w:t>
      </w:r>
      <w:r w:rsidRPr="00536B28">
        <w:rPr>
          <w:rFonts w:cs="Arial"/>
          <w:noProof/>
          <w:szCs w:val="24"/>
          <w:lang w:val="en-GB"/>
        </w:rPr>
        <w:t>(Numer 12 (2)).</w:t>
      </w:r>
    </w:p>
    <w:p w14:paraId="2A6B4A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Zeithaml, V. A., Berry, L. L., &amp; Parasuraman, A. (1996). The Behavioral Consequences of Service Quality.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60</w:t>
      </w:r>
      <w:r w:rsidRPr="00536B28">
        <w:rPr>
          <w:rFonts w:cs="Arial"/>
          <w:noProof/>
          <w:szCs w:val="24"/>
          <w:lang w:val="en-GB"/>
        </w:rPr>
        <w:t>(2), 31–46. https://doi.org/10.1177/002224299606000203</w:t>
      </w:r>
    </w:p>
    <w:p w14:paraId="7124F59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 X., Fredendall, L. D., &amp; Douglas, T. J. (2008). The evolving theory of quality management: The role of Six Sigma.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(5), 630–650. https://doi.org/10.1016/j.jom.2008.02.001</w:t>
      </w:r>
    </w:p>
    <w:p w14:paraId="31EF75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Zucker, L. G. (1987). Institutional theories of organization. </w:t>
      </w:r>
      <w:r w:rsidRPr="00536B28">
        <w:rPr>
          <w:rFonts w:cs="Arial"/>
          <w:i/>
          <w:iCs/>
          <w:noProof/>
          <w:szCs w:val="24"/>
          <w:lang w:val="en-GB"/>
        </w:rPr>
        <w:t>Annual review of sociology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443–464.</w:t>
      </w:r>
    </w:p>
    <w:p w14:paraId="4A8E6D5C" w14:textId="77777777" w:rsidR="00536B28" w:rsidRPr="00536B28" w:rsidRDefault="00536B28" w:rsidP="00536B28">
      <w:pPr>
        <w:widowControl w:val="0"/>
        <w:autoSpaceDE w:val="0"/>
        <w:autoSpaceDN w:val="0"/>
        <w:adjustRightInd w:val="0"/>
        <w:ind w:left="480" w:hanging="480"/>
        <w:rPr>
          <w:rFonts w:cs="Arial"/>
          <w:noProof/>
        </w:rPr>
      </w:pPr>
      <w:r w:rsidRPr="00536B28">
        <w:rPr>
          <w:rFonts w:cs="Arial"/>
          <w:noProof/>
          <w:szCs w:val="24"/>
        </w:rPr>
        <w:t xml:space="preserve">Zybała, A., Chrostowski, A., Lewicki, J., Dziedziczak-Foltyn, A., &amp; Antonowicz, D. (2019). Dyskusja redakcyjna: Reformy w szkolnictwie wyższym. </w:t>
      </w:r>
      <w:r w:rsidRPr="00536B28">
        <w:rPr>
          <w:rFonts w:cs="Arial"/>
          <w:i/>
          <w:iCs/>
          <w:noProof/>
          <w:szCs w:val="24"/>
        </w:rPr>
        <w:t>Studia z Polityki Publicznej/Public Policy Studies</w:t>
      </w:r>
      <w:r w:rsidRPr="00536B28">
        <w:rPr>
          <w:rFonts w:cs="Arial"/>
          <w:noProof/>
          <w:szCs w:val="24"/>
        </w:rPr>
        <w:t xml:space="preserve">, </w:t>
      </w:r>
      <w:r w:rsidRPr="00536B28">
        <w:rPr>
          <w:rFonts w:cs="Arial"/>
          <w:i/>
          <w:iCs/>
          <w:noProof/>
          <w:szCs w:val="24"/>
        </w:rPr>
        <w:t>6</w:t>
      </w:r>
      <w:r w:rsidRPr="00536B28">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Heading1"/>
        <w:numPr>
          <w:ilvl w:val="0"/>
          <w:numId w:val="0"/>
        </w:numPr>
        <w:ind w:left="432"/>
      </w:pPr>
      <w:bookmarkStart w:id="919" w:name="_Toc164801039"/>
      <w:bookmarkStart w:id="920" w:name="_Toc168903302"/>
      <w:bookmarkStart w:id="921" w:name="_Toc169134109"/>
      <w:r w:rsidRPr="00233788">
        <w:lastRenderedPageBreak/>
        <w:t>Wykaz rysunków</w:t>
      </w:r>
      <w:bookmarkEnd w:id="919"/>
      <w:bookmarkEnd w:id="920"/>
      <w:bookmarkEnd w:id="921"/>
    </w:p>
    <w:p w14:paraId="01040317" w14:textId="1A17773C"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536B28">
          <w:rPr>
            <w:noProof/>
            <w:webHidden/>
          </w:rPr>
          <w:t>10</w:t>
        </w:r>
        <w:r w:rsidR="00536B28">
          <w:rPr>
            <w:noProof/>
            <w:webHidden/>
          </w:rPr>
          <w:fldChar w:fldCharType="end"/>
        </w:r>
      </w:hyperlink>
    </w:p>
    <w:p w14:paraId="11F74933" w14:textId="32A2F6C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Pr>
            <w:noProof/>
            <w:webHidden/>
          </w:rPr>
          <w:t>12</w:t>
        </w:r>
        <w:r>
          <w:rPr>
            <w:noProof/>
            <w:webHidden/>
          </w:rPr>
          <w:fldChar w:fldCharType="end"/>
        </w:r>
      </w:hyperlink>
    </w:p>
    <w:p w14:paraId="56BFD3B6" w14:textId="7199B31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Pr>
            <w:noProof/>
            <w:webHidden/>
          </w:rPr>
          <w:t>23</w:t>
        </w:r>
        <w:r>
          <w:rPr>
            <w:noProof/>
            <w:webHidden/>
          </w:rPr>
          <w:fldChar w:fldCharType="end"/>
        </w:r>
      </w:hyperlink>
    </w:p>
    <w:p w14:paraId="1829DC93" w14:textId="2BB9B9E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Pr>
            <w:noProof/>
            <w:webHidden/>
          </w:rPr>
          <w:t>27</w:t>
        </w:r>
        <w:r>
          <w:rPr>
            <w:noProof/>
            <w:webHidden/>
          </w:rPr>
          <w:fldChar w:fldCharType="end"/>
        </w:r>
      </w:hyperlink>
    </w:p>
    <w:p w14:paraId="18FFC155" w14:textId="766E3A0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Pr>
            <w:noProof/>
            <w:webHidden/>
          </w:rPr>
          <w:t>29</w:t>
        </w:r>
        <w:r>
          <w:rPr>
            <w:noProof/>
            <w:webHidden/>
          </w:rPr>
          <w:fldChar w:fldCharType="end"/>
        </w:r>
      </w:hyperlink>
    </w:p>
    <w:p w14:paraId="26A889C3" w14:textId="4B1F70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Pr>
            <w:noProof/>
            <w:webHidden/>
          </w:rPr>
          <w:t>30</w:t>
        </w:r>
        <w:r>
          <w:rPr>
            <w:noProof/>
            <w:webHidden/>
          </w:rPr>
          <w:fldChar w:fldCharType="end"/>
        </w:r>
      </w:hyperlink>
    </w:p>
    <w:p w14:paraId="2AB9B3F1" w14:textId="01756F2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Pr>
            <w:noProof/>
            <w:webHidden/>
          </w:rPr>
          <w:t>32</w:t>
        </w:r>
        <w:r>
          <w:rPr>
            <w:noProof/>
            <w:webHidden/>
          </w:rPr>
          <w:fldChar w:fldCharType="end"/>
        </w:r>
      </w:hyperlink>
    </w:p>
    <w:p w14:paraId="3138DD93" w14:textId="5A109B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Pr>
            <w:noProof/>
            <w:webHidden/>
          </w:rPr>
          <w:t>33</w:t>
        </w:r>
        <w:r>
          <w:rPr>
            <w:noProof/>
            <w:webHidden/>
          </w:rPr>
          <w:fldChar w:fldCharType="end"/>
        </w:r>
      </w:hyperlink>
    </w:p>
    <w:p w14:paraId="6D990CA4" w14:textId="615164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Pr>
            <w:noProof/>
            <w:webHidden/>
          </w:rPr>
          <w:t>34</w:t>
        </w:r>
        <w:r>
          <w:rPr>
            <w:noProof/>
            <w:webHidden/>
          </w:rPr>
          <w:fldChar w:fldCharType="end"/>
        </w:r>
      </w:hyperlink>
    </w:p>
    <w:p w14:paraId="2386F148" w14:textId="447834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Pr>
            <w:noProof/>
            <w:webHidden/>
          </w:rPr>
          <w:t>38</w:t>
        </w:r>
        <w:r>
          <w:rPr>
            <w:noProof/>
            <w:webHidden/>
          </w:rPr>
          <w:fldChar w:fldCharType="end"/>
        </w:r>
      </w:hyperlink>
    </w:p>
    <w:p w14:paraId="0AE31AD2" w14:textId="7C4FD3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Pr>
            <w:noProof/>
            <w:webHidden/>
          </w:rPr>
          <w:t>42</w:t>
        </w:r>
        <w:r>
          <w:rPr>
            <w:noProof/>
            <w:webHidden/>
          </w:rPr>
          <w:fldChar w:fldCharType="end"/>
        </w:r>
      </w:hyperlink>
    </w:p>
    <w:p w14:paraId="45889E97" w14:textId="31383A1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Pr>
            <w:noProof/>
            <w:webHidden/>
          </w:rPr>
          <w:t>48</w:t>
        </w:r>
        <w:r>
          <w:rPr>
            <w:noProof/>
            <w:webHidden/>
          </w:rPr>
          <w:fldChar w:fldCharType="end"/>
        </w:r>
      </w:hyperlink>
    </w:p>
    <w:p w14:paraId="2538D874" w14:textId="14110C9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Pr>
            <w:noProof/>
            <w:webHidden/>
          </w:rPr>
          <w:t>56</w:t>
        </w:r>
        <w:r>
          <w:rPr>
            <w:noProof/>
            <w:webHidden/>
          </w:rPr>
          <w:fldChar w:fldCharType="end"/>
        </w:r>
      </w:hyperlink>
    </w:p>
    <w:p w14:paraId="10D4AC91" w14:textId="0DFCE62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Pr>
            <w:noProof/>
            <w:webHidden/>
          </w:rPr>
          <w:t>68</w:t>
        </w:r>
        <w:r>
          <w:rPr>
            <w:noProof/>
            <w:webHidden/>
          </w:rPr>
          <w:fldChar w:fldCharType="end"/>
        </w:r>
      </w:hyperlink>
    </w:p>
    <w:p w14:paraId="49ECE2A9" w14:textId="0B94C5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Pr>
            <w:noProof/>
            <w:webHidden/>
          </w:rPr>
          <w:t>70</w:t>
        </w:r>
        <w:r>
          <w:rPr>
            <w:noProof/>
            <w:webHidden/>
          </w:rPr>
          <w:fldChar w:fldCharType="end"/>
        </w:r>
      </w:hyperlink>
    </w:p>
    <w:p w14:paraId="1FC038C6" w14:textId="5E90B30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Pr>
            <w:noProof/>
            <w:webHidden/>
          </w:rPr>
          <w:t>71</w:t>
        </w:r>
        <w:r>
          <w:rPr>
            <w:noProof/>
            <w:webHidden/>
          </w:rPr>
          <w:fldChar w:fldCharType="end"/>
        </w:r>
      </w:hyperlink>
    </w:p>
    <w:p w14:paraId="2C4ED36E" w14:textId="4C6246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Pr>
            <w:noProof/>
            <w:webHidden/>
          </w:rPr>
          <w:t>73</w:t>
        </w:r>
        <w:r>
          <w:rPr>
            <w:noProof/>
            <w:webHidden/>
          </w:rPr>
          <w:fldChar w:fldCharType="end"/>
        </w:r>
      </w:hyperlink>
    </w:p>
    <w:p w14:paraId="6711F215" w14:textId="61962FD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Pr>
            <w:noProof/>
            <w:webHidden/>
          </w:rPr>
          <w:t>74</w:t>
        </w:r>
        <w:r>
          <w:rPr>
            <w:noProof/>
            <w:webHidden/>
          </w:rPr>
          <w:fldChar w:fldCharType="end"/>
        </w:r>
      </w:hyperlink>
    </w:p>
    <w:p w14:paraId="368108A4" w14:textId="178D19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Pr>
            <w:noProof/>
            <w:webHidden/>
          </w:rPr>
          <w:t>75</w:t>
        </w:r>
        <w:r>
          <w:rPr>
            <w:noProof/>
            <w:webHidden/>
          </w:rPr>
          <w:fldChar w:fldCharType="end"/>
        </w:r>
      </w:hyperlink>
    </w:p>
    <w:p w14:paraId="0F353C78" w14:textId="654204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Pr>
            <w:noProof/>
            <w:webHidden/>
          </w:rPr>
          <w:t>119</w:t>
        </w:r>
        <w:r>
          <w:rPr>
            <w:noProof/>
            <w:webHidden/>
          </w:rPr>
          <w:fldChar w:fldCharType="end"/>
        </w:r>
      </w:hyperlink>
    </w:p>
    <w:p w14:paraId="085D869D" w14:textId="22DE87D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Pr>
            <w:noProof/>
            <w:webHidden/>
          </w:rPr>
          <w:t>124</w:t>
        </w:r>
        <w:r>
          <w:rPr>
            <w:noProof/>
            <w:webHidden/>
          </w:rPr>
          <w:fldChar w:fldCharType="end"/>
        </w:r>
      </w:hyperlink>
    </w:p>
    <w:p w14:paraId="0701DF4C" w14:textId="0D99598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Pr>
            <w:noProof/>
            <w:webHidden/>
          </w:rPr>
          <w:t>167</w:t>
        </w:r>
        <w:r>
          <w:rPr>
            <w:noProof/>
            <w:webHidden/>
          </w:rPr>
          <w:fldChar w:fldCharType="end"/>
        </w:r>
      </w:hyperlink>
    </w:p>
    <w:p w14:paraId="6DE02B2B" w14:textId="5007CFA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Pr>
            <w:noProof/>
            <w:webHidden/>
          </w:rPr>
          <w:t>168</w:t>
        </w:r>
        <w:r>
          <w:rPr>
            <w:noProof/>
            <w:webHidden/>
          </w:rPr>
          <w:fldChar w:fldCharType="end"/>
        </w:r>
      </w:hyperlink>
    </w:p>
    <w:p w14:paraId="4BE4F22D" w14:textId="1631921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Pr>
            <w:noProof/>
            <w:webHidden/>
          </w:rPr>
          <w:t>173</w:t>
        </w:r>
        <w:r>
          <w:rPr>
            <w:noProof/>
            <w:webHidden/>
          </w:rPr>
          <w:fldChar w:fldCharType="end"/>
        </w:r>
      </w:hyperlink>
    </w:p>
    <w:p w14:paraId="292B955F" w14:textId="2E7FC1A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Pr>
            <w:noProof/>
            <w:webHidden/>
          </w:rPr>
          <w:t>174</w:t>
        </w:r>
        <w:r>
          <w:rPr>
            <w:noProof/>
            <w:webHidden/>
          </w:rPr>
          <w:fldChar w:fldCharType="end"/>
        </w:r>
      </w:hyperlink>
    </w:p>
    <w:p w14:paraId="080E1C01" w14:textId="25C840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Pr>
            <w:noProof/>
            <w:webHidden/>
          </w:rPr>
          <w:t>176</w:t>
        </w:r>
        <w:r>
          <w:rPr>
            <w:noProof/>
            <w:webHidden/>
          </w:rPr>
          <w:fldChar w:fldCharType="end"/>
        </w:r>
      </w:hyperlink>
    </w:p>
    <w:p w14:paraId="20551893" w14:textId="1383B29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Pr>
            <w:noProof/>
            <w:webHidden/>
          </w:rPr>
          <w:t>177</w:t>
        </w:r>
        <w:r>
          <w:rPr>
            <w:noProof/>
            <w:webHidden/>
          </w:rPr>
          <w:fldChar w:fldCharType="end"/>
        </w:r>
      </w:hyperlink>
    </w:p>
    <w:p w14:paraId="7B9C7A71" w14:textId="6E6F5B7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Pr>
            <w:noProof/>
            <w:webHidden/>
          </w:rPr>
          <w:t>180</w:t>
        </w:r>
        <w:r>
          <w:rPr>
            <w:noProof/>
            <w:webHidden/>
          </w:rPr>
          <w:fldChar w:fldCharType="end"/>
        </w:r>
      </w:hyperlink>
    </w:p>
    <w:p w14:paraId="3D124659" w14:textId="5FB9F60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Pr>
            <w:noProof/>
            <w:webHidden/>
          </w:rPr>
          <w:t>191</w:t>
        </w:r>
        <w:r>
          <w:rPr>
            <w:noProof/>
            <w:webHidden/>
          </w:rPr>
          <w:fldChar w:fldCharType="end"/>
        </w:r>
      </w:hyperlink>
    </w:p>
    <w:p w14:paraId="0121A392" w14:textId="0D952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Pr>
            <w:noProof/>
            <w:webHidden/>
          </w:rPr>
          <w:t>210</w:t>
        </w:r>
        <w:r>
          <w:rPr>
            <w:noProof/>
            <w:webHidden/>
          </w:rPr>
          <w:fldChar w:fldCharType="end"/>
        </w:r>
      </w:hyperlink>
    </w:p>
    <w:p w14:paraId="028CC659" w14:textId="6EA2DF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Pr>
            <w:noProof/>
            <w:webHidden/>
          </w:rPr>
          <w:t>215</w:t>
        </w:r>
        <w:r>
          <w:rPr>
            <w:noProof/>
            <w:webHidden/>
          </w:rPr>
          <w:fldChar w:fldCharType="end"/>
        </w:r>
      </w:hyperlink>
    </w:p>
    <w:p w14:paraId="6DA2018C" w14:textId="71AB83E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Pr>
            <w:noProof/>
            <w:webHidden/>
          </w:rPr>
          <w:t>216</w:t>
        </w:r>
        <w:r>
          <w:rPr>
            <w:noProof/>
            <w:webHidden/>
          </w:rPr>
          <w:fldChar w:fldCharType="end"/>
        </w:r>
      </w:hyperlink>
    </w:p>
    <w:p w14:paraId="7B224C8E" w14:textId="52EFCE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Pr>
            <w:noProof/>
            <w:webHidden/>
          </w:rPr>
          <w:t>218</w:t>
        </w:r>
        <w:r>
          <w:rPr>
            <w:noProof/>
            <w:webHidden/>
          </w:rPr>
          <w:fldChar w:fldCharType="end"/>
        </w:r>
      </w:hyperlink>
    </w:p>
    <w:p w14:paraId="6DDFDC71" w14:textId="445812C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Pr>
            <w:noProof/>
            <w:webHidden/>
          </w:rPr>
          <w:t>219</w:t>
        </w:r>
        <w:r>
          <w:rPr>
            <w:noProof/>
            <w:webHidden/>
          </w:rPr>
          <w:fldChar w:fldCharType="end"/>
        </w:r>
      </w:hyperlink>
    </w:p>
    <w:p w14:paraId="4018DACE" w14:textId="3A9DAA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Pr>
            <w:noProof/>
            <w:webHidden/>
          </w:rPr>
          <w:t>219</w:t>
        </w:r>
        <w:r>
          <w:rPr>
            <w:noProof/>
            <w:webHidden/>
          </w:rPr>
          <w:fldChar w:fldCharType="end"/>
        </w:r>
      </w:hyperlink>
    </w:p>
    <w:p w14:paraId="148EDF24" w14:textId="75F97E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Pr>
            <w:noProof/>
            <w:webHidden/>
          </w:rPr>
          <w:t>220</w:t>
        </w:r>
        <w:r>
          <w:rPr>
            <w:noProof/>
            <w:webHidden/>
          </w:rPr>
          <w:fldChar w:fldCharType="end"/>
        </w:r>
      </w:hyperlink>
    </w:p>
    <w:p w14:paraId="4813146F" w14:textId="3A766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Pr>
            <w:noProof/>
            <w:webHidden/>
          </w:rPr>
          <w:t>220</w:t>
        </w:r>
        <w:r>
          <w:rPr>
            <w:noProof/>
            <w:webHidden/>
          </w:rPr>
          <w:fldChar w:fldCharType="end"/>
        </w:r>
      </w:hyperlink>
    </w:p>
    <w:p w14:paraId="1F03D48C" w14:textId="5D9798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Pr>
            <w:noProof/>
            <w:webHidden/>
          </w:rPr>
          <w:t>221</w:t>
        </w:r>
        <w:r>
          <w:rPr>
            <w:noProof/>
            <w:webHidden/>
          </w:rPr>
          <w:fldChar w:fldCharType="end"/>
        </w:r>
      </w:hyperlink>
    </w:p>
    <w:p w14:paraId="70FDB9C0" w14:textId="3AADCD3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Pr>
            <w:noProof/>
            <w:webHidden/>
          </w:rPr>
          <w:t>223</w:t>
        </w:r>
        <w:r>
          <w:rPr>
            <w:noProof/>
            <w:webHidden/>
          </w:rPr>
          <w:fldChar w:fldCharType="end"/>
        </w:r>
      </w:hyperlink>
    </w:p>
    <w:p w14:paraId="50CBF21C" w14:textId="53EE308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Pr>
            <w:noProof/>
            <w:webHidden/>
          </w:rPr>
          <w:t>224</w:t>
        </w:r>
        <w:r>
          <w:rPr>
            <w:noProof/>
            <w:webHidden/>
          </w:rPr>
          <w:fldChar w:fldCharType="end"/>
        </w:r>
      </w:hyperlink>
    </w:p>
    <w:p w14:paraId="3B1403A6" w14:textId="573DA27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Pr>
            <w:noProof/>
            <w:webHidden/>
          </w:rPr>
          <w:t>225</w:t>
        </w:r>
        <w:r>
          <w:rPr>
            <w:noProof/>
            <w:webHidden/>
          </w:rPr>
          <w:fldChar w:fldCharType="end"/>
        </w:r>
      </w:hyperlink>
    </w:p>
    <w:p w14:paraId="09DCCB3A" w14:textId="3B129F9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Pr>
            <w:noProof/>
            <w:webHidden/>
          </w:rPr>
          <w:t>226</w:t>
        </w:r>
        <w:r>
          <w:rPr>
            <w:noProof/>
            <w:webHidden/>
          </w:rPr>
          <w:fldChar w:fldCharType="end"/>
        </w:r>
      </w:hyperlink>
    </w:p>
    <w:p w14:paraId="766D3454" w14:textId="1B4022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Pr>
            <w:noProof/>
            <w:webHidden/>
          </w:rPr>
          <w:t>227</w:t>
        </w:r>
        <w:r>
          <w:rPr>
            <w:noProof/>
            <w:webHidden/>
          </w:rPr>
          <w:fldChar w:fldCharType="end"/>
        </w:r>
      </w:hyperlink>
    </w:p>
    <w:p w14:paraId="567D6690" w14:textId="1702F8E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Pr>
            <w:noProof/>
            <w:webHidden/>
          </w:rPr>
          <w:t>227</w:t>
        </w:r>
        <w:r>
          <w:rPr>
            <w:noProof/>
            <w:webHidden/>
          </w:rPr>
          <w:fldChar w:fldCharType="end"/>
        </w:r>
      </w:hyperlink>
    </w:p>
    <w:p w14:paraId="23D47975" w14:textId="157BAA6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Pr>
            <w:noProof/>
            <w:webHidden/>
          </w:rPr>
          <w:t>228</w:t>
        </w:r>
        <w:r>
          <w:rPr>
            <w:noProof/>
            <w:webHidden/>
          </w:rPr>
          <w:fldChar w:fldCharType="end"/>
        </w:r>
      </w:hyperlink>
    </w:p>
    <w:p w14:paraId="29443A7F" w14:textId="1BB24E5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Pr>
            <w:noProof/>
            <w:webHidden/>
          </w:rPr>
          <w:t>229</w:t>
        </w:r>
        <w:r>
          <w:rPr>
            <w:noProof/>
            <w:webHidden/>
          </w:rPr>
          <w:fldChar w:fldCharType="end"/>
        </w:r>
      </w:hyperlink>
    </w:p>
    <w:p w14:paraId="3984EE6F" w14:textId="66AC7F3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Pr>
            <w:noProof/>
            <w:webHidden/>
          </w:rPr>
          <w:t>230</w:t>
        </w:r>
        <w:r>
          <w:rPr>
            <w:noProof/>
            <w:webHidden/>
          </w:rPr>
          <w:fldChar w:fldCharType="end"/>
        </w:r>
      </w:hyperlink>
    </w:p>
    <w:p w14:paraId="3BBBD910" w14:textId="7B42066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Pr>
            <w:noProof/>
            <w:webHidden/>
          </w:rPr>
          <w:t>261</w:t>
        </w:r>
        <w:r>
          <w:rPr>
            <w:noProof/>
            <w:webHidden/>
          </w:rPr>
          <w:fldChar w:fldCharType="end"/>
        </w:r>
      </w:hyperlink>
    </w:p>
    <w:p w14:paraId="30831241" w14:textId="44DA83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Pr>
            <w:noProof/>
            <w:webHidden/>
          </w:rPr>
          <w:t>262</w:t>
        </w:r>
        <w:r>
          <w:rPr>
            <w:noProof/>
            <w:webHidden/>
          </w:rPr>
          <w:fldChar w:fldCharType="end"/>
        </w:r>
      </w:hyperlink>
    </w:p>
    <w:p w14:paraId="2F60207B" w14:textId="742A725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Pr>
            <w:noProof/>
            <w:webHidden/>
          </w:rPr>
          <w:t>265</w:t>
        </w:r>
        <w:r>
          <w:rPr>
            <w:noProof/>
            <w:webHidden/>
          </w:rPr>
          <w:fldChar w:fldCharType="end"/>
        </w:r>
      </w:hyperlink>
    </w:p>
    <w:p w14:paraId="15CAD27F" w14:textId="5736ED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Pr>
            <w:noProof/>
            <w:webHidden/>
          </w:rPr>
          <w:t>269</w:t>
        </w:r>
        <w:r>
          <w:rPr>
            <w:noProof/>
            <w:webHidden/>
          </w:rPr>
          <w:fldChar w:fldCharType="end"/>
        </w:r>
      </w:hyperlink>
    </w:p>
    <w:p w14:paraId="20FA1460" w14:textId="46F457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Pr>
            <w:noProof/>
            <w:webHidden/>
          </w:rPr>
          <w:t>275</w:t>
        </w:r>
        <w:r>
          <w:rPr>
            <w:noProof/>
            <w:webHidden/>
          </w:rPr>
          <w:fldChar w:fldCharType="end"/>
        </w:r>
      </w:hyperlink>
    </w:p>
    <w:p w14:paraId="573EE05C" w14:textId="34EC703B"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922" w:name="_Toc164801040"/>
      <w:bookmarkStart w:id="923" w:name="_Toc168903303"/>
      <w:bookmarkStart w:id="924" w:name="_Toc169134110"/>
      <w:r w:rsidRPr="00EA682C">
        <w:lastRenderedPageBreak/>
        <w:t xml:space="preserve">Wykaz </w:t>
      </w:r>
      <w:r w:rsidR="00EA682C" w:rsidRPr="00EA682C">
        <w:t>t</w:t>
      </w:r>
      <w:r w:rsidRPr="00EA682C">
        <w:t>abel</w:t>
      </w:r>
      <w:bookmarkEnd w:id="922"/>
      <w:bookmarkEnd w:id="923"/>
      <w:bookmarkEnd w:id="924"/>
    </w:p>
    <w:p w14:paraId="60F2A416" w14:textId="103895E0"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536B28">
          <w:rPr>
            <w:noProof/>
            <w:webHidden/>
          </w:rPr>
          <w:t>13</w:t>
        </w:r>
        <w:r w:rsidR="00536B28">
          <w:rPr>
            <w:noProof/>
            <w:webHidden/>
          </w:rPr>
          <w:fldChar w:fldCharType="end"/>
        </w:r>
      </w:hyperlink>
    </w:p>
    <w:p w14:paraId="578DC36C" w14:textId="3F218D1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Pr>
            <w:noProof/>
            <w:webHidden/>
          </w:rPr>
          <w:t>16</w:t>
        </w:r>
        <w:r>
          <w:rPr>
            <w:noProof/>
            <w:webHidden/>
          </w:rPr>
          <w:fldChar w:fldCharType="end"/>
        </w:r>
      </w:hyperlink>
    </w:p>
    <w:p w14:paraId="748EECF5" w14:textId="730ED4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Pr>
            <w:noProof/>
            <w:webHidden/>
          </w:rPr>
          <w:t>18</w:t>
        </w:r>
        <w:r>
          <w:rPr>
            <w:noProof/>
            <w:webHidden/>
          </w:rPr>
          <w:fldChar w:fldCharType="end"/>
        </w:r>
      </w:hyperlink>
    </w:p>
    <w:p w14:paraId="2A257455" w14:textId="70B25A3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Pr>
            <w:noProof/>
            <w:webHidden/>
          </w:rPr>
          <w:t>20</w:t>
        </w:r>
        <w:r>
          <w:rPr>
            <w:noProof/>
            <w:webHidden/>
          </w:rPr>
          <w:fldChar w:fldCharType="end"/>
        </w:r>
      </w:hyperlink>
    </w:p>
    <w:p w14:paraId="79ECA822" w14:textId="0C6C880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Pr>
            <w:noProof/>
            <w:webHidden/>
          </w:rPr>
          <w:t>22</w:t>
        </w:r>
        <w:r>
          <w:rPr>
            <w:noProof/>
            <w:webHidden/>
          </w:rPr>
          <w:fldChar w:fldCharType="end"/>
        </w:r>
      </w:hyperlink>
    </w:p>
    <w:p w14:paraId="06FB1698" w14:textId="07C5AD9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Pr>
            <w:noProof/>
            <w:webHidden/>
          </w:rPr>
          <w:t>25</w:t>
        </w:r>
        <w:r>
          <w:rPr>
            <w:noProof/>
            <w:webHidden/>
          </w:rPr>
          <w:fldChar w:fldCharType="end"/>
        </w:r>
      </w:hyperlink>
    </w:p>
    <w:p w14:paraId="699E6A9B" w14:textId="75A1BD0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Pr>
            <w:noProof/>
            <w:webHidden/>
          </w:rPr>
          <w:t>39</w:t>
        </w:r>
        <w:r>
          <w:rPr>
            <w:noProof/>
            <w:webHidden/>
          </w:rPr>
          <w:fldChar w:fldCharType="end"/>
        </w:r>
      </w:hyperlink>
    </w:p>
    <w:p w14:paraId="7D6CAEA5" w14:textId="7F90AE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Pr>
            <w:noProof/>
            <w:webHidden/>
          </w:rPr>
          <w:t>44</w:t>
        </w:r>
        <w:r>
          <w:rPr>
            <w:noProof/>
            <w:webHidden/>
          </w:rPr>
          <w:fldChar w:fldCharType="end"/>
        </w:r>
      </w:hyperlink>
    </w:p>
    <w:p w14:paraId="4D74F730" w14:textId="347343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Pr>
            <w:noProof/>
            <w:webHidden/>
          </w:rPr>
          <w:t>51</w:t>
        </w:r>
        <w:r>
          <w:rPr>
            <w:noProof/>
            <w:webHidden/>
          </w:rPr>
          <w:fldChar w:fldCharType="end"/>
        </w:r>
      </w:hyperlink>
    </w:p>
    <w:p w14:paraId="1B3BC109" w14:textId="7EE1996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Pr>
            <w:noProof/>
            <w:webHidden/>
          </w:rPr>
          <w:t>52</w:t>
        </w:r>
        <w:r>
          <w:rPr>
            <w:noProof/>
            <w:webHidden/>
          </w:rPr>
          <w:fldChar w:fldCharType="end"/>
        </w:r>
      </w:hyperlink>
    </w:p>
    <w:p w14:paraId="5E692C84" w14:textId="4833374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Pr>
            <w:noProof/>
            <w:webHidden/>
          </w:rPr>
          <w:t>61</w:t>
        </w:r>
        <w:r>
          <w:rPr>
            <w:noProof/>
            <w:webHidden/>
          </w:rPr>
          <w:fldChar w:fldCharType="end"/>
        </w:r>
      </w:hyperlink>
    </w:p>
    <w:p w14:paraId="03DDB147" w14:textId="57A75B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Pr>
            <w:noProof/>
            <w:webHidden/>
          </w:rPr>
          <w:t>61</w:t>
        </w:r>
        <w:r>
          <w:rPr>
            <w:noProof/>
            <w:webHidden/>
          </w:rPr>
          <w:fldChar w:fldCharType="end"/>
        </w:r>
      </w:hyperlink>
    </w:p>
    <w:p w14:paraId="6AE6A4CA" w14:textId="06099F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Pr>
            <w:noProof/>
            <w:webHidden/>
          </w:rPr>
          <w:t>69</w:t>
        </w:r>
        <w:r>
          <w:rPr>
            <w:noProof/>
            <w:webHidden/>
          </w:rPr>
          <w:fldChar w:fldCharType="end"/>
        </w:r>
      </w:hyperlink>
    </w:p>
    <w:p w14:paraId="2D4CDBD6" w14:textId="5DC401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Pr>
            <w:noProof/>
            <w:webHidden/>
          </w:rPr>
          <w:t>72</w:t>
        </w:r>
        <w:r>
          <w:rPr>
            <w:noProof/>
            <w:webHidden/>
          </w:rPr>
          <w:fldChar w:fldCharType="end"/>
        </w:r>
      </w:hyperlink>
    </w:p>
    <w:p w14:paraId="789A5D5B" w14:textId="0A634B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Pr>
            <w:noProof/>
            <w:webHidden/>
          </w:rPr>
          <w:t>73</w:t>
        </w:r>
        <w:r>
          <w:rPr>
            <w:noProof/>
            <w:webHidden/>
          </w:rPr>
          <w:fldChar w:fldCharType="end"/>
        </w:r>
      </w:hyperlink>
    </w:p>
    <w:p w14:paraId="54FC6A3D" w14:textId="131947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Pr>
            <w:noProof/>
            <w:webHidden/>
          </w:rPr>
          <w:t>78</w:t>
        </w:r>
        <w:r>
          <w:rPr>
            <w:noProof/>
            <w:webHidden/>
          </w:rPr>
          <w:fldChar w:fldCharType="end"/>
        </w:r>
      </w:hyperlink>
    </w:p>
    <w:p w14:paraId="72847B80" w14:textId="3619FE5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Pr>
            <w:noProof/>
            <w:webHidden/>
          </w:rPr>
          <w:t>81</w:t>
        </w:r>
        <w:r>
          <w:rPr>
            <w:noProof/>
            <w:webHidden/>
          </w:rPr>
          <w:fldChar w:fldCharType="end"/>
        </w:r>
      </w:hyperlink>
    </w:p>
    <w:p w14:paraId="5F82D96E" w14:textId="509B24D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Pr>
            <w:noProof/>
            <w:webHidden/>
          </w:rPr>
          <w:t>82</w:t>
        </w:r>
        <w:r>
          <w:rPr>
            <w:noProof/>
            <w:webHidden/>
          </w:rPr>
          <w:fldChar w:fldCharType="end"/>
        </w:r>
      </w:hyperlink>
    </w:p>
    <w:p w14:paraId="39DC3B96" w14:textId="72D2EDD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Pr>
            <w:noProof/>
            <w:webHidden/>
          </w:rPr>
          <w:t>90</w:t>
        </w:r>
        <w:r>
          <w:rPr>
            <w:noProof/>
            <w:webHidden/>
          </w:rPr>
          <w:fldChar w:fldCharType="end"/>
        </w:r>
      </w:hyperlink>
    </w:p>
    <w:p w14:paraId="50E6AF2D" w14:textId="33ECB4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Pr>
            <w:noProof/>
            <w:webHidden/>
          </w:rPr>
          <w:t>92</w:t>
        </w:r>
        <w:r>
          <w:rPr>
            <w:noProof/>
            <w:webHidden/>
          </w:rPr>
          <w:fldChar w:fldCharType="end"/>
        </w:r>
      </w:hyperlink>
    </w:p>
    <w:p w14:paraId="3CDB2857" w14:textId="4F5CB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Pr>
            <w:noProof/>
            <w:webHidden/>
          </w:rPr>
          <w:t>94</w:t>
        </w:r>
        <w:r>
          <w:rPr>
            <w:noProof/>
            <w:webHidden/>
          </w:rPr>
          <w:fldChar w:fldCharType="end"/>
        </w:r>
      </w:hyperlink>
    </w:p>
    <w:p w14:paraId="3EA76706" w14:textId="2E0AAC4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Pr>
            <w:noProof/>
            <w:webHidden/>
          </w:rPr>
          <w:t>96</w:t>
        </w:r>
        <w:r>
          <w:rPr>
            <w:noProof/>
            <w:webHidden/>
          </w:rPr>
          <w:fldChar w:fldCharType="end"/>
        </w:r>
      </w:hyperlink>
    </w:p>
    <w:p w14:paraId="37282DB8" w14:textId="640B5F8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Pr>
            <w:noProof/>
            <w:webHidden/>
          </w:rPr>
          <w:t>98</w:t>
        </w:r>
        <w:r>
          <w:rPr>
            <w:noProof/>
            <w:webHidden/>
          </w:rPr>
          <w:fldChar w:fldCharType="end"/>
        </w:r>
      </w:hyperlink>
    </w:p>
    <w:p w14:paraId="1B6EABD6" w14:textId="7BD1BD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Pr>
            <w:noProof/>
            <w:webHidden/>
          </w:rPr>
          <w:t>99</w:t>
        </w:r>
        <w:r>
          <w:rPr>
            <w:noProof/>
            <w:webHidden/>
          </w:rPr>
          <w:fldChar w:fldCharType="end"/>
        </w:r>
      </w:hyperlink>
    </w:p>
    <w:p w14:paraId="7FC2E8DC" w14:textId="222F6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Pr>
            <w:noProof/>
            <w:webHidden/>
          </w:rPr>
          <w:t>100</w:t>
        </w:r>
        <w:r>
          <w:rPr>
            <w:noProof/>
            <w:webHidden/>
          </w:rPr>
          <w:fldChar w:fldCharType="end"/>
        </w:r>
      </w:hyperlink>
    </w:p>
    <w:p w14:paraId="736C41FF" w14:textId="0C5912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Pr>
            <w:noProof/>
            <w:webHidden/>
          </w:rPr>
          <w:t>100</w:t>
        </w:r>
        <w:r>
          <w:rPr>
            <w:noProof/>
            <w:webHidden/>
          </w:rPr>
          <w:fldChar w:fldCharType="end"/>
        </w:r>
      </w:hyperlink>
    </w:p>
    <w:p w14:paraId="1B2CBA11" w14:textId="2481CC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Pr>
            <w:noProof/>
            <w:webHidden/>
          </w:rPr>
          <w:t>106</w:t>
        </w:r>
        <w:r>
          <w:rPr>
            <w:noProof/>
            <w:webHidden/>
          </w:rPr>
          <w:fldChar w:fldCharType="end"/>
        </w:r>
      </w:hyperlink>
    </w:p>
    <w:p w14:paraId="1DEADD58" w14:textId="51ED4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Pr>
            <w:noProof/>
            <w:webHidden/>
          </w:rPr>
          <w:t>107</w:t>
        </w:r>
        <w:r>
          <w:rPr>
            <w:noProof/>
            <w:webHidden/>
          </w:rPr>
          <w:fldChar w:fldCharType="end"/>
        </w:r>
      </w:hyperlink>
    </w:p>
    <w:p w14:paraId="563A312A" w14:textId="215F4F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Pr>
            <w:noProof/>
            <w:webHidden/>
          </w:rPr>
          <w:t>108</w:t>
        </w:r>
        <w:r>
          <w:rPr>
            <w:noProof/>
            <w:webHidden/>
          </w:rPr>
          <w:fldChar w:fldCharType="end"/>
        </w:r>
      </w:hyperlink>
    </w:p>
    <w:p w14:paraId="117CFAF1" w14:textId="2B7584E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Pr>
            <w:noProof/>
            <w:webHidden/>
          </w:rPr>
          <w:t>109</w:t>
        </w:r>
        <w:r>
          <w:rPr>
            <w:noProof/>
            <w:webHidden/>
          </w:rPr>
          <w:fldChar w:fldCharType="end"/>
        </w:r>
      </w:hyperlink>
    </w:p>
    <w:p w14:paraId="02B3AB7F" w14:textId="22D0DD9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Pr>
            <w:noProof/>
            <w:webHidden/>
          </w:rPr>
          <w:t>110</w:t>
        </w:r>
        <w:r>
          <w:rPr>
            <w:noProof/>
            <w:webHidden/>
          </w:rPr>
          <w:fldChar w:fldCharType="end"/>
        </w:r>
      </w:hyperlink>
    </w:p>
    <w:p w14:paraId="41C6E69A" w14:textId="545A41A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Pr>
            <w:noProof/>
            <w:webHidden/>
          </w:rPr>
          <w:t>115</w:t>
        </w:r>
        <w:r>
          <w:rPr>
            <w:noProof/>
            <w:webHidden/>
          </w:rPr>
          <w:fldChar w:fldCharType="end"/>
        </w:r>
      </w:hyperlink>
    </w:p>
    <w:p w14:paraId="06897605" w14:textId="017C20B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Pr>
            <w:noProof/>
            <w:webHidden/>
          </w:rPr>
          <w:t>115</w:t>
        </w:r>
        <w:r>
          <w:rPr>
            <w:noProof/>
            <w:webHidden/>
          </w:rPr>
          <w:fldChar w:fldCharType="end"/>
        </w:r>
      </w:hyperlink>
    </w:p>
    <w:p w14:paraId="628160A7" w14:textId="7FD23D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Pr>
            <w:noProof/>
            <w:webHidden/>
          </w:rPr>
          <w:t>117</w:t>
        </w:r>
        <w:r>
          <w:rPr>
            <w:noProof/>
            <w:webHidden/>
          </w:rPr>
          <w:fldChar w:fldCharType="end"/>
        </w:r>
      </w:hyperlink>
    </w:p>
    <w:p w14:paraId="1865C169" w14:textId="014D22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Pr>
            <w:noProof/>
            <w:webHidden/>
          </w:rPr>
          <w:t>119</w:t>
        </w:r>
        <w:r>
          <w:rPr>
            <w:noProof/>
            <w:webHidden/>
          </w:rPr>
          <w:fldChar w:fldCharType="end"/>
        </w:r>
      </w:hyperlink>
    </w:p>
    <w:p w14:paraId="12B98B59" w14:textId="5D50019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Pr>
            <w:noProof/>
            <w:webHidden/>
          </w:rPr>
          <w:t>128</w:t>
        </w:r>
        <w:r>
          <w:rPr>
            <w:noProof/>
            <w:webHidden/>
          </w:rPr>
          <w:fldChar w:fldCharType="end"/>
        </w:r>
      </w:hyperlink>
    </w:p>
    <w:p w14:paraId="7323A3A1" w14:textId="7D3875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Pr>
            <w:noProof/>
            <w:webHidden/>
          </w:rPr>
          <w:t>129</w:t>
        </w:r>
        <w:r>
          <w:rPr>
            <w:noProof/>
            <w:webHidden/>
          </w:rPr>
          <w:fldChar w:fldCharType="end"/>
        </w:r>
      </w:hyperlink>
    </w:p>
    <w:p w14:paraId="39495093" w14:textId="756406E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Pr>
            <w:noProof/>
            <w:webHidden/>
          </w:rPr>
          <w:t>131</w:t>
        </w:r>
        <w:r>
          <w:rPr>
            <w:noProof/>
            <w:webHidden/>
          </w:rPr>
          <w:fldChar w:fldCharType="end"/>
        </w:r>
      </w:hyperlink>
    </w:p>
    <w:p w14:paraId="4CA4DF42" w14:textId="07F8CE7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Pr>
            <w:noProof/>
            <w:webHidden/>
          </w:rPr>
          <w:t>132</w:t>
        </w:r>
        <w:r>
          <w:rPr>
            <w:noProof/>
            <w:webHidden/>
          </w:rPr>
          <w:fldChar w:fldCharType="end"/>
        </w:r>
      </w:hyperlink>
    </w:p>
    <w:p w14:paraId="6C15C83B" w14:textId="34604A7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Pr>
            <w:noProof/>
            <w:webHidden/>
          </w:rPr>
          <w:t>135</w:t>
        </w:r>
        <w:r>
          <w:rPr>
            <w:noProof/>
            <w:webHidden/>
          </w:rPr>
          <w:fldChar w:fldCharType="end"/>
        </w:r>
      </w:hyperlink>
    </w:p>
    <w:p w14:paraId="1AAF76CC" w14:textId="6A8DD2A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Pr>
            <w:noProof/>
            <w:webHidden/>
          </w:rPr>
          <w:t>137</w:t>
        </w:r>
        <w:r>
          <w:rPr>
            <w:noProof/>
            <w:webHidden/>
          </w:rPr>
          <w:fldChar w:fldCharType="end"/>
        </w:r>
      </w:hyperlink>
    </w:p>
    <w:p w14:paraId="586D3139" w14:textId="54E3F8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Pr>
            <w:noProof/>
            <w:webHidden/>
          </w:rPr>
          <w:t>138</w:t>
        </w:r>
        <w:r>
          <w:rPr>
            <w:noProof/>
            <w:webHidden/>
          </w:rPr>
          <w:fldChar w:fldCharType="end"/>
        </w:r>
      </w:hyperlink>
    </w:p>
    <w:p w14:paraId="70062BA0" w14:textId="2A709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Pr>
            <w:noProof/>
            <w:webHidden/>
          </w:rPr>
          <w:t>141</w:t>
        </w:r>
        <w:r>
          <w:rPr>
            <w:noProof/>
            <w:webHidden/>
          </w:rPr>
          <w:fldChar w:fldCharType="end"/>
        </w:r>
      </w:hyperlink>
    </w:p>
    <w:p w14:paraId="37C483C0" w14:textId="2F105E6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Pr>
            <w:noProof/>
            <w:webHidden/>
          </w:rPr>
          <w:t>143</w:t>
        </w:r>
        <w:r>
          <w:rPr>
            <w:noProof/>
            <w:webHidden/>
          </w:rPr>
          <w:fldChar w:fldCharType="end"/>
        </w:r>
      </w:hyperlink>
    </w:p>
    <w:p w14:paraId="08FF2283" w14:textId="6149A0E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Pr>
            <w:noProof/>
            <w:webHidden/>
          </w:rPr>
          <w:t>144</w:t>
        </w:r>
        <w:r>
          <w:rPr>
            <w:noProof/>
            <w:webHidden/>
          </w:rPr>
          <w:fldChar w:fldCharType="end"/>
        </w:r>
      </w:hyperlink>
    </w:p>
    <w:p w14:paraId="3EDBB330" w14:textId="00C8CED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Pr>
            <w:noProof/>
            <w:webHidden/>
          </w:rPr>
          <w:t>150</w:t>
        </w:r>
        <w:r>
          <w:rPr>
            <w:noProof/>
            <w:webHidden/>
          </w:rPr>
          <w:fldChar w:fldCharType="end"/>
        </w:r>
      </w:hyperlink>
    </w:p>
    <w:p w14:paraId="0D7609BD" w14:textId="71777CA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Pr>
            <w:noProof/>
            <w:webHidden/>
          </w:rPr>
          <w:t>151</w:t>
        </w:r>
        <w:r>
          <w:rPr>
            <w:noProof/>
            <w:webHidden/>
          </w:rPr>
          <w:fldChar w:fldCharType="end"/>
        </w:r>
      </w:hyperlink>
    </w:p>
    <w:p w14:paraId="04604E36" w14:textId="356653C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Pr>
            <w:noProof/>
            <w:webHidden/>
          </w:rPr>
          <w:t>154</w:t>
        </w:r>
        <w:r>
          <w:rPr>
            <w:noProof/>
            <w:webHidden/>
          </w:rPr>
          <w:fldChar w:fldCharType="end"/>
        </w:r>
      </w:hyperlink>
    </w:p>
    <w:p w14:paraId="7DA52A15" w14:textId="65D182F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Pr>
            <w:noProof/>
            <w:webHidden/>
          </w:rPr>
          <w:t>157</w:t>
        </w:r>
        <w:r>
          <w:rPr>
            <w:noProof/>
            <w:webHidden/>
          </w:rPr>
          <w:fldChar w:fldCharType="end"/>
        </w:r>
      </w:hyperlink>
    </w:p>
    <w:p w14:paraId="444C57DF" w14:textId="12DD42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Pr>
            <w:noProof/>
            <w:webHidden/>
          </w:rPr>
          <w:t>158</w:t>
        </w:r>
        <w:r>
          <w:rPr>
            <w:noProof/>
            <w:webHidden/>
          </w:rPr>
          <w:fldChar w:fldCharType="end"/>
        </w:r>
      </w:hyperlink>
    </w:p>
    <w:p w14:paraId="3FD3E3BF" w14:textId="171A98C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Pr>
            <w:noProof/>
            <w:webHidden/>
          </w:rPr>
          <w:t>162</w:t>
        </w:r>
        <w:r>
          <w:rPr>
            <w:noProof/>
            <w:webHidden/>
          </w:rPr>
          <w:fldChar w:fldCharType="end"/>
        </w:r>
      </w:hyperlink>
    </w:p>
    <w:p w14:paraId="3ED4F925" w14:textId="7D96C9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Pr>
            <w:noProof/>
            <w:webHidden/>
          </w:rPr>
          <w:t>163</w:t>
        </w:r>
        <w:r>
          <w:rPr>
            <w:noProof/>
            <w:webHidden/>
          </w:rPr>
          <w:fldChar w:fldCharType="end"/>
        </w:r>
      </w:hyperlink>
    </w:p>
    <w:p w14:paraId="0B66C35B" w14:textId="7FAB7F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Pr>
            <w:noProof/>
            <w:webHidden/>
          </w:rPr>
          <w:t>169</w:t>
        </w:r>
        <w:r>
          <w:rPr>
            <w:noProof/>
            <w:webHidden/>
          </w:rPr>
          <w:fldChar w:fldCharType="end"/>
        </w:r>
      </w:hyperlink>
    </w:p>
    <w:p w14:paraId="00613568" w14:textId="48381D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Pr>
            <w:noProof/>
            <w:webHidden/>
          </w:rPr>
          <w:t>178</w:t>
        </w:r>
        <w:r>
          <w:rPr>
            <w:noProof/>
            <w:webHidden/>
          </w:rPr>
          <w:fldChar w:fldCharType="end"/>
        </w:r>
      </w:hyperlink>
    </w:p>
    <w:p w14:paraId="2C4A84DD" w14:textId="75E9B1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Pr>
            <w:noProof/>
            <w:webHidden/>
          </w:rPr>
          <w:t>180</w:t>
        </w:r>
        <w:r>
          <w:rPr>
            <w:noProof/>
            <w:webHidden/>
          </w:rPr>
          <w:fldChar w:fldCharType="end"/>
        </w:r>
      </w:hyperlink>
    </w:p>
    <w:p w14:paraId="41D7E0F6" w14:textId="3418E4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Pr>
            <w:noProof/>
            <w:webHidden/>
          </w:rPr>
          <w:t>183</w:t>
        </w:r>
        <w:r>
          <w:rPr>
            <w:noProof/>
            <w:webHidden/>
          </w:rPr>
          <w:fldChar w:fldCharType="end"/>
        </w:r>
      </w:hyperlink>
    </w:p>
    <w:p w14:paraId="11DE1AF5" w14:textId="61DBCE3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Pr>
            <w:noProof/>
            <w:webHidden/>
          </w:rPr>
          <w:t>184</w:t>
        </w:r>
        <w:r>
          <w:rPr>
            <w:noProof/>
            <w:webHidden/>
          </w:rPr>
          <w:fldChar w:fldCharType="end"/>
        </w:r>
      </w:hyperlink>
    </w:p>
    <w:p w14:paraId="10BCD776" w14:textId="4B2D964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Pr>
            <w:noProof/>
            <w:webHidden/>
          </w:rPr>
          <w:t>189</w:t>
        </w:r>
        <w:r>
          <w:rPr>
            <w:noProof/>
            <w:webHidden/>
          </w:rPr>
          <w:fldChar w:fldCharType="end"/>
        </w:r>
      </w:hyperlink>
    </w:p>
    <w:p w14:paraId="37A29505" w14:textId="796F302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Pr>
            <w:noProof/>
            <w:webHidden/>
          </w:rPr>
          <w:t>198</w:t>
        </w:r>
        <w:r>
          <w:rPr>
            <w:noProof/>
            <w:webHidden/>
          </w:rPr>
          <w:fldChar w:fldCharType="end"/>
        </w:r>
      </w:hyperlink>
    </w:p>
    <w:p w14:paraId="733BC1C5" w14:textId="37C71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Pr>
            <w:noProof/>
            <w:webHidden/>
          </w:rPr>
          <w:t>202</w:t>
        </w:r>
        <w:r>
          <w:rPr>
            <w:noProof/>
            <w:webHidden/>
          </w:rPr>
          <w:fldChar w:fldCharType="end"/>
        </w:r>
      </w:hyperlink>
    </w:p>
    <w:p w14:paraId="5685A46B" w14:textId="3A1676B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Pr>
            <w:noProof/>
            <w:webHidden/>
          </w:rPr>
          <w:t>204</w:t>
        </w:r>
        <w:r>
          <w:rPr>
            <w:noProof/>
            <w:webHidden/>
          </w:rPr>
          <w:fldChar w:fldCharType="end"/>
        </w:r>
      </w:hyperlink>
    </w:p>
    <w:p w14:paraId="60016E77" w14:textId="3CC4DCC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Pr>
            <w:noProof/>
            <w:webHidden/>
          </w:rPr>
          <w:t>212</w:t>
        </w:r>
        <w:r>
          <w:rPr>
            <w:noProof/>
            <w:webHidden/>
          </w:rPr>
          <w:fldChar w:fldCharType="end"/>
        </w:r>
      </w:hyperlink>
    </w:p>
    <w:p w14:paraId="31F7C404" w14:textId="3E29BBB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Pr>
            <w:noProof/>
            <w:webHidden/>
          </w:rPr>
          <w:t>214</w:t>
        </w:r>
        <w:r>
          <w:rPr>
            <w:noProof/>
            <w:webHidden/>
          </w:rPr>
          <w:fldChar w:fldCharType="end"/>
        </w:r>
      </w:hyperlink>
    </w:p>
    <w:p w14:paraId="09279FCE" w14:textId="6FBE99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Pr>
            <w:noProof/>
            <w:webHidden/>
          </w:rPr>
          <w:t>217</w:t>
        </w:r>
        <w:r>
          <w:rPr>
            <w:noProof/>
            <w:webHidden/>
          </w:rPr>
          <w:fldChar w:fldCharType="end"/>
        </w:r>
      </w:hyperlink>
    </w:p>
    <w:p w14:paraId="502A46DA" w14:textId="1714FF4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Pr>
            <w:noProof/>
            <w:webHidden/>
          </w:rPr>
          <w:t>217</w:t>
        </w:r>
        <w:r>
          <w:rPr>
            <w:noProof/>
            <w:webHidden/>
          </w:rPr>
          <w:fldChar w:fldCharType="end"/>
        </w:r>
      </w:hyperlink>
    </w:p>
    <w:p w14:paraId="00ECE8B3" w14:textId="5387F34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Pr>
            <w:noProof/>
            <w:webHidden/>
          </w:rPr>
          <w:t>230</w:t>
        </w:r>
        <w:r>
          <w:rPr>
            <w:noProof/>
            <w:webHidden/>
          </w:rPr>
          <w:fldChar w:fldCharType="end"/>
        </w:r>
      </w:hyperlink>
    </w:p>
    <w:p w14:paraId="1BA7C3CA" w14:textId="66F987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Pr>
            <w:noProof/>
            <w:webHidden/>
          </w:rPr>
          <w:t>231</w:t>
        </w:r>
        <w:r>
          <w:rPr>
            <w:noProof/>
            <w:webHidden/>
          </w:rPr>
          <w:fldChar w:fldCharType="end"/>
        </w:r>
      </w:hyperlink>
    </w:p>
    <w:p w14:paraId="0E0EEF09" w14:textId="630C99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Pr>
            <w:noProof/>
            <w:webHidden/>
          </w:rPr>
          <w:t>232</w:t>
        </w:r>
        <w:r>
          <w:rPr>
            <w:noProof/>
            <w:webHidden/>
          </w:rPr>
          <w:fldChar w:fldCharType="end"/>
        </w:r>
      </w:hyperlink>
    </w:p>
    <w:p w14:paraId="6DF4D24B" w14:textId="1B057D7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Pr>
            <w:noProof/>
            <w:webHidden/>
          </w:rPr>
          <w:t>235</w:t>
        </w:r>
        <w:r>
          <w:rPr>
            <w:noProof/>
            <w:webHidden/>
          </w:rPr>
          <w:fldChar w:fldCharType="end"/>
        </w:r>
      </w:hyperlink>
    </w:p>
    <w:p w14:paraId="64347B45" w14:textId="331265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Pr>
            <w:noProof/>
            <w:webHidden/>
          </w:rPr>
          <w:t>236</w:t>
        </w:r>
        <w:r>
          <w:rPr>
            <w:noProof/>
            <w:webHidden/>
          </w:rPr>
          <w:fldChar w:fldCharType="end"/>
        </w:r>
      </w:hyperlink>
    </w:p>
    <w:p w14:paraId="4C69FD94" w14:textId="10D86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Pr>
            <w:noProof/>
            <w:webHidden/>
          </w:rPr>
          <w:t>236</w:t>
        </w:r>
        <w:r>
          <w:rPr>
            <w:noProof/>
            <w:webHidden/>
          </w:rPr>
          <w:fldChar w:fldCharType="end"/>
        </w:r>
      </w:hyperlink>
    </w:p>
    <w:p w14:paraId="1931E5BE" w14:textId="1A40715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Pr>
            <w:noProof/>
            <w:webHidden/>
          </w:rPr>
          <w:t>237</w:t>
        </w:r>
        <w:r>
          <w:rPr>
            <w:noProof/>
            <w:webHidden/>
          </w:rPr>
          <w:fldChar w:fldCharType="end"/>
        </w:r>
      </w:hyperlink>
    </w:p>
    <w:p w14:paraId="2A476EBC" w14:textId="09A2C28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Pr>
            <w:noProof/>
            <w:webHidden/>
          </w:rPr>
          <w:t>241</w:t>
        </w:r>
        <w:r>
          <w:rPr>
            <w:noProof/>
            <w:webHidden/>
          </w:rPr>
          <w:fldChar w:fldCharType="end"/>
        </w:r>
      </w:hyperlink>
    </w:p>
    <w:p w14:paraId="116FEB6E" w14:textId="0C54BBC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Pr>
            <w:noProof/>
            <w:webHidden/>
          </w:rPr>
          <w:t>246</w:t>
        </w:r>
        <w:r>
          <w:rPr>
            <w:noProof/>
            <w:webHidden/>
          </w:rPr>
          <w:fldChar w:fldCharType="end"/>
        </w:r>
      </w:hyperlink>
    </w:p>
    <w:p w14:paraId="0DA7993B" w14:textId="5FC0AB0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Pr>
            <w:noProof/>
            <w:webHidden/>
          </w:rPr>
          <w:t>249</w:t>
        </w:r>
        <w:r>
          <w:rPr>
            <w:noProof/>
            <w:webHidden/>
          </w:rPr>
          <w:fldChar w:fldCharType="end"/>
        </w:r>
      </w:hyperlink>
    </w:p>
    <w:p w14:paraId="71AE1DBC" w14:textId="64F14C2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Pr>
            <w:noProof/>
            <w:webHidden/>
          </w:rPr>
          <w:t>250</w:t>
        </w:r>
        <w:r>
          <w:rPr>
            <w:noProof/>
            <w:webHidden/>
          </w:rPr>
          <w:fldChar w:fldCharType="end"/>
        </w:r>
      </w:hyperlink>
    </w:p>
    <w:p w14:paraId="3FB7A311" w14:textId="401259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Pr>
            <w:noProof/>
            <w:webHidden/>
          </w:rPr>
          <w:t>278</w:t>
        </w:r>
        <w:r>
          <w:rPr>
            <w:noProof/>
            <w:webHidden/>
          </w:rPr>
          <w:fldChar w:fldCharType="end"/>
        </w:r>
      </w:hyperlink>
    </w:p>
    <w:p w14:paraId="02F7A111" w14:textId="2E76C3D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Pr>
            <w:noProof/>
            <w:webHidden/>
          </w:rPr>
          <w:t>291</w:t>
        </w:r>
        <w:r>
          <w:rPr>
            <w:noProof/>
            <w:webHidden/>
          </w:rPr>
          <w:fldChar w:fldCharType="end"/>
        </w:r>
      </w:hyperlink>
    </w:p>
    <w:p w14:paraId="70EAAD24" w14:textId="4FAF24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Pr>
            <w:noProof/>
            <w:webHidden/>
          </w:rPr>
          <w:t>292</w:t>
        </w:r>
        <w:r>
          <w:rPr>
            <w:noProof/>
            <w:webHidden/>
          </w:rPr>
          <w:fldChar w:fldCharType="end"/>
        </w:r>
      </w:hyperlink>
    </w:p>
    <w:p w14:paraId="76011F1C" w14:textId="46B4E2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Pr>
            <w:noProof/>
            <w:webHidden/>
          </w:rPr>
          <w:t>297</w:t>
        </w:r>
        <w:r>
          <w:rPr>
            <w:noProof/>
            <w:webHidden/>
          </w:rPr>
          <w:fldChar w:fldCharType="end"/>
        </w:r>
      </w:hyperlink>
    </w:p>
    <w:p w14:paraId="24136EA2" w14:textId="1F4879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Pr>
            <w:noProof/>
            <w:webHidden/>
          </w:rPr>
          <w:t>349</w:t>
        </w:r>
        <w:r>
          <w:rPr>
            <w:noProof/>
            <w:webHidden/>
          </w:rPr>
          <w:fldChar w:fldCharType="end"/>
        </w:r>
      </w:hyperlink>
    </w:p>
    <w:p w14:paraId="08A04FA6" w14:textId="18880144"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925" w:name="_Toc164801041"/>
      <w:bookmarkStart w:id="926" w:name="_Toc168903304"/>
      <w:bookmarkStart w:id="927" w:name="_Toc169134111"/>
      <w:r w:rsidRPr="00233788">
        <w:lastRenderedPageBreak/>
        <w:t>Wykaz załączników</w:t>
      </w:r>
      <w:bookmarkEnd w:id="925"/>
      <w:bookmarkEnd w:id="926"/>
      <w:bookmarkEnd w:id="927"/>
    </w:p>
    <w:p w14:paraId="0EB122C4" w14:textId="46F5C978" w:rsidR="00465951" w:rsidRDefault="00465951">
      <w:pPr>
        <w:pStyle w:val="ListParagraph"/>
        <w:numPr>
          <w:ilvl w:val="0"/>
          <w:numId w:val="8"/>
        </w:numPr>
      </w:pPr>
      <w:r w:rsidRPr="00233788">
        <w:t>Lista głównych zmian wprowadzonych w ramach Konstytucji dla Nauki</w:t>
      </w:r>
    </w:p>
    <w:p w14:paraId="1AEB8E51" w14:textId="447319CA" w:rsidR="007F4465" w:rsidRPr="00233788" w:rsidRDefault="007F4465">
      <w:pPr>
        <w:pStyle w:val="ListParagraph"/>
        <w:numPr>
          <w:ilvl w:val="0"/>
          <w:numId w:val="8"/>
        </w:numPr>
      </w:pPr>
      <w:r w:rsidRPr="00233788">
        <w:t>Kwestionariusze badania satysfakcji interesariuszy</w:t>
      </w:r>
    </w:p>
    <w:p w14:paraId="59BF767E" w14:textId="6E4BA1BF"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335D1293" w14:textId="758F000F"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proofErr w:type="spellStart"/>
      <w:r>
        <w:t>Webometrics</w:t>
      </w:r>
      <w:proofErr w:type="spellEnd"/>
      <w:r>
        <w:t xml:space="preserve"> – Ranking RV250</w:t>
      </w:r>
    </w:p>
    <w:p w14:paraId="4A3C5F92" w14:textId="5CD7931B" w:rsidR="004C1815" w:rsidRDefault="004C1815">
      <w:pPr>
        <w:pStyle w:val="ListParagraph"/>
        <w:numPr>
          <w:ilvl w:val="0"/>
          <w:numId w:val="8"/>
        </w:numPr>
      </w:pPr>
      <w:r w:rsidRPr="004C1815">
        <w:t>Lista artykułów naukowych przyjętych do analizy grup interesariuszy uczelni w badaniu SLR</w:t>
      </w:r>
    </w:p>
    <w:p w14:paraId="1314F4D6" w14:textId="553369B8" w:rsidR="004C1815" w:rsidRDefault="004C1815">
      <w:pPr>
        <w:pStyle w:val="ListParagraph"/>
        <w:numPr>
          <w:ilvl w:val="0"/>
          <w:numId w:val="8"/>
        </w:numPr>
      </w:pPr>
      <w:r w:rsidRPr="004C1815">
        <w:t>Szczegółowa lista analizowanych fraz odnoszących się do interesariuszy uczelni w badaniu SLR</w:t>
      </w:r>
    </w:p>
    <w:p w14:paraId="72720D94" w14:textId="539A1AFB"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928" w:name="_Ref66902367"/>
      <w:bookmarkStart w:id="929" w:name="_Toc164801042"/>
      <w:bookmarkStart w:id="930" w:name="_Toc168903305"/>
      <w:bookmarkStart w:id="931" w:name="_Toc168903711"/>
      <w:bookmarkStart w:id="932"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928"/>
      <w:bookmarkEnd w:id="929"/>
      <w:bookmarkEnd w:id="930"/>
      <w:bookmarkEnd w:id="931"/>
      <w:bookmarkEnd w:id="932"/>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ListParagraph"/>
        <w:numPr>
          <w:ilvl w:val="0"/>
          <w:numId w:val="18"/>
        </w:numPr>
      </w:pPr>
      <w:r w:rsidRPr="00233788">
        <w:t>senat uzyskał kompetencję do nadawania stopni naukowych i stopni w zakresie sztuki</w:t>
      </w:r>
    </w:p>
    <w:p w14:paraId="11E52BF0" w14:textId="77777777" w:rsidR="00FB1317" w:rsidRPr="00233788" w:rsidRDefault="00FB1317">
      <w:pPr>
        <w:pStyle w:val="ListParagraph"/>
        <w:numPr>
          <w:ilvl w:val="0"/>
          <w:numId w:val="18"/>
        </w:numPr>
      </w:pPr>
      <w:r w:rsidRPr="00233788">
        <w:t>zrezygnowano z ustawowego określania składu senatu uczelni niepublicznej</w:t>
      </w:r>
    </w:p>
    <w:p w14:paraId="1FD34D30"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pPr>
        <w:pStyle w:val="ListParagraph"/>
        <w:numPr>
          <w:ilvl w:val="0"/>
          <w:numId w:val="18"/>
        </w:numPr>
      </w:pPr>
      <w:r w:rsidRPr="00233788">
        <w:t>ograniczono ustawowy katalog stanowisk nauczycieli akademickich,</w:t>
      </w:r>
    </w:p>
    <w:p w14:paraId="046247F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ListParagraph"/>
        <w:numPr>
          <w:ilvl w:val="0"/>
          <w:numId w:val="18"/>
        </w:numPr>
      </w:pPr>
      <w:r w:rsidRPr="00233788">
        <w:t>likwidacja mianowania jako jednej z form nawiązania stosunku pracy,</w:t>
      </w:r>
    </w:p>
    <w:p w14:paraId="633BB8D6"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ListParagraph"/>
        <w:numPr>
          <w:ilvl w:val="0"/>
          <w:numId w:val="18"/>
        </w:numPr>
      </w:pPr>
      <w:r w:rsidRPr="00233788">
        <w:t>wprowadzenie jasnej normy w zakresie zadaniowego czasu pracy,</w:t>
      </w:r>
    </w:p>
    <w:p w14:paraId="6E964250" w14:textId="77777777" w:rsidR="00FB1317" w:rsidRPr="00233788" w:rsidRDefault="00FB1317">
      <w:pPr>
        <w:pStyle w:val="ListParagraph"/>
        <w:numPr>
          <w:ilvl w:val="0"/>
          <w:numId w:val="18"/>
        </w:numPr>
      </w:pPr>
      <w:r w:rsidRPr="00233788">
        <w:t>likwidacja minimalnego wymiaru zajęć dydaktycznych,</w:t>
      </w:r>
    </w:p>
    <w:p w14:paraId="157AF10C" w14:textId="77777777" w:rsidR="00FB1317" w:rsidRPr="00233788" w:rsidRDefault="00FB1317">
      <w:pPr>
        <w:pStyle w:val="ListParagraph"/>
        <w:numPr>
          <w:ilvl w:val="0"/>
          <w:numId w:val="18"/>
        </w:numPr>
      </w:pPr>
      <w:r w:rsidRPr="00233788">
        <w:t>nowe zasady wynagradzania pracowników,</w:t>
      </w:r>
    </w:p>
    <w:p w14:paraId="287E281C"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78EB596"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ListParagraph"/>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pPr>
        <w:pStyle w:val="ListParagraph"/>
        <w:numPr>
          <w:ilvl w:val="0"/>
          <w:numId w:val="18"/>
        </w:numPr>
      </w:pPr>
      <w:r w:rsidRPr="00233788">
        <w:t>umożliwiono nadawanie stopnia naukowego doktora w dziedzinie,</w:t>
      </w:r>
    </w:p>
    <w:p w14:paraId="7D87250B"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09C8D01D"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ListParagraph"/>
        <w:numPr>
          <w:ilvl w:val="0"/>
          <w:numId w:val="18"/>
        </w:numPr>
      </w:pPr>
      <w:r w:rsidRPr="00233788">
        <w:t>Centralną Komisję ds. Stopni i Tytułów zastąpiono Radą Doskonałości Naukowej,</w:t>
      </w:r>
    </w:p>
    <w:p w14:paraId="47704C73" w14:textId="77777777" w:rsidR="00FB1317" w:rsidRPr="00233788" w:rsidRDefault="00FB1317">
      <w:pPr>
        <w:pStyle w:val="ListParagraph"/>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ListParagraph"/>
        <w:numPr>
          <w:ilvl w:val="0"/>
          <w:numId w:val="18"/>
        </w:numPr>
      </w:pPr>
      <w:r w:rsidRPr="00233788">
        <w:t>liczba recenzentów w postępowaniu zwiększyła się do trzech,</w:t>
      </w:r>
    </w:p>
    <w:p w14:paraId="56CBDF71"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pPr>
        <w:pStyle w:val="ListParagraph"/>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ListParagraph"/>
        <w:numPr>
          <w:ilvl w:val="0"/>
          <w:numId w:val="18"/>
        </w:numPr>
      </w:pPr>
      <w:r w:rsidRPr="00233788">
        <w:t>całkowicie zrezygnowano z udziału uczelni w procedurze nadawania tytułu profesora,</w:t>
      </w:r>
    </w:p>
    <w:p w14:paraId="563C9143"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3AC6162D" w14:textId="77777777" w:rsidR="00FB1317" w:rsidRPr="00233788" w:rsidRDefault="00FB1317">
      <w:pPr>
        <w:pStyle w:val="ListParagraph"/>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ListParagraph"/>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ListParagraph"/>
        <w:numPr>
          <w:ilvl w:val="0"/>
          <w:numId w:val="18"/>
        </w:numPr>
      </w:pPr>
      <w:r w:rsidRPr="00233788">
        <w:t>rekrutacja tylko w drodze konkursu z jawnymi wynikami,</w:t>
      </w:r>
    </w:p>
    <w:p w14:paraId="61334A1A"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ListParagraph"/>
        <w:numPr>
          <w:ilvl w:val="0"/>
          <w:numId w:val="18"/>
        </w:numPr>
      </w:pPr>
      <w:r w:rsidRPr="00233788">
        <w:t>kształcenie doktorantów jest nieodpłatne dla jego uczestników</w:t>
      </w:r>
    </w:p>
    <w:p w14:paraId="06AE620A"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ListParagraph"/>
        <w:numPr>
          <w:ilvl w:val="0"/>
          <w:numId w:val="18"/>
        </w:numPr>
      </w:pPr>
      <w:r w:rsidRPr="00233788">
        <w:t>program kształcenia ustala senat uczelni lub rada naukowa instytutu,</w:t>
      </w:r>
    </w:p>
    <w:p w14:paraId="47A18BF5"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ListParagraph"/>
        <w:numPr>
          <w:ilvl w:val="0"/>
          <w:numId w:val="18"/>
        </w:numPr>
      </w:pPr>
      <w:r w:rsidRPr="00233788">
        <w:t>program może przewidywać praktyki dydaktyczne w maks. wymiarze 60 godz. w roku,</w:t>
      </w:r>
    </w:p>
    <w:p w14:paraId="696CF8E6"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ListParagraph"/>
        <w:numPr>
          <w:ilvl w:val="0"/>
          <w:numId w:val="18"/>
        </w:numPr>
      </w:pPr>
      <w:r w:rsidRPr="00233788">
        <w:t>kształcenie w szkole doktorskiej trwa od 6 do 8 semestrów,</w:t>
      </w:r>
    </w:p>
    <w:p w14:paraId="436094B5" w14:textId="77777777" w:rsidR="00FB1317" w:rsidRPr="00233788" w:rsidRDefault="00FB1317">
      <w:pPr>
        <w:pStyle w:val="ListParagraph"/>
        <w:numPr>
          <w:ilvl w:val="0"/>
          <w:numId w:val="18"/>
        </w:numPr>
      </w:pPr>
      <w:r w:rsidRPr="00233788">
        <w:t>kształcenie doktoranta kończy się wraz ze złożeniem rozprawy doktorskiej,</w:t>
      </w:r>
    </w:p>
    <w:p w14:paraId="6B35C23C"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ListParagraph"/>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ListParagraph"/>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ListParagraph"/>
        <w:numPr>
          <w:ilvl w:val="0"/>
          <w:numId w:val="18"/>
        </w:numPr>
      </w:pPr>
      <w:r w:rsidRPr="00233788">
        <w:t>za przeprowadzenie ewaluacji szkół doktorskich odpowiada Komisja Ewaluacji Nauki,</w:t>
      </w:r>
    </w:p>
    <w:p w14:paraId="6B26E87B"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ListParagraph"/>
        <w:numPr>
          <w:ilvl w:val="0"/>
          <w:numId w:val="18"/>
        </w:numPr>
      </w:pPr>
      <w:r w:rsidRPr="00233788">
        <w:t>negatywna ocena skutkuje zakończeniem działania szkoły doktorskiej,</w:t>
      </w:r>
    </w:p>
    <w:p w14:paraId="00D133FF" w14:textId="6947E0E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1A24ACE2" w14:textId="77777777" w:rsidR="00FB1317" w:rsidRPr="00233788" w:rsidRDefault="00FB1317">
      <w:pPr>
        <w:pStyle w:val="ListParagraph"/>
        <w:numPr>
          <w:ilvl w:val="0"/>
          <w:numId w:val="18"/>
        </w:numPr>
      </w:pPr>
      <w:r w:rsidRPr="00233788">
        <w:t>likwiduje się świadczenia dla doktorantów z funduszu pomocy materialnej,</w:t>
      </w:r>
    </w:p>
    <w:p w14:paraId="0C0924F5" w14:textId="77777777" w:rsidR="00FB1317" w:rsidRPr="00233788" w:rsidRDefault="00FB1317">
      <w:pPr>
        <w:pStyle w:val="ListParagraph"/>
        <w:numPr>
          <w:ilvl w:val="0"/>
          <w:numId w:val="18"/>
        </w:numPr>
      </w:pPr>
      <w:r w:rsidRPr="00233788">
        <w:t>likwiduje się zwiększenie stypendium doktoranckiego z dotacji projakościowej,</w:t>
      </w:r>
    </w:p>
    <w:p w14:paraId="55DB9016" w14:textId="77777777" w:rsidR="00FB1317" w:rsidRPr="00233788" w:rsidRDefault="00FB1317">
      <w:pPr>
        <w:pStyle w:val="ListParagraph"/>
        <w:numPr>
          <w:ilvl w:val="0"/>
          <w:numId w:val="18"/>
        </w:numPr>
      </w:pPr>
      <w:r w:rsidRPr="00233788">
        <w:t>doktorantów obejmuje się ubezpieczeniami społecznymi (emerytalno-rentowym i wypadkowym),</w:t>
      </w:r>
    </w:p>
    <w:p w14:paraId="633387F6"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AF9B68F"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ListParagraph"/>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ListParagraph"/>
        <w:numPr>
          <w:ilvl w:val="0"/>
          <w:numId w:val="18"/>
        </w:numPr>
      </w:pPr>
      <w:r w:rsidRPr="00233788">
        <w:t>rezygnacja z oświadczeń studenta o pobieraniu stypendium na jednym kierunku,</w:t>
      </w:r>
    </w:p>
    <w:p w14:paraId="6EE96078" w14:textId="77777777" w:rsidR="00FB1317" w:rsidRPr="00233788" w:rsidRDefault="00FB1317">
      <w:pPr>
        <w:pStyle w:val="ListParagraph"/>
        <w:numPr>
          <w:ilvl w:val="0"/>
          <w:numId w:val="18"/>
        </w:numPr>
      </w:pPr>
      <w:r w:rsidRPr="00233788">
        <w:t>wprowadzenie obowiązku przedkładania zaświadczenia z ośrodka pomocy społecznej,</w:t>
      </w:r>
    </w:p>
    <w:p w14:paraId="0A26C579" w14:textId="77777777" w:rsidR="00FB1317" w:rsidRPr="00233788" w:rsidRDefault="00FB1317">
      <w:pPr>
        <w:pStyle w:val="ListParagraph"/>
        <w:numPr>
          <w:ilvl w:val="0"/>
          <w:numId w:val="18"/>
        </w:numPr>
      </w:pPr>
      <w:r w:rsidRPr="00233788">
        <w:t>doprecyzowanie okresu dopuszczalnego korzystania przez studenta z pomocy materialnej,</w:t>
      </w:r>
    </w:p>
    <w:p w14:paraId="0C725966" w14:textId="77777777" w:rsidR="00FB1317" w:rsidRPr="00233788" w:rsidRDefault="00FB1317">
      <w:pPr>
        <w:pStyle w:val="ListParagraph"/>
        <w:numPr>
          <w:ilvl w:val="0"/>
          <w:numId w:val="18"/>
        </w:numPr>
      </w:pPr>
      <w:r w:rsidRPr="00233788">
        <w:t>zastąpienie regulaminu pomocy materialnej regulaminem świadczeń dla studentów,</w:t>
      </w:r>
    </w:p>
    <w:p w14:paraId="19DC5880"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ListParagraph"/>
        <w:numPr>
          <w:ilvl w:val="0"/>
          <w:numId w:val="18"/>
        </w:numPr>
      </w:pPr>
      <w:r w:rsidRPr="00233788">
        <w:t>rezygnacja z warunku „losowości” przyczyny ubiegania się o zapomogę,</w:t>
      </w:r>
    </w:p>
    <w:p w14:paraId="580E707C"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3CFE361D"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ListParagraph"/>
        <w:numPr>
          <w:ilvl w:val="0"/>
          <w:numId w:val="18"/>
        </w:numPr>
      </w:pPr>
      <w:r w:rsidRPr="00233788">
        <w:t>zmodyfikowano zasady badania sytuacji finansowej wnioskodawcy,</w:t>
      </w:r>
    </w:p>
    <w:p w14:paraId="46E08748"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ListParagraph"/>
        <w:numPr>
          <w:ilvl w:val="0"/>
          <w:numId w:val="18"/>
        </w:numPr>
      </w:pPr>
      <w:r w:rsidRPr="00233788">
        <w:t>regulamin samorządu studenckiego zatwierdza rektor, a nie senat uczelni jak dotychczas,</w:t>
      </w:r>
    </w:p>
    <w:p w14:paraId="36BB416C"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ListParagraph"/>
        <w:numPr>
          <w:ilvl w:val="0"/>
          <w:numId w:val="18"/>
        </w:numPr>
      </w:pPr>
      <w:r w:rsidRPr="00233788">
        <w:t>uszczegółowiono warunki niezbędne do funkcjonowania samorządu studenckiego,</w:t>
      </w:r>
    </w:p>
    <w:p w14:paraId="1F9FA518"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ListParagraph"/>
        <w:numPr>
          <w:ilvl w:val="0"/>
          <w:numId w:val="18"/>
        </w:numPr>
      </w:pPr>
      <w:r w:rsidRPr="00233788">
        <w:t>kształcenie jest prowadzone w dziedzinach i dyscyplinach,</w:t>
      </w:r>
    </w:p>
    <w:p w14:paraId="6EB5CD06" w14:textId="77777777" w:rsidR="00FB1317" w:rsidRPr="00233788" w:rsidRDefault="00FB1317">
      <w:pPr>
        <w:pStyle w:val="ListParagraph"/>
        <w:numPr>
          <w:ilvl w:val="0"/>
          <w:numId w:val="18"/>
        </w:numPr>
      </w:pPr>
      <w:r w:rsidRPr="00233788">
        <w:t>wprowadzono do ustawy pojęcie „dyscyplina wiodąca”,</w:t>
      </w:r>
    </w:p>
    <w:p w14:paraId="4F873EDD"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ListParagraph"/>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ListParagraph"/>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ListParagraph"/>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ListParagraph"/>
        <w:numPr>
          <w:ilvl w:val="0"/>
          <w:numId w:val="18"/>
        </w:numPr>
      </w:pPr>
      <w:r w:rsidRPr="00233788">
        <w:t>zmianom uległy regulacje dotyczące studiów wspólnych, w tym międzynarodowych,</w:t>
      </w:r>
    </w:p>
    <w:p w14:paraId="2F4C89B9" w14:textId="77777777" w:rsidR="00FB1317" w:rsidRPr="00233788" w:rsidRDefault="00FB1317">
      <w:pPr>
        <w:pStyle w:val="ListParagraph"/>
        <w:numPr>
          <w:ilvl w:val="0"/>
          <w:numId w:val="18"/>
        </w:numPr>
      </w:pPr>
      <w:r w:rsidRPr="00233788">
        <w:t>do przepisów wprowadzono pojęcie „studia dualne”,</w:t>
      </w:r>
    </w:p>
    <w:p w14:paraId="264C5700"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ListParagraph"/>
        <w:numPr>
          <w:ilvl w:val="0"/>
          <w:numId w:val="18"/>
        </w:numPr>
      </w:pPr>
      <w:r w:rsidRPr="00233788">
        <w:t>uregulowano ramy czasowe roku akademickiego,</w:t>
      </w:r>
    </w:p>
    <w:p w14:paraId="66C93D54"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ListParagraph"/>
        <w:numPr>
          <w:ilvl w:val="0"/>
          <w:numId w:val="18"/>
        </w:numPr>
      </w:pPr>
      <w:r w:rsidRPr="00233788">
        <w:t>uproszczono zakres wymagań stawianych przed prowadzącymi zajęcia,</w:t>
      </w:r>
    </w:p>
    <w:p w14:paraId="296FB2CE" w14:textId="77777777" w:rsidR="00FB1317" w:rsidRPr="00233788" w:rsidRDefault="00FB1317">
      <w:pPr>
        <w:pStyle w:val="ListParagraph"/>
        <w:numPr>
          <w:ilvl w:val="0"/>
          <w:numId w:val="18"/>
        </w:numPr>
      </w:pPr>
      <w:r w:rsidRPr="00233788">
        <w:t>zlikwidowano instytucję minimum kadrowego,</w:t>
      </w:r>
    </w:p>
    <w:p w14:paraId="3D2B43E1" w14:textId="77777777" w:rsidR="00FB1317" w:rsidRPr="00233788" w:rsidRDefault="00FB1317">
      <w:pPr>
        <w:pStyle w:val="ListParagraph"/>
        <w:numPr>
          <w:ilvl w:val="0"/>
          <w:numId w:val="18"/>
        </w:numPr>
      </w:pPr>
      <w:r w:rsidRPr="00233788">
        <w:t>zniesiono obowiązek zawierania umów ze studentami,</w:t>
      </w:r>
    </w:p>
    <w:p w14:paraId="3FD7EDAC" w14:textId="77777777" w:rsidR="00FB1317" w:rsidRPr="00233788" w:rsidRDefault="00FB1317">
      <w:pPr>
        <w:pStyle w:val="ListParagraph"/>
        <w:numPr>
          <w:ilvl w:val="0"/>
          <w:numId w:val="18"/>
        </w:numPr>
      </w:pPr>
      <w:r w:rsidRPr="00233788">
        <w:t>zmieniono katalog opłat możliwych do pobierania przez uczelnie,</w:t>
      </w:r>
    </w:p>
    <w:p w14:paraId="59C5BEA4" w14:textId="77777777" w:rsidR="00FB1317" w:rsidRPr="00233788" w:rsidRDefault="00FB1317">
      <w:pPr>
        <w:pStyle w:val="ListParagraph"/>
        <w:numPr>
          <w:ilvl w:val="0"/>
          <w:numId w:val="18"/>
        </w:numPr>
      </w:pPr>
      <w:r w:rsidRPr="00233788">
        <w:t>zredefiniowano katalog opłat zakazanych,</w:t>
      </w:r>
    </w:p>
    <w:p w14:paraId="122F8DA5" w14:textId="77777777" w:rsidR="00FB1317" w:rsidRPr="00233788" w:rsidRDefault="00FB1317">
      <w:pPr>
        <w:pStyle w:val="ListParagraph"/>
        <w:numPr>
          <w:ilvl w:val="0"/>
          <w:numId w:val="18"/>
        </w:numPr>
      </w:pPr>
      <w:r w:rsidRPr="00233788">
        <w:t>doprecyzowano zasady ustalania i publikowania informacji w sprawie wysokości opłat,</w:t>
      </w:r>
    </w:p>
    <w:p w14:paraId="4559B447"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1D65F09F"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ListParagraph"/>
        <w:numPr>
          <w:ilvl w:val="0"/>
          <w:numId w:val="18"/>
        </w:numPr>
      </w:pPr>
      <w:r w:rsidRPr="00233788">
        <w:t>zmianie uległa zawartość teczki akt osobowych studenta,</w:t>
      </w:r>
    </w:p>
    <w:p w14:paraId="4B480934" w14:textId="77777777" w:rsidR="00FB1317" w:rsidRPr="00233788" w:rsidRDefault="00FB1317">
      <w:pPr>
        <w:pStyle w:val="ListParagraph"/>
        <w:numPr>
          <w:ilvl w:val="0"/>
          <w:numId w:val="18"/>
        </w:numPr>
      </w:pPr>
      <w:r w:rsidRPr="00233788">
        <w:t>zrezygnowano z wydawania decyzji o przyjęciu na studia,</w:t>
      </w:r>
    </w:p>
    <w:p w14:paraId="2595DC65" w14:textId="77777777" w:rsidR="00FB1317" w:rsidRPr="00233788" w:rsidRDefault="00FB1317">
      <w:pPr>
        <w:pStyle w:val="ListParagraph"/>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ListParagraph"/>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ListParagraph"/>
        <w:numPr>
          <w:ilvl w:val="0"/>
          <w:numId w:val="18"/>
        </w:numPr>
      </w:pPr>
      <w:r w:rsidRPr="00233788">
        <w:t>recenzje pracy dyplomowej stały się co do zasady jawne,</w:t>
      </w:r>
    </w:p>
    <w:p w14:paraId="4A92C175"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ListParagraph"/>
        <w:numPr>
          <w:ilvl w:val="0"/>
          <w:numId w:val="18"/>
        </w:numPr>
      </w:pPr>
      <w:r w:rsidRPr="00233788">
        <w:t>nieznacznym zmianom uległa procedura uwierzytelniania dokumentów,</w:t>
      </w:r>
    </w:p>
    <w:p w14:paraId="5BAE2CEB"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56CC125C" w14:textId="77777777" w:rsidR="00FB1317" w:rsidRPr="00233788" w:rsidRDefault="00FB1317">
      <w:pPr>
        <w:pStyle w:val="ListParagraph"/>
        <w:numPr>
          <w:ilvl w:val="0"/>
          <w:numId w:val="18"/>
        </w:numPr>
      </w:pPr>
      <w:r w:rsidRPr="00233788">
        <w:t>wprowadzono kompleksową ocenę PKA,</w:t>
      </w:r>
    </w:p>
    <w:p w14:paraId="6DE92803"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pPr>
        <w:pStyle w:val="ListParagraph"/>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560BC495"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ListParagraph"/>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ListParagraph"/>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ListParagraph"/>
        <w:numPr>
          <w:ilvl w:val="0"/>
          <w:numId w:val="18"/>
        </w:numPr>
      </w:pPr>
      <w:r w:rsidRPr="00233788">
        <w:t>ujednolicono tryb przyznawania dotacji na zadania inwestycyjne,</w:t>
      </w:r>
    </w:p>
    <w:p w14:paraId="63B66AD3"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ListParagraph"/>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ListParagraph"/>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ListParagraph"/>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933" w:name="_Toc164801043"/>
      <w:bookmarkStart w:id="934" w:name="_Toc168903306"/>
      <w:bookmarkStart w:id="935" w:name="_Toc168903712"/>
      <w:bookmarkStart w:id="936" w:name="_Toc169134113"/>
      <w:r w:rsidRPr="00233788">
        <w:lastRenderedPageBreak/>
        <w:t>Załącznik 2 - Kwestionariusze badania satysfakcji interesariuszy</w:t>
      </w:r>
      <w:bookmarkEnd w:id="933"/>
      <w:bookmarkEnd w:id="934"/>
      <w:bookmarkEnd w:id="935"/>
      <w:bookmarkEnd w:id="936"/>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Default="00F3116D">
      <w:pPr>
        <w:pStyle w:val="ListParagraph"/>
        <w:numPr>
          <w:ilvl w:val="0"/>
          <w:numId w:val="17"/>
        </w:numPr>
        <w:rPr>
          <w:bCs/>
        </w:rPr>
      </w:pPr>
      <w:r>
        <w:rPr>
          <w:bCs/>
        </w:rPr>
        <w:t>Pytanie kwalifikujące do udziału w badaniu</w:t>
      </w:r>
      <w:r w:rsidR="009A4E1A">
        <w:rPr>
          <w:bCs/>
        </w:rPr>
        <w:t xml:space="preserve"> (1)</w:t>
      </w:r>
    </w:p>
    <w:p w14:paraId="3ADF2CD0" w14:textId="77777777" w:rsidR="00536B28" w:rsidRPr="00536B28" w:rsidRDefault="00536B28" w:rsidP="00536B28">
      <w:pPr>
        <w:ind w:firstLine="0"/>
        <w:rPr>
          <w:bCs/>
        </w:rPr>
      </w:pPr>
    </w:p>
    <w:p w14:paraId="4F9E2C1D" w14:textId="3103ED10"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44B02170" w14:textId="77777777" w:rsidR="00536B28" w:rsidRPr="00536B28" w:rsidRDefault="00536B28" w:rsidP="00536B28">
      <w:pPr>
        <w:ind w:firstLine="0"/>
        <w:rPr>
          <w:bCs/>
        </w:rPr>
      </w:pPr>
    </w:p>
    <w:p w14:paraId="26CB2370" w14:textId="51CF5FB5" w:rsidR="00FB1317" w:rsidRDefault="00FB1317">
      <w:pPr>
        <w:pStyle w:val="ListParagraph"/>
        <w:numPr>
          <w:ilvl w:val="0"/>
          <w:numId w:val="17"/>
        </w:numPr>
        <w:rPr>
          <w:bCs/>
        </w:rPr>
      </w:pPr>
      <w:r w:rsidRPr="00233788">
        <w:t>Kwestionariusz badania</w:t>
      </w:r>
      <w:r w:rsidRPr="00233788">
        <w:rPr>
          <w:bCs/>
        </w:rPr>
        <w:t xml:space="preserve"> studentów</w:t>
      </w:r>
      <w:r w:rsidR="009A4E1A">
        <w:rPr>
          <w:bCs/>
        </w:rPr>
        <w:t xml:space="preserve"> (3)</w:t>
      </w:r>
    </w:p>
    <w:p w14:paraId="25DC8BB4" w14:textId="77777777" w:rsidR="00536B28" w:rsidRPr="00536B28" w:rsidRDefault="00536B28" w:rsidP="00536B28">
      <w:pPr>
        <w:ind w:firstLine="0"/>
        <w:rPr>
          <w:bCs/>
        </w:rPr>
      </w:pPr>
    </w:p>
    <w:p w14:paraId="6733CBA0" w14:textId="4DCCE5C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62B39ECE" w14:textId="77777777" w:rsidR="00536B28" w:rsidRPr="00536B28" w:rsidRDefault="00536B28" w:rsidP="00536B28">
      <w:pPr>
        <w:ind w:firstLine="0"/>
        <w:rPr>
          <w:bCs/>
        </w:rPr>
      </w:pPr>
    </w:p>
    <w:p w14:paraId="5A1B4B83" w14:textId="1EB18B6C"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234D4298" w14:textId="77777777" w:rsidR="00536B28" w:rsidRPr="00536B28" w:rsidRDefault="00536B28" w:rsidP="00536B28">
      <w:pPr>
        <w:ind w:firstLine="0"/>
        <w:rPr>
          <w:bCs/>
        </w:rPr>
      </w:pPr>
    </w:p>
    <w:p w14:paraId="6FFEAE51" w14:textId="613F5DF6" w:rsidR="00F3116D" w:rsidRDefault="00F3116D" w:rsidP="00F3116D">
      <w:pPr>
        <w:pStyle w:val="ListParagraph"/>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547991E3" w14:textId="77777777" w:rsidR="00536B28" w:rsidRPr="00536B28" w:rsidRDefault="00536B28" w:rsidP="00536B28">
      <w:pPr>
        <w:ind w:firstLine="0"/>
        <w:rPr>
          <w:bCs/>
        </w:rPr>
      </w:pPr>
    </w:p>
    <w:p w14:paraId="642CD9E6" w14:textId="743CE9F8" w:rsidR="00FB1317" w:rsidRDefault="00FB1317">
      <w:pPr>
        <w:pStyle w:val="ListParagraph"/>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30C13768" w14:textId="77777777" w:rsidR="00536B28" w:rsidRPr="00536B28" w:rsidRDefault="00536B28" w:rsidP="00536B28">
      <w:pPr>
        <w:ind w:firstLine="0"/>
        <w:rPr>
          <w:bCs/>
        </w:rPr>
      </w:pPr>
    </w:p>
    <w:p w14:paraId="237F2569" w14:textId="040BAEE0"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466D541A" w14:textId="77777777" w:rsidR="00536B28" w:rsidRPr="00536B28" w:rsidRDefault="00536B28" w:rsidP="00536B28">
      <w:pPr>
        <w:ind w:firstLine="0"/>
        <w:rPr>
          <w:bCs/>
        </w:rPr>
      </w:pPr>
    </w:p>
    <w:p w14:paraId="56EB9D53" w14:textId="09C1264E" w:rsidR="00F3116D" w:rsidRDefault="00F3116D" w:rsidP="00F3116D">
      <w:pPr>
        <w:pStyle w:val="ListParagraph"/>
        <w:numPr>
          <w:ilvl w:val="0"/>
          <w:numId w:val="17"/>
        </w:numPr>
      </w:pPr>
      <w:r w:rsidRPr="00233788">
        <w:t>Kwestionariusz badania pracowników administracyjnych uczelni</w:t>
      </w:r>
      <w:r w:rsidR="009A4E1A">
        <w:t xml:space="preserve"> (11)</w:t>
      </w:r>
    </w:p>
    <w:p w14:paraId="2F13AD1D" w14:textId="77777777" w:rsidR="00536B28" w:rsidRPr="00233788" w:rsidRDefault="00536B28" w:rsidP="00536B28">
      <w:pPr>
        <w:ind w:firstLine="0"/>
      </w:pPr>
    </w:p>
    <w:p w14:paraId="595DADF0" w14:textId="43187CBA" w:rsidR="00F3116D" w:rsidRDefault="00F3116D" w:rsidP="00F3116D">
      <w:pPr>
        <w:pStyle w:val="ListParagraph"/>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6AB43871" w14:textId="77777777" w:rsidR="00536B28" w:rsidRPr="00536B28" w:rsidRDefault="00536B28" w:rsidP="00536B28">
      <w:pPr>
        <w:ind w:firstLine="0"/>
        <w:rPr>
          <w:bCs/>
        </w:rPr>
      </w:pPr>
    </w:p>
    <w:p w14:paraId="27B02951" w14:textId="450115CE" w:rsidR="00FB1317" w:rsidRDefault="00FB1317">
      <w:pPr>
        <w:pStyle w:val="ListParagraph"/>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5A6C0A08" w14:textId="77777777" w:rsidR="00536B28" w:rsidRPr="00536B28" w:rsidRDefault="00536B28" w:rsidP="00536B28">
      <w:pPr>
        <w:ind w:firstLine="0"/>
        <w:rPr>
          <w:bCs/>
        </w:rPr>
      </w:pPr>
    </w:p>
    <w:p w14:paraId="4B611B72" w14:textId="7EC1B6BC" w:rsidR="009A4E1A" w:rsidRDefault="009A4E1A" w:rsidP="009A4E1A">
      <w:pPr>
        <w:pStyle w:val="ListParagraph"/>
        <w:numPr>
          <w:ilvl w:val="0"/>
          <w:numId w:val="17"/>
        </w:numPr>
        <w:rPr>
          <w:bCs/>
        </w:rPr>
      </w:pPr>
      <w:r>
        <w:rPr>
          <w:bCs/>
        </w:rPr>
        <w:t>Pytanie kwalifikujące do udziału w badaniu władz uczelni (14)</w:t>
      </w:r>
    </w:p>
    <w:p w14:paraId="21A79904" w14:textId="77777777" w:rsidR="00536B28" w:rsidRPr="00536B28" w:rsidRDefault="00536B28" w:rsidP="00536B28">
      <w:pPr>
        <w:ind w:firstLine="0"/>
        <w:rPr>
          <w:bCs/>
        </w:rPr>
      </w:pPr>
    </w:p>
    <w:p w14:paraId="0AC2E125" w14:textId="70E4DD71" w:rsidR="009A4E1A" w:rsidRPr="00536B28" w:rsidRDefault="009A4E1A" w:rsidP="007D711A">
      <w:pPr>
        <w:pStyle w:val="ListParagraph"/>
        <w:numPr>
          <w:ilvl w:val="0"/>
          <w:numId w:val="17"/>
        </w:numPr>
        <w:rPr>
          <w:bCs/>
        </w:rPr>
      </w:pPr>
      <w:r w:rsidRPr="00233788">
        <w:t>Kwestionariusz badania przedstawicieli władz uczelni</w:t>
      </w:r>
      <w:r>
        <w:t xml:space="preserve"> (15)</w:t>
      </w:r>
    </w:p>
    <w:p w14:paraId="044FEA25" w14:textId="77777777" w:rsidR="00536B28" w:rsidRPr="00536B28" w:rsidRDefault="00536B28" w:rsidP="00536B28">
      <w:pPr>
        <w:ind w:firstLine="0"/>
        <w:rPr>
          <w:bCs/>
        </w:rPr>
      </w:pPr>
    </w:p>
    <w:p w14:paraId="2B972479" w14:textId="3CFAC9AE" w:rsidR="009A4E1A" w:rsidRDefault="009A4E1A" w:rsidP="009A4E1A">
      <w:pPr>
        <w:pStyle w:val="ListParagraph"/>
        <w:numPr>
          <w:ilvl w:val="0"/>
          <w:numId w:val="17"/>
        </w:numPr>
        <w:rPr>
          <w:bCs/>
        </w:rPr>
      </w:pPr>
      <w:r>
        <w:rPr>
          <w:bCs/>
        </w:rPr>
        <w:t>Pytania kwalifikujące do udziału w badaniu pracodawców (16)</w:t>
      </w:r>
    </w:p>
    <w:p w14:paraId="6D3A69D8" w14:textId="77777777" w:rsidR="00536B28" w:rsidRPr="00536B28" w:rsidRDefault="00536B28" w:rsidP="00536B28">
      <w:pPr>
        <w:ind w:firstLine="0"/>
        <w:rPr>
          <w:bCs/>
        </w:rPr>
      </w:pPr>
    </w:p>
    <w:p w14:paraId="1308C96B" w14:textId="0736B26F" w:rsidR="009A4E1A" w:rsidRDefault="009A4E1A" w:rsidP="009A4E1A">
      <w:pPr>
        <w:pStyle w:val="ListParagraph"/>
        <w:numPr>
          <w:ilvl w:val="0"/>
          <w:numId w:val="17"/>
        </w:numPr>
        <w:rPr>
          <w:bCs/>
        </w:rPr>
      </w:pPr>
      <w:r>
        <w:rPr>
          <w:bCs/>
        </w:rPr>
        <w:t>Pytania wstępne w badaniu pracodawców (17)</w:t>
      </w:r>
    </w:p>
    <w:p w14:paraId="45781C52" w14:textId="77777777" w:rsidR="00536B28" w:rsidRPr="00536B28" w:rsidRDefault="00536B28" w:rsidP="00536B28">
      <w:pPr>
        <w:ind w:firstLine="0"/>
        <w:rPr>
          <w:bCs/>
        </w:rPr>
      </w:pPr>
    </w:p>
    <w:p w14:paraId="769064E8" w14:textId="193F2CBB"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04C4110E" w14:textId="77777777" w:rsidR="00536B28" w:rsidRPr="009A4E1A" w:rsidRDefault="00536B28" w:rsidP="00536B28">
      <w:pPr>
        <w:ind w:firstLine="0"/>
      </w:pPr>
    </w:p>
    <w:p w14:paraId="549245DC" w14:textId="660F0CBA" w:rsidR="009A4E1A" w:rsidRDefault="009A4E1A" w:rsidP="009A4E1A">
      <w:pPr>
        <w:pStyle w:val="ListParagraph"/>
        <w:numPr>
          <w:ilvl w:val="0"/>
          <w:numId w:val="17"/>
        </w:numPr>
        <w:rPr>
          <w:bCs/>
        </w:rPr>
      </w:pPr>
      <w:r>
        <w:rPr>
          <w:bCs/>
        </w:rPr>
        <w:t>Pytanie kwalifikujące do udziału w badaniu władz samorządowych (21)</w:t>
      </w:r>
    </w:p>
    <w:p w14:paraId="5C4588C7" w14:textId="77777777" w:rsidR="00536B28" w:rsidRPr="00536B28" w:rsidRDefault="00536B28" w:rsidP="00536B28">
      <w:pPr>
        <w:ind w:firstLine="0"/>
        <w:rPr>
          <w:bCs/>
        </w:rPr>
      </w:pPr>
    </w:p>
    <w:p w14:paraId="4D651AF9" w14:textId="590B0B30" w:rsidR="009A4E1A" w:rsidRPr="00536B28" w:rsidRDefault="009A4E1A">
      <w:pPr>
        <w:pStyle w:val="ListParagraph"/>
        <w:numPr>
          <w:ilvl w:val="0"/>
          <w:numId w:val="17"/>
        </w:numPr>
      </w:pPr>
      <w:r>
        <w:rPr>
          <w:bCs/>
        </w:rPr>
        <w:t>Pytania wstępne w badaniu władz samorządowych (22)</w:t>
      </w:r>
    </w:p>
    <w:p w14:paraId="1B292B08" w14:textId="77777777" w:rsidR="00536B28" w:rsidRPr="009A4E1A" w:rsidRDefault="00536B28" w:rsidP="00536B28">
      <w:pPr>
        <w:ind w:firstLine="0"/>
      </w:pPr>
    </w:p>
    <w:p w14:paraId="1C7C1B7C" w14:textId="7D5F3E21" w:rsidR="00FB1317" w:rsidRDefault="00FB1317">
      <w:pPr>
        <w:pStyle w:val="ListParagraph"/>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0E82E5EE" w14:textId="77777777" w:rsidR="00536B28" w:rsidRPr="00536B28" w:rsidRDefault="00536B28" w:rsidP="00536B28">
      <w:pPr>
        <w:ind w:firstLine="0"/>
        <w:rPr>
          <w:bCs/>
        </w:rPr>
      </w:pPr>
    </w:p>
    <w:p w14:paraId="1B359705" w14:textId="797982CB" w:rsidR="009A4E1A" w:rsidRDefault="00122E7A">
      <w:pPr>
        <w:pStyle w:val="ListParagraph"/>
        <w:numPr>
          <w:ilvl w:val="0"/>
          <w:numId w:val="17"/>
        </w:numPr>
        <w:rPr>
          <w:bCs/>
        </w:rPr>
      </w:pPr>
      <w:r>
        <w:rPr>
          <w:bCs/>
        </w:rPr>
        <w:t>Pytania końcowe (26)</w:t>
      </w:r>
    </w:p>
    <w:p w14:paraId="2CF604C3" w14:textId="77777777" w:rsidR="00536B28" w:rsidRPr="00536B28" w:rsidRDefault="00536B28" w:rsidP="00536B28">
      <w:pPr>
        <w:ind w:firstLine="0"/>
        <w:rPr>
          <w:bCs/>
        </w:rPr>
      </w:pP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937" w:name="_Toc164801044"/>
      <w:bookmarkStart w:id="938" w:name="_Toc168903307"/>
      <w:bookmarkStart w:id="939" w:name="_Toc168903713"/>
      <w:bookmarkStart w:id="940"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937"/>
      <w:bookmarkEnd w:id="938"/>
      <w:bookmarkEnd w:id="939"/>
      <w:bookmarkEnd w:id="940"/>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4DF83623" w:rsidR="00622247" w:rsidRPr="00920178" w:rsidRDefault="00622247" w:rsidP="00920178">
      <w:pPr>
        <w:pStyle w:val="Heading1"/>
        <w:numPr>
          <w:ilvl w:val="0"/>
          <w:numId w:val="0"/>
        </w:numPr>
        <w:ind w:left="432"/>
      </w:pPr>
      <w:bookmarkStart w:id="941" w:name="_Toc164801045"/>
      <w:bookmarkStart w:id="942" w:name="_Toc168903308"/>
      <w:bookmarkStart w:id="943" w:name="_Toc168903714"/>
      <w:bookmarkStart w:id="944"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941"/>
      <w:bookmarkEnd w:id="942"/>
      <w:bookmarkEnd w:id="943"/>
      <w:bookmarkEnd w:id="944"/>
    </w:p>
    <w:p w14:paraId="5427DF13" w14:textId="2A1236AF" w:rsidR="00622247" w:rsidRDefault="00622247" w:rsidP="00622247">
      <w:pPr>
        <w:pStyle w:val="Tytutabeli"/>
      </w:pPr>
      <w:bookmarkStart w:id="945" w:name="_Ref134656238"/>
      <w:bookmarkStart w:id="946" w:name="_Toc169134804"/>
      <w:r>
        <w:t xml:space="preserve">Tabela </w:t>
      </w:r>
      <w:fldSimple w:instr=" SEQ Tabela \* ARABIC ">
        <w:r w:rsidR="00F2350D">
          <w:rPr>
            <w:noProof/>
          </w:rPr>
          <w:t>81</w:t>
        </w:r>
      </w:fldSimple>
      <w:bookmarkEnd w:id="945"/>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94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404B66D7" w:rsidR="008B24F0" w:rsidRPr="00920178" w:rsidRDefault="008B24F0" w:rsidP="00920178">
      <w:pPr>
        <w:pStyle w:val="Heading1"/>
        <w:numPr>
          <w:ilvl w:val="0"/>
          <w:numId w:val="0"/>
        </w:numPr>
        <w:ind w:left="432"/>
      </w:pPr>
      <w:bookmarkStart w:id="947" w:name="_Toc164801046"/>
      <w:bookmarkStart w:id="948" w:name="_Toc168903309"/>
      <w:bookmarkStart w:id="949" w:name="_Toc168903715"/>
      <w:bookmarkStart w:id="950"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947"/>
      <w:bookmarkEnd w:id="948"/>
      <w:bookmarkEnd w:id="949"/>
      <w:bookmarkEnd w:id="950"/>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r w:rsidRPr="008C72E5">
              <w:t xml:space="preserve">Rok, </w:t>
            </w:r>
            <w:proofErr w:type="spellStart"/>
            <w:r w:rsidRPr="008C72E5">
              <w:t>publikacja</w:t>
            </w:r>
            <w:proofErr w:type="spellEnd"/>
            <w:r w:rsidRPr="008C72E5">
              <w:t>, DOI</w:t>
            </w:r>
          </w:p>
        </w:tc>
      </w:tr>
      <w:tr w:rsidR="00C4329A" w:rsidRPr="00CA5D5E"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CA5D5E"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CA5D5E"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CA5D5E"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CA5D5E"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CA5D5E"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CA5D5E"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CA5D5E"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CA5D5E"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CA5D5E"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CA5D5E"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CA5D5E"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CA5D5E"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CA5D5E"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CA5D5E"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CA5D5E"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CA5D5E"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CA5D5E"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CA5D5E"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CA5D5E"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CA5D5E"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CA5D5E"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CA5D5E"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CA5D5E"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CA5D5E"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CA5D5E"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CA5D5E"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CA5D5E"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CA5D5E"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CA5D5E"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CA5D5E"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CA5D5E"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CA5D5E"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CA5D5E"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Akinsola-Obatolu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CA5D5E"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CA5D5E"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CA5D5E"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CA5D5E"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CA5D5E"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CA5D5E"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CA5D5E"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CA5D5E"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CA5D5E"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CA5D5E"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CA5D5E"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CA5D5E"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CA5D5E"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CA5D5E"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CA5D5E"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CA5D5E"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CA5D5E"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CA5D5E"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CA5D5E"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CA5D5E"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CA5D5E"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CA5D5E"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CA5D5E"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CA5D5E"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CA5D5E"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CA5D5E"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CA5D5E"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CA5D5E"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CA5D5E"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CA5D5E"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CA5D5E"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CA5D5E"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CA5D5E"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CA5D5E"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CA5D5E"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CA5D5E"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CA5D5E"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CA5D5E"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CA5D5E"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CA5D5E"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CA5D5E"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CA5D5E"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CA5D5E"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CA5D5E"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CA5D5E"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CA5D5E"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CA5D5E"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CA5D5E"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CA5D5E"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CA5D5E"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CA5D5E"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CA5D5E"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CA5D5E"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CA5D5E"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CA5D5E"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CA5D5E"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CA5D5E"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CA5D5E"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CA5D5E"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CA5D5E"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CA5D5E"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CA5D5E"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CA5D5E"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CA5D5E"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CA5D5E"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CA5D5E"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CA5D5E"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CA5D5E"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CA5D5E"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CA5D5E"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CA5D5E"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CA5D5E"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CA5D5E"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CA5D5E"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CA5D5E"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CA5D5E"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CA5D5E"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CA5D5E"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CA5D5E"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CA5D5E"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CA5D5E"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CA5D5E"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CA5D5E"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CA5D5E"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CA5D5E"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CA5D5E"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CA5D5E"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CA5D5E"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CA5D5E"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CA5D5E"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CA5D5E"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CA5D5E"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CA5D5E"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CA5D5E"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CA5D5E"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CA5D5E"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CA5D5E"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CA5D5E"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CA5D5E"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CA5D5E"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CA5D5E"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CA5D5E"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CA5D5E"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CA5D5E"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CA5D5E"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CA5D5E"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CA5D5E"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CA5D5E"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CA5D5E"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CA5D5E"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CA5D5E"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CA5D5E"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CA5D5E"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CA5D5E"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CA5D5E"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CA5D5E"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CA5D5E"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CA5D5E"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CA5D5E"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CA5D5E"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CA5D5E"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CA5D5E"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CA5D5E"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CA5D5E"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CA5D5E"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CA5D5E"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CA5D5E"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CA5D5E"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CA5D5E"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CA5D5E"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CA5D5E"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CA5D5E"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CA5D5E"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CA5D5E"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CA5D5E"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CA5D5E"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CA5D5E"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CA5D5E"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CA5D5E"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CA5D5E"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CA5D5E"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CA5D5E"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CA5D5E"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CA5D5E"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CA5D5E"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CA5D5E"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CA5D5E"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CA5D5E"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CA5D5E"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CA5D5E"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CA5D5E"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CA5D5E"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CA5D5E"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CA5D5E"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CA5D5E"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CA5D5E"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CA5D5E"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CA5D5E"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CA5D5E"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CA5D5E"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CA5D5E"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CA5D5E"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CA5D5E"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CA5D5E"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CA5D5E"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CA5D5E"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CA5D5E"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CA5D5E"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CA5D5E"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CA5D5E"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CA5D5E"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CA5D5E"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CA5D5E"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CA5D5E"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CA5D5E"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CA5D5E"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CA5D5E"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CA5D5E"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CA5D5E"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CA5D5E"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CA5D5E"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CA5D5E"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CA5D5E"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Mohaghar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CA5D5E"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CA5D5E"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CA5D5E"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CA5D5E"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CA5D5E"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CA5D5E"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CA5D5E"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CA5D5E"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CA5D5E"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CA5D5E"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CA5D5E"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CA5D5E"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CA5D5E"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CA5D5E"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CA5D5E"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CA5D5E"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CA5D5E"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CA5D5E"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CA5D5E"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CA5D5E"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CA5D5E"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CA5D5E"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CA5D5E"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CA5D5E"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CA5D5E"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CA5D5E"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CA5D5E"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CA5D5E"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Silviculturae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CA5D5E"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CA5D5E"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CA5D5E"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CA5D5E"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CA5D5E"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CA5D5E"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CA5D5E"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CA5D5E"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CA5D5E"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CA5D5E"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CA5D5E"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CA5D5E"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CA5D5E"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CA5D5E"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CA5D5E"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CA5D5E"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CA5D5E"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CA5D5E"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CA5D5E"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CA5D5E"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CA5D5E"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CA5D5E"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CA5D5E"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CA5D5E"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CA5D5E"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CA5D5E"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CA5D5E"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CA5D5E"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CA5D5E"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CA5D5E"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CA5D5E"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CA5D5E"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CA5D5E"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CA5D5E"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CA5D5E"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CA5D5E"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CA5D5E"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CA5D5E"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CA5D5E"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CA5D5E"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CA5D5E"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CA5D5E"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CA5D5E"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CA5D5E"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CA5D5E"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CA5D5E"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CA5D5E"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CA5D5E"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CA5D5E"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CA5D5E"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CA5D5E"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CA5D5E"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CA5D5E"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CA5D5E"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CA5D5E"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CA5D5E"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CA5D5E"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CA5D5E"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CA5D5E"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CA5D5E"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CA5D5E"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CA5D5E"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CA5D5E"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CA5D5E"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CA5D5E"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CA5D5E"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CA5D5E"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CA5D5E"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CA5D5E"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CA5D5E"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CA5D5E"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CA5D5E"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CA5D5E"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CA5D5E"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CA5D5E"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CA5D5E"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CA5D5E"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CA5D5E"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CA5D5E"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CA5D5E"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CA5D5E"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CA5D5E"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CA5D5E"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CA5D5E"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CA5D5E"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CA5D5E"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CA5D5E"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CA5D5E"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CA5D5E"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CA5D5E"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CA5D5E"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CA5D5E"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CA5D5E"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CA5D5E"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CA5D5E"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CA5D5E"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CA5D5E"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CA5D5E"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CA5D5E"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CA5D5E"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CA5D5E"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CA5D5E"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CA5D5E"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CA5D5E"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CA5D5E"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CA5D5E"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CA5D5E"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CA5D5E"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CA5D5E"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CA5D5E"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CA5D5E"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CA5D5E"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CA5D5E"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CA5D5E"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CA5D5E"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CA5D5E"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CA5D5E"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CA5D5E"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CA5D5E"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CA5D5E"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CA5D5E"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CA5D5E"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CA5D5E"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CA5D5E"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CA5D5E"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CA5D5E"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CA5D5E"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CA5D5E"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CA5D5E"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CA5D5E"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CA5D5E"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CA5D5E"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CA5D5E"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CA5D5E"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CA5D5E"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CA5D5E"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CA5D5E"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CA5D5E"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CA5D5E"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CA5D5E"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CA5D5E"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CA5D5E"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CA5D5E"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CA5D5E"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CA5D5E"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CA5D5E"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CA5D5E"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CA5D5E"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CA5D5E"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CA5D5E"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CA5D5E"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CA5D5E"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CA5D5E"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CA5D5E"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CA5D5E"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CA5D5E"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CA5D5E"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CA5D5E"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CA5D5E"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CA5D5E"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CA5D5E"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CA5D5E"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CA5D5E"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CA5D5E"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CA5D5E"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CA5D5E"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CA5D5E"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CA5D5E"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CA5D5E"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CA5D5E"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CA5D5E"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CA5D5E"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CA5D5E"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CA5D5E"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CA5D5E"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CA5D5E"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CA5D5E"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CA5D5E"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CA5D5E"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CA5D5E"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CA5D5E"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CA5D5E"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CA5D5E"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CA5D5E"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CA5D5E"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CA5D5E"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CA5D5E"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CA5D5E"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CA5D5E"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CA5D5E"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CA5D5E"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CA5D5E"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CA5D5E"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420FD17" w:rsidR="008C72E5" w:rsidRPr="00920178" w:rsidRDefault="008C72E5" w:rsidP="00920178">
      <w:pPr>
        <w:pStyle w:val="Heading1"/>
        <w:numPr>
          <w:ilvl w:val="0"/>
          <w:numId w:val="0"/>
        </w:numPr>
        <w:ind w:left="432"/>
      </w:pPr>
      <w:bookmarkStart w:id="951" w:name="_Toc164801047"/>
      <w:bookmarkStart w:id="952" w:name="_Toc168903310"/>
      <w:bookmarkStart w:id="953" w:name="_Toc168903716"/>
      <w:bookmarkStart w:id="954" w:name="_Toc169134117"/>
      <w:r w:rsidRPr="00920178">
        <w:lastRenderedPageBreak/>
        <w:t xml:space="preserve">Załącznik 6 – </w:t>
      </w:r>
      <w:bookmarkStart w:id="955"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951"/>
      <w:bookmarkEnd w:id="952"/>
      <w:bookmarkEnd w:id="953"/>
      <w:bookmarkEnd w:id="954"/>
      <w:bookmarkEnd w:id="955"/>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73"/>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4B9289C0" w:rsidR="00BC6853" w:rsidRDefault="00BC6853" w:rsidP="00BC6853">
      <w:pPr>
        <w:pStyle w:val="Heading1"/>
        <w:numPr>
          <w:ilvl w:val="0"/>
          <w:numId w:val="0"/>
        </w:numPr>
        <w:ind w:left="432"/>
      </w:pPr>
      <w:bookmarkStart w:id="956" w:name="_Toc164801048"/>
      <w:bookmarkStart w:id="957" w:name="_Toc168903311"/>
      <w:bookmarkStart w:id="958" w:name="_Toc168903717"/>
      <w:bookmarkStart w:id="959"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956"/>
      <w:bookmarkEnd w:id="957"/>
      <w:bookmarkEnd w:id="958"/>
      <w:bookmarkEnd w:id="959"/>
    </w:p>
    <w:p w14:paraId="74AE2DCF" w14:textId="4CA19AF2" w:rsidR="00BC6853" w:rsidRDefault="00BC6853" w:rsidP="00BC6853">
      <w:commentRangeStart w:id="960"/>
      <w:r>
        <w:t>Wstawić obraz SSDQM_HQ</w:t>
      </w:r>
      <w:commentRangeEnd w:id="960"/>
      <w:r>
        <w:rPr>
          <w:rStyle w:val="CommentReference"/>
          <w:rFonts w:ascii="Times New Roman" w:eastAsia="Times New Roman" w:hAnsi="Times New Roman"/>
          <w:szCs w:val="20"/>
          <w:lang w:eastAsia="pl-PL"/>
        </w:rPr>
        <w:commentReference w:id="960"/>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6F7CA10F" w:rsidR="00BC6853" w:rsidRDefault="00BC6853">
      <w:pPr>
        <w:pStyle w:val="ListParagraph"/>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ListParagraph"/>
        <w:numPr>
          <w:ilvl w:val="1"/>
          <w:numId w:val="41"/>
        </w:numPr>
      </w:pPr>
      <w:r>
        <w:t>Opis cech każdej z grup w celu ich odpowiedniej klasyfikacji</w:t>
      </w:r>
    </w:p>
    <w:p w14:paraId="09A9F4EF" w14:textId="77777777" w:rsidR="00BC6853" w:rsidRDefault="00BC6853">
      <w:pPr>
        <w:pStyle w:val="ListParagraph"/>
        <w:numPr>
          <w:ilvl w:val="1"/>
          <w:numId w:val="41"/>
        </w:numPr>
      </w:pPr>
      <w:r>
        <w:t>Wybór najistotniejszych grup interesariuszy przy uwzględnieniu misji i celów organizacji</w:t>
      </w:r>
    </w:p>
    <w:p w14:paraId="58261903" w14:textId="39A3336A"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89A7E0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ListParagraph"/>
        <w:numPr>
          <w:ilvl w:val="1"/>
          <w:numId w:val="41"/>
        </w:numPr>
      </w:pPr>
      <w:r>
        <w:t>Przeprowadzenie wywiadów badania jakościowego</w:t>
      </w:r>
    </w:p>
    <w:p w14:paraId="11A6914A"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ListParagraph"/>
        <w:numPr>
          <w:ilvl w:val="1"/>
          <w:numId w:val="41"/>
        </w:numPr>
      </w:pPr>
      <w:r w:rsidRPr="007E3E7E">
        <w:t>Opracowanie narzędzia badawczego</w:t>
      </w:r>
    </w:p>
    <w:p w14:paraId="7BC8F61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ListParagraph"/>
        <w:numPr>
          <w:ilvl w:val="1"/>
          <w:numId w:val="41"/>
        </w:numPr>
      </w:pPr>
      <w:r w:rsidRPr="007E3E7E">
        <w:t>Weryfikacja narzędzia pomiarowego poprzez przeprowadzenie badania pilotażowego</w:t>
      </w:r>
    </w:p>
    <w:p w14:paraId="1D8976A9" w14:textId="77777777" w:rsidR="00BC6853" w:rsidRPr="007E3E7E" w:rsidRDefault="00BC6853">
      <w:pPr>
        <w:pStyle w:val="ListParagraph"/>
        <w:numPr>
          <w:ilvl w:val="1"/>
          <w:numId w:val="41"/>
        </w:numPr>
      </w:pPr>
      <w:r w:rsidRPr="007E3E7E">
        <w:t>Wprowadzenie ewentualnych korekt do narzędzia pomiarowego</w:t>
      </w:r>
    </w:p>
    <w:p w14:paraId="3D99E1CC" w14:textId="77777777" w:rsidR="00BC6853" w:rsidRPr="007E3E7E" w:rsidRDefault="00BC6853">
      <w:pPr>
        <w:pStyle w:val="ListParagraph"/>
        <w:numPr>
          <w:ilvl w:val="1"/>
          <w:numId w:val="41"/>
        </w:numPr>
      </w:pPr>
      <w:r w:rsidRPr="007E3E7E">
        <w:t>Przeprowadzenie badania właściwego</w:t>
      </w:r>
    </w:p>
    <w:p w14:paraId="537835FC" w14:textId="77777777" w:rsidR="00BC6853" w:rsidRPr="007E3E7E" w:rsidRDefault="00BC6853">
      <w:pPr>
        <w:pStyle w:val="ListParagraph"/>
        <w:numPr>
          <w:ilvl w:val="1"/>
          <w:numId w:val="41"/>
        </w:numPr>
      </w:pPr>
      <w:r w:rsidRPr="007E3E7E">
        <w:t>Analiza wyników badania</w:t>
      </w:r>
    </w:p>
    <w:p w14:paraId="45BBED72" w14:textId="77777777" w:rsidR="00BC6853" w:rsidRPr="007E3E7E" w:rsidRDefault="00BC6853">
      <w:pPr>
        <w:pStyle w:val="ListParagraph"/>
        <w:numPr>
          <w:ilvl w:val="2"/>
          <w:numId w:val="41"/>
        </w:numPr>
      </w:pPr>
      <w:r w:rsidRPr="007E3E7E">
        <w:t>Weryfikacja reprezentatywności grupy badawczej</w:t>
      </w:r>
    </w:p>
    <w:p w14:paraId="559113A4" w14:textId="77777777" w:rsidR="00BC6853" w:rsidRDefault="00BC6853">
      <w:pPr>
        <w:pStyle w:val="ListParagraph"/>
        <w:numPr>
          <w:ilvl w:val="2"/>
          <w:numId w:val="41"/>
        </w:numPr>
      </w:pPr>
      <w:r w:rsidRPr="007E3E7E">
        <w:t>Weryfikacji statystycznej istotności uzyskanych wyników</w:t>
      </w:r>
    </w:p>
    <w:p w14:paraId="39AB63A1" w14:textId="022FE54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ListParagraph"/>
        <w:numPr>
          <w:ilvl w:val="1"/>
          <w:numId w:val="41"/>
        </w:numPr>
      </w:pPr>
      <w:r w:rsidRPr="007E3E7E">
        <w:t>Opracowanie raportu z badania</w:t>
      </w:r>
    </w:p>
    <w:p w14:paraId="062E12DB" w14:textId="77777777" w:rsidR="00BC6853" w:rsidRDefault="00BC6853">
      <w:pPr>
        <w:pStyle w:val="ListParagraph"/>
        <w:numPr>
          <w:ilvl w:val="0"/>
          <w:numId w:val="41"/>
        </w:numPr>
      </w:pPr>
      <w:r>
        <w:t>Wybór obszarów do doskonalenia</w:t>
      </w:r>
    </w:p>
    <w:p w14:paraId="30960EF6" w14:textId="77777777" w:rsidR="00BC6853" w:rsidRDefault="00BC6853">
      <w:pPr>
        <w:pStyle w:val="ListParagraph"/>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59EDD91B" w:rsidR="00BC6853" w:rsidRDefault="00BC6853">
      <w:pPr>
        <w:pStyle w:val="ListParagraph"/>
        <w:numPr>
          <w:ilvl w:val="1"/>
          <w:numId w:val="41"/>
        </w:numPr>
      </w:pPr>
      <w:r>
        <w:t xml:space="preserve">Wybór szczegółowych obszarów do poprawy (zastosowanie metod analitycznych np. tzw. diagram </w:t>
      </w:r>
      <w:proofErr w:type="spellStart"/>
      <w:r>
        <w:t>Pareto</w:t>
      </w:r>
      <w:proofErr w:type="spellEnd"/>
      <w:r>
        <w:t>-Lorentza, i in.)</w:t>
      </w:r>
    </w:p>
    <w:p w14:paraId="51F93E93" w14:textId="77777777" w:rsidR="00BC6853" w:rsidRDefault="00BC6853">
      <w:pPr>
        <w:pStyle w:val="ListParagraph"/>
        <w:numPr>
          <w:ilvl w:val="0"/>
          <w:numId w:val="41"/>
        </w:numPr>
      </w:pPr>
      <w:r>
        <w:t>Implementacja zmian w celu osiągnięcia poprawy w wybranych obszarach</w:t>
      </w:r>
    </w:p>
    <w:p w14:paraId="61E25CAD"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440A396E" w14:textId="13760BE9" w:rsidR="00BC6853" w:rsidRDefault="00BC6853">
      <w:pPr>
        <w:pStyle w:val="ListParagraph"/>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kaskadowe/projektowe (opracowanie planu i harmonogramów realizacji)</w:t>
      </w:r>
    </w:p>
    <w:p w14:paraId="574A0FF8" w14:textId="77777777" w:rsidR="00BC6853" w:rsidRDefault="00BC6853">
      <w:pPr>
        <w:pStyle w:val="ListParagraph"/>
        <w:numPr>
          <w:ilvl w:val="1"/>
          <w:numId w:val="41"/>
        </w:numPr>
      </w:pPr>
      <w:r>
        <w:t>[A] Określenie wstępnej wizji celu do poprawy</w:t>
      </w:r>
    </w:p>
    <w:p w14:paraId="4F538338"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ListParagraph"/>
        <w:numPr>
          <w:ilvl w:val="1"/>
          <w:numId w:val="41"/>
        </w:numPr>
      </w:pPr>
      <w:r>
        <w:t>[A] Ustalenie wstępnego planu działań wraz z ich przewidywanymi kosztami oraz wzajemnymi zależnościami</w:t>
      </w:r>
    </w:p>
    <w:p w14:paraId="74BC8955" w14:textId="77777777" w:rsidR="00BC6853" w:rsidRDefault="00BC6853">
      <w:pPr>
        <w:pStyle w:val="ListParagraph"/>
        <w:numPr>
          <w:ilvl w:val="1"/>
          <w:numId w:val="41"/>
        </w:numPr>
      </w:pPr>
      <w:r>
        <w:t>[A] Iteracyjne wdrażanie zmian i ich bieżąca weryfikacja (plan, realizacja, weryfikacja)</w:t>
      </w:r>
    </w:p>
    <w:p w14:paraId="7FED70FE" w14:textId="77777777" w:rsidR="00BC6853" w:rsidRDefault="00BC6853">
      <w:pPr>
        <w:pStyle w:val="ListParagraph"/>
        <w:numPr>
          <w:ilvl w:val="1"/>
          <w:numId w:val="41"/>
        </w:numPr>
      </w:pPr>
      <w:r>
        <w:t>[A] Iteracyjne przeglądy i doskonalenie sposobów pracy i współpracy zespołu</w:t>
      </w:r>
    </w:p>
    <w:p w14:paraId="5314CEDC" w14:textId="0CA58E52"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6050C13C"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ListParagraph"/>
        <w:numPr>
          <w:ilvl w:val="1"/>
          <w:numId w:val="41"/>
        </w:numPr>
      </w:pPr>
      <w:r>
        <w:t>[W] Szczegółowe określenie celu do osiągnięcia</w:t>
      </w:r>
    </w:p>
    <w:p w14:paraId="7004DECD"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ListParagraph"/>
        <w:numPr>
          <w:ilvl w:val="1"/>
          <w:numId w:val="41"/>
        </w:numPr>
      </w:pPr>
      <w:r>
        <w:t>[W] Weryfikacja planu i opracowanie harmonogramu wraz z harmonogramem wykorzystania zasobów</w:t>
      </w:r>
    </w:p>
    <w:p w14:paraId="252AC35C" w14:textId="77777777" w:rsidR="00BC6853" w:rsidRDefault="00BC6853">
      <w:pPr>
        <w:pStyle w:val="ListParagraph"/>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ListParagraph"/>
        <w:numPr>
          <w:ilvl w:val="1"/>
          <w:numId w:val="41"/>
        </w:numPr>
      </w:pPr>
      <w:r>
        <w:t>[W] Wprowadzenie ewentualnych korekt do planu</w:t>
      </w:r>
    </w:p>
    <w:p w14:paraId="1FE00ECE"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ListParagraph"/>
        <w:numPr>
          <w:ilvl w:val="1"/>
          <w:numId w:val="41"/>
        </w:numPr>
      </w:pPr>
      <w:r>
        <w:t>[W] Weryfikacja stopnia osiągnięcia celu poprawy</w:t>
      </w:r>
    </w:p>
    <w:p w14:paraId="597FE131" w14:textId="77777777" w:rsidR="00BC6853" w:rsidRDefault="00BC6853">
      <w:pPr>
        <w:pStyle w:val="ListParagraph"/>
        <w:numPr>
          <w:ilvl w:val="0"/>
          <w:numId w:val="41"/>
        </w:numPr>
      </w:pPr>
      <w:r>
        <w:t>Zaplanowanie ciągłego pozyskiwania informacji zwrotnej</w:t>
      </w:r>
    </w:p>
    <w:p w14:paraId="19EF026C" w14:textId="77777777" w:rsidR="00BC6853" w:rsidRDefault="00BC6853">
      <w:pPr>
        <w:pStyle w:val="ListParagraph"/>
        <w:numPr>
          <w:ilvl w:val="1"/>
          <w:numId w:val="41"/>
        </w:numPr>
      </w:pPr>
      <w:r>
        <w:t>Ustalenie szczegółów metod ciągłego pozyskiwania informacji zwrotnej</w:t>
      </w:r>
    </w:p>
    <w:p w14:paraId="013CB91D" w14:textId="77777777" w:rsidR="00BC6853" w:rsidRDefault="00BC6853">
      <w:pPr>
        <w:pStyle w:val="ListParagraph"/>
        <w:numPr>
          <w:ilvl w:val="1"/>
          <w:numId w:val="41"/>
        </w:numPr>
      </w:pPr>
      <w:r>
        <w:t>Zaplanowanie regularnych cykli pozyskiwania informacji zwrotnej</w:t>
      </w:r>
    </w:p>
    <w:p w14:paraId="119632C7" w14:textId="2601AF24"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1953F35A"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4AC74381" w14:textId="77777777" w:rsidR="00BC6853" w:rsidRDefault="00BC6853">
      <w:pPr>
        <w:pStyle w:val="ListParagraph"/>
        <w:numPr>
          <w:ilvl w:val="0"/>
          <w:numId w:val="41"/>
        </w:numPr>
      </w:pPr>
      <w:r>
        <w:t>Ciągłe doskonalenie</w:t>
      </w:r>
    </w:p>
    <w:p w14:paraId="59758E51"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39320D9B"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17A0FAE4" w14:textId="77777777" w:rsidR="00BC6853" w:rsidRDefault="00BC6853">
      <w:pPr>
        <w:pStyle w:val="ListParagraph"/>
        <w:numPr>
          <w:ilvl w:val="2"/>
          <w:numId w:val="41"/>
        </w:numPr>
      </w:pPr>
      <w:r>
        <w:t>Ustanowienie zestawu metod pomiaru i weryfikacji efektów działań (uczelni, w tym procesów zmian/doskonalenia)</w:t>
      </w:r>
    </w:p>
    <w:p w14:paraId="15C5A897"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ListParagraph"/>
        <w:numPr>
          <w:ilvl w:val="1"/>
          <w:numId w:val="41"/>
        </w:numPr>
      </w:pPr>
      <w:r>
        <w:t>Ustanowienie cykli regularnej analizy (kolejnych) obszarów do poprawy oraz wdrażania zmian</w:t>
      </w:r>
    </w:p>
    <w:p w14:paraId="1312F561" w14:textId="6F0F830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 xml:space="preserve">satysfakcji interesariuszy, tak </w:t>
      </w:r>
      <w:r w:rsidR="00640402">
        <w:t>a</w:t>
      </w:r>
      <w:r>
        <w:t>by wzmocnić zaangażowanie społeczności uczelni w udzielanie informacji zwrotniej oraz podejmowanie działań doskonalących)</w:t>
      </w:r>
    </w:p>
    <w:p w14:paraId="595C583D" w14:textId="77777777" w:rsidR="00BC6853" w:rsidRDefault="00BC6853">
      <w:pPr>
        <w:pStyle w:val="ListParagraph"/>
        <w:numPr>
          <w:ilvl w:val="1"/>
          <w:numId w:val="41"/>
        </w:numPr>
      </w:pPr>
      <w:r>
        <w:t>Ustanowienie sposobów transparentnego gromadzenia wiedzy (w zakresie działań doskonalących)</w:t>
      </w:r>
    </w:p>
    <w:p w14:paraId="46B1F95F" w14:textId="77777777" w:rsidR="00BC6853" w:rsidRDefault="00BC6853">
      <w:pPr>
        <w:pStyle w:val="ListParagraph"/>
        <w:numPr>
          <w:ilvl w:val="1"/>
          <w:numId w:val="41"/>
        </w:numPr>
      </w:pPr>
      <w:r>
        <w:t xml:space="preserve">Ustanowienie regularnych przeglądów (np. retrospektywy) procesu ciągłego doskonalenia </w:t>
      </w:r>
    </w:p>
    <w:p w14:paraId="07817CF1" w14:textId="5CD8294B"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Jan Paweł Szefler" w:date="2023-05-11T00:11:00Z" w:initials="JS">
    <w:p w14:paraId="425CE523" w14:textId="77777777" w:rsidR="008640C0" w:rsidRDefault="008640C0" w:rsidP="008640C0">
      <w:pPr>
        <w:pStyle w:val="CommentText"/>
      </w:pPr>
      <w:r>
        <w:rPr>
          <w:rStyle w:val="CommentReference"/>
        </w:rPr>
        <w:annotationRef/>
      </w:r>
      <w:r>
        <w:t>Skontrolować, czy numeracja załączników nie uległa zmianie</w:t>
      </w:r>
    </w:p>
  </w:comment>
  <w:comment w:id="297" w:author="Jan Paweł Szefler" w:date="2024-06-08T15:14:00Z" w:initials="JPS">
    <w:p w14:paraId="38FDBAC2" w14:textId="51511871" w:rsidR="001C5211" w:rsidRDefault="001C5211">
      <w:pPr>
        <w:pStyle w:val="CommentText"/>
      </w:pPr>
      <w:r>
        <w:rPr>
          <w:rStyle w:val="CommentReference"/>
        </w:rPr>
        <w:annotationRef/>
      </w:r>
      <w:r>
        <w:t>skorygować opis źródła (brak „s.”)</w:t>
      </w:r>
    </w:p>
  </w:comment>
  <w:comment w:id="311" w:author="Jan Paweł Szefler" w:date="2024-06-10T07:34:00Z" w:initials="JS">
    <w:p w14:paraId="6340AB1F" w14:textId="2593E7D5" w:rsidR="00C15C8F" w:rsidRDefault="00C15C8F">
      <w:pPr>
        <w:pStyle w:val="CommentText"/>
      </w:pPr>
      <w:r>
        <w:rPr>
          <w:rStyle w:val="CommentReference"/>
        </w:rPr>
        <w:annotationRef/>
      </w:r>
      <w:r>
        <w:t>przy końcowej edycji upewnić się, że myślnik nie przerzuca do następnego wiersza</w:t>
      </w:r>
    </w:p>
  </w:comment>
  <w:comment w:id="493" w:author="Jan Paweł Szefler" w:date="2024-05-10T23:11:00Z" w:initials="JS">
    <w:p w14:paraId="04C34207" w14:textId="66756439" w:rsidR="00B95DFB" w:rsidRDefault="00B95DFB">
      <w:pPr>
        <w:pStyle w:val="CommentText"/>
      </w:pPr>
      <w:r>
        <w:rPr>
          <w:rStyle w:val="CommentReference"/>
        </w:rPr>
        <w:annotationRef/>
      </w:r>
      <w:r>
        <w:t>Przy końcowej edycji zapewnić, że nazwy kategorii z pierwszej kolumny będą odpowiednio widoczne na każdej stronie (po przeniesieniu)</w:t>
      </w:r>
    </w:p>
  </w:comment>
  <w:comment w:id="509" w:author="Jan Paweł Szefler" w:date="2023-05-11T00:11:00Z" w:initials="JS">
    <w:p w14:paraId="141A0DBE" w14:textId="164A47EC" w:rsidR="00DA1B58" w:rsidRDefault="00DA1B58">
      <w:pPr>
        <w:pStyle w:val="CommentText"/>
      </w:pPr>
      <w:r>
        <w:rPr>
          <w:rStyle w:val="CommentReference"/>
        </w:rPr>
        <w:annotationRef/>
      </w:r>
      <w:r>
        <w:t>Skontrolować, czy numeracja załączników nie uległa zmianie</w:t>
      </w:r>
    </w:p>
  </w:comment>
  <w:comment w:id="516" w:author="Jan Paweł Szefler" w:date="2024-04-12T07:50:00Z" w:initials="JS">
    <w:p w14:paraId="5B9E0628" w14:textId="51B097AF" w:rsidR="00DB69B9" w:rsidRDefault="00DB69B9">
      <w:pPr>
        <w:pStyle w:val="CommentText"/>
      </w:pPr>
      <w:r>
        <w:rPr>
          <w:rStyle w:val="CommentReference"/>
        </w:rPr>
        <w:annotationRef/>
      </w:r>
      <w:r>
        <w:t>Przy końcowej edycji zapewnić, że nazwy kategorii z pierwszej kolumny będą odpowiednio widoczne na każdej stronie (po przeniesieniu)</w:t>
      </w:r>
    </w:p>
  </w:comment>
  <w:comment w:id="529" w:author="Jan Paweł Szefler" w:date="2024-04-09T08:20:00Z" w:initials="JS">
    <w:p w14:paraId="3E863648" w14:textId="68BE1FDB" w:rsidR="00D10BAA" w:rsidRDefault="00D10BAA">
      <w:pPr>
        <w:pStyle w:val="CommentText"/>
      </w:pPr>
      <w:r>
        <w:rPr>
          <w:rStyle w:val="CommentReference"/>
        </w:rPr>
        <w:annotationRef/>
      </w:r>
      <w:r>
        <w:t>to tylko znacznik dla części o TQM</w:t>
      </w:r>
    </w:p>
  </w:comment>
  <w:comment w:id="533" w:author="Jan Paweł Szefler" w:date="2024-04-09T08:19:00Z" w:initials="JS">
    <w:p w14:paraId="6F46EB0E" w14:textId="64918AC9" w:rsidR="00D10BAA" w:rsidRDefault="00D10BAA">
      <w:pPr>
        <w:pStyle w:val="CommentText"/>
      </w:pPr>
      <w:r>
        <w:rPr>
          <w:rStyle w:val="CommentReference"/>
        </w:rPr>
        <w:annotationRef/>
      </w:r>
      <w:r>
        <w:t>to tylko znacznik dla części o Normatywnych SZJ</w:t>
      </w:r>
    </w:p>
  </w:comment>
  <w:comment w:id="540" w:author="Jan Paweł Szefler" w:date="2024-04-09T08:18:00Z" w:initials="JS">
    <w:p w14:paraId="29BE1ECE" w14:textId="3B37CA01" w:rsidR="00D10BAA" w:rsidRDefault="00D10BAA">
      <w:pPr>
        <w:pStyle w:val="CommentText"/>
      </w:pPr>
      <w:r>
        <w:rPr>
          <w:rStyle w:val="CommentReference"/>
        </w:rPr>
        <w:annotationRef/>
      </w:r>
      <w:r>
        <w:t>to tylko znacznik dla części o Lean</w:t>
      </w:r>
    </w:p>
  </w:comment>
  <w:comment w:id="544" w:author="Jan Paweł Szefler" w:date="2024-04-09T08:17:00Z" w:initials="JS">
    <w:p w14:paraId="21B2B240" w14:textId="220DDF02" w:rsidR="00543F91" w:rsidRDefault="00543F91">
      <w:pPr>
        <w:pStyle w:val="CommentText"/>
      </w:pPr>
      <w:r>
        <w:rPr>
          <w:rStyle w:val="CommentReference"/>
        </w:rPr>
        <w:annotationRef/>
      </w:r>
      <w:r w:rsidR="00D10BAA">
        <w:t xml:space="preserve">to tylko znacznik dla części o </w:t>
      </w:r>
      <w:proofErr w:type="spellStart"/>
      <w:r>
        <w:t>SixSigma</w:t>
      </w:r>
      <w:proofErr w:type="spellEnd"/>
    </w:p>
  </w:comment>
  <w:comment w:id="545" w:author="Jan Paweł Szefler" w:date="2024-04-09T08:17:00Z" w:initials="JS">
    <w:p w14:paraId="5BDF9A5B" w14:textId="454B0E37" w:rsidR="00543F91" w:rsidRDefault="00543F91">
      <w:pPr>
        <w:pStyle w:val="CommentText"/>
      </w:pPr>
      <w:r>
        <w:rPr>
          <w:rStyle w:val="CommentReference"/>
        </w:rPr>
        <w:annotationRef/>
      </w:r>
      <w:r w:rsidR="00D10BAA">
        <w:t xml:space="preserve">to tylko znacznik dla części o </w:t>
      </w:r>
      <w:r>
        <w:t xml:space="preserve">Lean </w:t>
      </w:r>
      <w:proofErr w:type="spellStart"/>
      <w:r>
        <w:t>SixSigma</w:t>
      </w:r>
      <w:proofErr w:type="spellEnd"/>
    </w:p>
  </w:comment>
  <w:comment w:id="555" w:author="Jan Paweł Szefler" w:date="2024-04-09T08:20:00Z" w:initials="JS">
    <w:p w14:paraId="60D8FA76" w14:textId="3419E375" w:rsidR="00D10BAA" w:rsidRDefault="00D10BAA">
      <w:pPr>
        <w:pStyle w:val="CommentText"/>
      </w:pPr>
      <w:r>
        <w:rPr>
          <w:rStyle w:val="CommentReference"/>
        </w:rPr>
        <w:annotationRef/>
      </w:r>
      <w:r>
        <w:t>to tylko znacznik dla części o CAF</w:t>
      </w:r>
    </w:p>
  </w:comment>
  <w:comment w:id="562" w:author="Jan Paweł Szefler" w:date="2024-04-12T08:01:00Z" w:initials="JS">
    <w:p w14:paraId="107C282F" w14:textId="7B2637AC" w:rsidR="00220D69" w:rsidRDefault="00220D69">
      <w:pPr>
        <w:pStyle w:val="CommentText"/>
      </w:pPr>
      <w:r>
        <w:rPr>
          <w:rStyle w:val="CommentReference"/>
        </w:rPr>
        <w:annotationRef/>
      </w:r>
      <w:r>
        <w:t>ew. korekta w treści opisów</w:t>
      </w:r>
    </w:p>
  </w:comment>
  <w:comment w:id="563" w:author="Jan Paweł Szefler" w:date="2024-04-09T08:21:00Z" w:initials="JS">
    <w:p w14:paraId="6037BEE4" w14:textId="2D548B92" w:rsidR="00D10BAA" w:rsidRDefault="00D10BAA">
      <w:pPr>
        <w:pStyle w:val="CommentText"/>
      </w:pPr>
      <w:r>
        <w:rPr>
          <w:rStyle w:val="CommentReference"/>
        </w:rPr>
        <w:annotationRef/>
      </w:r>
      <w:r>
        <w:t xml:space="preserve">to tylko znacznik dla części o </w:t>
      </w:r>
      <w:proofErr w:type="spellStart"/>
      <w:r>
        <w:t>QualHE</w:t>
      </w:r>
      <w:proofErr w:type="spellEnd"/>
    </w:p>
  </w:comment>
  <w:comment w:id="631"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632"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668"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733"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836"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880"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960"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5CE523" w15:done="0"/>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D1687A4" w16cex:dateUtc="2023-05-10T22:11:00Z"/>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5CE523" w16cid:durableId="6D1687A4"/>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DFE6B0" w14:textId="77777777" w:rsidR="00B321CB" w:rsidRDefault="00B321CB" w:rsidP="00807180">
      <w:pPr>
        <w:spacing w:line="240" w:lineRule="auto"/>
      </w:pPr>
      <w:r>
        <w:separator/>
      </w:r>
    </w:p>
  </w:endnote>
  <w:endnote w:type="continuationSeparator" w:id="0">
    <w:p w14:paraId="21540E1E" w14:textId="77777777" w:rsidR="00B321CB" w:rsidRDefault="00B321C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7F4F2" w14:textId="521A7E68"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08FF5C" w14:textId="77777777" w:rsidR="00B321CB" w:rsidRDefault="00B321CB" w:rsidP="00807180">
      <w:pPr>
        <w:spacing w:line="240" w:lineRule="auto"/>
      </w:pPr>
      <w:r>
        <w:separator/>
      </w:r>
    </w:p>
  </w:footnote>
  <w:footnote w:type="continuationSeparator" w:id="0">
    <w:p w14:paraId="02F3906D" w14:textId="77777777" w:rsidR="00B321CB" w:rsidRDefault="00B321CB" w:rsidP="00807180">
      <w:pPr>
        <w:spacing w:line="240" w:lineRule="auto"/>
      </w:pPr>
      <w:r>
        <w:continuationSeparator/>
      </w:r>
    </w:p>
  </w:footnote>
  <w:footnote w:id="1">
    <w:p w14:paraId="153B2689" w14:textId="77777777" w:rsidR="00CA5D5E" w:rsidRDefault="00CA5D5E" w:rsidP="00CA5D5E">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6275A819" w14:textId="77777777" w:rsidR="000C16BD" w:rsidRDefault="000C16BD" w:rsidP="000C16BD">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3">
    <w:p w14:paraId="5379C93C" w14:textId="77777777" w:rsidR="0058452D" w:rsidRDefault="0058452D" w:rsidP="0058452D">
      <w:pPr>
        <w:pStyle w:val="FootnoteText"/>
      </w:pPr>
      <w:r w:rsidRPr="00001D48">
        <w:rPr>
          <w:rStyle w:val="FootnoteReference"/>
        </w:rPr>
        <w:footnoteRef/>
      </w:r>
      <w:r>
        <w:t xml:space="preserve"> Domena tu rozumiana jako „zakres działalności”</w:t>
      </w:r>
    </w:p>
  </w:footnote>
  <w:footnote w:id="4">
    <w:p w14:paraId="1AC1CFB2" w14:textId="77777777" w:rsidR="0058452D" w:rsidRDefault="0058452D" w:rsidP="0058452D">
      <w:pPr>
        <w:pStyle w:val="FootnoteText"/>
      </w:pPr>
      <w:r w:rsidRPr="00001D48">
        <w:rPr>
          <w:rStyle w:val="FootnoteReference"/>
        </w:rPr>
        <w:footnoteRef/>
      </w:r>
      <w:r>
        <w:t xml:space="preserve"> W odniesieniu do najnowszych edycji (stan na dzień 19.04.2024) wymienionych rankingów w zakresie kryterium prestiżu dla większości z nich nie zaobserwowano istotnych zmian: ARWU 2023 – bez zmian; THE WUR 2024 – reputacja kształcenia bez zmian, reputacja badań 18% (+3); QS WUR 2024 – Reputacja akademicka 30% (-10), Reputacja wśród pracodawców 15% (+5); RUR 2023 – zmienione nazwy i zmodyfikowane metody pomiaru jednak autorzy utrzymują, że osiągnięto większą wiarygodność pomiarów poprzez pozyskiwania danych dotyczących większej populacji badanej; </w:t>
      </w:r>
      <w:proofErr w:type="spellStart"/>
      <w:r>
        <w:t>MyPlan</w:t>
      </w:r>
      <w:proofErr w:type="spellEnd"/>
      <w:r>
        <w:t> 2024 – 7,1% (1 z 14); Perspektywy 2023 – bez zmian.</w:t>
      </w:r>
    </w:p>
  </w:footnote>
  <w:footnote w:id="5">
    <w:p w14:paraId="1849A43A" w14:textId="77777777" w:rsidR="0058452D" w:rsidRDefault="0058452D" w:rsidP="0058452D">
      <w:pPr>
        <w:pStyle w:val="FootnoteText"/>
      </w:pPr>
      <w:r>
        <w:rPr>
          <w:rStyle w:val="FootnoteReference"/>
        </w:rPr>
        <w:footnoteRef/>
      </w:r>
      <w:r>
        <w:t xml:space="preserve"> </w:t>
      </w:r>
      <w:r w:rsidRPr="00C65E97">
        <w:rPr>
          <w:i/>
          <w:iCs/>
        </w:rPr>
        <w:t>*</w:t>
      </w:r>
      <w:r>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Pr>
          <w:i/>
          <w:iCs/>
        </w:rPr>
        <w:t>.</w:t>
      </w:r>
    </w:p>
  </w:footnote>
  <w:footnote w:id="6">
    <w:p w14:paraId="405FB7AD" w14:textId="77777777" w:rsidR="00A40EDE" w:rsidRDefault="00A40EDE" w:rsidP="00A40EDE">
      <w:pPr>
        <w:pStyle w:val="FootnoteText"/>
      </w:pPr>
      <w:r w:rsidRPr="00001D48">
        <w:rPr>
          <w:rStyle w:val="FootnoteReference"/>
        </w:rPr>
        <w:footnoteRef/>
      </w:r>
      <w:r>
        <w:t xml:space="preserve"> Najistotniejsze rankingi z punktu widzenia niniejszej pracy zostaną omówione w kolejnym podrozdziale (</w:t>
      </w:r>
      <w:r>
        <w:fldChar w:fldCharType="begin"/>
      </w:r>
      <w:r>
        <w:instrText xml:space="preserve"> REF _Ref66053927 \r \h </w:instrText>
      </w:r>
      <w:r>
        <w:fldChar w:fldCharType="separate"/>
      </w:r>
      <w:r>
        <w:t>1.3.3</w:t>
      </w:r>
      <w:r>
        <w:fldChar w:fldCharType="end"/>
      </w:r>
      <w:r>
        <w:t>)</w:t>
      </w:r>
    </w:p>
  </w:footnote>
  <w:footnote w:id="7">
    <w:p w14:paraId="331632ED" w14:textId="77777777" w:rsidR="00A40EDE" w:rsidRDefault="00A40EDE" w:rsidP="00A40EDE">
      <w:pPr>
        <w:pStyle w:val="FootnoteText"/>
      </w:pPr>
      <w:r w:rsidRPr="00001D48">
        <w:rPr>
          <w:rStyle w:val="FootnoteReference"/>
        </w:rPr>
        <w:footnoteRef/>
      </w:r>
      <w:r>
        <w:t xml:space="preserve"> Pojęcie interesariuszy zostanie szerzej omówione w podrozdziale </w:t>
      </w:r>
      <w:r>
        <w:fldChar w:fldCharType="begin"/>
      </w:r>
      <w:r>
        <w:instrText xml:space="preserve"> REF _Ref140912412 \r \h </w:instrText>
      </w:r>
      <w:r>
        <w:fldChar w:fldCharType="separate"/>
      </w:r>
      <w:r>
        <w:t>1.5</w:t>
      </w:r>
      <w:r>
        <w:fldChar w:fldCharType="end"/>
      </w:r>
    </w:p>
  </w:footnote>
  <w:footnote w:id="8">
    <w:p w14:paraId="2785B70A" w14:textId="77777777" w:rsidR="00A40EDE" w:rsidRPr="0075766C" w:rsidRDefault="00A40EDE" w:rsidP="00A40EDE">
      <w:pPr>
        <w:pStyle w:val="FootnoteText"/>
        <w:rPr>
          <w:rFonts w:cs="Arial"/>
          <w:szCs w:val="18"/>
        </w:rPr>
      </w:pPr>
      <w:r w:rsidRPr="00001D48">
        <w:rPr>
          <w:rStyle w:val="FootnoteReference"/>
        </w:rPr>
        <w:footnoteRef/>
      </w:r>
      <w:r w:rsidRPr="0075766C">
        <w:rPr>
          <w:rFonts w:cs="Arial"/>
          <w:szCs w:val="18"/>
        </w:rPr>
        <w:t xml:space="preserve"> Liczba uczelni oznacza </w:t>
      </w:r>
      <w:r>
        <w:rPr>
          <w:rFonts w:cs="Arial"/>
          <w:szCs w:val="18"/>
        </w:rPr>
        <w:t xml:space="preserve">stosunek </w:t>
      </w:r>
      <w:r w:rsidRPr="0075766C">
        <w:rPr>
          <w:rFonts w:cs="Arial"/>
          <w:szCs w:val="18"/>
        </w:rPr>
        <w:t>liczb</w:t>
      </w:r>
      <w:r>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9">
    <w:p w14:paraId="00CF3BD9" w14:textId="77777777" w:rsidR="008640C0" w:rsidRDefault="008640C0" w:rsidP="008640C0">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0">
    <w:p w14:paraId="55AF15FB" w14:textId="2D18BB45"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1">
    <w:p w14:paraId="754E12DC" w14:textId="63D9BF1A" w:rsidR="00E726C6" w:rsidDel="005F2943" w:rsidRDefault="00E726C6">
      <w:pPr>
        <w:pStyle w:val="FootnoteText"/>
        <w:rPr>
          <w:del w:id="220" w:author="Jan Szefler" w:date="2024-11-06T08:40:00Z" w16du:dateUtc="2024-11-06T07:40:00Z"/>
        </w:rPr>
      </w:pPr>
      <w:del w:id="221" w:author="Jan Szefler" w:date="2024-11-06T08:40:00Z" w16du:dateUtc="2024-11-06T07:40:00Z">
        <w:r w:rsidDel="005F2943">
          <w:rPr>
            <w:rStyle w:val="FootnoteReference"/>
          </w:rPr>
          <w:footnoteRef/>
        </w:r>
        <w:r w:rsidDel="005F2943">
          <w:delText xml:space="preserve"> Pojęcie to wprawdzie kojarz</w:delText>
        </w:r>
        <w:r w:rsidR="009811F3" w:rsidDel="005F2943">
          <w:delText>y</w:delText>
        </w:r>
        <w:r w:rsidDel="005F2943">
          <w:delText xml:space="preserve"> się z NPM – New Public Man</w:delText>
        </w:r>
        <w:r w:rsidR="009811F3" w:rsidDel="005F2943">
          <w:delText>a</w:delText>
        </w:r>
        <w:r w:rsidDel="005F2943">
          <w:delText>gement (Nowe zarządzanie publiczne) jednak Pucciarelli i Kaplan nie odwołują się do niego</w:delText>
        </w:r>
        <w:r w:rsidR="009811F3" w:rsidDel="005F2943">
          <w:delText xml:space="preserve"> w swoich analizach</w:delText>
        </w:r>
      </w:del>
    </w:p>
  </w:footnote>
  <w:footnote w:id="12">
    <w:p w14:paraId="04F826D3" w14:textId="3EC42944" w:rsidR="00266B6F" w:rsidRDefault="00266B6F">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13">
    <w:p w14:paraId="284054BD" w14:textId="633ECC53"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14">
    <w:p w14:paraId="31230751" w14:textId="420C87CB" w:rsidR="00726A94" w:rsidRDefault="00726A94">
      <w:pPr>
        <w:pStyle w:val="FootnoteText"/>
      </w:pPr>
      <w:r w:rsidRPr="00001D48">
        <w:rPr>
          <w:rStyle w:val="FootnoteReference"/>
        </w:rPr>
        <w:footnoteRef/>
      </w:r>
      <w:r>
        <w:t xml:space="preserve"> Domena tu rozumiana jako „zakres działalności”</w:t>
      </w:r>
    </w:p>
  </w:footnote>
  <w:footnote w:id="15">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16">
    <w:p w14:paraId="3DE95066" w14:textId="4B4AA7E8"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17">
    <w:p w14:paraId="39FD2D44" w14:textId="74DFBF7B"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8">
    <w:p w14:paraId="3326F996" w14:textId="50EA0E5C"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9">
    <w:p w14:paraId="00F8E511" w14:textId="0E43A1ED"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20">
    <w:p w14:paraId="1F5B4A48" w14:textId="0A2682F2" w:rsidR="00212418" w:rsidRDefault="00212418">
      <w:pPr>
        <w:pStyle w:val="FootnoteText"/>
      </w:pPr>
      <w:r w:rsidRPr="00001D48">
        <w:rPr>
          <w:rStyle w:val="FootnoteReference"/>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21">
    <w:p w14:paraId="6D7381C9" w14:textId="3CFB7FC0"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22">
    <w:p w14:paraId="4A38FE55" w14:textId="66F6BEE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23">
    <w:p w14:paraId="34F63F9D" w14:textId="31D14E91"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24">
    <w:p w14:paraId="617F4369" w14:textId="3EA9BB55" w:rsidR="00895DE2" w:rsidRDefault="00895DE2">
      <w:pPr>
        <w:pStyle w:val="FootnoteText"/>
      </w:pPr>
      <w:r w:rsidRPr="00001D48">
        <w:rPr>
          <w:rStyle w:val="FootnoteReference"/>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w:t>
      </w:r>
      <w:r w:rsidR="00E77FAC">
        <w:t>,</w:t>
      </w:r>
      <w:r>
        <w:t xml:space="preserve"> jak i nauczycieli akademickich w rozumieniu terminologii przyjętej w Polsce</w:t>
      </w:r>
    </w:p>
  </w:footnote>
  <w:footnote w:id="25">
    <w:p w14:paraId="532B0D09" w14:textId="08526915"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26">
    <w:p w14:paraId="339AEA01" w14:textId="017CDB6C"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27">
    <w:p w14:paraId="513C2015" w14:textId="1D12D186"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8">
    <w:p w14:paraId="6E17B944" w14:textId="75FCB5C0"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9">
    <w:p w14:paraId="4E5776DE" w14:textId="4E1878EB"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30">
    <w:p w14:paraId="0B9CFE10" w14:textId="0D5950F2"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31">
    <w:p w14:paraId="06D4F8EF" w14:textId="1D8E7575" w:rsidR="00AC7707" w:rsidRDefault="00AC7707">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32">
    <w:p w14:paraId="77A4073C" w14:textId="56F48156"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33">
    <w:p w14:paraId="78F13376" w14:textId="574F6536"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34">
    <w:p w14:paraId="4FA578A2" w14:textId="72279FB2"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35">
    <w:p w14:paraId="60A5EA03" w14:textId="4C457F6C" w:rsidR="008471E3" w:rsidRPr="008471E3" w:rsidRDefault="008471E3">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36">
    <w:p w14:paraId="72D7A38F" w14:textId="365B755D" w:rsidR="003A6845" w:rsidRPr="003A6845" w:rsidRDefault="003A6845">
      <w:pPr>
        <w:pStyle w:val="FootnoteText"/>
        <w:rPr>
          <w:rFonts w:cs="Arial"/>
          <w:szCs w:val="20"/>
        </w:rPr>
      </w:pPr>
      <w:r w:rsidRPr="00001D48">
        <w:rPr>
          <w:rStyle w:val="FootnoteReference"/>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37">
    <w:p w14:paraId="346BB16E" w14:textId="47F6E6D2"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8">
    <w:p w14:paraId="5963C2E7"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9">
    <w:p w14:paraId="136258DA" w14:textId="400726E9" w:rsidR="00DC0658" w:rsidRDefault="00DC0658">
      <w:pPr>
        <w:pStyle w:val="FootnoteText"/>
      </w:pPr>
      <w:r w:rsidRPr="00001D48">
        <w:rPr>
          <w:rStyle w:val="FootnoteReference"/>
        </w:rPr>
        <w:footnoteRef/>
      </w:r>
      <w:r>
        <w:t xml:space="preserve"> Ponad 200 </w:t>
      </w:r>
      <w:proofErr w:type="spellStart"/>
      <w:r>
        <w:t>cytowań</w:t>
      </w:r>
      <w:proofErr w:type="spellEnd"/>
      <w:r>
        <w:t xml:space="preserve"> w bazie </w:t>
      </w:r>
      <w:proofErr w:type="spellStart"/>
      <w:r>
        <w:t>Mendeley</w:t>
      </w:r>
      <w:proofErr w:type="spellEnd"/>
    </w:p>
  </w:footnote>
  <w:footnote w:id="40">
    <w:p w14:paraId="13BF6190" w14:textId="2914A965"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41">
    <w:p w14:paraId="0792ACD6" w14:textId="02C07249"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42">
    <w:p w14:paraId="6B91FFA7" w14:textId="3E86F519"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43">
    <w:p w14:paraId="4592A7C5" w14:textId="3B74B66F"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44">
    <w:p w14:paraId="4A47BA73" w14:textId="27A6E8F2"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45">
    <w:p w14:paraId="34613B32" w14:textId="1340F74D" w:rsidR="00A14420" w:rsidRDefault="00A14420">
      <w:pPr>
        <w:pStyle w:val="FootnoteText"/>
      </w:pPr>
      <w:r w:rsidRPr="00001D48">
        <w:rPr>
          <w:rStyle w:val="FootnoteReference"/>
        </w:rPr>
        <w:footnoteRef/>
      </w:r>
      <w:r>
        <w:t xml:space="preserve"> Kontrkultura to np. kultura oporu</w:t>
      </w:r>
    </w:p>
  </w:footnote>
  <w:footnote w:id="46">
    <w:p w14:paraId="733C566C" w14:textId="56410E33"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47">
    <w:p w14:paraId="7EBE9F1F" w14:textId="44C05B5D"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 usługi należą do zbioru produktów.</w:t>
      </w:r>
    </w:p>
  </w:footnote>
  <w:footnote w:id="48">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9">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50">
    <w:p w14:paraId="58F94D8A" w14:textId="7C1E3812"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51">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52">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53">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54">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55">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56">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57">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8">
    <w:p w14:paraId="1FA7AAB7" w14:textId="16D23375"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9">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60">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61">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62">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63">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64">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65">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66">
    <w:p w14:paraId="32DB9866" w14:textId="6C4D395B"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w:t>
      </w:r>
      <w:r w:rsidR="00C37BF8">
        <w:t>M</w:t>
      </w:r>
      <w:r w:rsidR="00E973D4">
        <w:t>anagement Model)</w:t>
      </w:r>
    </w:p>
  </w:footnote>
  <w:footnote w:id="67">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68">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9">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70">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71">
    <w:p w14:paraId="2967BFC4" w14:textId="77777777" w:rsidR="00E3060F" w:rsidRDefault="00E3060F">
      <w:pPr>
        <w:pStyle w:val="FootnoteText"/>
      </w:pPr>
      <w:r w:rsidRPr="00001D48">
        <w:rPr>
          <w:rStyle w:val="FootnoteReference"/>
        </w:rPr>
        <w:footnoteRef/>
      </w:r>
      <w:r>
        <w:t xml:space="preserve"> stan na dzień 06.04.2024</w:t>
      </w:r>
    </w:p>
  </w:footnote>
  <w:footnote w:id="72">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 w:id="73">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5"/>
  </w:num>
  <w:num w:numId="5" w16cid:durableId="1588689285">
    <w:abstractNumId w:val="32"/>
  </w:num>
  <w:num w:numId="6" w16cid:durableId="649604550">
    <w:abstractNumId w:val="29"/>
  </w:num>
  <w:num w:numId="7" w16cid:durableId="1096633854">
    <w:abstractNumId w:val="23"/>
  </w:num>
  <w:num w:numId="8" w16cid:durableId="386149807">
    <w:abstractNumId w:val="4"/>
  </w:num>
  <w:num w:numId="9" w16cid:durableId="1662730210">
    <w:abstractNumId w:val="30"/>
  </w:num>
  <w:num w:numId="10" w16cid:durableId="122966611">
    <w:abstractNumId w:val="33"/>
  </w:num>
  <w:num w:numId="11" w16cid:durableId="347293067">
    <w:abstractNumId w:val="38"/>
  </w:num>
  <w:num w:numId="12" w16cid:durableId="1658806952">
    <w:abstractNumId w:val="8"/>
  </w:num>
  <w:num w:numId="13" w16cid:durableId="1393308741">
    <w:abstractNumId w:val="1"/>
  </w:num>
  <w:num w:numId="14" w16cid:durableId="1351032583">
    <w:abstractNumId w:val="11"/>
  </w:num>
  <w:num w:numId="15" w16cid:durableId="1279608975">
    <w:abstractNumId w:val="28"/>
  </w:num>
  <w:num w:numId="16" w16cid:durableId="1800755233">
    <w:abstractNumId w:val="17"/>
  </w:num>
  <w:num w:numId="17" w16cid:durableId="567154322">
    <w:abstractNumId w:val="19"/>
  </w:num>
  <w:num w:numId="18" w16cid:durableId="1644890384">
    <w:abstractNumId w:val="35"/>
  </w:num>
  <w:num w:numId="19" w16cid:durableId="2073962726">
    <w:abstractNumId w:val="14"/>
  </w:num>
  <w:num w:numId="20" w16cid:durableId="1486900364">
    <w:abstractNumId w:val="22"/>
  </w:num>
  <w:num w:numId="21" w16cid:durableId="730884049">
    <w:abstractNumId w:val="9"/>
  </w:num>
  <w:num w:numId="22" w16cid:durableId="1098676612">
    <w:abstractNumId w:val="0"/>
  </w:num>
  <w:num w:numId="23" w16cid:durableId="2085108929">
    <w:abstractNumId w:val="34"/>
  </w:num>
  <w:num w:numId="24" w16cid:durableId="296843607">
    <w:abstractNumId w:val="39"/>
  </w:num>
  <w:num w:numId="25" w16cid:durableId="1608731842">
    <w:abstractNumId w:val="24"/>
    <w:lvlOverride w:ilvl="0">
      <w:startOverride w:val="1"/>
    </w:lvlOverride>
  </w:num>
  <w:num w:numId="26" w16cid:durableId="360979206">
    <w:abstractNumId w:val="7"/>
  </w:num>
  <w:num w:numId="27" w16cid:durableId="691804319">
    <w:abstractNumId w:val="24"/>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7"/>
  </w:num>
  <w:num w:numId="33" w16cid:durableId="721712733">
    <w:abstractNumId w:val="13"/>
  </w:num>
  <w:num w:numId="34" w16cid:durableId="1378698831">
    <w:abstractNumId w:val="3"/>
  </w:num>
  <w:num w:numId="35" w16cid:durableId="141428669">
    <w:abstractNumId w:val="12"/>
  </w:num>
  <w:num w:numId="36" w16cid:durableId="240599873">
    <w:abstractNumId w:val="26"/>
  </w:num>
  <w:num w:numId="37" w16cid:durableId="1238396744">
    <w:abstractNumId w:val="27"/>
  </w:num>
  <w:num w:numId="38" w16cid:durableId="568423838">
    <w:abstractNumId w:val="5"/>
  </w:num>
  <w:num w:numId="39" w16cid:durableId="57435818">
    <w:abstractNumId w:val="21"/>
  </w:num>
  <w:num w:numId="40" w16cid:durableId="384261147">
    <w:abstractNumId w:val="20"/>
  </w:num>
  <w:num w:numId="41" w16cid:durableId="474183920">
    <w:abstractNumId w:val="40"/>
  </w:num>
  <w:num w:numId="42" w16cid:durableId="1503860785">
    <w:abstractNumId w:val="36"/>
  </w:num>
  <w:num w:numId="43" w16cid:durableId="15731536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18"/>
  </w:num>
  <w:num w:numId="45" w16cid:durableId="1610815084">
    <w:abstractNumId w:val="3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0C0"/>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microsoft.com/office/2018/08/relationships/commentsExtensible" Target="commentsExtensible.xm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71301</TotalTime>
  <Pages>442</Pages>
  <Words>403425</Words>
  <Characters>2420555</Characters>
  <Application>Microsoft Office Word</Application>
  <DocSecurity>0</DocSecurity>
  <Lines>20171</Lines>
  <Paragraphs>5636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2818344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1234</cp:revision>
  <cp:lastPrinted>2024-06-10T07:48:00Z</cp:lastPrinted>
  <dcterms:created xsi:type="dcterms:W3CDTF">2021-05-09T13:07:00Z</dcterms:created>
  <dcterms:modified xsi:type="dcterms:W3CDTF">2024-11-13T20:55:00Z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