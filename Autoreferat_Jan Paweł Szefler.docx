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r>
              <w:rPr>
                <w:szCs w:val="20"/>
              </w:rPr>
              <w:t>Kopromotor</w:t>
            </w:r>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19BCB479" w:rsidR="007E7749" w:rsidRPr="00F2350D" w:rsidRDefault="00DA0ECD" w:rsidP="007E7749">
      <w:pPr>
        <w:rPr>
          <w:b/>
          <w:bCs/>
          <w:sz w:val="23"/>
          <w:szCs w:val="23"/>
          <w:lang w:val="en-GB"/>
        </w:rPr>
      </w:pPr>
      <w:r>
        <w:rPr>
          <w:b/>
          <w:bCs/>
          <w:sz w:val="23"/>
          <w:szCs w:val="23"/>
          <w:lang w:val="en-GB"/>
        </w:rPr>
        <w:t xml:space="preserve">SUMMARY OF </w:t>
      </w:r>
      <w:r w:rsidR="007E7749"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r>
              <w:rPr>
                <w:szCs w:val="20"/>
              </w:rPr>
              <w:t>Supervisor</w:t>
            </w:r>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Second supervisor</w:t>
            </w:r>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r>
              <w:rPr>
                <w:i/>
                <w:iCs/>
                <w:sz w:val="16"/>
                <w:szCs w:val="16"/>
              </w:rPr>
              <w:t>signature</w:t>
            </w:r>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r>
              <w:rPr>
                <w:szCs w:val="20"/>
              </w:rPr>
              <w:t>Auxiliary supervisor</w:t>
            </w:r>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r>
              <w:rPr>
                <w:szCs w:val="20"/>
              </w:rPr>
              <w:t>Cosupervisor</w:t>
            </w:r>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r>
              <w:rPr>
                <w:i/>
                <w:iCs/>
                <w:sz w:val="16"/>
                <w:szCs w:val="16"/>
              </w:rPr>
              <w:t>signature</w:t>
            </w:r>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5D1B708D"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148B51F1" w14:textId="2F2257E1" w:rsidR="00F04734" w:rsidRDefault="00C23BC1" w:rsidP="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3FD3442C" w14:textId="53AB325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Pr>
          <w:noProof/>
        </w:rPr>
        <w:t>8</w:t>
      </w:r>
      <w:r>
        <w:rPr>
          <w:noProof/>
        </w:rPr>
        <w:fldChar w:fldCharType="end"/>
      </w:r>
    </w:p>
    <w:p w14:paraId="26EB199D" w14:textId="01327995"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Pr>
          <w:noProof/>
        </w:rPr>
        <w:t>12</w:t>
      </w:r>
      <w:r>
        <w:rPr>
          <w:noProof/>
        </w:rPr>
        <w:fldChar w:fldCharType="end"/>
      </w:r>
    </w:p>
    <w:p w14:paraId="24425668" w14:textId="24D194E5"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Pr>
          <w:noProof/>
        </w:rPr>
        <w:t>12</w:t>
      </w:r>
      <w:r>
        <w:rPr>
          <w:noProof/>
        </w:rPr>
        <w:fldChar w:fldCharType="end"/>
      </w:r>
    </w:p>
    <w:p w14:paraId="1FF99A5E" w14:textId="4F5869C7"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Pr>
          <w:noProof/>
        </w:rPr>
        <w:t>12</w:t>
      </w:r>
      <w:r>
        <w:rPr>
          <w:noProof/>
        </w:rPr>
        <w:fldChar w:fldCharType="end"/>
      </w:r>
    </w:p>
    <w:p w14:paraId="45A3BFAC" w14:textId="5A84EBA0"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Pr>
          <w:noProof/>
        </w:rPr>
        <w:t>16</w:t>
      </w:r>
      <w:r>
        <w:rPr>
          <w:noProof/>
        </w:rPr>
        <w:fldChar w:fldCharType="end"/>
      </w:r>
    </w:p>
    <w:p w14:paraId="35FCF3D0" w14:textId="5DF4B05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Pr>
          <w:noProof/>
        </w:rPr>
        <w:t>28</w:t>
      </w:r>
      <w:r>
        <w:rPr>
          <w:noProof/>
        </w:rPr>
        <w:fldChar w:fldCharType="end"/>
      </w:r>
    </w:p>
    <w:p w14:paraId="44225398" w14:textId="6F4F953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Pr>
          <w:noProof/>
        </w:rPr>
        <w:t>38</w:t>
      </w:r>
      <w:r>
        <w:rPr>
          <w:noProof/>
        </w:rPr>
        <w:fldChar w:fldCharType="end"/>
      </w:r>
    </w:p>
    <w:p w14:paraId="73EDD0AC" w14:textId="35E26F24"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Pr>
          <w:noProof/>
        </w:rPr>
        <w:t>38</w:t>
      </w:r>
      <w:r>
        <w:rPr>
          <w:noProof/>
        </w:rPr>
        <w:fldChar w:fldCharType="end"/>
      </w:r>
    </w:p>
    <w:p w14:paraId="056B4A41" w14:textId="696F394B"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Pr>
          <w:noProof/>
        </w:rPr>
        <w:t>43</w:t>
      </w:r>
      <w:r>
        <w:rPr>
          <w:noProof/>
        </w:rPr>
        <w:fldChar w:fldCharType="end"/>
      </w:r>
    </w:p>
    <w:p w14:paraId="000C4528" w14:textId="065160A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Pr>
          <w:noProof/>
        </w:rPr>
        <w:t>49</w:t>
      </w:r>
      <w:r>
        <w:rPr>
          <w:noProof/>
        </w:rPr>
        <w:fldChar w:fldCharType="end"/>
      </w:r>
    </w:p>
    <w:p w14:paraId="71C5C314" w14:textId="3CE58B9C"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Pr>
          <w:noProof/>
        </w:rPr>
        <w:t>56</w:t>
      </w:r>
      <w:r>
        <w:rPr>
          <w:noProof/>
        </w:rPr>
        <w:fldChar w:fldCharType="end"/>
      </w:r>
    </w:p>
    <w:p w14:paraId="4AD9D545" w14:textId="0802F63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Pr>
          <w:noProof/>
        </w:rPr>
        <w:t>66</w:t>
      </w:r>
      <w:r>
        <w:rPr>
          <w:noProof/>
        </w:rPr>
        <w:fldChar w:fldCharType="end"/>
      </w:r>
    </w:p>
    <w:p w14:paraId="21D79B0D" w14:textId="32E2304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Pr>
          <w:noProof/>
        </w:rPr>
        <w:t>67</w:t>
      </w:r>
      <w:r>
        <w:rPr>
          <w:noProof/>
        </w:rPr>
        <w:fldChar w:fldCharType="end"/>
      </w:r>
    </w:p>
    <w:p w14:paraId="6763F32C" w14:textId="2511CA82"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Pr>
          <w:noProof/>
        </w:rPr>
        <w:t>78</w:t>
      </w:r>
      <w:r>
        <w:rPr>
          <w:noProof/>
        </w:rPr>
        <w:fldChar w:fldCharType="end"/>
      </w:r>
    </w:p>
    <w:p w14:paraId="0074DAB2" w14:textId="6972669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Pr>
          <w:noProof/>
        </w:rPr>
        <w:t>90</w:t>
      </w:r>
      <w:r>
        <w:rPr>
          <w:noProof/>
        </w:rPr>
        <w:fldChar w:fldCharType="end"/>
      </w:r>
    </w:p>
    <w:p w14:paraId="1DF68DDF" w14:textId="29F08F7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Pr>
          <w:noProof/>
        </w:rPr>
        <w:t>105</w:t>
      </w:r>
      <w:r>
        <w:rPr>
          <w:noProof/>
        </w:rPr>
        <w:fldChar w:fldCharType="end"/>
      </w:r>
    </w:p>
    <w:p w14:paraId="16AD6820" w14:textId="134589F6"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_Toc169134084 \h </w:instrText>
      </w:r>
      <w:r>
        <w:rPr>
          <w:noProof/>
        </w:rPr>
      </w:r>
      <w:r>
        <w:rPr>
          <w:noProof/>
        </w:rPr>
        <w:fldChar w:fldCharType="separate"/>
      </w:r>
      <w:r>
        <w:rPr>
          <w:noProof/>
        </w:rPr>
        <w:t>106</w:t>
      </w:r>
      <w:r>
        <w:rPr>
          <w:noProof/>
        </w:rPr>
        <w:fldChar w:fldCharType="end"/>
      </w:r>
    </w:p>
    <w:p w14:paraId="158056E0" w14:textId="4A7675F9"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Pr>
          <w:noProof/>
        </w:rPr>
        <w:t>127</w:t>
      </w:r>
      <w:r>
        <w:rPr>
          <w:noProof/>
        </w:rPr>
        <w:fldChar w:fldCharType="end"/>
      </w:r>
    </w:p>
    <w:p w14:paraId="779196E4" w14:textId="6C55266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Pr>
          <w:noProof/>
        </w:rPr>
        <w:t>141</w:t>
      </w:r>
      <w:r>
        <w:rPr>
          <w:noProof/>
        </w:rPr>
        <w:fldChar w:fldCharType="end"/>
      </w:r>
    </w:p>
    <w:p w14:paraId="2756A446" w14:textId="36DD4F1B"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Pr>
          <w:noProof/>
        </w:rPr>
        <w:t>148</w:t>
      </w:r>
      <w:r>
        <w:rPr>
          <w:noProof/>
        </w:rPr>
        <w:fldChar w:fldCharType="end"/>
      </w:r>
    </w:p>
    <w:p w14:paraId="41E8E1D4" w14:textId="1654033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Pr>
          <w:noProof/>
        </w:rPr>
        <w:t>149</w:t>
      </w:r>
      <w:r>
        <w:rPr>
          <w:noProof/>
        </w:rPr>
        <w:fldChar w:fldCharType="end"/>
      </w:r>
    </w:p>
    <w:p w14:paraId="1E2C5809" w14:textId="1525BAAA"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Pr>
          <w:noProof/>
        </w:rPr>
        <w:t>167</w:t>
      </w:r>
      <w:r>
        <w:rPr>
          <w:noProof/>
        </w:rPr>
        <w:fldChar w:fldCharType="end"/>
      </w:r>
    </w:p>
    <w:p w14:paraId="263A18D4" w14:textId="4DA9EEB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_Toc169134090 \h </w:instrText>
      </w:r>
      <w:r>
        <w:rPr>
          <w:noProof/>
        </w:rPr>
      </w:r>
      <w:r>
        <w:rPr>
          <w:noProof/>
        </w:rPr>
        <w:fldChar w:fldCharType="separate"/>
      </w:r>
      <w:r>
        <w:rPr>
          <w:noProof/>
        </w:rPr>
        <w:t>183</w:t>
      </w:r>
      <w:r>
        <w:rPr>
          <w:noProof/>
        </w:rPr>
        <w:fldChar w:fldCharType="end"/>
      </w:r>
    </w:p>
    <w:p w14:paraId="1DD74267" w14:textId="3FEE2CBC"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Pr>
          <w:noProof/>
        </w:rPr>
        <w:t>198</w:t>
      </w:r>
      <w:r>
        <w:rPr>
          <w:noProof/>
        </w:rPr>
        <w:fldChar w:fldCharType="end"/>
      </w:r>
    </w:p>
    <w:p w14:paraId="661B2489" w14:textId="30992409"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Pr>
          <w:noProof/>
        </w:rPr>
        <w:t>198</w:t>
      </w:r>
      <w:r>
        <w:rPr>
          <w:noProof/>
        </w:rPr>
        <w:fldChar w:fldCharType="end"/>
      </w:r>
    </w:p>
    <w:p w14:paraId="3A5581AC" w14:textId="4E2CDE4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_Toc169134093 \h </w:instrText>
      </w:r>
      <w:r>
        <w:rPr>
          <w:noProof/>
        </w:rPr>
      </w:r>
      <w:r>
        <w:rPr>
          <w:noProof/>
        </w:rPr>
        <w:fldChar w:fldCharType="separate"/>
      </w:r>
      <w:r>
        <w:rPr>
          <w:noProof/>
        </w:rPr>
        <w:t>198</w:t>
      </w:r>
      <w:r>
        <w:rPr>
          <w:noProof/>
        </w:rPr>
        <w:fldChar w:fldCharType="end"/>
      </w:r>
    </w:p>
    <w:p w14:paraId="7D5C7E85" w14:textId="4F5CEDF8"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Pr>
          <w:noProof/>
        </w:rPr>
        <w:t>201</w:t>
      </w:r>
      <w:r>
        <w:rPr>
          <w:noProof/>
        </w:rPr>
        <w:fldChar w:fldCharType="end"/>
      </w:r>
    </w:p>
    <w:p w14:paraId="606EA8C1" w14:textId="5DB0CA2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Pr>
          <w:noProof/>
        </w:rPr>
        <w:t>210</w:t>
      </w:r>
      <w:r>
        <w:rPr>
          <w:noProof/>
        </w:rPr>
        <w:fldChar w:fldCharType="end"/>
      </w:r>
    </w:p>
    <w:p w14:paraId="104CD872" w14:textId="390BFC8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Pr>
          <w:noProof/>
        </w:rPr>
        <w:t>212</w:t>
      </w:r>
      <w:r>
        <w:rPr>
          <w:noProof/>
        </w:rPr>
        <w:fldChar w:fldCharType="end"/>
      </w:r>
    </w:p>
    <w:p w14:paraId="6F184934" w14:textId="7AD6E75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Pr>
          <w:noProof/>
        </w:rPr>
        <w:t>215</w:t>
      </w:r>
      <w:r>
        <w:rPr>
          <w:noProof/>
        </w:rPr>
        <w:fldChar w:fldCharType="end"/>
      </w:r>
    </w:p>
    <w:p w14:paraId="11BD4E26" w14:textId="143DFEDB" w:rsidR="00F04734" w:rsidRDefault="00F04734">
      <w:pPr>
        <w:pStyle w:val="TOC3"/>
        <w:rPr>
          <w:rFonts w:asciiTheme="minorHAnsi" w:eastAsiaTheme="minorEastAsia" w:hAnsiTheme="minorHAnsi" w:cstheme="minorBidi"/>
          <w:noProof/>
          <w:kern w:val="2"/>
          <w:sz w:val="22"/>
          <w:lang w:eastAsia="pl-PL"/>
          <w14:ligatures w14:val="standardContextual"/>
        </w:rPr>
      </w:pPr>
      <w:r w:rsidRPr="00ED211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D211F">
        <w:rPr>
          <w:noProof/>
        </w:rPr>
        <w:t>uczelni</w:t>
      </w:r>
      <w:r>
        <w:rPr>
          <w:noProof/>
        </w:rPr>
        <w:tab/>
      </w:r>
      <w:r>
        <w:rPr>
          <w:noProof/>
        </w:rPr>
        <w:fldChar w:fldCharType="begin"/>
      </w:r>
      <w:r>
        <w:rPr>
          <w:noProof/>
        </w:rPr>
        <w:instrText xml:space="preserve"> PAGEREF _Toc169134098 \h </w:instrText>
      </w:r>
      <w:r>
        <w:rPr>
          <w:noProof/>
        </w:rPr>
      </w:r>
      <w:r>
        <w:rPr>
          <w:noProof/>
        </w:rPr>
        <w:fldChar w:fldCharType="separate"/>
      </w:r>
      <w:r>
        <w:rPr>
          <w:noProof/>
        </w:rPr>
        <w:t>225</w:t>
      </w:r>
      <w:r>
        <w:rPr>
          <w:noProof/>
        </w:rPr>
        <w:fldChar w:fldCharType="end"/>
      </w:r>
    </w:p>
    <w:p w14:paraId="266BBDD4" w14:textId="7F438942"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Pr>
          <w:noProof/>
        </w:rPr>
        <w:t>234</w:t>
      </w:r>
      <w:r>
        <w:rPr>
          <w:noProof/>
        </w:rPr>
        <w:fldChar w:fldCharType="end"/>
      </w:r>
    </w:p>
    <w:p w14:paraId="0E5E466F" w14:textId="79364D8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Pr>
          <w:noProof/>
        </w:rPr>
        <w:t>235</w:t>
      </w:r>
      <w:r>
        <w:rPr>
          <w:noProof/>
        </w:rPr>
        <w:fldChar w:fldCharType="end"/>
      </w:r>
    </w:p>
    <w:p w14:paraId="51C0D0B0" w14:textId="18AEF3A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w:t>
      </w:r>
      <w:r>
        <w:rPr>
          <w:noProof/>
        </w:rPr>
        <w:tab/>
      </w:r>
      <w:r>
        <w:rPr>
          <w:noProof/>
        </w:rPr>
        <w:fldChar w:fldCharType="begin"/>
      </w:r>
      <w:r>
        <w:rPr>
          <w:noProof/>
        </w:rPr>
        <w:instrText xml:space="preserve"> PAGEREF _Toc169134101 \h </w:instrText>
      </w:r>
      <w:r>
        <w:rPr>
          <w:noProof/>
        </w:rPr>
      </w:r>
      <w:r>
        <w:rPr>
          <w:noProof/>
        </w:rPr>
        <w:fldChar w:fldCharType="separate"/>
      </w:r>
      <w:r>
        <w:rPr>
          <w:noProof/>
        </w:rPr>
        <w:t>246</w:t>
      </w:r>
      <w:r>
        <w:rPr>
          <w:noProof/>
        </w:rPr>
        <w:fldChar w:fldCharType="end"/>
      </w:r>
    </w:p>
    <w:p w14:paraId="6D12CAE6" w14:textId="7BC89F6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Pr>
          <w:noProof/>
        </w:rPr>
        <w:t>253</w:t>
      </w:r>
      <w:r>
        <w:rPr>
          <w:noProof/>
        </w:rPr>
        <w:fldChar w:fldCharType="end"/>
      </w:r>
    </w:p>
    <w:p w14:paraId="04FEC707" w14:textId="707FC3ED"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Pr>
          <w:noProof/>
        </w:rPr>
        <w:t>259</w:t>
      </w:r>
      <w:r>
        <w:rPr>
          <w:noProof/>
        </w:rPr>
        <w:fldChar w:fldCharType="end"/>
      </w:r>
    </w:p>
    <w:p w14:paraId="3D26198E" w14:textId="1A26E9A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Pr>
          <w:noProof/>
        </w:rPr>
        <w:t>259</w:t>
      </w:r>
      <w:r>
        <w:rPr>
          <w:noProof/>
        </w:rPr>
        <w:fldChar w:fldCharType="end"/>
      </w:r>
    </w:p>
    <w:p w14:paraId="79AF3765" w14:textId="13927A51"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_Toc169134105 \h </w:instrText>
      </w:r>
      <w:r>
        <w:rPr>
          <w:noProof/>
        </w:rPr>
      </w:r>
      <w:r>
        <w:rPr>
          <w:noProof/>
        </w:rPr>
        <w:fldChar w:fldCharType="separate"/>
      </w:r>
      <w:r>
        <w:rPr>
          <w:noProof/>
        </w:rPr>
        <w:t>278</w:t>
      </w:r>
      <w:r>
        <w:rPr>
          <w:noProof/>
        </w:rPr>
        <w:fldChar w:fldCharType="end"/>
      </w:r>
    </w:p>
    <w:p w14:paraId="51ED2396" w14:textId="23A96AC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Pr>
          <w:noProof/>
        </w:rPr>
        <w:t>287</w:t>
      </w:r>
      <w:r>
        <w:rPr>
          <w:noProof/>
        </w:rPr>
        <w:fldChar w:fldCharType="end"/>
      </w:r>
    </w:p>
    <w:p w14:paraId="117B221D" w14:textId="4204CE2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Pr>
          <w:noProof/>
        </w:rPr>
        <w:t>297</w:t>
      </w:r>
      <w:r>
        <w:rPr>
          <w:noProof/>
        </w:rPr>
        <w:fldChar w:fldCharType="end"/>
      </w:r>
    </w:p>
    <w:p w14:paraId="3BD8663C" w14:textId="0D2CD489"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Pr>
          <w:noProof/>
        </w:rPr>
        <w:t>301</w:t>
      </w:r>
      <w:r>
        <w:rPr>
          <w:noProof/>
        </w:rPr>
        <w:fldChar w:fldCharType="end"/>
      </w:r>
    </w:p>
    <w:p w14:paraId="77D6F25F" w14:textId="1FF27F4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Pr>
          <w:noProof/>
        </w:rPr>
        <w:t>330</w:t>
      </w:r>
      <w:r>
        <w:rPr>
          <w:noProof/>
        </w:rPr>
        <w:fldChar w:fldCharType="end"/>
      </w:r>
    </w:p>
    <w:p w14:paraId="0C1D19E8" w14:textId="13DFA42E"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Pr>
          <w:noProof/>
        </w:rPr>
        <w:t>333</w:t>
      </w:r>
      <w:r>
        <w:rPr>
          <w:noProof/>
        </w:rPr>
        <w:fldChar w:fldCharType="end"/>
      </w:r>
    </w:p>
    <w:p w14:paraId="53778244" w14:textId="7A21A2E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Pr>
          <w:noProof/>
        </w:rPr>
        <w:t>337</w:t>
      </w:r>
      <w:r>
        <w:rPr>
          <w:noProof/>
        </w:rPr>
        <w:fldChar w:fldCharType="end"/>
      </w:r>
    </w:p>
    <w:p w14:paraId="4A7762A3" w14:textId="65A24EBC"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0DC3659E" w14:textId="77777777"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537D5F" w:rsidRDefault="008F084C" w:rsidP="008F084C">
      <w:pPr>
        <w:pStyle w:val="Heading1"/>
        <w:numPr>
          <w:ilvl w:val="0"/>
          <w:numId w:val="0"/>
        </w:numPr>
        <w:ind w:left="432"/>
        <w:rPr>
          <w:highlight w:val="cyan"/>
          <w:lang w:val="en-GB"/>
        </w:rPr>
      </w:pPr>
      <w:bookmarkStart w:id="11" w:name="_Toc168903666"/>
      <w:bookmarkStart w:id="12" w:name="_Toc169134067"/>
      <w:r w:rsidRPr="00537D5F">
        <w:rPr>
          <w:highlight w:val="cyan"/>
          <w:lang w:val="en-GB"/>
        </w:rPr>
        <w:lastRenderedPageBreak/>
        <w:t>Abstract</w:t>
      </w:r>
      <w:bookmarkEnd w:id="4"/>
      <w:bookmarkEnd w:id="5"/>
      <w:bookmarkEnd w:id="11"/>
      <w:bookmarkEnd w:id="12"/>
    </w:p>
    <w:p w14:paraId="22A414D7" w14:textId="311D52C8" w:rsidR="007D34C7" w:rsidRPr="00537D5F" w:rsidRDefault="007D34C7" w:rsidP="007D34C7">
      <w:pPr>
        <w:rPr>
          <w:highlight w:val="cyan"/>
          <w:lang w:val="en-GB"/>
        </w:rPr>
      </w:pPr>
      <w:bookmarkStart w:id="13" w:name="_Hlk168902430"/>
      <w:r w:rsidRPr="00537D5F">
        <w:rPr>
          <w:highlight w:val="cyan"/>
          <w:lang w:val="en-GB"/>
        </w:rPr>
        <w:t>This dissertation</w:t>
      </w:r>
      <w:r w:rsidR="003070D3" w:rsidRPr="00537D5F">
        <w:rPr>
          <w:highlight w:val="cyan"/>
          <w:lang w:val="en-GB"/>
        </w:rPr>
        <w:t xml:space="preserve"> contributes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537D5F">
        <w:rPr>
          <w:highlight w:val="cyan"/>
          <w:lang w:val="en-GB"/>
        </w:rPr>
        <w:t>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p>
    <w:bookmarkEnd w:id="13"/>
    <w:p w14:paraId="24AC3C5B" w14:textId="2450A06F" w:rsidR="00B95DFB" w:rsidRDefault="00920744" w:rsidP="007D34C7">
      <w:pPr>
        <w:rPr>
          <w:lang w:val="en-GB"/>
        </w:rPr>
      </w:pPr>
      <w:r w:rsidRPr="00537D5F">
        <w:rPr>
          <w:highlight w:val="cyan"/>
          <w:lang w:val="en-GB"/>
        </w:rPr>
        <w:t xml:space="preserve">The conducted qualitative and quantitative research allowed for achieving the cognitive goal of the study, which was to </w:t>
      </w:r>
      <w:r w:rsidRPr="00537D5F">
        <w:rPr>
          <w:i/>
          <w:iCs/>
          <w:highlight w:val="cyan"/>
          <w:lang w:val="en-GB"/>
        </w:rPr>
        <w:t>identify effective methods from the perspective of improving the quality management system, through the measurement and analysis of stakeholder satisfaction levels as an indicator of quality</w:t>
      </w:r>
      <w:r w:rsidRPr="00537D5F">
        <w:rPr>
          <w:highlight w:val="cyan"/>
          <w:lang w:val="en-GB"/>
        </w:rPr>
        <w:t xml:space="preserve">. The utilitarian goal, formulated as </w:t>
      </w:r>
      <w:r w:rsidRPr="00537D5F">
        <w:rPr>
          <w:i/>
          <w:iCs/>
          <w:highlight w:val="cyan"/>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537D5F">
        <w:rPr>
          <w:highlight w:val="cyan"/>
          <w:lang w:val="en-GB"/>
        </w:rPr>
        <w:t>, was also achieved.</w:t>
      </w:r>
      <w:r w:rsidR="00F30C28" w:rsidRPr="00537D5F">
        <w:rPr>
          <w:highlight w:val="cyan"/>
          <w:lang w:val="en-GB"/>
        </w:rPr>
        <w:t xml:space="preserve"> This objective has been achieved with developing Stakeholders Satisfaction Driven Quality </w:t>
      </w:r>
      <w:r w:rsidR="00C37BF8" w:rsidRPr="00537D5F">
        <w:rPr>
          <w:highlight w:val="cyan"/>
          <w:lang w:val="en-GB"/>
        </w:rPr>
        <w:t>M</w:t>
      </w:r>
      <w:r w:rsidR="00F30C28" w:rsidRPr="00537D5F">
        <w:rPr>
          <w:highlight w:val="cyan"/>
          <w:lang w:val="en-GB"/>
        </w:rPr>
        <w:t>anagement Model – SSDQM. The model is developed taking into account possible applications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 21001:2018 and other standards and requirements that promote 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8A3DACE" w14:textId="3390AABE" w:rsidR="00CA5D5E" w:rsidRDefault="00CA5D5E" w:rsidP="000176BB">
      <w:pPr>
        <w:pStyle w:val="Heading1"/>
        <w:spacing w:after="240"/>
        <w:ind w:left="431" w:hanging="431"/>
      </w:pPr>
      <w:bookmarkStart w:id="14" w:name="_Toc164800997"/>
      <w:bookmarkStart w:id="15" w:name="_Toc168903261"/>
      <w:bookmarkStart w:id="16" w:name="_Toc169134069"/>
      <w:r>
        <w:lastRenderedPageBreak/>
        <w:t>Uzasadnienie wyboru tematu i główny cel rozprawy</w:t>
      </w:r>
    </w:p>
    <w:p w14:paraId="2D5CEBC5" w14:textId="77777777" w:rsidR="00CA5D5E" w:rsidRPr="003077E3" w:rsidRDefault="00CA5D5E" w:rsidP="00CA5D5E">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60CDB4E3" w14:textId="77777777" w:rsidR="00CA5D5E" w:rsidRPr="00C8593F" w:rsidRDefault="00CA5D5E" w:rsidP="00CA5D5E">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z pomiaru jakości z</w:t>
      </w:r>
      <w:r>
        <w:t> </w:t>
      </w:r>
      <w:r w:rsidRPr="00C8593F">
        <w:t>punktu widzenia interesariuszy do doskonalenia systemów zarządzania jakością uczelni ze szczególnym uwzględnieniem uczelni technicznych.</w:t>
      </w:r>
    </w:p>
    <w:p w14:paraId="4EA15DE0" w14:textId="77777777" w:rsidR="00CA5D5E" w:rsidRDefault="00CA5D5E" w:rsidP="00CA5D5E">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 lecz obejmuje także badania oraz służbę szeroko pojętemu społeczeństwu poprzez two</w:t>
      </w:r>
      <w:r>
        <w:lastRenderedPageBreak/>
        <w:t xml:space="preserve">rzenie innowacji. </w:t>
      </w:r>
      <w:r w:rsidRPr="00C8593F">
        <w:t xml:space="preserve">Z tego względu istnieje potrzeba określenia modelu </w:t>
      </w:r>
      <w:r>
        <w:t xml:space="preserve">doskonalenia </w:t>
      </w:r>
      <w:r w:rsidRPr="00C8593F">
        <w:t xml:space="preserve">jakości usług 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1F9B4C6B" w14:textId="77777777" w:rsidR="00CA5D5E" w:rsidRDefault="00CA5D5E" w:rsidP="00CA5D5E">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zidentyfikowanej luki utylitarnej stwierdzono brak tego rodzaju narzędzia, które uwzględniałoby kontekst polskich uczelni technicznych.</w:t>
      </w:r>
    </w:p>
    <w:p w14:paraId="23CF69E2" w14:textId="77777777" w:rsidR="00CA5D5E" w:rsidRPr="0019285C" w:rsidRDefault="00CA5D5E" w:rsidP="00CA5D5E">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671DC1BD" w14:textId="77777777" w:rsidR="00CA5D5E" w:rsidRPr="001E097C" w:rsidRDefault="00CA5D5E" w:rsidP="00CA5D5E">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7B9E6A2A" w14:textId="77777777" w:rsidR="00CA5D5E" w:rsidRPr="001E097C" w:rsidRDefault="00CA5D5E" w:rsidP="00CA5D5E">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075BCCCA" w14:textId="77777777" w:rsidR="00CA5D5E" w:rsidRPr="007E62FA" w:rsidRDefault="00CA5D5E" w:rsidP="00CA5D5E">
      <w:pPr>
        <w:ind w:firstLine="0"/>
        <w:rPr>
          <w:bCs/>
        </w:rPr>
      </w:pPr>
      <w:r w:rsidRPr="007E62FA">
        <w:rPr>
          <w:bCs/>
        </w:rPr>
        <w:lastRenderedPageBreak/>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67CC1ADA" w14:textId="77777777" w:rsidR="00CA5D5E" w:rsidRPr="00233788" w:rsidRDefault="00CA5D5E" w:rsidP="00CA5D5E">
      <w:r w:rsidRPr="004C007D">
        <w:rPr>
          <w:i/>
          <w:iCs/>
        </w:rPr>
        <w:t>Identyfikacja skutecznych z perspektywy doskonalenia systemu zarządzania jakością metod pomiaru i analizy poziomu satysfakcji interesariuszy jako miernika jakości</w:t>
      </w:r>
      <w:r>
        <w:t>.</w:t>
      </w:r>
    </w:p>
    <w:p w14:paraId="1C2F0340" w14:textId="77777777" w:rsidR="00CA5D5E" w:rsidRDefault="00CA5D5E" w:rsidP="00CA5D5E">
      <w:pPr>
        <w:ind w:firstLine="0"/>
        <w:rPr>
          <w:bCs/>
        </w:rPr>
      </w:pPr>
      <w:r>
        <w:t xml:space="preserve">Natomiast przyjęty </w:t>
      </w:r>
      <w:r w:rsidRPr="00233788">
        <w:rPr>
          <w:b/>
        </w:rPr>
        <w:t>cel utylitarny</w:t>
      </w:r>
      <w:r>
        <w:rPr>
          <w:bCs/>
        </w:rPr>
        <w:t xml:space="preserve"> to:</w:t>
      </w:r>
    </w:p>
    <w:p w14:paraId="529C70DC" w14:textId="77777777" w:rsidR="00CA5D5E" w:rsidRPr="004C007D" w:rsidRDefault="00CA5D5E" w:rsidP="00CA5D5E">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032E9D31" w14:textId="77777777" w:rsidR="00CA5D5E" w:rsidRPr="008D38B6" w:rsidRDefault="00CA5D5E" w:rsidP="00CA5D5E">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Deminga opisanej w 14 postulatach dla praktyki zarządzania w 1986 roku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2E511A6C" w14:textId="77777777" w:rsidR="00CA5D5E" w:rsidRDefault="00CA5D5E" w:rsidP="00CA5D5E">
      <w:pPr>
        <w:pStyle w:val="Rysunek"/>
      </w:pPr>
      <w:r>
        <w:rPr>
          <w:noProof/>
          <w:lang w:val="en-GB"/>
        </w:rPr>
        <w:drawing>
          <wp:inline distT="0" distB="0" distL="0" distR="0" wp14:anchorId="420A2618" wp14:editId="1A644F19">
            <wp:extent cx="5241045" cy="252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786F6EDC" w14:textId="77777777" w:rsidR="00CA5D5E" w:rsidRPr="008D38B6" w:rsidRDefault="00CA5D5E" w:rsidP="00CA5D5E">
      <w:pPr>
        <w:pStyle w:val="Tytutabeli"/>
      </w:pPr>
      <w:r>
        <w:t xml:space="preserve">Rysunek </w:t>
      </w:r>
      <w:fldSimple w:instr=" SEQ Rysunek \* ARABIC ">
        <w:r>
          <w:rPr>
            <w:noProof/>
          </w:rPr>
          <w:t>1</w:t>
        </w:r>
      </w:fldSimple>
      <w:r>
        <w:t xml:space="preserve">. </w:t>
      </w:r>
      <w:r w:rsidRPr="00D95B07">
        <w:t>Teoria Zarządzania Jakością u p</w:t>
      </w:r>
      <w:r>
        <w:t xml:space="preserve">odstaw Metody Zarządzania Deminga wg Andersona, Rungtusanathama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r>
        <w:fldChar w:fldCharType="end"/>
      </w:r>
    </w:p>
    <w:p w14:paraId="65FCE5A8" w14:textId="77777777" w:rsidR="00CA5D5E" w:rsidRDefault="00CA5D5E" w:rsidP="00CA5D5E">
      <w:r w:rsidRPr="00C45564">
        <w:t>Teoria zarządzania jakością stawia w centrum uwagi klientów. W tym zakresie promuje podejście</w:t>
      </w:r>
      <w:r>
        <w:t xml:space="preserve"> klientocentryczne. W odniesieniu do uniwersytetów, a w szczególności do polskich publicznych uczelni technicznych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w:t>
      </w:r>
      <w:r>
        <w:lastRenderedPageBreak/>
        <w:t>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r w:rsidRPr="0095102C">
        <w:rPr>
          <w:i/>
          <w:iCs/>
        </w:rPr>
        <w:t>project management</w:t>
      </w:r>
      <w:r>
        <w:t xml:space="preserve">). W odniesieniu do uniwersytetów praktyka odnoszenia się do szeroko pojętych interesariuszy, a nie tylko klientów, jest silnie ugruntowana w literaturze przedmiotu. </w:t>
      </w:r>
      <w:r w:rsidRPr="0004095D">
        <w:t>Jak stwierdza Geryk</w:t>
      </w:r>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 można mieć w</w:t>
      </w:r>
      <w:r>
        <w:t>ątpliwości, czy ta zmiana się rzeczywiście już dokonała, ale niewątpliwie wydaje się ona nieuchronna.</w:t>
      </w:r>
    </w:p>
    <w:p w14:paraId="3517CBE8" w14:textId="5B168EF9" w:rsidR="00D256F3" w:rsidRDefault="00D256F3" w:rsidP="00CA5D5E">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Ten prosty opis jednak nie oddaje złożoności środowiska, w jakim funkcjonują uczelnie, a szczególnie uczelnie publiczne w Polsce.</w:t>
      </w:r>
    </w:p>
    <w:p w14:paraId="2C03FFAE" w14:textId="01D0D776" w:rsidR="00CA5D5E" w:rsidRDefault="00CA5D5E" w:rsidP="00CA5D5E">
      <w:pPr>
        <w:pStyle w:val="Heading1"/>
      </w:pPr>
      <w:r>
        <w:lastRenderedPageBreak/>
        <w:t>Hipoteza główna i hipotezy pomocnicze</w:t>
      </w:r>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CA5D5E">
      <w:pPr>
        <w:pStyle w:val="ListParagraph"/>
        <w:numPr>
          <w:ilvl w:val="0"/>
          <w:numId w:val="45"/>
        </w:numPr>
      </w:pPr>
      <w:r w:rsidRPr="00233788">
        <w:t>Jak różni interesariusze uczelni postrzegają cel istnienia uniwersytetów</w:t>
      </w:r>
      <w:r>
        <w:t>?</w:t>
      </w:r>
    </w:p>
    <w:p w14:paraId="32443F1B" w14:textId="77777777" w:rsidR="00CA5D5E" w:rsidRPr="00233788" w:rsidRDefault="00CA5D5E" w:rsidP="00CA5D5E">
      <w:pPr>
        <w:pStyle w:val="ListParagraph"/>
        <w:numPr>
          <w:ilvl w:val="0"/>
          <w:numId w:val="45"/>
        </w:numPr>
      </w:pPr>
      <w:r>
        <w:t>Jak różni interesariusze postrzegają znaczenie różnych grup interesariuszy uniwersytetów?</w:t>
      </w:r>
    </w:p>
    <w:p w14:paraId="7F35CBCB" w14:textId="77777777" w:rsidR="00CA5D5E" w:rsidRDefault="00CA5D5E" w:rsidP="00CA5D5E">
      <w:pPr>
        <w:pStyle w:val="ListParagraph"/>
        <w:numPr>
          <w:ilvl w:val="0"/>
          <w:numId w:val="45"/>
        </w:numPr>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CA5D5E">
      <w:pPr>
        <w:pStyle w:val="ListParagraph"/>
        <w:numPr>
          <w:ilvl w:val="0"/>
          <w:numId w:val="45"/>
        </w:numPr>
      </w:pPr>
      <w:r>
        <w:t xml:space="preserve">Czy usługi publicznych uczelni technicznych są oceniane wyżej niż wyniki pozostałych polskich </w:t>
      </w:r>
      <w:r w:rsidRPr="007B3850">
        <w:t>uczelni?</w:t>
      </w:r>
    </w:p>
    <w:p w14:paraId="7599049D" w14:textId="77777777" w:rsidR="00CA5D5E" w:rsidRPr="007B3850" w:rsidRDefault="00CA5D5E" w:rsidP="00CA5D5E">
      <w:r w:rsidRPr="00C45564">
        <w:t>W celu przybliżenia odpowiedzi na powyższe pytania, w na podstawie przeprowadzonych badań lite</w:t>
      </w:r>
      <w:r w:rsidRPr="007B3850">
        <w:t>ratury oraz badań jakościowych postawiono następujące hipotezy:</w:t>
      </w:r>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0D34C2F6" w14:textId="77777777" w:rsidR="00CA5D5E" w:rsidRPr="00CA5D5E" w:rsidRDefault="00CA5D5E" w:rsidP="00CA5D5E"/>
    <w:p w14:paraId="7CB9A6C3" w14:textId="1B6278AE" w:rsidR="00CA5D5E" w:rsidRDefault="00CA5D5E" w:rsidP="00CA5D5E">
      <w:pPr>
        <w:pStyle w:val="Heading1"/>
      </w:pPr>
      <w:r>
        <w:lastRenderedPageBreak/>
        <w:t>Metody badawcze</w:t>
      </w:r>
    </w:p>
    <w:p w14:paraId="6F882D8B" w14:textId="715CFD20" w:rsidR="00CA5D5E" w:rsidRDefault="00CA5D5E" w:rsidP="00CA5D5E">
      <w:pPr>
        <w:pStyle w:val="Heading1"/>
      </w:pPr>
      <w:r>
        <w:lastRenderedPageBreak/>
        <w:t>Zakres przedmiotowy rozprawy</w:t>
      </w:r>
    </w:p>
    <w:p w14:paraId="77948F24" w14:textId="77777777" w:rsidR="00D256F3" w:rsidRPr="0004095D" w:rsidRDefault="00D256F3" w:rsidP="00D256F3">
      <w:r>
        <w:t>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utylitarnego rozwiązania wynikającego z przeprowadzonych badań.</w:t>
      </w:r>
    </w:p>
    <w:p w14:paraId="5A59373B" w14:textId="77777777"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r>
        <w:t>pod</w:t>
      </w:r>
      <w:r w:rsidRPr="009B4AA9">
        <w:t xml:space="preserve">rozdz. </w:t>
      </w:r>
      <w:r w:rsidRPr="009B4AA9">
        <w:fldChar w:fldCharType="begin"/>
      </w:r>
      <w:r w:rsidRPr="009B4AA9">
        <w:instrText xml:space="preserve"> REF _Ref164514592 \r \h  \* MERGEFORMAT </w:instrText>
      </w:r>
      <w:r w:rsidRPr="009B4AA9">
        <w:fldChar w:fldCharType="separate"/>
      </w:r>
      <w:r>
        <w:t>1.1</w:t>
      </w:r>
      <w:r w:rsidRPr="009B4AA9">
        <w:fldChar w:fldCharType="end"/>
      </w:r>
      <w:r w:rsidRPr="009B4AA9">
        <w:t>). Najpierw uwzględniono tło historyczne kształtowania się uniwersytetów i zmian na nich zachodzących (</w:t>
      </w:r>
      <w:r>
        <w:t>pod</w:t>
      </w:r>
      <w:r w:rsidRPr="009B4AA9">
        <w:t>rozdz.</w:t>
      </w:r>
      <w:r w:rsidRPr="009B4AA9">
        <w:fldChar w:fldCharType="begin"/>
      </w:r>
      <w:r w:rsidRPr="009B4AA9">
        <w:instrText xml:space="preserve"> REF _Ref62845084 \r \h  \* MERGEFORMAT </w:instrText>
      </w:r>
      <w:r w:rsidRPr="009B4AA9">
        <w:fldChar w:fldCharType="separate"/>
      </w:r>
      <w:r>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przedstawiona </w:t>
      </w:r>
      <w:r>
        <w:t>w</w:t>
      </w:r>
      <w:r w:rsidRPr="009B4AA9">
        <w:t xml:space="preserve"> autorskim </w:t>
      </w:r>
      <w:r>
        <w:t>opracowaniu</w:t>
      </w:r>
      <w:r w:rsidRPr="009B4AA9">
        <w:t xml:space="preserve"> (</w:t>
      </w:r>
      <w:r w:rsidRPr="009B4AA9">
        <w:fldChar w:fldCharType="begin"/>
      </w:r>
      <w:r w:rsidRPr="009B4AA9">
        <w:instrText xml:space="preserve"> REF _Ref134899339 \h  \* MERGEFORMAT </w:instrText>
      </w:r>
      <w:r w:rsidRPr="009B4AA9">
        <w:fldChar w:fldCharType="separate"/>
      </w:r>
      <w:r w:rsidRPr="00233788">
        <w:t xml:space="preserve">Rysunek </w:t>
      </w:r>
      <w:r>
        <w:rPr>
          <w:noProof/>
        </w:rPr>
        <w:t>2</w:t>
      </w:r>
      <w:r w:rsidRPr="009B4AA9">
        <w:fldChar w:fldCharType="end"/>
      </w:r>
      <w:r w:rsidRPr="009B4AA9">
        <w:t>). Omówiono również istotne zmiany mające wpływ na kształt organizacyjny współczesnych uniwersytetów (</w:t>
      </w:r>
      <w:r>
        <w:t>pod</w:t>
      </w:r>
      <w:r w:rsidRPr="009B4AA9">
        <w:t xml:space="preserve">rozdz. </w:t>
      </w:r>
      <w:r w:rsidRPr="009B4AA9">
        <w:fldChar w:fldCharType="begin"/>
      </w:r>
      <w:r w:rsidRPr="009B4AA9">
        <w:instrText xml:space="preserve"> REF _Ref66113578 \r \h  \* MERGEFORMAT </w:instrText>
      </w:r>
      <w:r w:rsidRPr="009B4AA9">
        <w:fldChar w:fldCharType="separate"/>
      </w:r>
      <w:r>
        <w:t>1.1.2</w:t>
      </w:r>
      <w:r w:rsidRPr="009B4AA9">
        <w:fldChar w:fldCharType="end"/>
      </w:r>
      <w:r w:rsidRPr="009B4AA9">
        <w:t>)</w:t>
      </w:r>
      <w:r>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233788">
        <w:t xml:space="preserve">Tabela </w:t>
      </w:r>
      <w:r>
        <w:rPr>
          <w:noProof/>
        </w:rPr>
        <w:t>4</w:t>
      </w:r>
      <w:r w:rsidRPr="009B4AA9">
        <w:fldChar w:fldCharType="end"/>
      </w:r>
      <w:r w:rsidRPr="009B4AA9">
        <w:t xml:space="preserv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 przekładające się na </w:t>
      </w:r>
      <w:r w:rsidRPr="009B4AA9">
        <w:t>nowe wymagania dla całego środowiska akademickiego, a w sposób szczególny dla zarządzających uczelniami (</w:t>
      </w:r>
      <w:r>
        <w:t>pod</w:t>
      </w:r>
      <w:r w:rsidRPr="009B4AA9">
        <w:t xml:space="preserve">rozdz. </w:t>
      </w:r>
      <w:r w:rsidRPr="009B4AA9">
        <w:fldChar w:fldCharType="begin"/>
      </w:r>
      <w:r w:rsidRPr="009B4AA9">
        <w:instrText xml:space="preserve"> REF _Ref66874449 \r \h  \* MERGEFORMAT </w:instrText>
      </w:r>
      <w:r w:rsidRPr="009B4AA9">
        <w:fldChar w:fldCharType="separate"/>
      </w:r>
      <w:r>
        <w:t>1.1.3</w:t>
      </w:r>
      <w:r w:rsidRPr="009B4AA9">
        <w:fldChar w:fldCharType="end"/>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233788">
        <w:t xml:space="preserve">Rysunek </w:t>
      </w:r>
      <w:r>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233788">
        <w:t xml:space="preserve">Rysunek </w:t>
      </w:r>
      <w:r>
        <w:rPr>
          <w:noProof/>
        </w:rPr>
        <w:t>8</w:t>
      </w:r>
      <w:r w:rsidRPr="009B4AA9">
        <w:fldChar w:fldCharType="end"/>
      </w:r>
      <w:r w:rsidRPr="009B4AA9">
        <w:t>).</w:t>
      </w:r>
    </w:p>
    <w:p w14:paraId="2BA8AF59" w14:textId="77777777" w:rsidR="00D256F3" w:rsidRPr="009B4AA9" w:rsidRDefault="00D256F3" w:rsidP="00D256F3">
      <w:r w:rsidRPr="009B4AA9">
        <w:t>W kolejnym podrozdziale (</w:t>
      </w:r>
      <w:r w:rsidRPr="009B4AA9">
        <w:fldChar w:fldCharType="begin"/>
      </w:r>
      <w:r w:rsidRPr="009B4AA9">
        <w:instrText xml:space="preserve"> REF _Ref164514974 \r \h  \* MERGEFORMAT </w:instrText>
      </w:r>
      <w:r w:rsidRPr="009B4AA9">
        <w:fldChar w:fldCharType="separate"/>
      </w:r>
      <w:r>
        <w:t>1.2</w:t>
      </w:r>
      <w:r w:rsidRPr="009B4AA9">
        <w:fldChar w:fldCharType="end"/>
      </w:r>
      <w:r w:rsidRPr="009B4AA9">
        <w:t>)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w:t>
      </w:r>
      <w:r w:rsidRPr="009B4AA9">
        <w:lastRenderedPageBreak/>
        <w:t xml:space="preserve">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93B1A">
        <w:t xml:space="preserve">Tabela </w:t>
      </w:r>
      <w:r>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 większymi szansami na zatrudnienie na lepszych stanowiskach. Natomiast wydaje się, że trendy w 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233788">
        <w:t xml:space="preserve">Tabela </w:t>
      </w:r>
      <w:r>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t xml:space="preserve">Rysunek </w:t>
      </w:r>
      <w:r>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77777777" w:rsidR="00D256F3" w:rsidRPr="009B4AA9" w:rsidRDefault="00D256F3" w:rsidP="00D256F3">
      <w:r w:rsidRPr="009B4AA9">
        <w:t>Po przedstawieniu szerokich kontekstów związanych z uwarunkowaniami i specyfiką uczelni w</w:t>
      </w:r>
      <w:r>
        <w:t> </w:t>
      </w:r>
      <w:r w:rsidRPr="009B4AA9">
        <w:t>kolejnym podrozdziale (</w:t>
      </w:r>
      <w:r w:rsidRPr="009B4AA9">
        <w:fldChar w:fldCharType="begin"/>
      </w:r>
      <w:r w:rsidRPr="009B4AA9">
        <w:instrText xml:space="preserve"> REF _Ref153646064 \r \h  \* MERGEFORMAT </w:instrText>
      </w:r>
      <w:r w:rsidRPr="009B4AA9">
        <w:fldChar w:fldCharType="separate"/>
      </w:r>
      <w:r>
        <w:t>1.3</w:t>
      </w:r>
      <w:r w:rsidRPr="009B4AA9">
        <w:fldChar w:fldCharType="end"/>
      </w:r>
      <w:r w:rsidRPr="009B4AA9">
        <w:t>) zostały omówione zagadnienia związane z pomiarem jakości. W pierwszej części (</w:t>
      </w:r>
      <w:r>
        <w:t>pod</w:t>
      </w:r>
      <w:r w:rsidRPr="009B4AA9">
        <w:t xml:space="preserve">rozdz. </w:t>
      </w:r>
      <w:r w:rsidRPr="009B4AA9">
        <w:fldChar w:fldCharType="begin"/>
      </w:r>
      <w:r w:rsidRPr="009B4AA9">
        <w:instrText xml:space="preserve"> REF _Ref135920762 \r \h  \* MERGEFORMAT </w:instrText>
      </w:r>
      <w:r w:rsidRPr="009B4AA9">
        <w:fldChar w:fldCharType="separate"/>
      </w:r>
      <w:r>
        <w:t>1.3.1</w:t>
      </w:r>
      <w:r w:rsidRPr="009B4AA9">
        <w:fldChar w:fldCharType="end"/>
      </w:r>
      <w:r w:rsidRPr="009B4AA9">
        <w:t>) skupiono się na omówieniu definicji jakości i modeli jakości mających istotny wpływ na rozumienie różnic pomiędzy jakością klasycznych wyrobów materialnych</w:t>
      </w:r>
      <w:r>
        <w:t xml:space="preserve"> </w:t>
      </w:r>
      <w:r w:rsidRPr="009B4AA9">
        <w:t xml:space="preserve">a jakością </w:t>
      </w:r>
      <w:r w:rsidRPr="009B4AA9">
        <w:lastRenderedPageBreak/>
        <w:t>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r>
        <w:t>pod</w:t>
      </w:r>
      <w:r w:rsidRPr="009B4AA9">
        <w:t xml:space="preserve">rozdz. </w:t>
      </w:r>
      <w:r w:rsidRPr="009B4AA9">
        <w:fldChar w:fldCharType="begin"/>
      </w:r>
      <w:r w:rsidRPr="009B4AA9">
        <w:instrText xml:space="preserve"> REF _Ref137319715 \r \h  \* MERGEFORMAT </w:instrText>
      </w:r>
      <w:r w:rsidRPr="009B4AA9">
        <w:fldChar w:fldCharType="separate"/>
      </w:r>
      <w:r>
        <w:t>1.3.2</w:t>
      </w:r>
      <w:r w:rsidRPr="009B4AA9">
        <w:fldChar w:fldCharType="end"/>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 ostatniej części (</w:t>
      </w:r>
      <w:r>
        <w:t>pod</w:t>
      </w:r>
      <w:r w:rsidRPr="009B4AA9">
        <w:t xml:space="preserve">rozdz. </w:t>
      </w:r>
      <w:r w:rsidRPr="009B4AA9">
        <w:fldChar w:fldCharType="begin"/>
      </w:r>
      <w:r w:rsidRPr="009B4AA9">
        <w:instrText xml:space="preserve"> REF _Ref66053927 \r \h  \* MERGEFORMAT </w:instrText>
      </w:r>
      <w:r w:rsidRPr="009B4AA9">
        <w:fldChar w:fldCharType="separate"/>
      </w:r>
      <w:r>
        <w:t>1.3.3</w:t>
      </w:r>
      <w:r w:rsidRPr="009B4AA9">
        <w:fldChar w:fldCharType="end"/>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t>Tabela 25</w:t>
      </w:r>
      <w:r w:rsidRPr="009B4AA9">
        <w:fldChar w:fldCharType="end"/>
      </w:r>
      <w:r w:rsidRPr="009B4AA9">
        <w:t xml:space="preserve"> i Załącznik 4). Omówiono też szczegóły metodologii najbardziej uznanego w</w:t>
      </w:r>
      <w:r>
        <w:t> </w:t>
      </w:r>
      <w:r w:rsidRPr="009B4AA9">
        <w:t>Polsce rankingu magazynu Perspektywy o bardzo rozbudowanej strukturze pomiaru.</w:t>
      </w:r>
    </w:p>
    <w:p w14:paraId="33F4735A" w14:textId="77777777" w:rsidR="00D256F3" w:rsidRPr="009B4AA9" w:rsidRDefault="00D256F3" w:rsidP="00D256F3">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t xml:space="preserve"> </w:t>
      </w:r>
      <w:r w:rsidRPr="009B4AA9">
        <w:t>(</w:t>
      </w:r>
      <w:r>
        <w:t>pod</w:t>
      </w:r>
      <w:r w:rsidRPr="009B4AA9">
        <w:t xml:space="preserve">rozdz. </w:t>
      </w:r>
      <w:r w:rsidRPr="009B4AA9">
        <w:fldChar w:fldCharType="begin"/>
      </w:r>
      <w:r w:rsidRPr="009B4AA9">
        <w:instrText xml:space="preserve"> REF _Ref147563104 \r \h  \* MERGEFORMAT </w:instrText>
      </w:r>
      <w:r w:rsidRPr="009B4AA9">
        <w:fldChar w:fldCharType="separate"/>
      </w:r>
      <w:r>
        <w:t>1.4.2</w:t>
      </w:r>
      <w:r w:rsidRPr="009B4AA9">
        <w:fldChar w:fldCharType="end"/>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t>1.4</w:t>
      </w:r>
      <w:r w:rsidRPr="009B4AA9">
        <w:fldChar w:fldCharType="end"/>
      </w:r>
      <w:r w:rsidRPr="009B4AA9">
        <w:t>, który jest związany jedną z dwóch podstaw teoretycznych niniejszej pracy wymienionych we wstępie – teorią zarządzania jakością.</w:t>
      </w:r>
    </w:p>
    <w:p w14:paraId="43FA2148" w14:textId="77777777" w:rsidR="00D256F3" w:rsidRPr="009B4AA9" w:rsidRDefault="00D256F3" w:rsidP="00D256F3">
      <w:r w:rsidRPr="009B4AA9">
        <w:lastRenderedPageBreak/>
        <w:t>Ostatni podrozdział (</w:t>
      </w:r>
      <w:r w:rsidRPr="009B4AA9">
        <w:fldChar w:fldCharType="begin"/>
      </w:r>
      <w:r w:rsidRPr="009B4AA9">
        <w:instrText xml:space="preserve"> REF _Ref140912412 \r \h  \* MERGEFORMAT </w:instrText>
      </w:r>
      <w:r w:rsidRPr="009B4AA9">
        <w:fldChar w:fldCharType="separate"/>
      </w:r>
      <w:r>
        <w:t>1.5</w:t>
      </w:r>
      <w:r w:rsidRPr="009B4AA9">
        <w:fldChar w:fldCharType="end"/>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(por. </w:t>
      </w:r>
      <w:r w:rsidRPr="009B4AA9">
        <w:fldChar w:fldCharType="begin"/>
      </w:r>
      <w:r w:rsidRPr="009B4AA9">
        <w:instrText xml:space="preserve"> REF _Ref152270743 \h  \* MERGEFORMAT </w:instrText>
      </w:r>
      <w:r w:rsidRPr="009B4AA9">
        <w:fldChar w:fldCharType="separate"/>
      </w:r>
      <w:r>
        <w:t xml:space="preserve">Tabela </w:t>
      </w:r>
      <w:r>
        <w:rPr>
          <w:noProof/>
        </w:rPr>
        <w:t>47</w:t>
      </w:r>
      <w:r w:rsidRPr="009B4AA9">
        <w:fldChar w:fldCharType="end"/>
      </w:r>
      <w:r w:rsidRPr="009B4AA9">
        <w:t xml:space="preserve"> i </w:t>
      </w:r>
      <w:r w:rsidRPr="009B4AA9">
        <w:fldChar w:fldCharType="begin"/>
      </w:r>
      <w:r w:rsidRPr="009B4AA9">
        <w:instrText xml:space="preserve"> REF _Ref152281484 \h  \* MERGEFORMAT </w:instrText>
      </w:r>
      <w:r w:rsidRPr="009B4AA9">
        <w:fldChar w:fldCharType="separate"/>
      </w:r>
      <w:r>
        <w:t xml:space="preserve">Tabela </w:t>
      </w:r>
      <w:r>
        <w:rPr>
          <w:noProof/>
        </w:rPr>
        <w:t>48</w:t>
      </w:r>
      <w:r w:rsidRPr="009B4AA9">
        <w:fldChar w:fldCharType="end"/>
      </w:r>
      <w:r w:rsidRPr="009B4AA9">
        <w:t>).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w:t>
      </w:r>
      <w:r w:rsidRPr="009B4AA9">
        <w:fldChar w:fldCharType="begin"/>
      </w:r>
      <w:r w:rsidRPr="009B4AA9">
        <w:instrText xml:space="preserve"> REF _Ref153916533 \h  \* MERGEFORMAT </w:instrText>
      </w:r>
      <w:r w:rsidRPr="009B4AA9">
        <w:fldChar w:fldCharType="separate"/>
      </w:r>
      <w:r>
        <w:t xml:space="preserve">Tabela </w:t>
      </w:r>
      <w:r>
        <w:rPr>
          <w:noProof/>
        </w:rPr>
        <w:t>50</w:t>
      </w:r>
      <w:r w:rsidRPr="009B4AA9">
        <w:fldChar w:fldCharType="end"/>
      </w:r>
      <w:r w:rsidRPr="009B4AA9">
        <w:t>).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w:t>
      </w:r>
      <w:r w:rsidRPr="009B4AA9">
        <w:fldChar w:fldCharType="begin"/>
      </w:r>
      <w:r w:rsidRPr="009B4AA9">
        <w:instrText xml:space="preserve"> REF _Ref155124038 \h  \* MERGEFORMAT </w:instrText>
      </w:r>
      <w:r w:rsidRPr="009B4AA9">
        <w:fldChar w:fldCharType="separate"/>
      </w:r>
      <w:r>
        <w:t xml:space="preserve">Tabela </w:t>
      </w:r>
      <w:r>
        <w:rPr>
          <w:noProof/>
        </w:rPr>
        <w:t>51</w:t>
      </w:r>
      <w:r w:rsidRPr="009B4AA9">
        <w:fldChar w:fldCharType="end"/>
      </w:r>
      <w:r w:rsidRPr="009B4AA9">
        <w:t>) oraz zaprezentowano propozycję kategoryzacji tych grup do rodzajów wg typologii Mitchella (</w:t>
      </w:r>
      <w:r w:rsidRPr="009B4AA9">
        <w:fldChar w:fldCharType="begin"/>
      </w:r>
      <w:r w:rsidRPr="009B4AA9">
        <w:instrText xml:space="preserve"> REF _Ref134897865 \h  \* MERGEFORMAT </w:instrText>
      </w:r>
      <w:r w:rsidRPr="009B4AA9">
        <w:fldChar w:fldCharType="separate"/>
      </w:r>
      <w:r w:rsidRPr="00A07201">
        <w:t xml:space="preserve">Tabela </w:t>
      </w:r>
      <w:r>
        <w:rPr>
          <w:noProof/>
        </w:rPr>
        <w:t>52</w:t>
      </w:r>
      <w:r w:rsidRPr="009B4AA9">
        <w:fldChar w:fldCharType="end"/>
      </w:r>
      <w:r w:rsidRPr="009B4AA9">
        <w:t>). Następnie omówiono zagadnienia związane z kształtowaniem relacji z interesariuszami (</w:t>
      </w:r>
      <w:r>
        <w:t>pod</w:t>
      </w:r>
      <w:r w:rsidRPr="009B4AA9">
        <w:t xml:space="preserve">rozdz. </w:t>
      </w:r>
      <w:r w:rsidRPr="009B4AA9">
        <w:fldChar w:fldCharType="begin"/>
      </w:r>
      <w:r w:rsidRPr="009B4AA9">
        <w:instrText xml:space="preserve"> REF _Ref162381255 \r \h  \* MERGEFORMAT </w:instrText>
      </w:r>
      <w:r w:rsidRPr="009B4AA9">
        <w:fldChar w:fldCharType="separate"/>
      </w:r>
      <w:r>
        <w:t>1.5.2</w:t>
      </w:r>
      <w:r w:rsidRPr="009B4AA9">
        <w:fldChar w:fldCharType="end"/>
      </w:r>
      <w:r w:rsidRPr="009B4AA9">
        <w:t xml:space="preserve">). Proces ten (por. </w:t>
      </w:r>
      <w:r w:rsidRPr="009B4AA9">
        <w:fldChar w:fldCharType="begin"/>
      </w:r>
      <w:r w:rsidRPr="009B4AA9">
        <w:instrText xml:space="preserve"> REF _Ref155635133 \h  \* MERGEFORMAT </w:instrText>
      </w:r>
      <w:r w:rsidRPr="009B4AA9">
        <w:fldChar w:fldCharType="separate"/>
      </w:r>
      <w:r>
        <w:t xml:space="preserve">Rysunek </w:t>
      </w:r>
      <w:r>
        <w:rPr>
          <w:noProof/>
        </w:rPr>
        <w:t>23</w:t>
      </w:r>
      <w:r w:rsidRPr="009B4AA9">
        <w:fldChar w:fldCharType="end"/>
      </w:r>
      <w:r w:rsidRPr="009B4AA9">
        <w:t>)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w:t>
      </w:r>
      <w:r w:rsidRPr="009B4AA9">
        <w:fldChar w:fldCharType="begin"/>
      </w:r>
      <w:r w:rsidRPr="009B4AA9">
        <w:instrText xml:space="preserve"> REF _Ref156044513 \h  \* MERGEFORMAT </w:instrText>
      </w:r>
      <w:r w:rsidRPr="009B4AA9">
        <w:fldChar w:fldCharType="separate"/>
      </w:r>
      <w:r>
        <w:t xml:space="preserve">Tabela </w:t>
      </w:r>
      <w:r>
        <w:rPr>
          <w:noProof/>
        </w:rPr>
        <w:t>53</w:t>
      </w:r>
      <w:r w:rsidRPr="009B4AA9">
        <w:fldChar w:fldCharType="end"/>
      </w:r>
      <w:r w:rsidRPr="009B4AA9">
        <w:t>) i rekomendacji dotyczących kształtowania relacji z nimi oraz metod i kanałów komunikacji z interesariuszami (</w:t>
      </w:r>
      <w:r w:rsidRPr="009B4AA9">
        <w:fldChar w:fldCharType="begin"/>
      </w:r>
      <w:r w:rsidRPr="009B4AA9">
        <w:instrText xml:space="preserve"> REF _Ref157001680 \h  \* MERGEFORMAT </w:instrText>
      </w:r>
      <w:r w:rsidRPr="009B4AA9">
        <w:fldChar w:fldCharType="separate"/>
      </w:r>
      <w:r>
        <w:t xml:space="preserve">Tabela </w:t>
      </w:r>
      <w:r>
        <w:rPr>
          <w:noProof/>
        </w:rPr>
        <w:t>54</w:t>
      </w:r>
      <w:r w:rsidRPr="009B4AA9">
        <w:fldChar w:fldCharType="end"/>
      </w:r>
      <w:r w:rsidRPr="009B4AA9">
        <w:t>). W następnym podrozdziale (</w:t>
      </w:r>
      <w:r w:rsidRPr="009B4AA9">
        <w:fldChar w:fldCharType="begin"/>
      </w:r>
      <w:r w:rsidRPr="009B4AA9">
        <w:instrText xml:space="preserve"> REF _Ref162612597 \r \h  \* MERGEFORMAT </w:instrText>
      </w:r>
      <w:r w:rsidRPr="009B4AA9">
        <w:fldChar w:fldCharType="separate"/>
      </w:r>
      <w:r>
        <w:t>1.5.3</w:t>
      </w:r>
      <w:r w:rsidRPr="009B4AA9">
        <w:fldChar w:fldCharType="end"/>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w:t>
      </w:r>
      <w:r w:rsidRPr="009B4AA9">
        <w:fldChar w:fldCharType="begin"/>
      </w:r>
      <w:r w:rsidRPr="009B4AA9">
        <w:instrText xml:space="preserve"> REF _Ref134898257 \h  \* MERGEFORMAT </w:instrText>
      </w:r>
      <w:r w:rsidRPr="009B4AA9">
        <w:fldChar w:fldCharType="separate"/>
      </w:r>
      <w:r w:rsidRPr="00ED45D2">
        <w:t xml:space="preserve">Tabela </w:t>
      </w:r>
      <w:r>
        <w:rPr>
          <w:noProof/>
        </w:rPr>
        <w:t>57</w:t>
      </w:r>
      <w:r w:rsidRPr="009B4AA9">
        <w:fldChar w:fldCharType="end"/>
      </w:r>
      <w:r w:rsidRPr="009B4AA9">
        <w:t>). Ponadto zaprezentowano autorską propozycję modelu relacji wybranych czynników jakości usług uczelni technicznej związanych z satysfakcją interesariuszy (</w:t>
      </w:r>
      <w:r w:rsidRPr="009B4AA9">
        <w:fldChar w:fldCharType="begin"/>
      </w:r>
      <w:r w:rsidRPr="009B4AA9">
        <w:instrText xml:space="preserve"> REF _Ref157710966 \h  \* MERGEFORMAT </w:instrText>
      </w:r>
      <w:r w:rsidRPr="009B4AA9">
        <w:fldChar w:fldCharType="separate"/>
      </w:r>
      <w:r>
        <w:t xml:space="preserve">Rysunek </w:t>
      </w:r>
      <w:r>
        <w:rPr>
          <w:noProof/>
        </w:rPr>
        <w:t>29</w:t>
      </w:r>
      <w:r w:rsidRPr="009B4AA9">
        <w:fldChar w:fldCharType="end"/>
      </w:r>
      <w:r w:rsidRPr="009B4AA9">
        <w:t>)</w:t>
      </w:r>
      <w:r>
        <w:t>,</w:t>
      </w:r>
      <w:r w:rsidRPr="009B4AA9">
        <w:t xml:space="preserve"> stanowiąca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77777777" w:rsidR="00D256F3" w:rsidRPr="009B4AA9" w:rsidRDefault="00D256F3" w:rsidP="00D256F3">
      <w:r w:rsidRPr="009B4AA9">
        <w:t xml:space="preserve">Rozdział </w:t>
      </w:r>
      <w:r w:rsidRPr="009B4AA9">
        <w:fldChar w:fldCharType="begin"/>
      </w:r>
      <w:r w:rsidRPr="009B4AA9">
        <w:instrText xml:space="preserve"> REF _Ref164502460 \r \h  \* MERGEFORMAT </w:instrText>
      </w:r>
      <w:r w:rsidRPr="009B4AA9">
        <w:fldChar w:fldCharType="separate"/>
      </w:r>
      <w:r>
        <w:t>2</w:t>
      </w:r>
      <w:r w:rsidRPr="009B4AA9">
        <w:fldChar w:fldCharType="end"/>
      </w:r>
      <w:r w:rsidRPr="009B4AA9">
        <w:t xml:space="preserve"> 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t>2.1</w:t>
      </w:r>
      <w:r w:rsidRPr="009B4AA9">
        <w:fldChar w:fldCharType="end"/>
      </w:r>
      <w:r w:rsidRPr="009B4AA9">
        <w:t>. W ramach omówienia założeń badania jakościowego (</w:t>
      </w:r>
      <w:r>
        <w:t>pod</w:t>
      </w:r>
      <w:r w:rsidRPr="009B4AA9">
        <w:t>rozdz.</w:t>
      </w:r>
      <w:r>
        <w:t> </w:t>
      </w:r>
      <w:r w:rsidRPr="009B4AA9">
        <w:fldChar w:fldCharType="begin"/>
      </w:r>
      <w:r w:rsidRPr="009B4AA9">
        <w:instrText xml:space="preserve"> REF _Ref164502714 \r \h  \* MERGEFORMAT </w:instrText>
      </w:r>
      <w:r w:rsidRPr="009B4AA9">
        <w:fldChar w:fldCharType="separate"/>
      </w:r>
      <w:r>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t>pod</w:t>
      </w:r>
      <w:r w:rsidRPr="009B4AA9">
        <w:t xml:space="preserve">rozdz. </w:t>
      </w:r>
      <w:r w:rsidRPr="009B4AA9">
        <w:fldChar w:fldCharType="begin"/>
      </w:r>
      <w:r w:rsidRPr="009B4AA9">
        <w:instrText xml:space="preserve"> REF _Ref137733795 \r \h  \* MERGEFORMAT </w:instrText>
      </w:r>
      <w:r w:rsidRPr="009B4AA9">
        <w:fldChar w:fldCharType="separate"/>
      </w:r>
      <w:r>
        <w:t>2.1.2</w:t>
      </w:r>
      <w:r w:rsidRPr="009B4AA9">
        <w:fldChar w:fldCharType="end"/>
      </w:r>
      <w:r w:rsidRPr="009B4AA9">
        <w:t>) przeprowadzonego wśród 33 respondentów. Na podstawie wniosków płynących z analizy stwierdzeń respondentów sformułowano hipotezy H3, H4, i H5</w:t>
      </w:r>
      <w:r>
        <w:t>,</w:t>
      </w:r>
      <w:r w:rsidRPr="009B4AA9">
        <w:t xml:space="preserve"> będące inspiracją do przeprowadzenia badań ilościowych wśród interesariuszy uczelni.</w:t>
      </w:r>
    </w:p>
    <w:p w14:paraId="3C87269A" w14:textId="77777777" w:rsidR="00D256F3" w:rsidRPr="009B4AA9" w:rsidRDefault="00D256F3" w:rsidP="00D256F3">
      <w:r w:rsidRPr="009B4AA9">
        <w:t>Do weryfikacji postawionych hipotez odnośnie do efektów działań uczelni w świetle pomiaru satysfakcji interesariuszy posłużyły przeprowadzone badania kwestionariuszowe (</w:t>
      </w:r>
      <w:r>
        <w:t>pod</w:t>
      </w:r>
      <w:r w:rsidRPr="009B4AA9">
        <w:t xml:space="preserve">rozdz. </w:t>
      </w:r>
      <w:r w:rsidRPr="009B4AA9">
        <w:fldChar w:fldCharType="begin"/>
      </w:r>
      <w:r w:rsidRPr="009B4AA9">
        <w:instrText xml:space="preserve"> REF _Ref164502733 \r \h  \* MERGEFORMAT </w:instrText>
      </w:r>
      <w:r w:rsidRPr="009B4AA9">
        <w:fldChar w:fldCharType="separate"/>
      </w:r>
      <w:r>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BC4204">
        <w:t xml:space="preserve">Rysunek </w:t>
      </w:r>
      <w:r>
        <w:rPr>
          <w:noProof/>
        </w:rPr>
        <w:t>30</w:t>
      </w:r>
      <w:r w:rsidRPr="009B4AA9">
        <w:fldChar w:fldCharType="end"/>
      </w:r>
      <w:r w:rsidRPr="009B4AA9">
        <w:t xml:space="preserve">). </w:t>
      </w:r>
      <w:r w:rsidRPr="009B4AA9">
        <w:lastRenderedPageBreak/>
        <w:t>W </w:t>
      </w:r>
      <w:r>
        <w:t>pod</w:t>
      </w:r>
      <w:r w:rsidRPr="009B4AA9">
        <w:t xml:space="preserve">rozdziale </w:t>
      </w:r>
      <w:r w:rsidRPr="009B4AA9">
        <w:fldChar w:fldCharType="begin"/>
      </w:r>
      <w:r w:rsidRPr="009B4AA9">
        <w:instrText xml:space="preserve"> REF _Ref138021609 \r \h  \* MERGEFORMAT </w:instrText>
      </w:r>
      <w:r w:rsidRPr="009B4AA9">
        <w:fldChar w:fldCharType="separate"/>
      </w:r>
      <w:r>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684943">
        <w:t xml:space="preserve">Tabela </w:t>
      </w:r>
      <w:r>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t xml:space="preserve">Tabela </w:t>
      </w:r>
      <w:r>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t xml:space="preserve">Tabela </w:t>
      </w:r>
      <w:r>
        <w:rPr>
          <w:noProof/>
        </w:rPr>
        <w:t>68</w:t>
      </w:r>
      <w:r w:rsidRPr="009B4AA9">
        <w:fldChar w:fldCharType="end"/>
      </w:r>
      <w:r w:rsidRPr="009B4AA9">
        <w:t xml:space="preserve">)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27E0A6BB" w:rsidR="00D256F3" w:rsidRDefault="00D256F3" w:rsidP="00D256F3">
      <w:r w:rsidRPr="009B4AA9">
        <w:t>W ramach kolejnej części – badań ilościowych (</w:t>
      </w:r>
      <w:r>
        <w:t>pod</w:t>
      </w:r>
      <w:r w:rsidRPr="009B4AA9">
        <w:t xml:space="preserve">rozdz. </w:t>
      </w:r>
      <w:r w:rsidRPr="009B4AA9">
        <w:fldChar w:fldCharType="begin"/>
      </w:r>
      <w:r w:rsidRPr="009B4AA9">
        <w:instrText xml:space="preserve"> REF _Ref164502761 \r \h  \* MERGEFORMAT </w:instrText>
      </w:r>
      <w:r w:rsidRPr="009B4AA9">
        <w:fldChar w:fldCharType="separate"/>
      </w:r>
      <w:r>
        <w:t>2.3</w:t>
      </w:r>
      <w:r w:rsidRPr="009B4AA9">
        <w:fldChar w:fldCharType="end"/>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r>
        <w:t>pod</w:t>
      </w:r>
      <w:r w:rsidRPr="009B4AA9">
        <w:t xml:space="preserve">rozdz. </w:t>
      </w:r>
      <w:r w:rsidRPr="009B4AA9">
        <w:fldChar w:fldCharType="begin"/>
      </w:r>
      <w:r w:rsidRPr="009B4AA9">
        <w:instrText xml:space="preserve"> REF _Ref137910300 \r \h  \* MERGEFORMAT </w:instrText>
      </w:r>
      <w:r w:rsidRPr="009B4AA9">
        <w:fldChar w:fldCharType="separate"/>
      </w:r>
      <w:r>
        <w:t>2.3.1</w:t>
      </w:r>
      <w:r w:rsidRPr="009B4AA9">
        <w:fldChar w:fldCharType="end"/>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t>2.3.2</w:t>
      </w:r>
      <w:r w:rsidRPr="009B4AA9">
        <w:fldChar w:fldCharType="end"/>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w:t>
      </w:r>
      <w:r w:rsidRPr="009B4AA9">
        <w:lastRenderedPageBreak/>
        <w:t>bardzo silne korelacje pomiędzy elementami składowymi oceny wg rankingu Perspektywy, co pozwoliło na wskazanie dobrych predyktorów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t>a</w:t>
      </w:r>
      <w:r w:rsidRPr="009B4AA9">
        <w:t xml:space="preserve"> jedynie poprzez wdrożenie dojrzałego systemu zarządzania jakością.</w:t>
      </w:r>
    </w:p>
    <w:p w14:paraId="2FEE2B1D" w14:textId="77777777" w:rsidR="00D256F3" w:rsidRDefault="00D256F3" w:rsidP="00D256F3">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xml:space="preserve">) wraz z omówieniem szczegółów dotyczących każdego z etapów, zawierającym uzasadnienia dla zaproponowanej formy oraz rekomendacje w odniesieniu praktycznego stosowania proponowanego modelu. Następnie w ramach omówienia potencjalnych korzyści ze stosowania modelu SSDQM (podrozdz.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(podrozdz. </w:t>
      </w:r>
      <w:r>
        <w:fldChar w:fldCharType="begin"/>
      </w:r>
      <w:r>
        <w:instrText xml:space="preserve"> REF _Ref164502816 \r \h </w:instrText>
      </w:r>
      <w:r>
        <w:fldChar w:fldCharType="separate"/>
      </w:r>
      <w:r>
        <w:t>3.3</w:t>
      </w:r>
      <w:r>
        <w:fldChar w:fldCharType="end"/>
      </w:r>
      <w:r>
        <w:t>)</w:t>
      </w:r>
      <w:r w:rsidRPr="00C20097">
        <w:t xml:space="preserve"> </w:t>
      </w:r>
      <w:r>
        <w:t>zaproponowano zestaw wskaźników (</w:t>
      </w:r>
      <w:r>
        <w:fldChar w:fldCharType="begin"/>
      </w:r>
      <w:r>
        <w:instrText xml:space="preserve"> REF _Ref163293949 \h </w:instrText>
      </w:r>
      <w:r>
        <w:fldChar w:fldCharType="separate"/>
      </w:r>
      <w:r>
        <w:t xml:space="preserve">Tabela </w:t>
      </w:r>
      <w:r>
        <w:rPr>
          <w:noProof/>
        </w:rPr>
        <w:t>78</w:t>
      </w:r>
      <w:r>
        <w:fldChar w:fldCharType="end"/>
      </w:r>
      <w:r>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61D80A05" w14:textId="77777777" w:rsidR="00D256F3" w:rsidRPr="00D256F3" w:rsidRDefault="00D256F3" w:rsidP="00D256F3"/>
    <w:p w14:paraId="108936B8" w14:textId="644BE4FD" w:rsidR="00D256F3" w:rsidRDefault="00D256F3" w:rsidP="00CA5D5E">
      <w:pPr>
        <w:pStyle w:val="Heading1"/>
      </w:pPr>
      <w:r>
        <w:lastRenderedPageBreak/>
        <w:t>Wybrane wyniki z badania literatury</w:t>
      </w:r>
    </w:p>
    <w:p w14:paraId="64EC2A8E" w14:textId="77777777" w:rsidR="00D256F3" w:rsidRPr="002E4E5D" w:rsidRDefault="00D256F3" w:rsidP="00D256F3">
      <w:r>
        <w:t>Dla lepszego zobrazowania i zrozumienia istniejących wyzwań w kontekście zarządzania 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podrozdziale.</w:t>
      </w:r>
    </w:p>
    <w:p w14:paraId="0660ECF1" w14:textId="4F38A0C2" w:rsidR="00D256F3" w:rsidRDefault="00D256F3" w:rsidP="00D256F3">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instrText>ADDIN CSL_CITATION {"citationItems":[{"id":"ITEM-1","itemData":{"DOI":"10.1007/978-3-030-41834-2_4","ISBN":"978-3-030-41834-2","abstract":"Since the nineteenth century, we have become used to associating universities w</w:instrText>
      </w:r>
      <w:r w:rsidRPr="009723C1">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9723C1">
        <w:rPr>
          <w:noProof/>
        </w:rPr>
        <w:t>(De Ridder-Symoens, 2020, s. 50)</w:t>
      </w:r>
      <w:r w:rsidRPr="00233788">
        <w:fldChar w:fldCharType="end"/>
      </w:r>
      <w:r w:rsidRPr="009723C1">
        <w:t xml:space="preserve">. </w:t>
      </w:r>
      <w:r w:rsidRPr="000C16BD">
        <w:t xml:space="preserve">Niemniej zagrożenie dla ówczesnych elit arystokratycznych ze strony rosnących rzesz (i nowych elit) wykształconych ludzi pochodzących z niższych warstw społecznych było dostrzegane w wieku XVII, czego ciekawym przykładem jest ostrzeżenie sformułowane przez księcia Newcastle do Karola II przeciw „zbyt dużej ilości edukacji, a szczególnie zbyt dużej ilości niewłaściwego rodzaju edukacji przekazywanej niewłaściwemu rodzajowi ludzi” </w:t>
      </w:r>
      <w:r w:rsidRPr="00233788">
        <w:fldChar w:fldCharType="begin" w:fldLock="1"/>
      </w:r>
      <w:r w:rsidRPr="009723C1">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0C16BD">
        <w:rPr>
          <w:noProof/>
        </w:rPr>
        <w:t>(Twigg, 1990)</w:t>
      </w:r>
      <w:r w:rsidRPr="00233788">
        <w:fldChar w:fldCharType="end"/>
      </w:r>
      <w:r w:rsidRPr="000C16BD">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w:t>
      </w:r>
      <w:r w:rsidRPr="00233788">
        <w:lastRenderedPageBreak/>
        <w:t>leżność. Prowadziło to do umocnienia się idei uniwersytetu liberalnego oraz idei wolności badań i</w:t>
      </w:r>
      <w:r>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t> </w:t>
      </w:r>
      <w:r w:rsidRPr="00233788">
        <w:t>na poziomie międzynarodowych organizacji i instytucji.</w:t>
      </w:r>
    </w:p>
    <w:p w14:paraId="5225E51F" w14:textId="77777777" w:rsidR="00D256F3" w:rsidRPr="00233788" w:rsidRDefault="00D256F3" w:rsidP="00D256F3">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921CC1">
        <w:rPr>
          <w:noProof/>
        </w:rPr>
        <w:t>(Cwynar, 2005; Leja, 2011)</w:t>
      </w:r>
      <w:r w:rsidRPr="00233788">
        <w:fldChar w:fldCharType="end"/>
      </w:r>
      <w:r w:rsidRPr="00233788">
        <w:t xml:space="preserve">. Przywołane określenia oddają bardzo dobrze charakter zdobywania wiedzy na uniwersytetach średniowiecznych, już ustrukturyzowanych, na których wykładano słuchaczom wszystkie uznawane </w:t>
      </w:r>
      <w:r w:rsidRPr="00233788">
        <w:lastRenderedPageBreak/>
        <w:t>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921CC1">
        <w:rPr>
          <w:noProof/>
        </w:rPr>
        <w:t>(por. Cwynar, 2005, s. 64; De Ridder-Symoens, 2020, s. 46)</w:t>
      </w:r>
      <w:r w:rsidRPr="00233788">
        <w:fldChar w:fldCharType="end"/>
      </w:r>
      <w:r w:rsidRPr="00233788">
        <w:t>.</w:t>
      </w:r>
    </w:p>
    <w:p w14:paraId="12D3AD7B" w14:textId="77777777" w:rsidR="00D256F3" w:rsidRPr="00233788" w:rsidRDefault="00D256F3" w:rsidP="00D256F3">
      <w:pPr>
        <w:pStyle w:val="Rysunek"/>
      </w:pPr>
      <w:r w:rsidRPr="00233788">
        <w:rPr>
          <w:noProof/>
        </w:rPr>
        <w:drawing>
          <wp:inline distT="0" distB="0" distL="0" distR="0" wp14:anchorId="2659EF5A" wp14:editId="63401560">
            <wp:extent cx="4320000" cy="3666711"/>
            <wp:effectExtent l="0" t="0" r="0" b="0"/>
            <wp:docPr id="337262905"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5DB30BA4" w14:textId="77777777" w:rsidR="00D256F3" w:rsidRPr="00233788" w:rsidRDefault="00D256F3" w:rsidP="00D256F3">
      <w:pPr>
        <w:pStyle w:val="Tytutabeli"/>
        <w:rPr>
          <w:color w:val="000000" w:themeColor="text1"/>
        </w:rPr>
      </w:pPr>
      <w:r w:rsidRPr="00233788">
        <w:t xml:space="preserve">Rysunek </w:t>
      </w:r>
      <w:fldSimple w:instr=" SEQ Rysunek \* ARABIC ">
        <w:r>
          <w:rPr>
            <w:noProof/>
          </w:rPr>
          <w:t>2</w:t>
        </w:r>
      </w:fldSimple>
      <w:r>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p>
    <w:p w14:paraId="38D2891E" w14:textId="77777777" w:rsidR="00D256F3" w:rsidRPr="00D95B07" w:rsidRDefault="00D256F3" w:rsidP="00D256F3">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D95B07">
        <w:rPr>
          <w:noProof/>
          <w:lang w:val="pl-PL"/>
        </w:rPr>
        <w:t>(Cwynar, 2005; De Ridder-Symoens, 2020)</w:t>
      </w:r>
      <w:r w:rsidRPr="00233788">
        <w:fldChar w:fldCharType="end"/>
      </w:r>
    </w:p>
    <w:p w14:paraId="7FE30502" w14:textId="77777777" w:rsidR="00D256F3" w:rsidRPr="00233788" w:rsidRDefault="00D256F3" w:rsidP="00D256F3">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7B9F98A8" w14:textId="43441802" w:rsidR="00D256F3" w:rsidRPr="00233788" w:rsidRDefault="00D256F3" w:rsidP="00D256F3">
      <w:r>
        <w:fldChar w:fldCharType="begin"/>
      </w:r>
      <w:r>
        <w:instrText xml:space="preserve"> REF _Ref134899339 \h </w:instrText>
      </w:r>
      <w:r>
        <w:fldChar w:fldCharType="separate"/>
      </w:r>
      <w:r w:rsidRPr="00233788">
        <w:t xml:space="preserve">Rysunek </w:t>
      </w:r>
      <w:r>
        <w:rPr>
          <w:noProof/>
        </w:rPr>
        <w:t>2</w:t>
      </w:r>
      <w:r>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Pr="00233788">
        <w:t xml:space="preserve"> autorsk</w:t>
      </w:r>
      <w:r>
        <w:t>a</w:t>
      </w:r>
      <w:r w:rsidRPr="00233788">
        <w:t xml:space="preserve"> dwuwymiarow</w:t>
      </w:r>
      <w:r>
        <w:t>a</w:t>
      </w:r>
      <w:r w:rsidRPr="00233788">
        <w:t xml:space="preserve"> analiz</w:t>
      </w:r>
      <w:r>
        <w:t>a</w:t>
      </w:r>
      <w:r w:rsidRPr="00233788">
        <w:t xml:space="preserve"> równowagi w zakresie niezależności i wpływu władz na uniwersytet oraz równowagi pomiędzy kształceniem a badaniami. </w:t>
      </w:r>
      <w:r>
        <w:t>Są to</w:t>
      </w:r>
      <w:r w:rsidRPr="00233788">
        <w:t xml:space="preserve"> </w:t>
      </w:r>
      <w:r>
        <w:t>ważne</w:t>
      </w:r>
      <w:r w:rsidRPr="00233788">
        <w:t xml:space="preserve"> zagadnienia w dyskursie o kształcie współczesnych uczelni w Polsce. Jest to szczególnie istotne w obecnym czasie znacznych reform szkolnictwa w Polsce i pytań o jego kształt w przyszłości. Do analizy przyjęto okres od wieku XII do XX, przy czym </w:t>
      </w:r>
      <w:r w:rsidRPr="00233788">
        <w:lastRenderedPageBreak/>
        <w:t>w</w:t>
      </w:r>
      <w:r>
        <w:t> </w:t>
      </w:r>
      <w:r w:rsidRPr="00233788">
        <w:t>celu uproszczenia analizy kierunków zmian do wieku XIX określano wartości dla okresów stuletnich, natomiast dla wieku XX przedstawiono zmiany z uwzględnieniem okresów 25-letnich.</w:t>
      </w:r>
    </w:p>
    <w:p w14:paraId="4F6E9531" w14:textId="77777777" w:rsidR="00D256F3" w:rsidRDefault="00D256F3" w:rsidP="00D256F3">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27C7B12B" w14:textId="7C016009" w:rsidR="000C16BD" w:rsidRPr="00233788" w:rsidRDefault="000C16BD" w:rsidP="00D256F3">
      <w:pPr>
        <w:ind w:firstLine="0"/>
      </w:pPr>
      <w:r w:rsidRPr="00233788">
        <w:t xml:space="preserve">Zmiany sposobu postrzegania roli nauki wpływają bardzo istotnie na uczelnie. Ma to przełożenie na potrzebę dostosowania strategii uniwersytetów do nowych wymagań i oczekiwań </w:t>
      </w:r>
      <w:r>
        <w:t>zarówno studentów, państwa, jak i wszelkich innych zainteresowanych stron</w:t>
      </w:r>
      <w:r w:rsidRPr="00233788">
        <w:t>.</w:t>
      </w:r>
    </w:p>
    <w:p w14:paraId="02564AC6" w14:textId="77777777" w:rsidR="000C16BD" w:rsidRPr="00233788" w:rsidRDefault="000C16BD" w:rsidP="000C16BD">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t>ą</w:t>
      </w:r>
      <w:r w:rsidRPr="00233788">
        <w:t xml:space="preserve"> na coraz silniejsze i coraz szersze ukierunkowanie na różnych </w:t>
      </w:r>
      <w:r>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921CC1">
        <w:rPr>
          <w:iCs/>
          <w:noProof/>
        </w:rPr>
        <w:t>(Leja, 2011, s. 171)</w:t>
      </w:r>
      <w:r w:rsidRPr="00233788">
        <w:rPr>
          <w:i/>
          <w:iCs/>
        </w:rPr>
        <w:fldChar w:fldCharType="end"/>
      </w:r>
      <w:r w:rsidRPr="00233788">
        <w:t>. Różnice pomiędzy tymi dwoma modelami przedstawiono w Tabeli</w:t>
      </w:r>
      <w:r>
        <w:t xml:space="preserve"> 4, </w:t>
      </w:r>
      <w:r w:rsidRPr="00233788">
        <w:t xml:space="preserve">korzystając z narzędzia nazwanego </w:t>
      </w:r>
      <w:r w:rsidRPr="00233788">
        <w:rPr>
          <w:i/>
          <w:iCs/>
        </w:rPr>
        <w:t xml:space="preserve">governance equalizer </w:t>
      </w:r>
      <w:r w:rsidRPr="00233788">
        <w:t>– korektor</w:t>
      </w:r>
      <w:r>
        <w:rPr>
          <w:rStyle w:val="FootnoteReference"/>
        </w:rPr>
        <w:footnoteReference w:id="2"/>
      </w:r>
      <w:r w:rsidRPr="00233788">
        <w:t xml:space="preserve"> zarządzania </w:t>
      </w:r>
      <w:r w:rsidRPr="00233788">
        <w:fldChar w:fldCharType="begin" w:fldLock="1"/>
      </w:r>
      <w:r>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921CC1">
        <w:rPr>
          <w:noProof/>
        </w:rPr>
        <w:t>(de Boer i in., 2007, s. 137)</w:t>
      </w:r>
      <w:r w:rsidRPr="00233788">
        <w:fldChar w:fldCharType="end"/>
      </w:r>
      <w:r w:rsidRPr="00233788">
        <w:t>.</w:t>
      </w:r>
    </w:p>
    <w:p w14:paraId="437F3BC9" w14:textId="77777777" w:rsidR="000C16BD" w:rsidRPr="00233788" w:rsidRDefault="000C16BD" w:rsidP="000C16BD">
      <w:pPr>
        <w:pStyle w:val="Tytutabeli"/>
      </w:pPr>
      <w:r w:rsidRPr="00233788">
        <w:lastRenderedPageBreak/>
        <w:t xml:space="preserve">Tabela </w:t>
      </w:r>
      <w:fldSimple w:instr=" SEQ Tabela \* ARABIC ">
        <w:r>
          <w:rPr>
            <w:noProof/>
          </w:rPr>
          <w:t>4</w:t>
        </w:r>
      </w:fldSimple>
      <w:r>
        <w:rPr>
          <w:noProof/>
        </w:rPr>
        <w:t>.</w:t>
      </w:r>
      <w:r w:rsidRPr="00233788">
        <w:t xml:space="preserve"> Uniwersytet przedsiębiorczy a uniwersytet odpowiedzialny społecznie</w:t>
      </w:r>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C16BD" w:rsidRPr="00233788" w14:paraId="4E1E643B" w14:textId="77777777" w:rsidTr="00B668F9">
        <w:trPr>
          <w:trHeight w:val="285"/>
        </w:trPr>
        <w:tc>
          <w:tcPr>
            <w:tcW w:w="850" w:type="dxa"/>
            <w:noWrap/>
            <w:hideMark/>
          </w:tcPr>
          <w:p w14:paraId="03256E2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4DFFC0BC"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6791BBB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5CDB875D"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6CE4EED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25ABE289" w14:textId="77777777" w:rsidR="000C16BD" w:rsidRPr="00233788" w:rsidRDefault="000C16BD" w:rsidP="00B668F9">
            <w:pPr>
              <w:keepNext/>
              <w:spacing w:before="0" w:line="276" w:lineRule="auto"/>
              <w:ind w:firstLine="0"/>
              <w:jc w:val="center"/>
              <w:rPr>
                <w:b/>
                <w:bCs/>
                <w:sz w:val="20"/>
                <w:szCs w:val="20"/>
                <w:lang w:val="pl-PL"/>
              </w:rPr>
            </w:pPr>
            <w:r w:rsidRPr="00233788">
              <w:rPr>
                <w:b/>
                <w:bCs/>
                <w:sz w:val="20"/>
                <w:szCs w:val="20"/>
                <w:lang w:val="pl-PL"/>
              </w:rPr>
              <w:t>C</w:t>
            </w:r>
          </w:p>
        </w:tc>
      </w:tr>
      <w:tr w:rsidR="000C16BD" w:rsidRPr="00233788" w14:paraId="001E6C70" w14:textId="77777777" w:rsidTr="00B668F9">
        <w:trPr>
          <w:trHeight w:val="285"/>
        </w:trPr>
        <w:tc>
          <w:tcPr>
            <w:tcW w:w="850" w:type="dxa"/>
            <w:noWrap/>
          </w:tcPr>
          <w:p w14:paraId="7EF809B1" w14:textId="77777777" w:rsidR="000C16BD" w:rsidRPr="00233788" w:rsidRDefault="000C16BD" w:rsidP="00B668F9">
            <w:pPr>
              <w:keepNext/>
              <w:spacing w:before="0" w:line="276" w:lineRule="auto"/>
              <w:ind w:firstLine="0"/>
              <w:jc w:val="center"/>
              <w:rPr>
                <w:b/>
                <w:bCs/>
                <w:szCs w:val="20"/>
                <w:lang w:val="pl-PL"/>
              </w:rPr>
            </w:pPr>
          </w:p>
        </w:tc>
        <w:tc>
          <w:tcPr>
            <w:tcW w:w="1642" w:type="dxa"/>
            <w:noWrap/>
          </w:tcPr>
          <w:p w14:paraId="0C98B87A" w14:textId="77777777" w:rsidR="000C16BD" w:rsidRPr="00233788" w:rsidRDefault="000C16BD" w:rsidP="00B668F9">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59E9C675" w14:textId="77777777" w:rsidR="000C16BD" w:rsidRPr="00233788" w:rsidRDefault="000C16BD" w:rsidP="00B668F9">
            <w:pPr>
              <w:keepNext/>
              <w:spacing w:before="0" w:line="276" w:lineRule="auto"/>
              <w:ind w:firstLine="0"/>
              <w:jc w:val="center"/>
              <w:rPr>
                <w:i/>
                <w:iCs/>
                <w:szCs w:val="20"/>
                <w:lang w:val="pl-PL"/>
              </w:rPr>
            </w:pPr>
            <w:r w:rsidRPr="00233788">
              <w:rPr>
                <w:i/>
                <w:iCs/>
                <w:sz w:val="18"/>
                <w:szCs w:val="18"/>
                <w:lang w:val="pl-PL"/>
              </w:rPr>
              <w:t xml:space="preserve">academic </w:t>
            </w:r>
            <w:r>
              <w:rPr>
                <w:i/>
                <w:iCs/>
                <w:sz w:val="18"/>
                <w:szCs w:val="18"/>
                <w:lang w:val="pl-PL"/>
              </w:rPr>
              <w:br/>
            </w:r>
            <w:r w:rsidRPr="00233788">
              <w:rPr>
                <w:i/>
                <w:iCs/>
                <w:sz w:val="18"/>
                <w:szCs w:val="18"/>
                <w:lang w:val="pl-PL"/>
              </w:rPr>
              <w:t>self-governance</w:t>
            </w:r>
          </w:p>
        </w:tc>
        <w:tc>
          <w:tcPr>
            <w:tcW w:w="1642" w:type="dxa"/>
            <w:noWrap/>
          </w:tcPr>
          <w:p w14:paraId="786F61CC" w14:textId="77777777" w:rsidR="000C16BD" w:rsidRPr="00233788" w:rsidRDefault="000C16BD" w:rsidP="00B668F9">
            <w:pPr>
              <w:keepNext/>
              <w:spacing w:before="0" w:line="276" w:lineRule="auto"/>
              <w:ind w:firstLine="0"/>
              <w:jc w:val="center"/>
              <w:rPr>
                <w:i/>
                <w:iCs/>
                <w:szCs w:val="20"/>
                <w:lang w:val="pl-PL"/>
              </w:rPr>
            </w:pPr>
            <w:r w:rsidRPr="00233788">
              <w:rPr>
                <w:i/>
                <w:iCs/>
                <w:sz w:val="18"/>
                <w:szCs w:val="18"/>
                <w:lang w:val="pl-PL"/>
              </w:rPr>
              <w:t xml:space="preserve">stakeholder </w:t>
            </w:r>
            <w:r>
              <w:rPr>
                <w:i/>
                <w:iCs/>
                <w:sz w:val="18"/>
                <w:szCs w:val="18"/>
                <w:lang w:val="pl-PL"/>
              </w:rPr>
              <w:br/>
            </w:r>
            <w:r w:rsidRPr="00233788">
              <w:rPr>
                <w:i/>
                <w:iCs/>
                <w:sz w:val="18"/>
                <w:szCs w:val="18"/>
                <w:lang w:val="pl-PL"/>
              </w:rPr>
              <w:t>guidance</w:t>
            </w:r>
          </w:p>
        </w:tc>
        <w:tc>
          <w:tcPr>
            <w:tcW w:w="1642" w:type="dxa"/>
            <w:noWrap/>
          </w:tcPr>
          <w:p w14:paraId="6407D381" w14:textId="77777777" w:rsidR="000C16BD" w:rsidRPr="00233788" w:rsidRDefault="000C16BD" w:rsidP="00B668F9">
            <w:pPr>
              <w:keepNext/>
              <w:spacing w:before="0" w:line="276" w:lineRule="auto"/>
              <w:ind w:firstLine="0"/>
              <w:jc w:val="center"/>
              <w:rPr>
                <w:i/>
                <w:iCs/>
                <w:szCs w:val="20"/>
                <w:lang w:val="pl-PL"/>
              </w:rPr>
            </w:pPr>
            <w:r w:rsidRPr="00233788">
              <w:rPr>
                <w:i/>
                <w:iCs/>
                <w:sz w:val="18"/>
                <w:szCs w:val="18"/>
                <w:lang w:val="pl-PL"/>
              </w:rPr>
              <w:t xml:space="preserve">managerial </w:t>
            </w:r>
            <w:r>
              <w:rPr>
                <w:i/>
                <w:iCs/>
                <w:sz w:val="18"/>
                <w:szCs w:val="18"/>
                <w:lang w:val="pl-PL"/>
              </w:rPr>
              <w:br/>
            </w:r>
            <w:r w:rsidRPr="00233788">
              <w:rPr>
                <w:i/>
                <w:iCs/>
                <w:sz w:val="18"/>
                <w:szCs w:val="18"/>
                <w:lang w:val="pl-PL"/>
              </w:rPr>
              <w:t>self</w:t>
            </w:r>
            <w:r>
              <w:rPr>
                <w:i/>
                <w:iCs/>
                <w:sz w:val="18"/>
                <w:szCs w:val="18"/>
                <w:lang w:val="pl-PL"/>
              </w:rPr>
              <w:t>-</w:t>
            </w:r>
            <w:r w:rsidRPr="00233788">
              <w:rPr>
                <w:i/>
                <w:iCs/>
                <w:sz w:val="18"/>
                <w:szCs w:val="18"/>
                <w:lang w:val="pl-PL"/>
              </w:rPr>
              <w:t>governance</w:t>
            </w:r>
          </w:p>
        </w:tc>
        <w:tc>
          <w:tcPr>
            <w:tcW w:w="1643" w:type="dxa"/>
            <w:noWrap/>
          </w:tcPr>
          <w:p w14:paraId="1B49FA92" w14:textId="77777777" w:rsidR="000C16BD" w:rsidRPr="00233788" w:rsidRDefault="000C16BD" w:rsidP="00B668F9">
            <w:pPr>
              <w:keepNext/>
              <w:spacing w:before="0" w:line="276" w:lineRule="auto"/>
              <w:ind w:firstLine="0"/>
              <w:jc w:val="center"/>
              <w:rPr>
                <w:i/>
                <w:iCs/>
                <w:szCs w:val="20"/>
                <w:lang w:val="pl-PL"/>
              </w:rPr>
            </w:pPr>
            <w:r w:rsidRPr="00233788">
              <w:rPr>
                <w:i/>
                <w:iCs/>
                <w:sz w:val="18"/>
                <w:szCs w:val="18"/>
                <w:lang w:val="pl-PL"/>
              </w:rPr>
              <w:t>competition</w:t>
            </w:r>
          </w:p>
        </w:tc>
      </w:tr>
      <w:tr w:rsidR="000C16BD" w:rsidRPr="00233788" w14:paraId="49DB45F3" w14:textId="77777777" w:rsidTr="00B668F9">
        <w:trPr>
          <w:trHeight w:val="285"/>
        </w:trPr>
        <w:tc>
          <w:tcPr>
            <w:tcW w:w="850" w:type="dxa"/>
            <w:noWrap/>
            <w:vAlign w:val="center"/>
          </w:tcPr>
          <w:p w14:paraId="2A32BD69" w14:textId="77777777" w:rsidR="000C16BD" w:rsidRPr="00233788" w:rsidRDefault="000C16BD" w:rsidP="00B668F9">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77992BE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4A352A95"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74AF79DB"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AE2BDB3"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37942850" w14:textId="77777777" w:rsidR="000C16BD" w:rsidRPr="00233788" w:rsidRDefault="000C16BD" w:rsidP="00B668F9">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C16BD" w:rsidRPr="00233788" w14:paraId="27E3DDA8" w14:textId="77777777" w:rsidTr="00B668F9">
        <w:tblPrEx>
          <w:tblCellMar>
            <w:left w:w="70" w:type="dxa"/>
            <w:right w:w="70" w:type="dxa"/>
          </w:tblCellMar>
        </w:tblPrEx>
        <w:trPr>
          <w:trHeight w:val="2278"/>
        </w:trPr>
        <w:tc>
          <w:tcPr>
            <w:tcW w:w="9061" w:type="dxa"/>
            <w:gridSpan w:val="6"/>
            <w:noWrap/>
          </w:tcPr>
          <w:p w14:paraId="7C1760A7" w14:textId="77777777" w:rsidR="000C16BD" w:rsidRPr="00233788" w:rsidRDefault="000C16BD" w:rsidP="00B668F9">
            <w:pPr>
              <w:keepNext/>
              <w:ind w:firstLine="0"/>
              <w:jc w:val="center"/>
              <w:rPr>
                <w:lang w:val="pl-PL"/>
              </w:rPr>
            </w:pPr>
            <w:r>
              <w:rPr>
                <w:noProof/>
              </w:rPr>
              <w:drawing>
                <wp:inline distT="0" distB="0" distL="0" distR="0" wp14:anchorId="6EDDB965" wp14:editId="4B1E3F77">
                  <wp:extent cx="4885479" cy="3240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6BBB3A97"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lang w:val="pl-PL"/>
        </w:rPr>
        <w:t>(de Boer i in., 2007; Leja, 2011, s. 175)</w:t>
      </w:r>
      <w:r w:rsidRPr="00233788">
        <w:fldChar w:fldCharType="end"/>
      </w:r>
    </w:p>
    <w:p w14:paraId="08C3946A" w14:textId="77777777" w:rsidR="000C16BD" w:rsidRPr="00233788" w:rsidRDefault="000C16BD" w:rsidP="000C16BD">
      <w:r w:rsidRPr="00233788">
        <w:t>Analizując różnice pomiędzy modelem uniwersytetu przedsiębiorczego i uniwersytetu społecznie odpowiedzialnego</w:t>
      </w:r>
      <w:r>
        <w:t xml:space="preserve"> </w:t>
      </w:r>
      <w:r w:rsidRPr="00233788">
        <w:t>(</w:t>
      </w:r>
      <w:r>
        <w:t xml:space="preserve">por. </w:t>
      </w:r>
      <w:r>
        <w:fldChar w:fldCharType="begin"/>
      </w:r>
      <w:r>
        <w:instrText xml:space="preserve"> REF _Ref134896694 \h </w:instrText>
      </w:r>
      <w:r>
        <w:fldChar w:fldCharType="separate"/>
      </w:r>
      <w:r w:rsidRPr="00233788">
        <w:t xml:space="preserve">Tabela </w:t>
      </w:r>
      <w:r>
        <w:rPr>
          <w:noProof/>
        </w:rPr>
        <w:t>4</w:t>
      </w:r>
      <w:r>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t> przedstawicielami różnych grup, podmiotów i organizacji</w:t>
      </w:r>
      <w:r w:rsidRPr="00233788">
        <w:t xml:space="preserve"> w uniwersytecie społecznie odpowiedzialnym. Biorąc pod uwagę, że w przypadku uczelni publicznych jednym z istotniejszych </w:t>
      </w:r>
      <w:r>
        <w:t>wymagań</w:t>
      </w:r>
      <w:r w:rsidRPr="00233788">
        <w:t xml:space="preserve"> będzie </w:t>
      </w:r>
      <w:r>
        <w:t>zgodność z regulacjami państwowymi,</w:t>
      </w:r>
      <w:r w:rsidRPr="00233788">
        <w:t xml:space="preserve"> to taka zmiana niekoniecznie musi oznaczać rezygnację państwa z wpływu na uczelnię. Raczej taka zmiana może indukować bardziej dobrowolne uwzględnianie oczekiwań państwa jako istotnego </w:t>
      </w:r>
      <w:r>
        <w:t>podmiotu zainteresowanego</w:t>
      </w:r>
      <w:r w:rsidRPr="00233788">
        <w:t xml:space="preserve"> oraz większą przestrzeń do wypracowywania rozwiązań przy pomocy dialogu, a nie przymusu</w:t>
      </w:r>
      <w:r>
        <w:t xml:space="preserve"> </w:t>
      </w:r>
      <w:r>
        <w:fldChar w:fldCharType="begin" w:fldLock="1"/>
      </w:r>
      <w:r>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fldChar w:fldCharType="separate"/>
      </w:r>
      <w:r w:rsidRPr="0045106D">
        <w:rPr>
          <w:noProof/>
        </w:rPr>
        <w:t>(por. Blikle, 2017, s. 99)</w:t>
      </w:r>
      <w:r>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Amirem Levy zmiany drugiego rodzaju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921CC1">
        <w:rPr>
          <w:noProof/>
        </w:rPr>
        <w:t>(por. Pardo del Val &amp; Martínez Fuentes, 2003)</w:t>
      </w:r>
      <w:r w:rsidRPr="00233788">
        <w:fldChar w:fldCharType="end"/>
      </w:r>
      <w:r w:rsidRPr="00233788">
        <w:t>.</w:t>
      </w:r>
    </w:p>
    <w:p w14:paraId="52216D2A" w14:textId="77777777" w:rsidR="000C16BD" w:rsidRPr="00233788" w:rsidRDefault="000C16BD" w:rsidP="000C16BD">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6765C91C" w14:textId="77777777" w:rsidR="000C16BD" w:rsidRPr="00233788" w:rsidRDefault="000C16BD" w:rsidP="000C16BD">
      <w:pPr>
        <w:spacing w:before="0"/>
        <w:ind w:firstLine="284"/>
      </w:pPr>
      <w:r w:rsidRPr="00233788">
        <w:t>- zwiększenie roli produktywności badawczej w finansowaniu,</w:t>
      </w:r>
    </w:p>
    <w:p w14:paraId="46E123BE" w14:textId="77777777" w:rsidR="000C16BD" w:rsidRPr="00233788" w:rsidRDefault="000C16BD" w:rsidP="000C16BD">
      <w:pPr>
        <w:spacing w:before="0"/>
        <w:ind w:firstLine="284"/>
      </w:pPr>
      <w:r w:rsidRPr="00233788">
        <w:t>- oczekiwanie transformacji misji, struktur zarządzania i sposobów finansowania,</w:t>
      </w:r>
    </w:p>
    <w:p w14:paraId="4625116E" w14:textId="77777777" w:rsidR="000C16BD" w:rsidRPr="00233788" w:rsidRDefault="000C16BD" w:rsidP="000C16BD">
      <w:pPr>
        <w:spacing w:before="0"/>
        <w:ind w:firstLine="284"/>
      </w:pPr>
      <w:r w:rsidRPr="00233788">
        <w:t>- inicjacja stopniowego wprowadzania modelu finansowania opartego na grantach,</w:t>
      </w:r>
    </w:p>
    <w:p w14:paraId="171A87E6" w14:textId="77777777" w:rsidR="000C16BD" w:rsidRPr="00233788" w:rsidRDefault="000C16BD" w:rsidP="000C16BD">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t> </w:t>
      </w:r>
      <w:r w:rsidRPr="00233788">
        <w:t xml:space="preserve">państwa, a rozstrzygających konkursy na granty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921CC1">
        <w:rPr>
          <w:noProof/>
        </w:rPr>
        <w:t>(por. Kwiek, 2015, s. 198)</w:t>
      </w:r>
      <w:r w:rsidRPr="00233788">
        <w:fldChar w:fldCharType="end"/>
      </w:r>
      <w:r w:rsidRPr="00233788">
        <w:t>.</w:t>
      </w:r>
    </w:p>
    <w:p w14:paraId="6FDC3B59" w14:textId="77777777" w:rsidR="000C16BD" w:rsidRPr="00233788" w:rsidRDefault="000C16BD" w:rsidP="000C16BD">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t> </w:t>
      </w:r>
      <w:r w:rsidRPr="00233788">
        <w:t xml:space="preserve">których uczestniczyło od 25 do 400 osób </w:t>
      </w:r>
      <w:r>
        <w:t>–</w:t>
      </w:r>
      <w:r w:rsidRPr="00233788">
        <w:t xml:space="preserve"> średnio ok.</w:t>
      </w:r>
      <w:r>
        <w:t xml:space="preserve"> </w:t>
      </w:r>
      <w:r w:rsidRPr="00233788">
        <w:t xml:space="preserve">140 </w:t>
      </w:r>
      <w:r w:rsidRPr="00233788">
        <w:fldChar w:fldCharType="begin" w:fldLock="1"/>
      </w:r>
      <w:r>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t> </w:t>
      </w:r>
      <w:r w:rsidRPr="00233788">
        <w:t>założenia do Ustawy 2.0 (luty 2016) do podpisania przyjętej ustawy przez Prezydenta RP w dniu 1</w:t>
      </w:r>
      <w:r>
        <w:t> </w:t>
      </w:r>
      <w:r w:rsidRPr="00233788">
        <w:t xml:space="preserve">sierpnia 2018 </w:t>
      </w:r>
      <w:r w:rsidRPr="00233788">
        <w:fldChar w:fldCharType="begin" w:fldLock="1"/>
      </w:r>
      <w: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921CC1">
        <w:rPr>
          <w:noProof/>
        </w:rPr>
        <w:t>(MNiSW, 2019a)</w:t>
      </w:r>
      <w:r w:rsidRPr="00233788">
        <w:fldChar w:fldCharType="end"/>
      </w:r>
      <w:r w:rsidRPr="00233788">
        <w:t>.</w:t>
      </w:r>
    </w:p>
    <w:p w14:paraId="38EBDB41" w14:textId="24FAF064" w:rsidR="00D256F3" w:rsidRDefault="000C16BD" w:rsidP="00D256F3">
      <w:r w:rsidRPr="00233788">
        <w:t xml:space="preserve">Jednym z najistotniejszych czynników wpływających na rynek edukacji wyższej przy stosunkowo stabilnych regulacjach prawnych są trendy demograficzne </w:t>
      </w:r>
      <w:r w:rsidRPr="00233788">
        <w:fldChar w:fldCharType="begin" w:fldLock="1"/>
      </w:r>
      <w:r>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t>y</w:t>
      </w:r>
      <w:r w:rsidRPr="00233788">
        <w:t xml:space="preserve"> Środkowej po</w:t>
      </w:r>
      <w:r>
        <w:t xml:space="preserve"> </w:t>
      </w:r>
      <w:r w:rsidRPr="00233788">
        <w:t>upadku komunizmu popyt na usługi uczelni był niezwykle duży. Jedną z przyczyn tego zjawiska jest wysoka premia płacowa za wykształcenie.</w:t>
      </w:r>
    </w:p>
    <w:p w14:paraId="331BDA8E" w14:textId="77777777" w:rsidR="000C16BD" w:rsidRPr="00233788" w:rsidRDefault="000C16BD" w:rsidP="000C16BD">
      <w:r w:rsidRPr="00233788">
        <w:t>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w:t>
      </w:r>
    </w:p>
    <w:p w14:paraId="4E9C384D" w14:textId="77777777" w:rsidR="000C16BD" w:rsidRPr="00233788" w:rsidRDefault="000C16BD" w:rsidP="000C16BD">
      <w:pPr>
        <w:pStyle w:val="Rysunek"/>
      </w:pPr>
      <w:r>
        <w:rPr>
          <w:noProof/>
        </w:rPr>
        <w:drawing>
          <wp:inline distT="0" distB="0" distL="0" distR="0" wp14:anchorId="3034BA1C" wp14:editId="71D4A0C8">
            <wp:extent cx="5758180" cy="3390265"/>
            <wp:effectExtent l="0" t="0" r="0" b="0"/>
            <wp:docPr id="364683286"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5A28BD16" w14:textId="77777777" w:rsidR="000C16BD" w:rsidRPr="00233788" w:rsidRDefault="000C16BD" w:rsidP="000C16BD">
      <w:pPr>
        <w:pStyle w:val="Tytutabeli"/>
      </w:pPr>
      <w:r w:rsidRPr="00233788">
        <w:t xml:space="preserve">Rysunek </w:t>
      </w:r>
      <w:fldSimple w:instr=" SEQ Rysunek \* ARABIC ">
        <w:r>
          <w:rPr>
            <w:noProof/>
          </w:rPr>
          <w:t>8</w:t>
        </w:r>
      </w:fldSimple>
      <w:r>
        <w:rPr>
          <w:noProof/>
        </w:rPr>
        <w:t>.</w:t>
      </w:r>
      <w:r w:rsidRPr="00233788">
        <w:t xml:space="preserve"> Udział wydatków publicznych na szkolnictwo wyższe w PKB Polski</w:t>
      </w:r>
    </w:p>
    <w:p w14:paraId="67EACA09" w14:textId="77777777" w:rsidR="000C16BD" w:rsidRPr="00D95B07" w:rsidRDefault="000C16BD" w:rsidP="000C16BD">
      <w:pPr>
        <w:pStyle w:val="rdo"/>
        <w:rPr>
          <w:lang w:val="pl-PL"/>
        </w:rPr>
      </w:pPr>
      <w:r w:rsidRPr="00D95B07">
        <w:rPr>
          <w:lang w:val="pl-PL"/>
        </w:rPr>
        <w:t xml:space="preserve">Źródło: opracowanie własne na podstawie </w:t>
      </w:r>
      <w:r w:rsidRPr="00233788">
        <w:fldChar w:fldCharType="begin" w:fldLock="1"/>
      </w:r>
      <w:r>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Pr="00FE3ACD">
        <w:rPr>
          <w:noProof/>
          <w:lang w:val="pl-PL"/>
        </w:rPr>
        <w:t>(GUS, 2020d, 2022b)</w:t>
      </w:r>
      <w:r w:rsidRPr="00233788">
        <w:fldChar w:fldCharType="end"/>
      </w:r>
    </w:p>
    <w:p w14:paraId="35559B54" w14:textId="109487CD" w:rsidR="000C16BD" w:rsidRPr="00233788" w:rsidRDefault="000C16BD" w:rsidP="000C16BD">
      <w:r w:rsidRPr="00233788">
        <w:t xml:space="preserve">Przedstawione na </w:t>
      </w:r>
      <w:r>
        <w:t>Rysunku 8</w:t>
      </w:r>
      <w:r w:rsidRPr="00233788">
        <w:t xml:space="preserve"> wartości wydatków publicznych na szkolnictwo wyższe </w:t>
      </w:r>
      <w:r>
        <w:t xml:space="preserve">w Polsce </w:t>
      </w:r>
      <w:r w:rsidRPr="00233788">
        <w:t>wskazują na stabilny trend wzrostowy w analizowanym okresie (2005</w:t>
      </w:r>
      <w:r>
        <w:t>–</w:t>
      </w:r>
      <w:r w:rsidRPr="00233788">
        <w:t>20</w:t>
      </w:r>
      <w:r>
        <w:t>21</w:t>
      </w:r>
      <w:r w:rsidRPr="00233788">
        <w:t>). Natomiast wzrosty wartości wydatków mają charakter skokowy, etapowy. Wydaje się, że wzrosty wydatków występują wraz z</w:t>
      </w:r>
      <w:r>
        <w:t> </w:t>
      </w:r>
      <w:r w:rsidRPr="00233788">
        <w:t xml:space="preserve">kolejnymi reformami systemu edukacji lub też zakończeniami kolejnych kadencji rządów. Bardziej </w:t>
      </w:r>
      <w:r w:rsidRPr="00233788">
        <w:lastRenderedPageBreak/>
        <w:t>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t xml:space="preserve"> </w:t>
      </w:r>
    </w:p>
    <w:p w14:paraId="2BE0D8D7" w14:textId="43359DA0" w:rsidR="00D256F3" w:rsidRDefault="00D256F3" w:rsidP="00D256F3">
      <w:r>
        <w:t>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uwzględniania perspektywy przyszłości, ku jakiej zmierza świat nauki i edukacji wyższej. Nawiązując</w:t>
      </w:r>
      <w:r w:rsidRPr="00233788">
        <w:t xml:space="preserve"> do wniosków z </w:t>
      </w:r>
      <w:r>
        <w:t>pod</w:t>
      </w:r>
      <w:r w:rsidRPr="00233788">
        <w:t xml:space="preserve">rozdziału </w:t>
      </w:r>
      <w:r w:rsidRPr="00233788">
        <w:fldChar w:fldCharType="begin"/>
      </w:r>
      <w:r w:rsidRPr="00233788">
        <w:instrText xml:space="preserve"> REF _Ref62845084 \n \h </w:instrText>
      </w:r>
      <w:r w:rsidRPr="00233788">
        <w:fldChar w:fldCharType="separate"/>
      </w:r>
      <w:r>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w:t>
      </w:r>
      <w:r>
        <w:t>pod</w:t>
      </w:r>
      <w:r w:rsidRPr="00233788">
        <w:t xml:space="preserve">rozdziale </w:t>
      </w:r>
      <w:r w:rsidRPr="00233788">
        <w:fldChar w:fldCharType="begin"/>
      </w:r>
      <w:r w:rsidRPr="00233788">
        <w:instrText xml:space="preserve"> REF _Ref66113578 \r \h </w:instrText>
      </w:r>
      <w:r w:rsidRPr="00233788">
        <w:fldChar w:fldCharType="separate"/>
      </w:r>
      <w:r>
        <w:t>1.1.2</w:t>
      </w:r>
      <w:r w:rsidRPr="00233788">
        <w:fldChar w:fldCharType="end"/>
      </w:r>
      <w:r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podrozdziału zostaną szerzej omówione specyficzne dla uniwersytetów wymagania wobec zarządzania nimi.</w:t>
      </w:r>
    </w:p>
    <w:p w14:paraId="4C75BC62" w14:textId="7334EC9C" w:rsidR="000C16BD" w:rsidRDefault="000C16BD" w:rsidP="00D256F3">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921CC1">
        <w:rPr>
          <w:noProof/>
        </w:rPr>
        <w:t>(por. Lewandowski &amp; Zieliński, 2012, s. 47)</w:t>
      </w:r>
      <w:r w:rsidRPr="00233788">
        <w:fldChar w:fldCharType="end"/>
      </w:r>
      <w:r w:rsidRPr="00233788">
        <w:t xml:space="preserve">. </w:t>
      </w:r>
      <w:r>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p>
    <w:p w14:paraId="48B00969" w14:textId="77777777" w:rsidR="0058452D" w:rsidRPr="00233788" w:rsidRDefault="0058452D" w:rsidP="0058452D">
      <w:r w:rsidRPr="00233788">
        <w:lastRenderedPageBreak/>
        <w:t xml:space="preserve">Biorąc pod uwagę historyczny rozwój uniwersytetów opisany w </w:t>
      </w:r>
      <w:r>
        <w:t>pod</w:t>
      </w:r>
      <w:r w:rsidRPr="00233788">
        <w:t xml:space="preserve">rozdziale </w:t>
      </w:r>
      <w:r w:rsidRPr="00233788">
        <w:fldChar w:fldCharType="begin"/>
      </w:r>
      <w:r w:rsidRPr="00233788">
        <w:instrText xml:space="preserve"> REF _Ref62845084 \r \h </w:instrText>
      </w:r>
      <w:r w:rsidRPr="00233788">
        <w:fldChar w:fldCharType="separate"/>
      </w:r>
      <w:r>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t>Rysunku 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t>pod</w:t>
      </w:r>
      <w:r w:rsidRPr="00233788">
        <w:t xml:space="preserve">rozdziale </w:t>
      </w:r>
      <w:r w:rsidRPr="00233788">
        <w:fldChar w:fldCharType="begin"/>
      </w:r>
      <w:r w:rsidRPr="00233788">
        <w:instrText xml:space="preserve"> REF _Ref67311347 \r \h </w:instrText>
      </w:r>
      <w:r w:rsidRPr="00233788">
        <w:fldChar w:fldCharType="separate"/>
      </w:r>
      <w:r>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921CC1">
        <w:rPr>
          <w:noProof/>
        </w:rPr>
        <w:t>(Raynor, 1998, s. 373)</w:t>
      </w:r>
      <w:r w:rsidRPr="00233788">
        <w:fldChar w:fldCharType="end"/>
      </w:r>
      <w:r w:rsidRPr="00233788">
        <w:t>.</w:t>
      </w:r>
    </w:p>
    <w:p w14:paraId="2465D54A" w14:textId="77777777" w:rsidR="0058452D" w:rsidRPr="00233788" w:rsidRDefault="0058452D" w:rsidP="0058452D">
      <w:pPr>
        <w:pStyle w:val="Rysunek"/>
      </w:pPr>
      <w:r>
        <w:rPr>
          <w:noProof/>
        </w:rPr>
        <w:drawing>
          <wp:inline distT="0" distB="0" distL="0" distR="0" wp14:anchorId="585A6A42" wp14:editId="1FAB4D4E">
            <wp:extent cx="5132951" cy="2700000"/>
            <wp:effectExtent l="0" t="0" r="0" b="0"/>
            <wp:docPr id="1641214143"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1B4510B" w14:textId="77777777" w:rsidR="0058452D" w:rsidRPr="00233788" w:rsidRDefault="0058452D" w:rsidP="0058452D">
      <w:pPr>
        <w:pStyle w:val="Tytutabeli"/>
      </w:pPr>
      <w:r w:rsidRPr="00233788">
        <w:t xml:space="preserve">Rysunek </w:t>
      </w:r>
      <w:fldSimple w:instr=" SEQ Rysunek \* ARABIC ">
        <w:r>
          <w:rPr>
            <w:noProof/>
          </w:rPr>
          <w:t>10</w:t>
        </w:r>
      </w:fldSimple>
      <w:r>
        <w:rPr>
          <w:noProof/>
        </w:rPr>
        <w:t>.</w:t>
      </w:r>
      <w:r w:rsidRPr="00233788">
        <w:t xml:space="preserve"> Miejsce celów w procesie zarządzania organizacją</w:t>
      </w:r>
    </w:p>
    <w:p w14:paraId="2D96190B"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D95B07">
        <w:rPr>
          <w:noProof/>
          <w:lang w:val="pl-PL"/>
        </w:rPr>
        <w:t>(Leja, 2011, s. 189; Raynor, 1998, s. 373)</w:t>
      </w:r>
      <w:r w:rsidRPr="00233788">
        <w:fldChar w:fldCharType="end"/>
      </w:r>
    </w:p>
    <w:p w14:paraId="78405533" w14:textId="724B932F" w:rsidR="000C16BD" w:rsidRDefault="0058452D" w:rsidP="0058452D">
      <w:r w:rsidRPr="00233788">
        <w:t xml:space="preserve">Lewa strona schematu przedstawionego </w:t>
      </w:r>
      <w:r>
        <w:t>na Rysunku 10</w:t>
      </w:r>
      <w:r w:rsidRPr="00233788">
        <w:t xml:space="preserve"> </w:t>
      </w:r>
      <w:r>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w:t>
      </w:r>
      <w:r w:rsidRPr="00233788">
        <w:lastRenderedPageBreak/>
        <w:t xml:space="preserve">są koncepcjami z zakresu zarządzania strategicznego. Odzwierciedlają one aspekt kulturowy związany ze sposobem wyrażania najważniejszych wartości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921CC1">
        <w:rPr>
          <w:noProof/>
        </w:rPr>
        <w:t>(Sułkowski i in., 2019, s. 759)</w:t>
      </w:r>
      <w:r w:rsidRPr="00233788">
        <w:fldChar w:fldCharType="end"/>
      </w:r>
      <w:r w:rsidRPr="00233788">
        <w:t xml:space="preserve">. Aspekty kultury uniwersyteckiej są szerzej zaprezentowane w </w:t>
      </w:r>
      <w:r>
        <w:t>pod</w:t>
      </w:r>
      <w:r w:rsidRPr="00233788">
        <w:t xml:space="preserve">rozdziale </w:t>
      </w:r>
      <w:r w:rsidRPr="00233788">
        <w:fldChar w:fldCharType="begin"/>
      </w:r>
      <w:r w:rsidRPr="00233788">
        <w:instrText xml:space="preserve"> REF _Ref67757874 \r \h </w:instrText>
      </w:r>
      <w:r w:rsidRPr="00233788">
        <w:fldChar w:fldCharType="separate"/>
      </w:r>
      <w:r>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921CC1">
        <w:rPr>
          <w:noProof/>
        </w:rPr>
        <w:t>(Sułkowski i in., 2019, s. 304)</w:t>
      </w:r>
      <w:r w:rsidRPr="00233788">
        <w:fldChar w:fldCharType="end"/>
      </w:r>
      <w:r w:rsidRPr="00233788">
        <w:t>.</w:t>
      </w:r>
    </w:p>
    <w:p w14:paraId="6C3B27A1" w14:textId="0D4DCB72" w:rsidR="0058452D" w:rsidRDefault="0058452D" w:rsidP="0058452D">
      <w:r>
        <w:t>Ważnym zasobem niematerialnym uczelni jest również jej kultura organizacyjna. Posiada ona bowiem różne cechy, które mogą zarówno wspierać, jak i osłabiać zdolności do innowacyjności. W kolejnym podrozdziale zostaną szerzej omówione istotne z punktu widzenia zarządzania aspekty uniwersyteckiej kultury organizacyjnej.</w:t>
      </w:r>
    </w:p>
    <w:p w14:paraId="3752734C" w14:textId="131D9D58" w:rsidR="0058452D" w:rsidRDefault="0058452D" w:rsidP="0058452D">
      <w:r w:rsidRPr="00233788">
        <w:t xml:space="preserve">Spośród wielu cech </w:t>
      </w:r>
      <w:r>
        <w:t>od</w:t>
      </w:r>
      <w:r w:rsidRPr="00233788">
        <w:t>różniających uniwersytety od innych organizacji lub przedsiębiorstw jest ich specyficzna kultura organizacyjna.</w:t>
      </w:r>
    </w:p>
    <w:p w14:paraId="4BA8054E" w14:textId="77777777" w:rsidR="0058452D" w:rsidRPr="00233788" w:rsidRDefault="0058452D" w:rsidP="0058452D">
      <w:r>
        <w:t xml:space="preserve">Przyglądając się </w:t>
      </w:r>
      <w:r w:rsidRPr="00233788">
        <w:t>bardziej szczegółowo cechom kultury organizacyjnej uczelni</w:t>
      </w:r>
      <w:r>
        <w:t>,</w:t>
      </w:r>
      <w:r w:rsidRPr="00233788">
        <w:t xml:space="preserve"> warto wspomnieć zdanie Roberta H. Roya</w:t>
      </w:r>
      <w:r>
        <w:t>,</w:t>
      </w:r>
      <w:r w:rsidRPr="00233788">
        <w:t xml:space="preserve"> przytoczone przez Clarka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w:t>
      </w:r>
      <w:r>
        <w:t> 8</w:t>
      </w:r>
      <w:r w:rsidRPr="00233788">
        <w:t>.</w:t>
      </w:r>
    </w:p>
    <w:p w14:paraId="07E06E96" w14:textId="77777777" w:rsidR="0058452D" w:rsidRPr="00993B1A" w:rsidRDefault="0058452D" w:rsidP="0058452D">
      <w:pPr>
        <w:pStyle w:val="Tytutabeli"/>
      </w:pPr>
      <w:r w:rsidRPr="00993B1A">
        <w:lastRenderedPageBreak/>
        <w:t xml:space="preserve">Tabela </w:t>
      </w:r>
      <w:fldSimple w:instr=" SEQ Tabela \* ARABIC ">
        <w:r>
          <w:rPr>
            <w:noProof/>
          </w:rPr>
          <w:t>8</w:t>
        </w:r>
      </w:fldSimple>
      <w:r w:rsidRPr="00993B1A">
        <w:t>. Relacje pomiędzy elementami podstawowych kultur wpływających na pracowników akademickich</w:t>
      </w:r>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58452D" w:rsidRPr="00233788" w14:paraId="10111A70" w14:textId="77777777" w:rsidTr="00B668F9">
        <w:trPr>
          <w:cantSplit/>
        </w:trPr>
        <w:tc>
          <w:tcPr>
            <w:tcW w:w="1984" w:type="dxa"/>
            <w:gridSpan w:val="3"/>
            <w:vAlign w:val="center"/>
          </w:tcPr>
          <w:p w14:paraId="47FF1D86"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211C7DE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5D164FF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3C07BE02"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58452D" w:rsidRPr="00233788" w14:paraId="7D0326FD" w14:textId="77777777" w:rsidTr="00B668F9">
        <w:trPr>
          <w:cantSplit/>
        </w:trPr>
        <w:tc>
          <w:tcPr>
            <w:tcW w:w="1984" w:type="dxa"/>
            <w:gridSpan w:val="3"/>
            <w:vAlign w:val="center"/>
          </w:tcPr>
          <w:p w14:paraId="7B2FE7A4"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B. Kultura </w:t>
            </w:r>
            <w:r>
              <w:rPr>
                <w:sz w:val="20"/>
                <w:szCs w:val="20"/>
                <w:lang w:val="pl-PL"/>
              </w:rPr>
              <w:br/>
            </w:r>
            <w:r w:rsidRPr="00233788">
              <w:rPr>
                <w:sz w:val="20"/>
                <w:szCs w:val="20"/>
                <w:lang w:val="pl-PL"/>
              </w:rPr>
              <w:t>dyscypliny</w:t>
            </w:r>
          </w:p>
        </w:tc>
        <w:tc>
          <w:tcPr>
            <w:tcW w:w="7088" w:type="dxa"/>
            <w:gridSpan w:val="11"/>
            <w:vAlign w:val="center"/>
          </w:tcPr>
          <w:p w14:paraId="77D67E2E"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7AB3916F"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55DF50B9"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7328BDB8"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58452D" w:rsidRPr="00233788" w14:paraId="52F6ABF9" w14:textId="77777777" w:rsidTr="00B668F9">
        <w:trPr>
          <w:cantSplit/>
        </w:trPr>
        <w:tc>
          <w:tcPr>
            <w:tcW w:w="1984" w:type="dxa"/>
            <w:gridSpan w:val="3"/>
            <w:vAlign w:val="center"/>
          </w:tcPr>
          <w:p w14:paraId="7CFBAE85"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 xml:space="preserve">C. Kultura </w:t>
            </w:r>
            <w:r>
              <w:rPr>
                <w:sz w:val="20"/>
                <w:szCs w:val="20"/>
                <w:lang w:val="pl-PL"/>
              </w:rPr>
              <w:br/>
            </w:r>
            <w:r w:rsidRPr="00233788">
              <w:rPr>
                <w:sz w:val="20"/>
                <w:szCs w:val="20"/>
                <w:lang w:val="pl-PL"/>
              </w:rPr>
              <w:t>uniwersytetu</w:t>
            </w:r>
          </w:p>
        </w:tc>
        <w:tc>
          <w:tcPr>
            <w:tcW w:w="7088" w:type="dxa"/>
            <w:gridSpan w:val="11"/>
            <w:vAlign w:val="center"/>
          </w:tcPr>
          <w:p w14:paraId="5E6312D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9D67296" w14:textId="77777777" w:rsidR="0058452D" w:rsidRPr="00233788" w:rsidRDefault="0058452D" w:rsidP="00B668F9">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58452D" w:rsidRPr="00233788" w14:paraId="1AF65B01" w14:textId="77777777" w:rsidTr="00B668F9">
        <w:trPr>
          <w:cantSplit/>
        </w:trPr>
        <w:tc>
          <w:tcPr>
            <w:tcW w:w="1984" w:type="dxa"/>
            <w:gridSpan w:val="3"/>
            <w:vAlign w:val="center"/>
          </w:tcPr>
          <w:p w14:paraId="5C30543C" w14:textId="77777777" w:rsidR="0058452D" w:rsidRPr="00233788" w:rsidRDefault="0058452D" w:rsidP="00B668F9">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451C676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6DB79994"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378BC7B0"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08788DC6"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13E38873" w14:textId="77777777" w:rsidR="0058452D" w:rsidRPr="00233788" w:rsidRDefault="0058452D" w:rsidP="00B668F9">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58452D" w:rsidRPr="00233788" w14:paraId="3CBBC07A" w14:textId="77777777" w:rsidTr="00B668F9">
        <w:trPr>
          <w:cantSplit/>
        </w:trPr>
        <w:tc>
          <w:tcPr>
            <w:tcW w:w="648" w:type="dxa"/>
          </w:tcPr>
          <w:p w14:paraId="780DE3D1" w14:textId="77777777" w:rsidR="0058452D" w:rsidRPr="00233788" w:rsidRDefault="0058452D" w:rsidP="00B668F9">
            <w:pPr>
              <w:keepNext/>
              <w:spacing w:beforeLines="20" w:before="48"/>
              <w:ind w:firstLine="0"/>
              <w:rPr>
                <w:rFonts w:cs="Arial"/>
                <w:sz w:val="20"/>
                <w:szCs w:val="20"/>
                <w:lang w:val="pl-PL"/>
              </w:rPr>
            </w:pPr>
          </w:p>
        </w:tc>
        <w:tc>
          <w:tcPr>
            <w:tcW w:w="648" w:type="dxa"/>
            <w:vAlign w:val="center"/>
          </w:tcPr>
          <w:p w14:paraId="47E9BA7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6CA26215"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2C99A21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1CEBF3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22EAF54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2ACFD60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0253418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4F04E6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9FB5C8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0B1A11B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022695CA"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1D4D26F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33DCE7F7"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58452D" w:rsidRPr="00233788" w14:paraId="371F8A70" w14:textId="77777777" w:rsidTr="00B668F9">
        <w:trPr>
          <w:cantSplit/>
        </w:trPr>
        <w:tc>
          <w:tcPr>
            <w:tcW w:w="648" w:type="dxa"/>
            <w:vAlign w:val="center"/>
          </w:tcPr>
          <w:p w14:paraId="09D3E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2192255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EAE60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2BAF0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897A2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3C0DB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6E63C9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9AEEE9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703846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CFC09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FA3E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414A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25C3C5D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6288D9F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r>
      <w:tr w:rsidR="0058452D" w:rsidRPr="00233788" w14:paraId="394872DB" w14:textId="77777777" w:rsidTr="00B668F9">
        <w:trPr>
          <w:cantSplit/>
        </w:trPr>
        <w:tc>
          <w:tcPr>
            <w:tcW w:w="648" w:type="dxa"/>
            <w:vAlign w:val="center"/>
          </w:tcPr>
          <w:p w14:paraId="500EC81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62203A81"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7160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9493F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FD73A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14995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EF8F0D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F3C61C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A805B9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947C97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099B7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9D58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66876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7864421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F9D20D4" w14:textId="77777777" w:rsidTr="00B668F9">
        <w:trPr>
          <w:cantSplit/>
        </w:trPr>
        <w:tc>
          <w:tcPr>
            <w:tcW w:w="648" w:type="dxa"/>
            <w:vAlign w:val="center"/>
          </w:tcPr>
          <w:p w14:paraId="2B6AFF38"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42CDE20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F64385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72D19A9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23CBB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4C503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0ADB17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7CC15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7132F6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60D87B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1CA07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56FD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DFF1D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14E30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3001EE3" w14:textId="77777777" w:rsidTr="00B668F9">
        <w:trPr>
          <w:cantSplit/>
        </w:trPr>
        <w:tc>
          <w:tcPr>
            <w:tcW w:w="648" w:type="dxa"/>
            <w:vAlign w:val="center"/>
          </w:tcPr>
          <w:p w14:paraId="1A010CE1"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3557DF7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725B0C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BFA96A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6771995E"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15A72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BA74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D185EA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AF4590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B074C8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0F0C9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61DB6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32A2E2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3A1337"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97D8002" w14:textId="77777777" w:rsidTr="00B668F9">
        <w:trPr>
          <w:cantSplit/>
        </w:trPr>
        <w:tc>
          <w:tcPr>
            <w:tcW w:w="648" w:type="dxa"/>
            <w:vAlign w:val="center"/>
          </w:tcPr>
          <w:p w14:paraId="66ADD8A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365E92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536A63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94A22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6D1E18F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6AFE72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54300D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684B4E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C1D494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3A91F61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C9A0E5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251ED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1CBB8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53F8D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E337CB5" w14:textId="77777777" w:rsidTr="00B668F9">
        <w:trPr>
          <w:cantSplit/>
        </w:trPr>
        <w:tc>
          <w:tcPr>
            <w:tcW w:w="648" w:type="dxa"/>
            <w:vAlign w:val="center"/>
          </w:tcPr>
          <w:p w14:paraId="3EA49FE6"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4C9705D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8C8917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180E2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79C23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21D629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C5B4EA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5E5782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F3EF99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FAAB2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4854D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9051412"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2DFD56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00A823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12DD8573" w14:textId="77777777" w:rsidTr="00B668F9">
        <w:trPr>
          <w:cantSplit/>
        </w:trPr>
        <w:tc>
          <w:tcPr>
            <w:tcW w:w="648" w:type="dxa"/>
            <w:vAlign w:val="center"/>
          </w:tcPr>
          <w:p w14:paraId="48441314"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769CD2AF"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94B7D6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6E6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986863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8D85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4ED77D1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BE6E02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33126B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FA7BE7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4359C3"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D768F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E22DB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FF72A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52E36395" w14:textId="77777777" w:rsidTr="00B668F9">
        <w:trPr>
          <w:cantSplit/>
        </w:trPr>
        <w:tc>
          <w:tcPr>
            <w:tcW w:w="648" w:type="dxa"/>
            <w:vAlign w:val="center"/>
          </w:tcPr>
          <w:p w14:paraId="575543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7CFC0A5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C26B4C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F12CA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64AC2B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D1D656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BC75EB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0A8914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47D60F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A2449F1"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D35AA8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EDC8A6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DB6B7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BA3080"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78603518" w14:textId="77777777" w:rsidTr="00B668F9">
        <w:trPr>
          <w:cantSplit/>
        </w:trPr>
        <w:tc>
          <w:tcPr>
            <w:tcW w:w="648" w:type="dxa"/>
            <w:vAlign w:val="center"/>
          </w:tcPr>
          <w:p w14:paraId="78703719"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03FEB07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CC4C5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3CB858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1CDDC7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18F8DF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5C9D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5D352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5CC7F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142ECE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F86DFE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448DBD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279A28"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C51C786"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7EE0A05" w14:textId="77777777" w:rsidTr="00B668F9">
        <w:trPr>
          <w:cantSplit/>
        </w:trPr>
        <w:tc>
          <w:tcPr>
            <w:tcW w:w="648" w:type="dxa"/>
            <w:vAlign w:val="center"/>
          </w:tcPr>
          <w:p w14:paraId="1DE1DC9F"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7CD97F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09A71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05C8E8C"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D585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3186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7CB8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4CE75D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8AD5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C2E6686"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5B1FEB6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297E979"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E4B33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8BCA40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420E846F" w14:textId="77777777" w:rsidTr="00B668F9">
        <w:trPr>
          <w:cantSplit/>
        </w:trPr>
        <w:tc>
          <w:tcPr>
            <w:tcW w:w="648" w:type="dxa"/>
            <w:vAlign w:val="center"/>
          </w:tcPr>
          <w:p w14:paraId="12033B5C"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108EE3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A7C437"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51F651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0753D6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C083E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915B0A"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5E369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6051C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2D792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D8DF32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09B54615"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4E483B"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35C68A"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0BB855CC" w14:textId="77777777" w:rsidTr="00B668F9">
        <w:trPr>
          <w:cantSplit/>
        </w:trPr>
        <w:tc>
          <w:tcPr>
            <w:tcW w:w="648" w:type="dxa"/>
            <w:vAlign w:val="center"/>
          </w:tcPr>
          <w:p w14:paraId="41FB6A2B"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6524D746"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163889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7C2C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B8797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018BB7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DBEFDD"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8DB6E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AE3F3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DBBFA8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869C7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A2DDE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CB1F0E4"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7334AC"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6D223CCE" w14:textId="77777777" w:rsidTr="00B668F9">
        <w:trPr>
          <w:cantSplit/>
        </w:trPr>
        <w:tc>
          <w:tcPr>
            <w:tcW w:w="648" w:type="dxa"/>
            <w:vAlign w:val="center"/>
          </w:tcPr>
          <w:p w14:paraId="39C02623" w14:textId="77777777" w:rsidR="0058452D" w:rsidRPr="00233788" w:rsidRDefault="0058452D" w:rsidP="00B668F9">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1B83DAF1"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C731B4E"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EB4B5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BB51CF3"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E244470"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0622BF8"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D942B"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26A35F9"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FA57125"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8F24A32"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2152B04" w14:textId="77777777" w:rsidR="0058452D" w:rsidRPr="00233788" w:rsidRDefault="0058452D" w:rsidP="00B668F9">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12023E7" w14:textId="77777777" w:rsidR="0058452D" w:rsidRPr="00233788" w:rsidRDefault="0058452D" w:rsidP="00B668F9">
            <w:pPr>
              <w:keepNext/>
              <w:spacing w:beforeLines="20" w:before="48"/>
              <w:ind w:firstLine="0"/>
              <w:jc w:val="center"/>
              <w:rPr>
                <w:rFonts w:cs="Arial"/>
                <w:sz w:val="20"/>
                <w:szCs w:val="20"/>
                <w:lang w:val="pl-PL"/>
              </w:rPr>
            </w:pPr>
          </w:p>
        </w:tc>
        <w:tc>
          <w:tcPr>
            <w:tcW w:w="648" w:type="dxa"/>
            <w:vAlign w:val="center"/>
          </w:tcPr>
          <w:p w14:paraId="390E1AAD"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20"/>
                <w:szCs w:val="20"/>
                <w:lang w:val="pl-PL"/>
              </w:rPr>
              <w:t>±</w:t>
            </w:r>
          </w:p>
        </w:tc>
      </w:tr>
      <w:tr w:rsidR="0058452D" w:rsidRPr="00233788" w14:paraId="35FDBF20" w14:textId="77777777" w:rsidTr="00B668F9">
        <w:trPr>
          <w:cantSplit/>
        </w:trPr>
        <w:tc>
          <w:tcPr>
            <w:tcW w:w="9072" w:type="dxa"/>
            <w:gridSpan w:val="14"/>
          </w:tcPr>
          <w:p w14:paraId="5583A27F" w14:textId="77777777" w:rsidR="0058452D" w:rsidRPr="00233788" w:rsidRDefault="0058452D" w:rsidP="00B668F9">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6299F20F"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D95B07">
        <w:rPr>
          <w:noProof/>
          <w:lang w:val="pl-PL"/>
        </w:rPr>
        <w:t>(Austin, 1990; Clark, 1980)</w:t>
      </w:r>
      <w:r w:rsidRPr="00233788">
        <w:fldChar w:fldCharType="end"/>
      </w:r>
    </w:p>
    <w:p w14:paraId="46E81592" w14:textId="77777777" w:rsidR="0058452D" w:rsidRPr="00233788" w:rsidRDefault="0058452D" w:rsidP="0058452D">
      <w:r w:rsidRPr="00233788">
        <w:t>Każda z wymienionych kultur akademickich składa się z co najmniej kilku elementów</w:t>
      </w:r>
      <w:r>
        <w:t xml:space="preserve"> (</w:t>
      </w:r>
      <w:r>
        <w:fldChar w:fldCharType="begin"/>
      </w:r>
      <w:r>
        <w:instrText xml:space="preserve"> REF _Ref134896895 \h </w:instrText>
      </w:r>
      <w:r>
        <w:fldChar w:fldCharType="separate"/>
      </w:r>
      <w:r w:rsidRPr="00993B1A">
        <w:t xml:space="preserve">Tabela </w:t>
      </w:r>
      <w:r>
        <w:rPr>
          <w:noProof/>
        </w:rPr>
        <w:t>8</w:t>
      </w:r>
      <w:r>
        <w:fldChar w:fldCharType="end"/>
      </w:r>
      <w:r>
        <w:t>)</w:t>
      </w:r>
      <w:r w:rsidRPr="00233788">
        <w:t>. Ocena potencjaln</w:t>
      </w:r>
      <w:r>
        <w:t>ych</w:t>
      </w:r>
      <w:r w:rsidRPr="00233788">
        <w:t xml:space="preserve"> wzajemnych korelacji kultur akademickich może być niezwykle istotna</w:t>
      </w:r>
      <w:r>
        <w:t>,</w:t>
      </w:r>
      <w:r w:rsidRPr="00233788">
        <w:t xml:space="preserve"> by zrozumieć naturę powstających konfliktów lub też paradoksów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921CC1">
        <w:rPr>
          <w:noProof/>
        </w:rPr>
        <w:t>(por. Leja, 2011)</w:t>
      </w:r>
      <w:r w:rsidRPr="00233788">
        <w:fldChar w:fldCharType="end"/>
      </w:r>
      <w:r>
        <w:t>,</w:t>
      </w:r>
      <w:r w:rsidRPr="00233788">
        <w:t xml:space="preserve"> dotyczących przede </w:t>
      </w:r>
      <w:r w:rsidRPr="00233788">
        <w:lastRenderedPageBreak/>
        <w:t xml:space="preserve">wszystkim pracowników akademickich, ale również innych </w:t>
      </w:r>
      <w:r>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w:t>
      </w:r>
      <w:r>
        <w:t> </w:t>
      </w:r>
      <w:r w:rsidRPr="00233788">
        <w:t xml:space="preserve">kultury uniwersytetu. Wartości i przekonania te bowiem często są określane jako etos akademicki. Jak ukazuje to Leja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w:t>
      </w:r>
      <w:r>
        <w:t> </w:t>
      </w:r>
      <w:r w:rsidRPr="00233788">
        <w:t xml:space="preserve">jednocześnie stanowi wspólny i odrębny zbiór wartości dotyczących standardów, jakości i metod codziennej pracy naukowej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921CC1">
        <w:rPr>
          <w:noProof/>
        </w:rPr>
        <w:t>(Toma, 1997, s. 689)</w:t>
      </w:r>
      <w:r w:rsidRPr="00233788">
        <w:fldChar w:fldCharType="end"/>
      </w:r>
      <w:r w:rsidRPr="00233788">
        <w:t>.</w:t>
      </w:r>
    </w:p>
    <w:p w14:paraId="75DC61D2" w14:textId="7D878803" w:rsidR="0058452D" w:rsidRDefault="0058452D" w:rsidP="0058452D">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t>formowana</w:t>
      </w:r>
      <w:r w:rsidRPr="00233788">
        <w:t xml:space="preserve"> również poprzez postawy, wartości oraz relacje kształtowane w domenie</w:t>
      </w:r>
      <w:r w:rsidRPr="00001D48">
        <w:rPr>
          <w:rStyle w:val="FootnoteReference"/>
        </w:rPr>
        <w:footnoteReference w:id="3"/>
      </w:r>
      <w:r w:rsidRPr="00233788">
        <w:t xml:space="preserve"> nieformalnej.</w:t>
      </w:r>
    </w:p>
    <w:p w14:paraId="41977A2B" w14:textId="77777777" w:rsidR="0058452D" w:rsidRPr="00233788" w:rsidRDefault="0058452D" w:rsidP="0058452D">
      <w:r w:rsidRPr="00233788">
        <w:t>Aby lepiej zrozumieć istotę kultury akademickiej</w:t>
      </w:r>
      <w:r>
        <w:t>,</w:t>
      </w:r>
      <w:r w:rsidRPr="00233788">
        <w:t xml:space="preserve"> warto przytoczyć cztery archetypy kultur uczelni wg Bergqvista. Są to:</w:t>
      </w:r>
    </w:p>
    <w:p w14:paraId="6B36AD1E" w14:textId="77777777" w:rsidR="0058452D" w:rsidRPr="00233788" w:rsidRDefault="0058452D" w:rsidP="0058452D">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2B9C4E83" w14:textId="77777777" w:rsidR="0058452D" w:rsidRPr="00233788" w:rsidRDefault="0058452D" w:rsidP="0058452D">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267CBFBF" w14:textId="77777777" w:rsidR="0058452D" w:rsidRPr="00233788" w:rsidRDefault="0058452D" w:rsidP="0058452D">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1AD4D928" w14:textId="77777777" w:rsidR="0058452D" w:rsidRPr="00233788" w:rsidRDefault="0058452D" w:rsidP="0058452D">
      <w:pPr>
        <w:pStyle w:val="ListParagraph"/>
        <w:numPr>
          <w:ilvl w:val="0"/>
          <w:numId w:val="13"/>
        </w:numPr>
        <w:spacing w:before="0" w:line="300" w:lineRule="auto"/>
        <w:ind w:left="641" w:hanging="357"/>
      </w:pPr>
      <w:r w:rsidRPr="00233788">
        <w:t>kultura negocjowania – cenione są zasady i procedury zapewniające równość i egalitarność, a</w:t>
      </w:r>
      <w:r>
        <w:t> </w:t>
      </w:r>
      <w:r w:rsidRPr="00233788">
        <w:t xml:space="preserve">także konfrontacje, grupy interesów, mediacje i władza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729B940B" w14:textId="77777777" w:rsidR="0058452D" w:rsidRPr="00233788" w:rsidRDefault="0058452D" w:rsidP="0058452D">
      <w:pPr>
        <w:ind w:firstLine="0"/>
      </w:pPr>
      <w:r w:rsidRPr="00233788">
        <w:lastRenderedPageBreak/>
        <w:t xml:space="preserve">Kezar i Eckel wskazują, że powyższe archetypy istnieją na każdej uczelni oraz mogą być pomocne w ocenie wpływu kultury instytucjonalnej na strategie wprowadzania zmian </w:t>
      </w:r>
      <w:r w:rsidRPr="00233788">
        <w:fldChar w:fldCharType="begin" w:fldLock="1"/>
      </w:r>
      <w:r>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921CC1">
        <w:rPr>
          <w:noProof/>
        </w:rPr>
        <w:t>(Kezar &amp; Eckel, 2002, s. 439)</w:t>
      </w:r>
      <w:r w:rsidRPr="00233788">
        <w:fldChar w:fldCharType="end"/>
      </w:r>
      <w:r w:rsidRPr="00233788">
        <w:t>.</w:t>
      </w:r>
    </w:p>
    <w:p w14:paraId="13BCCA7B" w14:textId="77777777" w:rsidR="0058452D" w:rsidRPr="00233788" w:rsidRDefault="0058452D" w:rsidP="0058452D">
      <w:r w:rsidRPr="00233788">
        <w:t xml:space="preserve">Nawiązując </w:t>
      </w:r>
      <w:r>
        <w:t>do</w:t>
      </w:r>
      <w:r w:rsidRPr="00233788">
        <w:t xml:space="preserve"> przytoczonego na początku tego </w:t>
      </w:r>
      <w:r>
        <w:t>pod</w:t>
      </w:r>
      <w:r w:rsidRPr="00233788">
        <w:t>rozdziału zdania Kuh</w:t>
      </w:r>
      <w:r>
        <w:t>a</w:t>
      </w:r>
      <w:r w:rsidRPr="00233788">
        <w:t xml:space="preserve"> i Whitta, że: „kultura to ramy interpretacyjne pomocne do zrozumienia i oceny zdarzeń i działań</w:t>
      </w:r>
      <w:r>
        <w:t>”</w:t>
      </w:r>
      <w:r w:rsidRPr="00233788">
        <w:t xml:space="preserve">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t> </w:t>
      </w:r>
      <w:r w:rsidRPr="00233788">
        <w:t xml:space="preserve">zachowania badaczy jest kultura dyscypliny, a jej wpływ rośnie wraz ze wzrostem zaawansowania struktury akademickiej </w:t>
      </w:r>
      <w:r w:rsidRPr="00233788">
        <w:fldChar w:fldCharType="begin" w:fldLock="1"/>
      </w:r>
      <w:r>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921CC1">
        <w:rPr>
          <w:noProof/>
        </w:rPr>
        <w:t>(1990, s. 72)</w:t>
      </w:r>
      <w:r w:rsidRPr="00233788">
        <w:fldChar w:fldCharType="end"/>
      </w:r>
      <w:r w:rsidRPr="00233788">
        <w:t xml:space="preserve"> proponuje jako panaceum na złagodzenie napięć pomiędzy różnymi kulturami</w:t>
      </w:r>
      <w:r>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50C7FE9D" w14:textId="77777777" w:rsidR="0058452D" w:rsidRPr="00233788" w:rsidRDefault="0058452D" w:rsidP="0058452D">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921CC1">
        <w:rPr>
          <w:noProof/>
        </w:rPr>
        <w:t>(Blackmore &amp; Kandiko, 2011, s. 408)</w:t>
      </w:r>
      <w:r w:rsidRPr="00233788">
        <w:fldChar w:fldCharType="end"/>
      </w:r>
      <w:r w:rsidRPr="00233788">
        <w:t>. Powiązania pomiędzy różnymi czynnikami motywacji akademickich zostały przedstawione na Rysunku</w:t>
      </w:r>
      <w:r>
        <w:t> 12</w:t>
      </w:r>
      <w:r w:rsidRPr="00233788">
        <w:t>.</w:t>
      </w:r>
    </w:p>
    <w:p w14:paraId="237F9E1C" w14:textId="77777777" w:rsidR="0058452D" w:rsidRDefault="0058452D" w:rsidP="0058452D">
      <w:pPr>
        <w:pStyle w:val="Rysunek"/>
      </w:pPr>
      <w:r>
        <w:rPr>
          <w:noProof/>
        </w:rPr>
        <w:lastRenderedPageBreak/>
        <w:drawing>
          <wp:inline distT="0" distB="0" distL="0" distR="0" wp14:anchorId="2E9C3E33" wp14:editId="3B0AEBF1">
            <wp:extent cx="4655652" cy="3348000"/>
            <wp:effectExtent l="0" t="0" r="0" b="0"/>
            <wp:docPr id="185996027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71E1602D" w14:textId="77777777" w:rsidR="0058452D" w:rsidRPr="00233788" w:rsidRDefault="0058452D" w:rsidP="0058452D">
      <w:pPr>
        <w:pStyle w:val="Rysunek"/>
      </w:pPr>
      <w:r>
        <w:t xml:space="preserve">Rysunek </w:t>
      </w:r>
      <w:fldSimple w:instr=" SEQ Rysunek \* ARABIC ">
        <w:r>
          <w:rPr>
            <w:noProof/>
          </w:rPr>
          <w:t>12</w:t>
        </w:r>
      </w:fldSimple>
      <w:r>
        <w:rPr>
          <w:noProof/>
        </w:rPr>
        <w:t>.</w:t>
      </w:r>
      <w:r>
        <w:t xml:space="preserve"> </w:t>
      </w:r>
      <w:r w:rsidRPr="00233788">
        <w:t>Model motywacji akademickich</w:t>
      </w:r>
    </w:p>
    <w:p w14:paraId="6E338D8A" w14:textId="77777777" w:rsidR="0058452D" w:rsidRPr="00D95B07" w:rsidRDefault="0058452D" w:rsidP="0058452D">
      <w:pPr>
        <w:pStyle w:val="rdo"/>
        <w:rPr>
          <w:lang w:val="pl-PL"/>
        </w:rPr>
      </w:pPr>
      <w:r w:rsidRPr="00D95B07">
        <w:rPr>
          <w:lang w:val="pl-PL"/>
        </w:rPr>
        <w:t xml:space="preserve">Źródło: </w:t>
      </w:r>
      <w:r w:rsidRPr="00233788">
        <w:fldChar w:fldCharType="begin" w:fldLock="1"/>
      </w:r>
      <w:r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D95B07">
        <w:rPr>
          <w:noProof/>
          <w:lang w:val="pl-PL"/>
        </w:rPr>
        <w:t>(Blackmore &amp; Kandiko, 2011, s. 405)</w:t>
      </w:r>
      <w:r w:rsidRPr="00233788">
        <w:fldChar w:fldCharType="end"/>
      </w:r>
    </w:p>
    <w:p w14:paraId="4AC9D640" w14:textId="77777777" w:rsidR="0058452D" w:rsidRPr="00233788" w:rsidRDefault="0058452D" w:rsidP="0058452D">
      <w:r>
        <w:t>W</w:t>
      </w:r>
      <w:r w:rsidRPr="00233788">
        <w:t>zajemne relacje trzech obszarów motywacji akademickich</w:t>
      </w:r>
      <w:r>
        <w:t xml:space="preserve"> </w:t>
      </w:r>
      <w:r w:rsidRPr="00233788">
        <w:t>(</w:t>
      </w:r>
      <w:r>
        <w:fldChar w:fldCharType="begin"/>
      </w:r>
      <w:r>
        <w:instrText xml:space="preserve"> REF _Ref134899759 \h </w:instrText>
      </w:r>
      <w:r>
        <w:fldChar w:fldCharType="separate"/>
      </w:r>
      <w:r>
        <w:t xml:space="preserve">Rysunek </w:t>
      </w:r>
      <w:r>
        <w:rPr>
          <w:noProof/>
        </w:rPr>
        <w:t>12</w:t>
      </w:r>
      <w:r>
        <w:fldChar w:fldCharType="end"/>
      </w:r>
      <w:r w:rsidRPr="00233788">
        <w:t xml:space="preserve">) </w:t>
      </w:r>
      <w:r>
        <w:t>w</w:t>
      </w:r>
      <w:r w:rsidRPr="00233788">
        <w:t>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t>e</w:t>
      </w:r>
      <w:r w:rsidRPr="00233788">
        <w:t xml:space="preserve"> w odmienny sposób. Ponadto w wyniku nakładania się motywacji z różnych obszarów możemy określić zjawiska pomocne w identyfikacji skutków istnienia poszczególnych współzależności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921CC1">
        <w:rPr>
          <w:noProof/>
        </w:rPr>
        <w:t>(Blackmore &amp; Kandiko, 2011)</w:t>
      </w:r>
      <w:r w:rsidRPr="00233788">
        <w:fldChar w:fldCharType="end"/>
      </w:r>
      <w:r w:rsidRPr="00233788">
        <w:t>, co może być istotnym obszarem konfliktów wartości doświadczanych przez pracowników akademickich.</w:t>
      </w:r>
    </w:p>
    <w:p w14:paraId="5976C245" w14:textId="4094903D" w:rsidR="0058452D" w:rsidRDefault="0058452D" w:rsidP="0058452D">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w:t>
      </w:r>
      <w:r w:rsidRPr="00233788">
        <w:lastRenderedPageBreak/>
        <w:t>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t>,</w:t>
      </w:r>
      <w:r w:rsidRPr="00233788">
        <w:t xml:space="preserve"> co doświadczają prestiżu</w:t>
      </w:r>
      <w:r>
        <w:t>,</w:t>
      </w:r>
      <w:r w:rsidRPr="00233788">
        <w:t xml:space="preserve"> są zmotywowani do konkurowania wśród równych sobie rangą, by zachować korzyści płynące z wysokiego statusu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921CC1">
        <w:rPr>
          <w:noProof/>
        </w:rPr>
        <w:t>(Campbell i in., 2019, s. 720)</w:t>
      </w:r>
      <w:r w:rsidRPr="00233788">
        <w:fldChar w:fldCharType="end"/>
      </w:r>
      <w:r w:rsidRPr="00233788">
        <w:t>. Reputację natomiast definiuje się jako konstrukt socjologiczny</w:t>
      </w:r>
      <w:r>
        <w:t>,</w:t>
      </w:r>
      <w:r w:rsidRPr="00233788">
        <w:t xml:space="preserve"> zdefiniowany jako ogólny poziom szacunku dla organizacji wyrażanego przez interesariuszy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921CC1">
        <w:rPr>
          <w:noProof/>
        </w:rPr>
        <w:t>(Finch i in., 2013, s. 35)</w:t>
      </w:r>
      <w:r w:rsidRPr="00233788">
        <w:fldChar w:fldCharType="end"/>
      </w:r>
      <w:r>
        <w:t>;</w:t>
      </w:r>
      <w:r w:rsidRPr="00233788">
        <w:t xml:space="preserve"> jest to zgodnie z</w:t>
      </w:r>
      <w:r>
        <w:t> </w:t>
      </w:r>
      <w:r w:rsidRPr="00233788">
        <w:t>opinią Le</w:t>
      </w:r>
      <w:r>
        <w:t>ji</w:t>
      </w:r>
      <w:r w:rsidRPr="00233788">
        <w:t xml:space="preserve">, który wymienia reputację wśród zasobów konkurencyjnych uczelni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921CC1">
        <w:rPr>
          <w:noProof/>
        </w:rPr>
        <w:t>(Leja, 2011, s. 227)</w:t>
      </w:r>
      <w:r w:rsidRPr="00233788">
        <w:fldChar w:fldCharType="end"/>
      </w:r>
      <w:r w:rsidRPr="00233788">
        <w:t>.</w:t>
      </w:r>
    </w:p>
    <w:p w14:paraId="2FB87128" w14:textId="77777777" w:rsidR="0058452D" w:rsidRPr="00233788" w:rsidRDefault="0058452D" w:rsidP="0058452D">
      <w:r w:rsidRPr="00233788">
        <w:t xml:space="preserve">Ważnym elementem budowania prestiżu są rankingi </w:t>
      </w:r>
      <w:r w:rsidRPr="00233788">
        <w:fldChar w:fldCharType="begin" w:fldLock="1"/>
      </w:r>
      <w: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921CC1">
        <w:rPr>
          <w:noProof/>
        </w:rPr>
        <w:t>(Rivera, 2011, s. 79)</w:t>
      </w:r>
      <w:r w:rsidRPr="00233788">
        <w:fldChar w:fldCharType="end"/>
      </w:r>
      <w:r w:rsidRPr="00233788">
        <w:t>.</w:t>
      </w:r>
    </w:p>
    <w:p w14:paraId="51D9E72B" w14:textId="77777777" w:rsidR="0058452D" w:rsidRPr="00233788" w:rsidRDefault="0058452D" w:rsidP="0058452D">
      <w:pPr>
        <w:pStyle w:val="Tytutabeli"/>
        <w:rPr>
          <w:noProof/>
        </w:rPr>
      </w:pPr>
      <w:r w:rsidRPr="00233788">
        <w:t xml:space="preserve">Tabela </w:t>
      </w:r>
      <w:fldSimple w:instr=" SEQ Tabela \* ARABIC ">
        <w:r>
          <w:rPr>
            <w:noProof/>
          </w:rPr>
          <w:t>10</w:t>
        </w:r>
      </w:fldSimple>
      <w:r>
        <w:rPr>
          <w:noProof/>
        </w:rPr>
        <w:t>.</w:t>
      </w:r>
      <w:r w:rsidRPr="00233788">
        <w:t xml:space="preserve"> Udział kryteriów odnoszących się do prestiżu w ocenie rankingów </w:t>
      </w:r>
      <w:r>
        <w:t>uniwersytetów</w:t>
      </w:r>
    </w:p>
    <w:tbl>
      <w:tblPr>
        <w:tblStyle w:val="TableGrid"/>
        <w:tblW w:w="9072" w:type="dxa"/>
        <w:tblLook w:val="04A0" w:firstRow="1" w:lastRow="0" w:firstColumn="1" w:lastColumn="0" w:noHBand="0" w:noVBand="1"/>
      </w:tblPr>
      <w:tblGrid>
        <w:gridCol w:w="1531"/>
        <w:gridCol w:w="1361"/>
        <w:gridCol w:w="6180"/>
      </w:tblGrid>
      <w:tr w:rsidR="0058452D" w:rsidRPr="000352D6" w14:paraId="00F5FB1E" w14:textId="77777777" w:rsidTr="00B668F9">
        <w:trPr>
          <w:cantSplit/>
          <w:tblHeader/>
        </w:trPr>
        <w:tc>
          <w:tcPr>
            <w:tcW w:w="1531" w:type="dxa"/>
            <w:vAlign w:val="center"/>
          </w:tcPr>
          <w:p w14:paraId="2F863C15"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 xml:space="preserve">Nazwa </w:t>
            </w:r>
            <w:r>
              <w:rPr>
                <w:b/>
                <w:bCs/>
                <w:sz w:val="18"/>
                <w:szCs w:val="18"/>
                <w:lang w:val="pl-PL"/>
              </w:rPr>
              <w:br/>
            </w:r>
            <w:r w:rsidRPr="000352D6">
              <w:rPr>
                <w:b/>
                <w:bCs/>
                <w:sz w:val="18"/>
                <w:szCs w:val="18"/>
                <w:lang w:val="pl-PL"/>
              </w:rPr>
              <w:t>rankingu (rok)</w:t>
            </w:r>
            <w:r w:rsidRPr="00001D48">
              <w:rPr>
                <w:rStyle w:val="FootnoteReference"/>
              </w:rPr>
              <w:footnoteReference w:id="4"/>
            </w:r>
          </w:p>
        </w:tc>
        <w:tc>
          <w:tcPr>
            <w:tcW w:w="1361" w:type="dxa"/>
            <w:vAlign w:val="center"/>
          </w:tcPr>
          <w:p w14:paraId="4BBBB4D7" w14:textId="77777777" w:rsidR="0058452D" w:rsidRPr="000352D6" w:rsidRDefault="0058452D" w:rsidP="00B668F9">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7B157352" w14:textId="77777777" w:rsidR="0058452D" w:rsidRPr="000352D6" w:rsidRDefault="0058452D" w:rsidP="00B668F9">
            <w:pPr>
              <w:keepNext/>
              <w:ind w:firstLine="0"/>
              <w:jc w:val="left"/>
              <w:rPr>
                <w:b/>
                <w:bCs/>
                <w:sz w:val="18"/>
                <w:szCs w:val="18"/>
                <w:lang w:val="pl-PL"/>
              </w:rPr>
            </w:pPr>
            <w:r w:rsidRPr="000352D6">
              <w:rPr>
                <w:b/>
                <w:bCs/>
                <w:sz w:val="18"/>
                <w:szCs w:val="18"/>
                <w:lang w:val="pl-PL"/>
              </w:rPr>
              <w:t>Opis kryteriów składowych prestiżu</w:t>
            </w:r>
          </w:p>
        </w:tc>
      </w:tr>
      <w:tr w:rsidR="0058452D" w:rsidRPr="000352D6" w14:paraId="48A07201" w14:textId="77777777" w:rsidTr="00B668F9">
        <w:trPr>
          <w:cantSplit/>
        </w:trPr>
        <w:tc>
          <w:tcPr>
            <w:tcW w:w="1531" w:type="dxa"/>
            <w:vAlign w:val="center"/>
          </w:tcPr>
          <w:p w14:paraId="77AF57C8" w14:textId="77777777" w:rsidR="0058452D" w:rsidRPr="000352D6" w:rsidRDefault="0058452D" w:rsidP="00B668F9">
            <w:pPr>
              <w:pStyle w:val="TekstTabeli"/>
              <w:jc w:val="center"/>
              <w:rPr>
                <w:lang w:val="pl-PL"/>
              </w:rPr>
            </w:pPr>
            <w:r w:rsidRPr="000352D6">
              <w:rPr>
                <w:lang w:val="pl-PL"/>
              </w:rPr>
              <w:t xml:space="preserve">ARWU </w:t>
            </w:r>
            <w:r>
              <w:rPr>
                <w:lang w:val="pl-PL"/>
              </w:rPr>
              <w:br/>
            </w:r>
            <w:r w:rsidRPr="000352D6">
              <w:rPr>
                <w:lang w:val="pl-PL"/>
              </w:rPr>
              <w:t>Shanghai (2020)</w:t>
            </w:r>
          </w:p>
        </w:tc>
        <w:tc>
          <w:tcPr>
            <w:tcW w:w="1361" w:type="dxa"/>
            <w:vAlign w:val="center"/>
          </w:tcPr>
          <w:p w14:paraId="1CC7821B" w14:textId="77777777" w:rsidR="0058452D" w:rsidRPr="000352D6" w:rsidRDefault="0058452D" w:rsidP="00B668F9">
            <w:pPr>
              <w:ind w:firstLine="0"/>
              <w:jc w:val="center"/>
              <w:rPr>
                <w:sz w:val="18"/>
                <w:szCs w:val="18"/>
                <w:lang w:val="pl-PL"/>
              </w:rPr>
            </w:pPr>
            <w:r w:rsidRPr="000352D6">
              <w:rPr>
                <w:sz w:val="18"/>
                <w:szCs w:val="18"/>
                <w:lang w:val="pl-PL"/>
              </w:rPr>
              <w:t>30%</w:t>
            </w:r>
            <w:r>
              <w:rPr>
                <w:rStyle w:val="FootnoteReference"/>
                <w:sz w:val="18"/>
                <w:szCs w:val="18"/>
                <w:lang w:val="pl-PL"/>
              </w:rPr>
              <w:footnoteReference w:id="5"/>
            </w:r>
          </w:p>
        </w:tc>
        <w:tc>
          <w:tcPr>
            <w:tcW w:w="6180" w:type="dxa"/>
            <w:vAlign w:val="center"/>
          </w:tcPr>
          <w:p w14:paraId="2CD6FAC9" w14:textId="77777777" w:rsidR="0058452D" w:rsidRPr="000352D6" w:rsidRDefault="0058452D" w:rsidP="00B668F9">
            <w:pPr>
              <w:pStyle w:val="TekstTabeli"/>
              <w:rPr>
                <w:lang w:val="pl-PL"/>
              </w:rPr>
            </w:pPr>
            <w:r w:rsidRPr="000352D6">
              <w:rPr>
                <w:lang w:val="pl-PL"/>
              </w:rPr>
              <w:t>Absolwenci z nagr</w:t>
            </w:r>
            <w:r>
              <w:rPr>
                <w:lang w:val="pl-PL"/>
              </w:rPr>
              <w:t>.</w:t>
            </w:r>
            <w:r w:rsidRPr="000352D6">
              <w:rPr>
                <w:lang w:val="pl-PL"/>
              </w:rPr>
              <w:t xml:space="preserve"> Nobla lub odpowiednikiem w swojej dziedzinie: 10%</w:t>
            </w:r>
          </w:p>
          <w:p w14:paraId="4E5FB49B" w14:textId="77777777" w:rsidR="0058452D" w:rsidRPr="008207C7" w:rsidRDefault="0058452D" w:rsidP="00B668F9">
            <w:pPr>
              <w:pStyle w:val="TekstTabeli"/>
              <w:rPr>
                <w:lang w:val="pl-PL"/>
              </w:rPr>
            </w:pPr>
            <w:r w:rsidRPr="000352D6">
              <w:rPr>
                <w:lang w:val="pl-PL"/>
              </w:rPr>
              <w:t>Kadra z nagr</w:t>
            </w:r>
            <w:r>
              <w:rPr>
                <w:lang w:val="pl-PL"/>
              </w:rPr>
              <w:t>.</w:t>
            </w:r>
            <w:r w:rsidRPr="000352D6">
              <w:rPr>
                <w:lang w:val="pl-PL"/>
              </w:rPr>
              <w:t xml:space="preserve"> Nobla lub odpowiednikiem w swojej dziedzinie: 20%</w:t>
            </w:r>
          </w:p>
        </w:tc>
      </w:tr>
      <w:tr w:rsidR="0058452D" w:rsidRPr="000352D6" w14:paraId="1139A9DC" w14:textId="77777777" w:rsidTr="00B668F9">
        <w:trPr>
          <w:cantSplit/>
        </w:trPr>
        <w:tc>
          <w:tcPr>
            <w:tcW w:w="1531" w:type="dxa"/>
            <w:vAlign w:val="center"/>
          </w:tcPr>
          <w:p w14:paraId="4E426615" w14:textId="77777777" w:rsidR="0058452D" w:rsidRPr="000352D6" w:rsidRDefault="0058452D" w:rsidP="00B668F9">
            <w:pPr>
              <w:pStyle w:val="TekstTabeli"/>
              <w:jc w:val="center"/>
              <w:rPr>
                <w:lang w:val="pl-PL"/>
              </w:rPr>
            </w:pPr>
            <w:r w:rsidRPr="000352D6">
              <w:rPr>
                <w:lang w:val="pl-PL"/>
              </w:rPr>
              <w:t>THE Times (2020)</w:t>
            </w:r>
          </w:p>
        </w:tc>
        <w:tc>
          <w:tcPr>
            <w:tcW w:w="1361" w:type="dxa"/>
            <w:vAlign w:val="center"/>
          </w:tcPr>
          <w:p w14:paraId="645305AC" w14:textId="77777777" w:rsidR="0058452D" w:rsidRPr="000352D6" w:rsidRDefault="0058452D" w:rsidP="00B668F9">
            <w:pPr>
              <w:ind w:firstLine="0"/>
              <w:jc w:val="center"/>
              <w:rPr>
                <w:sz w:val="18"/>
                <w:szCs w:val="18"/>
                <w:lang w:val="pl-PL"/>
              </w:rPr>
            </w:pPr>
            <w:r w:rsidRPr="000352D6">
              <w:rPr>
                <w:sz w:val="18"/>
                <w:szCs w:val="18"/>
                <w:lang w:val="pl-PL"/>
              </w:rPr>
              <w:t>30%</w:t>
            </w:r>
          </w:p>
        </w:tc>
        <w:tc>
          <w:tcPr>
            <w:tcW w:w="6180" w:type="dxa"/>
            <w:vAlign w:val="center"/>
          </w:tcPr>
          <w:p w14:paraId="600D93B7" w14:textId="77777777" w:rsidR="0058452D" w:rsidRPr="000352D6" w:rsidRDefault="0058452D" w:rsidP="00B668F9">
            <w:pPr>
              <w:pStyle w:val="TekstTabeli"/>
              <w:rPr>
                <w:lang w:val="pl-PL"/>
              </w:rPr>
            </w:pPr>
            <w:r w:rsidRPr="000352D6">
              <w:rPr>
                <w:lang w:val="pl-PL"/>
              </w:rPr>
              <w:t>Badanie reputacji kształcenia: 15%</w:t>
            </w:r>
          </w:p>
          <w:p w14:paraId="03E8B378" w14:textId="77777777" w:rsidR="0058452D" w:rsidRPr="000352D6" w:rsidRDefault="0058452D" w:rsidP="00B668F9">
            <w:pPr>
              <w:pStyle w:val="TekstTabeli"/>
              <w:rPr>
                <w:lang w:val="pl-PL"/>
              </w:rPr>
            </w:pPr>
            <w:r w:rsidRPr="000352D6">
              <w:rPr>
                <w:lang w:val="pl-PL"/>
              </w:rPr>
              <w:t>Badanie reputacji badań: 15%</w:t>
            </w:r>
          </w:p>
        </w:tc>
      </w:tr>
      <w:tr w:rsidR="0058452D" w:rsidRPr="000352D6" w14:paraId="472DD592" w14:textId="77777777" w:rsidTr="00B668F9">
        <w:trPr>
          <w:cantSplit/>
        </w:trPr>
        <w:tc>
          <w:tcPr>
            <w:tcW w:w="1531" w:type="dxa"/>
            <w:vAlign w:val="center"/>
          </w:tcPr>
          <w:p w14:paraId="6C36174A" w14:textId="77777777" w:rsidR="0058452D" w:rsidRPr="000352D6" w:rsidRDefault="0058452D" w:rsidP="00B668F9">
            <w:pPr>
              <w:pStyle w:val="TekstTabeli"/>
              <w:jc w:val="center"/>
              <w:rPr>
                <w:lang w:val="pl-PL"/>
              </w:rPr>
            </w:pPr>
            <w:r w:rsidRPr="000352D6">
              <w:rPr>
                <w:lang w:val="pl-PL"/>
              </w:rPr>
              <w:t>QS W</w:t>
            </w:r>
            <w:r>
              <w:rPr>
                <w:lang w:val="pl-PL"/>
              </w:rPr>
              <w:t>UR</w:t>
            </w:r>
            <w:r w:rsidRPr="000352D6">
              <w:rPr>
                <w:lang w:val="pl-PL"/>
              </w:rPr>
              <w:t xml:space="preserve"> (2020)</w:t>
            </w:r>
          </w:p>
        </w:tc>
        <w:tc>
          <w:tcPr>
            <w:tcW w:w="1361" w:type="dxa"/>
            <w:vAlign w:val="center"/>
          </w:tcPr>
          <w:p w14:paraId="72285ED3" w14:textId="77777777" w:rsidR="0058452D" w:rsidRPr="000352D6" w:rsidRDefault="0058452D" w:rsidP="00B668F9">
            <w:pPr>
              <w:ind w:firstLine="0"/>
              <w:jc w:val="center"/>
              <w:rPr>
                <w:sz w:val="18"/>
                <w:szCs w:val="18"/>
                <w:lang w:val="pl-PL"/>
              </w:rPr>
            </w:pPr>
            <w:r w:rsidRPr="000352D6">
              <w:rPr>
                <w:sz w:val="18"/>
                <w:szCs w:val="18"/>
                <w:lang w:val="pl-PL"/>
              </w:rPr>
              <w:t>50%</w:t>
            </w:r>
          </w:p>
        </w:tc>
        <w:tc>
          <w:tcPr>
            <w:tcW w:w="6180" w:type="dxa"/>
            <w:vAlign w:val="center"/>
          </w:tcPr>
          <w:p w14:paraId="11CAC90E" w14:textId="77777777" w:rsidR="0058452D" w:rsidRPr="000352D6" w:rsidRDefault="0058452D" w:rsidP="00B668F9">
            <w:pPr>
              <w:pStyle w:val="TekstTabeli"/>
              <w:rPr>
                <w:lang w:val="pl-PL"/>
              </w:rPr>
            </w:pPr>
            <w:r w:rsidRPr="000352D6">
              <w:rPr>
                <w:lang w:val="pl-PL"/>
              </w:rPr>
              <w:t>Reputacja akademicka: 40%</w:t>
            </w:r>
          </w:p>
          <w:p w14:paraId="2B8FD011" w14:textId="77777777" w:rsidR="0058452D" w:rsidRPr="000352D6" w:rsidRDefault="0058452D" w:rsidP="00B668F9">
            <w:pPr>
              <w:pStyle w:val="TekstTabeli"/>
              <w:rPr>
                <w:lang w:val="pl-PL"/>
              </w:rPr>
            </w:pPr>
            <w:r w:rsidRPr="000352D6">
              <w:rPr>
                <w:lang w:val="pl-PL"/>
              </w:rPr>
              <w:t>Reputacja wśród pracodawców: 10%</w:t>
            </w:r>
          </w:p>
        </w:tc>
      </w:tr>
      <w:tr w:rsidR="0058452D" w:rsidRPr="000352D6" w14:paraId="492E4BC2" w14:textId="77777777" w:rsidTr="00B668F9">
        <w:trPr>
          <w:cantSplit/>
        </w:trPr>
        <w:tc>
          <w:tcPr>
            <w:tcW w:w="1531" w:type="dxa"/>
            <w:vAlign w:val="center"/>
          </w:tcPr>
          <w:p w14:paraId="44672120" w14:textId="77777777" w:rsidR="0058452D" w:rsidRPr="000352D6" w:rsidRDefault="0058452D" w:rsidP="00B668F9">
            <w:pPr>
              <w:pStyle w:val="TekstTabeli"/>
              <w:jc w:val="center"/>
              <w:rPr>
                <w:lang w:val="pl-PL"/>
              </w:rPr>
            </w:pPr>
            <w:r w:rsidRPr="000352D6">
              <w:rPr>
                <w:lang w:val="pl-PL"/>
              </w:rPr>
              <w:lastRenderedPageBreak/>
              <w:t>Round University Ranking (2020)</w:t>
            </w:r>
          </w:p>
        </w:tc>
        <w:tc>
          <w:tcPr>
            <w:tcW w:w="1361" w:type="dxa"/>
            <w:vAlign w:val="center"/>
          </w:tcPr>
          <w:p w14:paraId="436E8F5C" w14:textId="77777777" w:rsidR="0058452D" w:rsidRPr="000352D6" w:rsidRDefault="0058452D" w:rsidP="00B668F9">
            <w:pPr>
              <w:ind w:firstLine="0"/>
              <w:jc w:val="center"/>
              <w:rPr>
                <w:sz w:val="18"/>
                <w:szCs w:val="18"/>
                <w:lang w:val="pl-PL"/>
              </w:rPr>
            </w:pPr>
            <w:r w:rsidRPr="000352D6">
              <w:rPr>
                <w:sz w:val="18"/>
                <w:szCs w:val="18"/>
                <w:lang w:val="pl-PL"/>
              </w:rPr>
              <w:t>18%</w:t>
            </w:r>
          </w:p>
        </w:tc>
        <w:tc>
          <w:tcPr>
            <w:tcW w:w="6180" w:type="dxa"/>
            <w:vAlign w:val="center"/>
          </w:tcPr>
          <w:p w14:paraId="037E81E2" w14:textId="77777777" w:rsidR="0058452D" w:rsidRPr="000352D6" w:rsidRDefault="0058452D" w:rsidP="00B668F9">
            <w:pPr>
              <w:pStyle w:val="TekstTabeli"/>
              <w:rPr>
                <w:lang w:val="pl-PL"/>
              </w:rPr>
            </w:pPr>
            <w:r w:rsidRPr="000352D6">
              <w:rPr>
                <w:lang w:val="pl-PL"/>
              </w:rPr>
              <w:t>Światowa reputacja kształcenia: 8%</w:t>
            </w:r>
          </w:p>
          <w:p w14:paraId="27497D31" w14:textId="77777777" w:rsidR="0058452D" w:rsidRPr="000352D6" w:rsidRDefault="0058452D" w:rsidP="00B668F9">
            <w:pPr>
              <w:pStyle w:val="TekstTabeli"/>
              <w:rPr>
                <w:lang w:val="pl-PL"/>
              </w:rPr>
            </w:pPr>
            <w:r w:rsidRPr="000352D6">
              <w:rPr>
                <w:lang w:val="pl-PL"/>
              </w:rPr>
              <w:t>Światowa reputacja badań: 8%</w:t>
            </w:r>
          </w:p>
          <w:p w14:paraId="49547C38" w14:textId="77777777" w:rsidR="0058452D" w:rsidRPr="000352D6" w:rsidRDefault="0058452D" w:rsidP="00B668F9">
            <w:pPr>
              <w:pStyle w:val="TekstTabeli"/>
              <w:rPr>
                <w:lang w:val="pl-PL"/>
              </w:rPr>
            </w:pPr>
            <w:r w:rsidRPr="000352D6">
              <w:rPr>
                <w:lang w:val="pl-PL"/>
              </w:rPr>
              <w:t>Reputacja poza regionem: 2%</w:t>
            </w:r>
          </w:p>
        </w:tc>
      </w:tr>
      <w:tr w:rsidR="0058452D" w:rsidRPr="000352D6" w14:paraId="4F8972D1" w14:textId="77777777" w:rsidTr="00B668F9">
        <w:trPr>
          <w:cantSplit/>
        </w:trPr>
        <w:tc>
          <w:tcPr>
            <w:tcW w:w="1531" w:type="dxa"/>
            <w:vAlign w:val="center"/>
          </w:tcPr>
          <w:p w14:paraId="101D1C09" w14:textId="77777777" w:rsidR="0058452D" w:rsidRPr="000352D6" w:rsidRDefault="0058452D" w:rsidP="00B668F9">
            <w:pPr>
              <w:pStyle w:val="TekstTabeli"/>
              <w:jc w:val="center"/>
              <w:rPr>
                <w:lang w:val="pl-PL"/>
              </w:rPr>
            </w:pPr>
            <w:r w:rsidRPr="000352D6">
              <w:rPr>
                <w:lang w:val="pl-PL"/>
              </w:rPr>
              <w:t>MyPlan.com (2020)</w:t>
            </w:r>
          </w:p>
        </w:tc>
        <w:tc>
          <w:tcPr>
            <w:tcW w:w="1361" w:type="dxa"/>
            <w:vAlign w:val="center"/>
          </w:tcPr>
          <w:p w14:paraId="47C92E7B" w14:textId="77777777" w:rsidR="0058452D" w:rsidRPr="000352D6" w:rsidRDefault="0058452D" w:rsidP="00B668F9">
            <w:pPr>
              <w:ind w:firstLine="0"/>
              <w:jc w:val="center"/>
              <w:rPr>
                <w:sz w:val="18"/>
                <w:szCs w:val="18"/>
                <w:lang w:val="pl-PL"/>
              </w:rPr>
            </w:pPr>
            <w:r w:rsidRPr="000352D6">
              <w:rPr>
                <w:sz w:val="18"/>
                <w:szCs w:val="18"/>
                <w:lang w:val="pl-PL"/>
              </w:rPr>
              <w:t>7,7%</w:t>
            </w:r>
          </w:p>
        </w:tc>
        <w:tc>
          <w:tcPr>
            <w:tcW w:w="6180" w:type="dxa"/>
            <w:vAlign w:val="center"/>
          </w:tcPr>
          <w:p w14:paraId="0C08FAC8" w14:textId="77777777" w:rsidR="0058452D" w:rsidRPr="000352D6" w:rsidRDefault="0058452D" w:rsidP="00B668F9">
            <w:pPr>
              <w:pStyle w:val="TekstTabeli"/>
              <w:rPr>
                <w:lang w:val="pl-PL"/>
              </w:rPr>
            </w:pPr>
            <w:r w:rsidRPr="000352D6">
              <w:rPr>
                <w:lang w:val="pl-PL"/>
              </w:rPr>
              <w:t>1 z 13 kryteriów oceny ankiety odnosi się do prestiżu uczelni</w:t>
            </w:r>
          </w:p>
        </w:tc>
      </w:tr>
      <w:tr w:rsidR="0058452D" w:rsidRPr="000352D6" w14:paraId="2D28A252" w14:textId="77777777" w:rsidTr="00B668F9">
        <w:trPr>
          <w:cantSplit/>
        </w:trPr>
        <w:tc>
          <w:tcPr>
            <w:tcW w:w="1531" w:type="dxa"/>
            <w:vAlign w:val="center"/>
          </w:tcPr>
          <w:p w14:paraId="6706A38D" w14:textId="77777777" w:rsidR="0058452D" w:rsidRPr="000352D6" w:rsidRDefault="0058452D" w:rsidP="00B668F9">
            <w:pPr>
              <w:pStyle w:val="TekstTabeli"/>
              <w:keepNext/>
              <w:jc w:val="center"/>
              <w:rPr>
                <w:lang w:val="pl-PL"/>
              </w:rPr>
            </w:pPr>
            <w:r w:rsidRPr="000352D6">
              <w:rPr>
                <w:lang w:val="pl-PL"/>
              </w:rPr>
              <w:t>Perspektywy RUA 2020</w:t>
            </w:r>
          </w:p>
        </w:tc>
        <w:tc>
          <w:tcPr>
            <w:tcW w:w="1361" w:type="dxa"/>
            <w:vAlign w:val="center"/>
          </w:tcPr>
          <w:p w14:paraId="04BD3A15" w14:textId="77777777" w:rsidR="0058452D" w:rsidRPr="000352D6" w:rsidRDefault="0058452D" w:rsidP="00B668F9">
            <w:pPr>
              <w:keepNext/>
              <w:ind w:firstLine="0"/>
              <w:jc w:val="center"/>
              <w:rPr>
                <w:sz w:val="18"/>
                <w:szCs w:val="18"/>
                <w:lang w:val="pl-PL"/>
              </w:rPr>
            </w:pPr>
            <w:r w:rsidRPr="000352D6">
              <w:rPr>
                <w:sz w:val="18"/>
                <w:szCs w:val="18"/>
                <w:lang w:val="pl-PL"/>
              </w:rPr>
              <w:t>17%</w:t>
            </w:r>
          </w:p>
        </w:tc>
        <w:tc>
          <w:tcPr>
            <w:tcW w:w="6180" w:type="dxa"/>
            <w:vAlign w:val="center"/>
          </w:tcPr>
          <w:p w14:paraId="6A69F3A5" w14:textId="77777777" w:rsidR="0058452D" w:rsidRPr="000352D6" w:rsidRDefault="0058452D" w:rsidP="00B668F9">
            <w:pPr>
              <w:pStyle w:val="TekstTabeli"/>
              <w:keepNext/>
              <w:rPr>
                <w:lang w:val="pl-PL"/>
              </w:rPr>
            </w:pPr>
            <w:r w:rsidRPr="000352D6">
              <w:rPr>
                <w:lang w:val="pl-PL"/>
              </w:rPr>
              <w:t>Ocena przez kadrę akademicką: 10%</w:t>
            </w:r>
          </w:p>
          <w:p w14:paraId="7DB4EDBC" w14:textId="77777777" w:rsidR="0058452D" w:rsidRPr="000352D6" w:rsidRDefault="0058452D" w:rsidP="00B668F9">
            <w:pPr>
              <w:pStyle w:val="TekstTabeli"/>
              <w:keepNext/>
              <w:rPr>
                <w:lang w:val="pl-PL"/>
              </w:rPr>
            </w:pPr>
            <w:r w:rsidRPr="000352D6">
              <w:rPr>
                <w:lang w:val="pl-PL"/>
              </w:rPr>
              <w:t>Pozycja uczelni w światowych rankingach: 2%</w:t>
            </w:r>
          </w:p>
          <w:p w14:paraId="21113B9C" w14:textId="77777777" w:rsidR="0058452D" w:rsidRPr="000352D6" w:rsidRDefault="0058452D" w:rsidP="00B668F9">
            <w:pPr>
              <w:pStyle w:val="TekstTabeli"/>
              <w:keepNext/>
              <w:rPr>
                <w:lang w:val="pl-PL"/>
              </w:rPr>
            </w:pPr>
            <w:r w:rsidRPr="000352D6">
              <w:rPr>
                <w:lang w:val="pl-PL"/>
              </w:rPr>
              <w:t>Ocena przez pracodawców: 5%</w:t>
            </w:r>
          </w:p>
        </w:tc>
      </w:tr>
    </w:tbl>
    <w:p w14:paraId="0AE7E4AE" w14:textId="77777777" w:rsidR="0058452D" w:rsidRPr="00D95B07" w:rsidRDefault="0058452D" w:rsidP="0058452D">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D95B07">
        <w:rPr>
          <w:noProof/>
          <w:lang w:val="pl-PL"/>
        </w:rPr>
        <w:t>(</w:t>
      </w:r>
      <w:r w:rsidRPr="00D95B07">
        <w:rPr>
          <w:i/>
          <w:noProof/>
          <w:lang w:val="pl-PL"/>
        </w:rPr>
        <w:t>Methodology of Round University Ranking 2020</w:t>
      </w:r>
      <w:r w:rsidRPr="00D95B07">
        <w:rPr>
          <w:noProof/>
          <w:lang w:val="pl-PL"/>
        </w:rPr>
        <w:t xml:space="preserve">, 2020; </w:t>
      </w:r>
      <w:r w:rsidRPr="00D95B07">
        <w:rPr>
          <w:i/>
          <w:noProof/>
          <w:lang w:val="pl-PL"/>
        </w:rPr>
        <w:t>Metodologia Rankingu Szkół Wyższych Perspektywy 2020</w:t>
      </w:r>
      <w:r w:rsidRPr="00D95B07">
        <w:rPr>
          <w:noProof/>
          <w:lang w:val="pl-PL"/>
        </w:rPr>
        <w:t xml:space="preserve">, 2020; </w:t>
      </w:r>
      <w:r w:rsidRPr="00D95B07">
        <w:rPr>
          <w:i/>
          <w:noProof/>
          <w:lang w:val="pl-PL"/>
        </w:rPr>
        <w:t>MyPlan College Rankings</w:t>
      </w:r>
      <w:r w:rsidRPr="00D95B07">
        <w:rPr>
          <w:noProof/>
          <w:lang w:val="pl-PL"/>
        </w:rPr>
        <w:t xml:space="preserve">, 2020; </w:t>
      </w:r>
      <w:r w:rsidRPr="00D95B07">
        <w:rPr>
          <w:i/>
          <w:noProof/>
          <w:lang w:val="pl-PL"/>
        </w:rPr>
        <w:t>Ranking Methodology of Academic Ranking of World Universities - 2020</w:t>
      </w:r>
      <w:r w:rsidRPr="00D95B07">
        <w:rPr>
          <w:noProof/>
          <w:lang w:val="pl-PL"/>
        </w:rPr>
        <w:t xml:space="preserve">, 2020; </w:t>
      </w:r>
      <w:r w:rsidRPr="00D95B07">
        <w:rPr>
          <w:i/>
          <w:noProof/>
          <w:lang w:val="pl-PL"/>
        </w:rPr>
        <w:t>THE World University Rankings 2020: methodology</w:t>
      </w:r>
      <w:r w:rsidRPr="00D95B07">
        <w:rPr>
          <w:noProof/>
          <w:lang w:val="pl-PL"/>
        </w:rPr>
        <w:t>, 2020; 2020)</w:t>
      </w:r>
      <w:r w:rsidRPr="00233788">
        <w:fldChar w:fldCharType="end"/>
      </w:r>
    </w:p>
    <w:p w14:paraId="2C79701C" w14:textId="7D3CA639" w:rsidR="0058452D" w:rsidRDefault="0058452D" w:rsidP="0058452D">
      <w:r w:rsidRPr="00233788">
        <w:t>Jednak rankingi nie tylko kreują prestiż, ale też go opisują. A zatem można stwierdzić, że mamy do czynienia z kolejnym samonapędzającym się mechanizmem, w którym uczelnie o wyższym statusie mają większą szansę na wyższą pozycję w rankingach.</w:t>
      </w:r>
    </w:p>
    <w:p w14:paraId="77D7DBFB" w14:textId="77777777" w:rsidR="0058452D" w:rsidRPr="00233788" w:rsidRDefault="0058452D" w:rsidP="0058452D">
      <w:r>
        <w:t>W odniesieniu do uczelni prestiż jest bardzo istotnym czynnikiem świadczącym o wysokim poziomie jakości jej usług, ale też niewątpliwie przyczyniającym się do zwiększania potencjału na dalsze podnoszenie jakości. Natomiast s</w:t>
      </w:r>
      <w:r w:rsidRPr="00233788">
        <w:t>koro prestiż instytucji nie jest związany</w:t>
      </w:r>
      <w:r>
        <w:t xml:space="preserve"> z</w:t>
      </w:r>
      <w:r w:rsidRPr="00233788">
        <w:t xml:space="preserve"> dobrym uczeniem to warto badać</w:t>
      </w:r>
      <w:r>
        <w:t>,</w:t>
      </w:r>
      <w:r w:rsidRPr="00233788">
        <w:t xml:space="preserve"> jakie obszary działań instytucji wspierają dobry poziom nauczania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Bez wątpienia główną przyczyną, dla jakiej ludzie podejmują studia, jest szansa na zwiększenie wiedzy i umiejętności w procesie studiowania. A zatem to właśnie 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Ta sama osoba może bowiem inaczej oceniać to, co otrzymała od uczelni, gdy jest już absolwentem z kilkuletnim doświadczeniem zawodowym, niż wtedy, gdy była studentem. Zarządzanie uczelnią wymaga pogodzenia również wielu innych pozornych sprzeczności wynikających między innymi z liczności różnych grup zainteresowanych efektami jej działań, które nieraz mają, lub artykułują rozbieżne interesy. Szersze omówienie środowiska uczelni w kontekście takich sprzecznych interesów zostanie przedstawione w kolejnym podrozdziale.</w:t>
      </w:r>
    </w:p>
    <w:p w14:paraId="55141A33" w14:textId="77777777" w:rsidR="0058452D" w:rsidRDefault="0058452D" w:rsidP="0058452D">
      <w:r>
        <w:t xml:space="preserve">Proces kształtowania się współczesnych uczelni (opisany w podrozdziale </w:t>
      </w:r>
      <w:r>
        <w:fldChar w:fldCharType="begin"/>
      </w:r>
      <w:r>
        <w:instrText xml:space="preserve"> REF _Ref164514592 \r \h </w:instrText>
      </w:r>
      <w:r>
        <w:fldChar w:fldCharType="separate"/>
      </w:r>
      <w:r>
        <w:t>1.1</w:t>
      </w:r>
      <w:r>
        <w:fldChar w:fldCharType="end"/>
      </w:r>
      <w:r>
        <w:t xml:space="preserve">) ma niewątpliwy wpływ na to, jak jest postrzegana rola uczelni współcześnie. Ponieważ na przestrzeni wieków rola uniwersytetów się zmieniała, to i dziś można dostrzec różnice w pojmowaniu tego, co jest celem istnienia uczelni. Ponadto w wielu państwach proces rozwoju uczelni kształtowany przez odmienne czynniki społeczno-gospodarczo-kulturowe, toczył się różnymi drogami. Jednak w epoce silnej globalizacji pewne koncepcje i cechy uczelni przenikają pomiędzy różnymi krajami. Ze względu na to, iż uniwersytety dziś stanowią często centrum ogniskujące wiele szans i możliwości zarówno dla studentów, naukowców, jak i biznesu, a także w szerszej perspektywie społeczeństwa i państwa, trudno jest wyznaczyć właściwe kierunki dla zarządzania uczelniami w tak skomplikowanym systemie. Warto </w:t>
      </w:r>
      <w:r>
        <w:lastRenderedPageBreak/>
        <w:t xml:space="preserve">jednak przeanalizować, w jakich obszarach istnieje </w:t>
      </w:r>
      <w:r w:rsidRPr="007E3E3A">
        <w:t>możliwość korzystania z geniusza „i”</w:t>
      </w:r>
      <w:r>
        <w:t>,</w:t>
      </w:r>
      <w:r w:rsidRPr="007E3E3A">
        <w:t xml:space="preserve"> zamiast poddawania się tyranii „albo”</w:t>
      </w:r>
      <w:r w:rsidRPr="00233788">
        <w:t xml:space="preserve"> </w:t>
      </w:r>
      <w:r w:rsidRPr="00233788">
        <w:fldChar w:fldCharType="begin" w:fldLock="1"/>
      </w:r>
      <w: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Pr="00233788">
        <w:fldChar w:fldCharType="separate"/>
      </w:r>
      <w:r w:rsidRPr="00921CC1">
        <w:rPr>
          <w:noProof/>
        </w:rPr>
        <w:t>(Leja, 2019, s. 11)</w:t>
      </w:r>
      <w:r w:rsidRPr="00233788">
        <w:fldChar w:fldCharType="end"/>
      </w:r>
      <w:r>
        <w:t>, by pogodzić pozornie wykluczające się interesy różnych stron.</w:t>
      </w:r>
    </w:p>
    <w:p w14:paraId="0501DE54" w14:textId="77777777" w:rsidR="00196765" w:rsidRDefault="00196765" w:rsidP="00196765">
      <w:r>
        <w:t>W przypadku uczelni publicznych możemy dostrzec łączny wpływ na ogół uwarunkowań ich funkcjonowania, zarówno niektórych cech charakterystycznych dla sektora publicznego, jak i większości cech charakterystycznych dla współczesnych uniwersytetów. W związku z tym także obraz relacji, w jakich znajdują się uczelnie, jest niezwykle złożony. Uproszczony obraz środowiska relacji, w jakich znajduje się uczelnia przedstawiono na Rysunku 13.</w:t>
      </w:r>
    </w:p>
    <w:p w14:paraId="33BAF071" w14:textId="77777777" w:rsidR="00196765" w:rsidRPr="00646C5E" w:rsidRDefault="00196765" w:rsidP="00196765">
      <w:pPr>
        <w:pStyle w:val="Rysunek"/>
      </w:pPr>
      <w:r>
        <w:rPr>
          <w:noProof/>
        </w:rPr>
        <w:drawing>
          <wp:inline distT="0" distB="0" distL="0" distR="0" wp14:anchorId="158558FB" wp14:editId="37B34CC8">
            <wp:extent cx="5748655" cy="3218815"/>
            <wp:effectExtent l="0" t="0" r="0" b="0"/>
            <wp:docPr id="82728197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25A6F42C" w14:textId="77777777" w:rsidR="00196765" w:rsidRDefault="00196765" w:rsidP="00196765">
      <w:pPr>
        <w:pStyle w:val="Tytutabeli"/>
      </w:pPr>
      <w:r>
        <w:t xml:space="preserve">Rysunek </w:t>
      </w:r>
      <w:fldSimple w:instr=" SEQ Rysunek \* ARABIC ">
        <w:r>
          <w:rPr>
            <w:noProof/>
          </w:rPr>
          <w:t>13</w:t>
        </w:r>
      </w:fldSimple>
      <w:r>
        <w:rPr>
          <w:noProof/>
        </w:rPr>
        <w:t>.</w:t>
      </w:r>
      <w:r>
        <w:t xml:space="preserve"> Środowisko relacji uniwersytetu</w:t>
      </w:r>
    </w:p>
    <w:p w14:paraId="10F1FCA7" w14:textId="77777777" w:rsidR="00196765" w:rsidRPr="00D95B07" w:rsidRDefault="00196765" w:rsidP="00196765">
      <w:pPr>
        <w:pStyle w:val="rdo"/>
        <w:rPr>
          <w:lang w:val="pl-PL"/>
        </w:rPr>
      </w:pPr>
      <w:r w:rsidRPr="00D95B07">
        <w:rPr>
          <w:lang w:val="pl-PL"/>
        </w:rPr>
        <w:t xml:space="preserve">Źródło: opracowanie własne na podstawie </w:t>
      </w:r>
      <w:r w:rsidRPr="00233788">
        <w:fldChar w:fldCharType="begin" w:fldLock="1"/>
      </w:r>
      <w:r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Pr="00D95B07">
        <w:rPr>
          <w:noProof/>
          <w:lang w:val="pl-PL"/>
        </w:rPr>
        <w:t>(Leja, 2019, s. 13)</w:t>
      </w:r>
      <w:r w:rsidRPr="00233788">
        <w:fldChar w:fldCharType="end"/>
      </w:r>
    </w:p>
    <w:p w14:paraId="2E763CC7" w14:textId="77777777" w:rsidR="00196765" w:rsidRDefault="00196765" w:rsidP="00196765">
      <w:r>
        <w:t xml:space="preserve">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 Zarówno pracownicy, jak i studenci,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odmiennych celów i motywacji indywidualnych. Zatem potencjał do występowania sprzecznych interesów istnieje nie tyle ze względu na inherentny kształt relacji pomiędzy grupami nauczycieli i studentów, a raczej ze względu na niezgodność interesów indywidualnych jednostek lub mniejszych podgrup. Co ważne, podobnego rodzaju sprzeczności interesów mogą występować wewnątrz każdej z tych grup z tego samego powodu. Przykładem takiej sytuacji mogą być różnice w zaangażowaniu w zdobywanie wiedzy z różnych przedmiotów. Gdy bowiem występują istotne różnice w celach osób, których rezultaty zależą od </w:t>
      </w:r>
      <w:r>
        <w:lastRenderedPageBreak/>
        <w:t>współdziałania, a rozbieżności prowadzą do działań zaburzających współpracę, to nieuchronnie prowadzi to do sytuacji konfliktowych. Stąd też częstym rozwiązaniem jest indywidualizowanie zestawu przedmiotów koniecznych do ukończenia studiów, tak aby szczegółowy zakres wiedzy zdobywanej w trakcie edukacji był lepiej dopasowany do indywidualnych oczekiwań i celów.</w:t>
      </w:r>
    </w:p>
    <w:p w14:paraId="09067B48" w14:textId="77777777" w:rsidR="00196765" w:rsidRDefault="00196765" w:rsidP="00196765">
      <w:r>
        <w:t>Uczelnie funkcjonują w ramach regulacji prawnych kreowanych przez parlament i rząd. Natomiast finansowanie ich ze środków publicznych oznacza pośredni udział społeczeństwa w zabezpieczeniu materialnej strony funkcjonowania uniwersytetów. Stąd też przestrzeń strefy wyznaczenia reguł gry i wymagań może być również nazwana strefą władzy. Szczególnie dla uczelni publicznych jest to grupa podmiotów, z których opinią należy się liczyć, a wymagania spełniać. Niemniej uczelnie niepubliczne również działają w ramach określonych przepisami prawa. Ponadto tzw. Ustawa 2.0 określa całą gamę możliwości pozyskiwania publicznego finansowania różnych obszarów działalności również dla uczelni niepublicznych. W sytuacji, gdy podmioty zewnętrzne wobec uczelni mają władzę nad osobami tworzącymi tę organizację, wystąpienie sprzeczności interesów jest niemal nieuniknione.</w:t>
      </w:r>
    </w:p>
    <w:p w14:paraId="2621B265" w14:textId="58B43C97" w:rsidR="0058452D" w:rsidRDefault="00196765" w:rsidP="00196765">
      <w:r>
        <w:t>Jest jeszcze jedna grupa podmiotów istotnych dla funkcjonowania i rozwoju uczelni. Są to przeróżne instytucje i organizacje związane z kształceniem lub badaniami naukowymi niezależne od uczelni, z którymi uczelnie tworzą sieci współpracy. Stąd też sferę tych podmiotów nazwano sferą współpracy zewnętrznej. W obszarze tego rodzaju współpracy również funkcjonują przedstawiciele biznesu. Z punktu widzenia zarządzających uczelnią współpraca z wieloma różnorodnymi podmiotami zewnętrznymi rodzi wyzwania związane z budowaniem relacji z podmiotami o nieraz rozbieżnych lub też sprzecznych interesach.</w:t>
      </w:r>
    </w:p>
    <w:p w14:paraId="3000B2D8" w14:textId="77777777" w:rsidR="00196765" w:rsidRPr="00857D64" w:rsidRDefault="00196765" w:rsidP="00196765">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 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weberowskimi typami feudalizmu lennego oraz feudalizmu beneficjarnego, by określić rodzaj relacji badaczy z uczelnią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Postanowili oni porównać wydziały elitarne i nieelitarne, opisując różnice w relacjach pomiędzy kierownictwem a pracownikami, jednocześnie odnosząc to do wyników mierzonych liczbą publikacji w renomowanych (</w:t>
      </w:r>
      <w:r w:rsidRPr="000B0976">
        <w:t>dokł.</w:t>
      </w:r>
      <w:r w:rsidRPr="00BC2AFF">
        <w:rPr>
          <w:i/>
          <w:iCs/>
        </w:rPr>
        <w:t xml:space="preserve"> high impact</w:t>
      </w:r>
      <w:r>
        <w:t xml:space="preserve">) czasopismach. Ciekawe jest zauważenie zjawiska zależności liczby wartościowych publikacji od wielkości grantów, przybierającej kształt odwróconej litery „U”. Oznacza to, że powyżej pewnego poziomu pozyskiwanych funduszy na badania liczba publikacji w renomowanych czasopismach spada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fldChar w:fldCharType="separate"/>
      </w:r>
      <w:r w:rsidRPr="00921CC1">
        <w:rPr>
          <w:noProof/>
        </w:rPr>
        <w:t>(Wieczorek i in., 2017, s. 889)</w:t>
      </w:r>
      <w:r>
        <w:fldChar w:fldCharType="end"/>
      </w:r>
      <w:r>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 W wyniku swych badań Wieczorek i inni określają, że relacje na wydziałach elitarnych bardziej przypominają typ feudalizmu lennego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dość dużą autonomią wasala, wynikającą </w:t>
      </w:r>
      <w:r>
        <w:lastRenderedPageBreak/>
        <w:t xml:space="preserve">z faktu, iż ten rodzaj relacji stanowił umowę pomiędzy dwiema stronami należącymi do tej samej grupy (klasy) społecznej. Podstawą takiej relacji były zaufanie, osobisty honor i zasługi. Natomiast relacje na wydziałach nie-elitarnych opisali oni jako bardziej przypominające feudalizm beneficjarny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fldChar w:fldCharType="separate"/>
      </w:r>
      <w:r w:rsidRPr="00921CC1">
        <w:rPr>
          <w:noProof/>
        </w:rPr>
        <w:t>(Wieczorek i in., 2017, s. 904)</w:t>
      </w:r>
      <w:r>
        <w:fldChar w:fldCharType="end"/>
      </w:r>
      <w:r>
        <w:t xml:space="preserve">, charakteryzujący się skupieniem na osiąganiu efektów z przekazywanego wasalowi beneficjum. Ten drugi typ relacji odznacza się znacznie mniejszą autonomią wasala. W powyższych badaniach uwzględniono poziom indywidualnych odczuć badaczy w zakresie autonomii i presji. Tu również zauważona została różnica pomiędzy wydziałami elitarnymi i nie-elitarnymi.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 </w:t>
      </w:r>
      <w:r>
        <w:fldChar w:fldCharType="begin" w:fldLock="1"/>
      </w:r>
      <w:r>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fldChar w:fldCharType="separate"/>
      </w:r>
      <w:r w:rsidRPr="00921CC1">
        <w:rPr>
          <w:noProof/>
        </w:rPr>
        <w:t>(Wieczorek i in., 2017, s. 902)</w:t>
      </w:r>
      <w:r>
        <w:fldChar w:fldCharType="end"/>
      </w:r>
      <w:r>
        <w:t>.</w:t>
      </w:r>
    </w:p>
    <w:p w14:paraId="25D9D8F2" w14:textId="77777777" w:rsidR="00196765" w:rsidRPr="00233788" w:rsidRDefault="00196765" w:rsidP="00196765">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a wśród przejawów tego zjawiska wymienia hierarchizację, chów wsobny i federalizację wydziałów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921CC1">
        <w:rPr>
          <w:noProof/>
        </w:rPr>
        <w:t>(Sułkowski, 2017, s. 264)</w:t>
      </w:r>
      <w:r>
        <w:fldChar w:fldCharType="end"/>
      </w:r>
      <w:r>
        <w:t xml:space="preserve">. Dostrzegane jest również nakładanie się hierarchii uczelnianej na stopnie naukowe, co ma sprzyjać zjawisku hierarchizacji, a zatem również wzmacniać zjawisko feudalizmu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fldChar w:fldCharType="separate"/>
      </w:r>
      <w:r w:rsidRPr="00921CC1">
        <w:rPr>
          <w:noProof/>
        </w:rPr>
        <w:t>(por. Kwiek, 2015, ss. 288, 307–309)</w:t>
      </w:r>
      <w:r>
        <w:fldChar w:fldCharType="end"/>
      </w:r>
      <w:r>
        <w:t xml:space="preserve">. W badaniach Kwieka pojęcie feudalizmu akademickiego pojawiło się wielokrotnie w fazie wywiadów jakościowych, szczególnie wśród młodszej kadry naukowej. Wielu respondentów pod pojęciem feudalizmu akademickiego opisywało zjawisko dobrze zakorzenionej praktyki „wykorzystywania młodszych naukowców przez starszych” </w:t>
      </w:r>
      <w:r>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fldChar w:fldCharType="separate"/>
      </w:r>
      <w:r w:rsidRPr="00921CC1">
        <w:rPr>
          <w:noProof/>
        </w:rPr>
        <w:t>(Kwiek, 2015, s. 307)</w:t>
      </w:r>
      <w:r>
        <w:fldChar w:fldCharType="end"/>
      </w:r>
      <w:r>
        <w:t xml:space="preserve">. Etapem kariery naukowej, którego osiągnięcie niejako gwarantowało przejście 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(jeden z warunków uczestnictwa w wielu organach wydziału, uczelni; możliwość prowadzenia badań; warunek w wielu konkursach). Stąd też w ramach reformy 2.0 znalazły się zmiany dotyczące habilitacji. Nie zdecydowano się jednak na zniesienie stopnia doktora habilitowanego, ale podniesiono poziom wymagań do uzyskania habilitacji, a także zwiększono dostęp dla doktorów do formalnych stanowisk na uczelniach. Na przykład zwiększono autonomię uczelni do zatrudniania na stanowisku profesora osób z doktoratem (bez habilitacji), co niejako osłabia formalną „wartość” stopnia doktora habilitowanego </w:t>
      </w:r>
      <w:r>
        <w:fldChar w:fldCharType="begin" w:fldLock="1"/>
      </w:r>
      <w:r>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fldChar w:fldCharType="separate"/>
      </w:r>
      <w:r w:rsidRPr="00921CC1">
        <w:rPr>
          <w:noProof/>
        </w:rPr>
        <w:t>(Kieraciński, 2020)</w:t>
      </w:r>
      <w:r>
        <w:fldChar w:fldCharType="end"/>
      </w:r>
      <w:r>
        <w:t>. W związku z tym można mieć obawy, że proponowane zmiany nie przyczynią się w sposób istotny do osłabienia zjawiska feudalizmu naukowego. Innych przyczyn tego zjawiska upatruje się w p</w:t>
      </w:r>
      <w:r w:rsidRPr="00233788">
        <w:t>rzekonani</w:t>
      </w:r>
      <w:r>
        <w:t>u</w:t>
      </w:r>
      <w:r w:rsidRPr="00233788">
        <w:t xml:space="preserve">, że </w:t>
      </w:r>
      <w:r>
        <w:t>„</w:t>
      </w:r>
      <w:r w:rsidRPr="00233788">
        <w:t xml:space="preserve">przyczyną zjawiska feudalizmu akademickiego jest strach </w:t>
      </w:r>
      <w:r w:rsidRPr="008F08C0">
        <w:rPr>
          <w:i/>
          <w:iCs/>
        </w:rPr>
        <w:t>klasy samodzielnych</w:t>
      </w:r>
      <w:r w:rsidRPr="00233788">
        <w:t xml:space="preserve"> pracowników akademickich przed konkurencją ze strony tych </w:t>
      </w:r>
      <w:r w:rsidRPr="008F08C0">
        <w:rPr>
          <w:i/>
          <w:iCs/>
        </w:rPr>
        <w:t>niesamodzielnych</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Pr="00233788">
        <w:fldChar w:fldCharType="separate"/>
      </w:r>
      <w:r w:rsidRPr="00921CC1">
        <w:rPr>
          <w:noProof/>
        </w:rPr>
        <w:t>(Kwiek, 2015, s. 36)</w:t>
      </w:r>
      <w:r w:rsidRPr="00233788">
        <w:fldChar w:fldCharType="end"/>
      </w:r>
      <w:r>
        <w:t xml:space="preserve">. W kontekście przytoczonych opisów i dużych różnic międzypokoleniowych zastanawiające jest zjawisko </w:t>
      </w:r>
      <w:r w:rsidRPr="00233788">
        <w:t>większego oporu przed zmianami na uczelniach wśród młodych pracowników akademickich niż u tych bardziej doświadczonych</w:t>
      </w:r>
      <w:r>
        <w:t>,</w:t>
      </w:r>
      <w:r w:rsidRPr="00233788">
        <w:t xml:space="preserve"> </w:t>
      </w:r>
      <w:r>
        <w:t>gdyż „</w:t>
      </w:r>
      <w:r w:rsidRPr="00233788">
        <w:t xml:space="preserve">pozytywna </w:t>
      </w:r>
      <w:r w:rsidRPr="00233788">
        <w:lastRenderedPageBreak/>
        <w:t>ocena niezreformowanego systemu w znacznie większym stopniu pochodzi od młodego pokolenia</w:t>
      </w:r>
      <w:r>
        <w:t>”</w:t>
      </w:r>
      <w:r w:rsidRPr="00233788">
        <w:t xml:space="preserv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Pr="00233788">
        <w:fldChar w:fldCharType="separate"/>
      </w:r>
      <w:r w:rsidRPr="00921CC1">
        <w:rPr>
          <w:noProof/>
        </w:rPr>
        <w:t>(Kwiek, 2015, s. 285)</w:t>
      </w:r>
      <w:r w:rsidRPr="00233788">
        <w:fldChar w:fldCharType="end"/>
      </w:r>
      <w:r>
        <w:t>.</w:t>
      </w:r>
    </w:p>
    <w:p w14:paraId="2EE2CDBE" w14:textId="050B0D4B" w:rsidR="0058452D" w:rsidRDefault="00196765" w:rsidP="0058452D">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921CC1">
        <w:rPr>
          <w:noProof/>
        </w:rPr>
        <w:t>(Dzimińska i in., 2020, s. 5)</w:t>
      </w:r>
      <w:r w:rsidRPr="00233788">
        <w:fldChar w:fldCharType="end"/>
      </w:r>
      <w:r>
        <w:t>,</w:t>
      </w:r>
      <w:r w:rsidRPr="00A1761A">
        <w:t xml:space="preserve"> właściwe podejście do badania jakości własnych usług jest kluczowe nie tylko dla sukcesu danej instytucji</w:t>
      </w:r>
      <w:r>
        <w:t xml:space="preserve">, </w:t>
      </w:r>
      <w:r w:rsidRPr="00A1761A">
        <w:t>ale też całej gospodarki i społeczeństwa, w którym konkretna</w:t>
      </w:r>
      <w:r>
        <w:t xml:space="preserve"> uczelnia</w:t>
      </w:r>
      <w:r w:rsidRPr="00A1761A">
        <w:t xml:space="preserve"> funkcjonuje.</w:t>
      </w:r>
      <w:r>
        <w:t xml:space="preserve"> To, czym jest jakość w odniesieniu do uczelni oraz jakie metody służą do pomiaru jakości usług edukacyjnych, zostanie omówione w kolejnych podrozdziałach.</w:t>
      </w:r>
    </w:p>
    <w:p w14:paraId="034762F8" w14:textId="77777777" w:rsidR="00A40EDE" w:rsidRPr="00EE5D55" w:rsidRDefault="00A40EDE" w:rsidP="00A40EDE">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gospodarki danego kraju. W sytuacji, gdy edukacja jest finansowana z budżetu państwa, kwestia osiągania wysokiej jakości kształcenia staje się istotna dla szerokiego grona ludzi, także dla polityków, zarówno rządzących, jak i aspirujących do rządzenia. Jednak czym jest owa jakość kształcenia? Odnośnych rozważań jest bardzo wiele. Co ciekawe, znajdują one odzwierciedlenie nie tylko w literaturze naukowej. Przykładem tego są rozważania bohatera książki Roberta Pirsiga, który stwierdza: „</w:t>
      </w:r>
      <w:r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t xml:space="preserve">” </w:t>
      </w:r>
      <w:r>
        <w:fldChar w:fldCharType="begin" w:fldLock="1"/>
      </w:r>
      <w:r>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fldChar w:fldCharType="separate"/>
      </w:r>
      <w:r w:rsidRPr="00921CC1">
        <w:rPr>
          <w:noProof/>
        </w:rPr>
        <w:t>(Pirsig, 1994, s. 174)</w:t>
      </w:r>
      <w:r>
        <w:fldChar w:fldCharType="end"/>
      </w:r>
      <w:r>
        <w:t>. Odpowiedzi na podobne pytania w literaturze przedmiotu znajduje się wiele, co wskazuje, że zdefiniowanie jakości nie jest łatwym zadaniem. Niemniej w następnym podrozdziale zostaną przybliżone wybrane definicje, by ukazać pewien zakres ich różnorodności, kierując jednak uwagę na te, które są pomocne w określeniu jakości usług edukacyjnych lub też szerzej – jakości usług uczelni.</w:t>
      </w:r>
    </w:p>
    <w:p w14:paraId="7BA91989" w14:textId="77777777" w:rsidR="00A40EDE" w:rsidRDefault="00A40EDE" w:rsidP="00A40EDE">
      <w:r w:rsidRPr="004D4F68">
        <w:t xml:space="preserve">W literaturze przedmiotu można znaleźć różne koncepcje na zdefiniowanie jakości, które mogą być pomocne w opisie jakości usług edukacyjnych uczelni. </w:t>
      </w:r>
      <w:r>
        <w:t xml:space="preserve">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„stopień, w jakim zbiór inherentnych właściwości obiektu spełnia wymagania” </w:t>
      </w:r>
      <w:r>
        <w:fldChar w:fldCharType="begin" w:fldLock="1"/>
      </w:r>
      <w:r>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fldChar w:fldCharType="separate"/>
      </w:r>
      <w:r w:rsidRPr="00921CC1">
        <w:rPr>
          <w:noProof/>
        </w:rPr>
        <w:t>(PN-EN ISO 9000:2015, 2016)</w:t>
      </w:r>
      <w:r>
        <w:fldChar w:fldCharType="end"/>
      </w:r>
      <w:r>
        <w:t xml:space="preserve">. Przy czym inherentne właściwości mogą być rozumiane jako cechy wyróżniające, a obiekt jest rozumiany jako cokolwiek co może być dostrzegalne lub wyobrażalne </w:t>
      </w:r>
      <w:r>
        <w:fldChar w:fldCharType="begin" w:fldLock="1"/>
      </w:r>
      <w:r>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fldChar w:fldCharType="separate"/>
      </w:r>
      <w:r w:rsidRPr="00921CC1">
        <w:rPr>
          <w:noProof/>
        </w:rPr>
        <w:t>(Tutko, 2018)</w:t>
      </w:r>
      <w:r>
        <w:fldChar w:fldCharType="end"/>
      </w:r>
      <w:r>
        <w:t xml:space="preserve">. Definicje jakości różnych szczegółowych obszarów stosowane w innych normach publikowanych przez ISO zazwyczaj w znacznym stopniu nawiązują do tej najbardziej </w:t>
      </w:r>
      <w:r>
        <w:lastRenderedPageBreak/>
        <w:t>ogólnej przytoczonej powyżej. Można zatem zauważyć, że definicja ta nie odzwierciedla całego spektrum możliwego postrzegania pojęcia jakości, a jedynie jest narzędziem pomocnym do doprecyzowania, czego tak naprawdę dotyczy norma i jak należy rozumieć jakość w kontekście jej zapisów.</w:t>
      </w:r>
    </w:p>
    <w:p w14:paraId="2A4209C5" w14:textId="6063C179" w:rsidR="00196765" w:rsidRDefault="00A40EDE" w:rsidP="0058452D">
      <w:r w:rsidRPr="00BC4F46">
        <w:t>Nawiązując do klasycznej definicji Kolmana</w:t>
      </w:r>
      <w:r>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xml:space="preserve">), przy uwzględnieniu uwarunkowań wewnętrznych i zewnętrznych” </w:t>
      </w:r>
      <w:r w:rsidRPr="00BC4F46">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Pr="00BC4F46">
        <w:fldChar w:fldCharType="separate"/>
      </w:r>
      <w:r w:rsidRPr="00921CC1">
        <w:rPr>
          <w:noProof/>
        </w:rPr>
        <w:t>(Grudowski &amp; Lewandowski, 2012, s. 400)</w:t>
      </w:r>
      <w:r w:rsidRPr="00BC4F46">
        <w:fldChar w:fldCharType="end"/>
      </w:r>
      <w:r w:rsidRPr="00BC4F46">
        <w:t>. Grudowski i Lewandowski podkreślają rolę możliwości wyrażenia jakości w formie mierzalnej</w:t>
      </w:r>
      <w:r>
        <w:t>,</w:t>
      </w:r>
      <w:r w:rsidRPr="00BC4F46">
        <w:t xml:space="preserve"> ponieważ jedynie taka forma pozwoli na uzyskanie porównywalności pomiędzy konkurującymi jednostkami. Bez tego </w:t>
      </w:r>
      <w:r>
        <w:t xml:space="preserve">ocena poziomu oferowanej jakości jest bardzo trudna, a </w:t>
      </w:r>
      <w:r w:rsidRPr="00BC4F46">
        <w:t>określenie liderów jakości kształcenia staje się niemal niemożliwe.</w:t>
      </w:r>
    </w:p>
    <w:p w14:paraId="4013A59E" w14:textId="77777777" w:rsidR="00A40EDE" w:rsidRPr="00250B30" w:rsidRDefault="00A40EDE" w:rsidP="00A40EDE">
      <w:r w:rsidRPr="00250B30">
        <w:t>Model SERVQUAL, identyfikujący pięć kluczowych luk w procesie dostarczania usług</w:t>
      </w:r>
      <w:r>
        <w:t xml:space="preserve"> (</w:t>
      </w:r>
      <w:r>
        <w:fldChar w:fldCharType="begin"/>
      </w:r>
      <w:r>
        <w:instrText xml:space="preserve"> REF _Ref437181610 \h </w:instrText>
      </w:r>
      <w:r>
        <w:fldChar w:fldCharType="separate"/>
      </w:r>
      <w:r w:rsidRPr="004430F0">
        <w:t xml:space="preserve">Tabela </w:t>
      </w:r>
      <w:r>
        <w:rPr>
          <w:noProof/>
        </w:rPr>
        <w:t>13</w:t>
      </w:r>
      <w:r>
        <w:fldChar w:fldCharType="end"/>
      </w:r>
      <w:r>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78A3A341" w14:textId="77777777" w:rsidR="00A40EDE" w:rsidRDefault="00A40EDE" w:rsidP="00A40EDE">
      <w:r>
        <w:t>Model SERVQUAL stał się podstawą do opracowania jednej z najpowszechniejszych metod oceny jakości usług – metody SERVQUAL.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38BADDD0" w14:textId="77777777" w:rsidR="00A40EDE" w:rsidRPr="005F039F" w:rsidRDefault="00A40EDE" w:rsidP="00A40EDE">
      <w:pPr>
        <w:numPr>
          <w:ilvl w:val="0"/>
          <w:numId w:val="11"/>
        </w:numPr>
        <w:spacing w:before="0"/>
        <w:ind w:left="1066" w:hanging="357"/>
      </w:pPr>
      <w:r w:rsidRPr="005F039F">
        <w:t>materialność, namacalność (</w:t>
      </w:r>
      <w:r w:rsidRPr="005F039F">
        <w:rPr>
          <w:i/>
        </w:rPr>
        <w:t>tangibles</w:t>
      </w:r>
      <w:r w:rsidRPr="005F039F">
        <w:t>)</w:t>
      </w:r>
    </w:p>
    <w:p w14:paraId="73DC4F4C" w14:textId="77777777" w:rsidR="00A40EDE" w:rsidRPr="005F039F" w:rsidRDefault="00A40EDE" w:rsidP="00A40EDE">
      <w:pPr>
        <w:numPr>
          <w:ilvl w:val="0"/>
          <w:numId w:val="11"/>
        </w:numPr>
        <w:spacing w:before="0"/>
        <w:ind w:left="1066" w:hanging="357"/>
      </w:pPr>
      <w:r w:rsidRPr="005F039F">
        <w:t>niezawodność (</w:t>
      </w:r>
      <w:r w:rsidRPr="005F039F">
        <w:rPr>
          <w:i/>
        </w:rPr>
        <w:t>reliability</w:t>
      </w:r>
      <w:r w:rsidRPr="005F039F">
        <w:t>)</w:t>
      </w:r>
    </w:p>
    <w:p w14:paraId="65DB1589" w14:textId="77777777" w:rsidR="00A40EDE" w:rsidRPr="00B66BC9" w:rsidRDefault="00A40EDE" w:rsidP="00A40EDE">
      <w:pPr>
        <w:numPr>
          <w:ilvl w:val="0"/>
          <w:numId w:val="11"/>
        </w:numPr>
        <w:spacing w:before="0"/>
        <w:ind w:left="1066" w:hanging="357"/>
      </w:pPr>
      <w:r w:rsidRPr="00B66BC9">
        <w:t>reagowanie (</w:t>
      </w:r>
      <w:r w:rsidRPr="00B66BC9">
        <w:rPr>
          <w:i/>
        </w:rPr>
        <w:t>responsivness</w:t>
      </w:r>
      <w:r w:rsidRPr="00B66BC9">
        <w:t>)</w:t>
      </w:r>
    </w:p>
    <w:p w14:paraId="20D61D96" w14:textId="77777777" w:rsidR="00A40EDE" w:rsidRPr="00B66BC9" w:rsidRDefault="00A40EDE" w:rsidP="00A40EDE">
      <w:pPr>
        <w:numPr>
          <w:ilvl w:val="0"/>
          <w:numId w:val="11"/>
        </w:numPr>
        <w:spacing w:before="0"/>
        <w:ind w:left="1066" w:hanging="357"/>
      </w:pPr>
      <w:r w:rsidRPr="00B66BC9">
        <w:t>kompetencje, pewność (</w:t>
      </w:r>
      <w:r w:rsidRPr="00B66BC9">
        <w:rPr>
          <w:i/>
        </w:rPr>
        <w:t>assurance</w:t>
      </w:r>
      <w:r w:rsidRPr="00B66BC9">
        <w:t>)</w:t>
      </w:r>
    </w:p>
    <w:p w14:paraId="5139BDC9" w14:textId="77777777" w:rsidR="00A40EDE" w:rsidRDefault="00A40EDE" w:rsidP="00A40EDE">
      <w:pPr>
        <w:numPr>
          <w:ilvl w:val="0"/>
          <w:numId w:val="11"/>
        </w:numPr>
        <w:spacing w:before="0"/>
        <w:ind w:left="1066" w:hanging="357"/>
      </w:pPr>
      <w:r w:rsidRPr="00B66BC9">
        <w:t>empatia (</w:t>
      </w:r>
      <w:r w:rsidRPr="005E5FA2">
        <w:rPr>
          <w:i/>
        </w:rPr>
        <w:t>empathy</w:t>
      </w:r>
      <w:r w:rsidRPr="00B66BC9">
        <w:t xml:space="preserve">) </w:t>
      </w:r>
      <w:r>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fldChar w:fldCharType="separate"/>
      </w:r>
      <w:r w:rsidRPr="00921CC1">
        <w:rPr>
          <w:noProof/>
        </w:rPr>
        <w:t>(por. Dziadkowiec, 2006; Parasuraman i in., 1985; Sztejnberg, 2008)</w:t>
      </w:r>
      <w:r>
        <w:fldChar w:fldCharType="end"/>
      </w:r>
      <w:r>
        <w:t xml:space="preserve"> </w:t>
      </w:r>
    </w:p>
    <w:p w14:paraId="2F32AE00" w14:textId="77777777" w:rsidR="00A40EDE" w:rsidRPr="00AE0295" w:rsidRDefault="00A40EDE" w:rsidP="00A40EDE">
      <w:r>
        <w:t>W celu mierzenia</w:t>
      </w:r>
      <w:r w:rsidRPr="00AE0295">
        <w:t xml:space="preserve"> wielkość luki 5 stosuje się kwestionariusze badania klientów. Bardziej szczegółowo sposób pomiaru jakości przy pomocy metody SERVQUAL został omówiony w podrozdziale</w:t>
      </w:r>
      <w:r>
        <w:t xml:space="preserve"> </w:t>
      </w:r>
      <w:r>
        <w:fldChar w:fldCharType="begin"/>
      </w:r>
      <w:r>
        <w:instrText xml:space="preserve"> REF _Ref135857644 \r \h </w:instrText>
      </w:r>
      <w:r>
        <w:fldChar w:fldCharType="separate"/>
      </w:r>
      <w:r>
        <w:t>1.3.2</w:t>
      </w:r>
      <w:r>
        <w:fldChar w:fldCharType="end"/>
      </w:r>
      <w:r w:rsidRPr="00AE0295">
        <w:t>.</w:t>
      </w:r>
    </w:p>
    <w:p w14:paraId="6FEB9163" w14:textId="77777777" w:rsidR="00A40EDE" w:rsidRDefault="00A40EDE" w:rsidP="00A40EDE"/>
    <w:p w14:paraId="3B356725" w14:textId="77777777" w:rsidR="00A40EDE" w:rsidRPr="005A5020" w:rsidRDefault="00A40EDE" w:rsidP="00A40EDE">
      <w:pPr>
        <w:pStyle w:val="Rysunek"/>
      </w:pPr>
      <w:r>
        <w:rPr>
          <w:noProof/>
        </w:rPr>
        <w:lastRenderedPageBreak/>
        <w:drawing>
          <wp:inline distT="0" distB="0" distL="0" distR="0" wp14:anchorId="55FC5E13" wp14:editId="4DB1F00B">
            <wp:extent cx="3738890" cy="2160000"/>
            <wp:effectExtent l="0" t="0" r="0" b="0"/>
            <wp:docPr id="63498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0AC2CABD" w14:textId="77777777" w:rsidR="00A40EDE" w:rsidRPr="005A5020" w:rsidRDefault="00A40EDE" w:rsidP="00A40EDE">
      <w:pPr>
        <w:pStyle w:val="Rysunek"/>
      </w:pPr>
      <w:r w:rsidRPr="005A5020">
        <w:t xml:space="preserve">Rysunek </w:t>
      </w:r>
      <w:fldSimple w:instr=" SEQ Rysunek \* ARABIC ">
        <w:r>
          <w:rPr>
            <w:noProof/>
          </w:rPr>
          <w:t>18</w:t>
        </w:r>
      </w:fldSimple>
      <w:r>
        <w:rPr>
          <w:noProof/>
        </w:rPr>
        <w:t>.</w:t>
      </w:r>
      <w:r w:rsidRPr="005A5020">
        <w:t xml:space="preserve"> Model jakości usług i satysfakcji klienta </w:t>
      </w:r>
    </w:p>
    <w:p w14:paraId="6DE87565" w14:textId="77777777" w:rsidR="00A40EDE" w:rsidRPr="00D95B07" w:rsidRDefault="00A40EDE" w:rsidP="00A40EDE">
      <w:pPr>
        <w:pStyle w:val="rdo"/>
        <w:rPr>
          <w:lang w:val="pl-PL"/>
        </w:rPr>
      </w:pPr>
      <w:r w:rsidRPr="00D95B07">
        <w:rPr>
          <w:lang w:val="pl-PL"/>
        </w:rPr>
        <w:t xml:space="preserve">Źródło: opracowanie własne na podstawie </w:t>
      </w:r>
      <w:sdt>
        <w:sdtPr>
          <w:id w:val="1372257253"/>
          <w:citation/>
        </w:sdtPr>
        <w:sdtContent>
          <w:r w:rsidRPr="00233788">
            <w:fldChar w:fldCharType="begin"/>
          </w:r>
          <w:r w:rsidRPr="00D95B07">
            <w:rPr>
              <w:lang w:val="pl-PL"/>
            </w:rPr>
            <w:instrText xml:space="preserve">CITATION Mac96 \p 203 \l 1045 </w:instrText>
          </w:r>
          <w:r w:rsidRPr="00233788">
            <w:fldChar w:fldCharType="separate"/>
          </w:r>
          <w:r w:rsidRPr="00D95B07">
            <w:rPr>
              <w:noProof/>
              <w:lang w:val="pl-PL"/>
            </w:rPr>
            <w:t>(Spreng i MacKoy, 1996, str. 203)</w:t>
          </w:r>
          <w:r w:rsidRPr="00233788">
            <w:fldChar w:fldCharType="end"/>
          </w:r>
        </w:sdtContent>
      </w:sdt>
    </w:p>
    <w:p w14:paraId="09ECA180" w14:textId="77777777" w:rsidR="00A40EDE" w:rsidRPr="004B1E8B" w:rsidRDefault="00A40EDE" w:rsidP="00A40EDE">
      <w:r w:rsidRPr="00EA32EC">
        <w:t xml:space="preserve">Innym modelem jest model jakości i satysfakcji usługi, którego autorami są Spreng i Mackoy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t>pływ</w:t>
      </w:r>
      <w:r w:rsidRPr="005A5020">
        <w:t xml:space="preserve">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Pr="004B1E8B">
        <w:t>jest rozszerzeniem koncepcji Gronroosa dotyczącej konieczności zestawiania oczekiwań klienta z postrzeganym przez niego efektem. Autorzy dostrzegają jednak jeszcze jeden ważny element</w:t>
      </w:r>
      <w:r>
        <w:t>,</w:t>
      </w:r>
      <w:r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31A5FAF" w14:textId="77777777" w:rsidR="00A40EDE" w:rsidRPr="00233788" w:rsidRDefault="00A40EDE" w:rsidP="00A40EDE">
      <w:r w:rsidRPr="00B004C5">
        <w:t>Podsumowując</w:t>
      </w:r>
      <w:r>
        <w:t>,</w:t>
      </w:r>
      <w:r w:rsidRPr="00B004C5">
        <w:t xml:space="preserve"> warto przytoczyć </w:t>
      </w:r>
      <w:r>
        <w:t>określenie</w:t>
      </w:r>
      <w:r w:rsidRPr="00B004C5">
        <w:t xml:space="preserve"> jakości edukacji jako „zbalansowane spełnienie potrzeb, celów, wymagań, norm i standardów zidentyfikowanych w odniesieniu do edukacji, jej wyników, procesów i środowiska” zaprezentowan</w:t>
      </w:r>
      <w:r>
        <w:t xml:space="preserve">e przez Belasha i innych </w:t>
      </w:r>
      <w:r w:rsidRPr="00233788">
        <w:fldChar w:fldCharType="begin" w:fldLock="1"/>
      </w:r>
      <w:r>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921CC1">
        <w:rPr>
          <w:noProof/>
        </w:rPr>
        <w:t>(2015, s. 345)</w:t>
      </w:r>
      <w:r w:rsidRPr="00233788">
        <w:fldChar w:fldCharType="end"/>
      </w:r>
      <w:r>
        <w:t xml:space="preserve">. Jest to kompleksowe ujęcie uwzględniające wiele cech charakterystycznych dla usług edukacyjnych. Można zauważyć, że w tym określeniu jakości brakuje wyraźnego odniesienia do stopnia spełnienia różnych wymagań oraz czynnika relacji i interakcji z różnorodnymi grupami osób zainteresowanych jakością usług edukacyjnych. Natomiast to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Do celów dalszych analiz zostanie przyjęte rozumienie jakości nawiązujące do klasycznego podejścia w teorii i praktyce zarzadzania jakością, odnoszące się do stopnia spełniania wymagań. Natomiast pojęcie wymagań w tym kontekście będzie odnoszone do szerokiego spektrum kryteriów wynikających analogicznie z wyżej wspomnianej definicji jakości edukacji. W związku z tym owe wymagania to wszystko, co wynika z potrzeb, celów i oczekiwań różnych uczestników procesu edukacyjnego i innych zainteresowanych stron. A zatem do tego zbioru mogą należeć zarówno wymagania wyrażane wprost (regulacje, standardy, skargi, pochwały, porady), jak i pośrednio (opinie, sondaże, przejawy osobistego zaangażowania, nagrody), a także te nie artykułowane – najtrudniejsze do zidentyfikowania (zmienne w czasie oczekiwania i poglądy na </w:t>
      </w:r>
      <w:r>
        <w:lastRenderedPageBreak/>
        <w:t>temat potrzeb). Wnioski z analiz przedstawionych w niniejszym podrozdziale posłużą za podstawę do omówienia w kolejnym podrozdziale metod pomiaru jakości – wartych uwagi w kontekście usług edukacyjnych. Stąd też w dalszych analizach zostaną przedstawione zarówno najbardziej klasyczne, szeroko stosowane i potwierdzone wieloletnią praktyką metody pomiaru jakości, jak i mniej znane metody, opracowane z założenia dla usług edukacyjnych uczelni, pozwalające na uwzględnienie szerokiego kontekstu relacji wewnątrz uniwersytetu i ze środowiskiem zewnętrznym.</w:t>
      </w:r>
    </w:p>
    <w:p w14:paraId="709C3BCA" w14:textId="77777777" w:rsidR="00A40EDE" w:rsidRDefault="00A40EDE" w:rsidP="00A40EDE">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Pr="009C33D2">
        <w:t>Nawiązując do jednej z najbardziej podstawowych definicji jakości</w:t>
      </w:r>
      <w:r>
        <w:t>,</w:t>
      </w:r>
      <w:r w:rsidRPr="009C33D2">
        <w:t xml:space="preserve"> przytoczonej w poprzednim </w:t>
      </w:r>
      <w:r>
        <w:t>pod</w:t>
      </w:r>
      <w:r w:rsidRPr="009C33D2">
        <w:t>rozdziale</w:t>
      </w:r>
      <w:r>
        <w:t>,</w:t>
      </w:r>
      <w:r w:rsidRPr="009C33D2">
        <w:t xml:space="preserve"> pomiaru jakości można dokonać poprzez zmierzenie stopnia spełnienia wymagań. W takim podejściu po zdefiniowaniu wymagań wobec produktu (usługi) moż</w:t>
      </w:r>
      <w:r>
        <w:t xml:space="preserve">na zmierzyć, w jakim stopniu te wymagania zostały spełnione. </w:t>
      </w:r>
      <w:r w:rsidRPr="00841616">
        <w:t xml:space="preserve">Cechą charakterystyczną usług edukacyjnych – w odróżnieniu od większości innych produktów – jest występowanie </w:t>
      </w:r>
      <w:r>
        <w:t xml:space="preserve">różnych </w:t>
      </w:r>
      <w:r w:rsidRPr="00841616">
        <w:t>grup</w:t>
      </w:r>
      <w:r>
        <w:t xml:space="preserve"> osób będących w silnych relacjach ze świadczącymi usługi i zainteresowanych poziomem jakości tych usług, </w:t>
      </w:r>
      <w:r w:rsidRPr="00841616">
        <w:t xml:space="preserve">a nie </w:t>
      </w:r>
      <w:r>
        <w:t xml:space="preserve">tylko </w:t>
      </w:r>
      <w:r w:rsidRPr="00841616">
        <w:t>pojedynczego klienta</w:t>
      </w:r>
      <w:r>
        <w:t>. W niniejszej pracy takie osoby (grupy osób) będą nazywane</w:t>
      </w:r>
      <w:r w:rsidRPr="00841616">
        <w:t xml:space="preserve"> interesariusz</w:t>
      </w:r>
      <w:r>
        <w:t>ami</w:t>
      </w:r>
      <w:r w:rsidRPr="00841616">
        <w:t xml:space="preserve">. </w:t>
      </w:r>
      <w:r>
        <w:t xml:space="preserve">Szersze omówienie pojęcia i interesariuszy w kontekście uczelni znajduje się w podrozdziale </w:t>
      </w:r>
      <w:r>
        <w:fldChar w:fldCharType="begin"/>
      </w:r>
      <w:r>
        <w:instrText xml:space="preserve"> REF _Ref140912412 \r \h </w:instrText>
      </w:r>
      <w:r>
        <w:fldChar w:fldCharType="separate"/>
      </w:r>
      <w:r>
        <w:t>1.5</w:t>
      </w:r>
      <w:r>
        <w:fldChar w:fldCharType="end"/>
      </w:r>
      <w:r>
        <w:t>. Tak złożone środowisko implikuje</w:t>
      </w:r>
      <w:r w:rsidRPr="00841616">
        <w:t xml:space="preserve"> dużą ilość różnych wymagań, a dopiero stopień ich spełnienia stanowi jakość</w:t>
      </w:r>
      <w:r>
        <w:t>.</w:t>
      </w:r>
      <w:r w:rsidRPr="00841616">
        <w:t xml:space="preserve"> </w:t>
      </w:r>
      <w:r>
        <w:t>To</w:t>
      </w:r>
      <w:r w:rsidRPr="00841616">
        <w:t xml:space="preserve"> istotnie wpływa na </w:t>
      </w:r>
      <w:r>
        <w:t>stopień złożoności procesu</w:t>
      </w:r>
      <w:r w:rsidRPr="00841616">
        <w:t xml:space="preserve"> jej pomiaru. </w:t>
      </w:r>
      <w:r>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z dominującym udziałem właściwości i elementów niematerialnych lub całkowicie niematerialnych jakimi są w zazwyczaj usługi, a w szczególności usługi edukacyjne.</w:t>
      </w:r>
    </w:p>
    <w:p w14:paraId="1C7CCB4A" w14:textId="77777777" w:rsidR="00A40EDE" w:rsidRDefault="00A40EDE" w:rsidP="00A40EDE">
      <w:r>
        <w:t>Istnieją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uczelni</w:t>
      </w:r>
      <w:r w:rsidRPr="00001D48">
        <w:rPr>
          <w:rStyle w:val="FootnoteReference"/>
        </w:rPr>
        <w:footnoteReference w:id="6"/>
      </w:r>
      <w:r>
        <w:t xml:space="preserve">. Istnieją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lastRenderedPageBreak/>
        <w:t xml:space="preserve">prawdopodobieństwem wnioskować, że pomiar sukcesów niewielkiej grupy najwybitniejszych absolwentów w swoich dziedzinach odzwierciedla poziom usług uczelni i pozwala na wiarygodne porównywanie jakości pomiędzy różnymi 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A8F87B5" w14:textId="77777777" w:rsidR="00A40EDE" w:rsidRDefault="00A40EDE" w:rsidP="00A40EDE">
      <w:r>
        <w:t xml:space="preserve">Inną kategorią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 związku z tym przy takim pomiarze uczelnie charakteryzujące się mniejszą rozpiętością pomiędzy wynikami absolwentów najlepszych i najgorszych, pod względem badanego parametru, mogą otrzymywać relatywnie wyższe oceny w porównaniu do badania jedynie wąskiej grupy najwybitniejszych absolwentów. Takie podejście jest stosowane w ramach ocen uczelni wg metodologii niektórych międzynarodowych rankingów uczelni, co zostanie szerzej omówione w kolejnym podrozdziale. W Polsce ten rodzaj pomiaru jakości uczelni (kierunków studiów) został spopularyzowany wraz z wdrożeniem projektu badania Ekonomicznych Losów Absolwentów (ELA) w 2016 roku. 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ujęcie posiada pewne istotne do uwzględnienia ograniczenia, jak np. różnice w poziomie zarobków i zatrudnienia pomiędzy branżami. Natomiast wydaje się, że pomimo tego wartość tego badania jest istotnie wyższa od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został zaproponowany już kilka lat przed pierwszymi badaniami ELA. Jest to autorski Indeks Wyceny Rynkowej Absolwenta (IWRA) będący wskaźnikiem łączącym zarówno ocenę zarobków absolwentów, jak i prawdopodobieństwa zatrudnienia po studiach </w:t>
      </w:r>
      <w:r>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fldChar w:fldCharType="separate"/>
      </w:r>
      <w:r w:rsidRPr="00921CC1">
        <w:rPr>
          <w:noProof/>
        </w:rPr>
        <w:t>(Szefler, 2011)</w:t>
      </w:r>
      <w:r>
        <w:fldChar w:fldCharType="end"/>
      </w:r>
      <w:r>
        <w:t xml:space="preserve">.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Pr="00E34BBC">
        <w:fldChar w:fldCharType="begin" w:fldLock="1"/>
      </w:r>
      <w:r>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Pr="00E34BBC">
        <w:fldChar w:fldCharType="separate"/>
      </w:r>
      <w:r w:rsidRPr="00921CC1">
        <w:rPr>
          <w:noProof/>
        </w:rPr>
        <w:t>(Szefler &amp; Zieliński, 2013)</w:t>
      </w:r>
      <w:r w:rsidRPr="00E34BBC">
        <w:fldChar w:fldCharType="end"/>
      </w:r>
      <w:r w:rsidRPr="00E34BBC">
        <w:t>.</w:t>
      </w:r>
    </w:p>
    <w:p w14:paraId="6F5622F0" w14:textId="77777777" w:rsidR="00A40EDE" w:rsidRPr="00E34BBC" w:rsidRDefault="00A40EDE" w:rsidP="00A40EDE">
      <w:pPr>
        <w:spacing w:before="0" w:line="240" w:lineRule="auto"/>
        <w:ind w:firstLine="0"/>
        <w:jc w:val="left"/>
      </w:pPr>
    </w:p>
    <w:p w14:paraId="56873883" w14:textId="77777777" w:rsidR="00A40EDE" w:rsidRDefault="00A40EDE" w:rsidP="00A40EDE">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1C8FE603" w14:textId="77777777" w:rsidR="00A40EDE" w:rsidRPr="000862F2" w:rsidRDefault="00A40EDE" w:rsidP="00A40EDE">
      <w:pPr>
        <w:rPr>
          <w:i/>
        </w:rPr>
      </w:pPr>
      <w:r w:rsidRPr="000862F2">
        <w:rPr>
          <w:i/>
        </w:rPr>
        <w:t xml:space="preserve">gdzie: </w:t>
      </w:r>
    </w:p>
    <w:p w14:paraId="5777D48F" w14:textId="77777777" w:rsidR="00A40EDE" w:rsidRPr="000862F2" w:rsidRDefault="00A40EDE" w:rsidP="00A40EDE">
      <w:pPr>
        <w:ind w:left="709" w:firstLine="0"/>
        <w:jc w:val="left"/>
        <w:rPr>
          <w:i/>
        </w:rPr>
      </w:pPr>
      <w:r w:rsidRPr="000862F2">
        <w:rPr>
          <w:i/>
        </w:rPr>
        <w:t>W</w:t>
      </w:r>
      <w:r>
        <w:rPr>
          <w:i/>
        </w:rPr>
        <w:t xml:space="preserve"> – </w:t>
      </w:r>
      <w:r w:rsidRPr="000862F2">
        <w:rPr>
          <w:i/>
        </w:rPr>
        <w:t>wartość średniego wynagrodzenia w badanej grupie w określonym okresie</w:t>
      </w:r>
      <w:r w:rsidRPr="000862F2">
        <w:rPr>
          <w:i/>
        </w:rPr>
        <w:br/>
        <w:t>(jednostka: waluta)</w:t>
      </w:r>
    </w:p>
    <w:p w14:paraId="2B225921" w14:textId="77777777" w:rsidR="00A40EDE" w:rsidRPr="000862F2" w:rsidRDefault="00A40EDE" w:rsidP="00A40EDE">
      <w:pPr>
        <w:ind w:left="709" w:firstLine="0"/>
        <w:jc w:val="left"/>
        <w:rPr>
          <w:i/>
        </w:rPr>
      </w:pPr>
      <w:r w:rsidRPr="000862F2">
        <w:rPr>
          <w:i/>
        </w:rPr>
        <w:t xml:space="preserve">Z </w:t>
      </w:r>
      <w:r>
        <w:rPr>
          <w:i/>
        </w:rPr>
        <w:t xml:space="preserve">– </w:t>
      </w:r>
      <w:r w:rsidRPr="000862F2">
        <w:rPr>
          <w:i/>
        </w:rPr>
        <w:t xml:space="preserve">stopa zatrudnienia absolwentów </w:t>
      </w:r>
      <w:r w:rsidRPr="000862F2">
        <w:rPr>
          <w:i/>
        </w:rPr>
        <w:br/>
        <w:t>(jednostka: procent)</w:t>
      </w:r>
    </w:p>
    <w:p w14:paraId="5FC1FF08" w14:textId="77777777" w:rsidR="00A40EDE" w:rsidRDefault="00A40EDE" w:rsidP="00A40EDE">
      <w:r>
        <w:t>Otrzymane wartości są wyrażane w jednostce pieniężnej i mogą być interpretowane jako przeciętnie najbardziej prawdopodobne do uzyskania wynagrodzenia po ukończeniu studiów, dla których dokonano takiego pomiaru.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Skorzystanie z baz danych zawierających informacje o powyższych cechach pozwala na wnioskowanie na podstawie dużych grup badawczych oraz ustandaryzowanych metodologii pomiaru. Należy tu podkreślić, że sposób pomiaru odnoszący się do zarobków najprawdopodobniej jest nośnikiem istotnych informacji na temat jakości usług uczelni dopiero przy uwzględnieniu dużych grup badawczych, a także w raczej w długim okresie. Wydaje się bowiem, że istnieje szereg ograniczeń tej metody, przede wszystkim wynikających z wpływu wielu zmiennych oddziałujących na poziomie jednostki, które decydują o poziomie wynagrodzeń i prawdopodobieństwie uzyskania zatrudnienia po ukończeniu studiów. Nie ulega bowiem wątpliwości, że taki sposób pomiaru skłania 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absolwent stawia sobie takie same cele.</w:t>
      </w:r>
    </w:p>
    <w:p w14:paraId="3061D104" w14:textId="77777777" w:rsidR="00A40EDE" w:rsidRDefault="00A40EDE" w:rsidP="00A40EDE">
      <w:r w:rsidRPr="002F29C1">
        <w:t>Istnieje szereg m</w:t>
      </w:r>
      <w:r>
        <w:t xml:space="preserve">iar abstrahujących od z góry narzuconych założeń co do oczekiwań klientów. Wiele z nich należy do grupy miar określanej jako CFM </w:t>
      </w:r>
      <w:r w:rsidRPr="00A943C5">
        <w:t>(</w:t>
      </w:r>
      <w:r w:rsidRPr="00A943C5">
        <w:rPr>
          <w:i/>
          <w:iCs/>
        </w:rPr>
        <w:t>customer feedback metrics</w:t>
      </w:r>
      <w:r w:rsidRPr="00A943C5">
        <w:t>)</w:t>
      </w:r>
      <w:r>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Mierniki te bazują na informacjach o satysfakcji lub lojalności klientów. Jednym z najbardziej popularnych w ostatnich latach jest NPS – </w:t>
      </w:r>
      <w:r w:rsidRPr="00C7753D">
        <w:rPr>
          <w:i/>
          <w:iCs/>
        </w:rPr>
        <w:t>Net Promoter Score</w:t>
      </w:r>
      <w:r>
        <w:t>. Został on opisany po raz pierwszy w czasopiśmie Harvard Business Review w roku 2003 przez Fredericka F. Reichhelda. Autor ten zauważył, że ogromny wpływ na rozwój możliwości sprzedaży firmy – poprzez rozwój marki – ma opinia klientów, spośród których można wyróżnić trzy istotne grupy. Poziom zadowolenia jednych nie ma ani pozytywnego, ani negatywnego wpływu na firmę – są to tzw. klienci obojętni (</w:t>
      </w:r>
      <w:r w:rsidRPr="00B13DFC">
        <w:rPr>
          <w:i/>
          <w:iCs/>
        </w:rPr>
        <w:t>passives</w:t>
      </w:r>
      <w:r>
        <w:t xml:space="preserve">). Część tych </w:t>
      </w:r>
      <w:r>
        <w:lastRenderedPageBreak/>
        <w:t>niezadowolonych ma negatywny wpływ, to krytycy (</w:t>
      </w:r>
      <w:r w:rsidRPr="00B13DFC">
        <w:rPr>
          <w:i/>
          <w:iCs/>
        </w:rPr>
        <w:t>detractors</w:t>
      </w:r>
      <w:r>
        <w:t>), oni sprawiają, że ogólna opinia o marce staje się gorsza. Ostatnia grupa to tzw. promotorzy (</w:t>
      </w:r>
      <w:r w:rsidRPr="00B13DFC">
        <w:rPr>
          <w:i/>
          <w:iCs/>
        </w:rPr>
        <w:t>promoters</w:t>
      </w:r>
      <w:r>
        <w:t xml:space="preserve">), których zadowolenie jest na tyle duże, że chętnie dzielą się swoją pozytywną opinią ze znajomymi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fldChar w:fldCharType="separate"/>
      </w:r>
      <w:r w:rsidRPr="00921CC1">
        <w:rPr>
          <w:noProof/>
        </w:rPr>
        <w:t>(por. Dziadkowiec &amp; Sikora, 2015; Kristensen &amp; Eskildsen, 2014; Reichheld, 2003)</w:t>
      </w:r>
      <w:r>
        <w:fldChar w:fldCharType="end"/>
      </w:r>
      <w:r w:rsidRPr="00DD7A01">
        <w:t xml:space="preserve">. </w:t>
      </w:r>
      <w:r w:rsidRPr="00E37E44">
        <w:t>Pomiar następuje poprzez zadanie klientom pytania „Jak bardzo prawdopodo</w:t>
      </w:r>
      <w:r>
        <w:t>b</w:t>
      </w:r>
      <w:r w:rsidRPr="00E37E44">
        <w:t xml:space="preserve">ne jest to, że zarekomendujesz </w:t>
      </w:r>
      <w:r>
        <w:t xml:space="preserve">[firmę X] przyjaciołom lub znajomym?” </w:t>
      </w:r>
      <w:r>
        <w:fldChar w:fldCharType="begin" w:fldLock="1"/>
      </w:r>
      <w:r>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fldChar w:fldCharType="separate"/>
      </w:r>
      <w:r w:rsidRPr="00921CC1">
        <w:rPr>
          <w:noProof/>
        </w:rPr>
        <w:t>(Reichheld, 2003)</w:t>
      </w:r>
      <w:r>
        <w:fldChar w:fldCharType="end"/>
      </w:r>
      <w:r>
        <w:t xml:space="preserve">. Klienci udzielają odpowiedzi korzystając z 10-stopniowej skali, dla której wartość 1 oznacza odpowiedź „zupełnie nieprawdopodobne”, a 10 oznacza „niezwykle prawdopodobne” </w:t>
      </w:r>
      <w:r>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fldChar w:fldCharType="separate"/>
      </w:r>
      <w:r w:rsidRPr="00921CC1">
        <w:rPr>
          <w:noProof/>
        </w:rPr>
        <w:t>(Fisher &amp; Kordupleski, 2019)</w:t>
      </w:r>
      <w:r>
        <w:fldChar w:fldCharType="end"/>
      </w:r>
      <w:r>
        <w:t xml:space="preserve">. Cechą charakterystyczną tego pomiaru jest zaklasyfikowanie jedynie odpowiedzi w przedziale 9-10 jako „promotorzy”, a odpowiedzi w przedziale 1-6 jako „krytycy” </w:t>
      </w:r>
      <w: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fldChar w:fldCharType="separate"/>
      </w:r>
      <w:r w:rsidRPr="00921CC1">
        <w:rPr>
          <w:noProof/>
        </w:rPr>
        <w:t>(Kristensen &amp; Eskildsen, 2014)</w:t>
      </w:r>
      <w:r>
        <w:fldChar w:fldCharType="end"/>
      </w:r>
      <w:r>
        <w:t xml:space="preserve">. Wyliczenie wskaźnika NPS polega na odjęciu procentowego udziału w wynikach odpowiedzi zaklasyfikowanych jako krytycy od procentowego udziału odpowiedzi zaklasyfikowanych jako „promotorzy” </w:t>
      </w:r>
      <w:r>
        <w:fldChar w:fldCharType="begin" w:fldLock="1"/>
      </w:r>
      <w:r>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fldChar w:fldCharType="separate"/>
      </w:r>
      <w:r w:rsidRPr="00921CC1">
        <w:rPr>
          <w:noProof/>
        </w:rPr>
        <w:t>(Dziadkowiec &amp; Sikora, 2015)</w:t>
      </w:r>
      <w:r>
        <w:fldChar w:fldCharType="end"/>
      </w:r>
      <w:r>
        <w:t xml:space="preserve">. Zatem skala możliwych wartości wskaźnika NPS może wynosić od –100% do 100%. W praktyce jednak wyniki powyżej zera są uważane za niezłe, a te powyżej 50% za bardzo dobre. Po pierwszej publikacji na temat NPS, gdy test ten 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Pr="00F07475">
        <w:t xml:space="preserve">Wśród dużych firm o najwyższych wynikach </w:t>
      </w:r>
      <w:r>
        <w:t xml:space="preserve">szczególnie </w:t>
      </w:r>
      <w:r w:rsidRPr="00F07475">
        <w:t>wyróżniają się takie, które uzyskują wartości NPS na poziomie 90 lub wyższym. W</w:t>
      </w:r>
      <w:r>
        <w:t>g danych na rok</w:t>
      </w:r>
      <w:r w:rsidRPr="00F07475">
        <w:t xml:space="preserve"> 2023 </w:t>
      </w:r>
      <w:r>
        <w:t xml:space="preserve">cztery </w:t>
      </w:r>
      <w:r w:rsidRPr="00F07475">
        <w:t>tego rodzaju firmy uzyskał</w:t>
      </w:r>
      <w:r>
        <w:t>y</w:t>
      </w:r>
      <w:r w:rsidRPr="00F07475">
        <w:t xml:space="preserve"> ten poziom rezultatów i są to Princeton Mortgage, Testla, Nutanix i Loanboox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Natomiast należy również zauważyć, że </w:t>
      </w:r>
      <w:r>
        <w:t>istnieją</w:t>
      </w:r>
      <w:r w:rsidRPr="00F07475">
        <w:t xml:space="preserve"> też takie duże globalne przedsiębiorstwa </w:t>
      </w:r>
      <w:r>
        <w:t>funkcjonujące</w:t>
      </w:r>
      <w:r w:rsidRPr="00F07475">
        <w:t xml:space="preserve"> na rynku od wielu lat, których wartości NPS są bardzo niskie. Przykładami mogą być choćby: RyanAir, Aviva, Audi czy AirBnB </w:t>
      </w:r>
      <w:r w:rsidRPr="00F07475">
        <w:fldChar w:fldCharType="begin" w:fldLock="1"/>
      </w:r>
      <w:r>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Pr="00F07475">
        <w:fldChar w:fldCharType="separate"/>
      </w:r>
      <w:r w:rsidRPr="00921CC1">
        <w:rPr>
          <w:noProof/>
        </w:rPr>
        <w:t>(Goodley, 2023)</w:t>
      </w:r>
      <w:r w:rsidRPr="00F07475">
        <w:fldChar w:fldCharType="end"/>
      </w:r>
      <w:r w:rsidRPr="00F07475">
        <w:t xml:space="preserve">. Zatem już po pobieżnej analizie można stwierdzić, że trudno uważać ten wskaźnik za jedyną istotną miarę sukcesu, a tym bardziej za predyktor rozwoju przedsiębiorstwa. </w:t>
      </w:r>
      <w:r>
        <w:t xml:space="preserve">Podobne opinie prezentują również naukowcy badający wskaźnik NPS, którzy na podstawie wyników swoich badań kwestionują nawet tak podstawowe założenia jak statystyczną istotność podziału wyników na 3 grupy (krytycy, </w:t>
      </w:r>
      <w:r w:rsidRPr="00602D42">
        <w:t>obojętni,</w:t>
      </w:r>
      <w:r>
        <w:t xml:space="preserve"> promotorzy) według zasad obliczania wyników wskaźnika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4E27F6">
        <w:t>.</w:t>
      </w:r>
    </w:p>
    <w:p w14:paraId="339C4AA4" w14:textId="77777777" w:rsidR="00A40EDE" w:rsidRPr="00602D42" w:rsidRDefault="00A40EDE" w:rsidP="00A40EDE">
      <w:r w:rsidRPr="00F07475">
        <w:t xml:space="preserve">Jest to oczywiście wskaźnik odnoszący się do istotnych informacji zwrotnych </w:t>
      </w:r>
      <w:r>
        <w:t>od klientów, gdzie informacje te są wynikiem</w:t>
      </w:r>
      <w:r w:rsidRPr="00F07475">
        <w:t xml:space="preserve"> podejmowanych działań, ale jednak możliwości wpłynięcia na wartości tego wskaźnika bez istotnych zmian kulturowych i organizacyjnych w instytucji</w:t>
      </w:r>
      <w:r>
        <w:t xml:space="preserve"> czy </w:t>
      </w:r>
      <w:r w:rsidRPr="00F07475">
        <w:t xml:space="preserve">przedsiębiorstwie sprawiają, że powinien być on traktowany </w:t>
      </w:r>
      <w:r>
        <w:t xml:space="preserve">raczej </w:t>
      </w:r>
      <w:r w:rsidRPr="00F07475">
        <w:t xml:space="preserve">jako jeden z wielu istotnych niż jako </w:t>
      </w:r>
      <w:r w:rsidRPr="00602D42">
        <w:t xml:space="preserve">kluczowy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 Podobnie NPS wydaje się być bardzo słabym statystycznie predyktorem satysfakcji i</w:t>
      </w:r>
      <w:r>
        <w:t> </w:t>
      </w:r>
      <w:r w:rsidRPr="00602D42">
        <w:t xml:space="preserve">lojalności klientów mierzonych innymi uznanymi metodami </w:t>
      </w:r>
      <w:r w:rsidRPr="00602D42">
        <w:rPr>
          <w:lang w:val="en-GB"/>
        </w:rPr>
        <w:fldChar w:fldCharType="begin" w:fldLock="1"/>
      </w:r>
      <w:r>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Pr="00602D42">
        <w:rPr>
          <w:lang w:val="en-GB"/>
        </w:rPr>
        <w:fldChar w:fldCharType="separate"/>
      </w:r>
      <w:r w:rsidRPr="00921CC1">
        <w:rPr>
          <w:noProof/>
        </w:rPr>
        <w:t>(Kristensen &amp; Eskildsen, 2014)</w:t>
      </w:r>
      <w:r w:rsidRPr="00602D42">
        <w:rPr>
          <w:lang w:val="en-GB"/>
        </w:rPr>
        <w:fldChar w:fldCharType="end"/>
      </w:r>
      <w:r w:rsidRPr="00602D42">
        <w:t>.</w:t>
      </w:r>
      <w:r>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Pr="00602D42">
        <w:fldChar w:fldCharType="begin" w:fldLock="1"/>
      </w:r>
      <w:r>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Pr="00602D42">
        <w:fldChar w:fldCharType="separate"/>
      </w:r>
      <w:r w:rsidRPr="00921CC1">
        <w:rPr>
          <w:noProof/>
        </w:rPr>
        <w:t>(Fisher &amp; Kordupleski, 2019)</w:t>
      </w:r>
      <w:r w:rsidRPr="00602D42">
        <w:fldChar w:fldCharType="end"/>
      </w:r>
      <w:r w:rsidRPr="00602D42">
        <w:t>.</w:t>
      </w:r>
    </w:p>
    <w:p w14:paraId="0DE8344C" w14:textId="77777777" w:rsidR="00A40EDE" w:rsidRDefault="00A40EDE" w:rsidP="00A40EDE">
      <w:r>
        <w:t>Biorąc pod uwagę</w:t>
      </w:r>
      <w:r w:rsidRPr="00A943C5">
        <w:t xml:space="preserve"> liczne słabości wskaźnika NPS jako jedynej istotnej miary sukcesu przedsiębiorstwa lub choćby najistotniejszego ze wskaźników z grupy CFM </w:t>
      </w:r>
      <w:r w:rsidRPr="00A943C5">
        <w:fldChar w:fldCharType="begin" w:fldLock="1"/>
      </w:r>
      <w: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Pr="00A943C5">
        <w:fldChar w:fldCharType="separate"/>
      </w:r>
      <w:r w:rsidRPr="00921CC1">
        <w:rPr>
          <w:noProof/>
        </w:rPr>
        <w:t xml:space="preserve">(por. de Haan i in., 2015; van </w:t>
      </w:r>
      <w:r w:rsidRPr="00921CC1">
        <w:rPr>
          <w:noProof/>
        </w:rPr>
        <w:lastRenderedPageBreak/>
        <w:t>Doorn i in., 2013)</w:t>
      </w:r>
      <w:r w:rsidRPr="00A943C5">
        <w:fldChar w:fldCharType="end"/>
      </w:r>
      <w:r>
        <w:t xml:space="preserve">, warto docenić </w:t>
      </w:r>
      <w:r w:rsidRPr="00A943C5">
        <w:t xml:space="preserve">badania </w:t>
      </w:r>
      <w:r>
        <w:t xml:space="preserve">ukierunkowane na poszukiwanie lepszych miar. </w:t>
      </w:r>
      <w:r w:rsidRPr="00A943C5">
        <w:t xml:space="preserve">Jenny </w:t>
      </w:r>
      <w:r>
        <w:t>v</w:t>
      </w:r>
      <w:r w:rsidRPr="00A943C5">
        <w:t>an Doorn i in</w:t>
      </w:r>
      <w:r>
        <w:t>ni</w:t>
      </w:r>
      <w:r w:rsidRPr="00A943C5">
        <w:t xml:space="preserve"> wskazują </w:t>
      </w:r>
      <w:r>
        <w:t>n</w:t>
      </w:r>
      <w:r w:rsidRPr="00A943C5">
        <w:t>a to</w:t>
      </w:r>
      <w:r>
        <w:t>,</w:t>
      </w:r>
      <w:r w:rsidRPr="00A943C5">
        <w:t xml:space="preserve"> iż miary satysfakcji mają znacznie większy potencjał jako predyktor sukcesu</w:t>
      </w:r>
      <w:r>
        <w:t xml:space="preserve"> przedsiębiorstwa</w:t>
      </w:r>
      <w:r w:rsidRPr="00A943C5">
        <w:t xml:space="preserve">. Stąd też kolejna </w:t>
      </w:r>
      <w:r>
        <w:t xml:space="preserve">z </w:t>
      </w:r>
      <w:r w:rsidRPr="00A943C5">
        <w:t>opisywan</w:t>
      </w:r>
      <w:r>
        <w:t>ych</w:t>
      </w:r>
      <w:r w:rsidRPr="00A943C5">
        <w:t xml:space="preserve"> miar odnosi się właśnie to tego parametru. W porównaniu do badania tzw. efektów rynkowych usług uczeni (IWRA) miara satysfakcji odnosi się do bardzo subiektywnego parametru indywidualnego postrzegania jakości</w:t>
      </w:r>
      <w:r>
        <w:t xml:space="preserve"> przez uczestników badania, z drugiej strony taki sposób pomiaru daje szansę na wyeliminowanie czynnika błędnych założeń co do motywacji ludzi do uzyskiwania określonego poziomu zarobków lub innych tzw. obiektywnych efektów kształcenia. Założeniem dla koncepcji takiego pomiaru jest przyjęcie, że każdy, podejmując studia, chce po otrzymaniu takiej usługi być zadowolony z jej efektów. W odniesieniu do uczelni miernikiem stworzonym na podstawie takiej koncepcji jest Indeks Satysfakcji Interesariuszy (SSI – </w:t>
      </w:r>
      <w:r w:rsidRPr="00111BA2">
        <w:rPr>
          <w:i/>
          <w:iCs/>
        </w:rPr>
        <w:t>Stakeholder Satisfaction Index</w:t>
      </w:r>
      <w:r>
        <w:t>). Jest to autorski zagregowany wskaźnik zbudowany na podstawie pomiarów satysfakcji z usługi wśród wybranych grup interesariuszy</w:t>
      </w:r>
      <w:r w:rsidRPr="00001D48">
        <w:rPr>
          <w:rStyle w:val="FootnoteReference"/>
        </w:rPr>
        <w:footnoteReference w:id="7"/>
      </w:r>
      <w:r>
        <w:t>. A zatem do wyliczenia jego wartości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różnorodnych badań w celu określenia siły wzajemnego wpływu poszczególnych grup interesariuszy i organizacji (lub grup organizacji) na siebie.</w:t>
      </w:r>
    </w:p>
    <w:p w14:paraId="202AFC5C" w14:textId="77777777" w:rsidR="00A40EDE" w:rsidRPr="008047ED" w:rsidRDefault="00A40EDE" w:rsidP="00A40EDE">
      <w:r w:rsidRPr="008047ED">
        <w:t>Wartość zagregowanego Indeksu Satysfakcji Interesariuszy możn</w:t>
      </w:r>
      <w:r>
        <w:t>a wyliczyć ze wzoru</w:t>
      </w:r>
      <w:r w:rsidRPr="008047ED">
        <w:t>:</w:t>
      </w:r>
    </w:p>
    <w:p w14:paraId="2C202A78" w14:textId="77777777" w:rsidR="00A40EDE" w:rsidRPr="00CC4AE1" w:rsidRDefault="00A40EDE" w:rsidP="00A40EDE">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5D4E1DF2" wp14:editId="18DFBF42">
            <wp:extent cx="998855" cy="173990"/>
            <wp:effectExtent l="0" t="0" r="0" b="0"/>
            <wp:docPr id="1138804019"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6909F749" w14:textId="77777777" w:rsidR="00A40EDE" w:rsidRPr="00BC0AAA" w:rsidRDefault="00A40EDE" w:rsidP="00A40EDE">
      <w:pPr>
        <w:rPr>
          <w:i/>
          <w:iCs/>
        </w:rPr>
      </w:pPr>
      <w:r w:rsidRPr="00BC0AAA">
        <w:rPr>
          <w:i/>
          <w:iCs/>
        </w:rPr>
        <w:t xml:space="preserve">gdzie: </w:t>
      </w:r>
    </w:p>
    <w:p w14:paraId="3E60A67A" w14:textId="77777777" w:rsidR="00A40EDE" w:rsidRPr="00BC0AAA" w:rsidRDefault="00A40EDE" w:rsidP="00A40EDE">
      <w:pPr>
        <w:ind w:left="709" w:firstLine="0"/>
        <w:jc w:val="left"/>
        <w:rPr>
          <w:rFonts w:cs="Arial"/>
          <w:i/>
          <w:iCs/>
        </w:rPr>
      </w:pPr>
      <w:r w:rsidRPr="00BC0AAA">
        <w:rPr>
          <w:rFonts w:cs="Arial"/>
          <w:i/>
          <w:iCs/>
        </w:rPr>
        <w:t xml:space="preserve">u </w:t>
      </w:r>
      <w:r>
        <w:rPr>
          <w:rFonts w:cs="Arial"/>
          <w:i/>
          <w:iCs/>
        </w:rPr>
        <w:t xml:space="preserve">– </w:t>
      </w:r>
      <w:r w:rsidRPr="00BC0AAA">
        <w:rPr>
          <w:rFonts w:cs="Arial"/>
          <w:i/>
          <w:iCs/>
        </w:rPr>
        <w:t>waga częściowego indeksu SSI</w:t>
      </w:r>
      <w:r>
        <w:rPr>
          <w:rFonts w:cs="Arial"/>
          <w:i/>
          <w:iCs/>
        </w:rPr>
        <w:t xml:space="preserve"> </w:t>
      </w:r>
      <w:r>
        <w:rPr>
          <w:rFonts w:cs="Arial"/>
          <w:i/>
          <w:iCs/>
        </w:rPr>
        <w:br/>
        <w:t>(jednostka: procent)</w:t>
      </w:r>
    </w:p>
    <w:p w14:paraId="1CDF72EF" w14:textId="77777777" w:rsidR="00A40EDE" w:rsidRPr="00BC0AAA" w:rsidRDefault="00000000" w:rsidP="00A40EDE">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A40EDE" w:rsidRPr="00BC0AAA">
        <w:rPr>
          <w:rFonts w:cs="Arial"/>
          <w:i/>
          <w:iCs/>
        </w:rPr>
        <w:t xml:space="preserve"> </w:t>
      </w:r>
      <w:r w:rsidR="00A40EDE">
        <w:rPr>
          <w:rFonts w:cs="Arial"/>
          <w:i/>
          <w:iCs/>
        </w:rPr>
        <w:t xml:space="preserve">– </w:t>
      </w:r>
      <w:r w:rsidR="00A40EDE" w:rsidRPr="00BC0AAA">
        <w:rPr>
          <w:rFonts w:cs="Arial"/>
          <w:i/>
          <w:iCs/>
        </w:rPr>
        <w:t>wartość częściowego indeksu SSI</w:t>
      </w:r>
      <w:r w:rsidR="00A40EDE">
        <w:rPr>
          <w:rFonts w:cs="Arial"/>
          <w:i/>
          <w:iCs/>
        </w:rPr>
        <w:t xml:space="preserve"> </w:t>
      </w:r>
      <w:r w:rsidR="00A40EDE">
        <w:rPr>
          <w:rFonts w:cs="Arial"/>
          <w:i/>
          <w:iCs/>
        </w:rPr>
        <w:br/>
        <w:t>(jednostka: procent maksymalnej oceny lub punkty wg przyjętej skali)</w:t>
      </w:r>
    </w:p>
    <w:p w14:paraId="434901C8" w14:textId="77777777" w:rsidR="00A40EDE" w:rsidRPr="008047ED" w:rsidRDefault="00A40EDE" w:rsidP="00A40EDE">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62D63005" w14:textId="77777777" w:rsidR="00A40EDE" w:rsidRDefault="00A40EDE" w:rsidP="00A40EDE">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4DFD0BE7" w14:textId="77777777" w:rsidR="00A40EDE" w:rsidRDefault="00A40EDE" w:rsidP="00A40EDE">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Pr>
          <w:szCs w:val="24"/>
        </w:rPr>
        <w:t>3)</w:t>
      </w:r>
    </w:p>
    <w:p w14:paraId="7FBE7FD2" w14:textId="77777777" w:rsidR="00A40EDE" w:rsidRPr="00980EB8" w:rsidRDefault="00A40EDE" w:rsidP="00A40EDE">
      <w:r>
        <w:t>Głównym elementem składowym zagregowanego indeksu SSI są w</w:t>
      </w:r>
      <w:r w:rsidRPr="00980EB8">
        <w:t>artoś</w:t>
      </w:r>
      <w:r>
        <w:t>ci</w:t>
      </w:r>
      <w:r w:rsidRPr="00980EB8">
        <w:t xml:space="preserve"> cząstkow</w:t>
      </w:r>
      <w:r>
        <w:t>ych</w:t>
      </w:r>
      <w:r w:rsidRPr="00980EB8">
        <w:t xml:space="preserve"> indeks</w:t>
      </w:r>
      <w:r>
        <w:t>ów</w:t>
      </w:r>
      <w:r w:rsidRPr="00980EB8">
        <w:t xml:space="preserve"> SSI wylicza</w:t>
      </w:r>
      <w:r>
        <w:t>ne</w:t>
      </w:r>
      <w:r w:rsidRPr="00980EB8">
        <w:t xml:space="preserve"> </w:t>
      </w:r>
      <w:r>
        <w:t>wg</w:t>
      </w:r>
      <w:r w:rsidRPr="00980EB8">
        <w:t xml:space="preserve"> wzoru (4):</w:t>
      </w:r>
    </w:p>
    <w:p w14:paraId="4A3A9280" w14:textId="77777777" w:rsidR="00A40EDE" w:rsidRPr="00980EB8" w:rsidRDefault="00A40EDE" w:rsidP="00A40EDE">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5AB9017F" wp14:editId="067B39A9">
            <wp:extent cx="998855" cy="173990"/>
            <wp:effectExtent l="0" t="0" r="0" b="0"/>
            <wp:docPr id="873358349"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413120A" w14:textId="77777777" w:rsidR="00A40EDE" w:rsidRPr="00793533" w:rsidRDefault="00A40EDE" w:rsidP="00A40EDE">
      <w:pPr>
        <w:rPr>
          <w:i/>
        </w:rPr>
      </w:pPr>
      <w:r w:rsidRPr="00793533">
        <w:rPr>
          <w:i/>
        </w:rPr>
        <w:lastRenderedPageBreak/>
        <w:t xml:space="preserve">gdzie: </w:t>
      </w:r>
    </w:p>
    <w:p w14:paraId="2AA7E5CC" w14:textId="77777777" w:rsidR="00A40EDE" w:rsidRPr="00793533" w:rsidRDefault="00A40EDE" w:rsidP="00A40EDE">
      <w:pPr>
        <w:ind w:left="709" w:firstLine="0"/>
        <w:jc w:val="left"/>
        <w:rPr>
          <w:i/>
        </w:rPr>
      </w:pPr>
      <w:r w:rsidRPr="00793533">
        <w:rPr>
          <w:i/>
        </w:rPr>
        <w:t xml:space="preserve">w </w:t>
      </w:r>
      <w:r>
        <w:rPr>
          <w:i/>
        </w:rPr>
        <w:t>– waga</w:t>
      </w:r>
      <w:r w:rsidRPr="00793533">
        <w:rPr>
          <w:i/>
        </w:rPr>
        <w:t xml:space="preserve"> </w:t>
      </w:r>
      <w:r>
        <w:rPr>
          <w:i/>
        </w:rPr>
        <w:t>pojedynczego</w:t>
      </w:r>
      <w:r w:rsidRPr="00793533">
        <w:rPr>
          <w:i/>
        </w:rPr>
        <w:t xml:space="preserve"> kryterium satysfakcji interesariuszy</w:t>
      </w:r>
      <w:r>
        <w:rPr>
          <w:i/>
        </w:rPr>
        <w:t xml:space="preserve"> </w:t>
      </w:r>
      <w:r>
        <w:rPr>
          <w:i/>
        </w:rPr>
        <w:br/>
        <w:t>(jednostka: procent)</w:t>
      </w:r>
    </w:p>
    <w:p w14:paraId="062786A0" w14:textId="77777777" w:rsidR="00A40EDE" w:rsidRPr="00793533" w:rsidRDefault="00A40EDE" w:rsidP="00A40EDE">
      <w:pPr>
        <w:ind w:left="709" w:firstLine="0"/>
        <w:jc w:val="left"/>
        <w:rPr>
          <w:i/>
        </w:rPr>
      </w:pPr>
      <w:r w:rsidRPr="00793533">
        <w:rPr>
          <w:i/>
        </w:rPr>
        <w:t xml:space="preserve">r </w:t>
      </w:r>
      <w:r>
        <w:rPr>
          <w:i/>
        </w:rPr>
        <w:t xml:space="preserve">– </w:t>
      </w:r>
      <w:r w:rsidRPr="00793533">
        <w:rPr>
          <w:i/>
        </w:rPr>
        <w:t xml:space="preserve">wartość oceny </w:t>
      </w:r>
      <w:r>
        <w:rPr>
          <w:i/>
        </w:rPr>
        <w:t xml:space="preserve">pojedynczego </w:t>
      </w:r>
      <w:r w:rsidRPr="00793533">
        <w:rPr>
          <w:i/>
        </w:rPr>
        <w:t>kryterium satysfakcji interesariuszy</w:t>
      </w:r>
      <w:r>
        <w:rPr>
          <w:i/>
        </w:rPr>
        <w:t xml:space="preserve"> </w:t>
      </w:r>
      <w:r>
        <w:rPr>
          <w:i/>
        </w:rPr>
        <w:br/>
        <w:t>(jednostka: procent maksymalnej oceny lub punkty wg przyjętej skali)</w:t>
      </w:r>
    </w:p>
    <w:p w14:paraId="35644E7D" w14:textId="77777777" w:rsidR="00A40EDE" w:rsidRPr="00793533" w:rsidRDefault="00A40EDE" w:rsidP="00A40EDE">
      <w:pPr>
        <w:jc w:val="left"/>
        <w:rPr>
          <w:i/>
        </w:rPr>
      </w:pPr>
      <w:r w:rsidRPr="00793533">
        <w:rPr>
          <w:i/>
        </w:rPr>
        <w:t>a – liczba porządkowa lub nazwa grupy interesariuszy</w:t>
      </w:r>
    </w:p>
    <w:p w14:paraId="6423EB3F" w14:textId="77777777" w:rsidR="00A40EDE" w:rsidRPr="00793533" w:rsidRDefault="00A40EDE" w:rsidP="00A40EDE">
      <w:pPr>
        <w:jc w:val="left"/>
        <w:rPr>
          <w:i/>
        </w:rPr>
      </w:pPr>
      <w:r w:rsidRPr="00793533">
        <w:rPr>
          <w:i/>
        </w:rPr>
        <w:t>i – liczba ocenianych kryteriów</w:t>
      </w:r>
    </w:p>
    <w:p w14:paraId="5104C7EC" w14:textId="77777777" w:rsidR="00A40EDE" w:rsidRPr="00793533" w:rsidRDefault="00A40EDE" w:rsidP="00A40EDE">
      <w:pPr>
        <w:jc w:val="left"/>
        <w:rPr>
          <w:i/>
        </w:rPr>
      </w:pPr>
      <w:r w:rsidRPr="00793533">
        <w:rPr>
          <w:i/>
        </w:rPr>
        <w:t>j – liczba oceniających w grupie interesariuszy</w:t>
      </w:r>
      <w:r>
        <w:rPr>
          <w:i/>
        </w:rP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Pr="0059211F">
        <w:rPr>
          <w:noProof/>
        </w:rPr>
        <w:t>(Grudowski &amp; Szefler, 2015b)</w:t>
      </w:r>
      <w:r>
        <w:fldChar w:fldCharType="end"/>
      </w:r>
    </w:p>
    <w:p w14:paraId="3F768220" w14:textId="77777777" w:rsidR="00A40EDE" w:rsidRDefault="00A40EDE" w:rsidP="00A40EDE">
      <w:r>
        <w:t>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na wyliczenie zagregowanej wartości oceny nawet na podstawie danych pochodzących z odpowiedzi udzielanych według różnych skal, natomiast drugie podejście wymaga zachowania jednolitych skal oceny w zakresie pomiarów wszystkich ocen składowych.</w:t>
      </w:r>
    </w:p>
    <w:p w14:paraId="406AD3DA" w14:textId="77777777" w:rsidR="00A40EDE" w:rsidRPr="004C54F0" w:rsidRDefault="00A40EDE" w:rsidP="00A40EDE">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t> </w:t>
      </w:r>
      <w:r w:rsidRPr="004C54F0">
        <w:t xml:space="preserve">gospodarek narodowych. </w:t>
      </w:r>
      <w:r>
        <w:t>Opisane w niniejszym podrozdziale metody pomiaru jakości reprezentują zarówno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t xml:space="preserve">(…) </w:t>
      </w:r>
      <w:r w:rsidRPr="00233788">
        <w:t>dostarczenie poszczególnym grupom interesariuszy uczelni wiarygodnych informacji o</w:t>
      </w:r>
      <w:r>
        <w:t> </w:t>
      </w:r>
      <w:r w:rsidRPr="00233788">
        <w:t xml:space="preserve">poziomie realizacji przez nie ich kluczowej funkcji, co powinno </w:t>
      </w:r>
      <w:r>
        <w:t xml:space="preserve">(…) </w:t>
      </w:r>
      <w:r w:rsidRPr="00233788">
        <w:t>ułatwić dokonywanie porównań i</w:t>
      </w:r>
      <w:r>
        <w:t> </w:t>
      </w:r>
      <w:r w:rsidRPr="00233788">
        <w:t>podejmowanie na ich podstawie korzystnych decyzji</w:t>
      </w:r>
      <w:r>
        <w:t>”</w:t>
      </w:r>
      <w:r w:rsidRPr="00233788">
        <w:t xml:space="preserve"> </w:t>
      </w:r>
      <w:r w:rsidRPr="00233788">
        <w:fldChar w:fldCharType="begin" w:fldLock="1"/>
      </w:r>
      <w:r>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921CC1">
        <w:rPr>
          <w:noProof/>
        </w:rPr>
        <w:t>(Hall, 2013, s. 52)</w:t>
      </w:r>
      <w:r w:rsidRPr="00233788">
        <w:fldChar w:fldCharType="end"/>
      </w:r>
      <w:r>
        <w:t xml:space="preserve">. Taką rolę bez wątpienia spełniają </w:t>
      </w:r>
      <w:r w:rsidRPr="004C54F0">
        <w:t xml:space="preserve">rankingi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t>Szersze</w:t>
      </w:r>
      <w:r w:rsidRPr="004C54F0">
        <w:t xml:space="preserve"> omówienie wybranych rankingów, również z odniesieniem do realiów polskich</w:t>
      </w:r>
      <w:r>
        <w:t>,</w:t>
      </w:r>
      <w:r w:rsidRPr="004C54F0">
        <w:t xml:space="preserve"> znajduje się w kolejnym </w:t>
      </w:r>
      <w:r>
        <w:t>pod</w:t>
      </w:r>
      <w:r w:rsidRPr="004C54F0">
        <w:t>rozdziale.</w:t>
      </w:r>
    </w:p>
    <w:p w14:paraId="7CEC49FA" w14:textId="77777777" w:rsidR="00A40EDE" w:rsidRDefault="00A40EDE" w:rsidP="00A40EDE">
      <w:r>
        <w:t xml:space="preserve">Współcześnie rankingi uniwersytetów są bardzo popularną metodą porównywania uczelni. Rankingi te biorą swoje początki od publikacji </w:t>
      </w:r>
      <w:r w:rsidRPr="00FD7143">
        <w:t>James</w:t>
      </w:r>
      <w:r>
        <w:t>a</w:t>
      </w:r>
      <w:r w:rsidRPr="00FD7143">
        <w:t xml:space="preserve"> McKeen Cattell</w:t>
      </w:r>
      <w:r>
        <w:t>a XX w., w których opisywał on zestawienia porównawcze uczelni, nadając im oceny ilościowe. Następnie kolejni autorzy zainspiro</w:t>
      </w:r>
      <w:r>
        <w:lastRenderedPageBreak/>
        <w:t xml:space="preserve">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Pr>
          <w:rFonts w:ascii="Cambria Math" w:hAnsi="Cambria Math" w:cs="Cambria Math"/>
        </w:rPr>
        <w:instrText>‑</w:instrText>
      </w:r>
      <w:r>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921CC1">
        <w:rPr>
          <w:noProof/>
        </w:rPr>
        <w:t>(Wilbers &amp; Brankovic, 2021)</w:t>
      </w:r>
      <w:r>
        <w:fldChar w:fldCharType="end"/>
      </w:r>
      <w: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Przy rosnącej roli rankingów i ich wpływie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Jednocześnie przy obecnie mocno ugruntowanej pozycji wielu rankingów są one coraz częściej podstawą do podejmowania decyzji nie tylko przez kandydatów na studia, ale również przez inwestorów i instytucje publiczne (np. dot. nawiązywania współpracy) ale też różnych decyzji politycznych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921CC1">
        <w:rPr>
          <w:noProof/>
        </w:rPr>
        <w:t>(por. Rauhvargers, 2014)</w:t>
      </w:r>
      <w:r>
        <w:fldChar w:fldCharType="end"/>
      </w:r>
      <w:r>
        <w:t xml:space="preserve">. Rola rankingów dla wielu grup osób zainteresowanych jakością usług uczelni jest tak duża, że powszechne jest przekonanie, iż zostaną one z nami na zawsze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fldChar w:fldCharType="separate"/>
      </w:r>
      <w:r w:rsidRPr="00921CC1">
        <w:rPr>
          <w:noProof/>
        </w:rPr>
        <w:t>(Rauhvargers, 2014, s. 41)</w:t>
      </w:r>
      <w:r>
        <w:fldChar w:fldCharType="end"/>
      </w:r>
      <w:r>
        <w:t>.</w:t>
      </w:r>
    </w:p>
    <w:p w14:paraId="04131599" w14:textId="77777777" w:rsidR="00A40EDE" w:rsidRDefault="00A40EDE" w:rsidP="00A40EDE">
      <w:pPr>
        <w:spacing w:before="240"/>
      </w:pPr>
      <w:r>
        <w:t>Analizując rezultaty wyżej opisanych czterech popularnych globalnych rankingów uniwersytetów (THE, ARWU, QS i Webometrics) można zauważyć, że, pomimo nieraz bardzo istotnych różnic w metodologii ich tworzenia, duża grupa uczelni uzyskuje zbliżone rezultaty. Skupiając się na analizie tylko najwyższych 100 pozycji (</w:t>
      </w:r>
      <w:r w:rsidRPr="001A79D4">
        <w:rPr>
          <w:i/>
          <w:iCs/>
        </w:rPr>
        <w:t>top100</w:t>
      </w:r>
      <w:r>
        <w:t xml:space="preserve">) w tych rankingach, okazuje się, że ponad połowa uczelni (51) występuje we wszystkich czterech rankingach. Dokładniejsze wyniki analizy przedstawiono w Tabeli 23. Już po wstępnej analizie można zauważyć, że w przypadku rankingu THE posiada on najmniej uczelni występujących w </w:t>
      </w:r>
      <w:r w:rsidRPr="001A79D4">
        <w:rPr>
          <w:i/>
          <w:iCs/>
        </w:rPr>
        <w:t>top100</w:t>
      </w:r>
      <w:r>
        <w:t xml:space="preserve">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aby za wystąpienie we wszystkich czterech przypisywać 3 punkty, za wystąpienie w trzech 2 punkty, za wystąpienie w dwóch 1 punkt, a za wystąpienie tylko w jednym rankingu 0 punktów, to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6B304461" w14:textId="77777777" w:rsidR="00A40EDE" w:rsidRPr="00F66F63" w:rsidRDefault="00A40EDE" w:rsidP="00A40EDE">
      <w:pPr>
        <w:pStyle w:val="Tytutabeli"/>
      </w:pPr>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Pr>
          <w:rStyle w:val="TytutabeliZnak"/>
          <w:noProof/>
        </w:rPr>
        <w:t>23</w:t>
      </w:r>
      <w:r w:rsidRPr="00654DD1">
        <w:rPr>
          <w:rStyle w:val="TytutabeliZnak"/>
        </w:rPr>
        <w:fldChar w:fldCharType="end"/>
      </w:r>
      <w:r>
        <w:rPr>
          <w:rStyle w:val="TytutabeliZnak"/>
        </w:rPr>
        <w:t>.</w:t>
      </w:r>
      <w:r w:rsidRPr="00654DD1">
        <w:rPr>
          <w:rStyle w:val="TytutabeliZnak"/>
        </w:rPr>
        <w:t xml:space="preserve"> Liczności wystąpień uczelni w pierwszej setce rankingów THE, ARWU, QS i Webome</w:t>
      </w:r>
      <w:r w:rsidRPr="00F66F63">
        <w:t>trics</w:t>
      </w:r>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A40EDE" w:rsidRPr="00B5787D" w14:paraId="571A2CE6" w14:textId="77777777" w:rsidTr="00B668F9">
        <w:trPr>
          <w:trHeight w:val="285"/>
        </w:trPr>
        <w:tc>
          <w:tcPr>
            <w:tcW w:w="1474" w:type="dxa"/>
            <w:noWrap/>
            <w:hideMark/>
          </w:tcPr>
          <w:p w14:paraId="35BC271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0E35505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FootnoteReference"/>
              </w:rPr>
              <w:footnoteReference w:id="8"/>
            </w:r>
          </w:p>
        </w:tc>
        <w:tc>
          <w:tcPr>
            <w:tcW w:w="1474" w:type="dxa"/>
            <w:noWrap/>
            <w:hideMark/>
          </w:tcPr>
          <w:p w14:paraId="2E57D40D"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Webometrics</w:t>
            </w:r>
          </w:p>
        </w:tc>
        <w:tc>
          <w:tcPr>
            <w:tcW w:w="1474" w:type="dxa"/>
            <w:noWrap/>
            <w:hideMark/>
          </w:tcPr>
          <w:p w14:paraId="7A6EC44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066C8B33"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0D24C805" w14:textId="77777777" w:rsidR="00A40EDE" w:rsidRPr="00570835" w:rsidRDefault="00A40EDE" w:rsidP="00B668F9">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THE</w:t>
            </w:r>
          </w:p>
        </w:tc>
      </w:tr>
      <w:tr w:rsidR="00A40EDE" w:rsidRPr="0075766C" w14:paraId="79F12044" w14:textId="77777777" w:rsidTr="00B668F9">
        <w:trPr>
          <w:trHeight w:val="285"/>
        </w:trPr>
        <w:tc>
          <w:tcPr>
            <w:tcW w:w="1474" w:type="dxa"/>
            <w:noWrap/>
            <w:vAlign w:val="center"/>
            <w:hideMark/>
          </w:tcPr>
          <w:p w14:paraId="22395F87"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0E128E1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78E0FBB6"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6A2577A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3A6BB89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5195C69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A40EDE" w:rsidRPr="0075766C" w14:paraId="41FC9F9C" w14:textId="77777777" w:rsidTr="00B668F9">
        <w:trPr>
          <w:trHeight w:val="285"/>
        </w:trPr>
        <w:tc>
          <w:tcPr>
            <w:tcW w:w="1474" w:type="dxa"/>
            <w:noWrap/>
            <w:vAlign w:val="center"/>
            <w:hideMark/>
          </w:tcPr>
          <w:p w14:paraId="326FC97D"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059192C3"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3CB7E7D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76468C0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0B77EA94"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126EDC0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A40EDE" w:rsidRPr="0075766C" w14:paraId="753BD1D2" w14:textId="77777777" w:rsidTr="00B668F9">
        <w:trPr>
          <w:trHeight w:val="285"/>
        </w:trPr>
        <w:tc>
          <w:tcPr>
            <w:tcW w:w="1474" w:type="dxa"/>
            <w:noWrap/>
            <w:vAlign w:val="center"/>
            <w:hideMark/>
          </w:tcPr>
          <w:p w14:paraId="1384090E"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4B5C085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24B902E5"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8B0C662"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60B78A7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7C481AD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A40EDE" w:rsidRPr="0075766C" w14:paraId="0DC9A2AC" w14:textId="77777777" w:rsidTr="00B668F9">
        <w:trPr>
          <w:trHeight w:val="285"/>
        </w:trPr>
        <w:tc>
          <w:tcPr>
            <w:tcW w:w="1474" w:type="dxa"/>
            <w:noWrap/>
            <w:vAlign w:val="center"/>
            <w:hideMark/>
          </w:tcPr>
          <w:p w14:paraId="12ED6C6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3963D89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67A309D"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8A7E39B"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BD392B7"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3EB0556A"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A40EDE" w:rsidRPr="0075766C" w14:paraId="71E1823F" w14:textId="77777777" w:rsidTr="00B668F9">
        <w:trPr>
          <w:trHeight w:val="285"/>
        </w:trPr>
        <w:tc>
          <w:tcPr>
            <w:tcW w:w="1474" w:type="dxa"/>
            <w:noWrap/>
            <w:vAlign w:val="center"/>
            <w:hideMark/>
          </w:tcPr>
          <w:p w14:paraId="0B7247D3" w14:textId="77777777" w:rsidR="00A40EDE" w:rsidRPr="0075766C" w:rsidRDefault="00A40EDE" w:rsidP="00B668F9">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3A3A2AFE"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649014BC"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06784E8F"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506A8AC1"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225A00E8" w14:textId="77777777" w:rsidR="00A40EDE" w:rsidRPr="0075766C" w:rsidRDefault="00A40EDE" w:rsidP="00B668F9">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734E8D0A" w14:textId="77777777" w:rsidR="00A40EDE" w:rsidRPr="00D95B07" w:rsidRDefault="00A40EDE" w:rsidP="00A40EDE">
      <w:pPr>
        <w:pStyle w:val="rdo"/>
        <w:rPr>
          <w:lang w:val="pl-PL"/>
        </w:rPr>
      </w:pPr>
      <w:r w:rsidRPr="00D95B07">
        <w:rPr>
          <w:lang w:val="pl-PL"/>
        </w:rPr>
        <w:t xml:space="preserve">Źródło: opracowanie własne na podstawie wyników rankingów THE2023, ARWU2022, QS2023 i Webometrics 2023 H1 </w:t>
      </w:r>
      <w:r>
        <w:fldChar w:fldCharType="begin" w:fldLock="1"/>
      </w:r>
      <w:r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fldChar w:fldCharType="separate"/>
      </w:r>
      <w:r w:rsidRPr="00D95B07">
        <w:rPr>
          <w:noProof/>
          <w:lang w:val="pl-PL"/>
        </w:rPr>
        <w:t>(ARWU, 2022a; Cybermetrics Lab, 2023; QS Quacquarelli Symonds, 2023m; Times Higher Education, 2023)</w:t>
      </w:r>
      <w:r>
        <w:fldChar w:fldCharType="end"/>
      </w:r>
    </w:p>
    <w:p w14:paraId="2107C6A8" w14:textId="77777777" w:rsidR="008640C0" w:rsidRDefault="008640C0" w:rsidP="008640C0">
      <w:pPr>
        <w:spacing w:before="240"/>
      </w:pPr>
      <w:r>
        <w:t xml:space="preserve">Można stworzyć ranking uwzględniający pozycje uczelni w różnych rankingach, tak aby odzwierciedlić fakt zaistnienia danej uczelni w niektórych lub we wszystkich rankingach, co niewątpliwie również niesie informację o wartości usług dostarczanych przez uczelnie. Propozycję takiego rankingu przedstawiono w załączniku </w:t>
      </w:r>
      <w:commentRangeStart w:id="17"/>
      <w:r>
        <w:t>nr 4</w:t>
      </w:r>
      <w:commentRangeEnd w:id="17"/>
      <w:r>
        <w:rPr>
          <w:rStyle w:val="CommentReference"/>
          <w:rFonts w:ascii="Times New Roman" w:eastAsia="Times New Roman" w:hAnsi="Times New Roman"/>
          <w:szCs w:val="20"/>
          <w:lang w:eastAsia="pl-PL"/>
        </w:rPr>
        <w:commentReference w:id="17"/>
      </w:r>
      <w:r>
        <w:t xml:space="preserve"> (</w:t>
      </w:r>
      <w:r>
        <w:fldChar w:fldCharType="begin"/>
      </w:r>
      <w:r>
        <w:instrText xml:space="preserve"> REF _Ref134656238 \h </w:instrText>
      </w:r>
      <w:r>
        <w:fldChar w:fldCharType="separate"/>
      </w:r>
      <w:r>
        <w:t xml:space="preserve">Tabela </w:t>
      </w:r>
      <w:r>
        <w:rPr>
          <w:noProof/>
        </w:rPr>
        <w:t>81</w:t>
      </w:r>
      <w:r>
        <w:fldChar w:fldCharType="end"/>
      </w:r>
      <w: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Pr="00DA1B58">
        <w:rPr>
          <w:i/>
          <w:iCs/>
        </w:rPr>
        <w:t>Ranking Value 250</w:t>
      </w:r>
      <w:r>
        <w:t>). Stwierdzono empirycznie, że dla zaproponowanego zestawu rang z rankingów THE2023, ARWU2022, QS2023 i Webometrics 2023H1</w:t>
      </w:r>
      <w:r w:rsidRPr="00001D48">
        <w:rPr>
          <w:rStyle w:val="FootnoteReference"/>
        </w:rPr>
        <w:footnoteReference w:id="9"/>
      </w:r>
      <w:r>
        <w:t xml:space="preserve"> przypisanie wartości 250 pozwala na uwzględnienie wszystkich uczelni występujących w większej liczbie rankingów na pozycjach wyższych niż te osiągnięte przez uczelnie występujące w mniejszej liczbie rankingów. Wartość Rankingu RV250 została obliczona jako suma punktów przyznawanych za pozycję danej uczelni w każdym z analizowanych czterech rankingów. A zatem im mniejsza liczba uzyskanych punktów tym pozycja uczelni w Rankingu RV250 jest wyższa. Od strony obliczeniowej można to zinterpretować tak, że uczelnie, które nie występują w jakimś rankingu, otrzymują przypisaną wartość 250 punktów dla każdego faktu niewystąpienia w jednym z 4 analizowanych rankingów. W związku z tym np. uczelnie występujące tylko w jednym z rankingów otrzymują z tego powodu wynik o wartości 750 punktów plus wartość rangi odpowiadająca pozycji danej uczelni w rankingu, w którym występują.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r-Pearsona wyników </w:t>
      </w:r>
      <w:r w:rsidRPr="005337BD">
        <w:rPr>
          <w:i/>
          <w:iCs/>
        </w:rPr>
        <w:t>top100</w:t>
      </w:r>
      <w:r>
        <w:t xml:space="preserve"> analizowanych rankingów z rankingiem RV250 przedstawiono w Tabeli 25.</w:t>
      </w:r>
    </w:p>
    <w:p w14:paraId="69B89A9C" w14:textId="77777777" w:rsidR="008640C0" w:rsidRDefault="008640C0" w:rsidP="008640C0">
      <w:r w:rsidRPr="00304FA3">
        <w:t xml:space="preserve">Wszystkie metodologie można podzielić na trzy grupy: mierzące czynniki wpływające na jakość edukacji, mierzące czynniki świadczące o efektach edukacji oraz takie, które wykorzystują </w:t>
      </w:r>
      <w:r w:rsidRPr="00304FA3">
        <w:lastRenderedPageBreak/>
        <w:t>połączenie obu wyżej wymienionych.</w:t>
      </w:r>
      <w:r>
        <w:t xml:space="preserve"> Na pewno bardzo rozbudowaną strukturą i złożoną metodologią odznacza się Ranking Perspektywy.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(Nagroda Nobla, Medal Fieldsa) zarówno wśród wykładowców, jak i absolwentów, a także wybitne osiągnięcia naukowe mierzone wskaźnikami cytowań oraz publikacjami w najbardziej prestiżowych czasopismach. Tu w ocenie uczelni wyraźnie zauważalne jest pominięcie osiągnięć w dziedzinach typowo humanistycznych. Nasuwa się przypuszczenie, że oryginalnym celem powstania tego rankingu jest danie wskazówki potencjalnym chińskim studentom lub odpowiednim decydentom,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7607A793" w14:textId="6A1031E7" w:rsidR="00A40EDE" w:rsidRDefault="008640C0" w:rsidP="008640C0">
      <w:r>
        <w:t xml:space="preserve">Rankingi QS i THE mają dość podobne metodologie –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 Najbardziej nietypowy na tle pozostałych rankingów jest ranking Webometrics. Został on stworzony według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 nawet niewielkie i lokalne – uczelnie na świecie. Co zaskakujące, wyniki rankingu Webometrics pomimo całkowicie odmiennej koncepcji jego opracowania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z rankingu Webometrics z pozycjami w lokalnym rankingu Perspektywy,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poziomu i obszarów wymagających doskonalenia. Z tego powodu korzystanie z rankingów może być bardzo pomocnym punktem wyjścia do procesów doskonalenia jakości usług, a także do weryfikacji skuteczności podejmowanych działań doskonalących. Do tego ważne może się okazać dobre zrozumienie różnych </w:t>
      </w:r>
      <w:r>
        <w:lastRenderedPageBreak/>
        <w:t>metodologii rankingów, gdyż dzięki odmiennym sposobom pomiaru mogą one dostarczyć uzupełniających się informacji nt. przyczyn zmian w poziomie jakości. Podobnie jak do pomiaru jakości warto korzystać z uznanych metod, tak również do zarządzania jakością warto wykorzystać sprawdzone narzędzia. Te z nich, które oferują przydatne dla zarządzania uczelniami możliwości, zostaną omówione w następnym podrozdziale.</w:t>
      </w:r>
    </w:p>
    <w:p w14:paraId="131F08FC" w14:textId="77777777" w:rsidR="009723C1" w:rsidRDefault="009723C1" w:rsidP="009723C1">
      <w:r>
        <w:t xml:space="preserve">Uczelnie w Polsce są organizacjami podlegającymi szeregowi regulacji prawnych. Jest to naturalne, biorąc pod uwagę wymaganie uznawania dyplomów za potwierdzenie pewnego osiągniętego przez studentów poziomu wiedzy i umiejętności. Ponadto w realiach Polski po przemianie ustrojowej w końcu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pośród różnych regulacji wprowadził również te kształtujące wymagania dla zarządzania uczelniami, w tym zarządzania jakością. Są one związane z wymaganiami co do struktury i organizacji zarządzania uczelniami, ale również takie, które określają reguły akredytacji i oceny jakości różnych instytucji. Pewne aspekty tego tematu zostały omówione w podrozdziale </w:t>
      </w:r>
      <w:r>
        <w:fldChar w:fldCharType="begin"/>
      </w:r>
      <w:r>
        <w:instrText xml:space="preserve"> REF _Ref66874449 \r \h </w:instrText>
      </w:r>
      <w:r>
        <w:fldChar w:fldCharType="separate"/>
      </w:r>
      <w:r>
        <w:t>1.1.3</w:t>
      </w:r>
      <w:r>
        <w:fldChar w:fldCharType="end"/>
      </w:r>
      <w:r>
        <w:t xml:space="preserve"> odnoszącym się do istniejących uwarunkowań funkcjonowania uczelni, gdzie opisane zostały m.in. zmiany wprowadzane w wymaganiach dla uczelni co oczywiście wiąże się z wpływem na zarządzanie tymi instytucjami. Natomiast w niniejszym podrozdziale zostaną omówione tematy ściśle odnoszące się do koncepcji zarządzania jakością stosowanych w różnym zakresie na uczelniach. Ma to na celu ukazanie, między innymi, podobieństw i różnic w stosowanych narzędziach zarządzania jakością 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 Jest to szczególnie istotne wobec wzmocnienia roli rektorów w zarządzaniu szkołami wyższymi w najnowszych regulacjach, co sprawia, że wnioski z niniejszej pracy również powinny być sformułowane przede wszystkim jako wskazówki dla najwyższego kierownictwa uczelni.</w:t>
      </w:r>
    </w:p>
    <w:p w14:paraId="0265C4A2" w14:textId="77777777" w:rsidR="009723C1" w:rsidRDefault="009723C1" w:rsidP="009723C1">
      <w:r>
        <w:t xml:space="preserve">Do zarządzania, w tym zarządzania jakością instytucjami edukacji wyższej mają zastosowanie koncepcje i narzędzia opracowane na potrzeby usług publicznych, gdyż usługi uczelni, szczególnie w zakresie, w jakim są finansowane z funduszy publicznych, mieszczą się w zakresie tej kategorii usług.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t>
      </w:r>
      <w:r>
        <w:lastRenderedPageBreak/>
        <w:t>wprowadziły pewne uporządkowanie i usystematyzowanie w tej dziedzinie, pomocne w praktycznym dbaniu o jakość na poziomie coraz większych organizacji.</w:t>
      </w:r>
    </w:p>
    <w:p w14:paraId="15352258" w14:textId="77777777" w:rsidR="009723C1" w:rsidRDefault="009723C1" w:rsidP="009723C1">
      <w:pPr>
        <w:ind w:firstLine="0"/>
      </w:pPr>
      <w:r>
        <w:t>W ujęciu historycznym koncepcje dotyczące dbania o jakość rozwijały się wraz z rozwojem przemysłu i dziedziny zarządzania w ogóle. W Tabeli 27 przedstawiono najważniejsze etapy rozwoju podejścia do zarządzania jakością z perspektywy historycznej. To syntetyczne ujęcie historycznego rozwoju podejścia do jakości w ramach zarządzania ukazuje kierunek od odizolowanego elementu dodatkowego wspierającego skuteczność procesów dostarczania wartości dla klienta</w:t>
      </w:r>
      <w:r w:rsidRPr="00001D48">
        <w:rPr>
          <w:rStyle w:val="FootnoteReference"/>
        </w:rPr>
        <w:footnoteReference w:id="10"/>
      </w:r>
      <w: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 XX w.</w:t>
      </w:r>
    </w:p>
    <w:p w14:paraId="327349E1" w14:textId="77777777" w:rsidR="009723C1" w:rsidRDefault="009723C1" w:rsidP="009723C1">
      <w:pPr>
        <w:pStyle w:val="Tytutabeli"/>
      </w:pPr>
      <w:r>
        <w:t xml:space="preserve">Tabela </w:t>
      </w:r>
      <w:fldSimple w:instr=" SEQ Tabela \* ARABIC ">
        <w:r>
          <w:rPr>
            <w:noProof/>
          </w:rPr>
          <w:t>27</w:t>
        </w:r>
      </w:fldSimple>
      <w:r>
        <w:rPr>
          <w:noProof/>
        </w:rPr>
        <w:t>.</w:t>
      </w:r>
      <w:r>
        <w:t xml:space="preserve"> Zmiany podejścia do zarządzania jakością w ujęciu historycznym</w:t>
      </w:r>
    </w:p>
    <w:tbl>
      <w:tblPr>
        <w:tblStyle w:val="TableGrid"/>
        <w:tblW w:w="0" w:type="auto"/>
        <w:tblLook w:val="04A0" w:firstRow="1" w:lastRow="0" w:firstColumn="1" w:lastColumn="0" w:noHBand="0" w:noVBand="1"/>
      </w:tblPr>
      <w:tblGrid>
        <w:gridCol w:w="3118"/>
        <w:gridCol w:w="1701"/>
        <w:gridCol w:w="4252"/>
      </w:tblGrid>
      <w:tr w:rsidR="009723C1" w:rsidRPr="00D725C7" w14:paraId="2DE71B1A" w14:textId="77777777" w:rsidTr="00E45F30">
        <w:trPr>
          <w:cantSplit/>
          <w:tblHeader/>
        </w:trPr>
        <w:tc>
          <w:tcPr>
            <w:tcW w:w="3118" w:type="dxa"/>
            <w:vAlign w:val="center"/>
          </w:tcPr>
          <w:p w14:paraId="0BE60CA2" w14:textId="77777777" w:rsidR="009723C1" w:rsidRPr="00D725C7" w:rsidRDefault="009723C1" w:rsidP="00E45F30">
            <w:pPr>
              <w:keepNext/>
              <w:ind w:firstLine="0"/>
              <w:jc w:val="left"/>
              <w:rPr>
                <w:b/>
                <w:bCs/>
                <w:sz w:val="18"/>
                <w:szCs w:val="18"/>
              </w:rPr>
            </w:pPr>
            <w:r w:rsidRPr="00D725C7">
              <w:rPr>
                <w:b/>
                <w:bCs/>
                <w:sz w:val="18"/>
                <w:szCs w:val="18"/>
              </w:rPr>
              <w:t>Nazwa koncepcji</w:t>
            </w:r>
          </w:p>
        </w:tc>
        <w:tc>
          <w:tcPr>
            <w:tcW w:w="1701" w:type="dxa"/>
            <w:vAlign w:val="center"/>
          </w:tcPr>
          <w:p w14:paraId="137F6697" w14:textId="77777777" w:rsidR="009723C1" w:rsidRPr="00D725C7" w:rsidRDefault="009723C1" w:rsidP="00E45F30">
            <w:pPr>
              <w:keepNext/>
              <w:ind w:firstLine="0"/>
              <w:jc w:val="center"/>
              <w:rPr>
                <w:b/>
                <w:bCs/>
                <w:sz w:val="18"/>
                <w:szCs w:val="18"/>
              </w:rPr>
            </w:pPr>
            <w:r w:rsidRPr="00D725C7">
              <w:rPr>
                <w:b/>
                <w:bCs/>
                <w:sz w:val="18"/>
                <w:szCs w:val="18"/>
              </w:rPr>
              <w:t>Okres zaistnienia koncepcji</w:t>
            </w:r>
          </w:p>
        </w:tc>
        <w:tc>
          <w:tcPr>
            <w:tcW w:w="4252" w:type="dxa"/>
            <w:vAlign w:val="center"/>
          </w:tcPr>
          <w:p w14:paraId="198F6A20" w14:textId="77777777" w:rsidR="009723C1" w:rsidRPr="00D725C7" w:rsidRDefault="009723C1" w:rsidP="00E45F30">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9723C1" w:rsidRPr="00D725C7" w14:paraId="7D4FC29B" w14:textId="77777777" w:rsidTr="00E45F30">
        <w:trPr>
          <w:cantSplit/>
        </w:trPr>
        <w:tc>
          <w:tcPr>
            <w:tcW w:w="3118" w:type="dxa"/>
            <w:vAlign w:val="center"/>
          </w:tcPr>
          <w:p w14:paraId="1607873E" w14:textId="77777777" w:rsidR="009723C1" w:rsidRDefault="009723C1" w:rsidP="00E45F30">
            <w:pPr>
              <w:spacing w:before="60" w:line="300" w:lineRule="auto"/>
              <w:ind w:firstLine="0"/>
              <w:jc w:val="left"/>
              <w:rPr>
                <w:sz w:val="18"/>
                <w:szCs w:val="18"/>
              </w:rPr>
            </w:pPr>
            <w:r w:rsidRPr="00D725C7">
              <w:rPr>
                <w:sz w:val="18"/>
                <w:szCs w:val="18"/>
              </w:rPr>
              <w:t xml:space="preserve">Kontrola jakości </w:t>
            </w:r>
          </w:p>
          <w:p w14:paraId="39DC2459" w14:textId="77777777" w:rsidR="009723C1" w:rsidRPr="00D725C7" w:rsidRDefault="009723C1" w:rsidP="00E45F30">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4D6B4778" w14:textId="77777777" w:rsidR="009723C1" w:rsidRPr="00D725C7" w:rsidRDefault="009723C1" w:rsidP="00E45F30">
            <w:pPr>
              <w:spacing w:before="60" w:line="300" w:lineRule="auto"/>
              <w:ind w:firstLine="0"/>
              <w:jc w:val="left"/>
              <w:rPr>
                <w:sz w:val="18"/>
                <w:szCs w:val="18"/>
              </w:rPr>
            </w:pPr>
            <w:r w:rsidRPr="00D725C7">
              <w:rPr>
                <w:sz w:val="18"/>
                <w:szCs w:val="18"/>
              </w:rPr>
              <w:t>Pocz. XX w.</w:t>
            </w:r>
          </w:p>
        </w:tc>
        <w:tc>
          <w:tcPr>
            <w:tcW w:w="4252" w:type="dxa"/>
            <w:vAlign w:val="center"/>
          </w:tcPr>
          <w:p w14:paraId="27A197F8" w14:textId="77777777" w:rsidR="009723C1" w:rsidRPr="00D725C7" w:rsidRDefault="009723C1" w:rsidP="00E45F30">
            <w:pPr>
              <w:pStyle w:val="TekstTabeli"/>
              <w:rPr>
                <w:lang w:val="pl-PL"/>
              </w:rPr>
            </w:pPr>
            <w:r w:rsidRPr="00D725C7">
              <w:rPr>
                <w:lang w:val="pl-PL"/>
              </w:rPr>
              <w:t>Wyodrębnienie ustrukturyzowanej kontroli odbiorczej na końcu procesu produkcyjnego; inspektorzy jakości</w:t>
            </w:r>
          </w:p>
        </w:tc>
      </w:tr>
      <w:tr w:rsidR="009723C1" w:rsidRPr="00D725C7" w14:paraId="44BE7B86" w14:textId="77777777" w:rsidTr="00E45F30">
        <w:trPr>
          <w:cantSplit/>
        </w:trPr>
        <w:tc>
          <w:tcPr>
            <w:tcW w:w="3118" w:type="dxa"/>
            <w:vAlign w:val="center"/>
          </w:tcPr>
          <w:p w14:paraId="77E9B961"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Sterowanie jakością </w:t>
            </w:r>
          </w:p>
          <w:p w14:paraId="5C79AEDB"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4335E1B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5205737" w14:textId="77777777" w:rsidR="009723C1" w:rsidRPr="00D725C7" w:rsidRDefault="009723C1" w:rsidP="00E45F30">
            <w:pPr>
              <w:pStyle w:val="TekstTabeli"/>
              <w:rPr>
                <w:lang w:val="pl-PL"/>
              </w:rPr>
            </w:pPr>
            <w:r w:rsidRPr="00D725C7">
              <w:rPr>
                <w:lang w:val="pl-PL"/>
              </w:rPr>
              <w:t>Karty kontrolne i statystyczne sterowanie procesami poprodukcyjnymi; standaryzacja, planowanie jakości i dokumentacja systemu zarządzania</w:t>
            </w:r>
          </w:p>
        </w:tc>
      </w:tr>
      <w:tr w:rsidR="009723C1" w:rsidRPr="00D725C7" w14:paraId="3328D877" w14:textId="77777777" w:rsidTr="00E45F30">
        <w:trPr>
          <w:cantSplit/>
        </w:trPr>
        <w:tc>
          <w:tcPr>
            <w:tcW w:w="3118" w:type="dxa"/>
            <w:vAlign w:val="center"/>
          </w:tcPr>
          <w:p w14:paraId="5A959367" w14:textId="77777777" w:rsidR="009723C1" w:rsidRDefault="009723C1" w:rsidP="00E45F30">
            <w:pPr>
              <w:spacing w:before="60" w:line="300" w:lineRule="auto"/>
              <w:ind w:firstLine="0"/>
              <w:jc w:val="left"/>
              <w:rPr>
                <w:sz w:val="18"/>
                <w:szCs w:val="18"/>
                <w:lang w:val="pl-PL"/>
              </w:rPr>
            </w:pPr>
            <w:r w:rsidRPr="00D725C7">
              <w:rPr>
                <w:sz w:val="18"/>
                <w:szCs w:val="18"/>
                <w:lang w:val="pl-PL"/>
              </w:rPr>
              <w:t xml:space="preserve">Zapewnianie jakości </w:t>
            </w:r>
          </w:p>
          <w:p w14:paraId="3744BA73"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62B1940F" w14:textId="77777777" w:rsidR="009723C1" w:rsidRPr="00D725C7" w:rsidRDefault="009723C1" w:rsidP="00E45F30">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5189EBD3" w14:textId="77777777" w:rsidR="009723C1" w:rsidRPr="00D725C7" w:rsidRDefault="009723C1" w:rsidP="00E45F30">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D725C7" w14:paraId="55283ED6" w14:textId="77777777" w:rsidTr="00E45F30">
        <w:trPr>
          <w:cantSplit/>
        </w:trPr>
        <w:tc>
          <w:tcPr>
            <w:tcW w:w="3118" w:type="dxa"/>
            <w:vAlign w:val="center"/>
          </w:tcPr>
          <w:p w14:paraId="41052CC4" w14:textId="77777777" w:rsidR="009723C1" w:rsidRDefault="009723C1" w:rsidP="00E45F30">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7E932561"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6E0DF3B2" w14:textId="77777777" w:rsidR="009723C1" w:rsidRPr="00D725C7" w:rsidRDefault="009723C1" w:rsidP="00E45F30">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284ADE70" w14:textId="77777777" w:rsidR="009723C1" w:rsidRDefault="009723C1" w:rsidP="00E45F30">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5B444262" w14:textId="77777777" w:rsidR="009723C1" w:rsidRDefault="009723C1" w:rsidP="00E45F30">
            <w:pPr>
              <w:pStyle w:val="TekstTabeli"/>
              <w:rPr>
                <w:lang w:val="pl-PL"/>
              </w:rPr>
            </w:pPr>
            <w:r w:rsidRPr="00D725C7">
              <w:rPr>
                <w:lang w:val="pl-PL"/>
              </w:rPr>
              <w:t>Przywództwo, ludzie i procesy</w:t>
            </w:r>
            <w:r>
              <w:rPr>
                <w:lang w:val="pl-PL"/>
              </w:rPr>
              <w:t>.</w:t>
            </w:r>
          </w:p>
          <w:p w14:paraId="64B37F51" w14:textId="77777777" w:rsidR="009723C1" w:rsidRPr="00D725C7" w:rsidRDefault="009723C1" w:rsidP="00E45F30">
            <w:pPr>
              <w:pStyle w:val="TekstTabeli"/>
              <w:rPr>
                <w:lang w:val="pl-PL"/>
              </w:rPr>
            </w:pPr>
            <w:r>
              <w:rPr>
                <w:lang w:val="pl-PL"/>
              </w:rPr>
              <w:t>Z</w:t>
            </w:r>
            <w:r w:rsidRPr="00D725C7">
              <w:rPr>
                <w:lang w:val="pl-PL"/>
              </w:rPr>
              <w:t>arządzanie oparte na faktach</w:t>
            </w:r>
          </w:p>
        </w:tc>
      </w:tr>
    </w:tbl>
    <w:p w14:paraId="03FF6D9D"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D95B07">
        <w:rPr>
          <w:noProof/>
          <w:lang w:val="pl-PL"/>
        </w:rPr>
        <w:t>(Grudowski, 2020a)</w:t>
      </w:r>
      <w:r>
        <w:fldChar w:fldCharType="end"/>
      </w:r>
    </w:p>
    <w:p w14:paraId="791CD9A7" w14:textId="77777777" w:rsidR="009723C1" w:rsidRDefault="009723C1" w:rsidP="009723C1">
      <w:r>
        <w:t xml:space="preserve">Obecnie uznaje się zarządzanie jakością za tak istotne, że </w:t>
      </w:r>
      <w:commentRangeStart w:id="18"/>
      <w:r>
        <w:t xml:space="preserve">TQM </w:t>
      </w:r>
      <w:commentRangeEnd w:id="18"/>
      <w:r>
        <w:rPr>
          <w:rStyle w:val="CommentReference"/>
          <w:rFonts w:ascii="Times New Roman" w:eastAsia="Times New Roman" w:hAnsi="Times New Roman"/>
          <w:szCs w:val="20"/>
          <w:lang w:eastAsia="pl-PL"/>
        </w:rPr>
        <w:commentReference w:id="18"/>
      </w:r>
      <w:r>
        <w:t xml:space="preserve">jest określane jako filozofia zarządzania </w:t>
      </w:r>
      <w:r>
        <w:fldChar w:fldCharType="begin" w:fldLock="1"/>
      </w:r>
      <w:r>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Pr>
          <w:rFonts w:ascii="Cambria Math" w:hAnsi="Cambria Math" w:cs="Cambria Math"/>
        </w:rPr>
        <w:instrText>‐</w:instrText>
      </w:r>
      <w:r>
        <w:instrText>Park, 2006, s. 279)","plainTextFormattedCitation":"(Dahlgaard &amp; Dahlgaard</w:instrText>
      </w:r>
      <w:r>
        <w:rPr>
          <w:rFonts w:ascii="Cambria Math" w:hAnsi="Cambria Math" w:cs="Cambria Math"/>
        </w:rPr>
        <w:instrText>‐</w:instrText>
      </w:r>
      <w:r>
        <w:instrText>Park, 2006, s. 279)","previouslyFormattedCitation":"(Dahlgaard &amp; Dahlgaard</w:instrText>
      </w:r>
      <w:r>
        <w:rPr>
          <w:rFonts w:ascii="Cambria Math" w:hAnsi="Cambria Math" w:cs="Cambria Math"/>
        </w:rPr>
        <w:instrText>‐</w:instrText>
      </w:r>
      <w:r>
        <w:instrText>Park, 2006, s. 279)"},"properties":{"noteIndex":0},"schema":"https://github.com/citation-style-language/schema/raw/master/csl-citation.json"}</w:instrText>
      </w:r>
      <w:r>
        <w:fldChar w:fldCharType="separate"/>
      </w:r>
      <w:r w:rsidRPr="00921CC1">
        <w:rPr>
          <w:noProof/>
        </w:rPr>
        <w:t>(Dahlgaard &amp; Dahlgaard</w:t>
      </w:r>
      <w:r w:rsidRPr="00921CC1">
        <w:rPr>
          <w:rFonts w:ascii="Cambria Math" w:hAnsi="Cambria Math" w:cs="Cambria Math"/>
          <w:noProof/>
        </w:rPr>
        <w:t>‐</w:t>
      </w:r>
      <w:r w:rsidRPr="00921CC1">
        <w:rPr>
          <w:noProof/>
        </w:rPr>
        <w:t>Park, 2006, s. 279)</w:t>
      </w:r>
      <w:r>
        <w:fldChar w:fldCharType="end"/>
      </w:r>
      <w:r>
        <w:t xml:space="preserve">, a nie tylko zestaw narzędzi. Kompleksowe zarządzanie jakością ma bowiem u swych podstaw elementy uniwersalne i niezmienne, natomiast wykorzystywane narzędzia i techniki z czasem ewoluują i są doskonalone, zgodnie z jedną z kluczowych zasad ciągłego doskonalenia (patrz </w:t>
      </w:r>
      <w:r>
        <w:fldChar w:fldCharType="begin"/>
      </w:r>
      <w:r>
        <w:instrText xml:space="preserve"> REF _Ref147563329 \h </w:instrText>
      </w:r>
      <w:r>
        <w:fldChar w:fldCharType="separate"/>
      </w:r>
      <w:r>
        <w:t xml:space="preserve">Tabela </w:t>
      </w:r>
      <w:r>
        <w:rPr>
          <w:noProof/>
        </w:rPr>
        <w:t>28</w:t>
      </w:r>
      <w:r>
        <w:fldChar w:fldCharType="end"/>
      </w:r>
      <w:r>
        <w:t xml:space="preserve">). Wiele wdrożeń systemu kompleksowego zarządzania jakością potwierdza, że stosowanie TQM przyczynia się to istotnej poprawy nie tylko jakości produktów, ale również wyników finansowych organizacji </w:t>
      </w:r>
      <w:r>
        <w:fldChar w:fldCharType="begin" w:fldLock="1"/>
      </w:r>
      <w: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921CC1">
        <w:rPr>
          <w:noProof/>
        </w:rPr>
        <w:t>(Jyoti i in., 2017, s. 916)</w:t>
      </w:r>
      <w:r>
        <w:fldChar w:fldCharType="end"/>
      </w:r>
      <w:r>
        <w:t>.</w:t>
      </w:r>
    </w:p>
    <w:p w14:paraId="62D6CFA8" w14:textId="77777777" w:rsidR="009723C1" w:rsidRDefault="009723C1" w:rsidP="009723C1">
      <w:r>
        <w:lastRenderedPageBreak/>
        <w:t>Dzięki swej uniwersalności założeń koncepcja TQM znalazła swoje zastosowania w działalności usługowej definiowanej jako praca wykonana przez jedną osobę dla korzyści innej osoby</w:t>
      </w:r>
      <w:r w:rsidRPr="005C7AC2">
        <w:t xml:space="preserve"> </w:t>
      </w:r>
      <w:r>
        <w:fldChar w:fldCharType="begin" w:fldLock="1"/>
      </w:r>
      <w: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921CC1">
        <w:rPr>
          <w:noProof/>
        </w:rPr>
        <w:t>(Parker, 1995)</w:t>
      </w:r>
      <w:r>
        <w:fldChar w:fldCharType="end"/>
      </w:r>
      <w:r>
        <w:t xml:space="preserve">. Takie ujęcie określenia usług jest bardzo pojemne i nie wyklucza z niego działalności edukacyjnej. W organizacja zajmujących się edukacją również wdrażano kompleksowej zarządzanie jakością. Pod wpływem popularności TQM również wiele uczelni ustanowiło jakieś gremia lub wewnętrzne organizacje do dbania o jakość </w:t>
      </w:r>
      <w:r>
        <w:rPr>
          <w:lang w:val="en-GB"/>
        </w:rPr>
        <w:fldChar w:fldCharType="begin" w:fldLock="1"/>
      </w:r>
      <w:r>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Pr>
          <w:rFonts w:ascii="Cambria Math" w:hAnsi="Cambria Math" w:cs="Cambria Math"/>
        </w:rPr>
        <w:instrText>‐</w:instrText>
      </w:r>
      <w:r>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Pr>
          <w:rFonts w:ascii="Cambria Math" w:hAnsi="Cambria Math" w:cs="Cambria Math"/>
        </w:rPr>
        <w:instrText>‐</w:instrText>
      </w:r>
      <w:r>
        <w:rPr>
          <w:rFonts w:cs="Arial"/>
        </w:rPr>
        <w:instrText>à</w:instrText>
      </w:r>
      <w:r>
        <w:rPr>
          <w:rFonts w:ascii="Cambria Math" w:hAnsi="Cambria Math" w:cs="Cambria Math"/>
        </w:rPr>
        <w:instrText>‐</w:instrText>
      </w:r>
      <w:r>
        <w:instrText>vis scholarship assistance. TQM has had virtually nothing to say about these matters. Two</w:instrText>
      </w:r>
      <w:r>
        <w:rPr>
          <w:rFonts w:ascii="Cambria Math" w:hAnsi="Cambria Math" w:cs="Cambria Math"/>
        </w:rPr>
        <w:instrText>‐</w:instrText>
      </w:r>
      <w:r>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921CC1">
        <w:rPr>
          <w:noProof/>
        </w:rPr>
        <w:t>(Koch, 2003)</w:t>
      </w:r>
      <w:r>
        <w:rPr>
          <w:lang w:val="en-GB"/>
        </w:rPr>
        <w:fldChar w:fldCharType="end"/>
      </w:r>
      <w:r w:rsidRPr="005C7AC2">
        <w:t xml:space="preserve">. </w:t>
      </w:r>
      <w:r>
        <w:t xml:space="preserve">Jednym z elementów, które wyróżniają TQM od dotychczas stosowanych metod oceny i dbania o jakość to podejście procesowe. Podczas gdy akredytacje i oceny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921CC1">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xml:space="preserve">). Z drugiej jednak strony żadne z tych kryteriów w procesie akredytacji nie zostało określone jako kluczowe do spełnienia, by osiągnąć wyższy poziom oceny (por. podrozdz. </w:t>
      </w:r>
      <w:r>
        <w:fldChar w:fldCharType="begin"/>
      </w:r>
      <w:r>
        <w:instrText xml:space="preserve"> REF _Ref147563104 \r \h </w:instrText>
      </w:r>
      <w:r>
        <w:fldChar w:fldCharType="separate"/>
      </w:r>
      <w:r>
        <w:t>1.4.2</w:t>
      </w:r>
      <w:r>
        <w:fldChar w:fldCharType="end"/>
      </w:r>
      <w:r>
        <w:t>).</w:t>
      </w:r>
    </w:p>
    <w:p w14:paraId="18812484" w14:textId="77777777" w:rsidR="009723C1" w:rsidRDefault="009723C1" w:rsidP="009723C1">
      <w:r>
        <w:t xml:space="preserve">Istnieje też norma ISO 21001 odnosząca się do Systemu Zarządzania Organizacją Edukacyjną (ang. </w:t>
      </w:r>
      <w:r w:rsidRPr="006259CA">
        <w:rPr>
          <w:i/>
          <w:iCs/>
        </w:rPr>
        <w:t>Educational Organization Management System</w:t>
      </w:r>
      <w:r w:rsidRPr="006259CA">
        <w:t xml:space="preserve">) - EOMS </w:t>
      </w:r>
      <w:r>
        <w:fldChar w:fldCharType="begin" w:fldLock="1"/>
      </w:r>
      <w:r>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fldChar w:fldCharType="separate"/>
      </w:r>
      <w:r w:rsidRPr="00921CC1">
        <w:rPr>
          <w:noProof/>
        </w:rPr>
        <w:t>(Wibisono, 2018)</w:t>
      </w:r>
      <w:r>
        <w:fldChar w:fldCharType="end"/>
      </w:r>
      <w:r w:rsidRPr="006259CA">
        <w:t>. Jest ona opracowania na podstawie wspólnych założeń z innymi nor</w:t>
      </w:r>
      <w:r>
        <w:t>mami odnoszącymi się do Systemów Zarządzania Jakością (QMS</w:t>
      </w:r>
      <w:r w:rsidRPr="006259CA">
        <w:t xml:space="preserve"> </w:t>
      </w:r>
      <w:r>
        <w:t xml:space="preserve">– Quality Management Sytems), także dla organizacji, które z sukcesem wdrożyły ISO 9001, implementacja ISO 21001 nie będzie stanowiła wyzwania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2F637D">
        <w:rPr>
          <w:noProof/>
        </w:rPr>
        <w:t>(Grudowski, 2020a)</w:t>
      </w:r>
      <w:r>
        <w:fldChar w:fldCharType="end"/>
      </w:r>
      <w:r>
        <w:t>. Różnice są widoczne w ujęciu zasad zarządzania jakością stanowiących podstawę normatywnych QMS, które w przypadku EOMS zostały rozszerzone do liczby 11. Zestawienie tych zasad znajduje się w Tabeli 30.</w:t>
      </w:r>
    </w:p>
    <w:p w14:paraId="2D628BE9" w14:textId="77777777" w:rsidR="009723C1" w:rsidRPr="00BA4CC3" w:rsidRDefault="009723C1" w:rsidP="009723C1">
      <w:pPr>
        <w:pStyle w:val="Tytutabeli"/>
      </w:pPr>
      <w:r w:rsidRPr="00BA4CC3">
        <w:t xml:space="preserve">Tabela </w:t>
      </w:r>
      <w:r>
        <w:fldChar w:fldCharType="begin"/>
      </w:r>
      <w:r w:rsidRPr="00BA4CC3">
        <w:instrText xml:space="preserve"> SEQ Tabela \* ARABIC </w:instrText>
      </w:r>
      <w:r>
        <w:fldChar w:fldCharType="separate"/>
      </w:r>
      <w:r>
        <w:rPr>
          <w:noProof/>
        </w:rPr>
        <w:t>30</w:t>
      </w:r>
      <w:r>
        <w:fldChar w:fldCharType="end"/>
      </w:r>
      <w:r>
        <w:t>.</w:t>
      </w:r>
      <w:r w:rsidRPr="00BA4CC3">
        <w:t xml:space="preserve"> Zasady QMS (ISO 9001) i EOMS (ISO 21001)</w:t>
      </w:r>
    </w:p>
    <w:tbl>
      <w:tblPr>
        <w:tblStyle w:val="TableGrid"/>
        <w:tblW w:w="9071" w:type="dxa"/>
        <w:tblLook w:val="04A0" w:firstRow="1" w:lastRow="0" w:firstColumn="1" w:lastColumn="0" w:noHBand="0" w:noVBand="1"/>
      </w:tblPr>
      <w:tblGrid>
        <w:gridCol w:w="454"/>
        <w:gridCol w:w="3685"/>
        <w:gridCol w:w="4932"/>
      </w:tblGrid>
      <w:tr w:rsidR="009723C1" w:rsidRPr="00AA0814" w14:paraId="12B91F2A" w14:textId="77777777" w:rsidTr="00E45F30">
        <w:trPr>
          <w:cantSplit/>
          <w:tblHeader/>
        </w:trPr>
        <w:tc>
          <w:tcPr>
            <w:tcW w:w="454" w:type="dxa"/>
          </w:tcPr>
          <w:p w14:paraId="389E26B6" w14:textId="77777777" w:rsidR="009723C1" w:rsidRPr="00AA0814" w:rsidRDefault="009723C1" w:rsidP="00E45F30">
            <w:pPr>
              <w:keepNext/>
              <w:ind w:firstLine="0"/>
              <w:rPr>
                <w:b/>
                <w:bCs/>
                <w:sz w:val="18"/>
                <w:szCs w:val="18"/>
                <w:lang w:val="pl-PL"/>
              </w:rPr>
            </w:pPr>
            <w:r w:rsidRPr="00AA0814">
              <w:rPr>
                <w:b/>
                <w:bCs/>
                <w:sz w:val="18"/>
                <w:szCs w:val="18"/>
                <w:lang w:val="pl-PL"/>
              </w:rPr>
              <w:t>Nr</w:t>
            </w:r>
          </w:p>
        </w:tc>
        <w:tc>
          <w:tcPr>
            <w:tcW w:w="3685" w:type="dxa"/>
          </w:tcPr>
          <w:p w14:paraId="263FEF62" w14:textId="77777777" w:rsidR="009723C1" w:rsidRPr="00AA0814" w:rsidRDefault="009723C1" w:rsidP="00E45F30">
            <w:pPr>
              <w:keepNext/>
              <w:ind w:firstLine="0"/>
              <w:jc w:val="center"/>
              <w:rPr>
                <w:b/>
                <w:bCs/>
                <w:sz w:val="18"/>
                <w:szCs w:val="18"/>
                <w:lang w:val="pl-PL"/>
              </w:rPr>
            </w:pPr>
            <w:r>
              <w:rPr>
                <w:b/>
                <w:bCs/>
                <w:sz w:val="18"/>
                <w:szCs w:val="18"/>
                <w:lang w:val="pl-PL"/>
              </w:rPr>
              <w:t>7 z</w:t>
            </w:r>
            <w:r w:rsidRPr="00AA0814">
              <w:rPr>
                <w:b/>
                <w:bCs/>
                <w:sz w:val="18"/>
                <w:szCs w:val="18"/>
                <w:lang w:val="pl-PL"/>
              </w:rPr>
              <w:t>asad QMS (ISO 9001)</w:t>
            </w:r>
          </w:p>
        </w:tc>
        <w:tc>
          <w:tcPr>
            <w:tcW w:w="4932" w:type="dxa"/>
          </w:tcPr>
          <w:p w14:paraId="7DCF3F37" w14:textId="77777777" w:rsidR="009723C1" w:rsidRPr="00AA0814" w:rsidRDefault="009723C1" w:rsidP="00E45F30">
            <w:pPr>
              <w:keepNext/>
              <w:ind w:firstLine="0"/>
              <w:jc w:val="center"/>
              <w:rPr>
                <w:b/>
                <w:bCs/>
                <w:sz w:val="18"/>
                <w:szCs w:val="18"/>
                <w:lang w:val="pl-PL"/>
              </w:rPr>
            </w:pPr>
            <w:r>
              <w:rPr>
                <w:b/>
                <w:bCs/>
                <w:sz w:val="18"/>
                <w:szCs w:val="18"/>
                <w:lang w:val="pl-PL"/>
              </w:rPr>
              <w:t>11 z</w:t>
            </w:r>
            <w:r w:rsidRPr="00AA0814">
              <w:rPr>
                <w:b/>
                <w:bCs/>
                <w:sz w:val="18"/>
                <w:szCs w:val="18"/>
                <w:lang w:val="pl-PL"/>
              </w:rPr>
              <w:t>asad EOMS (ISO 21001)</w:t>
            </w:r>
          </w:p>
        </w:tc>
      </w:tr>
      <w:tr w:rsidR="009723C1" w:rsidRPr="00AA0814" w14:paraId="583B981B" w14:textId="77777777" w:rsidTr="00E45F30">
        <w:trPr>
          <w:cantSplit/>
        </w:trPr>
        <w:tc>
          <w:tcPr>
            <w:tcW w:w="454" w:type="dxa"/>
            <w:vAlign w:val="center"/>
          </w:tcPr>
          <w:p w14:paraId="62ED3D3C" w14:textId="77777777" w:rsidR="009723C1" w:rsidRPr="00AA0814" w:rsidRDefault="009723C1" w:rsidP="00E45F30">
            <w:pPr>
              <w:ind w:firstLine="0"/>
              <w:jc w:val="left"/>
              <w:rPr>
                <w:sz w:val="18"/>
                <w:szCs w:val="18"/>
                <w:lang w:val="pl-PL"/>
              </w:rPr>
            </w:pPr>
            <w:r w:rsidRPr="00AA0814">
              <w:rPr>
                <w:sz w:val="18"/>
                <w:szCs w:val="18"/>
                <w:lang w:val="pl-PL"/>
              </w:rPr>
              <w:t>1</w:t>
            </w:r>
          </w:p>
        </w:tc>
        <w:tc>
          <w:tcPr>
            <w:tcW w:w="3685" w:type="dxa"/>
            <w:vAlign w:val="center"/>
          </w:tcPr>
          <w:p w14:paraId="425322BA" w14:textId="77777777" w:rsidR="009723C1" w:rsidRPr="00AA0814" w:rsidRDefault="009723C1" w:rsidP="00E45F30">
            <w:pPr>
              <w:pStyle w:val="TekstTabeli"/>
              <w:rPr>
                <w:lang w:val="pl-PL"/>
              </w:rPr>
            </w:pPr>
            <w:r>
              <w:rPr>
                <w:lang w:val="pl-PL"/>
              </w:rPr>
              <w:t>Koncentracja</w:t>
            </w:r>
            <w:r w:rsidRPr="00AA0814">
              <w:rPr>
                <w:lang w:val="pl-PL"/>
              </w:rPr>
              <w:t xml:space="preserve"> na </w:t>
            </w:r>
            <w:r>
              <w:rPr>
                <w:lang w:val="pl-PL"/>
              </w:rPr>
              <w:t xml:space="preserve">potrzebach </w:t>
            </w:r>
            <w:r w:rsidRPr="00AA0814">
              <w:rPr>
                <w:lang w:val="pl-PL"/>
              </w:rPr>
              <w:t>klienta</w:t>
            </w:r>
          </w:p>
        </w:tc>
        <w:tc>
          <w:tcPr>
            <w:tcW w:w="4932" w:type="dxa"/>
            <w:vAlign w:val="center"/>
          </w:tcPr>
          <w:p w14:paraId="0A68240C" w14:textId="77777777" w:rsidR="009723C1" w:rsidRPr="00AA0814" w:rsidRDefault="009723C1" w:rsidP="00E45F30">
            <w:pPr>
              <w:pStyle w:val="TekstTabeli"/>
              <w:rPr>
                <w:lang w:val="pl-PL"/>
              </w:rPr>
            </w:pPr>
            <w:r w:rsidRPr="00AA0814">
              <w:rPr>
                <w:lang w:val="pl-PL"/>
              </w:rPr>
              <w:t>Koncentracja na potrzebach osób uczących się i innych beneficjentów</w:t>
            </w:r>
          </w:p>
        </w:tc>
      </w:tr>
      <w:tr w:rsidR="009723C1" w:rsidRPr="00AA0814" w14:paraId="110319F2" w14:textId="77777777" w:rsidTr="00E45F30">
        <w:trPr>
          <w:cantSplit/>
        </w:trPr>
        <w:tc>
          <w:tcPr>
            <w:tcW w:w="454" w:type="dxa"/>
            <w:vAlign w:val="center"/>
          </w:tcPr>
          <w:p w14:paraId="0147230C" w14:textId="77777777" w:rsidR="009723C1" w:rsidRPr="00AA0814" w:rsidRDefault="009723C1" w:rsidP="00E45F30">
            <w:pPr>
              <w:ind w:firstLine="0"/>
              <w:jc w:val="left"/>
              <w:rPr>
                <w:sz w:val="18"/>
                <w:szCs w:val="18"/>
                <w:lang w:val="pl-PL"/>
              </w:rPr>
            </w:pPr>
            <w:r w:rsidRPr="00AA0814">
              <w:rPr>
                <w:sz w:val="18"/>
                <w:szCs w:val="18"/>
                <w:lang w:val="pl-PL"/>
              </w:rPr>
              <w:t>2</w:t>
            </w:r>
          </w:p>
        </w:tc>
        <w:tc>
          <w:tcPr>
            <w:tcW w:w="3685" w:type="dxa"/>
            <w:vAlign w:val="center"/>
          </w:tcPr>
          <w:p w14:paraId="211831AB" w14:textId="77777777" w:rsidR="009723C1" w:rsidRPr="00AA0814" w:rsidRDefault="009723C1" w:rsidP="00E45F30">
            <w:pPr>
              <w:pStyle w:val="TekstTabeli"/>
              <w:rPr>
                <w:lang w:val="pl-PL"/>
              </w:rPr>
            </w:pPr>
            <w:r w:rsidRPr="00AA0814">
              <w:rPr>
                <w:lang w:val="pl-PL"/>
              </w:rPr>
              <w:t>Przywództwo</w:t>
            </w:r>
          </w:p>
        </w:tc>
        <w:tc>
          <w:tcPr>
            <w:tcW w:w="4932" w:type="dxa"/>
            <w:vAlign w:val="center"/>
          </w:tcPr>
          <w:p w14:paraId="38362A57" w14:textId="77777777" w:rsidR="009723C1" w:rsidRPr="00AA0814" w:rsidRDefault="009723C1" w:rsidP="00E45F30">
            <w:pPr>
              <w:pStyle w:val="TekstTabeli"/>
              <w:rPr>
                <w:lang w:val="pl-PL"/>
              </w:rPr>
            </w:pPr>
            <w:r>
              <w:rPr>
                <w:lang w:val="pl-PL"/>
              </w:rPr>
              <w:t>Wizjonerskie p</w:t>
            </w:r>
            <w:r w:rsidRPr="00AA0814">
              <w:rPr>
                <w:lang w:val="pl-PL"/>
              </w:rPr>
              <w:t>rzywództwo</w:t>
            </w:r>
          </w:p>
        </w:tc>
      </w:tr>
      <w:tr w:rsidR="009723C1" w:rsidRPr="00AA0814" w14:paraId="241F7387" w14:textId="77777777" w:rsidTr="00E45F30">
        <w:trPr>
          <w:cantSplit/>
        </w:trPr>
        <w:tc>
          <w:tcPr>
            <w:tcW w:w="454" w:type="dxa"/>
            <w:vAlign w:val="center"/>
          </w:tcPr>
          <w:p w14:paraId="3F071BE6" w14:textId="77777777" w:rsidR="009723C1" w:rsidRPr="00AA0814" w:rsidRDefault="009723C1" w:rsidP="00E45F30">
            <w:pPr>
              <w:ind w:firstLine="0"/>
              <w:jc w:val="left"/>
              <w:rPr>
                <w:sz w:val="18"/>
                <w:szCs w:val="18"/>
                <w:lang w:val="pl-PL"/>
              </w:rPr>
            </w:pPr>
            <w:r w:rsidRPr="00AA0814">
              <w:rPr>
                <w:sz w:val="18"/>
                <w:szCs w:val="18"/>
                <w:lang w:val="pl-PL"/>
              </w:rPr>
              <w:t>3</w:t>
            </w:r>
          </w:p>
        </w:tc>
        <w:tc>
          <w:tcPr>
            <w:tcW w:w="3685" w:type="dxa"/>
            <w:vAlign w:val="center"/>
          </w:tcPr>
          <w:p w14:paraId="0EC62F3C" w14:textId="77777777" w:rsidR="009723C1" w:rsidRPr="00AA0814" w:rsidRDefault="009723C1" w:rsidP="00E45F30">
            <w:pPr>
              <w:pStyle w:val="TekstTabeli"/>
              <w:rPr>
                <w:lang w:val="pl-PL"/>
              </w:rPr>
            </w:pPr>
            <w:r w:rsidRPr="00AA0814">
              <w:rPr>
                <w:lang w:val="pl-PL"/>
              </w:rPr>
              <w:t>Zaangażowanie pracowników</w:t>
            </w:r>
          </w:p>
        </w:tc>
        <w:tc>
          <w:tcPr>
            <w:tcW w:w="4932" w:type="dxa"/>
            <w:vAlign w:val="center"/>
          </w:tcPr>
          <w:p w14:paraId="640EBAC1" w14:textId="77777777" w:rsidR="009723C1" w:rsidRPr="00AA0814" w:rsidRDefault="009723C1" w:rsidP="00E45F30">
            <w:pPr>
              <w:pStyle w:val="TekstTabeli"/>
              <w:rPr>
                <w:lang w:val="pl-PL"/>
              </w:rPr>
            </w:pPr>
            <w:r w:rsidRPr="00AA0814">
              <w:rPr>
                <w:lang w:val="pl-PL"/>
              </w:rPr>
              <w:t>Zaangażowanie pracowników</w:t>
            </w:r>
          </w:p>
        </w:tc>
      </w:tr>
      <w:tr w:rsidR="009723C1" w:rsidRPr="00AA0814" w14:paraId="1A03E0B2" w14:textId="77777777" w:rsidTr="00E45F30">
        <w:trPr>
          <w:cantSplit/>
        </w:trPr>
        <w:tc>
          <w:tcPr>
            <w:tcW w:w="454" w:type="dxa"/>
            <w:vAlign w:val="center"/>
          </w:tcPr>
          <w:p w14:paraId="659FCDB8" w14:textId="77777777" w:rsidR="009723C1" w:rsidRPr="00AA0814" w:rsidRDefault="009723C1" w:rsidP="00E45F30">
            <w:pPr>
              <w:ind w:firstLine="0"/>
              <w:jc w:val="left"/>
              <w:rPr>
                <w:sz w:val="18"/>
                <w:szCs w:val="18"/>
                <w:lang w:val="pl-PL"/>
              </w:rPr>
            </w:pPr>
            <w:r w:rsidRPr="00AA0814">
              <w:rPr>
                <w:sz w:val="18"/>
                <w:szCs w:val="18"/>
                <w:lang w:val="pl-PL"/>
              </w:rPr>
              <w:t>4</w:t>
            </w:r>
          </w:p>
        </w:tc>
        <w:tc>
          <w:tcPr>
            <w:tcW w:w="3685" w:type="dxa"/>
            <w:vAlign w:val="center"/>
          </w:tcPr>
          <w:p w14:paraId="3EA3F737" w14:textId="77777777" w:rsidR="009723C1" w:rsidRPr="00AA0814" w:rsidRDefault="009723C1" w:rsidP="00E45F30">
            <w:pPr>
              <w:pStyle w:val="TekstTabeli"/>
              <w:rPr>
                <w:lang w:val="pl-PL"/>
              </w:rPr>
            </w:pPr>
            <w:r w:rsidRPr="00AA0814">
              <w:rPr>
                <w:lang w:val="pl-PL"/>
              </w:rPr>
              <w:t>Podejście procesowe</w:t>
            </w:r>
          </w:p>
        </w:tc>
        <w:tc>
          <w:tcPr>
            <w:tcW w:w="4932" w:type="dxa"/>
            <w:vAlign w:val="center"/>
          </w:tcPr>
          <w:p w14:paraId="334FDDFC" w14:textId="77777777" w:rsidR="009723C1" w:rsidRPr="00AA0814" w:rsidRDefault="009723C1" w:rsidP="00E45F30">
            <w:pPr>
              <w:pStyle w:val="TekstTabeli"/>
              <w:rPr>
                <w:lang w:val="pl-PL"/>
              </w:rPr>
            </w:pPr>
            <w:r w:rsidRPr="00AA0814">
              <w:rPr>
                <w:lang w:val="pl-PL"/>
              </w:rPr>
              <w:t>Podejście procesowe</w:t>
            </w:r>
          </w:p>
        </w:tc>
      </w:tr>
      <w:tr w:rsidR="009723C1" w:rsidRPr="00AA0814" w14:paraId="3D554A7B" w14:textId="77777777" w:rsidTr="00E45F30">
        <w:trPr>
          <w:cantSplit/>
        </w:trPr>
        <w:tc>
          <w:tcPr>
            <w:tcW w:w="454" w:type="dxa"/>
            <w:vAlign w:val="center"/>
          </w:tcPr>
          <w:p w14:paraId="21CFBF78" w14:textId="77777777" w:rsidR="009723C1" w:rsidRPr="00AA0814" w:rsidRDefault="009723C1" w:rsidP="00E45F30">
            <w:pPr>
              <w:ind w:firstLine="0"/>
              <w:jc w:val="left"/>
              <w:rPr>
                <w:sz w:val="18"/>
                <w:szCs w:val="18"/>
                <w:lang w:val="pl-PL"/>
              </w:rPr>
            </w:pPr>
            <w:r w:rsidRPr="00AA0814">
              <w:rPr>
                <w:sz w:val="18"/>
                <w:szCs w:val="18"/>
                <w:lang w:val="pl-PL"/>
              </w:rPr>
              <w:t>5</w:t>
            </w:r>
          </w:p>
        </w:tc>
        <w:tc>
          <w:tcPr>
            <w:tcW w:w="3685" w:type="dxa"/>
            <w:vAlign w:val="center"/>
          </w:tcPr>
          <w:p w14:paraId="39F117EA" w14:textId="77777777" w:rsidR="009723C1" w:rsidRPr="00AA0814" w:rsidRDefault="009723C1" w:rsidP="00E45F30">
            <w:pPr>
              <w:pStyle w:val="TekstTabeli"/>
              <w:rPr>
                <w:lang w:val="pl-PL"/>
              </w:rPr>
            </w:pPr>
            <w:r w:rsidRPr="00AA0814">
              <w:rPr>
                <w:lang w:val="pl-PL"/>
              </w:rPr>
              <w:t>Ciągłe doskonalenie</w:t>
            </w:r>
          </w:p>
        </w:tc>
        <w:tc>
          <w:tcPr>
            <w:tcW w:w="4932" w:type="dxa"/>
            <w:vAlign w:val="center"/>
          </w:tcPr>
          <w:p w14:paraId="712F441F" w14:textId="77777777" w:rsidR="009723C1" w:rsidRPr="00AA0814" w:rsidRDefault="009723C1" w:rsidP="00E45F30">
            <w:pPr>
              <w:pStyle w:val="TekstTabeli"/>
              <w:rPr>
                <w:lang w:val="pl-PL"/>
              </w:rPr>
            </w:pPr>
            <w:r w:rsidRPr="00AA0814">
              <w:rPr>
                <w:lang w:val="pl-PL"/>
              </w:rPr>
              <w:t>Ciągłe doskonalenie</w:t>
            </w:r>
          </w:p>
        </w:tc>
      </w:tr>
      <w:tr w:rsidR="009723C1" w:rsidRPr="00AA0814" w14:paraId="72054853" w14:textId="77777777" w:rsidTr="00E45F30">
        <w:trPr>
          <w:cantSplit/>
        </w:trPr>
        <w:tc>
          <w:tcPr>
            <w:tcW w:w="454" w:type="dxa"/>
            <w:vAlign w:val="center"/>
          </w:tcPr>
          <w:p w14:paraId="0C1715D9" w14:textId="77777777" w:rsidR="009723C1" w:rsidRPr="00AA0814" w:rsidRDefault="009723C1" w:rsidP="00E45F30">
            <w:pPr>
              <w:ind w:firstLine="0"/>
              <w:jc w:val="left"/>
              <w:rPr>
                <w:sz w:val="18"/>
                <w:szCs w:val="18"/>
                <w:lang w:val="pl-PL"/>
              </w:rPr>
            </w:pPr>
            <w:r w:rsidRPr="00AA0814">
              <w:rPr>
                <w:sz w:val="18"/>
                <w:szCs w:val="18"/>
                <w:lang w:val="pl-PL"/>
              </w:rPr>
              <w:t>6</w:t>
            </w:r>
          </w:p>
        </w:tc>
        <w:tc>
          <w:tcPr>
            <w:tcW w:w="3685" w:type="dxa"/>
            <w:vAlign w:val="center"/>
          </w:tcPr>
          <w:p w14:paraId="6CADCC0B" w14:textId="77777777" w:rsidR="009723C1" w:rsidRPr="00AA0814" w:rsidRDefault="009723C1" w:rsidP="00E45F30">
            <w:pPr>
              <w:pStyle w:val="TekstTabeli"/>
              <w:rPr>
                <w:lang w:val="pl-PL"/>
              </w:rPr>
            </w:pPr>
            <w:r w:rsidRPr="00AA0814">
              <w:rPr>
                <w:lang w:val="pl-PL"/>
              </w:rPr>
              <w:t>Podejmowanie decyzji na podstawie faktów</w:t>
            </w:r>
          </w:p>
        </w:tc>
        <w:tc>
          <w:tcPr>
            <w:tcW w:w="4932" w:type="dxa"/>
            <w:vAlign w:val="center"/>
          </w:tcPr>
          <w:p w14:paraId="6279B443" w14:textId="77777777" w:rsidR="009723C1" w:rsidRPr="00AA0814" w:rsidRDefault="009723C1" w:rsidP="00E45F30">
            <w:pPr>
              <w:pStyle w:val="TekstTabeli"/>
              <w:rPr>
                <w:lang w:val="pl-PL"/>
              </w:rPr>
            </w:pPr>
            <w:r w:rsidRPr="00AA0814">
              <w:rPr>
                <w:lang w:val="pl-PL"/>
              </w:rPr>
              <w:t>Podejmowanie decyzji na podstawie faktów</w:t>
            </w:r>
          </w:p>
        </w:tc>
      </w:tr>
      <w:tr w:rsidR="009723C1" w:rsidRPr="00AA0814" w14:paraId="50B06CFD" w14:textId="77777777" w:rsidTr="00E45F30">
        <w:trPr>
          <w:cantSplit/>
        </w:trPr>
        <w:tc>
          <w:tcPr>
            <w:tcW w:w="454" w:type="dxa"/>
            <w:vAlign w:val="center"/>
          </w:tcPr>
          <w:p w14:paraId="4FB49E20" w14:textId="77777777" w:rsidR="009723C1" w:rsidRPr="00AA0814" w:rsidRDefault="009723C1" w:rsidP="00E45F30">
            <w:pPr>
              <w:ind w:firstLine="0"/>
              <w:jc w:val="left"/>
              <w:rPr>
                <w:sz w:val="18"/>
                <w:szCs w:val="18"/>
                <w:lang w:val="pl-PL"/>
              </w:rPr>
            </w:pPr>
            <w:r w:rsidRPr="00AA0814">
              <w:rPr>
                <w:sz w:val="18"/>
                <w:szCs w:val="18"/>
                <w:lang w:val="pl-PL"/>
              </w:rPr>
              <w:t>7</w:t>
            </w:r>
          </w:p>
        </w:tc>
        <w:tc>
          <w:tcPr>
            <w:tcW w:w="3685" w:type="dxa"/>
            <w:vAlign w:val="center"/>
          </w:tcPr>
          <w:p w14:paraId="5F2302C5" w14:textId="77777777" w:rsidR="009723C1" w:rsidRPr="00AA0814" w:rsidRDefault="009723C1" w:rsidP="00E45F30">
            <w:pPr>
              <w:pStyle w:val="TekstTabeli"/>
              <w:rPr>
                <w:lang w:val="pl-PL"/>
              </w:rPr>
            </w:pPr>
            <w:r w:rsidRPr="00AA0814">
              <w:rPr>
                <w:lang w:val="pl-PL"/>
              </w:rPr>
              <w:t>Zarządzanie relacjami</w:t>
            </w:r>
          </w:p>
        </w:tc>
        <w:tc>
          <w:tcPr>
            <w:tcW w:w="4932" w:type="dxa"/>
            <w:vAlign w:val="center"/>
          </w:tcPr>
          <w:p w14:paraId="5D2E34E7" w14:textId="77777777" w:rsidR="009723C1" w:rsidRPr="00AA0814" w:rsidRDefault="009723C1" w:rsidP="00E45F30">
            <w:pPr>
              <w:pStyle w:val="TekstTabeli"/>
              <w:rPr>
                <w:lang w:val="pl-PL"/>
              </w:rPr>
            </w:pPr>
            <w:r w:rsidRPr="00AA0814">
              <w:rPr>
                <w:lang w:val="pl-PL"/>
              </w:rPr>
              <w:t>Zarządzanie relacjami</w:t>
            </w:r>
          </w:p>
        </w:tc>
      </w:tr>
      <w:tr w:rsidR="009723C1" w:rsidRPr="00AA0814" w14:paraId="72FBC4F2" w14:textId="77777777" w:rsidTr="00E45F30">
        <w:trPr>
          <w:cantSplit/>
        </w:trPr>
        <w:tc>
          <w:tcPr>
            <w:tcW w:w="454" w:type="dxa"/>
            <w:vAlign w:val="center"/>
          </w:tcPr>
          <w:p w14:paraId="1B521568" w14:textId="77777777" w:rsidR="009723C1" w:rsidRPr="00AA0814" w:rsidRDefault="009723C1" w:rsidP="00E45F30">
            <w:pPr>
              <w:ind w:firstLine="0"/>
              <w:jc w:val="left"/>
              <w:rPr>
                <w:sz w:val="18"/>
                <w:szCs w:val="18"/>
                <w:lang w:val="pl-PL"/>
              </w:rPr>
            </w:pPr>
            <w:r w:rsidRPr="00AA0814">
              <w:rPr>
                <w:sz w:val="18"/>
                <w:szCs w:val="18"/>
                <w:lang w:val="pl-PL"/>
              </w:rPr>
              <w:t>8</w:t>
            </w:r>
          </w:p>
        </w:tc>
        <w:tc>
          <w:tcPr>
            <w:tcW w:w="3685" w:type="dxa"/>
            <w:vAlign w:val="center"/>
          </w:tcPr>
          <w:p w14:paraId="370BF50C" w14:textId="77777777" w:rsidR="009723C1" w:rsidRPr="00AA0814" w:rsidRDefault="009723C1" w:rsidP="00E45F30">
            <w:pPr>
              <w:pStyle w:val="TekstTabeli"/>
              <w:rPr>
                <w:lang w:val="pl-PL"/>
              </w:rPr>
            </w:pPr>
          </w:p>
        </w:tc>
        <w:tc>
          <w:tcPr>
            <w:tcW w:w="4932" w:type="dxa"/>
            <w:vAlign w:val="center"/>
          </w:tcPr>
          <w:p w14:paraId="60C4A506" w14:textId="77777777" w:rsidR="009723C1" w:rsidRPr="00AA0814" w:rsidRDefault="009723C1" w:rsidP="00E45F30">
            <w:pPr>
              <w:pStyle w:val="TekstTabeli"/>
              <w:rPr>
                <w:lang w:val="pl-PL"/>
              </w:rPr>
            </w:pPr>
            <w:r w:rsidRPr="00AA0814">
              <w:rPr>
                <w:lang w:val="pl-PL"/>
              </w:rPr>
              <w:t>Społeczna odpowiedzialność organizacji edukacyjnej</w:t>
            </w:r>
          </w:p>
        </w:tc>
      </w:tr>
      <w:tr w:rsidR="009723C1" w:rsidRPr="00AA0814" w14:paraId="42489EEF" w14:textId="77777777" w:rsidTr="00E45F30">
        <w:trPr>
          <w:cantSplit/>
        </w:trPr>
        <w:tc>
          <w:tcPr>
            <w:tcW w:w="454" w:type="dxa"/>
            <w:vAlign w:val="center"/>
          </w:tcPr>
          <w:p w14:paraId="3FBF7C17" w14:textId="77777777" w:rsidR="009723C1" w:rsidRPr="00AA0814" w:rsidRDefault="009723C1" w:rsidP="00E45F30">
            <w:pPr>
              <w:ind w:firstLine="0"/>
              <w:jc w:val="left"/>
              <w:rPr>
                <w:sz w:val="18"/>
                <w:szCs w:val="18"/>
                <w:lang w:val="pl-PL"/>
              </w:rPr>
            </w:pPr>
            <w:r w:rsidRPr="00AA0814">
              <w:rPr>
                <w:sz w:val="18"/>
                <w:szCs w:val="18"/>
                <w:lang w:val="pl-PL"/>
              </w:rPr>
              <w:t>9</w:t>
            </w:r>
          </w:p>
        </w:tc>
        <w:tc>
          <w:tcPr>
            <w:tcW w:w="3685" w:type="dxa"/>
            <w:vAlign w:val="center"/>
          </w:tcPr>
          <w:p w14:paraId="300841B8" w14:textId="77777777" w:rsidR="009723C1" w:rsidRPr="00AA0814" w:rsidRDefault="009723C1" w:rsidP="00E45F30">
            <w:pPr>
              <w:pStyle w:val="TekstTabeli"/>
              <w:rPr>
                <w:lang w:val="pl-PL"/>
              </w:rPr>
            </w:pPr>
          </w:p>
        </w:tc>
        <w:tc>
          <w:tcPr>
            <w:tcW w:w="4932" w:type="dxa"/>
            <w:vAlign w:val="center"/>
          </w:tcPr>
          <w:p w14:paraId="47CDEEA2" w14:textId="77777777" w:rsidR="009723C1" w:rsidRPr="00AA0814" w:rsidRDefault="009723C1" w:rsidP="00E45F30">
            <w:pPr>
              <w:pStyle w:val="TekstTabeli"/>
              <w:rPr>
                <w:lang w:val="pl-PL"/>
              </w:rPr>
            </w:pPr>
            <w:r w:rsidRPr="00AA0814">
              <w:rPr>
                <w:lang w:val="pl-PL"/>
              </w:rPr>
              <w:t>Dostępność i sprawiedliwość</w:t>
            </w:r>
          </w:p>
        </w:tc>
      </w:tr>
      <w:tr w:rsidR="009723C1" w:rsidRPr="00AA0814" w14:paraId="11F7F6AA" w14:textId="77777777" w:rsidTr="00E45F30">
        <w:trPr>
          <w:cantSplit/>
        </w:trPr>
        <w:tc>
          <w:tcPr>
            <w:tcW w:w="454" w:type="dxa"/>
            <w:vAlign w:val="center"/>
          </w:tcPr>
          <w:p w14:paraId="770607BE" w14:textId="77777777" w:rsidR="009723C1" w:rsidRPr="00AA0814" w:rsidRDefault="009723C1" w:rsidP="00E45F30">
            <w:pPr>
              <w:ind w:firstLine="0"/>
              <w:jc w:val="left"/>
              <w:rPr>
                <w:sz w:val="18"/>
                <w:szCs w:val="18"/>
                <w:lang w:val="pl-PL"/>
              </w:rPr>
            </w:pPr>
            <w:r w:rsidRPr="00AA0814">
              <w:rPr>
                <w:sz w:val="18"/>
                <w:szCs w:val="18"/>
                <w:lang w:val="pl-PL"/>
              </w:rPr>
              <w:t>10</w:t>
            </w:r>
          </w:p>
        </w:tc>
        <w:tc>
          <w:tcPr>
            <w:tcW w:w="3685" w:type="dxa"/>
            <w:vAlign w:val="center"/>
          </w:tcPr>
          <w:p w14:paraId="3D640AD2" w14:textId="77777777" w:rsidR="009723C1" w:rsidRPr="00AA0814" w:rsidRDefault="009723C1" w:rsidP="00E45F30">
            <w:pPr>
              <w:pStyle w:val="TekstTabeli"/>
              <w:rPr>
                <w:lang w:val="pl-PL"/>
              </w:rPr>
            </w:pPr>
          </w:p>
        </w:tc>
        <w:tc>
          <w:tcPr>
            <w:tcW w:w="4932" w:type="dxa"/>
            <w:vAlign w:val="center"/>
          </w:tcPr>
          <w:p w14:paraId="41FFEB70" w14:textId="77777777" w:rsidR="009723C1" w:rsidRPr="00AA0814" w:rsidRDefault="009723C1" w:rsidP="00E45F30">
            <w:pPr>
              <w:pStyle w:val="TekstTabeli"/>
              <w:rPr>
                <w:lang w:val="pl-PL"/>
              </w:rPr>
            </w:pPr>
            <w:r w:rsidRPr="00AA0814">
              <w:rPr>
                <w:lang w:val="pl-PL"/>
              </w:rPr>
              <w:t>Etyczne postępowanie w ramach procesu kształcenia</w:t>
            </w:r>
          </w:p>
        </w:tc>
      </w:tr>
      <w:tr w:rsidR="009723C1" w:rsidRPr="00AA0814" w14:paraId="6FB0E268" w14:textId="77777777" w:rsidTr="00E45F30">
        <w:trPr>
          <w:cantSplit/>
        </w:trPr>
        <w:tc>
          <w:tcPr>
            <w:tcW w:w="454" w:type="dxa"/>
            <w:vAlign w:val="center"/>
          </w:tcPr>
          <w:p w14:paraId="70BE9C77" w14:textId="77777777" w:rsidR="009723C1" w:rsidRPr="00AA0814" w:rsidRDefault="009723C1" w:rsidP="00E45F30">
            <w:pPr>
              <w:keepNext/>
              <w:ind w:firstLine="0"/>
              <w:jc w:val="left"/>
              <w:rPr>
                <w:sz w:val="18"/>
                <w:szCs w:val="18"/>
                <w:lang w:val="pl-PL"/>
              </w:rPr>
            </w:pPr>
            <w:r w:rsidRPr="00AA0814">
              <w:rPr>
                <w:sz w:val="18"/>
                <w:szCs w:val="18"/>
                <w:lang w:val="pl-PL"/>
              </w:rPr>
              <w:t>11</w:t>
            </w:r>
          </w:p>
        </w:tc>
        <w:tc>
          <w:tcPr>
            <w:tcW w:w="3685" w:type="dxa"/>
            <w:vAlign w:val="center"/>
          </w:tcPr>
          <w:p w14:paraId="5B8570B9" w14:textId="77777777" w:rsidR="009723C1" w:rsidRPr="00AA0814" w:rsidRDefault="009723C1" w:rsidP="00E45F30">
            <w:pPr>
              <w:pStyle w:val="TekstTabeli"/>
              <w:rPr>
                <w:lang w:val="pl-PL"/>
              </w:rPr>
            </w:pPr>
          </w:p>
        </w:tc>
        <w:tc>
          <w:tcPr>
            <w:tcW w:w="4932" w:type="dxa"/>
            <w:vAlign w:val="center"/>
          </w:tcPr>
          <w:p w14:paraId="29424DD6" w14:textId="77777777" w:rsidR="009723C1" w:rsidRPr="00AA0814" w:rsidRDefault="009723C1" w:rsidP="00E45F30">
            <w:pPr>
              <w:pStyle w:val="TekstTabeli"/>
              <w:rPr>
                <w:lang w:val="pl-PL"/>
              </w:rPr>
            </w:pPr>
            <w:r w:rsidRPr="00AA0814">
              <w:rPr>
                <w:lang w:val="pl-PL"/>
              </w:rPr>
              <w:t>Bezpieczeństwo i ochrona danych</w:t>
            </w:r>
          </w:p>
        </w:tc>
      </w:tr>
    </w:tbl>
    <w:p w14:paraId="6FEA9D8C"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Pr="00D95B07">
        <w:rPr>
          <w:noProof/>
          <w:lang w:val="pl-PL"/>
        </w:rPr>
        <w:t>(Fonseca &amp; Domingues, 2017; Grudowski, 2020a)</w:t>
      </w:r>
      <w:r>
        <w:fldChar w:fldCharType="end"/>
      </w:r>
    </w:p>
    <w:p w14:paraId="16AB081C" w14:textId="77777777" w:rsidR="009723C1" w:rsidRDefault="009723C1" w:rsidP="009723C1">
      <w:r>
        <w:lastRenderedPageBreak/>
        <w:t xml:space="preserve">Można zauważyć, że zasady od 2. do 7. są w obu normach jednakowe. Zasada pierwsza w przypadku EOMS w istocie dotyczy tego samego, a różnica polega na szerszej definicji koncepcji klienta niż dla QMS. Sformułowanie odnoszące się do „osób uczących się i innych beneficjentów” przywodzi na myśl definicję interesariuszy (patrz podrozdział </w:t>
      </w:r>
      <w:r>
        <w:fldChar w:fldCharType="begin"/>
      </w:r>
      <w:r>
        <w:instrText xml:space="preserve"> REF _Ref140912412 \r \h </w:instrText>
      </w:r>
      <w:r>
        <w:fldChar w:fldCharType="separate"/>
      </w:r>
      <w:r>
        <w:t>1.5</w:t>
      </w:r>
      <w:r>
        <w:fldChar w:fldCharType="end"/>
      </w:r>
      <w:r>
        <w:t>). Natomiast zasady 8. – 11. Stanowią rozszerzenie związane ze specyfiką usług edukacyjnych.</w:t>
      </w:r>
    </w:p>
    <w:p w14:paraId="67BF570D" w14:textId="77777777" w:rsidR="009723C1" w:rsidRPr="00C52B7A" w:rsidRDefault="009723C1" w:rsidP="009723C1">
      <w:r>
        <w:t xml:space="preserve">Podobnie jak w przypadku TQM oraz Lean również dla SixSigma odnotowano wdrożenia w usługach, w tym na uczelniach, a także identyfikowano bariery dla tego procesu. Na przykład </w:t>
      </w:r>
      <w:r w:rsidRPr="008E07E2">
        <w:t xml:space="preserve">Antony wymienia następujące bariery wprowadzenia SixSigma na uczelniach: </w:t>
      </w:r>
      <w:r>
        <w:t xml:space="preserve">brak dobrych danych, brak zrozumienia korzyści metodologii SixSigma, strach przed stosowaniem statystyki, bariery kulturowe i błędne przekonanie, że SixSigma ogranicza się do procesów produkcyjnych, które charakteryzują się zmiennością </w:t>
      </w:r>
      <w:r>
        <w:rPr>
          <w:lang w:val="en-GB"/>
        </w:rPr>
        <w:fldChar w:fldCharType="begin" w:fldLock="1"/>
      </w:r>
      <w: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Pr>
          <w:lang w:val="en-GB"/>
        </w:rPr>
        <w:fldChar w:fldCharType="separate"/>
      </w:r>
      <w:r w:rsidRPr="00921CC1">
        <w:rPr>
          <w:noProof/>
        </w:rPr>
        <w:t>(Antony, 2017, s. 574)</w:t>
      </w:r>
      <w:r>
        <w:rPr>
          <w:lang w:val="en-GB"/>
        </w:rPr>
        <w:fldChar w:fldCharType="end"/>
      </w:r>
      <w:r w:rsidRPr="00C52B7A">
        <w:t>.</w:t>
      </w:r>
      <w:r>
        <w:t xml:space="preserve"> Szersze omówienie barier dla wdrażania SZJ w uczelni jako znajduje się w podrozdziale </w:t>
      </w:r>
      <w:r>
        <w:fldChar w:fldCharType="begin"/>
      </w:r>
      <w:r>
        <w:instrText xml:space="preserve"> REF _Ref147563104 \r \h </w:instrText>
      </w:r>
      <w:r>
        <w:fldChar w:fldCharType="separate"/>
      </w:r>
      <w:r>
        <w:t>1.4.2</w:t>
      </w:r>
      <w:r>
        <w:fldChar w:fldCharType="end"/>
      </w:r>
      <w:r>
        <w:t>.</w:t>
      </w:r>
    </w:p>
    <w:p w14:paraId="0E1479D3" w14:textId="77777777" w:rsidR="009723C1" w:rsidRDefault="009723C1" w:rsidP="009723C1">
      <w:r>
        <w:t xml:space="preserve">Nieco odmiennym podejściem do doskonalenia jakości usług na poziomie organizacji od tych opisanych powyżej jest </w:t>
      </w:r>
      <w:commentRangeStart w:id="19"/>
      <w:r>
        <w:t xml:space="preserve">CAF </w:t>
      </w:r>
      <w:commentRangeEnd w:id="19"/>
      <w:r>
        <w:rPr>
          <w:rStyle w:val="CommentReference"/>
          <w:rFonts w:ascii="Times New Roman" w:eastAsia="Times New Roman" w:hAnsi="Times New Roman"/>
          <w:szCs w:val="20"/>
          <w:lang w:eastAsia="pl-PL"/>
        </w:rPr>
        <w:commentReference w:id="19"/>
      </w:r>
      <w:r>
        <w:t xml:space="preserve">(ang. </w:t>
      </w:r>
      <w:r w:rsidRPr="006A0B67">
        <w:rPr>
          <w:i/>
          <w:iCs/>
        </w:rPr>
        <w:t>Common Assessment Framework</w:t>
      </w:r>
      <w:r>
        <w:t xml:space="preserve">), czyli Wspólna Metoda Oceny </w:t>
      </w:r>
      <w:r>
        <w:fldChar w:fldCharType="begin" w:fldLock="1"/>
      </w:r>
      <w:r>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921CC1">
        <w:rPr>
          <w:noProof/>
        </w:rPr>
        <w:t>(EIPA &amp; EUPAN, 2020)</w:t>
      </w:r>
      <w:r>
        <w:fldChar w:fldCharType="end"/>
      </w:r>
      <w:r>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elementów korzystnych do uwzględniania w doskonaleniu uczelni. Ponadto w kontekście Polski jest to o tyle uzasadnione, że w rankingu krajów według liczby użytkowników systemu CAF Polska została sklasyfikowana na 3. miejscu na świecie wg raportu z 2014 roku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Ponadto CAF stał się najpopularniejszy właśnie w instytucjach edukacyjnych i badawczych </w:t>
      </w:r>
      <w:r>
        <w:fldChar w:fldCharType="begin" w:fldLock="1"/>
      </w:r>
      <w:r>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921CC1">
        <w:rPr>
          <w:noProof/>
        </w:rPr>
        <w:t>(Thijs, Nick; Staes, 2014)</w:t>
      </w:r>
      <w:r>
        <w:fldChar w:fldCharType="end"/>
      </w:r>
      <w:r>
        <w:t xml:space="preserve"> pomimo tego, że jego podstawowa koncepcja „została opracowana w wyniku prac prowadzonych przez Europejską Fundację Zarządzania Jakością (EFQM), Niemiecką Wyższą Szkołę Nauk Administracyjnych (DHV) oraz Holenderski Europejski Instytut Administracji Publicznej (EIPA)”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fldChar w:fldCharType="separate"/>
      </w:r>
      <w:r w:rsidRPr="00921CC1">
        <w:rPr>
          <w:noProof/>
        </w:rPr>
        <w:t>(Radwan, 2009, s. 172)</w:t>
      </w:r>
      <w:r>
        <w:fldChar w:fldCharType="end"/>
      </w:r>
      <w:r>
        <w:t xml:space="preserve">. Celem dla stworzenia CAF było ułatwienie wdrożenia Kompleksowego Zarządzania Jakością (TQM) w administracji publicznej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fldChar w:fldCharType="separate"/>
      </w:r>
      <w:r w:rsidRPr="00921CC1">
        <w:rPr>
          <w:noProof/>
        </w:rPr>
        <w:t>(Radwan, 2009, s. 174)</w:t>
      </w:r>
      <w:r>
        <w:fldChar w:fldCharType="end"/>
      </w:r>
      <w:r>
        <w:t xml:space="preserve"> stąd jego założenia i podstawy są zbieżne z tym opisanymi dla TQM. Powiązania pomiędzy kryteriami modelu CAF zostały przedstawione na Rysunku 20.</w:t>
      </w:r>
    </w:p>
    <w:p w14:paraId="429243AE" w14:textId="77777777" w:rsidR="009723C1" w:rsidRPr="00273E1B" w:rsidRDefault="009723C1" w:rsidP="009723C1">
      <w:pPr>
        <w:pStyle w:val="Rysunek"/>
      </w:pPr>
      <w:r>
        <w:rPr>
          <w:noProof/>
        </w:rPr>
        <w:lastRenderedPageBreak/>
        <w:drawing>
          <wp:inline distT="0" distB="0" distL="0" distR="0" wp14:anchorId="3018030E" wp14:editId="2439EC1B">
            <wp:extent cx="4851189" cy="2124000"/>
            <wp:effectExtent l="0" t="0" r="0" b="0"/>
            <wp:docPr id="648447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003B549D" w14:textId="77777777" w:rsidR="009723C1" w:rsidRPr="00D04521" w:rsidRDefault="009723C1" w:rsidP="009723C1">
      <w:pPr>
        <w:pStyle w:val="Tytutabeli"/>
        <w:jc w:val="center"/>
      </w:pPr>
      <w:r w:rsidRPr="00D04521">
        <w:t xml:space="preserve">Rysunek </w:t>
      </w:r>
      <w:r>
        <w:fldChar w:fldCharType="begin"/>
      </w:r>
      <w:r w:rsidRPr="00D04521">
        <w:instrText xml:space="preserve"> SEQ Rysunek \* ARABIC </w:instrText>
      </w:r>
      <w:r>
        <w:fldChar w:fldCharType="separate"/>
      </w:r>
      <w:r>
        <w:rPr>
          <w:noProof/>
        </w:rPr>
        <w:t>20</w:t>
      </w:r>
      <w:r>
        <w:fldChar w:fldCharType="end"/>
      </w:r>
      <w:r>
        <w:t>.</w:t>
      </w:r>
      <w:r w:rsidRPr="00D04521">
        <w:t xml:space="preserve"> Diagram modelu CAF</w:t>
      </w:r>
    </w:p>
    <w:p w14:paraId="7F29BBCF"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fldChar w:fldCharType="separate"/>
      </w:r>
      <w:r w:rsidRPr="00D95B07">
        <w:rPr>
          <w:noProof/>
          <w:lang w:val="pl-PL"/>
        </w:rPr>
        <w:t>(EIPA &amp; EUPAN, 2013, 2020; Radwan, 2009)</w:t>
      </w:r>
      <w:r>
        <w:fldChar w:fldCharType="end"/>
      </w:r>
    </w:p>
    <w:p w14:paraId="48365845" w14:textId="7F16FDEA" w:rsidR="009723C1" w:rsidRDefault="009723C1" w:rsidP="009723C1">
      <w:r>
        <w:t>Poszczególne kryteria odpowiadają obszarom działania organizacji najistotniejszym z punktu widzenia zarządzania jakością. Tak jak to przedstawia model CAF (</w:t>
      </w:r>
      <w:r>
        <w:fldChar w:fldCharType="begin"/>
      </w:r>
      <w:r>
        <w:instrText xml:space="preserve"> REF _Ref148993802 \h </w:instrText>
      </w:r>
      <w:r>
        <w:fldChar w:fldCharType="separate"/>
      </w:r>
      <w:r w:rsidRPr="00D04521">
        <w:t xml:space="preserve">Rysunek </w:t>
      </w:r>
      <w:r>
        <w:rPr>
          <w:noProof/>
        </w:rPr>
        <w:t>20</w:t>
      </w:r>
      <w:r>
        <w:fldChar w:fldCharType="end"/>
      </w:r>
      <w:r>
        <w:t>) kluczowym jest obszar przywództwa, który bezpośrednio wpływa na planowanie i formułowanie strategii,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w:t>
      </w:r>
    </w:p>
    <w:p w14:paraId="12802647" w14:textId="77777777" w:rsidR="009723C1" w:rsidRDefault="009723C1" w:rsidP="009723C1">
      <w:r>
        <w:t xml:space="preserve">Z inspiracji zarówno TQM, LSS, jak i modelami doskonałości organizacyjnej wykorzystujących samoocenę organizacji, jak na przykład CAF, powstał model systemu zarządzania jakością opracowany typowo z myślą o uczelniach </w:t>
      </w:r>
      <w:commentRangeStart w:id="20"/>
      <w:r>
        <w:t>QualHE</w:t>
      </w:r>
      <w:commentRangeEnd w:id="20"/>
      <w:r>
        <w:rPr>
          <w:rStyle w:val="CommentReference"/>
          <w:rFonts w:ascii="Times New Roman" w:eastAsia="Times New Roman" w:hAnsi="Times New Roman"/>
          <w:szCs w:val="20"/>
          <w:lang w:eastAsia="pl-PL"/>
        </w:rPr>
        <w:commentReference w:id="20"/>
      </w:r>
      <w:r>
        <w:t xml:space="preserv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fldChar w:fldCharType="separate"/>
      </w:r>
      <w:r w:rsidRPr="002F637D">
        <w:rPr>
          <w:noProof/>
        </w:rPr>
        <w:t>(Grudowski, 2020a, s. 296)</w:t>
      </w:r>
      <w:r>
        <w:fldChar w:fldCharType="end"/>
      </w:r>
      <w:r>
        <w:t xml:space="preserve">. Głównymi założeniami tego modelu jest integracja osiągnięć i najkorzystniejszych założeń sprawdzonych narzędzi i modeli zarządzania jakością w kontekście specyfiki i uwarunkowań uczelni. Diagram tego modelu przedstawiono na Rysunku 21. W modelu w sposób bardzo czytelny ujęto rolę różnych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w:t>
      </w:r>
      <w:r>
        <w:lastRenderedPageBreak/>
        <w:t xml:space="preserve">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Pr>
          <w:rFonts w:cs="Arial"/>
        </w:rPr>
        <w:t>→</w:t>
      </w:r>
      <w:r>
        <w:t xml:space="preserve"> wdrażanie </w:t>
      </w:r>
      <w:r>
        <w:rPr>
          <w:rFonts w:cs="Arial"/>
        </w:rPr>
        <w:t>→</w:t>
      </w:r>
      <w:r>
        <w:t xml:space="preserve"> nadzorowanie </w:t>
      </w:r>
      <w:r>
        <w:rPr>
          <w:rFonts w:cs="Arial"/>
        </w:rPr>
        <w:t>→</w:t>
      </w:r>
      <w:r>
        <w:t xml:space="preserve"> doskonalenie. Ważnym elementem modelu jest też podkreślenie roli różnych informacyjnych pętli zwrotnych pozwalających na ciągłe doskonalenie. Jest oczywiście pętla zwrotna pomiędzy środowiskiem wewnętrznym i zewnętrznym uczelni, ale 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59493CF2" w14:textId="77777777" w:rsidR="009723C1" w:rsidRDefault="009723C1" w:rsidP="009723C1">
      <w:pPr>
        <w:pStyle w:val="Rysunek"/>
      </w:pPr>
      <w:r>
        <w:rPr>
          <w:noProof/>
        </w:rPr>
        <w:lastRenderedPageBreak/>
        <w:drawing>
          <wp:inline distT="0" distB="0" distL="0" distR="0" wp14:anchorId="7592B851" wp14:editId="18B5ECCC">
            <wp:extent cx="5400000" cy="5284878"/>
            <wp:effectExtent l="0" t="0" r="0" b="0"/>
            <wp:docPr id="726741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69B3F0DE" w14:textId="77777777" w:rsidR="009723C1" w:rsidRDefault="009723C1" w:rsidP="009723C1">
      <w:pPr>
        <w:pStyle w:val="Tytutabeli"/>
        <w:jc w:val="center"/>
      </w:pPr>
      <w:r>
        <w:t xml:space="preserve">Rysunek </w:t>
      </w:r>
      <w:fldSimple w:instr=" SEQ Rysunek \* ARABIC ">
        <w:r>
          <w:rPr>
            <w:noProof/>
          </w:rPr>
          <w:t>21</w:t>
        </w:r>
      </w:fldSimple>
      <w:r>
        <w:rPr>
          <w:noProof/>
        </w:rPr>
        <w:t>.</w:t>
      </w:r>
      <w:r>
        <w:t xml:space="preserve"> Diagram modelu systemu zarządzania jakością QualHE</w:t>
      </w:r>
    </w:p>
    <w:p w14:paraId="372C7680" w14:textId="77777777"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Pr="00D95B07">
        <w:rPr>
          <w:noProof/>
          <w:lang w:val="pl-PL"/>
        </w:rPr>
        <w:t>(Grudowski, 2020a, s. 297)</w:t>
      </w:r>
      <w:r>
        <w:fldChar w:fldCharType="end"/>
      </w:r>
    </w:p>
    <w:p w14:paraId="3FCADE06" w14:textId="77777777" w:rsidR="009723C1" w:rsidRDefault="009723C1" w:rsidP="009723C1">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B457A1" w14:textId="77777777" w:rsidR="009723C1" w:rsidRDefault="009723C1" w:rsidP="009723C1">
      <w:r>
        <w:t>Ciekawym ujęciem w modelu QualHE przedstawionym na Rysunku 21 jest umiejscowienie wdrażania i stosowania technik Lean Management lub Lean Six Sigma w obszarze inicjatyw oddolnych. Zdaniem autora jest to niezwykle trafne podejście w odniesieniu do uczelni, gdyż przy typowym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lastRenderedPageBreak/>
        <w:t>czony stopniu może obejmować dyrektywne metody zarządcze. Raczej powinno się, więc wyposażyć pracowników w wiedzę i umiejętności stosowania wartościowych narzędzi poparte przykładami usprawnień skutecznie wspierających ich pracę i poprawiających efekty działań.</w:t>
      </w:r>
    </w:p>
    <w:p w14:paraId="2D4D0CFF" w14:textId="77777777" w:rsidR="00BB5708" w:rsidRDefault="00BB5708" w:rsidP="00BB5708">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921CC1">
        <w:rPr>
          <w:noProof/>
        </w:rPr>
        <w:t>(Wawak, 2019, s. 83)</w:t>
      </w:r>
      <w:r>
        <w:fldChar w:fldCharType="end"/>
      </w:r>
      <w:r>
        <w:t>. W niniejszym podrozdziale omówione zostaną przede wszystkim te uwarunkowania zarządzania jakością uczelni, które się odnoszą do pierwszej grupy – czynników zewnętrznych.</w:t>
      </w:r>
    </w:p>
    <w:p w14:paraId="7FF86175" w14:textId="77777777" w:rsidR="00BB5708" w:rsidRDefault="00BB5708" w:rsidP="00BB5708">
      <w:r>
        <w:t>Wymagania wobec uczelni w Polsce, w tym wymagania dotyczące dbałości o jakość kształcenia, są regulowane przez ustawę Prawo o szkolnictwie wyższym i nauce</w:t>
      </w:r>
      <w:r w:rsidRPr="00001D48">
        <w:rPr>
          <w:rStyle w:val="FootnoteReference"/>
        </w:rPr>
        <w:footnoteReference w:id="11"/>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921CC1">
        <w:rPr>
          <w:noProof/>
        </w:rPr>
        <w:t>(MEiN, 2023b)</w:t>
      </w:r>
      <w:r>
        <w:fldChar w:fldCharType="end"/>
      </w:r>
      <w:r>
        <w:t xml:space="preserve"> co niewątpliwie zwiększa szanse na uzyskanie informacji zwrotnej i weryfikacji ze strony specjalistów zagranicznych.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6BFC900" w14:textId="77777777" w:rsidR="00BB5708" w:rsidRPr="00B9115D" w:rsidRDefault="00BB5708" w:rsidP="00BB5708">
      <w:pPr>
        <w:pStyle w:val="Quote"/>
        <w:rPr>
          <w:i w:val="0"/>
          <w:iCs w:val="0"/>
        </w:rPr>
      </w:pPr>
      <w:r w:rsidRPr="00B9115D">
        <w:rPr>
          <w:i w:val="0"/>
          <w:iCs w:val="0"/>
          <w:sz w:val="18"/>
          <w:szCs w:val="20"/>
        </w:rPr>
        <w:t xml:space="preserve">„Art. 2 Misją systemu szkolnictwa wyższego i nauki jest prowadzenie najwyższej jakości kształcenia oraz działalności naukowej, kształtowanie postaw obywatelskich, a także uczestnictwo w rozwoju społecznym oraz tworzeniu gospodarki opartej na innowacjach” </w:t>
      </w:r>
      <w:r w:rsidRPr="00B9115D">
        <w:rPr>
          <w:i w:val="0"/>
          <w:iCs w:val="0"/>
          <w:sz w:val="18"/>
          <w:szCs w:val="20"/>
        </w:rPr>
        <w:fldChar w:fldCharType="begin" w:fldLock="1"/>
      </w:r>
      <w:r>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B9115D">
        <w:rPr>
          <w:i w:val="0"/>
          <w:iCs w:val="0"/>
          <w:sz w:val="18"/>
          <w:szCs w:val="20"/>
        </w:rPr>
        <w:fldChar w:fldCharType="separate"/>
      </w:r>
      <w:r w:rsidRPr="007E1110">
        <w:rPr>
          <w:i w:val="0"/>
          <w:iCs w:val="0"/>
          <w:noProof/>
          <w:sz w:val="18"/>
          <w:szCs w:val="20"/>
        </w:rPr>
        <w:t>(Dz. U. 574, 2022)</w:t>
      </w:r>
      <w:r w:rsidRPr="00B9115D">
        <w:rPr>
          <w:i w:val="0"/>
          <w:iCs w:val="0"/>
          <w:sz w:val="18"/>
          <w:szCs w:val="20"/>
        </w:rPr>
        <w:fldChar w:fldCharType="end"/>
      </w:r>
      <w:r w:rsidRPr="00B9115D">
        <w:rPr>
          <w:i w:val="0"/>
          <w:iCs w:val="0"/>
          <w:sz w:val="18"/>
          <w:szCs w:val="20"/>
        </w:rPr>
        <w:t>.</w:t>
      </w:r>
    </w:p>
    <w:p w14:paraId="368EFCD0" w14:textId="77777777" w:rsidR="00BB5708" w:rsidRDefault="00BB5708" w:rsidP="00BB5708">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921CC1">
        <w:rPr>
          <w:noProof/>
        </w:rPr>
        <w:t>(por. AMuz Gdańsk, 2018)</w:t>
      </w:r>
      <w:r>
        <w:fldChar w:fldCharType="end"/>
      </w:r>
      <w:r>
        <w:t xml:space="preserve">. Na różnych uczelniach w Polsce można spotkać różne nazwy dla Wewnętrznego Systemu Zapewniania Jakości Kształcenia (WSZJK), ale każda uczelnia taki system posiada. Wynika to z tego, że przepisy określające wymagania akredytacyjne wskazują, że 10. kryterium oceny programowej są „ sposoby doskonalenia jakości kształcenia i ich skuteczność” </w:t>
      </w:r>
      <w:r>
        <w:fldChar w:fldCharType="begin" w:fldLock="1"/>
      </w:r>
      <w:r>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fldChar w:fldCharType="separate"/>
      </w:r>
      <w:r w:rsidRPr="00921CC1">
        <w:rPr>
          <w:noProof/>
        </w:rPr>
        <w:t>(Dz. U. 1787, 2018)</w:t>
      </w:r>
      <w:r>
        <w:fldChar w:fldCharType="end"/>
      </w:r>
      <w:r>
        <w:t xml:space="preserve">. Natomiast Polska Komisja Akredytacyjna na tej podstawie określiła dwa standardy jakości kształcenia (SJK) w ramach kryterium 10. Polityka jakości, projektowanie, zatwierdzanie, monitorowanie, przegląd i doskonalenie programu studiów. Są to odpowiednio: </w:t>
      </w:r>
    </w:p>
    <w:p w14:paraId="26857C20" w14:textId="77777777" w:rsidR="00BB5708" w:rsidRDefault="00BB5708" w:rsidP="00BB5708">
      <w:pPr>
        <w:pStyle w:val="Quote"/>
      </w:pPr>
      <w:r w:rsidRPr="00456349">
        <w:rPr>
          <w:i w:val="0"/>
          <w:iCs w:val="0"/>
          <w:sz w:val="18"/>
          <w:szCs w:val="20"/>
        </w:rPr>
        <w:t xml:space="preserve">SJK 10.1: Zostały formalnie przyjęte i są stosowane zasady projektowania, zatwierdzania i zmiany programu studiów oraz prowadzone są systematyczne oceny programu studiów oparte o wyniki analizy </w:t>
      </w:r>
      <w:r w:rsidRPr="00456349">
        <w:rPr>
          <w:i w:val="0"/>
          <w:iCs w:val="0"/>
          <w:sz w:val="18"/>
          <w:szCs w:val="20"/>
        </w:rPr>
        <w:lastRenderedPageBreak/>
        <w:t>wiarygodnych danych i informacji, z udziałem interesariuszy wewnętrznych, w tym studentów oraz zewnętrznych, mające na celu doskonalenie jakości kształcenia</w:t>
      </w:r>
      <w:r w:rsidRPr="00456349">
        <w:rPr>
          <w:i w:val="0"/>
          <w:iCs w:val="0"/>
          <w:sz w:val="18"/>
          <w:szCs w:val="18"/>
        </w:rPr>
        <w:t>.</w:t>
      </w:r>
      <w:r w:rsidRPr="00456349">
        <w:rPr>
          <w:sz w:val="18"/>
          <w:szCs w:val="18"/>
        </w:rPr>
        <w:t xml:space="preserve"> </w:t>
      </w:r>
      <w:r w:rsidRPr="00456349">
        <w:rPr>
          <w:sz w:val="18"/>
          <w:szCs w:val="18"/>
        </w:rPr>
        <w:fldChar w:fldCharType="begin" w:fldLock="1"/>
      </w:r>
      <w:r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Pr="00456349">
        <w:rPr>
          <w:i w:val="0"/>
          <w:noProof/>
          <w:sz w:val="18"/>
          <w:szCs w:val="18"/>
        </w:rPr>
        <w:t>(PKA, 2019a)</w:t>
      </w:r>
      <w:r w:rsidRPr="00456349">
        <w:rPr>
          <w:sz w:val="18"/>
          <w:szCs w:val="18"/>
        </w:rPr>
        <w:fldChar w:fldCharType="end"/>
      </w:r>
    </w:p>
    <w:p w14:paraId="69F792D1" w14:textId="77777777" w:rsidR="00BB5708" w:rsidRPr="00AA567F" w:rsidRDefault="00BB5708" w:rsidP="00BB5708">
      <w:r>
        <w:t>oraz</w:t>
      </w:r>
    </w:p>
    <w:p w14:paraId="59C848CC" w14:textId="77777777" w:rsidR="00BB5708" w:rsidRPr="00456349" w:rsidRDefault="00BB5708" w:rsidP="00BB5708">
      <w:pPr>
        <w:pStyle w:val="Quote"/>
        <w:rPr>
          <w:i w:val="0"/>
          <w:iCs w:val="0"/>
          <w:sz w:val="18"/>
          <w:szCs w:val="20"/>
        </w:rPr>
      </w:pPr>
      <w:r w:rsidRPr="00456349">
        <w:rPr>
          <w:i w:val="0"/>
          <w:iCs w:val="0"/>
          <w:sz w:val="18"/>
          <w:szCs w:val="20"/>
        </w:rPr>
        <w:t xml:space="preserve">SJK 10.2 Jakość kształcenia na kierunku podlega cyklicznym zewnętrznym ocenom jakości kształcenia, których wyniki są publicznie dostępne i wykorzystywane w doskonaleniu jakości. </w:t>
      </w:r>
      <w:r w:rsidRPr="00456349">
        <w:rPr>
          <w:i w:val="0"/>
          <w:iCs w:val="0"/>
          <w:sz w:val="18"/>
          <w:szCs w:val="20"/>
        </w:rPr>
        <w:fldChar w:fldCharType="begin" w:fldLock="1"/>
      </w:r>
      <w:r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i w:val="0"/>
          <w:iCs w:val="0"/>
          <w:sz w:val="18"/>
          <w:szCs w:val="20"/>
        </w:rPr>
        <w:fldChar w:fldCharType="separate"/>
      </w:r>
      <w:r w:rsidRPr="00456349">
        <w:rPr>
          <w:i w:val="0"/>
          <w:iCs w:val="0"/>
          <w:noProof/>
          <w:sz w:val="18"/>
          <w:szCs w:val="20"/>
        </w:rPr>
        <w:t>(PKA, 2019a)</w:t>
      </w:r>
      <w:r w:rsidRPr="00456349">
        <w:rPr>
          <w:i w:val="0"/>
          <w:iCs w:val="0"/>
          <w:sz w:val="18"/>
          <w:szCs w:val="20"/>
        </w:rPr>
        <w:fldChar w:fldCharType="end"/>
      </w:r>
      <w:r w:rsidRPr="00456349">
        <w:rPr>
          <w:i w:val="0"/>
          <w:iCs w:val="0"/>
          <w:sz w:val="18"/>
          <w:szCs w:val="20"/>
        </w:rPr>
        <w:t>.</w:t>
      </w:r>
    </w:p>
    <w:p w14:paraId="04F79B13" w14:textId="77777777" w:rsidR="00BB5708" w:rsidRDefault="00BB5708" w:rsidP="00BB5708">
      <w:r>
        <w:t xml:space="preserve">Jedyne odniesienia do jakości innych obszarów niż kształcenie i badania naukowe to te do jakości procesu rekrutacji w art. 261. dotyczącym ewaluacji szkół doktorskich przeprowadzanej przez KEN – (Komisja Ewaluacji Nauki) oraz do jakości opieki naukowej lub artystycznej i wsparcia w prowadzeniu działalności naukowej w tym samym artykule Ustawy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Pr="007E1110">
        <w:rPr>
          <w:noProof/>
        </w:rPr>
        <w:t>(Dz. U. 574, 2022)</w:t>
      </w:r>
      <w:r>
        <w:fldChar w:fldCharType="end"/>
      </w:r>
      <w:r>
        <w:t>. Oczywiście można również uznać, że ustawodawca rozpoznaje jeszcze inne obszary podlegające ocenie w procesie ewaluacji przez PKA jako te, które wpływają na jakość kształcenia (zob. art. 242.) ale jednak wydaje się to dalece nie wystarczające do inspirowania rozwoju kultury jakości w polskich uczelniach. Można więc stwierdzić, że choć misja dla polskiego systemu szkolnictwa wyższego i nauki nie budzi większych zastrzeżeń to już treść ustawy abstrahuje od takich aspektów jakości jak choćby dążenie do doskonałości organizacyjnej, rozwijanie dobrych relacji z otoczeniem, czy rozwijanie kultury jakości. W związku z tym trudno się spodziewać, by bez szczególnej motywacji i świadomości osób decyzyjnych w szkołach wyższych możliwe było zaimplementowanie nowoczesnych, zintegrowanych rozwiązań projakościowych w instytucjach szkolnictwa wyższego w Polsce.</w:t>
      </w:r>
    </w:p>
    <w:p w14:paraId="5144773C" w14:textId="77777777" w:rsidR="00BB5708" w:rsidRDefault="00BB5708" w:rsidP="00BB5708">
      <w:r>
        <w:t>Jak konkluduje wyniki swoich badań Grudowski:</w:t>
      </w:r>
    </w:p>
    <w:p w14:paraId="4A9F0D3E" w14:textId="77777777" w:rsidR="00BB5708" w:rsidRPr="005E1FE3" w:rsidRDefault="00BB5708" w:rsidP="00BB5708">
      <w:pPr>
        <w:rPr>
          <w:sz w:val="18"/>
          <w:szCs w:val="20"/>
        </w:rPr>
      </w:pPr>
      <w:r w:rsidRPr="005E1FE3">
        <w:rPr>
          <w:sz w:val="18"/>
          <w:szCs w:val="20"/>
        </w:rPr>
        <w:t xml:space="preserve">„świadomość znaczenia jakości w szkolnictwie wyższym 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 </w:t>
      </w:r>
      <w:r w:rsidRPr="005E1FE3">
        <w:rPr>
          <w:sz w:val="18"/>
          <w:szCs w:val="20"/>
        </w:rPr>
        <w:fldChar w:fldCharType="begin" w:fldLock="1"/>
      </w:r>
      <w:r>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Pr="002F637D">
        <w:rPr>
          <w:noProof/>
          <w:sz w:val="18"/>
          <w:szCs w:val="20"/>
        </w:rPr>
        <w:t>(Grudowski, 2020a, s. 283)</w:t>
      </w:r>
      <w:r w:rsidRPr="005E1FE3">
        <w:rPr>
          <w:sz w:val="18"/>
          <w:szCs w:val="20"/>
        </w:rPr>
        <w:fldChar w:fldCharType="end"/>
      </w:r>
      <w:r w:rsidRPr="005E1FE3">
        <w:rPr>
          <w:sz w:val="18"/>
          <w:szCs w:val="20"/>
        </w:rPr>
        <w:t>.</w:t>
      </w:r>
    </w:p>
    <w:p w14:paraId="00980322" w14:textId="52CBD233" w:rsidR="009723C1" w:rsidRDefault="00BB5708" w:rsidP="00BB5708">
      <w:r>
        <w:t>Biorąc, ponadto, pod uwagę wynikający z tychże badań przeciętnie niski poziom kompetencji dotyczących zarządzania jakością zarówno wśród kierownictwa uczelni oraz osób delegowanych do pełnienia zadań w zakresie zarządzania jakością, a także wśród pracowników uczelni jest to niewątpliwie obraz dość pesymistyczny i podkreślający skalę wyzwania jaka stoi przed tymi liderami uniwersytetów, którzy chcieliby wdrażać nowoczesne metody zarządzania jakością.</w:t>
      </w:r>
    </w:p>
    <w:p w14:paraId="3847E782" w14:textId="77777777" w:rsidR="00BB5708" w:rsidRDefault="00BB5708" w:rsidP="00BB5708">
      <w:pPr>
        <w:tabs>
          <w:tab w:val="left" w:pos="1580"/>
        </w:tabs>
      </w:pPr>
      <w:r>
        <w:t>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Antony’ego i in. analiza motywowana uwarunkowaniami dla wdrażania Lean Management, natomiast na podstawie opinii innych badaczy można bez większego błędu przyjąć, że w co najmniej w ogromnej większości analogiczne bariery kulturowo-organizacyjne dotyczą wdrażania każdego rodzaju nowoczesnych metod kompleksowego zarządzania jakością. Podsumowanie wniosków z badań J. Maciąg wzbogacone o refleksje autora niniejszej pracy przedstawiono w Tabeli 39.</w:t>
      </w:r>
    </w:p>
    <w:p w14:paraId="398948AF" w14:textId="77777777" w:rsidR="00BB5708" w:rsidRDefault="00BB5708" w:rsidP="00BB5708">
      <w:pPr>
        <w:pStyle w:val="Tytutabeli"/>
      </w:pPr>
      <w:r>
        <w:lastRenderedPageBreak/>
        <w:t xml:space="preserve">Tabela </w:t>
      </w:r>
      <w:fldSimple w:instr=" SEQ Tabela \* ARABIC ">
        <w:r>
          <w:rPr>
            <w:noProof/>
          </w:rPr>
          <w:t>39</w:t>
        </w:r>
      </w:fldSimple>
      <w:r>
        <w:rPr>
          <w:noProof/>
        </w:rPr>
        <w:t>.</w:t>
      </w:r>
      <w:r>
        <w:t xml:space="preserve"> Bariery i ograniczenia dla wprowadzania na polskich uczelniach nowoczesnych SZJ</w:t>
      </w:r>
    </w:p>
    <w:tbl>
      <w:tblPr>
        <w:tblStyle w:val="TableGrid"/>
        <w:tblW w:w="0" w:type="auto"/>
        <w:tblLook w:val="04A0" w:firstRow="1" w:lastRow="0" w:firstColumn="1" w:lastColumn="0" w:noHBand="0" w:noVBand="1"/>
      </w:tblPr>
      <w:tblGrid>
        <w:gridCol w:w="1677"/>
        <w:gridCol w:w="7427"/>
      </w:tblGrid>
      <w:tr w:rsidR="00BB5708" w:rsidRPr="007607F5" w14:paraId="4533CB40" w14:textId="77777777" w:rsidTr="00E45F30">
        <w:trPr>
          <w:cantSplit/>
          <w:tblHeader/>
        </w:trPr>
        <w:tc>
          <w:tcPr>
            <w:tcW w:w="1677" w:type="dxa"/>
            <w:vAlign w:val="center"/>
          </w:tcPr>
          <w:p w14:paraId="62B62EF9" w14:textId="77777777" w:rsidR="00BB5708" w:rsidRPr="007607F5" w:rsidRDefault="00BB5708" w:rsidP="00E45F30">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0234F8A7" w14:textId="77777777" w:rsidR="00BB5708" w:rsidRPr="007607F5" w:rsidRDefault="00BB5708" w:rsidP="00E45F30">
            <w:pPr>
              <w:keepNext/>
              <w:spacing w:before="60" w:line="300" w:lineRule="auto"/>
              <w:ind w:firstLine="0"/>
              <w:jc w:val="left"/>
              <w:rPr>
                <w:b/>
                <w:bCs/>
                <w:sz w:val="18"/>
                <w:szCs w:val="18"/>
                <w:lang w:val="pl-PL"/>
              </w:rPr>
            </w:pPr>
            <w:r w:rsidRPr="007607F5">
              <w:rPr>
                <w:b/>
                <w:bCs/>
                <w:sz w:val="18"/>
                <w:szCs w:val="18"/>
                <w:lang w:val="pl-PL"/>
              </w:rPr>
              <w:t>Opis</w:t>
            </w:r>
          </w:p>
        </w:tc>
      </w:tr>
      <w:tr w:rsidR="00BB5708" w:rsidRPr="007607F5" w14:paraId="70E1E3F6" w14:textId="77777777" w:rsidTr="00E45F30">
        <w:trPr>
          <w:cantSplit/>
        </w:trPr>
        <w:tc>
          <w:tcPr>
            <w:tcW w:w="1677" w:type="dxa"/>
            <w:vAlign w:val="center"/>
          </w:tcPr>
          <w:p w14:paraId="6F09330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4EF6E5FC"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Istnieje w środowisku uczelni obawa iż postrzegana przez otoczenie tożsamość szkoły wyższej oparta na tradycyjnych wartościach, mogłaby przez zmiany organizacyjne zostać zachwiana, a to mogłoby podważyć zaufanie ważnych klientów i partnerów. Zachowanie tożsamości i wzbudzanie zaufania zależą od równoważącego wpływu tendencji konserwatywnych, przekonania otoczenia społecznego, że zachowano istotne elementy ciągłości i</w:t>
            </w:r>
            <w:r>
              <w:rPr>
                <w:sz w:val="18"/>
                <w:szCs w:val="18"/>
                <w:lang w:val="pl-PL"/>
              </w:rPr>
              <w:t> </w:t>
            </w:r>
            <w:r w:rsidRPr="007607F5">
              <w:rPr>
                <w:sz w:val="18"/>
                <w:szCs w:val="18"/>
                <w:lang w:val="pl-PL"/>
              </w:rPr>
              <w:t>odpowiedzialności wynikających z tradycji, kultury i wartości akademickich.</w:t>
            </w:r>
          </w:p>
        </w:tc>
      </w:tr>
      <w:tr w:rsidR="00BB5708" w:rsidRPr="007607F5" w14:paraId="694C95AB" w14:textId="77777777" w:rsidTr="00E45F30">
        <w:trPr>
          <w:cantSplit/>
        </w:trPr>
        <w:tc>
          <w:tcPr>
            <w:tcW w:w="1677" w:type="dxa"/>
            <w:vAlign w:val="center"/>
          </w:tcPr>
          <w:p w14:paraId="24F35865"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2692D044"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Charakterystyczne dla środowiska uczelni jest przeciętnie niskie poczucie odpowiedzialności organizacyjnej i finansowej za podejmowane działania.</w:t>
            </w:r>
          </w:p>
        </w:tc>
      </w:tr>
      <w:tr w:rsidR="00BB5708" w:rsidRPr="007607F5" w14:paraId="4B997B23" w14:textId="77777777" w:rsidTr="00E45F30">
        <w:trPr>
          <w:cantSplit/>
        </w:trPr>
        <w:tc>
          <w:tcPr>
            <w:tcW w:w="1677" w:type="dxa"/>
            <w:vAlign w:val="center"/>
          </w:tcPr>
          <w:p w14:paraId="3A16C093"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15E6A01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Tendencja ta może być tłumaczona kulturą respektującą indywidualność pracowników w sferze badań naukowych i dydaktyki. Skutkuje to niestety też takimi zjawiskami jak: izolacjonizm, postawa obronna, nieprzejrzystość oraz fragmentaryczność informacji.</w:t>
            </w:r>
          </w:p>
        </w:tc>
      </w:tr>
      <w:tr w:rsidR="00BB5708" w:rsidRPr="007607F5" w14:paraId="7FD145C7" w14:textId="77777777" w:rsidTr="00E45F30">
        <w:trPr>
          <w:cantSplit/>
        </w:trPr>
        <w:tc>
          <w:tcPr>
            <w:tcW w:w="1677" w:type="dxa"/>
            <w:vAlign w:val="center"/>
          </w:tcPr>
          <w:p w14:paraId="5A15B831"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0E481EC6"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Szczególnie dotyczy to konserwatywnej części środowiska uczelni oraz relacji do radykalnych zmian koncepcji zarządzania. Nieraz powoduje to postawy obronne, napięcia oraz brak umiejętności dostosowania się do procesu zmian kulturowych i organizacyjnych.</w:t>
            </w:r>
          </w:p>
        </w:tc>
      </w:tr>
      <w:tr w:rsidR="00BB5708" w:rsidRPr="007607F5" w14:paraId="78B54783" w14:textId="77777777" w:rsidTr="00E45F30">
        <w:trPr>
          <w:cantSplit/>
        </w:trPr>
        <w:tc>
          <w:tcPr>
            <w:tcW w:w="1677" w:type="dxa"/>
            <w:vAlign w:val="center"/>
          </w:tcPr>
          <w:p w14:paraId="1A6ED7CF"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2959E50F"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Kultura oceniania osłabia pracę grupową, powoduje nadmierną koncentrację na wynikach krótkoterminowych. Ponadto prowadzi do praktycznego pociągania do odpowiedzialności pracownika za błędy, które często mają swe źródło w wadliwych systemach. Prowadzi to do niewłaściwego motywowania lub demotywowania pracownika.</w:t>
            </w:r>
          </w:p>
        </w:tc>
      </w:tr>
      <w:tr w:rsidR="00BB5708" w:rsidRPr="007607F5" w14:paraId="0CBAC76B" w14:textId="77777777" w:rsidTr="00E45F30">
        <w:trPr>
          <w:cantSplit/>
        </w:trPr>
        <w:tc>
          <w:tcPr>
            <w:tcW w:w="1677" w:type="dxa"/>
            <w:vAlign w:val="center"/>
          </w:tcPr>
          <w:p w14:paraId="5D856F5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630D3518"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Uczelnia w praktyce realizuje wiele rozbieżnych celów, formułowanych przez różne podmioty zainteresowane jej funkcjonowaniem. Powoduje to utrudnienia w jednoznacznym definiowaniu oraz interpretacji mierników jakości, skuteczności, efektywności oraz elastyczności. Problemem jest osiągnięcie konsensusu w tym zakresie.</w:t>
            </w:r>
          </w:p>
        </w:tc>
      </w:tr>
      <w:tr w:rsidR="00BB5708" w:rsidRPr="007607F5" w14:paraId="0EF67B48" w14:textId="77777777" w:rsidTr="00E45F30">
        <w:trPr>
          <w:cantSplit/>
        </w:trPr>
        <w:tc>
          <w:tcPr>
            <w:tcW w:w="1677" w:type="dxa"/>
            <w:vAlign w:val="center"/>
          </w:tcPr>
          <w:p w14:paraId="74810459"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1490B82E"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Kadencyjność władz w połączeniu z brakiem profesjonalizacji zarządzania prowadzi do brak możliwości lub co najmniej braku powodzenia dla tworzenia efektywnych struktur organizacyjnych. Dotyczy to określania własnych struktur wewnętrznych pozwalających na podział funkcji i współdziałania samorządu z zarządem.</w:t>
            </w:r>
          </w:p>
        </w:tc>
      </w:tr>
      <w:tr w:rsidR="00BB5708" w:rsidRPr="007607F5" w14:paraId="48514A8C" w14:textId="77777777" w:rsidTr="00E45F30">
        <w:trPr>
          <w:cantSplit/>
        </w:trPr>
        <w:tc>
          <w:tcPr>
            <w:tcW w:w="1677" w:type="dxa"/>
            <w:vAlign w:val="center"/>
          </w:tcPr>
          <w:p w14:paraId="20E41FF9" w14:textId="77777777" w:rsidR="00BB5708" w:rsidRPr="007607F5" w:rsidRDefault="00BB5708" w:rsidP="00E45F30">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AAB4A61"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Pr>
                <w:sz w:val="18"/>
                <w:szCs w:val="18"/>
                <w:lang w:val="pl-PL"/>
              </w:rPr>
              <w:t> </w:t>
            </w:r>
            <w:r w:rsidRPr="007607F5">
              <w:rPr>
                <w:sz w:val="18"/>
                <w:szCs w:val="18"/>
                <w:lang w:val="pl-PL"/>
              </w:rPr>
              <w:t>grup - zazwyczaj nieformalnych.</w:t>
            </w:r>
          </w:p>
        </w:tc>
      </w:tr>
      <w:tr w:rsidR="00BB5708" w:rsidRPr="007607F5" w14:paraId="0DFA13F2" w14:textId="77777777" w:rsidTr="00E45F30">
        <w:trPr>
          <w:cantSplit/>
        </w:trPr>
        <w:tc>
          <w:tcPr>
            <w:tcW w:w="1677" w:type="dxa"/>
            <w:vAlign w:val="center"/>
          </w:tcPr>
          <w:p w14:paraId="71A5B87E" w14:textId="77777777" w:rsidR="00BB5708" w:rsidRPr="007607F5" w:rsidRDefault="00BB5708" w:rsidP="00E45F30">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7DA3BF98" w14:textId="77777777" w:rsidR="00BB5708" w:rsidRPr="005F7DE1" w:rsidRDefault="00BB5708" w:rsidP="00E45F30">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Pr>
                <w:sz w:val="18"/>
                <w:szCs w:val="18"/>
                <w:lang w:val="pl-PL"/>
              </w:rPr>
              <w:t> </w:t>
            </w:r>
            <w:r w:rsidRPr="007607F5">
              <w:rPr>
                <w:sz w:val="18"/>
                <w:szCs w:val="18"/>
                <w:lang w:val="pl-PL"/>
              </w:rPr>
              <w:t>nie na wymaganiach rynku.</w:t>
            </w:r>
          </w:p>
        </w:tc>
      </w:tr>
      <w:tr w:rsidR="00BB5708" w:rsidRPr="007607F5" w14:paraId="2510DCC6" w14:textId="77777777" w:rsidTr="00E45F30">
        <w:trPr>
          <w:cantSplit/>
        </w:trPr>
        <w:tc>
          <w:tcPr>
            <w:tcW w:w="1677" w:type="dxa"/>
            <w:vAlign w:val="center"/>
          </w:tcPr>
          <w:p w14:paraId="4DDBE9C7" w14:textId="77777777" w:rsidR="00BB5708" w:rsidRPr="007607F5" w:rsidRDefault="00BB5708" w:rsidP="00E45F30">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08A46059" w14:textId="77777777" w:rsidR="00BB5708" w:rsidRPr="007607F5" w:rsidRDefault="00BB5708" w:rsidP="00E45F30">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BB5708" w:rsidRPr="007607F5" w14:paraId="71EA015C" w14:textId="77777777" w:rsidTr="00E45F30">
        <w:trPr>
          <w:cantSplit/>
        </w:trPr>
        <w:tc>
          <w:tcPr>
            <w:tcW w:w="1677" w:type="dxa"/>
            <w:vAlign w:val="center"/>
          </w:tcPr>
          <w:p w14:paraId="12F25260" w14:textId="77777777" w:rsidR="00BB5708" w:rsidRPr="007607F5" w:rsidRDefault="00BB5708" w:rsidP="00E45F30">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754EFA6C" w14:textId="77777777" w:rsidR="00BB5708" w:rsidRPr="007607F5" w:rsidRDefault="00BB5708" w:rsidP="00E45F30">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394317A4" w14:textId="77777777" w:rsidR="00BB5708" w:rsidRPr="00D95B07" w:rsidRDefault="00BB5708" w:rsidP="00BB5708">
      <w:pPr>
        <w:pStyle w:val="rdo"/>
        <w:rPr>
          <w:lang w:val="pl-PL"/>
        </w:rPr>
      </w:pPr>
      <w:r w:rsidRPr="00D95B07">
        <w:rPr>
          <w:lang w:val="pl-PL"/>
        </w:rPr>
        <w:t xml:space="preserve">Źródło: opracowanie własne na podstawie </w:t>
      </w:r>
      <w:r w:rsidRPr="00690F4F">
        <w:fldChar w:fldCharType="begin" w:fldLock="1"/>
      </w:r>
      <w:r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Pr="00D95B07">
        <w:rPr>
          <w:noProof/>
          <w:lang w:val="pl-PL"/>
        </w:rPr>
        <w:t>(Maciąg, 2016)</w:t>
      </w:r>
      <w:r w:rsidRPr="00690F4F">
        <w:fldChar w:fldCharType="end"/>
      </w:r>
    </w:p>
    <w:p w14:paraId="614E772F" w14:textId="5DEEB3BC" w:rsidR="00BB5708" w:rsidRDefault="00BB5708" w:rsidP="00BB5708">
      <w:r w:rsidRPr="00087A3D">
        <w:t xml:space="preserve">Trudno </w:t>
      </w:r>
      <w:r>
        <w:t xml:space="preserve">oprzeć się wrażeniu, że bariery i ograniczenia wskazane w Tabeli 39 wynikają w wielu przypadkach z bardzo mocno ugruntowanych praktyk stosowanych w szkolnictwie wyższym, spośród których wiele jest utwierdzonych nie tylko uwarunkowaniami tradycji i pewnej kultury, ale również </w:t>
      </w:r>
      <w:r>
        <w:lastRenderedPageBreak/>
        <w:t>część z nich wynika z regulacji prawnych, w jakich funkcjonują uczelnie. Niewątpliwie wyzwaniem jest funkcjonowanie w środowisku w którym realizowane są rozbieżne cele. Jest to tym trudniejsze gdy jednocześnie jest się wewnątrz kultury oceniania, która często przejawia się mniej lub bardziej silnym układem stosowania kar i nagród. 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w:t>
      </w:r>
    </w:p>
    <w:p w14:paraId="27F38F45" w14:textId="77777777" w:rsidR="00BB5708" w:rsidRDefault="00BB5708" w:rsidP="00BB5708">
      <w:r>
        <w:t xml:space="preserve">Bardzo ważnym elementem wszystkich dojrzałych systemów zarządzania jakością jest kształtowanie w organizacji kultury jakości. Podkreślają to praktycznie wszyscy badacze zajmujący się problematyką jakości, a w szczególności Ci analizujący realia jakości na polskich uczelniach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fldChar w:fldCharType="separate"/>
      </w:r>
      <w:r w:rsidRPr="002F637D">
        <w:rPr>
          <w:noProof/>
        </w:rPr>
        <w:t>(Grudowski, 2020b; Leja &amp; Kitowski, 2013; Próchnicka &amp; Tutko, 2015; Sułkowski, 2014; Wawak, 2015)</w:t>
      </w:r>
      <w:r>
        <w:fldChar w:fldCharType="end"/>
      </w:r>
      <w:r>
        <w:t xml:space="preserve"> Jak już wcześniej zostało to wspomniane istnieją pewne cechy typowej kultury akademickiej, które są zbieżne z kulturą jakości, ale też istnieją rozbieżności. Warto tu przytoczyć jak kultura jakości została zdefiniowana przez Europejskie Stowarzyszenie Uniwersytetów (EUA – </w:t>
      </w:r>
      <w:r w:rsidRPr="00A14420">
        <w:rPr>
          <w:i/>
          <w:iCs/>
        </w:rPr>
        <w:t>European University Association</w:t>
      </w:r>
      <w:r>
        <w:t>). Kultura jakości to „</w:t>
      </w:r>
      <w:r w:rsidRPr="00A14420">
        <w:t>kultur</w:t>
      </w:r>
      <w:r>
        <w:t>a</w:t>
      </w:r>
      <w:r w:rsidRPr="00A14420">
        <w:t xml:space="preserve"> organizacyjną</w:t>
      </w:r>
      <w:r>
        <w:t xml:space="preserve"> mająca </w:t>
      </w:r>
      <w:r w:rsidRPr="00A14420">
        <w:t>na celu nieustanne podnoszenie jakości charakteryzuj</w:t>
      </w:r>
      <w:r>
        <w:t>ąca</w:t>
      </w:r>
      <w:r w:rsidRPr="00A14420">
        <w:t xml:space="preserve"> się dwoma odrębnymi elementami: kulturowo-psychologicznym, obejmującym wspólne wartości, przekonania, oczekiwania i zaangażowanie na rzecz jakości, </w:t>
      </w:r>
      <w:r>
        <w:t>oraz</w:t>
      </w:r>
      <w:r w:rsidRPr="00A14420">
        <w:t xml:space="preserve"> strukturalno-zarządczym z określonymi procesami, które podnoszą jakość i </w:t>
      </w:r>
      <w:r>
        <w:t>służą</w:t>
      </w:r>
      <w:r w:rsidRPr="00A14420">
        <w:t xml:space="preserve"> koordynowani</w:t>
      </w:r>
      <w:r>
        <w:t>u</w:t>
      </w:r>
      <w:r w:rsidRPr="00A14420">
        <w:t xml:space="preserve"> indywidualnych wysiłków</w:t>
      </w:r>
      <w:r>
        <w:t xml:space="preserve">” </w:t>
      </w:r>
      <w:r>
        <w:rPr>
          <w:lang w:val="en-GB"/>
        </w:rPr>
        <w:fldChar w:fldCharType="begin" w:fldLock="1"/>
      </w:r>
      <w:r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Pr>
          <w:lang w:val="en-GB"/>
        </w:rPr>
        <w:fldChar w:fldCharType="separate"/>
      </w:r>
      <w:r w:rsidRPr="00690385">
        <w:rPr>
          <w:noProof/>
        </w:rPr>
        <w:t>(Byrne i in., 2013, s. 13)</w:t>
      </w:r>
      <w:r>
        <w:rPr>
          <w:lang w:val="en-GB"/>
        </w:rPr>
        <w:fldChar w:fldCharType="end"/>
      </w:r>
      <w:r w:rsidRPr="00A14420">
        <w:t>.</w:t>
      </w:r>
      <w: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Pr>
          <w:lang w:val="en-GB"/>
        </w:rPr>
        <w:fldChar w:fldCharType="begin" w:fldLock="1"/>
      </w:r>
      <w:r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B468E">
        <w:rPr>
          <w:noProof/>
        </w:rPr>
        <w:t>(Verschueren i in., 2023)</w:t>
      </w:r>
      <w:r>
        <w:rPr>
          <w:lang w:val="en-GB"/>
        </w:rPr>
        <w:fldChar w:fldCharType="end"/>
      </w:r>
      <w:r w:rsidRPr="005B468E">
        <w:t xml:space="preserve">. </w:t>
      </w:r>
    </w:p>
    <w:p w14:paraId="07E07E0A" w14:textId="77777777" w:rsidR="00BB5708" w:rsidRPr="00C81EDC" w:rsidRDefault="00BB5708" w:rsidP="00BB5708">
      <w:r>
        <w:t xml:space="preserve">Pomocne przy budowaniu takiej kultury jakości mogą być narzędzia służące do samooceny dojrzałości kultury jakości pomagające nie tylko na diagnozę stanu obecnego, ale także na określenie wizji stanów docelowych w zakresie różnych obszarów przejawów kultury jakości. Verschueren i in. </w:t>
      </w:r>
      <w:r>
        <w:rPr>
          <w:lang w:val="en-GB"/>
        </w:rPr>
        <w:fldChar w:fldCharType="begin" w:fldLock="1"/>
      </w:r>
      <w: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Pr>
          <w:lang w:val="en-GB"/>
        </w:rPr>
        <w:fldChar w:fldCharType="separate"/>
      </w:r>
      <w:r w:rsidRPr="00C81EDC">
        <w:rPr>
          <w:noProof/>
        </w:rPr>
        <w:t>(2023)</w:t>
      </w:r>
      <w:r>
        <w:rPr>
          <w:lang w:val="en-GB"/>
        </w:rPr>
        <w:fldChar w:fldCharType="end"/>
      </w:r>
      <w:r w:rsidRPr="00C81EDC">
        <w:t xml:space="preserve"> na podstawie swoich bada</w:t>
      </w:r>
      <w:r>
        <w:t>ń</w:t>
      </w:r>
      <w:r w:rsidRPr="00C81EDC">
        <w:t xml:space="preserve"> przedstawili 4 etapy dojrzałości kultury jakości</w:t>
      </w:r>
      <w:r>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Pr="00F965D5">
        <w:rPr>
          <w:i/>
          <w:iCs/>
        </w:rPr>
        <w:t>responsibility</w:t>
      </w:r>
      <w:r>
        <w:t>), zobowiązanie (</w:t>
      </w:r>
      <w:r w:rsidRPr="00F965D5">
        <w:rPr>
          <w:i/>
          <w:iCs/>
        </w:rPr>
        <w:t>commitment</w:t>
      </w:r>
      <w:r>
        <w:t>), zaangażowanie (</w:t>
      </w:r>
      <w:r w:rsidRPr="00F965D5">
        <w:rPr>
          <w:i/>
          <w:iCs/>
        </w:rPr>
        <w:t>engagement</w:t>
      </w:r>
      <w:r>
        <w:t>), zaufanie (</w:t>
      </w:r>
      <w:r w:rsidRPr="00F965D5">
        <w:rPr>
          <w:i/>
          <w:iCs/>
        </w:rPr>
        <w:t>trust</w:t>
      </w:r>
      <w:r>
        <w:t>), wspólne wartości (</w:t>
      </w:r>
      <w:r w:rsidRPr="00F965D5">
        <w:rPr>
          <w:i/>
          <w:iCs/>
        </w:rPr>
        <w:t>shared values</w:t>
      </w:r>
      <w:r>
        <w:t>), przewodzenie (</w:t>
      </w:r>
      <w:r w:rsidRPr="00F965D5">
        <w:rPr>
          <w:i/>
          <w:iCs/>
        </w:rPr>
        <w:t>leadership</w:t>
      </w:r>
      <w:r>
        <w:t>), komunikacja (</w:t>
      </w:r>
      <w:r w:rsidRPr="00F965D5">
        <w:rPr>
          <w:i/>
          <w:iCs/>
        </w:rPr>
        <w:t>communication</w:t>
      </w:r>
      <w:r>
        <w:t>), uczestnictwo (</w:t>
      </w:r>
      <w:r w:rsidRPr="00F965D5">
        <w:rPr>
          <w:i/>
          <w:iCs/>
        </w:rPr>
        <w:t>participation</w:t>
      </w:r>
      <w:r>
        <w:t>). Krótkie opisy przejawów każdego z 4 poziomów dojrzałości w zakresie wskazanych 8 obszarów znajduje się w Tabeli 42.</w:t>
      </w:r>
    </w:p>
    <w:p w14:paraId="4A4FF97C" w14:textId="77777777" w:rsidR="00BB5708" w:rsidRDefault="00BB5708" w:rsidP="00BB5708">
      <w:pPr>
        <w:pStyle w:val="Tytutabeli"/>
      </w:pPr>
      <w:r>
        <w:lastRenderedPageBreak/>
        <w:t xml:space="preserve">Tabela </w:t>
      </w:r>
      <w:fldSimple w:instr=" SEQ Tabela \* ARABIC ">
        <w:r>
          <w:rPr>
            <w:noProof/>
          </w:rPr>
          <w:t>42</w:t>
        </w:r>
      </w:fldSimple>
      <w:r>
        <w:rPr>
          <w:noProof/>
        </w:rPr>
        <w:t>.</w:t>
      </w:r>
      <w:r>
        <w:t xml:space="preserve"> Obszary analizy dojrzałości kultury jakości</w:t>
      </w:r>
    </w:p>
    <w:tbl>
      <w:tblPr>
        <w:tblStyle w:val="TableGrid"/>
        <w:tblW w:w="9241" w:type="dxa"/>
        <w:tblLook w:val="04A0" w:firstRow="1" w:lastRow="0" w:firstColumn="1" w:lastColumn="0" w:noHBand="0" w:noVBand="1"/>
      </w:tblPr>
      <w:tblGrid>
        <w:gridCol w:w="1814"/>
        <w:gridCol w:w="1814"/>
        <w:gridCol w:w="1871"/>
        <w:gridCol w:w="1871"/>
        <w:gridCol w:w="1871"/>
      </w:tblGrid>
      <w:tr w:rsidR="00BB5708" w:rsidRPr="000541F4" w14:paraId="0B7F03B6" w14:textId="77777777" w:rsidTr="00E45F30">
        <w:trPr>
          <w:cantSplit/>
          <w:tblHeader/>
        </w:trPr>
        <w:tc>
          <w:tcPr>
            <w:tcW w:w="1814" w:type="dxa"/>
            <w:tcBorders>
              <w:tl2br w:val="single" w:sz="4" w:space="0" w:color="auto"/>
            </w:tcBorders>
          </w:tcPr>
          <w:p w14:paraId="7922D832" w14:textId="77777777" w:rsidR="00BB5708" w:rsidRPr="000541F4" w:rsidRDefault="00BB5708" w:rsidP="00E45F30">
            <w:pPr>
              <w:keepNext/>
              <w:spacing w:before="60" w:line="240" w:lineRule="auto"/>
              <w:ind w:firstLine="0"/>
              <w:jc w:val="right"/>
              <w:rPr>
                <w:b/>
                <w:bCs/>
                <w:sz w:val="18"/>
                <w:szCs w:val="18"/>
                <w:lang w:val="pl-PL"/>
              </w:rPr>
            </w:pPr>
            <w:r w:rsidRPr="000541F4">
              <w:rPr>
                <w:b/>
                <w:bCs/>
                <w:sz w:val="18"/>
                <w:szCs w:val="18"/>
                <w:lang w:val="pl-PL"/>
              </w:rPr>
              <w:t>kultura</w:t>
            </w:r>
          </w:p>
          <w:p w14:paraId="48CCE150" w14:textId="77777777" w:rsidR="00BB5708" w:rsidRPr="000541F4" w:rsidRDefault="00BB5708" w:rsidP="00E45F30">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76EC8A4F"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6B82E72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17EA4665"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119B3CFA"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BB5708" w:rsidRPr="000541F4" w14:paraId="769B9B34" w14:textId="77777777" w:rsidTr="00E45F30">
        <w:trPr>
          <w:cantSplit/>
        </w:trPr>
        <w:tc>
          <w:tcPr>
            <w:tcW w:w="1814" w:type="dxa"/>
            <w:vAlign w:val="center"/>
          </w:tcPr>
          <w:p w14:paraId="22BE1C2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t>(</w:t>
            </w:r>
            <w:r w:rsidRPr="000541F4">
              <w:rPr>
                <w:b/>
                <w:bCs/>
                <w:i/>
                <w:iCs/>
                <w:sz w:val="18"/>
                <w:szCs w:val="18"/>
                <w:lang w:val="pl-PL"/>
              </w:rPr>
              <w:t>responsibility</w:t>
            </w:r>
            <w:r w:rsidRPr="000541F4">
              <w:rPr>
                <w:b/>
                <w:bCs/>
                <w:sz w:val="18"/>
                <w:szCs w:val="18"/>
                <w:lang w:val="pl-PL"/>
              </w:rPr>
              <w:t>)</w:t>
            </w:r>
          </w:p>
        </w:tc>
        <w:tc>
          <w:tcPr>
            <w:tcW w:w="1814" w:type="dxa"/>
            <w:vAlign w:val="center"/>
          </w:tcPr>
          <w:p w14:paraId="724A14F9" w14:textId="77777777" w:rsidR="00BB5708" w:rsidRPr="000541F4" w:rsidRDefault="00BB5708" w:rsidP="00E45F30">
            <w:pPr>
              <w:pStyle w:val="TekstTabeli"/>
              <w:rPr>
                <w:lang w:val="pl-PL"/>
              </w:rPr>
            </w:pPr>
            <w:r w:rsidRPr="000541F4">
              <w:rPr>
                <w:lang w:val="pl-PL"/>
              </w:rPr>
              <w:t>Nikt nie czuje odpowiedzialności, jest ona unikana, nie jest nawet delegowana.</w:t>
            </w:r>
          </w:p>
        </w:tc>
        <w:tc>
          <w:tcPr>
            <w:tcW w:w="1871" w:type="dxa"/>
            <w:vAlign w:val="center"/>
          </w:tcPr>
          <w:p w14:paraId="1F137F62" w14:textId="77777777" w:rsidR="00BB5708" w:rsidRPr="000541F4" w:rsidRDefault="00BB5708" w:rsidP="00E45F30">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4A0A8DDF" w14:textId="77777777" w:rsidR="00BB5708" w:rsidRPr="000541F4" w:rsidRDefault="00BB5708" w:rsidP="00E45F30">
            <w:pPr>
              <w:pStyle w:val="TekstTabeli"/>
              <w:rPr>
                <w:lang w:val="pl-PL"/>
              </w:rPr>
            </w:pPr>
            <w:r>
              <w:rPr>
                <w:lang w:val="pl-PL"/>
              </w:rPr>
              <w:t xml:space="preserve">Przejmowana </w:t>
            </w:r>
            <w:r>
              <w:rPr>
                <w:lang w:val="pl-PL"/>
              </w:rPr>
              <w:br/>
            </w:r>
            <w:r w:rsidRPr="000541F4">
              <w:rPr>
                <w:lang w:val="pl-PL"/>
              </w:rPr>
              <w:t xml:space="preserve">z pobudek pragmatycznych, dla uzyskania konkretnego efektu. Czasami </w:t>
            </w:r>
            <w:r>
              <w:rPr>
                <w:lang w:val="pl-PL"/>
              </w:rPr>
              <w:t>odczuwana jako</w:t>
            </w:r>
            <w:r w:rsidRPr="000541F4">
              <w:rPr>
                <w:lang w:val="pl-PL"/>
              </w:rPr>
              <w:t xml:space="preserve"> indywidualn</w:t>
            </w:r>
            <w:r>
              <w:rPr>
                <w:lang w:val="pl-PL"/>
              </w:rPr>
              <w:t>a.</w:t>
            </w:r>
          </w:p>
        </w:tc>
        <w:tc>
          <w:tcPr>
            <w:tcW w:w="1871" w:type="dxa"/>
            <w:vAlign w:val="center"/>
          </w:tcPr>
          <w:p w14:paraId="11F1717E" w14:textId="77777777" w:rsidR="00BB5708" w:rsidRPr="000541F4" w:rsidRDefault="00BB5708" w:rsidP="00E45F30">
            <w:pPr>
              <w:pStyle w:val="TekstTabeli"/>
              <w:rPr>
                <w:lang w:val="pl-PL"/>
              </w:rPr>
            </w:pPr>
            <w:r>
              <w:rPr>
                <w:lang w:val="pl-PL"/>
              </w:rPr>
              <w:t>Przejmowana intencjonalnie, w poczuciu odpowiedzialności za grupę i w ramach współpracy grupowej.</w:t>
            </w:r>
          </w:p>
        </w:tc>
      </w:tr>
      <w:tr w:rsidR="00BB5708" w:rsidRPr="000541F4" w14:paraId="4E7B51FA" w14:textId="77777777" w:rsidTr="00E45F30">
        <w:trPr>
          <w:cantSplit/>
        </w:trPr>
        <w:tc>
          <w:tcPr>
            <w:tcW w:w="1814" w:type="dxa"/>
            <w:vAlign w:val="center"/>
          </w:tcPr>
          <w:p w14:paraId="4A9E0F1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t>(</w:t>
            </w:r>
            <w:r w:rsidRPr="000541F4">
              <w:rPr>
                <w:b/>
                <w:bCs/>
                <w:i/>
                <w:iCs/>
                <w:sz w:val="18"/>
                <w:szCs w:val="18"/>
                <w:lang w:val="pl-PL"/>
              </w:rPr>
              <w:t>commitment</w:t>
            </w:r>
            <w:r w:rsidRPr="000541F4">
              <w:rPr>
                <w:b/>
                <w:bCs/>
                <w:sz w:val="18"/>
                <w:szCs w:val="18"/>
                <w:lang w:val="pl-PL"/>
              </w:rPr>
              <w:t>),</w:t>
            </w:r>
          </w:p>
        </w:tc>
        <w:tc>
          <w:tcPr>
            <w:tcW w:w="1814" w:type="dxa"/>
            <w:vAlign w:val="center"/>
          </w:tcPr>
          <w:p w14:paraId="2CB54F67" w14:textId="77777777" w:rsidR="00BB5708" w:rsidRPr="000541F4" w:rsidRDefault="00BB5708" w:rsidP="00E45F30">
            <w:pPr>
              <w:pStyle w:val="TekstTabeli"/>
              <w:rPr>
                <w:lang w:val="pl-PL"/>
              </w:rPr>
            </w:pPr>
            <w:r>
              <w:rPr>
                <w:lang w:val="pl-PL"/>
              </w:rPr>
              <w:t>Obojętność, zniechęcenie, brak inicjatywy. Mało / brak pasji: „</w:t>
            </w:r>
            <w:r w:rsidRPr="00840616">
              <w:rPr>
                <w:i/>
                <w:iCs/>
                <w:lang w:val="pl-PL"/>
              </w:rPr>
              <w:t>robię tylko po to by nie stracić pracy</w:t>
            </w:r>
            <w:r>
              <w:rPr>
                <w:lang w:val="pl-PL"/>
              </w:rPr>
              <w:t>”</w:t>
            </w:r>
          </w:p>
        </w:tc>
        <w:tc>
          <w:tcPr>
            <w:tcW w:w="1871" w:type="dxa"/>
            <w:vAlign w:val="center"/>
          </w:tcPr>
          <w:p w14:paraId="42B3F3CA" w14:textId="77777777" w:rsidR="00BB5708" w:rsidRPr="000541F4" w:rsidRDefault="00BB5708" w:rsidP="00E45F30">
            <w:pPr>
              <w:pStyle w:val="TekstTabeli"/>
              <w:rPr>
                <w:lang w:val="pl-PL"/>
              </w:rPr>
            </w:pPr>
            <w:r>
              <w:rPr>
                <w:lang w:val="pl-PL"/>
              </w:rPr>
              <w:t>Zobowiązanie wynika jedynie z zewnętrznej presji: „</w:t>
            </w:r>
            <w:r w:rsidRPr="000541F4">
              <w:rPr>
                <w:i/>
                <w:iCs/>
                <w:lang w:val="pl-PL"/>
              </w:rPr>
              <w:t>robię tylko dlatego, że to część mojej pracy</w:t>
            </w:r>
            <w:r>
              <w:rPr>
                <w:lang w:val="pl-PL"/>
              </w:rPr>
              <w:t>”</w:t>
            </w:r>
          </w:p>
        </w:tc>
        <w:tc>
          <w:tcPr>
            <w:tcW w:w="1871" w:type="dxa"/>
            <w:vAlign w:val="center"/>
          </w:tcPr>
          <w:p w14:paraId="0C9C7044" w14:textId="77777777" w:rsidR="00BB5708" w:rsidRPr="000541F4" w:rsidRDefault="00BB5708" w:rsidP="00E45F30">
            <w:pPr>
              <w:pStyle w:val="TekstTabeli"/>
              <w:rPr>
                <w:lang w:val="pl-PL"/>
              </w:rPr>
            </w:pPr>
            <w:r>
              <w:rPr>
                <w:lang w:val="pl-PL"/>
              </w:rPr>
              <w:t xml:space="preserve">Zróżnicowany stopień zobowiązania w zależności od indywidualnych celów ambicji: </w:t>
            </w:r>
            <w:r>
              <w:rPr>
                <w:lang w:val="pl-PL"/>
              </w:rPr>
              <w:br/>
              <w:t>„</w:t>
            </w:r>
            <w:r w:rsidRPr="00840616">
              <w:rPr>
                <w:i/>
                <w:iCs/>
                <w:lang w:val="pl-PL"/>
              </w:rPr>
              <w:t>podoba mi się pomysł, powiedz dokładnie co robić</w:t>
            </w:r>
            <w:r>
              <w:rPr>
                <w:lang w:val="pl-PL"/>
              </w:rPr>
              <w:t>”</w:t>
            </w:r>
          </w:p>
        </w:tc>
        <w:tc>
          <w:tcPr>
            <w:tcW w:w="1871" w:type="dxa"/>
            <w:vAlign w:val="center"/>
          </w:tcPr>
          <w:p w14:paraId="688B990C" w14:textId="77777777" w:rsidR="00BB5708" w:rsidRPr="000541F4" w:rsidRDefault="00BB5708" w:rsidP="00E45F30">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BB5708" w:rsidRPr="000541F4" w14:paraId="0764BF76" w14:textId="77777777" w:rsidTr="00E45F30">
        <w:trPr>
          <w:cantSplit/>
        </w:trPr>
        <w:tc>
          <w:tcPr>
            <w:tcW w:w="1814" w:type="dxa"/>
            <w:vAlign w:val="center"/>
          </w:tcPr>
          <w:p w14:paraId="6C04BDE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zaangażowanie</w:t>
            </w:r>
            <w:r w:rsidRPr="000541F4">
              <w:rPr>
                <w:b/>
                <w:bCs/>
                <w:sz w:val="18"/>
                <w:szCs w:val="18"/>
                <w:lang w:val="pl-PL"/>
              </w:rPr>
              <w:br/>
              <w:t>(</w:t>
            </w:r>
            <w:r w:rsidRPr="000541F4">
              <w:rPr>
                <w:b/>
                <w:bCs/>
                <w:i/>
                <w:iCs/>
                <w:sz w:val="18"/>
                <w:szCs w:val="18"/>
                <w:lang w:val="pl-PL"/>
              </w:rPr>
              <w:t>engagement</w:t>
            </w:r>
            <w:r w:rsidRPr="000541F4">
              <w:rPr>
                <w:b/>
                <w:bCs/>
                <w:sz w:val="18"/>
                <w:szCs w:val="18"/>
                <w:lang w:val="pl-PL"/>
              </w:rPr>
              <w:t>),</w:t>
            </w:r>
          </w:p>
        </w:tc>
        <w:tc>
          <w:tcPr>
            <w:tcW w:w="1814" w:type="dxa"/>
            <w:vAlign w:val="center"/>
          </w:tcPr>
          <w:p w14:paraId="0CF56DAF" w14:textId="77777777" w:rsidR="00BB5708" w:rsidRPr="000541F4" w:rsidRDefault="00BB5708" w:rsidP="00E45F30">
            <w:pPr>
              <w:pStyle w:val="TekstTabeli"/>
              <w:rPr>
                <w:lang w:val="pl-PL"/>
              </w:rPr>
            </w:pPr>
            <w:r>
              <w:rPr>
                <w:lang w:val="pl-PL"/>
              </w:rPr>
              <w:t>Duże absencje, pesymizm. Trudno pobudzić do jakichkolwiek działań.</w:t>
            </w:r>
          </w:p>
        </w:tc>
        <w:tc>
          <w:tcPr>
            <w:tcW w:w="1871" w:type="dxa"/>
            <w:vAlign w:val="center"/>
          </w:tcPr>
          <w:p w14:paraId="3E7D7950" w14:textId="77777777" w:rsidR="00BB5708" w:rsidRPr="000541F4" w:rsidRDefault="00BB5708" w:rsidP="00E45F30">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6EA3C861" w14:textId="77777777" w:rsidR="00BB5708" w:rsidRPr="000541F4" w:rsidRDefault="00BB5708" w:rsidP="00E45F30">
            <w:pPr>
              <w:pStyle w:val="TekstTabeli"/>
              <w:rPr>
                <w:lang w:val="pl-PL"/>
              </w:rPr>
            </w:pPr>
            <w:r>
              <w:rPr>
                <w:lang w:val="pl-PL"/>
              </w:rPr>
              <w:t xml:space="preserve">Przejawy zaangażowania są zróżnicowane. </w:t>
            </w:r>
            <w:r>
              <w:rPr>
                <w:lang w:val="pl-PL"/>
              </w:rPr>
              <w:br/>
              <w:t xml:space="preserve">Niektóre zadania podejmowane </w:t>
            </w:r>
            <w:r>
              <w:rPr>
                <w:lang w:val="pl-PL"/>
              </w:rPr>
              <w:br/>
              <w:t xml:space="preserve">z pasją. Zaangażowanie </w:t>
            </w:r>
            <w:r w:rsidRPr="00057F06">
              <w:rPr>
                <w:i/>
                <w:iCs/>
                <w:lang w:val="pl-PL"/>
              </w:rPr>
              <w:t>ad hoc</w:t>
            </w:r>
            <w:r>
              <w:rPr>
                <w:lang w:val="pl-PL"/>
              </w:rPr>
              <w:t xml:space="preserve"> bardzo podatne na zmiany okoliczności</w:t>
            </w:r>
          </w:p>
        </w:tc>
        <w:tc>
          <w:tcPr>
            <w:tcW w:w="1871" w:type="dxa"/>
            <w:vAlign w:val="center"/>
          </w:tcPr>
          <w:p w14:paraId="1C4B14AC" w14:textId="77777777" w:rsidR="00BB5708" w:rsidRPr="000541F4" w:rsidRDefault="00BB5708" w:rsidP="00E45F30">
            <w:pPr>
              <w:pStyle w:val="TekstTabeli"/>
              <w:rPr>
                <w:lang w:val="pl-PL"/>
              </w:rPr>
            </w:pPr>
            <w:r>
              <w:rPr>
                <w:lang w:val="pl-PL"/>
              </w:rPr>
              <w:t>Indywidualna chęć do pracy. Członkowie zespołu odczuwają satysfakcje z podejmowanych działań i wkładu w rezultat grupy.</w:t>
            </w:r>
          </w:p>
        </w:tc>
      </w:tr>
      <w:tr w:rsidR="00BB5708" w:rsidRPr="000541F4" w14:paraId="156E785D" w14:textId="77777777" w:rsidTr="00E45F30">
        <w:trPr>
          <w:cantSplit/>
        </w:trPr>
        <w:tc>
          <w:tcPr>
            <w:tcW w:w="1814" w:type="dxa"/>
            <w:vAlign w:val="center"/>
          </w:tcPr>
          <w:p w14:paraId="3F11D57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zaufanie</w:t>
            </w:r>
            <w:r w:rsidRPr="000541F4">
              <w:rPr>
                <w:b/>
                <w:bCs/>
                <w:sz w:val="18"/>
                <w:szCs w:val="18"/>
                <w:lang w:val="pl-PL"/>
              </w:rPr>
              <w:br/>
              <w:t>(</w:t>
            </w:r>
            <w:r w:rsidRPr="000541F4">
              <w:rPr>
                <w:b/>
                <w:bCs/>
                <w:i/>
                <w:iCs/>
                <w:sz w:val="18"/>
                <w:szCs w:val="18"/>
                <w:lang w:val="pl-PL"/>
              </w:rPr>
              <w:t>trust</w:t>
            </w:r>
            <w:r w:rsidRPr="000541F4">
              <w:rPr>
                <w:b/>
                <w:bCs/>
                <w:sz w:val="18"/>
                <w:szCs w:val="18"/>
                <w:lang w:val="pl-PL"/>
              </w:rPr>
              <w:t>),</w:t>
            </w:r>
          </w:p>
        </w:tc>
        <w:tc>
          <w:tcPr>
            <w:tcW w:w="1814" w:type="dxa"/>
            <w:vAlign w:val="center"/>
          </w:tcPr>
          <w:p w14:paraId="2A3696D6" w14:textId="77777777" w:rsidR="00BB5708" w:rsidRPr="000541F4" w:rsidRDefault="00BB5708" w:rsidP="00E45F30">
            <w:pPr>
              <w:pStyle w:val="TekstTabeli"/>
              <w:rPr>
                <w:lang w:val="pl-PL"/>
              </w:rPr>
            </w:pPr>
            <w:r>
              <w:rPr>
                <w:lang w:val="pl-PL"/>
              </w:rPr>
              <w:t xml:space="preserve">Brak zaufania, </w:t>
            </w:r>
            <w:r>
              <w:rPr>
                <w:lang w:val="pl-PL"/>
              </w:rPr>
              <w:br/>
              <w:t>a nawet sceptycyzm i cynizm.</w:t>
            </w:r>
          </w:p>
        </w:tc>
        <w:tc>
          <w:tcPr>
            <w:tcW w:w="1871" w:type="dxa"/>
            <w:vAlign w:val="center"/>
          </w:tcPr>
          <w:p w14:paraId="0B456577" w14:textId="77777777" w:rsidR="00BB5708" w:rsidRPr="000541F4" w:rsidRDefault="00BB5708" w:rsidP="00E45F30">
            <w:pPr>
              <w:pStyle w:val="TekstTabeli"/>
              <w:rPr>
                <w:lang w:val="pl-PL"/>
              </w:rPr>
            </w:pPr>
            <w:r>
              <w:rPr>
                <w:lang w:val="pl-PL"/>
              </w:rPr>
              <w:t>Zaufanie tylko na poziomie formalnym, ograniczone do ról wynikających z pozycji władzy</w:t>
            </w:r>
          </w:p>
        </w:tc>
        <w:tc>
          <w:tcPr>
            <w:tcW w:w="1871" w:type="dxa"/>
            <w:vAlign w:val="center"/>
          </w:tcPr>
          <w:p w14:paraId="005231EB" w14:textId="77777777" w:rsidR="00BB5708" w:rsidRPr="000541F4" w:rsidRDefault="00BB5708" w:rsidP="00E45F30">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6C51B3E0" w14:textId="77777777" w:rsidR="00BB5708" w:rsidRPr="000541F4" w:rsidRDefault="00BB5708" w:rsidP="00E45F30">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BB5708" w:rsidRPr="000541F4" w14:paraId="2CBF9CF8" w14:textId="77777777" w:rsidTr="00E45F30">
        <w:trPr>
          <w:cantSplit/>
        </w:trPr>
        <w:tc>
          <w:tcPr>
            <w:tcW w:w="1814" w:type="dxa"/>
            <w:vAlign w:val="center"/>
          </w:tcPr>
          <w:p w14:paraId="4A0C3D82"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wspólne wartości</w:t>
            </w:r>
            <w:r w:rsidRPr="000541F4">
              <w:rPr>
                <w:b/>
                <w:bCs/>
                <w:sz w:val="18"/>
                <w:szCs w:val="18"/>
                <w:lang w:val="pl-PL"/>
              </w:rPr>
              <w:br/>
              <w:t>(</w:t>
            </w:r>
            <w:r w:rsidRPr="000541F4">
              <w:rPr>
                <w:b/>
                <w:bCs/>
                <w:i/>
                <w:iCs/>
                <w:sz w:val="18"/>
                <w:szCs w:val="18"/>
                <w:lang w:val="pl-PL"/>
              </w:rPr>
              <w:t>shared values</w:t>
            </w:r>
            <w:r w:rsidRPr="000541F4">
              <w:rPr>
                <w:b/>
                <w:bCs/>
                <w:sz w:val="18"/>
                <w:szCs w:val="18"/>
                <w:lang w:val="pl-PL"/>
              </w:rPr>
              <w:t>),</w:t>
            </w:r>
          </w:p>
        </w:tc>
        <w:tc>
          <w:tcPr>
            <w:tcW w:w="1814" w:type="dxa"/>
            <w:vAlign w:val="center"/>
          </w:tcPr>
          <w:p w14:paraId="52A08722" w14:textId="77777777" w:rsidR="00BB5708" w:rsidRPr="000541F4" w:rsidRDefault="00BB5708" w:rsidP="00E45F30">
            <w:pPr>
              <w:pStyle w:val="TekstTabeli"/>
              <w:rPr>
                <w:lang w:val="pl-PL"/>
              </w:rPr>
            </w:pPr>
            <w:r>
              <w:rPr>
                <w:lang w:val="pl-PL"/>
              </w:rPr>
              <w:t>Brak lub bardzo niewiele wspólnych (wspólnie podzielanych) wartości</w:t>
            </w:r>
          </w:p>
        </w:tc>
        <w:tc>
          <w:tcPr>
            <w:tcW w:w="1871" w:type="dxa"/>
            <w:vAlign w:val="center"/>
          </w:tcPr>
          <w:p w14:paraId="736CF432" w14:textId="77777777" w:rsidR="00BB5708" w:rsidRPr="000541F4" w:rsidRDefault="00BB5708" w:rsidP="00E45F30">
            <w:pPr>
              <w:pStyle w:val="TekstTabeli"/>
              <w:rPr>
                <w:lang w:val="pl-PL"/>
              </w:rPr>
            </w:pPr>
            <w:r>
              <w:rPr>
                <w:lang w:val="pl-PL"/>
              </w:rPr>
              <w:t>Biurokratycznie utrwalone, odgórnie narzucone wartości, przejawiające się w zasadach, regulacjach i procedurach utrzymywanych przez stały nadzór.</w:t>
            </w:r>
          </w:p>
        </w:tc>
        <w:tc>
          <w:tcPr>
            <w:tcW w:w="1871" w:type="dxa"/>
            <w:vAlign w:val="center"/>
          </w:tcPr>
          <w:p w14:paraId="35E121FE" w14:textId="77777777" w:rsidR="00BB5708" w:rsidRPr="000541F4" w:rsidRDefault="00BB5708" w:rsidP="00E45F30">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18E1E29F" w14:textId="77777777" w:rsidR="00BB5708" w:rsidRPr="000541F4" w:rsidRDefault="00BB5708" w:rsidP="00E45F30">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BB5708" w:rsidRPr="000541F4" w14:paraId="36A34E24" w14:textId="77777777" w:rsidTr="00E45F30">
        <w:trPr>
          <w:cantSplit/>
        </w:trPr>
        <w:tc>
          <w:tcPr>
            <w:tcW w:w="1814" w:type="dxa"/>
            <w:vAlign w:val="center"/>
          </w:tcPr>
          <w:p w14:paraId="4DF59A34"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2299B00" w14:textId="77777777" w:rsidR="00BB5708" w:rsidRPr="000541F4" w:rsidRDefault="00BB5708" w:rsidP="00E45F30">
            <w:pPr>
              <w:pStyle w:val="TekstTabeli"/>
              <w:rPr>
                <w:lang w:val="pl-PL"/>
              </w:rPr>
            </w:pPr>
            <w:r>
              <w:rPr>
                <w:lang w:val="pl-PL"/>
              </w:rPr>
              <w:t>Brak lidera lub słaby lider. Decyzje są rzadko podejmowane, a jeśli już to w atmosferze konfliktu.</w:t>
            </w:r>
          </w:p>
        </w:tc>
        <w:tc>
          <w:tcPr>
            <w:tcW w:w="1871" w:type="dxa"/>
            <w:vAlign w:val="center"/>
          </w:tcPr>
          <w:p w14:paraId="712C2E3B" w14:textId="77777777" w:rsidR="00BB5708" w:rsidRPr="000541F4" w:rsidRDefault="00BB5708" w:rsidP="00E45F30">
            <w:pPr>
              <w:pStyle w:val="TekstTabeli"/>
              <w:rPr>
                <w:lang w:val="pl-PL"/>
              </w:rPr>
            </w:pPr>
            <w:r>
              <w:rPr>
                <w:lang w:val="pl-PL"/>
              </w:rPr>
              <w:t>Istnieje lider w hierarchii, który deleguje zadania ściśle według zdefiniowanych struktur organizacyjnych. Kontrola rozumienia odpowiedzialności i oczekiwanych rezultatów.</w:t>
            </w:r>
          </w:p>
        </w:tc>
        <w:tc>
          <w:tcPr>
            <w:tcW w:w="1871" w:type="dxa"/>
            <w:vAlign w:val="center"/>
          </w:tcPr>
          <w:p w14:paraId="46F68877" w14:textId="77777777" w:rsidR="00BB5708" w:rsidRPr="000541F4" w:rsidRDefault="00BB5708" w:rsidP="00E45F30">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7ADE20F5" w14:textId="77777777" w:rsidR="00BB5708" w:rsidRPr="000541F4" w:rsidRDefault="00BB5708" w:rsidP="00E45F30">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BB5708" w:rsidRPr="000541F4" w14:paraId="27284F8C" w14:textId="77777777" w:rsidTr="00E45F30">
        <w:trPr>
          <w:cantSplit/>
        </w:trPr>
        <w:tc>
          <w:tcPr>
            <w:tcW w:w="1814" w:type="dxa"/>
            <w:vAlign w:val="center"/>
          </w:tcPr>
          <w:p w14:paraId="31F98DBA" w14:textId="77777777" w:rsidR="00BB5708" w:rsidRPr="000541F4" w:rsidRDefault="00BB5708" w:rsidP="00E45F30">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DBED975" w14:textId="77777777" w:rsidR="00BB5708" w:rsidRPr="000541F4" w:rsidRDefault="00BB5708" w:rsidP="00E45F30">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2DA942E2" w14:textId="77777777" w:rsidR="00BB5708" w:rsidRPr="000541F4" w:rsidRDefault="00BB5708" w:rsidP="00E45F30">
            <w:pPr>
              <w:pStyle w:val="TekstTabeli"/>
              <w:rPr>
                <w:lang w:val="pl-PL"/>
              </w:rPr>
            </w:pPr>
            <w:r>
              <w:rPr>
                <w:lang w:val="pl-PL"/>
              </w:rPr>
              <w:t>Przepływ informacji jest systematyczny, ale ograniczony do formalnych ról i kanałów komunikacji góra-dół. Komunikacja dół-góra ma formę analizy danych i ogólnych ankiet. Pętle informacji zwrotnej są zautomatyzowane i ograniczone.</w:t>
            </w:r>
          </w:p>
        </w:tc>
        <w:tc>
          <w:tcPr>
            <w:tcW w:w="1871" w:type="dxa"/>
            <w:vAlign w:val="center"/>
          </w:tcPr>
          <w:p w14:paraId="5177A8B9" w14:textId="77777777" w:rsidR="00BB5708" w:rsidRPr="000541F4" w:rsidRDefault="00BB5708" w:rsidP="00E45F30">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7690AC20" w14:textId="77777777" w:rsidR="00BB5708" w:rsidRPr="000541F4" w:rsidRDefault="00BB5708" w:rsidP="00E45F30">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BB5708" w:rsidRPr="000541F4" w14:paraId="7EAE8B8F" w14:textId="77777777" w:rsidTr="00E45F30">
        <w:trPr>
          <w:cantSplit/>
        </w:trPr>
        <w:tc>
          <w:tcPr>
            <w:tcW w:w="1814" w:type="dxa"/>
            <w:vAlign w:val="center"/>
          </w:tcPr>
          <w:p w14:paraId="50807484" w14:textId="77777777" w:rsidR="00BB5708" w:rsidRPr="000541F4" w:rsidRDefault="00BB5708" w:rsidP="00E45F30">
            <w:pPr>
              <w:keepNext/>
              <w:spacing w:before="60" w:line="300" w:lineRule="auto"/>
              <w:ind w:firstLine="0"/>
              <w:jc w:val="center"/>
              <w:rPr>
                <w:b/>
                <w:bCs/>
                <w:sz w:val="18"/>
                <w:szCs w:val="18"/>
                <w:lang w:val="pl-PL"/>
              </w:rPr>
            </w:pPr>
            <w:r w:rsidRPr="000541F4">
              <w:rPr>
                <w:b/>
                <w:bCs/>
                <w:sz w:val="18"/>
                <w:szCs w:val="18"/>
                <w:lang w:val="pl-PL"/>
              </w:rPr>
              <w:t>uczestnictwo</w:t>
            </w:r>
            <w:r w:rsidRPr="000541F4">
              <w:rPr>
                <w:b/>
                <w:bCs/>
                <w:sz w:val="18"/>
                <w:szCs w:val="18"/>
                <w:lang w:val="pl-PL"/>
              </w:rPr>
              <w:br/>
              <w:t>(</w:t>
            </w:r>
            <w:r w:rsidRPr="000541F4">
              <w:rPr>
                <w:b/>
                <w:bCs/>
                <w:i/>
                <w:iCs/>
                <w:sz w:val="18"/>
                <w:szCs w:val="18"/>
                <w:lang w:val="pl-PL"/>
              </w:rPr>
              <w:t>participation</w:t>
            </w:r>
            <w:r w:rsidRPr="000541F4">
              <w:rPr>
                <w:b/>
                <w:bCs/>
                <w:sz w:val="18"/>
                <w:szCs w:val="18"/>
                <w:lang w:val="pl-PL"/>
              </w:rPr>
              <w:t>)</w:t>
            </w:r>
          </w:p>
        </w:tc>
        <w:tc>
          <w:tcPr>
            <w:tcW w:w="1814" w:type="dxa"/>
            <w:vAlign w:val="center"/>
          </w:tcPr>
          <w:p w14:paraId="6B02D0CE" w14:textId="77777777" w:rsidR="00BB5708" w:rsidRPr="000541F4" w:rsidRDefault="00BB5708" w:rsidP="00E45F30">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66115B68" w14:textId="77777777" w:rsidR="00BB5708" w:rsidRPr="000541F4" w:rsidRDefault="00BB5708" w:rsidP="00E45F30">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42EC8643" w14:textId="77777777" w:rsidR="00BB5708" w:rsidRPr="000541F4" w:rsidRDefault="00BB5708" w:rsidP="00E45F30">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06E79E3F" w14:textId="77777777" w:rsidR="00BB5708" w:rsidRPr="000541F4" w:rsidRDefault="00BB5708" w:rsidP="00E45F30">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092CE164" w14:textId="77777777" w:rsidR="00BB5708" w:rsidRPr="00D95B07" w:rsidRDefault="00BB5708" w:rsidP="00BB5708">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6C90121F" w14:textId="19CF774C" w:rsidR="00BB5708" w:rsidRDefault="00BB5708" w:rsidP="00BB5708">
      <w:r>
        <w:t>Na podstawie w ten sposób określonych przejawów dojrzałości kultury jakości w ramach każdego z obszarów wymienionych w Tabeli 42 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(analizy), jak i celów rozwojowych. Inną, nieco podobną do opisanej wyżej, metodą oceny kultury jakości opisywaną w literaturze przedmiotu jest metoda QCI (</w:t>
      </w:r>
      <w:r w:rsidRPr="00FE201C">
        <w:rPr>
          <w:i/>
          <w:iCs/>
        </w:rPr>
        <w:t>Quality Culture Inventory</w:t>
      </w:r>
      <w:r>
        <w:t xml:space="preserve">), która została opracowana w Niemczech w ramach projektu „The heiQUALITY Cultures Project” w latach 2012-2015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fldChar w:fldCharType="separate"/>
      </w:r>
      <w:r w:rsidRPr="002F637D">
        <w:rPr>
          <w:noProof/>
        </w:rPr>
        <w:t>(Grudowski, 2020a, s. 221; Hildesheim &amp; Sonntag, 2020)</w:t>
      </w:r>
      <w:r>
        <w:fldChar w:fldCharType="end"/>
      </w:r>
      <w:r>
        <w:t>.</w:t>
      </w:r>
    </w:p>
    <w:p w14:paraId="420F9472" w14:textId="77777777" w:rsidR="005918E7" w:rsidRDefault="005918E7" w:rsidP="005918E7">
      <w:r>
        <w:lastRenderedPageBreak/>
        <w:t>Przywództwo (</w:t>
      </w:r>
      <w:r w:rsidRPr="00AE6224">
        <w:rPr>
          <w:i/>
          <w:iCs/>
        </w:rPr>
        <w:t>leadership</w:t>
      </w:r>
      <w:r>
        <w:t xml:space="preserve">) stanowi jeden z podstawowych filarów systemów kompleksowego zarządzania jakością. Dla przykładu w TQM jest to zasada nr 2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a w CAF jest to pierwszy obszar samooceny organizacji (por. </w:t>
      </w:r>
      <w:r>
        <w:fldChar w:fldCharType="begin"/>
      </w:r>
      <w:r>
        <w:instrText xml:space="preserve"> REF _Ref148993802 \h </w:instrText>
      </w:r>
      <w:r>
        <w:fldChar w:fldCharType="separate"/>
      </w:r>
      <w:r w:rsidRPr="00D04521">
        <w:t xml:space="preserve">Rysunek </w:t>
      </w:r>
      <w:r>
        <w:rPr>
          <w:noProof/>
        </w:rPr>
        <w:t>20</w:t>
      </w:r>
      <w:r>
        <w:fldChar w:fldCharType="end"/>
      </w:r>
      <w:r>
        <w:t xml:space="preserve">). Również w odniesieniu do Lean SixSigma rola przywództwa jest wyraźnie podkreślana jak choćby jako jedna z kluczowych kompetencji osób z certyfikatami Green Belt, Black Belt lub Master Black Belt </w:t>
      </w:r>
      <w:r>
        <w:fldChar w:fldCharType="begin" w:fldLock="1"/>
      </w:r>
      <w:r>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fldChar w:fldCharType="separate"/>
      </w:r>
      <w:r w:rsidRPr="00EF7C46">
        <w:rPr>
          <w:noProof/>
        </w:rPr>
        <w:t>(Antony i in., 2021)</w:t>
      </w:r>
      <w:r>
        <w:fldChar w:fldCharType="end"/>
      </w:r>
      <w:r>
        <w:t xml:space="preserve"> lub też jako jeden z kluczowych czynników sukcesu wdrożenia LSS w organizacji </w:t>
      </w:r>
      <w:r>
        <w:fldChar w:fldCharType="begin" w:fldLock="1"/>
      </w:r>
      <w:r>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fldChar w:fldCharType="separate"/>
      </w:r>
      <w:r w:rsidRPr="00EF7C46">
        <w:rPr>
          <w:noProof/>
        </w:rPr>
        <w:t>(Sunder M. &amp; Mahalingam, 2018)</w:t>
      </w:r>
      <w:r>
        <w:fldChar w:fldCharType="end"/>
      </w:r>
      <w:r>
        <w:t xml:space="preserve">. Drugim, powiązanym z poziomem jakości przywództwa czynnikiem jest zaangażowanie najwyższego kierownictwa </w:t>
      </w:r>
      <w:r>
        <w:fldChar w:fldCharType="begin" w:fldLock="1"/>
      </w:r>
      <w:r>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Pr>
          <w:rFonts w:ascii="Cambria Math" w:hAnsi="Cambria Math" w:cs="Cambria Math"/>
        </w:rPr>
        <w:instrText>‐</w:instrText>
      </w:r>
      <w:r>
        <w:instrText>wide, its implementation in non</w:instrText>
      </w:r>
      <w:r>
        <w:rPr>
          <w:rFonts w:ascii="Cambria Math" w:hAnsi="Cambria Math" w:cs="Cambria Math"/>
        </w:rPr>
        <w:instrText>‐</w:instrText>
      </w:r>
      <w:r>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Pr>
          <w:rFonts w:ascii="Cambria Math" w:hAnsi="Cambria Math" w:cs="Cambria Math"/>
        </w:rPr>
        <w:instrText>‐</w:instrText>
      </w:r>
      <w:r>
        <w:instrText>Park, 2006; Sirvanci, 2004)","plainTextFormattedCitation":"(por. Asif i in., 2013; Dahlgaard &amp; Dahlgaard</w:instrText>
      </w:r>
      <w:r>
        <w:rPr>
          <w:rFonts w:ascii="Cambria Math" w:hAnsi="Cambria Math" w:cs="Cambria Math"/>
        </w:rPr>
        <w:instrText>‐</w:instrText>
      </w:r>
      <w:r>
        <w:instrText>Park, 2006; Sirvanci, 2004)","previouslyFormattedCitation":"(por. Asif i in., 2013; Dahlgaard &amp; Dahlgaard</w:instrText>
      </w:r>
      <w:r>
        <w:rPr>
          <w:rFonts w:ascii="Cambria Math" w:hAnsi="Cambria Math" w:cs="Cambria Math"/>
        </w:rPr>
        <w:instrText>‐</w:instrText>
      </w:r>
      <w:r>
        <w:instrText>Park, 2006; Sirvanci, 2004)"},"properties":{"noteIndex":0},"schema":"https://github.com/citation-style-language/schema/raw/master/csl-citation.json"}</w:instrText>
      </w:r>
      <w:r>
        <w:fldChar w:fldCharType="separate"/>
      </w:r>
      <w:r w:rsidRPr="001B3C5F">
        <w:rPr>
          <w:noProof/>
        </w:rPr>
        <w:t>(por. Asif i in., 2013; Dahlgaard &amp; Dahlgaard</w:t>
      </w:r>
      <w:r w:rsidRPr="001B3C5F">
        <w:rPr>
          <w:rFonts w:ascii="Cambria Math" w:hAnsi="Cambria Math" w:cs="Cambria Math"/>
          <w:noProof/>
        </w:rPr>
        <w:t>‐</w:t>
      </w:r>
      <w:r w:rsidRPr="001B3C5F">
        <w:rPr>
          <w:noProof/>
        </w:rPr>
        <w:t>Park, 2006; Sirvanci, 2004)</w:t>
      </w:r>
      <w:r>
        <w:fldChar w:fldCharType="end"/>
      </w:r>
      <w:r>
        <w:t>.</w:t>
      </w:r>
      <w:r w:rsidRPr="001B3C5F">
        <w:t xml:space="preserve"> </w:t>
      </w:r>
      <w:r>
        <w:t xml:space="preserve">Istnieją też </w:t>
      </w:r>
      <w:r w:rsidRPr="00BC203F">
        <w:t>bada</w:t>
      </w:r>
      <w:r>
        <w:t>nia</w:t>
      </w:r>
      <w:r w:rsidRPr="00BC203F">
        <w:t xml:space="preserve"> potwierdzając</w:t>
      </w:r>
      <w:r>
        <w:t>e</w:t>
      </w:r>
      <w:r w:rsidRPr="00BC203F">
        <w:t xml:space="preserve">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fldChar w:fldCharType="separate"/>
      </w:r>
      <w:r w:rsidRPr="00EF7C46">
        <w:rPr>
          <w:noProof/>
        </w:rPr>
        <w:t>(por. Zu i in., 2008)</w:t>
      </w:r>
      <w:r>
        <w:fldChar w:fldCharType="end"/>
      </w:r>
      <w:r>
        <w:t>, co stanowi bardzo ważne potwierdzenie nie tylko teoretyczne, ale również empiryczne szczególnej roli i naturalnej odpowiedzialności jakie stoją przed kierownictwem organizacji.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43.</w:t>
      </w:r>
    </w:p>
    <w:p w14:paraId="6ABEAE75" w14:textId="77777777" w:rsidR="005918E7" w:rsidRDefault="005918E7" w:rsidP="005918E7">
      <w:pPr>
        <w:pStyle w:val="Tytutabeli"/>
      </w:pPr>
      <w:r>
        <w:t xml:space="preserve">Tabela </w:t>
      </w:r>
      <w:fldSimple w:instr=" SEQ Tabela \* ARABIC ">
        <w:r>
          <w:rPr>
            <w:noProof/>
          </w:rPr>
          <w:t>43</w:t>
        </w:r>
      </w:fldSimple>
      <w:r>
        <w:rPr>
          <w:noProof/>
        </w:rPr>
        <w:t>.</w:t>
      </w:r>
      <w:r>
        <w:t xml:space="preserve"> Rola przywództwa w różnych metodologiach (filozofiach) kompleksowego zarządzania jakością</w:t>
      </w:r>
    </w:p>
    <w:tbl>
      <w:tblPr>
        <w:tblStyle w:val="TableGrid"/>
        <w:tblW w:w="0" w:type="auto"/>
        <w:tblLook w:val="04A0" w:firstRow="1" w:lastRow="0" w:firstColumn="1" w:lastColumn="0" w:noHBand="0" w:noVBand="1"/>
      </w:tblPr>
      <w:tblGrid>
        <w:gridCol w:w="2268"/>
        <w:gridCol w:w="6803"/>
      </w:tblGrid>
      <w:tr w:rsidR="005918E7" w:rsidRPr="00122011" w14:paraId="5F7076E4" w14:textId="77777777" w:rsidTr="00E45F30">
        <w:trPr>
          <w:cantSplit/>
          <w:tblHeader/>
        </w:trPr>
        <w:tc>
          <w:tcPr>
            <w:tcW w:w="2268" w:type="dxa"/>
          </w:tcPr>
          <w:p w14:paraId="30379E90" w14:textId="77777777" w:rsidR="005918E7" w:rsidRPr="00E408E6" w:rsidRDefault="005918E7" w:rsidP="00E45F30">
            <w:pPr>
              <w:keepNext/>
              <w:spacing w:before="60" w:line="300" w:lineRule="auto"/>
              <w:ind w:firstLine="0"/>
              <w:jc w:val="center"/>
              <w:rPr>
                <w:b/>
                <w:bCs/>
                <w:sz w:val="18"/>
                <w:szCs w:val="18"/>
              </w:rPr>
            </w:pPr>
            <w:r w:rsidRPr="00E408E6">
              <w:rPr>
                <w:b/>
                <w:bCs/>
                <w:sz w:val="18"/>
                <w:szCs w:val="18"/>
              </w:rPr>
              <w:t>Nazwa</w:t>
            </w:r>
          </w:p>
        </w:tc>
        <w:tc>
          <w:tcPr>
            <w:tcW w:w="6803" w:type="dxa"/>
          </w:tcPr>
          <w:p w14:paraId="60CACEE8" w14:textId="77777777" w:rsidR="005918E7" w:rsidRPr="00E408E6" w:rsidRDefault="005918E7" w:rsidP="00E45F30">
            <w:pPr>
              <w:keepNext/>
              <w:spacing w:before="60" w:line="300" w:lineRule="auto"/>
              <w:ind w:firstLine="0"/>
              <w:jc w:val="center"/>
              <w:rPr>
                <w:b/>
                <w:bCs/>
                <w:sz w:val="18"/>
                <w:szCs w:val="18"/>
              </w:rPr>
            </w:pPr>
            <w:r w:rsidRPr="00E408E6">
              <w:rPr>
                <w:b/>
                <w:bCs/>
                <w:sz w:val="18"/>
                <w:szCs w:val="18"/>
              </w:rPr>
              <w:t>Opis</w:t>
            </w:r>
          </w:p>
        </w:tc>
      </w:tr>
      <w:tr w:rsidR="005918E7" w:rsidRPr="00DC6838" w14:paraId="64292A82" w14:textId="77777777" w:rsidTr="00E45F30">
        <w:trPr>
          <w:cantSplit/>
        </w:trPr>
        <w:tc>
          <w:tcPr>
            <w:tcW w:w="2268" w:type="dxa"/>
            <w:vAlign w:val="center"/>
          </w:tcPr>
          <w:p w14:paraId="788DF625" w14:textId="77777777" w:rsidR="005918E7" w:rsidRPr="00E408E6" w:rsidRDefault="005918E7" w:rsidP="00E45F30">
            <w:pPr>
              <w:spacing w:before="60" w:line="300" w:lineRule="auto"/>
              <w:ind w:firstLine="0"/>
              <w:jc w:val="center"/>
              <w:rPr>
                <w:b/>
                <w:bCs/>
                <w:sz w:val="18"/>
                <w:szCs w:val="18"/>
              </w:rPr>
            </w:pPr>
            <w:r w:rsidRPr="00E408E6">
              <w:rPr>
                <w:b/>
                <w:bCs/>
                <w:sz w:val="18"/>
                <w:szCs w:val="18"/>
              </w:rPr>
              <w:t>TQM /</w:t>
            </w:r>
          </w:p>
          <w:p w14:paraId="7928EA2A" w14:textId="77777777" w:rsidR="005918E7" w:rsidRPr="00122011" w:rsidRDefault="005918E7" w:rsidP="00E45F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31AC4FDC" w14:textId="77777777" w:rsidR="005918E7" w:rsidRDefault="005918E7" w:rsidP="00E45F30">
            <w:pPr>
              <w:spacing w:before="20" w:line="300" w:lineRule="auto"/>
              <w:ind w:firstLine="0"/>
              <w:jc w:val="left"/>
              <w:rPr>
                <w:sz w:val="18"/>
                <w:szCs w:val="18"/>
                <w:lang w:val="pl-PL"/>
              </w:rPr>
            </w:pPr>
            <w:r>
              <w:rPr>
                <w:sz w:val="18"/>
                <w:szCs w:val="18"/>
                <w:lang w:val="pl-PL"/>
              </w:rPr>
              <w:t>Przywództwo jako przykład kierownictwa pokazującego drogę (wyznaczenie kierunku, przekonanie innych), ale też posiadanie wiedzy o SZJ, kompetencje w zakresie implementacji SZJ, zapewnianie odpowiednich środków i narzędzi, komunikacja nt. SZJ na spotkaniach zarządczych, koncentracja na poprawie nie tylko w zakresie wyników finansowych.</w:t>
            </w:r>
          </w:p>
          <w:p w14:paraId="3A80757A" w14:textId="77777777" w:rsidR="005918E7" w:rsidRDefault="005918E7" w:rsidP="00E45F30">
            <w:pPr>
              <w:spacing w:before="20" w:line="300" w:lineRule="auto"/>
              <w:ind w:firstLine="0"/>
              <w:jc w:val="left"/>
              <w:rPr>
                <w:sz w:val="18"/>
                <w:szCs w:val="18"/>
                <w:lang w:val="pl-PL"/>
              </w:rPr>
            </w:pPr>
            <w:r w:rsidRPr="004E5B30">
              <w:rPr>
                <w:sz w:val="18"/>
                <w:szCs w:val="18"/>
                <w:lang w:val="pl-PL"/>
              </w:rPr>
              <w:t>Europejski</w:t>
            </w:r>
            <w:r>
              <w:rPr>
                <w:sz w:val="18"/>
                <w:szCs w:val="18"/>
                <w:lang w:val="pl-PL"/>
              </w:rPr>
              <w:t>a</w:t>
            </w:r>
            <w:r w:rsidRPr="004E5B30">
              <w:rPr>
                <w:sz w:val="18"/>
                <w:szCs w:val="18"/>
                <w:lang w:val="pl-PL"/>
              </w:rPr>
              <w:t xml:space="preserve"> N</w:t>
            </w:r>
            <w:r>
              <w:rPr>
                <w:sz w:val="18"/>
                <w:szCs w:val="18"/>
                <w:lang w:val="pl-PL"/>
              </w:rPr>
              <w:t>agroda Jakości – jeden z głównych filarów: „Przywództwo oparte na wizji, inspiracji i innowacji”.</w:t>
            </w:r>
          </w:p>
          <w:p w14:paraId="6D2798E4" w14:textId="77777777" w:rsidR="005918E7" w:rsidRDefault="005918E7" w:rsidP="00E45F30">
            <w:pPr>
              <w:spacing w:before="20" w:line="300" w:lineRule="auto"/>
              <w:ind w:firstLine="0"/>
              <w:jc w:val="left"/>
              <w:rPr>
                <w:sz w:val="18"/>
                <w:szCs w:val="18"/>
                <w:lang w:val="pl-PL"/>
              </w:rPr>
            </w:pPr>
            <w:r>
              <w:rPr>
                <w:sz w:val="18"/>
                <w:szCs w:val="18"/>
                <w:lang w:val="pl-PL"/>
              </w:rPr>
              <w:t>Nagroda Deminga – kryterium: stworzenie proaktywnych celów i strategii biznesowych zorientowanych na klienta, rola i postawa najwyższego kierownictwa (m.in. funkcja liderów, określanie celów, entuzjazm odnośnie do TQM).</w:t>
            </w:r>
          </w:p>
          <w:p w14:paraId="23215F49" w14:textId="77777777" w:rsidR="005918E7" w:rsidRDefault="005918E7" w:rsidP="00E45F30">
            <w:pPr>
              <w:spacing w:before="20" w:line="300" w:lineRule="auto"/>
              <w:ind w:firstLine="0"/>
              <w:jc w:val="left"/>
              <w:rPr>
                <w:sz w:val="18"/>
                <w:szCs w:val="18"/>
                <w:lang w:val="pl-PL"/>
              </w:rPr>
            </w:pPr>
            <w:r>
              <w:rPr>
                <w:sz w:val="18"/>
                <w:szCs w:val="18"/>
                <w:lang w:val="pl-PL"/>
              </w:rPr>
              <w:t>Nagroda Malcoma Baldride’a</w:t>
            </w:r>
            <w:r w:rsidRPr="00001D48">
              <w:rPr>
                <w:rStyle w:val="FootnoteReference"/>
              </w:rPr>
              <w:footnoteReference w:id="12"/>
            </w:r>
            <w:r w:rsidRPr="00DC6838">
              <w:rPr>
                <w:sz w:val="18"/>
                <w:szCs w:val="18"/>
                <w:lang w:val="pl-PL"/>
              </w:rPr>
              <w:t>: wizjonerskie przywódz</w:t>
            </w:r>
            <w:r>
              <w:rPr>
                <w:sz w:val="18"/>
                <w:szCs w:val="18"/>
                <w:lang w:val="pl-PL"/>
              </w:rPr>
              <w:t>two (tworzenie wizji, skupienie na kliencie, określenie wartości, formułowanie oczekiwań/wymagań).</w:t>
            </w:r>
          </w:p>
          <w:p w14:paraId="5251421E" w14:textId="77777777" w:rsidR="005918E7" w:rsidRDefault="005918E7" w:rsidP="00E45F30">
            <w:pPr>
              <w:spacing w:before="20" w:line="300" w:lineRule="auto"/>
              <w:ind w:firstLine="0"/>
              <w:jc w:val="left"/>
              <w:rPr>
                <w:sz w:val="18"/>
                <w:szCs w:val="18"/>
                <w:lang w:val="pl-PL"/>
              </w:rPr>
            </w:pPr>
            <w:r>
              <w:rPr>
                <w:sz w:val="18"/>
                <w:szCs w:val="18"/>
                <w:lang w:val="pl-PL"/>
              </w:rPr>
              <w:t>Zaangażowanie najwyższego kierownictwa jako jeden z 5. kluczowych elementów charakteryzujących koncepcję TQM/TQS</w:t>
            </w:r>
          </w:p>
          <w:p w14:paraId="1262677F" w14:textId="77777777" w:rsidR="005918E7" w:rsidRPr="00DC6838" w:rsidRDefault="005918E7" w:rsidP="00E45F30">
            <w:pPr>
              <w:spacing w:before="20" w:after="20" w:line="300" w:lineRule="auto"/>
              <w:ind w:firstLine="0"/>
              <w:jc w:val="left"/>
              <w:rPr>
                <w:sz w:val="18"/>
                <w:szCs w:val="18"/>
                <w:lang w:val="pl-PL"/>
              </w:rPr>
            </w:pPr>
            <w:r>
              <w:rPr>
                <w:sz w:val="18"/>
                <w:szCs w:val="18"/>
                <w:lang w:val="pl-PL"/>
              </w:rPr>
              <w:t>Przywództwo jako wspólny podstawowy czynnik sukcesu wdrożenia.</w:t>
            </w:r>
          </w:p>
        </w:tc>
      </w:tr>
      <w:tr w:rsidR="005918E7" w:rsidRPr="00122011" w14:paraId="06F432A7" w14:textId="77777777" w:rsidTr="00E45F30">
        <w:trPr>
          <w:cantSplit/>
        </w:trPr>
        <w:tc>
          <w:tcPr>
            <w:tcW w:w="2268" w:type="dxa"/>
            <w:vAlign w:val="center"/>
          </w:tcPr>
          <w:p w14:paraId="1A509FFC" w14:textId="77777777" w:rsidR="005918E7" w:rsidRPr="00122011" w:rsidRDefault="005918E7" w:rsidP="00E45F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22164976" w14:textId="77777777" w:rsidR="005918E7" w:rsidRDefault="005918E7" w:rsidP="00E45F30">
            <w:pPr>
              <w:spacing w:before="20" w:line="300" w:lineRule="auto"/>
              <w:ind w:firstLine="0"/>
              <w:jc w:val="left"/>
              <w:rPr>
                <w:sz w:val="18"/>
                <w:szCs w:val="18"/>
                <w:lang w:val="pl-PL"/>
              </w:rPr>
            </w:pPr>
            <w:r>
              <w:rPr>
                <w:sz w:val="18"/>
                <w:szCs w:val="18"/>
                <w:lang w:val="pl-PL"/>
              </w:rPr>
              <w:t>Wizjonerskie przywództwo zasadą nr 2 zaraz po orientacji na klienta.</w:t>
            </w:r>
          </w:p>
          <w:p w14:paraId="4C0CEF36" w14:textId="77777777" w:rsidR="005918E7" w:rsidRDefault="005918E7" w:rsidP="00E45F30">
            <w:pPr>
              <w:spacing w:before="20" w:line="300" w:lineRule="auto"/>
              <w:ind w:firstLine="0"/>
              <w:jc w:val="left"/>
              <w:rPr>
                <w:sz w:val="18"/>
                <w:szCs w:val="18"/>
                <w:lang w:val="pl-PL"/>
              </w:rPr>
            </w:pPr>
            <w:r>
              <w:rPr>
                <w:sz w:val="18"/>
                <w:szCs w:val="18"/>
                <w:lang w:val="pl-PL"/>
              </w:rPr>
              <w:t>Dotyczy m. in. opracowywania i komunikowania polityki jakości oraz przypisywania ról organizacyjnych, obowiązków i uprawnień.</w:t>
            </w:r>
          </w:p>
          <w:p w14:paraId="2741BF10"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w:t>
            </w:r>
            <w:r>
              <w:rPr>
                <w:sz w:val="18"/>
                <w:szCs w:val="18"/>
                <w:lang w:val="pl-PL"/>
              </w:rPr>
              <w:t xml:space="preserve"> – część etapu </w:t>
            </w:r>
            <w:r w:rsidRPr="00B73648">
              <w:rPr>
                <w:i/>
                <w:iCs/>
                <w:sz w:val="18"/>
                <w:szCs w:val="18"/>
                <w:lang w:val="pl-PL"/>
              </w:rPr>
              <w:t>Planuj</w:t>
            </w:r>
            <w:r>
              <w:rPr>
                <w:sz w:val="18"/>
                <w:szCs w:val="18"/>
                <w:lang w:val="pl-PL"/>
              </w:rPr>
              <w:t xml:space="preserve"> w cyklu Deminga:</w:t>
            </w:r>
          </w:p>
          <w:p w14:paraId="204B977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 w ISO 9004:2018,</w:t>
            </w:r>
          </w:p>
          <w:p w14:paraId="0EFF659D" w14:textId="77777777" w:rsidR="005918E7" w:rsidRPr="00B73648" w:rsidRDefault="005918E7" w:rsidP="005918E7">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 w ISO 9001:2015 (5.1 Przywództwo i zaangażowanie, 5.2 Polityka</w:t>
            </w:r>
            <w:r>
              <w:rPr>
                <w:sz w:val="18"/>
                <w:szCs w:val="18"/>
                <w:lang w:val="pl-PL"/>
              </w:rPr>
              <w:t xml:space="preserve"> jakości</w:t>
            </w:r>
            <w:r w:rsidRPr="00B73648">
              <w:rPr>
                <w:sz w:val="18"/>
                <w:szCs w:val="18"/>
                <w:lang w:val="pl-PL"/>
              </w:rPr>
              <w:t>, 5.3 Rola</w:t>
            </w:r>
            <w:r>
              <w:rPr>
                <w:sz w:val="18"/>
                <w:szCs w:val="18"/>
                <w:lang w:val="pl-PL"/>
              </w:rPr>
              <w:t>,</w:t>
            </w:r>
            <w:r w:rsidRPr="00B73648">
              <w:rPr>
                <w:sz w:val="18"/>
                <w:szCs w:val="18"/>
                <w:lang w:val="pl-PL"/>
              </w:rPr>
              <w:t xml:space="preserve"> odpowiedzialność i uprawnienia)</w:t>
            </w:r>
          </w:p>
          <w:p w14:paraId="76E9EB48" w14:textId="77777777" w:rsidR="005918E7" w:rsidRPr="004731A5" w:rsidRDefault="005918E7" w:rsidP="00E45F30">
            <w:pPr>
              <w:spacing w:before="20" w:line="300" w:lineRule="auto"/>
              <w:ind w:firstLine="0"/>
              <w:jc w:val="left"/>
              <w:rPr>
                <w:sz w:val="18"/>
                <w:szCs w:val="18"/>
                <w:lang w:val="pl-PL"/>
              </w:rPr>
            </w:pPr>
            <w:r>
              <w:rPr>
                <w:sz w:val="18"/>
                <w:szCs w:val="18"/>
                <w:lang w:val="pl-PL"/>
              </w:rPr>
              <w:t>Zaangażowanie ludzi, w tym najwyższego kierownictwa, wśród kluczowych czynników o dominującym wpływie na powodzenie wdrożenia normatywnych SZJ.</w:t>
            </w:r>
          </w:p>
        </w:tc>
      </w:tr>
      <w:tr w:rsidR="005918E7" w:rsidRPr="00122011" w14:paraId="6E852849" w14:textId="77777777" w:rsidTr="00E45F30">
        <w:trPr>
          <w:cantSplit/>
        </w:trPr>
        <w:tc>
          <w:tcPr>
            <w:tcW w:w="2268" w:type="dxa"/>
            <w:vAlign w:val="center"/>
          </w:tcPr>
          <w:p w14:paraId="6147F021" w14:textId="77777777" w:rsidR="005918E7" w:rsidRPr="00122011" w:rsidRDefault="005918E7" w:rsidP="00E45F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1FD41C6C" w14:textId="77777777" w:rsidR="005918E7" w:rsidRDefault="005918E7" w:rsidP="00E45F30">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p>
          <w:p w14:paraId="27532D6F" w14:textId="77777777" w:rsidR="005918E7" w:rsidRDefault="005918E7" w:rsidP="00E45F30">
            <w:pPr>
              <w:spacing w:before="20" w:line="300" w:lineRule="auto"/>
              <w:ind w:firstLine="0"/>
              <w:jc w:val="left"/>
              <w:rPr>
                <w:sz w:val="18"/>
                <w:szCs w:val="18"/>
                <w:lang w:val="pl-PL"/>
              </w:rPr>
            </w:pPr>
            <w:r>
              <w:rPr>
                <w:sz w:val="18"/>
                <w:szCs w:val="18"/>
                <w:lang w:val="pl-PL"/>
              </w:rPr>
              <w:t>Informacje – selektywne, zorientowane na cele, krótkie drogi przebiegu.</w:t>
            </w:r>
          </w:p>
          <w:p w14:paraId="3D02B8C4" w14:textId="77777777" w:rsidR="005918E7" w:rsidRDefault="005918E7" w:rsidP="00E45F30">
            <w:pPr>
              <w:spacing w:before="20" w:line="300" w:lineRule="auto"/>
              <w:ind w:firstLine="0"/>
              <w:jc w:val="left"/>
              <w:rPr>
                <w:sz w:val="18"/>
                <w:szCs w:val="18"/>
                <w:lang w:val="pl-PL"/>
              </w:rPr>
            </w:pPr>
            <w:r>
              <w:rPr>
                <w:sz w:val="18"/>
                <w:szCs w:val="18"/>
                <w:lang w:val="pl-PL"/>
              </w:rPr>
              <w:t>Tworzenie przez kierownictwo kultury sprzyjającej ciągłemu doskonaleniu.</w:t>
            </w:r>
          </w:p>
          <w:p w14:paraId="2C770EF2" w14:textId="77777777" w:rsidR="005918E7" w:rsidRPr="000B689F" w:rsidRDefault="005918E7" w:rsidP="00E45F30">
            <w:pPr>
              <w:spacing w:before="20" w:line="300" w:lineRule="auto"/>
              <w:ind w:firstLine="0"/>
              <w:jc w:val="left"/>
              <w:rPr>
                <w:sz w:val="18"/>
                <w:szCs w:val="18"/>
                <w:lang w:val="pl-PL"/>
              </w:rPr>
            </w:pPr>
            <w:r>
              <w:rPr>
                <w:sz w:val="18"/>
                <w:szCs w:val="18"/>
                <w:lang w:val="pl-PL"/>
              </w:rPr>
              <w:t>Strategiczne i wizjonerskie przywództwo – jeden z krytycznych czynników.</w:t>
            </w:r>
          </w:p>
        </w:tc>
      </w:tr>
      <w:tr w:rsidR="005918E7" w:rsidRPr="00122011" w14:paraId="5BABE8B2" w14:textId="77777777" w:rsidTr="00E45F30">
        <w:trPr>
          <w:cantSplit/>
        </w:trPr>
        <w:tc>
          <w:tcPr>
            <w:tcW w:w="2268" w:type="dxa"/>
            <w:vAlign w:val="center"/>
          </w:tcPr>
          <w:p w14:paraId="05677893" w14:textId="77777777" w:rsidR="005918E7" w:rsidRPr="00E408E6" w:rsidRDefault="005918E7" w:rsidP="00E45F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6D896336" w14:textId="77777777" w:rsidR="005918E7" w:rsidRDefault="005918E7" w:rsidP="00E45F30">
            <w:pPr>
              <w:spacing w:before="20" w:line="300" w:lineRule="auto"/>
              <w:ind w:firstLine="0"/>
              <w:jc w:val="left"/>
              <w:rPr>
                <w:sz w:val="18"/>
                <w:szCs w:val="18"/>
                <w:lang w:val="pl-PL"/>
              </w:rPr>
            </w:pPr>
            <w:r>
              <w:rPr>
                <w:sz w:val="18"/>
                <w:szCs w:val="18"/>
                <w:lang w:val="pl-PL"/>
              </w:rPr>
              <w:t>Przywództwo rozprzestrzenia się od najwyższego kierownictwa, które kształtuje wizję, do liderów bezpośrednio wspierających zespoły wdrażające rozwiązania.</w:t>
            </w:r>
          </w:p>
          <w:p w14:paraId="4AAFF737"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p>
        </w:tc>
      </w:tr>
      <w:tr w:rsidR="005918E7" w:rsidRPr="00122011" w14:paraId="4680FBB1" w14:textId="77777777" w:rsidTr="00E45F30">
        <w:trPr>
          <w:cantSplit/>
        </w:trPr>
        <w:tc>
          <w:tcPr>
            <w:tcW w:w="2268" w:type="dxa"/>
            <w:vAlign w:val="center"/>
          </w:tcPr>
          <w:p w14:paraId="6D0AEE32" w14:textId="77777777" w:rsidR="005918E7" w:rsidRPr="00E408E6" w:rsidRDefault="005918E7" w:rsidP="00E45F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5760E5D4" w14:textId="77777777" w:rsidR="005918E7" w:rsidRPr="000B689F" w:rsidRDefault="005918E7" w:rsidP="00E45F30">
            <w:pPr>
              <w:spacing w:before="20" w:line="300" w:lineRule="auto"/>
              <w:ind w:firstLine="0"/>
              <w:jc w:val="left"/>
              <w:rPr>
                <w:sz w:val="18"/>
                <w:szCs w:val="18"/>
                <w:lang w:val="pl-PL"/>
              </w:rPr>
            </w:pPr>
            <w:r w:rsidRPr="000B689F">
              <w:rPr>
                <w:sz w:val="18"/>
                <w:szCs w:val="18"/>
                <w:lang w:val="pl-PL"/>
              </w:rPr>
              <w:t>Założenia</w:t>
            </w:r>
            <w:r>
              <w:rPr>
                <w:sz w:val="18"/>
                <w:szCs w:val="18"/>
                <w:lang w:val="pl-PL"/>
              </w:rPr>
              <w:t xml:space="preserve"> związane z wymaganiami wobec przywództwa</w:t>
            </w:r>
            <w:r w:rsidRPr="000B689F">
              <w:rPr>
                <w:sz w:val="18"/>
                <w:szCs w:val="18"/>
                <w:lang w:val="pl-PL"/>
              </w:rPr>
              <w:t>:</w:t>
            </w:r>
          </w:p>
          <w:p w14:paraId="3B5DE4FC"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satysfakcja klientów dzięki szybszemu dostarczaniu produktów wysokiej jakości</w:t>
            </w:r>
          </w:p>
          <w:p w14:paraId="1C2671C3"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spełnienie wymagań klientów dzięki redukcji zmienności</w:t>
            </w:r>
          </w:p>
          <w:p w14:paraId="09E713FE"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praca w grupie zapewnia skuteczniejsze znajdowanie rozwiązań</w:t>
            </w:r>
          </w:p>
          <w:p w14:paraId="00F6BC10" w14:textId="77777777" w:rsidR="005918E7" w:rsidRPr="00C874A3" w:rsidRDefault="005918E7" w:rsidP="005918E7">
            <w:pPr>
              <w:pStyle w:val="ListParagraph"/>
              <w:numPr>
                <w:ilvl w:val="0"/>
                <w:numId w:val="34"/>
              </w:numPr>
              <w:spacing w:before="20" w:line="300" w:lineRule="auto"/>
              <w:ind w:left="170" w:hanging="170"/>
              <w:jc w:val="left"/>
              <w:rPr>
                <w:sz w:val="18"/>
                <w:szCs w:val="18"/>
                <w:lang w:val="pl-PL"/>
              </w:rPr>
            </w:pPr>
            <w:r w:rsidRPr="00C874A3">
              <w:rPr>
                <w:sz w:val="18"/>
                <w:szCs w:val="18"/>
                <w:lang w:val="pl-PL"/>
              </w:rPr>
              <w:t>decyzje na podstawie odpowiednich pomiarów</w:t>
            </w:r>
          </w:p>
          <w:p w14:paraId="14995B8D" w14:textId="77777777" w:rsidR="005918E7" w:rsidRDefault="005918E7" w:rsidP="00E45F30">
            <w:pPr>
              <w:spacing w:before="20" w:line="300" w:lineRule="auto"/>
              <w:ind w:firstLine="0"/>
              <w:jc w:val="left"/>
              <w:rPr>
                <w:sz w:val="18"/>
                <w:szCs w:val="18"/>
                <w:lang w:val="pl-PL"/>
              </w:rPr>
            </w:pPr>
            <w:r>
              <w:rPr>
                <w:sz w:val="18"/>
                <w:szCs w:val="18"/>
                <w:lang w:val="pl-PL"/>
              </w:rPr>
              <w:t>Wśród czynników sukcesu i trwałości korzyści z LSS przywództwo, wizja, zaangażowanie i wsparcie najwyższego kierownictwa wymieniane jest na 1. miejscu.</w:t>
            </w:r>
          </w:p>
          <w:p w14:paraId="5A59EA5E" w14:textId="77777777" w:rsidR="005918E7" w:rsidRPr="000B689F" w:rsidRDefault="005918E7" w:rsidP="00E45F30">
            <w:pPr>
              <w:spacing w:before="20" w:line="300" w:lineRule="auto"/>
              <w:ind w:firstLine="0"/>
              <w:jc w:val="left"/>
              <w:rPr>
                <w:sz w:val="18"/>
                <w:szCs w:val="18"/>
                <w:lang w:val="pl-PL"/>
              </w:rPr>
            </w:pPr>
            <w:r>
              <w:rPr>
                <w:sz w:val="18"/>
                <w:szCs w:val="18"/>
                <w:lang w:val="pl-PL"/>
              </w:rPr>
              <w:t>Ustanawianie potrzeby wdrożenia LSS poprzez odpowiednie przywództwo jako 2. etap wdrożenia LSS.</w:t>
            </w:r>
          </w:p>
        </w:tc>
      </w:tr>
      <w:tr w:rsidR="005918E7" w:rsidRPr="00122011" w14:paraId="0DCB81D2" w14:textId="77777777" w:rsidTr="00E45F30">
        <w:trPr>
          <w:cantSplit/>
        </w:trPr>
        <w:tc>
          <w:tcPr>
            <w:tcW w:w="2268" w:type="dxa"/>
            <w:vAlign w:val="center"/>
          </w:tcPr>
          <w:p w14:paraId="5D4487DF" w14:textId="77777777" w:rsidR="005918E7" w:rsidRPr="00E408E6" w:rsidRDefault="005918E7" w:rsidP="00E45F30">
            <w:pPr>
              <w:spacing w:before="60" w:line="300" w:lineRule="auto"/>
              <w:ind w:firstLine="0"/>
              <w:jc w:val="center"/>
              <w:rPr>
                <w:b/>
                <w:bCs/>
                <w:sz w:val="18"/>
                <w:szCs w:val="18"/>
              </w:rPr>
            </w:pPr>
            <w:r w:rsidRPr="00E408E6">
              <w:rPr>
                <w:b/>
                <w:bCs/>
                <w:sz w:val="18"/>
                <w:szCs w:val="18"/>
              </w:rPr>
              <w:t>EFQM</w:t>
            </w:r>
          </w:p>
        </w:tc>
        <w:tc>
          <w:tcPr>
            <w:tcW w:w="6803" w:type="dxa"/>
            <w:vAlign w:val="center"/>
          </w:tcPr>
          <w:p w14:paraId="291D564C" w14:textId="77777777" w:rsidR="005918E7" w:rsidRDefault="005918E7" w:rsidP="00E45F30">
            <w:pPr>
              <w:spacing w:before="20" w:line="300" w:lineRule="auto"/>
              <w:ind w:firstLine="0"/>
              <w:jc w:val="left"/>
              <w:rPr>
                <w:sz w:val="18"/>
                <w:szCs w:val="18"/>
                <w:lang w:val="pl-PL"/>
              </w:rPr>
            </w:pPr>
            <w:r w:rsidRPr="004731A5">
              <w:rPr>
                <w:sz w:val="18"/>
                <w:szCs w:val="18"/>
                <w:lang w:val="pl-PL"/>
              </w:rPr>
              <w:t>Przywództwo 100 pkt na 100</w:t>
            </w:r>
            <w:r>
              <w:rPr>
                <w:sz w:val="18"/>
                <w:szCs w:val="18"/>
                <w:lang w:val="pl-PL"/>
              </w:rPr>
              <w:t>0</w:t>
            </w:r>
            <w:r w:rsidRPr="004731A5">
              <w:rPr>
                <w:sz w:val="18"/>
                <w:szCs w:val="18"/>
                <w:lang w:val="pl-PL"/>
              </w:rPr>
              <w:t xml:space="preserve"> pkt</w:t>
            </w:r>
            <w:r>
              <w:rPr>
                <w:sz w:val="18"/>
                <w:szCs w:val="18"/>
                <w:lang w:val="pl-PL"/>
              </w:rPr>
              <w:t xml:space="preserve"> (10%)</w:t>
            </w:r>
            <w:r w:rsidRPr="004731A5">
              <w:rPr>
                <w:sz w:val="18"/>
                <w:szCs w:val="18"/>
                <w:lang w:val="pl-PL"/>
              </w:rPr>
              <w:t xml:space="preserve"> ł</w:t>
            </w:r>
            <w:r>
              <w:rPr>
                <w:sz w:val="18"/>
                <w:szCs w:val="18"/>
                <w:lang w:val="pl-PL"/>
              </w:rPr>
              <w:t xml:space="preserve">ącznej oceny – </w:t>
            </w:r>
            <w:r w:rsidRPr="00945D4D">
              <w:rPr>
                <w:sz w:val="18"/>
                <w:szCs w:val="18"/>
                <w:u w:val="single"/>
                <w:lang w:val="pl-PL"/>
              </w:rPr>
              <w:t>cechy liderów</w:t>
            </w:r>
            <w:r>
              <w:rPr>
                <w:sz w:val="18"/>
                <w:szCs w:val="18"/>
                <w:lang w:val="pl-PL"/>
              </w:rPr>
              <w:t>:</w:t>
            </w:r>
          </w:p>
          <w:p w14:paraId="658464BE"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p>
          <w:p w14:paraId="2319C3A3"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p>
          <w:p w14:paraId="2E730C4C"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p>
          <w:p w14:paraId="0EAB8F69" w14:textId="77777777" w:rsidR="005918E7" w:rsidRDefault="005918E7" w:rsidP="005918E7">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p>
          <w:p w14:paraId="66A973C7" w14:textId="77777777" w:rsidR="005918E7" w:rsidRPr="004731A5" w:rsidRDefault="005918E7" w:rsidP="00E45F30">
            <w:pPr>
              <w:spacing w:before="20" w:line="300" w:lineRule="auto"/>
              <w:ind w:firstLine="0"/>
              <w:jc w:val="left"/>
              <w:rPr>
                <w:sz w:val="18"/>
                <w:szCs w:val="18"/>
                <w:lang w:val="pl-PL"/>
              </w:rPr>
            </w:pPr>
            <w:r>
              <w:rPr>
                <w:sz w:val="18"/>
                <w:szCs w:val="18"/>
                <w:lang w:val="pl-PL"/>
              </w:rPr>
              <w:t>Potrzeba silnej wewnętrznej motywacji i zaangażowania kierownictwa oraz klarownego ukierunkowania strategicznego.</w:t>
            </w:r>
          </w:p>
        </w:tc>
      </w:tr>
      <w:tr w:rsidR="005918E7" w:rsidRPr="00122011" w14:paraId="3F2E41DD" w14:textId="77777777" w:rsidTr="00E45F30">
        <w:trPr>
          <w:cantSplit/>
        </w:trPr>
        <w:tc>
          <w:tcPr>
            <w:tcW w:w="2268" w:type="dxa"/>
            <w:vAlign w:val="center"/>
          </w:tcPr>
          <w:p w14:paraId="534017AD" w14:textId="77777777" w:rsidR="005918E7" w:rsidRPr="00E408E6" w:rsidRDefault="005918E7" w:rsidP="00E45F30">
            <w:pPr>
              <w:spacing w:before="60" w:line="300" w:lineRule="auto"/>
              <w:ind w:firstLine="0"/>
              <w:jc w:val="center"/>
              <w:rPr>
                <w:b/>
                <w:bCs/>
                <w:sz w:val="18"/>
                <w:szCs w:val="18"/>
              </w:rPr>
            </w:pPr>
            <w:r w:rsidRPr="00E408E6">
              <w:rPr>
                <w:b/>
                <w:bCs/>
                <w:sz w:val="18"/>
                <w:szCs w:val="18"/>
              </w:rPr>
              <w:t>CAF</w:t>
            </w:r>
          </w:p>
        </w:tc>
        <w:tc>
          <w:tcPr>
            <w:tcW w:w="6803" w:type="dxa"/>
            <w:vAlign w:val="center"/>
          </w:tcPr>
          <w:p w14:paraId="5CD91F23" w14:textId="77777777" w:rsidR="005918E7" w:rsidRDefault="005918E7" w:rsidP="00E45F30">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Pr>
                <w:i/>
                <w:iCs/>
                <w:sz w:val="18"/>
                <w:szCs w:val="18"/>
                <w:lang w:val="pl-PL"/>
              </w:rPr>
              <w:t xml:space="preserve"> Czynniki</w:t>
            </w:r>
            <w:r>
              <w:rPr>
                <w:sz w:val="18"/>
                <w:szCs w:val="18"/>
                <w:lang w:val="pl-PL"/>
              </w:rPr>
              <w:t xml:space="preserve"> </w:t>
            </w:r>
            <w:r>
              <w:rPr>
                <w:i/>
                <w:iCs/>
                <w:sz w:val="18"/>
                <w:szCs w:val="18"/>
                <w:lang w:val="pl-PL"/>
              </w:rPr>
              <w:t>(</w:t>
            </w:r>
            <w:r w:rsidRPr="007D4314">
              <w:rPr>
                <w:i/>
                <w:iCs/>
                <w:sz w:val="18"/>
                <w:szCs w:val="18"/>
                <w:lang w:val="pl-PL"/>
              </w:rPr>
              <w:t>Potencjał</w:t>
            </w:r>
            <w:r>
              <w:rPr>
                <w:i/>
                <w:iCs/>
                <w:sz w:val="18"/>
                <w:szCs w:val="18"/>
                <w:lang w:val="pl-PL"/>
              </w:rPr>
              <w:t>):</w:t>
            </w:r>
          </w:p>
          <w:p w14:paraId="108C7302"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7724DFC7" w14:textId="77777777" w:rsidR="005918E7" w:rsidRPr="00FE1EDB"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5CA9BD24" w14:textId="77777777" w:rsidR="005918E7" w:rsidRPr="00B87765" w:rsidRDefault="005918E7" w:rsidP="005918E7">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F2350D">
              <w:rPr>
                <w:sz w:val="18"/>
                <w:szCs w:val="18"/>
                <w:lang w:val="pl-PL"/>
              </w:rPr>
              <w:t>Tabela 35</w:t>
            </w:r>
            <w:r w:rsidRPr="00FE1EDB">
              <w:rPr>
                <w:sz w:val="18"/>
                <w:szCs w:val="18"/>
              </w:rPr>
              <w:fldChar w:fldCharType="end"/>
            </w:r>
            <w:r w:rsidRPr="00B87765">
              <w:rPr>
                <w:sz w:val="18"/>
                <w:szCs w:val="18"/>
                <w:lang w:val="pl-PL"/>
              </w:rPr>
              <w:t>)</w:t>
            </w:r>
          </w:p>
          <w:p w14:paraId="76CA04FC" w14:textId="77777777" w:rsidR="005918E7" w:rsidRPr="00140188" w:rsidRDefault="005918E7" w:rsidP="00E45F30">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5918E7" w:rsidRPr="00122011" w14:paraId="2AEE0569" w14:textId="77777777" w:rsidTr="00E45F30">
        <w:trPr>
          <w:cantSplit/>
        </w:trPr>
        <w:tc>
          <w:tcPr>
            <w:tcW w:w="2268" w:type="dxa"/>
            <w:vAlign w:val="center"/>
          </w:tcPr>
          <w:p w14:paraId="6CA1A11C" w14:textId="77777777" w:rsidR="005918E7" w:rsidRPr="00E408E6" w:rsidRDefault="005918E7" w:rsidP="00E45F30">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0FAEA99C" w14:textId="77777777" w:rsidR="005918E7" w:rsidRDefault="005918E7" w:rsidP="00E45F30">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3AAD71A8" w14:textId="77777777" w:rsidR="005918E7" w:rsidRPr="00140188" w:rsidRDefault="005918E7" w:rsidP="00E45F30">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08525CA6"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Pr="00D95B07">
        <w:rPr>
          <w:rFonts w:ascii="Cambria Math" w:hAnsi="Cambria Math" w:cs="Cambria Math"/>
          <w:lang w:val="pl-PL"/>
        </w:rPr>
        <w:instrText>‐</w:instrText>
      </w:r>
      <w:r w:rsidRPr="00D95B07">
        <w:rPr>
          <w:lang w:val="pl-PL"/>
        </w:rPr>
        <w:instrText>wide, its implementation in non</w:instrText>
      </w:r>
      <w:r w:rsidRPr="00D95B07">
        <w:rPr>
          <w:rFonts w:ascii="Cambria Math" w:hAnsi="Cambria Math" w:cs="Cambria Math"/>
          <w:lang w:val="pl-PL"/>
        </w:rPr>
        <w:instrText>‐</w:instrText>
      </w:r>
      <w:r w:rsidRPr="00D95B07">
        <w:rPr>
          <w:lang w:val="pl-PL"/>
        </w:rPr>
        <w:instrText>profi</w:instrText>
      </w:r>
      <w:r>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Pr>
          <w:rFonts w:ascii="Cambria Math" w:hAnsi="Cambria Math" w:cs="Cambria Math"/>
        </w:rPr>
        <w:instrText>‐</w:instrText>
      </w:r>
      <w:r>
        <w:instrText>Park","given":"Su Mi","non-dropping-particle":"","parse-names":false,"suffix":""}],"container-title":"The TQM Magazine","editor":[{"dropping-particle":"","family":"Mi Dahlgaard</w:instrText>
      </w:r>
      <w:r>
        <w:rPr>
          <w:rFonts w:ascii="Cambria Math" w:hAnsi="Cambria Math" w:cs="Cambria Math"/>
        </w:rPr>
        <w:instrText>‐</w:instrText>
      </w:r>
      <w:r>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2018)","plainTextFormattedCitation":"(Asif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2018)","previouslyFormattedCitation":"(Asif i in., 2013; Dahlgaard &amp; Dahlgaard</w:instrText>
      </w:r>
      <w:r w:rsidRPr="00D95B07">
        <w:rPr>
          <w:rFonts w:ascii="Cambria Math" w:hAnsi="Cambria Math" w:cs="Cambria Math"/>
          <w:lang w:val="pl-PL"/>
        </w:rPr>
        <w:instrText>‐</w:instrText>
      </w:r>
      <w:r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fldChar w:fldCharType="separate"/>
      </w:r>
      <w:r w:rsidRPr="00D95B07">
        <w:rPr>
          <w:noProof/>
          <w:lang w:val="pl-PL"/>
        </w:rPr>
        <w:t>(Asif i in., 2013; Dahlgaard &amp; Dahlgaard</w:t>
      </w:r>
      <w:r w:rsidRPr="00D95B07">
        <w:rPr>
          <w:rFonts w:ascii="Cambria Math" w:hAnsi="Cambria Math" w:cs="Cambria Math"/>
          <w:noProof/>
          <w:lang w:val="pl-PL"/>
        </w:rPr>
        <w:t>‐</w:t>
      </w:r>
      <w:r w:rsidRPr="00D95B07">
        <w:rPr>
          <w:noProof/>
          <w:lang w:val="pl-PL"/>
        </w:rPr>
        <w:t>Park, 2006; EIPA &amp; EUPAN, 2013; Grudowski, 2020a; Laurett &amp; Mendes, 2019; Lu i in., 2017; Sirvanci, 2004; Sunder M. &amp; Mahalingam, 2018)</w:t>
      </w:r>
      <w:r>
        <w:fldChar w:fldCharType="end"/>
      </w:r>
    </w:p>
    <w:p w14:paraId="0228DE46" w14:textId="5AB8F510" w:rsidR="009723C1" w:rsidRDefault="005918E7" w:rsidP="005918E7">
      <w:r>
        <w:t>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w:t>
      </w:r>
    </w:p>
    <w:p w14:paraId="595A795B" w14:textId="77777777" w:rsidR="005918E7" w:rsidRPr="002E3B57" w:rsidRDefault="005918E7" w:rsidP="005918E7">
      <w:r>
        <w:lastRenderedPageBreak/>
        <w:t>W ramach bliższego przyjrzenia się szczegółom praktyki liderów organizacji warto skorzystać badań dotyczących kluczowych obszarów zachowań przywódczych. Najważniejsze wnioski z tych badań zostały przedstawione w Tabeli 44.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7EEE7D6F" w14:textId="77777777" w:rsidR="005918E7" w:rsidRDefault="005918E7" w:rsidP="005918E7">
      <w:pPr>
        <w:pStyle w:val="Tytutabeli"/>
      </w:pPr>
      <w:r>
        <w:t xml:space="preserve">Tabela </w:t>
      </w:r>
      <w:fldSimple w:instr=" SEQ Tabela \* ARABIC ">
        <w:r>
          <w:rPr>
            <w:noProof/>
          </w:rPr>
          <w:t>44</w:t>
        </w:r>
      </w:fldSimple>
      <w:r>
        <w:rPr>
          <w:noProof/>
        </w:rPr>
        <w:t>.</w:t>
      </w:r>
      <w:r>
        <w:t xml:space="preserve"> Kluczowe obszary zachowań przywódczych dla skutecznego wdrażania LSS</w:t>
      </w:r>
    </w:p>
    <w:tbl>
      <w:tblPr>
        <w:tblStyle w:val="TableGrid"/>
        <w:tblW w:w="0" w:type="auto"/>
        <w:tblLook w:val="04A0" w:firstRow="1" w:lastRow="0" w:firstColumn="1" w:lastColumn="0" w:noHBand="0" w:noVBand="1"/>
      </w:tblPr>
      <w:tblGrid>
        <w:gridCol w:w="2268"/>
        <w:gridCol w:w="6860"/>
      </w:tblGrid>
      <w:tr w:rsidR="005918E7" w:rsidRPr="00175820" w14:paraId="3E4B6452" w14:textId="77777777" w:rsidTr="00E45F30">
        <w:trPr>
          <w:cantSplit/>
          <w:tblHeader/>
        </w:trPr>
        <w:tc>
          <w:tcPr>
            <w:tcW w:w="2268" w:type="dxa"/>
            <w:vAlign w:val="center"/>
          </w:tcPr>
          <w:p w14:paraId="1E4F0250" w14:textId="77777777" w:rsidR="005918E7" w:rsidRPr="00BF2CC1" w:rsidRDefault="005918E7" w:rsidP="00E45F30">
            <w:pPr>
              <w:keepNext/>
              <w:ind w:firstLine="0"/>
              <w:jc w:val="center"/>
              <w:rPr>
                <w:b/>
                <w:bCs/>
                <w:sz w:val="18"/>
                <w:szCs w:val="18"/>
                <w:lang w:val="pl-PL"/>
              </w:rPr>
            </w:pPr>
            <w:r w:rsidRPr="00BF2CC1">
              <w:rPr>
                <w:b/>
                <w:bCs/>
                <w:sz w:val="18"/>
                <w:szCs w:val="18"/>
                <w:lang w:val="pl-PL"/>
              </w:rPr>
              <w:t>Obszar</w:t>
            </w:r>
          </w:p>
        </w:tc>
        <w:tc>
          <w:tcPr>
            <w:tcW w:w="6860" w:type="dxa"/>
            <w:vAlign w:val="center"/>
          </w:tcPr>
          <w:p w14:paraId="58187B9F" w14:textId="77777777" w:rsidR="005918E7" w:rsidRPr="00BF2CC1" w:rsidRDefault="005918E7" w:rsidP="00E45F30">
            <w:pPr>
              <w:keepNext/>
              <w:ind w:firstLine="0"/>
              <w:jc w:val="center"/>
              <w:rPr>
                <w:b/>
                <w:bCs/>
                <w:sz w:val="18"/>
                <w:szCs w:val="18"/>
                <w:lang w:val="pl-PL"/>
              </w:rPr>
            </w:pPr>
            <w:r w:rsidRPr="00BF2CC1">
              <w:rPr>
                <w:b/>
                <w:bCs/>
                <w:sz w:val="18"/>
                <w:szCs w:val="18"/>
                <w:lang w:val="pl-PL"/>
              </w:rPr>
              <w:t>Opis</w:t>
            </w:r>
          </w:p>
        </w:tc>
      </w:tr>
      <w:tr w:rsidR="005918E7" w:rsidRPr="00175820" w14:paraId="4CA09F7E" w14:textId="77777777" w:rsidTr="00E45F30">
        <w:trPr>
          <w:cantSplit/>
        </w:trPr>
        <w:tc>
          <w:tcPr>
            <w:tcW w:w="2268" w:type="dxa"/>
            <w:vAlign w:val="center"/>
          </w:tcPr>
          <w:p w14:paraId="6D54644B" w14:textId="77777777" w:rsidR="005918E7" w:rsidRPr="00BF2CC1" w:rsidRDefault="005918E7" w:rsidP="00E45F30">
            <w:pPr>
              <w:pStyle w:val="TekstTabeli"/>
              <w:jc w:val="center"/>
              <w:rPr>
                <w:lang w:val="pl-PL"/>
              </w:rPr>
            </w:pPr>
            <w:r w:rsidRPr="00BF2CC1">
              <w:rPr>
                <w:lang w:val="pl-PL"/>
              </w:rPr>
              <w:t>1. Komunikacja</w:t>
            </w:r>
          </w:p>
        </w:tc>
        <w:tc>
          <w:tcPr>
            <w:tcW w:w="6860" w:type="dxa"/>
          </w:tcPr>
          <w:p w14:paraId="59988E86" w14:textId="77777777" w:rsidR="005918E7" w:rsidRPr="00BF2CC1" w:rsidRDefault="005918E7" w:rsidP="00E45F30">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Pr>
                <w:lang w:val="pl-PL"/>
              </w:rPr>
              <w:t> </w:t>
            </w:r>
            <w:r w:rsidRPr="00BF2CC1">
              <w:rPr>
                <w:lang w:val="pl-PL"/>
              </w:rPr>
              <w:t>udział w rozwiązywaniu problemów oraz okazywanie troski i uznania.</w:t>
            </w:r>
          </w:p>
        </w:tc>
      </w:tr>
      <w:tr w:rsidR="005918E7" w:rsidRPr="00175820" w14:paraId="55C78331" w14:textId="77777777" w:rsidTr="00E45F30">
        <w:trPr>
          <w:cantSplit/>
        </w:trPr>
        <w:tc>
          <w:tcPr>
            <w:tcW w:w="2268" w:type="dxa"/>
            <w:vAlign w:val="center"/>
          </w:tcPr>
          <w:p w14:paraId="4913856E" w14:textId="77777777" w:rsidR="005918E7" w:rsidRPr="00BF2CC1" w:rsidRDefault="005918E7" w:rsidP="00E45F30">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0CF2B2F1" w14:textId="77777777" w:rsidR="005918E7" w:rsidRPr="00BF2CC1" w:rsidRDefault="005918E7" w:rsidP="00E45F30">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5918E7" w:rsidRPr="00175820" w14:paraId="7D7340D6" w14:textId="77777777" w:rsidTr="00E45F30">
        <w:trPr>
          <w:cantSplit/>
        </w:trPr>
        <w:tc>
          <w:tcPr>
            <w:tcW w:w="2268" w:type="dxa"/>
            <w:vAlign w:val="center"/>
          </w:tcPr>
          <w:p w14:paraId="6200DF1E" w14:textId="77777777" w:rsidR="005918E7" w:rsidRPr="00BF2CC1" w:rsidRDefault="005918E7" w:rsidP="00E45F30">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567C6673" w14:textId="77777777" w:rsidR="005918E7" w:rsidRPr="00BF2CC1" w:rsidRDefault="005918E7" w:rsidP="00E45F30">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w:t>
            </w:r>
            <w:r>
              <w:rPr>
                <w:lang w:val="pl-PL"/>
              </w:rPr>
              <w:t> </w:t>
            </w:r>
            <w:r w:rsidRPr="00BF2CC1">
              <w:rPr>
                <w:lang w:val="pl-PL"/>
              </w:rPr>
              <w:t>technik związanych ze współpracą i pracą zespołową.</w:t>
            </w:r>
          </w:p>
        </w:tc>
      </w:tr>
      <w:tr w:rsidR="005918E7" w:rsidRPr="00175820" w14:paraId="06BC8CC5" w14:textId="77777777" w:rsidTr="00E45F30">
        <w:trPr>
          <w:cantSplit/>
        </w:trPr>
        <w:tc>
          <w:tcPr>
            <w:tcW w:w="2268" w:type="dxa"/>
            <w:vAlign w:val="center"/>
          </w:tcPr>
          <w:p w14:paraId="498B43A2" w14:textId="77777777" w:rsidR="005918E7" w:rsidRPr="00BF2CC1" w:rsidRDefault="005918E7" w:rsidP="00E45F30">
            <w:pPr>
              <w:pStyle w:val="TekstTabeli"/>
              <w:jc w:val="center"/>
              <w:rPr>
                <w:lang w:val="pl-PL"/>
              </w:rPr>
            </w:pPr>
            <w:r w:rsidRPr="00BF2CC1">
              <w:rPr>
                <w:lang w:val="pl-PL"/>
              </w:rPr>
              <w:t xml:space="preserve">4. Tworzenie wizji </w:t>
            </w:r>
            <w:r>
              <w:rPr>
                <w:lang w:val="pl-PL"/>
              </w:rPr>
              <w:br/>
            </w:r>
            <w:r w:rsidRPr="00BF2CC1">
              <w:rPr>
                <w:lang w:val="pl-PL"/>
              </w:rPr>
              <w:t>i zgodność („uwspólnianie”) celów</w:t>
            </w:r>
          </w:p>
        </w:tc>
        <w:tc>
          <w:tcPr>
            <w:tcW w:w="6860" w:type="dxa"/>
          </w:tcPr>
          <w:p w14:paraId="7EAE7B49" w14:textId="77777777" w:rsidR="005918E7" w:rsidRPr="00BF2CC1" w:rsidRDefault="005918E7" w:rsidP="00E45F30">
            <w:pPr>
              <w:pStyle w:val="TekstTabeli"/>
              <w:rPr>
                <w:lang w:val="pl-PL"/>
              </w:rPr>
            </w:pPr>
            <w:r w:rsidRPr="00BF2CC1">
              <w:rPr>
                <w:lang w:val="pl-PL"/>
              </w:rPr>
              <w:t>Liderzy powinni formułować i komunikować cele</w:t>
            </w:r>
            <w:r>
              <w:rPr>
                <w:lang w:val="pl-PL"/>
              </w:rPr>
              <w:t>,</w:t>
            </w:r>
            <w:r w:rsidRPr="00BF2CC1">
              <w:rPr>
                <w:lang w:val="pl-PL"/>
              </w:rPr>
              <w:t xml:space="preserve"> by zapewnić ich zrozumienie, a</w:t>
            </w:r>
            <w:r>
              <w:rPr>
                <w:lang w:val="pl-PL"/>
              </w:rPr>
              <w:t> </w:t>
            </w:r>
            <w:r w:rsidRPr="00BF2CC1">
              <w:rPr>
                <w:lang w:val="pl-PL"/>
              </w:rPr>
              <w:t>także takie podejmowanie działań przez pracowników, które będą zgodne ze strategią organizacji, uwzględniającą jako priorytet potrzeby klientów.</w:t>
            </w:r>
          </w:p>
        </w:tc>
      </w:tr>
      <w:tr w:rsidR="005918E7" w:rsidRPr="00175820" w14:paraId="404172B2" w14:textId="77777777" w:rsidTr="00E45F30">
        <w:trPr>
          <w:cantSplit/>
        </w:trPr>
        <w:tc>
          <w:tcPr>
            <w:tcW w:w="2268" w:type="dxa"/>
            <w:vAlign w:val="center"/>
          </w:tcPr>
          <w:p w14:paraId="0A710EC0" w14:textId="77777777" w:rsidR="005918E7" w:rsidRPr="00BF2CC1" w:rsidRDefault="005918E7" w:rsidP="00E45F30">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2E4FA388" w14:textId="77777777" w:rsidR="005918E7" w:rsidRPr="00BF2CC1" w:rsidRDefault="005918E7" w:rsidP="00E45F30">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5918E7" w:rsidRPr="00175820" w14:paraId="6A6C900C" w14:textId="77777777" w:rsidTr="00E45F30">
        <w:trPr>
          <w:cantSplit/>
        </w:trPr>
        <w:tc>
          <w:tcPr>
            <w:tcW w:w="2268" w:type="dxa"/>
            <w:vAlign w:val="center"/>
          </w:tcPr>
          <w:p w14:paraId="29D9EBC9" w14:textId="77777777" w:rsidR="005918E7" w:rsidRPr="00BF2CC1" w:rsidRDefault="005918E7" w:rsidP="00E45F30">
            <w:pPr>
              <w:pStyle w:val="TekstTabeli"/>
              <w:jc w:val="center"/>
              <w:rPr>
                <w:lang w:val="pl-PL"/>
              </w:rPr>
            </w:pPr>
            <w:r w:rsidRPr="00BF2CC1">
              <w:rPr>
                <w:lang w:val="pl-PL"/>
              </w:rPr>
              <w:t>6. Wzmacnianie (zwiększanie możliwości) pracowników</w:t>
            </w:r>
          </w:p>
        </w:tc>
        <w:tc>
          <w:tcPr>
            <w:tcW w:w="6860" w:type="dxa"/>
          </w:tcPr>
          <w:p w14:paraId="28373EAF" w14:textId="77777777" w:rsidR="005918E7" w:rsidRPr="00BF2CC1" w:rsidRDefault="005918E7" w:rsidP="00E45F30">
            <w:pPr>
              <w:pStyle w:val="TekstTabeli"/>
              <w:rPr>
                <w:lang w:val="pl-PL"/>
              </w:rPr>
            </w:pPr>
            <w:r w:rsidRPr="00BF2CC1">
              <w:rPr>
                <w:lang w:val="pl-PL"/>
              </w:rPr>
              <w:t xml:space="preserve">Liderzy powinni się przyczyniać do wzmacniania pracowników </w:t>
            </w:r>
            <w:r w:rsidRPr="00BF2CC1">
              <w:rPr>
                <w:lang w:val="pl-PL"/>
              </w:rPr>
              <w:br/>
              <w:t>(</w:t>
            </w:r>
            <w:r w:rsidRPr="00BF2CC1">
              <w:rPr>
                <w:i/>
                <w:iCs/>
                <w:lang w:val="pl-PL"/>
              </w:rPr>
              <w:t>empowerment</w:t>
            </w:r>
            <w:r w:rsidRPr="00BF2CC1">
              <w:rPr>
                <w:lang w:val="pl-PL"/>
              </w:rPr>
              <w:t>) poprzez zachęcanie do rozwiązywania problemów i udoskonalania środowiska pracy. Ponadto przyznając im większe uprawnienia decyzyjne w codziennych operacjach, ale również i większą odpowiedzialność. Kluczowe jest także delegowanie władzy i tworzenie struktury wspierającej inicjatywy Lean.</w:t>
            </w:r>
          </w:p>
        </w:tc>
      </w:tr>
      <w:tr w:rsidR="005918E7" w:rsidRPr="00175820" w14:paraId="1041E154" w14:textId="77777777" w:rsidTr="00E45F30">
        <w:trPr>
          <w:cantSplit/>
        </w:trPr>
        <w:tc>
          <w:tcPr>
            <w:tcW w:w="2268" w:type="dxa"/>
            <w:vAlign w:val="center"/>
          </w:tcPr>
          <w:p w14:paraId="61DEF958" w14:textId="77777777" w:rsidR="005918E7" w:rsidRPr="00BF2CC1" w:rsidRDefault="005918E7" w:rsidP="00E45F30">
            <w:pPr>
              <w:pStyle w:val="TekstTabeli"/>
              <w:keepNext/>
              <w:jc w:val="center"/>
              <w:rPr>
                <w:lang w:val="pl-PL"/>
              </w:rPr>
            </w:pPr>
            <w:r w:rsidRPr="00BF2CC1">
              <w:rPr>
                <w:lang w:val="pl-PL"/>
              </w:rPr>
              <w:t>7. Zaangażowanie liderów na rzecz zmian</w:t>
            </w:r>
          </w:p>
        </w:tc>
        <w:tc>
          <w:tcPr>
            <w:tcW w:w="6860" w:type="dxa"/>
          </w:tcPr>
          <w:p w14:paraId="42108EC5" w14:textId="77777777" w:rsidR="005918E7" w:rsidRPr="00BF2CC1" w:rsidRDefault="005918E7" w:rsidP="00E45F30">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4A6E0B1D" w14:textId="77777777" w:rsidR="005918E7" w:rsidRPr="00D95B07" w:rsidRDefault="005918E7" w:rsidP="005918E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D95B07">
        <w:rPr>
          <w:noProof/>
          <w:lang w:val="pl-PL"/>
        </w:rPr>
        <w:t>(Alnadi &amp; McLaughlin, 2021)</w:t>
      </w:r>
      <w:r>
        <w:fldChar w:fldCharType="end"/>
      </w:r>
    </w:p>
    <w:p w14:paraId="421922D7" w14:textId="7AAD28D4" w:rsidR="005918E7" w:rsidRDefault="005918E7" w:rsidP="005918E7">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44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pracowników jest kluczowa dla powodzenia wszelkich inicjatyw związanych ze zmianami i doskonaleniem jakości.</w:t>
      </w:r>
    </w:p>
    <w:p w14:paraId="2A3B12CF" w14:textId="77777777" w:rsidR="005918E7" w:rsidRPr="00233788" w:rsidRDefault="005918E7" w:rsidP="005918E7">
      <w:r>
        <w:t xml:space="preserve">Jak zostało to wielokrotnie wspomniane w tym i poprzednich podrozdziałach jedną z kluczowych zasad zarządzania jakością jest koncentracja na tworzeniu wartości dla klientów poprzez </w:t>
      </w:r>
      <w:r>
        <w:lastRenderedPageBreak/>
        <w:t xml:space="preserve">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fldChar w:fldCharType="separate"/>
      </w:r>
      <w:r w:rsidRPr="0059211F">
        <w:rPr>
          <w:noProof/>
        </w:rPr>
        <w:t>(np. Antony i in., 2022; Grudowski, 2020b; Grudowski &amp; Szefler, 2015b; Leja, 2011; Sułkowski, 2014; Sunder M. &amp; Antony, 2018; Thijs, Nick; Staes, 2014)</w:t>
      </w:r>
      <w:r>
        <w:fldChar w:fldCharType="end"/>
      </w:r>
      <w:r>
        <w:t>. Szersze omówienie koncepcji interesariuszy w kontekście uczelni oraz zarządzania jakością zostanie przedstawione w kolejnym podrozdziale.</w:t>
      </w:r>
    </w:p>
    <w:p w14:paraId="61176695" w14:textId="77777777" w:rsidR="005918E7" w:rsidRPr="00E1099F" w:rsidRDefault="005918E7" w:rsidP="005918E7">
      <w:r>
        <w:t>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w:t>
      </w:r>
      <w:r>
        <w:lastRenderedPageBreak/>
        <w: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18B57FC3" w14:textId="318386DF" w:rsidR="005918E7" w:rsidRDefault="005918E7" w:rsidP="005918E7">
      <w:r>
        <w:t xml:space="preserve">Świadomość tego kim jest klient organizacji, a także koncentracja na dostarczaniu jak najwyższej wartości dla klienta są jedną z podstaw nowoczesnych koncepcji zarządzania jakością. Warto więc przyjrzeć się roli klienta i temu jakie cechy klienta będą adekwatne w odniesieniu do pojęcia interesariuszy, a w szczególności interesariuszy uniwersytetów. W przypadku produkcji wyrobów materialnych, w najbardziej klasycznym ujęciu, klientem jest konsument, który jednocześnie dokonuje zakupu wybranego produktu. W związku z tym rola klienta wiąże się zarówno z wyborem produktu i jego użytkowaniem, a także z finansowaniem jego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fldChar w:fldCharType="begin"/>
      </w:r>
      <w:r>
        <w:instrText xml:space="preserve"> REF _Ref135920762 \r \h </w:instrText>
      </w:r>
      <w:r>
        <w:fldChar w:fldCharType="separate"/>
      </w:r>
      <w:r>
        <w:t>1.3.1</w:t>
      </w:r>
      <w:r>
        <w:fldChar w:fldCharType="end"/>
      </w:r>
      <w:r>
        <w:t>). Pod tym względem w</w:t>
      </w:r>
      <w:r w:rsidRPr="00CB7961">
        <w:t>śród usług specyficzną grupę stanowią usługi edukacyjne. Wyróżniają się one bowiem tym, że celem procesu usługowego jest nabycie przez odbiorcę nowych umiejętności i wiedzy</w:t>
      </w:r>
      <w:r>
        <w:t>, a zatem efekty usługi w kluczowym stopniu zależą od osobistego zaangażowania klienta</w:t>
      </w:r>
      <w:r w:rsidRPr="00CB7961">
        <w:t>. Jest to jednak grupa usług bardzo zróżnicowanych</w:t>
      </w:r>
      <w:r>
        <w:t xml:space="preserve"> co między innymi wiąże się</w:t>
      </w:r>
      <w:r w:rsidRPr="00CB7961">
        <w:t xml:space="preserve"> z bardzo różnymi oczekiwaniami </w:t>
      </w:r>
      <w:r>
        <w:t>odnośnie</w:t>
      </w:r>
      <w:r w:rsidRPr="00CB7961">
        <w:t xml:space="preserve"> do efektów procesu usługowego</w:t>
      </w:r>
      <w:r>
        <w:t>,</w:t>
      </w:r>
      <w:r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t>,</w:t>
      </w:r>
      <w:r w:rsidRPr="00CB7961">
        <w:t xml:space="preserve"> jak i jej efektów.</w:t>
      </w:r>
      <w:r>
        <w:t xml:space="preserve"> Ta oraz również inne cechy usług edukacyjnych sprawiają, że </w:t>
      </w:r>
      <w:r w:rsidRPr="00CB7961">
        <w:t xml:space="preserve">pojęcie klienta </w:t>
      </w:r>
      <w:r>
        <w:t xml:space="preserve">w ich przypadku </w:t>
      </w:r>
      <w:r w:rsidRPr="00CB7961">
        <w:t>nie jest tak jednoznaczne jak w przypadku innych produktów</w:t>
      </w:r>
      <w:r w:rsidRPr="00001D48">
        <w:rPr>
          <w:rStyle w:val="FootnoteReference"/>
        </w:rPr>
        <w:footnoteReference w:id="13"/>
      </w:r>
      <w:r w:rsidRPr="00CB7961">
        <w:t xml:space="preserve">. Nauczyciel lub instytucja świadcząca usługi związane z kształceniem zazwyczaj nie oferują osiągnięcia konkretnego poziomu wiedzy, ale raczej staranne uczenie. </w:t>
      </w:r>
      <w:r>
        <w:t>W</w:t>
      </w:r>
      <w:r w:rsidRPr="00CB7961">
        <w:t xml:space="preserve"> szczególn</w:t>
      </w:r>
      <w:r>
        <w:t>y sposób jest to</w:t>
      </w:r>
      <w:r w:rsidRPr="00CB7961">
        <w:t xml:space="preserv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921CC1">
        <w:rPr>
          <w:noProof/>
        </w:rPr>
        <w:t>(Woźnicki, 2008, s. 19)</w:t>
      </w:r>
      <w:r w:rsidRPr="00CB7961">
        <w:fldChar w:fldCharType="end"/>
      </w:r>
      <w:r w:rsidRPr="00CB7961">
        <w:t>.</w:t>
      </w:r>
    </w:p>
    <w:p w14:paraId="74272E49" w14:textId="1E278E86" w:rsidR="005918E7" w:rsidRDefault="005918E7" w:rsidP="005918E7">
      <w:r>
        <w:t>Jednak różnorodność f</w:t>
      </w:r>
      <w:r w:rsidRPr="00CB7961">
        <w:t xml:space="preserve">orm edukacji jest bardzo </w:t>
      </w:r>
      <w:r>
        <w:t>duża</w:t>
      </w:r>
      <w:r w:rsidRPr="00CB7961">
        <w:t xml:space="preserve">, a dla </w:t>
      </w:r>
      <w:r>
        <w:t>znacznej</w:t>
      </w:r>
      <w:r w:rsidRPr="00CB7961">
        <w:t xml:space="preserve"> </w:t>
      </w:r>
      <w:r>
        <w:t>części</w:t>
      </w:r>
      <w:r w:rsidRPr="00CB7961">
        <w:t xml:space="preserve"> z </w:t>
      </w:r>
      <w:r>
        <w:t>nich</w:t>
      </w:r>
      <w:r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w:t>
      </w:r>
      <w:r w:rsidRPr="00CB7961">
        <w:lastRenderedPageBreak/>
        <w:t>jakim stopniu finansuje czyjąś edukację, to na pewno jest zainteresowany uzyskiwaniem jak najwyższej jakości nauczania.</w:t>
      </w:r>
    </w:p>
    <w:p w14:paraId="69003945" w14:textId="2A9D26C9" w:rsidR="00BB5708" w:rsidRDefault="005918E7" w:rsidP="009723C1">
      <w:r w:rsidRPr="00451595">
        <w:t xml:space="preserve">Pośród usług edukacyjnych na szczególną uwagę zasługują usługi uczelni. </w:t>
      </w:r>
      <w:r>
        <w:t>Szkoły</w:t>
      </w:r>
      <w:r w:rsidRPr="00451595">
        <w:t xml:space="preserve"> wyższe jako instytucje publiczne pełnią </w:t>
      </w:r>
      <w:r>
        <w:t>wyjątkową</w:t>
      </w:r>
      <w:r w:rsidRPr="00451595">
        <w:t xml:space="preserve"> rolę. Jakość usług przez nie świadczonych ma </w:t>
      </w:r>
      <w:r>
        <w:t xml:space="preserve">bowiem </w:t>
      </w:r>
      <w:r w:rsidRPr="00451595">
        <w:t>wpływ na wiele grup społecznych</w:t>
      </w:r>
      <w:r>
        <w:t xml:space="preserve">, ale też stanowi fundament nowoczesnej gospodarki </w:t>
      </w:r>
      <w:r>
        <w:fldChar w:fldCharType="begin" w:fldLock="1"/>
      </w:r>
      <w: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fldChar w:fldCharType="separate"/>
      </w:r>
      <w:r w:rsidRPr="00FA295F">
        <w:rPr>
          <w:noProof/>
        </w:rPr>
        <w:t>(por. Leja, 2003, s. 5)</w:t>
      </w:r>
      <w:r>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t xml:space="preserve"> Zatem w</w:t>
      </w:r>
      <w:r w:rsidRPr="00D03D72">
        <w:t xml:space="preserve">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921CC1">
        <w:rPr>
          <w:noProof/>
        </w:rPr>
        <w:t>(Athiyaman, 1997)</w:t>
      </w:r>
      <w:r w:rsidRPr="00D03D72">
        <w:fldChar w:fldCharType="end"/>
      </w:r>
      <w:r w:rsidRPr="00D03D72">
        <w:t>. Natomiast cechą charakterystyczną edukacji wyższej jest występowanie więcej niż jednego odbiorcy efektów procesu tworzenia usługi.</w:t>
      </w:r>
    </w:p>
    <w:p w14:paraId="0E7C38EF" w14:textId="77777777" w:rsidR="009935B2" w:rsidRDefault="009935B2" w:rsidP="009935B2">
      <w:r>
        <w:t>Bardzo szerokiego przeglądu 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Pr="00001D48">
        <w:rPr>
          <w:rStyle w:val="FootnoteReference"/>
        </w:rPr>
        <w:footnoteReference w:id="14"/>
      </w:r>
      <w:r>
        <w:t xml:space="preserve"> przypisać bądź do jednej z poniżej opisanych klas lub do klasy łączonej z kilku (lub wszystkich) spośród klas głównych. Te 4 główne klasy definicji interesariuszy to:</w:t>
      </w:r>
    </w:p>
    <w:p w14:paraId="4EA0D4A8" w14:textId="77777777" w:rsidR="009935B2" w:rsidRPr="00F02865" w:rsidRDefault="009935B2" w:rsidP="009935B2">
      <w:pPr>
        <w:pStyle w:val="ListParagraph"/>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0B0B14D7" w14:textId="77777777" w:rsidR="009935B2" w:rsidRPr="00F02865" w:rsidRDefault="009935B2" w:rsidP="009935B2">
      <w:pPr>
        <w:pStyle w:val="ListParagraph"/>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t>.</w:t>
      </w:r>
    </w:p>
    <w:p w14:paraId="432B2D7C" w14:textId="77777777" w:rsidR="009935B2" w:rsidRPr="00F02865" w:rsidRDefault="009935B2" w:rsidP="009935B2">
      <w:pPr>
        <w:pStyle w:val="ListParagraph"/>
        <w:numPr>
          <w:ilvl w:val="0"/>
          <w:numId w:val="36"/>
        </w:numPr>
        <w:spacing w:before="0"/>
        <w:ind w:left="641" w:hanging="284"/>
      </w:pPr>
      <w:r w:rsidRPr="00F02865">
        <w:t>Interesariusz kooperant (</w:t>
      </w:r>
      <w:r w:rsidRPr="00F02865">
        <w:rPr>
          <w:i/>
          <w:iCs/>
        </w:rPr>
        <w:t>collaborator</w:t>
      </w:r>
      <w:r w:rsidRPr="00F02865">
        <w:t>) to osoba lub grupa, która współpracuje z organizacją, lecz nie jest zainteresowania wpływaniem na organizację</w:t>
      </w:r>
      <w:r>
        <w:t>.</w:t>
      </w:r>
    </w:p>
    <w:p w14:paraId="6A7CBC6B" w14:textId="77777777" w:rsidR="009935B2" w:rsidRPr="00690A5A" w:rsidRDefault="009935B2" w:rsidP="009935B2">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t xml:space="preserve"> </w:t>
      </w:r>
      <w:r>
        <w:fldChar w:fldCharType="begin" w:fldLock="1"/>
      </w:r>
      <w: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F02865">
        <w:rPr>
          <w:noProof/>
        </w:rPr>
        <w:t>(Miles, 2017)</w:t>
      </w:r>
      <w:r>
        <w:fldChar w:fldCharType="end"/>
      </w:r>
      <w:r w:rsidRPr="00F02865">
        <w:t>.</w:t>
      </w:r>
    </w:p>
    <w:p w14:paraId="5CF6C8D1" w14:textId="77777777" w:rsidR="009935B2" w:rsidRDefault="009935B2" w:rsidP="009723C1"/>
    <w:tbl>
      <w:tblPr>
        <w:tblStyle w:val="TableGrid"/>
        <w:tblW w:w="0" w:type="auto"/>
        <w:tblLook w:val="04A0" w:firstRow="1" w:lastRow="0" w:firstColumn="1" w:lastColumn="0" w:noHBand="0" w:noVBand="1"/>
      </w:tblPr>
      <w:tblGrid>
        <w:gridCol w:w="1417"/>
        <w:gridCol w:w="1361"/>
        <w:gridCol w:w="6293"/>
      </w:tblGrid>
      <w:tr w:rsidR="009935B2" w:rsidRPr="00D82766" w14:paraId="61262529" w14:textId="77777777" w:rsidTr="00E45F30">
        <w:trPr>
          <w:cantSplit/>
        </w:trPr>
        <w:tc>
          <w:tcPr>
            <w:tcW w:w="1417" w:type="dxa"/>
            <w:vAlign w:val="center"/>
          </w:tcPr>
          <w:p w14:paraId="195053F9" w14:textId="77777777" w:rsidR="009935B2" w:rsidRPr="00040D92" w:rsidRDefault="009935B2" w:rsidP="00E45F30">
            <w:pPr>
              <w:pStyle w:val="TekstTabeli"/>
            </w:pPr>
            <w:r w:rsidRPr="00040D92">
              <w:lastRenderedPageBreak/>
              <w:t>Freeman 1984</w:t>
            </w:r>
          </w:p>
        </w:tc>
        <w:tc>
          <w:tcPr>
            <w:tcW w:w="1361" w:type="dxa"/>
            <w:vAlign w:val="center"/>
          </w:tcPr>
          <w:p w14:paraId="39B2411D" w14:textId="77777777" w:rsidR="009935B2" w:rsidRPr="00040D92" w:rsidRDefault="009935B2" w:rsidP="00E45F30">
            <w:pPr>
              <w:pStyle w:val="TekstTabeli"/>
            </w:pPr>
            <w:r w:rsidRPr="00040D92">
              <w:t>W-O</w:t>
            </w:r>
          </w:p>
        </w:tc>
        <w:tc>
          <w:tcPr>
            <w:tcW w:w="6293" w:type="dxa"/>
            <w:vAlign w:val="center"/>
          </w:tcPr>
          <w:p w14:paraId="0678BE38" w14:textId="77777777" w:rsidR="009935B2" w:rsidRPr="00D82766" w:rsidRDefault="009935B2" w:rsidP="00E45F30">
            <w:pPr>
              <w:pStyle w:val="TekstTabeli"/>
              <w:rPr>
                <w:lang w:val="pl-PL"/>
              </w:rPr>
            </w:pPr>
            <w:r w:rsidRPr="00D82766">
              <w:rPr>
                <w:lang w:val="pl-PL"/>
              </w:rPr>
              <w:t>Wszystkie osoby i grupy które są pod wpływem organizacji lub mogą mieć wpływ na osiąganie celów tej organizacji.</w:t>
            </w:r>
          </w:p>
        </w:tc>
      </w:tr>
    </w:tbl>
    <w:p w14:paraId="7C09A6C8" w14:textId="77777777" w:rsidR="009935B2" w:rsidRDefault="009935B2" w:rsidP="009723C1"/>
    <w:p w14:paraId="71BD83F5" w14:textId="3E5FB5C1" w:rsidR="009935B2" w:rsidRDefault="009935B2" w:rsidP="009723C1">
      <w:r>
        <w:t xml:space="preserve">Uwzględniając specyfikę uczelni, a także w kontekst zarządzania jakością można zdefiniować interesariuszy jako: </w:t>
      </w:r>
      <w:r w:rsidRPr="00BA28AB">
        <w:rPr>
          <w:b/>
          <w:bCs/>
        </w:rPr>
        <w:t xml:space="preserve">osoby lub grupy zainteresowane wysokim poziomem </w:t>
      </w:r>
      <w:r>
        <w:rPr>
          <w:b/>
          <w:bCs/>
        </w:rPr>
        <w:t xml:space="preserve">jakości </w:t>
      </w:r>
      <w:r w:rsidRPr="00BA28AB">
        <w:rPr>
          <w:b/>
          <w:bCs/>
        </w:rPr>
        <w:t>efektów działań uczelni</w:t>
      </w:r>
      <w:r>
        <w:t>. 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w:t>
      </w:r>
    </w:p>
    <w:p w14:paraId="6979098F" w14:textId="1FE8010C" w:rsidR="009935B2" w:rsidRDefault="009935B2" w:rsidP="009723C1">
      <w:r>
        <w:t>Na gruncie nurtu teorii menedżerskich można by podaną definicję uzupełnić o stwierdzenie „</w:t>
      </w:r>
      <w:r w:rsidRPr="00BA28AB">
        <w:rPr>
          <w:b/>
          <w:bCs/>
        </w:rPr>
        <w:t>istotne z punktu widzenia zarządzania organizacją</w:t>
      </w:r>
      <w:r>
        <w:t>”.</w:t>
      </w:r>
    </w:p>
    <w:p w14:paraId="7C4D72B3" w14:textId="77777777" w:rsidR="009935B2" w:rsidRDefault="009935B2" w:rsidP="009935B2">
      <w:r>
        <w:t xml:space="preserve">W tym kontekście warto bliżej się przyjrzeć na istotne czynniki decydujące o </w:t>
      </w:r>
      <w:r w:rsidRPr="003725E9">
        <w:t>zdolności do zarządzania interesariuszami</w:t>
      </w:r>
      <w:r>
        <w:t>. Pojęcie to bowiem (</w:t>
      </w:r>
      <w:r w:rsidRPr="00243355">
        <w:rPr>
          <w:i/>
          <w:iCs/>
        </w:rPr>
        <w:t>Stakeholder Management Capability</w:t>
      </w:r>
      <w:r>
        <w:t xml:space="preserve">) w kontekście menedżerów zostało wprowadzone do literatury przedmiotu przez Freemana w 1984 roku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fldChar w:fldCharType="separate"/>
      </w:r>
      <w:r w:rsidRPr="001D7412">
        <w:rPr>
          <w:noProof/>
        </w:rPr>
        <w:t>(Freeman, 2010; Zakhem, 2008)</w:t>
      </w:r>
      <w:r>
        <w:fldChar w:fldCharType="end"/>
      </w:r>
      <w:r>
        <w:t>, który jest jednym z pionierów badań nad interesariuszami. Według niego zdolność do zarządzania interesariuszami wyraża się poprzez umiejętności zastosowania 3 etapów analizy interesariuszy łącznie, a następnie wdrożenia wniosków z tej analizy. Etapy te zostały sformułowane następująco:</w:t>
      </w:r>
    </w:p>
    <w:p w14:paraId="42364805" w14:textId="77777777" w:rsidR="009935B2" w:rsidRDefault="009935B2" w:rsidP="009935B2">
      <w:pPr>
        <w:pStyle w:val="ListParagraph"/>
        <w:numPr>
          <w:ilvl w:val="0"/>
          <w:numId w:val="35"/>
        </w:numPr>
        <w:ind w:left="993" w:hanging="284"/>
      </w:pPr>
      <w:r>
        <w:t>Identyfikacja i zrozumienie tego kim są interesariusze organizacji i jakie są ich interesy.</w:t>
      </w:r>
    </w:p>
    <w:p w14:paraId="3775BF8F" w14:textId="77777777" w:rsidR="009935B2" w:rsidRDefault="009935B2" w:rsidP="009935B2">
      <w:pPr>
        <w:pStyle w:val="ListParagraph"/>
        <w:numPr>
          <w:ilvl w:val="0"/>
          <w:numId w:val="35"/>
        </w:numPr>
        <w:ind w:left="993" w:hanging="284"/>
      </w:pPr>
      <w:r>
        <w:t>Identyfikacja i zrozumienie jakie procesy w organizacji wpływają pośrednio lub bezpośrednio na zarządzanie relacjami z interesariuszami oraz czy te procesy są odpowiednio dopasowane do wymagań wynikających z aktualnego stanu mapy interesariuszy i procesów w organizacji.</w:t>
      </w:r>
    </w:p>
    <w:p w14:paraId="3B429F53" w14:textId="77777777" w:rsidR="009935B2" w:rsidRDefault="009935B2" w:rsidP="009935B2">
      <w:pPr>
        <w:pStyle w:val="ListParagraph"/>
        <w:numPr>
          <w:ilvl w:val="0"/>
          <w:numId w:val="35"/>
        </w:numPr>
        <w:ind w:left="993" w:hanging="284"/>
      </w:pPr>
      <w:r>
        <w:t xml:space="preserve">Identyfikacja i zrozumienie zachodzących transakcji (wymian) i negocjacji (targów) z interesariuszami oraz czy te procesy są odpowiednie do wymagań wynikających z aktualnego stanu mapy interesariuszy i procesów w organizacji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Pr="00A92EFF">
        <w:rPr>
          <w:noProof/>
        </w:rPr>
        <w:t>(por. Freeman, 2010, s. 53)</w:t>
      </w:r>
      <w:r>
        <w:fldChar w:fldCharType="end"/>
      </w:r>
      <w:r>
        <w:t>.</w:t>
      </w:r>
    </w:p>
    <w:p w14:paraId="05E70CD8" w14:textId="77777777" w:rsidR="009935B2" w:rsidRDefault="009935B2" w:rsidP="009935B2">
      <w:r>
        <w:t>Praktyczne wdrożenie wniosków z powyższych analiz skutkuje (wg. Freemana) tym, że organizacje o wysokiej zdolności do zarządzania interesariuszami:</w:t>
      </w:r>
    </w:p>
    <w:p w14:paraId="0BE47E35" w14:textId="77777777" w:rsidR="009935B2" w:rsidRDefault="009935B2" w:rsidP="009935B2">
      <w:pPr>
        <w:pStyle w:val="ListParagraph"/>
        <w:numPr>
          <w:ilvl w:val="0"/>
          <w:numId w:val="37"/>
        </w:numPr>
        <w:ind w:left="993" w:hanging="284"/>
      </w:pPr>
      <w:r>
        <w:t>projektują i wdrażają procesy komunikacji z wieloma interesariuszami;</w:t>
      </w:r>
    </w:p>
    <w:p w14:paraId="57CA7285" w14:textId="77777777" w:rsidR="009935B2" w:rsidRDefault="009935B2" w:rsidP="009935B2">
      <w:pPr>
        <w:pStyle w:val="ListParagraph"/>
        <w:numPr>
          <w:ilvl w:val="0"/>
          <w:numId w:val="37"/>
        </w:numPr>
        <w:ind w:left="993" w:hanging="284"/>
      </w:pPr>
      <w:r>
        <w:t xml:space="preserve">jawnie negocjują z interesariuszami w kluczowych kwestiach i dążą do dobrowolnych porozumień typu </w:t>
      </w:r>
      <w:r w:rsidRPr="0037792D">
        <w:rPr>
          <w:i/>
          <w:iCs/>
        </w:rPr>
        <w:t>win-win</w:t>
      </w:r>
      <w:r>
        <w:t>;</w:t>
      </w:r>
    </w:p>
    <w:p w14:paraId="0C984C29" w14:textId="77777777" w:rsidR="009935B2" w:rsidRDefault="009935B2" w:rsidP="009935B2">
      <w:pPr>
        <w:pStyle w:val="ListParagraph"/>
        <w:numPr>
          <w:ilvl w:val="0"/>
          <w:numId w:val="37"/>
        </w:numPr>
        <w:ind w:left="993" w:hanging="284"/>
      </w:pPr>
      <w:r>
        <w:t>uogólniają podejście marketingowe, aby służyć wielu interesariuszom. W szczególności przeznaczają znaczne środki (w tym uwagę) na zrozumienie potrzeb interesariuszy, stosując m. in. techniki i narzędzia badań marketingowych do segmentacji i zrozumienia wieloaspektowej natury większości grup interesariuszy;</w:t>
      </w:r>
    </w:p>
    <w:p w14:paraId="49AE6D54" w14:textId="77777777" w:rsidR="009935B2" w:rsidRDefault="009935B2" w:rsidP="009935B2">
      <w:pPr>
        <w:pStyle w:val="ListParagraph"/>
        <w:numPr>
          <w:ilvl w:val="0"/>
          <w:numId w:val="37"/>
        </w:numPr>
        <w:ind w:left="993" w:hanging="284"/>
      </w:pPr>
      <w:r>
        <w:lastRenderedPageBreak/>
        <w:t>włączają osoby będące liderami opinii (</w:t>
      </w:r>
      <w:r w:rsidRPr="00BF175F">
        <w:rPr>
          <w:i/>
          <w:iCs/>
        </w:rPr>
        <w:t>bou</w:t>
      </w:r>
      <w:r>
        <w:rPr>
          <w:i/>
          <w:iCs/>
        </w:rPr>
        <w:t>n</w:t>
      </w:r>
      <w:r w:rsidRPr="00BF175F">
        <w:rPr>
          <w:i/>
          <w:iCs/>
        </w:rPr>
        <w:t>dary spanners</w:t>
      </w:r>
      <w:r>
        <w:t>)</w:t>
      </w:r>
      <w:r w:rsidRPr="00001D48">
        <w:rPr>
          <w:rStyle w:val="FootnoteReference"/>
        </w:rPr>
        <w:footnoteReference w:id="15"/>
      </w:r>
      <w:r>
        <w:t xml:space="preserve"> w proces formułowania strategii w organizacji;</w:t>
      </w:r>
    </w:p>
    <w:p w14:paraId="43A4FE57" w14:textId="77777777" w:rsidR="009935B2" w:rsidRDefault="009935B2" w:rsidP="009935B2">
      <w:pPr>
        <w:pStyle w:val="ListParagraph"/>
        <w:numPr>
          <w:ilvl w:val="0"/>
          <w:numId w:val="37"/>
        </w:numPr>
        <w:ind w:left="993" w:hanging="284"/>
      </w:pPr>
      <w:r>
        <w:t>są proaktywne – antycypują obawy interesariuszy i starają się wpływać na środowisko interesariuszy;</w:t>
      </w:r>
    </w:p>
    <w:p w14:paraId="2BBE2CBE" w14:textId="77777777" w:rsidR="009935B2" w:rsidRDefault="009935B2" w:rsidP="009935B2">
      <w:pPr>
        <w:pStyle w:val="ListParagraph"/>
        <w:numPr>
          <w:ilvl w:val="0"/>
          <w:numId w:val="37"/>
        </w:numPr>
        <w:ind w:left="993" w:hanging="284"/>
      </w:pPr>
      <w:r>
        <w:t>alokują zasoby w sposób spójny z obawami (</w:t>
      </w:r>
      <w:r w:rsidRPr="00B4628B">
        <w:rPr>
          <w:i/>
          <w:iCs/>
        </w:rPr>
        <w:t>concerns</w:t>
      </w:r>
      <w:r>
        <w:t>) interesariuszy;</w:t>
      </w:r>
    </w:p>
    <w:p w14:paraId="39C74665" w14:textId="77777777" w:rsidR="009935B2" w:rsidRDefault="009935B2" w:rsidP="009935B2">
      <w:pPr>
        <w:pStyle w:val="ListParagraph"/>
        <w:numPr>
          <w:ilvl w:val="0"/>
          <w:numId w:val="37"/>
        </w:numPr>
        <w:ind w:left="993" w:hanging="284"/>
      </w:pPr>
      <w:r>
        <w:t xml:space="preserve">„myślą” w kategoriach służenia interesariuszom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Pr="0037792D">
        <w:rPr>
          <w:noProof/>
        </w:rPr>
        <w:t>(por. Freeman, 2010; Zakhem, 2008)</w:t>
      </w:r>
      <w:r>
        <w:fldChar w:fldCharType="end"/>
      </w:r>
      <w:r>
        <w:t>.</w:t>
      </w:r>
    </w:p>
    <w:p w14:paraId="2CE47493" w14:textId="77777777" w:rsidR="009935B2" w:rsidRDefault="009935B2" w:rsidP="009935B2">
      <w:pPr>
        <w:ind w:firstLine="0"/>
      </w:pPr>
      <w:r>
        <w:t xml:space="preserve">Powyższa lista jest częściowo autorskim opracowaniem na podstawie postulatów Freeman’a formułowanych już w 1984 roku. W oryginalnym ujęciu pierwszych 6 stwierdzeń dotyczy organizacji natomiast ostatnie odnosi się do menedżerów. Jednak biorąc pod uwagę postulaty wynikające z opisanych w podrozdziale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interesariuszami powinno być raczej 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CABBC3D" w14:textId="77777777" w:rsidR="009935B2" w:rsidRPr="00F755BF" w:rsidRDefault="009935B2" w:rsidP="009935B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r w:rsidRPr="003F6479">
        <w:rPr>
          <w:i/>
          <w:iCs/>
        </w:rPr>
        <w:t>nonstakeholders</w:t>
      </w:r>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13617443" w14:textId="77777777" w:rsidR="009935B2" w:rsidRPr="00F755BF" w:rsidRDefault="009935B2" w:rsidP="009935B2">
      <w:pPr>
        <w:pStyle w:val="Tytutabeli"/>
      </w:pPr>
      <w:r w:rsidRPr="00F755BF">
        <w:t xml:space="preserve">Tabela </w:t>
      </w:r>
      <w:fldSimple w:instr=" SEQ Tabela \* ARABIC ">
        <w:r>
          <w:rPr>
            <w:noProof/>
          </w:rPr>
          <w:t>49</w:t>
        </w:r>
      </w:fldSimple>
      <w:r>
        <w:rPr>
          <w:noProof/>
        </w:rPr>
        <w:t>.</w:t>
      </w:r>
      <w:r w:rsidRPr="00F755BF">
        <w:t xml:space="preserve"> Typologia interesariuszy wg Mitchell et al.</w:t>
      </w:r>
    </w:p>
    <w:tbl>
      <w:tblPr>
        <w:tblStyle w:val="TableGrid"/>
        <w:tblW w:w="9072" w:type="dxa"/>
        <w:tblLayout w:type="fixed"/>
        <w:tblLook w:val="04A0" w:firstRow="1" w:lastRow="0" w:firstColumn="1" w:lastColumn="0" w:noHBand="0" w:noVBand="1"/>
      </w:tblPr>
      <w:tblGrid>
        <w:gridCol w:w="2832"/>
        <w:gridCol w:w="2080"/>
        <w:gridCol w:w="2080"/>
        <w:gridCol w:w="2080"/>
      </w:tblGrid>
      <w:tr w:rsidR="009935B2" w:rsidRPr="0024697F" w14:paraId="14B1B59C" w14:textId="77777777" w:rsidTr="00E45F30">
        <w:trPr>
          <w:cantSplit/>
          <w:tblHeader/>
        </w:trPr>
        <w:tc>
          <w:tcPr>
            <w:tcW w:w="3095" w:type="dxa"/>
          </w:tcPr>
          <w:p w14:paraId="1CB5EACF"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09FDD115"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694AC9D9"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52E8503" w14:textId="77777777" w:rsidR="009935B2" w:rsidRPr="0024697F" w:rsidRDefault="009935B2" w:rsidP="00E45F30">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9935B2" w:rsidRPr="0024697F" w14:paraId="221D2C5C" w14:textId="77777777" w:rsidTr="00E45F30">
        <w:trPr>
          <w:cantSplit/>
        </w:trPr>
        <w:tc>
          <w:tcPr>
            <w:tcW w:w="3095" w:type="dxa"/>
            <w:vAlign w:val="center"/>
          </w:tcPr>
          <w:p w14:paraId="0090DC5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5061D81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4AAAB3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3277344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705A7D80" w14:textId="77777777" w:rsidTr="00E45F30">
        <w:trPr>
          <w:cantSplit/>
        </w:trPr>
        <w:tc>
          <w:tcPr>
            <w:tcW w:w="3095" w:type="dxa"/>
            <w:vAlign w:val="center"/>
          </w:tcPr>
          <w:p w14:paraId="543B917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0C48B6D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5C99F39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19230A9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2B89A053" w14:textId="77777777" w:rsidTr="00E45F30">
        <w:trPr>
          <w:cantSplit/>
        </w:trPr>
        <w:tc>
          <w:tcPr>
            <w:tcW w:w="3095" w:type="dxa"/>
            <w:vAlign w:val="center"/>
          </w:tcPr>
          <w:p w14:paraId="5A8D833F"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01F0E98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123B60C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AFD1E8C"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1D0741A8" w14:textId="77777777" w:rsidTr="00E45F30">
        <w:trPr>
          <w:cantSplit/>
        </w:trPr>
        <w:tc>
          <w:tcPr>
            <w:tcW w:w="3095" w:type="dxa"/>
            <w:vAlign w:val="center"/>
          </w:tcPr>
          <w:p w14:paraId="59D86438"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5D89B0E7"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065471BA"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09B9DF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r>
      <w:tr w:rsidR="009935B2" w:rsidRPr="0024697F" w14:paraId="6A4813D4" w14:textId="77777777" w:rsidTr="00E45F30">
        <w:trPr>
          <w:cantSplit/>
        </w:trPr>
        <w:tc>
          <w:tcPr>
            <w:tcW w:w="3095" w:type="dxa"/>
            <w:vAlign w:val="center"/>
          </w:tcPr>
          <w:p w14:paraId="3A6E7D82"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3BD1B5E6"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773C11F1"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56893F23"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8ACCD27" w14:textId="77777777" w:rsidTr="00E45F30">
        <w:trPr>
          <w:cantSplit/>
        </w:trPr>
        <w:tc>
          <w:tcPr>
            <w:tcW w:w="3095" w:type="dxa"/>
            <w:vAlign w:val="center"/>
          </w:tcPr>
          <w:p w14:paraId="6A2D9E5B"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7320E9F0"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50BB9712"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79F632F"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433DE838" w14:textId="77777777" w:rsidTr="00E45F30">
        <w:trPr>
          <w:cantSplit/>
        </w:trPr>
        <w:tc>
          <w:tcPr>
            <w:tcW w:w="3095" w:type="dxa"/>
            <w:vAlign w:val="center"/>
          </w:tcPr>
          <w:p w14:paraId="28472B29" w14:textId="77777777" w:rsidR="009935B2" w:rsidRPr="003F6479" w:rsidRDefault="009935B2" w:rsidP="009935B2">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4D4F7D24"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D809F39"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A69430B" w14:textId="77777777" w:rsidR="009935B2" w:rsidRPr="003F6479" w:rsidRDefault="009935B2" w:rsidP="00E45F30">
            <w:pPr>
              <w:spacing w:before="40" w:line="300" w:lineRule="auto"/>
              <w:jc w:val="left"/>
              <w:rPr>
                <w:sz w:val="18"/>
                <w:szCs w:val="20"/>
                <w:lang w:val="pl-PL" w:bidi="ar-SA"/>
              </w:rPr>
            </w:pPr>
            <w:r w:rsidRPr="003F6479">
              <w:rPr>
                <w:sz w:val="18"/>
                <w:szCs w:val="20"/>
                <w:lang w:val="pl-PL" w:bidi="ar-SA"/>
              </w:rPr>
              <w:t>1</w:t>
            </w:r>
          </w:p>
        </w:tc>
      </w:tr>
      <w:tr w:rsidR="009935B2" w:rsidRPr="0024697F" w14:paraId="7F81A36A" w14:textId="77777777" w:rsidTr="00E45F30">
        <w:trPr>
          <w:cantSplit/>
        </w:trPr>
        <w:tc>
          <w:tcPr>
            <w:tcW w:w="3095" w:type="dxa"/>
            <w:vAlign w:val="center"/>
          </w:tcPr>
          <w:p w14:paraId="39028369" w14:textId="77777777" w:rsidR="009935B2" w:rsidRPr="003F6479" w:rsidRDefault="009935B2" w:rsidP="009935B2">
            <w:pPr>
              <w:keepNext/>
              <w:numPr>
                <w:ilvl w:val="0"/>
                <w:numId w:val="4"/>
              </w:numPr>
              <w:spacing w:before="40" w:line="300" w:lineRule="auto"/>
              <w:ind w:left="113" w:firstLine="0"/>
              <w:jc w:val="left"/>
              <w:rPr>
                <w:sz w:val="18"/>
                <w:szCs w:val="20"/>
                <w:lang w:val="pl-PL"/>
              </w:rPr>
            </w:pPr>
            <w:r w:rsidRPr="003F6479">
              <w:rPr>
                <w:sz w:val="18"/>
                <w:szCs w:val="20"/>
                <w:lang w:val="pl-PL"/>
              </w:rPr>
              <w:lastRenderedPageBreak/>
              <w:t>Nieistotny</w:t>
            </w:r>
          </w:p>
        </w:tc>
        <w:tc>
          <w:tcPr>
            <w:tcW w:w="2268" w:type="dxa"/>
            <w:shd w:val="clear" w:color="auto" w:fill="auto"/>
            <w:vAlign w:val="center"/>
          </w:tcPr>
          <w:p w14:paraId="30782F88"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0DC44CD3"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3EC3FB04" w14:textId="77777777" w:rsidR="009935B2" w:rsidRPr="003F6479" w:rsidRDefault="009935B2" w:rsidP="00E45F30">
            <w:pPr>
              <w:keepNext/>
              <w:spacing w:before="40" w:line="300" w:lineRule="auto"/>
              <w:jc w:val="left"/>
              <w:rPr>
                <w:sz w:val="18"/>
                <w:szCs w:val="20"/>
                <w:lang w:val="pl-PL"/>
              </w:rPr>
            </w:pPr>
            <w:r w:rsidRPr="003F6479">
              <w:rPr>
                <w:sz w:val="18"/>
                <w:szCs w:val="20"/>
                <w:lang w:val="pl-PL"/>
              </w:rPr>
              <w:t>0</w:t>
            </w:r>
          </w:p>
        </w:tc>
      </w:tr>
    </w:tbl>
    <w:p w14:paraId="2B6706FB" w14:textId="77777777" w:rsidR="009935B2" w:rsidRPr="00D95B07" w:rsidRDefault="009935B2" w:rsidP="009935B2">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Pr="00D95B07">
        <w:rPr>
          <w:noProof/>
          <w:lang w:val="pl-PL"/>
        </w:rPr>
        <w:t>(Grudowski &amp; Szefler, 2015a; Karwacka, 2011; Mitchell i in., 1997)</w:t>
      </w:r>
      <w:r>
        <w:fldChar w:fldCharType="end"/>
      </w:r>
    </w:p>
    <w:p w14:paraId="164F75C3" w14:textId="77777777" w:rsidR="009935B2" w:rsidRPr="005F6A77" w:rsidRDefault="009935B2" w:rsidP="009935B2">
      <w:r>
        <w:t>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Badanie takie przeprowadzono wstępnie przy wykorzystaniu bazy Web of Science w roku 2020. Następnie, ze względu na zidentyfikowane ograniczenia pierwszego badania dokonano poszerzonej analizy przy wykorzystaniu bazy Scopus w roku 2023.</w:t>
      </w:r>
    </w:p>
    <w:p w14:paraId="016577BC" w14:textId="77777777" w:rsidR="009935B2" w:rsidRPr="00707C8A" w:rsidRDefault="009935B2" w:rsidP="009935B2">
      <w:r>
        <w:t>W pierwszym etapie analizy określono cel badania jako: „z</w:t>
      </w:r>
      <w:r w:rsidRPr="00707C8A">
        <w:t>identyfikowanie przykładów grup interesariuszy uczelni</w:t>
      </w:r>
      <w:r>
        <w:t>” oraz p</w:t>
      </w:r>
      <w:r w:rsidRPr="00707C8A">
        <w:t xml:space="preserve">ytania badawcze </w:t>
      </w:r>
      <w:r>
        <w:t>„j</w:t>
      </w:r>
      <w:r w:rsidRPr="00707C8A">
        <w:t>akie grupy są uznawane za interesariuszy uczelni?</w:t>
      </w:r>
      <w:r>
        <w:t>”.</w:t>
      </w:r>
    </w:p>
    <w:p w14:paraId="2CAF1C1F" w14:textId="77777777" w:rsidR="009935B2" w:rsidRDefault="009935B2" w:rsidP="009935B2">
      <w:r>
        <w:t>W drugim etapie przeprowadzono wyszukiwanie literatury w bazie Scopus. Po kilku iteracjach zapytań do dalszej analizy przyjęto wyniki otrzymane dla zapytania przedstawionego poniżej:</w:t>
      </w:r>
    </w:p>
    <w:p w14:paraId="54D6AD46" w14:textId="77777777" w:rsidR="009935B2" w:rsidRPr="005F7DE1" w:rsidRDefault="009935B2" w:rsidP="009935B2">
      <w:pPr>
        <w:rPr>
          <w:sz w:val="18"/>
          <w:szCs w:val="18"/>
          <w:lang w:val="en-GB"/>
        </w:rPr>
      </w:pPr>
      <w:r w:rsidRPr="00961DB7">
        <w:rPr>
          <w:sz w:val="18"/>
          <w:szCs w:val="18"/>
          <w:lang w:val="en-GB"/>
        </w:rPr>
        <w:t>(TITLE-ABS-KEY ("stakeholders in higher education") OR TITLE-ABS-KEY ("higher education stakeholders") OR TITLE-ABS-KEY ("universi</w:t>
      </w:r>
      <w:r w:rsidRPr="005F7DE1">
        <w:rPr>
          <w:sz w:val="18"/>
          <w:szCs w:val="18"/>
          <w:lang w:val="en-GB"/>
        </w:rPr>
        <w:t>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AC23DDE" w14:textId="77777777" w:rsidR="009935B2" w:rsidRDefault="009935B2" w:rsidP="009935B2">
      <w:r w:rsidRPr="000909F4">
        <w:t>Zgodnie z założeniami badania j</w:t>
      </w:r>
      <w:r>
        <w:t>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należących do nauk społecznych, nauko związanych z biznesem, zarządzanie i księgowością, nauk ekonomicznych, psychologii, nauk o podejmowaniu decyzji oraz artykułów multidyscyplinarnych. Takie ograniczenie miało na celu wyeliminowanie artykułów z dziedzin, w których nie uwzględnia się kontekstu analizy i identyfikacji interesariuszy. Tak sformułowane zapytanie poskutkowało otrzymaniem 479 wyników.</w:t>
      </w:r>
    </w:p>
    <w:p w14:paraId="18CC514E" w14:textId="77777777" w:rsidR="009935B2" w:rsidRDefault="009935B2" w:rsidP="009935B2">
      <w:r>
        <w:t xml:space="preserve">W trzecim etapie badania dokonano selekcji i oceny jakości artykułów na otrzymanej liście. Ustalono kryteria wyłączenia ze wstępnej listy skutkujące tym, że zostały z niej usunięte duplikaty oraz </w:t>
      </w:r>
      <w:r>
        <w:lastRenderedPageBreak/>
        <w:t xml:space="preserve">wyniki nie będące artykułami naukowymi (np. materiały z konferencji naukowych). Po dokonaniu wyłączeń lista zawierała 474 artykuły. Szczegółowa lista została przedstawiona w </w:t>
      </w:r>
      <w:commentRangeStart w:id="21"/>
      <w:r>
        <w:t>załączniku nr 5</w:t>
      </w:r>
      <w:commentRangeEnd w:id="21"/>
      <w:r>
        <w:rPr>
          <w:rStyle w:val="CommentReference"/>
          <w:rFonts w:ascii="Times New Roman" w:eastAsia="Times New Roman" w:hAnsi="Times New Roman"/>
          <w:szCs w:val="20"/>
          <w:lang w:eastAsia="pl-PL"/>
        </w:rPr>
        <w:commentReference w:id="21"/>
      </w:r>
      <w:r>
        <w:t>.</w:t>
      </w:r>
    </w:p>
    <w:p w14:paraId="7157E723" w14:textId="77777777" w:rsidR="009935B2" w:rsidRDefault="009935B2" w:rsidP="009935B2">
      <w:r>
        <w:t xml:space="preserve">W czwartym etapie 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Pr="005F6A77">
        <w:fldChar w:fldCharType="begin"/>
      </w:r>
      <w:r w:rsidRPr="005F6A77">
        <w:instrText xml:space="preserve"> REF _Ref153916533 \h </w:instrText>
      </w:r>
      <w:r>
        <w:instrText xml:space="preserve"> \* MERGEFORMAT </w:instrText>
      </w:r>
      <w:r w:rsidRPr="005F6A77">
        <w:fldChar w:fldCharType="separate"/>
      </w:r>
      <w:r>
        <w:t xml:space="preserve">Tabela </w:t>
      </w:r>
      <w:r>
        <w:rPr>
          <w:noProof/>
        </w:rPr>
        <w:t>50</w:t>
      </w:r>
      <w:r w:rsidRPr="005F6A77">
        <w:fldChar w:fldCharType="end"/>
      </w:r>
      <w:r>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wykaz badanych fraz wraz z wynikami dotyczącymi liczby unikalnych wystąpień w potwierdzonym kontekście znajduje się w </w:t>
      </w:r>
      <w:commentRangeStart w:id="22"/>
      <w:r>
        <w:t>załączniku nr 6</w:t>
      </w:r>
      <w:commentRangeEnd w:id="22"/>
      <w:r>
        <w:rPr>
          <w:rStyle w:val="CommentReference"/>
          <w:rFonts w:ascii="Times New Roman" w:eastAsia="Times New Roman" w:hAnsi="Times New Roman"/>
          <w:szCs w:val="20"/>
          <w:lang w:eastAsia="pl-PL"/>
        </w:rPr>
        <w:commentReference w:id="22"/>
      </w:r>
      <w:r>
        <w:t>.</w:t>
      </w:r>
    </w:p>
    <w:p w14:paraId="544B26B2" w14:textId="77777777" w:rsidR="009935B2" w:rsidRDefault="009935B2" w:rsidP="009935B2">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51.</w:t>
      </w:r>
    </w:p>
    <w:p w14:paraId="6218539A" w14:textId="77777777" w:rsidR="009935B2" w:rsidRDefault="009935B2" w:rsidP="009935B2">
      <w:pPr>
        <w:pStyle w:val="Tytutabeli"/>
      </w:pPr>
      <w:r>
        <w:t xml:space="preserve">Tabela </w:t>
      </w:r>
      <w:fldSimple w:instr=" SEQ Tabela \* ARABIC ">
        <w:r>
          <w:rPr>
            <w:noProof/>
          </w:rPr>
          <w:t>51</w:t>
        </w:r>
      </w:fldSimple>
      <w:r>
        <w:rPr>
          <w:noProof/>
        </w:rPr>
        <w:t>.</w:t>
      </w:r>
      <w:r>
        <w:t xml:space="preserve"> Podsumowanie liczności wystąpień określeń odnoszących się do interesariuszy uczelni w abstraktach analizowanych artykułów naukowych.</w:t>
      </w:r>
    </w:p>
    <w:tbl>
      <w:tblPr>
        <w:tblStyle w:val="TableGrid"/>
        <w:tblW w:w="0" w:type="auto"/>
        <w:tblLook w:val="04A0" w:firstRow="1" w:lastRow="0" w:firstColumn="1" w:lastColumn="0" w:noHBand="0" w:noVBand="1"/>
      </w:tblPr>
      <w:tblGrid>
        <w:gridCol w:w="4606"/>
        <w:gridCol w:w="4606"/>
      </w:tblGrid>
      <w:tr w:rsidR="009935B2" w:rsidRPr="009A07C3" w14:paraId="4D6AE7B0" w14:textId="77777777" w:rsidTr="00E45F30">
        <w:trPr>
          <w:cantSplit/>
          <w:tblHeader/>
        </w:trPr>
        <w:tc>
          <w:tcPr>
            <w:tcW w:w="4606" w:type="dxa"/>
          </w:tcPr>
          <w:p w14:paraId="5A4C2C16" w14:textId="77777777" w:rsidR="009935B2" w:rsidRPr="00533597" w:rsidRDefault="009935B2" w:rsidP="00E45F30">
            <w:pPr>
              <w:pStyle w:val="TekstTabeli"/>
              <w:keepNext/>
              <w:rPr>
                <w:b/>
                <w:bCs w:val="0"/>
              </w:rPr>
            </w:pPr>
            <w:r w:rsidRPr="00533597">
              <w:rPr>
                <w:b/>
                <w:bCs w:val="0"/>
              </w:rPr>
              <w:t>Grupa interesariuszy</w:t>
            </w:r>
          </w:p>
        </w:tc>
        <w:tc>
          <w:tcPr>
            <w:tcW w:w="4606" w:type="dxa"/>
          </w:tcPr>
          <w:p w14:paraId="37442C79" w14:textId="77777777" w:rsidR="009935B2" w:rsidRPr="00533597" w:rsidRDefault="009935B2" w:rsidP="00E45F30">
            <w:pPr>
              <w:pStyle w:val="TekstTabeli"/>
              <w:keepNext/>
              <w:rPr>
                <w:b/>
                <w:bCs w:val="0"/>
              </w:rPr>
            </w:pPr>
            <w:r w:rsidRPr="00533597">
              <w:rPr>
                <w:b/>
                <w:bCs w:val="0"/>
              </w:rPr>
              <w:t>Liczność wystąpień</w:t>
            </w:r>
          </w:p>
        </w:tc>
      </w:tr>
      <w:tr w:rsidR="009935B2" w:rsidRPr="009A07C3" w14:paraId="72E816FD" w14:textId="77777777" w:rsidTr="00E45F30">
        <w:trPr>
          <w:cantSplit/>
        </w:trPr>
        <w:tc>
          <w:tcPr>
            <w:tcW w:w="4606" w:type="dxa"/>
            <w:vAlign w:val="center"/>
          </w:tcPr>
          <w:p w14:paraId="19471A97" w14:textId="77777777" w:rsidR="009935B2" w:rsidRPr="009A07C3" w:rsidRDefault="009935B2" w:rsidP="00E45F30">
            <w:pPr>
              <w:pStyle w:val="TekstTabeli"/>
            </w:pPr>
            <w:r w:rsidRPr="009A07C3">
              <w:t>Studenci</w:t>
            </w:r>
          </w:p>
        </w:tc>
        <w:tc>
          <w:tcPr>
            <w:tcW w:w="4606" w:type="dxa"/>
            <w:vAlign w:val="center"/>
          </w:tcPr>
          <w:p w14:paraId="57D3C98D" w14:textId="77777777" w:rsidR="009935B2" w:rsidRPr="009A07C3" w:rsidRDefault="009935B2" w:rsidP="00E45F30">
            <w:pPr>
              <w:pStyle w:val="TekstTabeli"/>
            </w:pPr>
            <w:r w:rsidRPr="009A07C3">
              <w:t>278</w:t>
            </w:r>
          </w:p>
        </w:tc>
      </w:tr>
      <w:tr w:rsidR="009935B2" w:rsidRPr="009A07C3" w14:paraId="132999F6" w14:textId="77777777" w:rsidTr="00E45F30">
        <w:trPr>
          <w:cantSplit/>
        </w:trPr>
        <w:tc>
          <w:tcPr>
            <w:tcW w:w="4606" w:type="dxa"/>
            <w:vAlign w:val="center"/>
          </w:tcPr>
          <w:p w14:paraId="4CC6CFE9" w14:textId="77777777" w:rsidR="009935B2" w:rsidRPr="009A07C3" w:rsidRDefault="009935B2" w:rsidP="00E45F30">
            <w:pPr>
              <w:pStyle w:val="TekstTabeli"/>
            </w:pPr>
            <w:r w:rsidRPr="009A07C3">
              <w:t>Wykładowcy / naukowcy</w:t>
            </w:r>
          </w:p>
        </w:tc>
        <w:tc>
          <w:tcPr>
            <w:tcW w:w="4606" w:type="dxa"/>
            <w:vAlign w:val="center"/>
          </w:tcPr>
          <w:p w14:paraId="0222FBFC" w14:textId="77777777" w:rsidR="009935B2" w:rsidRPr="009A07C3" w:rsidRDefault="009935B2" w:rsidP="00E45F30">
            <w:pPr>
              <w:pStyle w:val="TekstTabeli"/>
            </w:pPr>
            <w:r w:rsidRPr="009A07C3">
              <w:t>246</w:t>
            </w:r>
          </w:p>
        </w:tc>
      </w:tr>
      <w:tr w:rsidR="009935B2" w:rsidRPr="009A07C3" w14:paraId="4F18315E" w14:textId="77777777" w:rsidTr="00E45F30">
        <w:trPr>
          <w:cantSplit/>
        </w:trPr>
        <w:tc>
          <w:tcPr>
            <w:tcW w:w="4606" w:type="dxa"/>
            <w:vAlign w:val="center"/>
          </w:tcPr>
          <w:p w14:paraId="3E043AAD" w14:textId="77777777" w:rsidR="009935B2" w:rsidRPr="009A07C3" w:rsidRDefault="009935B2" w:rsidP="00E45F30">
            <w:pPr>
              <w:pStyle w:val="TekstTabeli"/>
            </w:pPr>
            <w:r w:rsidRPr="009A07C3">
              <w:t xml:space="preserve">Przedstawiciele władz </w:t>
            </w:r>
            <w:r>
              <w:t>u</w:t>
            </w:r>
            <w:r w:rsidRPr="009A07C3">
              <w:t>czelni</w:t>
            </w:r>
          </w:p>
        </w:tc>
        <w:tc>
          <w:tcPr>
            <w:tcW w:w="4606" w:type="dxa"/>
            <w:vAlign w:val="center"/>
          </w:tcPr>
          <w:p w14:paraId="434BD431" w14:textId="77777777" w:rsidR="009935B2" w:rsidRPr="009A07C3" w:rsidRDefault="009935B2" w:rsidP="00E45F30">
            <w:pPr>
              <w:pStyle w:val="TekstTabeli"/>
            </w:pPr>
            <w:r w:rsidRPr="009A07C3">
              <w:t>167</w:t>
            </w:r>
          </w:p>
        </w:tc>
      </w:tr>
      <w:tr w:rsidR="009935B2" w:rsidRPr="009A07C3" w14:paraId="75BC8C3E" w14:textId="77777777" w:rsidTr="00E45F30">
        <w:trPr>
          <w:cantSplit/>
        </w:trPr>
        <w:tc>
          <w:tcPr>
            <w:tcW w:w="4606" w:type="dxa"/>
            <w:vAlign w:val="center"/>
          </w:tcPr>
          <w:p w14:paraId="6E2ACD9E" w14:textId="77777777" w:rsidR="009935B2" w:rsidRPr="009A07C3" w:rsidRDefault="009935B2" w:rsidP="00E45F30">
            <w:pPr>
              <w:pStyle w:val="TekstTabeli"/>
            </w:pPr>
            <w:r w:rsidRPr="009A07C3">
              <w:t>Społeczeństwo / media / otoczenie</w:t>
            </w:r>
          </w:p>
        </w:tc>
        <w:tc>
          <w:tcPr>
            <w:tcW w:w="4606" w:type="dxa"/>
            <w:vAlign w:val="center"/>
          </w:tcPr>
          <w:p w14:paraId="7B1F2ADE" w14:textId="77777777" w:rsidR="009935B2" w:rsidRPr="009A07C3" w:rsidRDefault="009935B2" w:rsidP="00E45F30">
            <w:pPr>
              <w:pStyle w:val="TekstTabeli"/>
            </w:pPr>
            <w:r w:rsidRPr="009A07C3">
              <w:t>92</w:t>
            </w:r>
          </w:p>
        </w:tc>
      </w:tr>
      <w:tr w:rsidR="009935B2" w:rsidRPr="009A07C3" w14:paraId="25A40638" w14:textId="77777777" w:rsidTr="00E45F30">
        <w:trPr>
          <w:cantSplit/>
        </w:trPr>
        <w:tc>
          <w:tcPr>
            <w:tcW w:w="4606" w:type="dxa"/>
            <w:vAlign w:val="center"/>
          </w:tcPr>
          <w:p w14:paraId="5D5D21A1" w14:textId="77777777" w:rsidR="009935B2" w:rsidRPr="00D82766" w:rsidRDefault="009935B2" w:rsidP="00E45F30">
            <w:pPr>
              <w:pStyle w:val="TekstTabeli"/>
              <w:rPr>
                <w:lang w:val="pl-PL"/>
              </w:rPr>
            </w:pPr>
            <w:r w:rsidRPr="00D82766">
              <w:rPr>
                <w:lang w:val="pl-PL"/>
              </w:rPr>
              <w:t xml:space="preserve">Przedstawiciele władz państwowych </w:t>
            </w:r>
            <w:r w:rsidRPr="00D82766">
              <w:rPr>
                <w:lang w:val="pl-PL"/>
              </w:rPr>
              <w:br/>
              <w:t>(regionalnych i centralnych)</w:t>
            </w:r>
          </w:p>
        </w:tc>
        <w:tc>
          <w:tcPr>
            <w:tcW w:w="4606" w:type="dxa"/>
            <w:vAlign w:val="center"/>
          </w:tcPr>
          <w:p w14:paraId="58E0081C" w14:textId="77777777" w:rsidR="009935B2" w:rsidRPr="009A07C3" w:rsidRDefault="009935B2" w:rsidP="00E45F30">
            <w:pPr>
              <w:pStyle w:val="TekstTabeli"/>
            </w:pPr>
            <w:r w:rsidRPr="009A07C3">
              <w:t>92</w:t>
            </w:r>
          </w:p>
        </w:tc>
      </w:tr>
      <w:tr w:rsidR="009935B2" w:rsidRPr="009A07C3" w14:paraId="0CEC78EF" w14:textId="77777777" w:rsidTr="00E45F30">
        <w:trPr>
          <w:cantSplit/>
        </w:trPr>
        <w:tc>
          <w:tcPr>
            <w:tcW w:w="4606" w:type="dxa"/>
            <w:vAlign w:val="center"/>
          </w:tcPr>
          <w:p w14:paraId="208F6956" w14:textId="77777777" w:rsidR="009935B2" w:rsidRPr="009A07C3" w:rsidRDefault="009935B2" w:rsidP="00E45F30">
            <w:pPr>
              <w:pStyle w:val="TekstTabeli"/>
            </w:pPr>
            <w:r>
              <w:t>Pracodawcy / przedsiębiorcy</w:t>
            </w:r>
            <w:r w:rsidRPr="009A07C3">
              <w:t xml:space="preserve"> / przedstawiciele biznesu</w:t>
            </w:r>
          </w:p>
        </w:tc>
        <w:tc>
          <w:tcPr>
            <w:tcW w:w="4606" w:type="dxa"/>
            <w:vAlign w:val="center"/>
          </w:tcPr>
          <w:p w14:paraId="38C8DDA9" w14:textId="77777777" w:rsidR="009935B2" w:rsidRPr="009A07C3" w:rsidRDefault="009935B2" w:rsidP="00E45F30">
            <w:pPr>
              <w:pStyle w:val="TekstTabeli"/>
            </w:pPr>
            <w:r w:rsidRPr="009A07C3">
              <w:t>63</w:t>
            </w:r>
          </w:p>
        </w:tc>
      </w:tr>
      <w:tr w:rsidR="009935B2" w:rsidRPr="009A07C3" w14:paraId="0D59B213" w14:textId="77777777" w:rsidTr="00E45F30">
        <w:trPr>
          <w:cantSplit/>
        </w:trPr>
        <w:tc>
          <w:tcPr>
            <w:tcW w:w="4606" w:type="dxa"/>
            <w:vAlign w:val="center"/>
          </w:tcPr>
          <w:p w14:paraId="66E828D0" w14:textId="77777777" w:rsidR="009935B2" w:rsidRPr="009A07C3" w:rsidRDefault="009935B2" w:rsidP="00E45F30">
            <w:pPr>
              <w:pStyle w:val="TekstTabeli"/>
            </w:pPr>
            <w:r w:rsidRPr="009A07C3">
              <w:t>Pracownicy administracyjni</w:t>
            </w:r>
            <w:r>
              <w:t xml:space="preserve"> uczelni</w:t>
            </w:r>
          </w:p>
        </w:tc>
        <w:tc>
          <w:tcPr>
            <w:tcW w:w="4606" w:type="dxa"/>
            <w:vAlign w:val="center"/>
          </w:tcPr>
          <w:p w14:paraId="7372920B" w14:textId="77777777" w:rsidR="009935B2" w:rsidRPr="009A07C3" w:rsidRDefault="009935B2" w:rsidP="00E45F30">
            <w:pPr>
              <w:pStyle w:val="TekstTabeli"/>
            </w:pPr>
            <w:r w:rsidRPr="009A07C3">
              <w:t>49</w:t>
            </w:r>
          </w:p>
        </w:tc>
      </w:tr>
      <w:tr w:rsidR="009935B2" w:rsidRPr="009A07C3" w14:paraId="1B1259AB" w14:textId="77777777" w:rsidTr="00E45F30">
        <w:trPr>
          <w:cantSplit/>
        </w:trPr>
        <w:tc>
          <w:tcPr>
            <w:tcW w:w="4606" w:type="dxa"/>
            <w:vAlign w:val="center"/>
          </w:tcPr>
          <w:p w14:paraId="451142F7" w14:textId="77777777" w:rsidR="009935B2" w:rsidRPr="009A07C3" w:rsidRDefault="009935B2" w:rsidP="00E45F30">
            <w:pPr>
              <w:pStyle w:val="TekstTabeli"/>
            </w:pPr>
            <w:r w:rsidRPr="009A07C3">
              <w:t>Absolwenci</w:t>
            </w:r>
          </w:p>
        </w:tc>
        <w:tc>
          <w:tcPr>
            <w:tcW w:w="4606" w:type="dxa"/>
            <w:vAlign w:val="center"/>
          </w:tcPr>
          <w:p w14:paraId="4242E32F" w14:textId="77777777" w:rsidR="009935B2" w:rsidRPr="009A07C3" w:rsidRDefault="009935B2" w:rsidP="00E45F30">
            <w:pPr>
              <w:pStyle w:val="TekstTabeli"/>
            </w:pPr>
            <w:r w:rsidRPr="009A07C3">
              <w:t>40</w:t>
            </w:r>
          </w:p>
        </w:tc>
      </w:tr>
      <w:tr w:rsidR="009935B2" w:rsidRPr="009A07C3" w14:paraId="0C447117" w14:textId="77777777" w:rsidTr="00E45F30">
        <w:trPr>
          <w:cantSplit/>
        </w:trPr>
        <w:tc>
          <w:tcPr>
            <w:tcW w:w="4606" w:type="dxa"/>
            <w:vAlign w:val="center"/>
          </w:tcPr>
          <w:p w14:paraId="2A06B590" w14:textId="77777777" w:rsidR="009935B2" w:rsidRPr="00E85FDF" w:rsidRDefault="009935B2" w:rsidP="00E45F30">
            <w:pPr>
              <w:pStyle w:val="TekstTabeli"/>
            </w:pPr>
            <w:r w:rsidRPr="00E85FDF">
              <w:t>Rodzice</w:t>
            </w:r>
            <w:r>
              <w:t xml:space="preserve"> </w:t>
            </w:r>
            <w:r w:rsidRPr="00E85FDF">
              <w:t>/</w:t>
            </w:r>
            <w:r>
              <w:t xml:space="preserve"> </w:t>
            </w:r>
            <w:r w:rsidRPr="00E85FDF">
              <w:t>opiekunowie studentów / rodziny</w:t>
            </w:r>
          </w:p>
        </w:tc>
        <w:tc>
          <w:tcPr>
            <w:tcW w:w="4606" w:type="dxa"/>
            <w:vAlign w:val="center"/>
          </w:tcPr>
          <w:p w14:paraId="5E7010E1" w14:textId="77777777" w:rsidR="009935B2" w:rsidRPr="009A07C3" w:rsidRDefault="009935B2" w:rsidP="00E45F30">
            <w:pPr>
              <w:pStyle w:val="TekstTabeli"/>
            </w:pPr>
            <w:r w:rsidRPr="009A07C3">
              <w:t>24</w:t>
            </w:r>
          </w:p>
        </w:tc>
      </w:tr>
      <w:tr w:rsidR="009935B2" w:rsidRPr="009A07C3" w14:paraId="076F9D78" w14:textId="77777777" w:rsidTr="00E45F30">
        <w:trPr>
          <w:cantSplit/>
        </w:trPr>
        <w:tc>
          <w:tcPr>
            <w:tcW w:w="4606" w:type="dxa"/>
            <w:vAlign w:val="center"/>
          </w:tcPr>
          <w:p w14:paraId="38B341AB" w14:textId="77777777" w:rsidR="009935B2" w:rsidRPr="009A07C3" w:rsidRDefault="009935B2" w:rsidP="00E45F30">
            <w:pPr>
              <w:pStyle w:val="TekstTabeli"/>
            </w:pPr>
            <w:r w:rsidRPr="009A07C3">
              <w:t>Partnerstwa / współprace (przedstawiciele)</w:t>
            </w:r>
          </w:p>
        </w:tc>
        <w:tc>
          <w:tcPr>
            <w:tcW w:w="4606" w:type="dxa"/>
            <w:vAlign w:val="center"/>
          </w:tcPr>
          <w:p w14:paraId="4FEB0D72" w14:textId="77777777" w:rsidR="009935B2" w:rsidRPr="009A07C3" w:rsidRDefault="009935B2" w:rsidP="00E45F30">
            <w:pPr>
              <w:pStyle w:val="TekstTabeli"/>
            </w:pPr>
            <w:r w:rsidRPr="009A07C3">
              <w:t>23</w:t>
            </w:r>
          </w:p>
        </w:tc>
      </w:tr>
      <w:tr w:rsidR="009935B2" w:rsidRPr="009A07C3" w14:paraId="15742FAD" w14:textId="77777777" w:rsidTr="00E45F30">
        <w:trPr>
          <w:cantSplit/>
        </w:trPr>
        <w:tc>
          <w:tcPr>
            <w:tcW w:w="4606" w:type="dxa"/>
            <w:vAlign w:val="center"/>
          </w:tcPr>
          <w:p w14:paraId="5FF8A9E8" w14:textId="77777777" w:rsidR="009935B2" w:rsidRPr="009A07C3" w:rsidRDefault="009935B2" w:rsidP="00E45F30">
            <w:pPr>
              <w:pStyle w:val="TekstTabeli"/>
              <w:keepNext/>
            </w:pPr>
            <w:r w:rsidRPr="009A07C3">
              <w:t>Dostawcy</w:t>
            </w:r>
            <w:r>
              <w:t xml:space="preserve"> uczelni</w:t>
            </w:r>
          </w:p>
        </w:tc>
        <w:tc>
          <w:tcPr>
            <w:tcW w:w="4606" w:type="dxa"/>
            <w:vAlign w:val="center"/>
          </w:tcPr>
          <w:p w14:paraId="619B14A7" w14:textId="77777777" w:rsidR="009935B2" w:rsidRPr="009A07C3" w:rsidRDefault="009935B2" w:rsidP="00E45F30">
            <w:pPr>
              <w:pStyle w:val="TekstTabeli"/>
              <w:keepNext/>
            </w:pPr>
            <w:r w:rsidRPr="009A07C3">
              <w:t>5</w:t>
            </w:r>
          </w:p>
        </w:tc>
      </w:tr>
    </w:tbl>
    <w:p w14:paraId="2555ADA1" w14:textId="77777777" w:rsidR="009935B2" w:rsidRPr="00C278BA" w:rsidRDefault="009935B2" w:rsidP="009935B2">
      <w:pPr>
        <w:pStyle w:val="rdo"/>
      </w:pPr>
      <w:r>
        <w:t>Źródło: opracowanie własne</w:t>
      </w:r>
    </w:p>
    <w:p w14:paraId="62F2D2A7" w14:textId="77777777" w:rsidR="009935B2" w:rsidRDefault="009935B2" w:rsidP="009935B2">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xml:space="preserve">, itp.). Dla takich sytuacji dokonano w trakcie kategoryzacji rozdziału liczności równomiernie dla każdej z kategorii do których przypisano daną frazę. Podobna sytuacja </w:t>
      </w:r>
      <w:r>
        <w:lastRenderedPageBreak/>
        <w:t>miała miejsce dla określeń odnoszących się do społeczności uczelni (</w:t>
      </w:r>
      <w:r w:rsidRPr="00B658A3">
        <w:rPr>
          <w:i/>
          <w:iCs/>
        </w:rPr>
        <w:t>university community</w:t>
      </w:r>
      <w:r>
        <w:t>) oraz określeń synonimicznych. W tym przypadku rozdziału dokonywano na obie kategorie odnoszące się do pracowników uczelni oraz na kategorię studentów. Dość zaskakująca wydaje się stosunkowo niska pozycja, w przedstawionym w Tabeli 51 swoistym rankingu, grupy absolwentów.</w:t>
      </w:r>
    </w:p>
    <w:p w14:paraId="7331F93A" w14:textId="77777777" w:rsidR="00831A07" w:rsidRPr="00233788" w:rsidRDefault="00831A07" w:rsidP="00831A07">
      <w:r>
        <w:t xml:space="preserve">W kontekście zarządzania interesariuszami niezwykle istotnym aspektem staje się odpowiednie komunikowanie, dostoswane do wymagań każdej z istotnych dla uczelni grup i rodzaju relacji jakie zachodzą między ich przedstawicielami, a uczelnią. Jest to o tyle trudne, że interesy różnych grup mogą być ze sobą sprzeczne, a nawet prowadzić do konfliktów </w:t>
      </w:r>
      <w:r>
        <w:fldChar w:fldCharType="begin" w:fldLock="1"/>
      </w:r>
      <w:r>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fldChar w:fldCharType="separate"/>
      </w:r>
      <w:r w:rsidRPr="00E45933">
        <w:rPr>
          <w:noProof/>
        </w:rPr>
        <w:t>(por. Freeman &amp; Reed, 1983, s. 97)</w:t>
      </w:r>
      <w:r>
        <w:fldChar w:fldCharType="end"/>
      </w:r>
      <w:r>
        <w:t xml:space="preserve">.Sposoby komunikacji zatem, by mogły być skuteczne, muszą zostać zaplanowanie na podstawie identyfikacji istotnych cech różnych grup interesariuszy i nieraz wykorzystywać wiedzę dotyczącą rozwiązywania konfliktów </w:t>
      </w:r>
      <w:r>
        <w:fldChar w:fldCharType="begin" w:fldLock="1"/>
      </w:r>
      <w:r>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fldChar w:fldCharType="separate"/>
      </w:r>
      <w:r w:rsidRPr="00E45933">
        <w:rPr>
          <w:noProof/>
        </w:rPr>
        <w:t>(por. M. Gupta i in., 2011)</w:t>
      </w:r>
      <w:r>
        <w:fldChar w:fldCharType="end"/>
      </w:r>
      <w:r>
        <w:t>. Szersze omówienie zagadnień analizy interesariuszy pozwalającej na wybór odpowiednich sposobów komunikacji uwzględniających różnice w oczekiwaniach pomiędzy różnymi grupami znajduje się w następnym podrozdziale.</w:t>
      </w:r>
    </w:p>
    <w:p w14:paraId="2DD630B4" w14:textId="77777777" w:rsidR="00831A07" w:rsidRDefault="00831A07" w:rsidP="00831A07">
      <w:r w:rsidRPr="00390008">
        <w:t xml:space="preserve">Określenie </w:t>
      </w:r>
      <w:r>
        <w:t xml:space="preserve">przynależności wg typologii zaproponowanej przez Mitchella opisanej w poprzednim podrozdziale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 co w przypadku uniwersytetów oznacza silny wpływ kultury akademickiej (por. </w:t>
      </w:r>
      <w:r>
        <w:fldChar w:fldCharType="begin"/>
      </w:r>
      <w:r>
        <w:instrText xml:space="preserve"> REF _Ref67311339 \r \h </w:instrText>
      </w:r>
      <w:r>
        <w:fldChar w:fldCharType="separate"/>
      </w:r>
      <w:r>
        <w:t>1.2.2</w:t>
      </w:r>
      <w:r>
        <w:fldChar w:fldCharType="end"/>
      </w:r>
      <w:r>
        <w:t xml:space="preserve">) oraz długoterminową perspektywę ze względu na wieloletni proces kształcenia wyższego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fldChar w:fldCharType="separate"/>
      </w:r>
      <w:r w:rsidRPr="00DD16CE">
        <w:rPr>
          <w:noProof/>
        </w:rPr>
        <w:t>(por. Al-Turki i in., 2008, s. 214)</w:t>
      </w:r>
      <w:r>
        <w:fldChar w:fldCharType="end"/>
      </w:r>
      <w:r>
        <w:t xml:space="preserve">. W takim procesie, w ujęciu edukacyjnego łańcucha dostaw, rynek pracowników stanowi centralny punkt pomiędzy rynkiem pracy (pracodawcami) a różnymi stadiami systemu edukacji (por. </w:t>
      </w:r>
      <w:r>
        <w:fldChar w:fldCharType="begin"/>
      </w:r>
      <w:r>
        <w:instrText xml:space="preserve"> REF _Ref155519988 \h </w:instrText>
      </w:r>
      <w:r>
        <w:fldChar w:fldCharType="separate"/>
      </w:r>
      <w:r>
        <w:t xml:space="preserve">Rysunek </w:t>
      </w:r>
      <w:r>
        <w:rPr>
          <w:noProof/>
        </w:rPr>
        <w:t>22</w:t>
      </w:r>
      <w:r>
        <w:fldChar w:fldCharType="end"/>
      </w:r>
      <w:r>
        <w:t>).</w:t>
      </w:r>
    </w:p>
    <w:p w14:paraId="0D172FE7" w14:textId="77777777" w:rsidR="00831A07" w:rsidRDefault="00831A07" w:rsidP="00831A07">
      <w:pPr>
        <w:pStyle w:val="Rysunek"/>
      </w:pPr>
      <w:r>
        <w:rPr>
          <w:noProof/>
        </w:rPr>
        <w:drawing>
          <wp:inline distT="0" distB="0" distL="0" distR="0" wp14:anchorId="0B25E1D1" wp14:editId="4754D881">
            <wp:extent cx="5410220" cy="2520000"/>
            <wp:effectExtent l="0" t="0" r="0" b="0"/>
            <wp:docPr id="57646070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4D956179" w14:textId="77777777" w:rsidR="00831A07" w:rsidRDefault="00831A07" w:rsidP="00831A07">
      <w:pPr>
        <w:pStyle w:val="Tytutabeli"/>
        <w:jc w:val="center"/>
      </w:pPr>
      <w:r>
        <w:t xml:space="preserve">Rysunek </w:t>
      </w:r>
      <w:fldSimple w:instr=" SEQ Rysunek \* ARABIC ">
        <w:r>
          <w:rPr>
            <w:noProof/>
          </w:rPr>
          <w:t>22</w:t>
        </w:r>
      </w:fldSimple>
      <w:r>
        <w:rPr>
          <w:noProof/>
        </w:rPr>
        <w:t>.</w:t>
      </w:r>
      <w:r>
        <w:t xml:space="preserve"> Edukacyjny łańcuch dostaw</w:t>
      </w:r>
    </w:p>
    <w:p w14:paraId="76C92D67" w14:textId="77777777" w:rsidR="00831A07" w:rsidRPr="00D95B07" w:rsidRDefault="00831A07" w:rsidP="00831A07">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1EDFCF71" w14:textId="77777777" w:rsidR="00831A07" w:rsidRPr="003D25A9" w:rsidRDefault="00831A07" w:rsidP="00831A07">
      <w:r>
        <w:t xml:space="preserve">Koncepcja przedstawionego na Rysunku 22 edukacyjnego łańcucha dostaw jest w sposób oczywisty znacznym uproszczeniem realiów działalności uniwersyteckiej odnoszącym się jedynie do </w:t>
      </w:r>
      <w:r>
        <w:lastRenderedPageBreak/>
        <w:t>procesu kształcenia absolwentów pomijającym m. in.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43B8A108" w14:textId="77777777" w:rsidR="00831A07" w:rsidRPr="00C0645D" w:rsidRDefault="00831A07" w:rsidP="00831A07">
      <w:r w:rsidRPr="00C0645D">
        <w:t xml:space="preserve">Przedstawione w </w:t>
      </w:r>
      <w:r>
        <w:t>Tabeli 53 propozycje technik identyfikacji i analizy interesariuszy mają na celu nie tylko uwidocznienie całego spektrum potencjalnych interesariuszy organizacji począwszy od zastosowania metody burzy mózgów. Prawdopodobnie znacznie bardziej wartościowym jest pogłębienie znajomości cech różnych grup,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mogą przybrać też inną postać, np. taką jak na Rysunku 24.</w:t>
      </w:r>
    </w:p>
    <w:p w14:paraId="1D069AD5" w14:textId="77777777" w:rsidR="00831A07" w:rsidRDefault="00831A07" w:rsidP="00831A07">
      <w:pPr>
        <w:pStyle w:val="Rysunek"/>
      </w:pPr>
      <w:r>
        <w:rPr>
          <w:noProof/>
        </w:rPr>
        <w:drawing>
          <wp:inline distT="0" distB="0" distL="0" distR="0" wp14:anchorId="6DD087A7" wp14:editId="73F0F2B3">
            <wp:extent cx="4320000" cy="2884624"/>
            <wp:effectExtent l="0" t="0" r="0" b="0"/>
            <wp:docPr id="229942700"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16E9893" w14:textId="77777777" w:rsidR="00831A07" w:rsidRPr="00C0645D" w:rsidRDefault="00831A07" w:rsidP="00831A07">
      <w:pPr>
        <w:pStyle w:val="Tytutabeli"/>
      </w:pPr>
      <w:r>
        <w:t xml:space="preserve">Rysunek </w:t>
      </w:r>
      <w:fldSimple w:instr=" SEQ Rysunek \* ARABIC ">
        <w:r>
          <w:rPr>
            <w:noProof/>
          </w:rPr>
          <w:t>24</w:t>
        </w:r>
      </w:fldSimple>
      <w:r>
        <w:rPr>
          <w:noProof/>
        </w:rPr>
        <w:t>.</w:t>
      </w:r>
      <w:r>
        <w:t xml:space="preserve"> Przykładowa mapa interesariuszy uczelni</w:t>
      </w:r>
    </w:p>
    <w:p w14:paraId="2AE005E9" w14:textId="77777777" w:rsidR="00831A07" w:rsidRPr="00D95B07" w:rsidRDefault="00831A07" w:rsidP="00831A07">
      <w:pPr>
        <w:pStyle w:val="rdo"/>
        <w:rPr>
          <w:lang w:val="pl-PL"/>
        </w:rPr>
      </w:pPr>
      <w:r w:rsidRPr="00D95B07">
        <w:rPr>
          <w:lang w:val="pl-PL"/>
        </w:rPr>
        <w:t xml:space="preserve">Źródło: opracowanie własne na podstawie </w:t>
      </w:r>
      <w:r w:rsidRPr="00DF2CBA">
        <w:fldChar w:fldCharType="begin" w:fldLock="1"/>
      </w:r>
      <w:r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6F4F928F" w14:textId="77777777" w:rsidR="00831A07" w:rsidRPr="00D62AE5" w:rsidRDefault="00831A07" w:rsidP="00831A07">
      <w:r>
        <w:lastRenderedPageBreak/>
        <w:t>Przedstawiony przykład mapy interesariuszy dla uniwersytetu (</w:t>
      </w:r>
      <w:r>
        <w:fldChar w:fldCharType="begin"/>
      </w:r>
      <w:r>
        <w:instrText xml:space="preserve"> REF _Ref156672377 \h </w:instrText>
      </w:r>
      <w:r>
        <w:fldChar w:fldCharType="separate"/>
      </w:r>
      <w:r>
        <w:t xml:space="preserve">Rysunek </w:t>
      </w:r>
      <w:r>
        <w:rPr>
          <w:noProof/>
        </w:rPr>
        <w:t>24</w:t>
      </w:r>
      <w:r>
        <w:fldChar w:fldCharType="end"/>
      </w:r>
      <w:r>
        <w:t xml:space="preserve">) prezentuje ujęcie trzywymiarowego podziału interesariuszy na różne kategorie. Pierwszy odnosi się do rozróżnienia pomiędzy interesariuszami wewnętrznymi i zewnętrznymi uczelni. Wśród interesariuszy zewnętrznych są wyodrębnione dwie podkategorie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 Warto również podkreślić, że struktura i ostateczny kształt tego typu mapy mogą być różne od zaprezentowanego przykładu, gdyż różne uczelnie mogą mieć specyficzne uwarunkowania otoczenia i różne priorytety dla wyboru istotnych dla nich kategorii interesariuszy.</w:t>
      </w:r>
    </w:p>
    <w:p w14:paraId="5AB66CC3" w14:textId="77777777" w:rsidR="00831A07" w:rsidRDefault="00831A07" w:rsidP="00831A07">
      <w:r>
        <w:t>Celem analiz interesariuszy i podziału na kategorie jest obranie odpowiednich strategii działań wobec różnych grup. Na przykład korzystając z mapy siły (władzy) i zainteresowania (</w:t>
      </w:r>
      <w:r>
        <w:fldChar w:fldCharType="begin"/>
      </w:r>
      <w:r>
        <w:instrText xml:space="preserve"> REF _Ref156676558 \h </w:instrText>
      </w:r>
      <w:r>
        <w:fldChar w:fldCharType="separate"/>
      </w:r>
      <w:r>
        <w:t xml:space="preserve">Rysunek </w:t>
      </w:r>
      <w:r>
        <w:rPr>
          <w:noProof/>
        </w:rPr>
        <w:t>25</w:t>
      </w:r>
      <w:r>
        <w:fldChar w:fldCharType="end"/>
      </w:r>
      <w:r>
        <w:t>) można uzyskać podpowiedzi dla strategicznych kierunków działania. Zgodnie z tymi wskazaniami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wymagają działań o minimalnych nakładach, gdyż efekty większych nakładów będą dla uczelni niedostrzegalne.</w:t>
      </w:r>
    </w:p>
    <w:p w14:paraId="23775593" w14:textId="77777777" w:rsidR="00831A07" w:rsidRDefault="00831A07" w:rsidP="00831A07">
      <w:pPr>
        <w:pStyle w:val="Rysunek"/>
      </w:pPr>
      <w:r>
        <w:rPr>
          <w:noProof/>
        </w:rPr>
        <w:drawing>
          <wp:inline distT="0" distB="0" distL="0" distR="0" wp14:anchorId="7D9B9F8E" wp14:editId="56450564">
            <wp:extent cx="3257075" cy="2376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341AAEFC" w14:textId="77777777" w:rsidR="00831A07" w:rsidRPr="00D62AE5" w:rsidRDefault="00831A07" w:rsidP="00831A07">
      <w:pPr>
        <w:pStyle w:val="Tytutabeli"/>
      </w:pPr>
      <w:r>
        <w:t xml:space="preserve">Rysunek </w:t>
      </w:r>
      <w:fldSimple w:instr=" SEQ Rysunek \* ARABIC ">
        <w:r>
          <w:rPr>
            <w:noProof/>
          </w:rPr>
          <w:t>25</w:t>
        </w:r>
      </w:fldSimple>
      <w:r>
        <w:rPr>
          <w:noProof/>
        </w:rPr>
        <w:t>.</w:t>
      </w:r>
      <w:r>
        <w:t xml:space="preserve"> Kierunki strategii działań wobec różnych interesariuszy w zależności od umiejscowienia na mapie siły (władzy) versus zainteresowanie</w:t>
      </w:r>
    </w:p>
    <w:p w14:paraId="7EB7D76E" w14:textId="77777777" w:rsidR="00831A07" w:rsidRPr="00D95B07" w:rsidRDefault="00831A07" w:rsidP="00831A07">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0B59B286" w14:textId="77777777" w:rsidR="00831A07" w:rsidRPr="00670476" w:rsidRDefault="00831A07" w:rsidP="00831A07">
      <w:r>
        <w:lastRenderedPageBreak/>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trafność treści oraz dopasowanie treści do docelowych odbiorców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 xml:space="preserve">. Kwestie poprawności gramatycznej i zastosowania odpowiedniego formatu komunikacji również będąc istotne nie odgrywają jednak tak istotnej roli dla skuteczności procesu komunikacji </w:t>
      </w:r>
      <w:r>
        <w:fldChar w:fldCharType="begin" w:fldLock="1"/>
      </w:r>
      <w: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fldChar w:fldCharType="separate"/>
      </w:r>
      <w:r w:rsidRPr="00670F35">
        <w:rPr>
          <w:noProof/>
        </w:rPr>
        <w:t>(Bragantini &amp; Matteo, 2017, s. 24)</w:t>
      </w:r>
      <w:r>
        <w:fldChar w:fldCharType="end"/>
      </w:r>
      <w:r>
        <w:t>.</w:t>
      </w:r>
    </w:p>
    <w:p w14:paraId="49C1657F" w14:textId="77777777" w:rsidR="00831A07" w:rsidRDefault="00831A07" w:rsidP="00831A07">
      <w:r>
        <w:t>Podejmując działania związane z angażowaniem i komunikacją z interesariuszami warto regularnie sprawdzać stopień dojrzałości działań wobec interesariuszy. Może do tego służyć kwestionariusz samooceny w zakresie relacji interesariuszami zaprezentowany w Tabeli 55</w:t>
      </w:r>
    </w:p>
    <w:p w14:paraId="1B5F8CE9" w14:textId="77777777" w:rsidR="00831A07" w:rsidRDefault="00831A07" w:rsidP="00831A07">
      <w:pPr>
        <w:pStyle w:val="Tytutabeli"/>
      </w:pPr>
      <w:r>
        <w:t xml:space="preserve">Tabela </w:t>
      </w:r>
      <w:fldSimple w:instr=" SEQ Tabela \* ARABIC ">
        <w:r>
          <w:rPr>
            <w:noProof/>
          </w:rPr>
          <w:t>55</w:t>
        </w:r>
      </w:fldSimple>
      <w:r>
        <w:rPr>
          <w:noProof/>
        </w:rPr>
        <w:t>.</w:t>
      </w:r>
      <w:r>
        <w:t xml:space="preserve"> Kwestionariusz samooceny uczelni w zakresie relacji z interesariuszami</w:t>
      </w:r>
    </w:p>
    <w:tbl>
      <w:tblPr>
        <w:tblStyle w:val="TableGrid"/>
        <w:tblW w:w="9176" w:type="dxa"/>
        <w:tblLook w:val="04A0" w:firstRow="1" w:lastRow="0" w:firstColumn="1" w:lastColumn="0" w:noHBand="0" w:noVBand="1"/>
      </w:tblPr>
      <w:tblGrid>
        <w:gridCol w:w="510"/>
        <w:gridCol w:w="6236"/>
        <w:gridCol w:w="678"/>
        <w:gridCol w:w="678"/>
        <w:gridCol w:w="396"/>
        <w:gridCol w:w="678"/>
      </w:tblGrid>
      <w:tr w:rsidR="00831A07" w14:paraId="5E2CAB24" w14:textId="77777777" w:rsidTr="00E45F30">
        <w:trPr>
          <w:cantSplit/>
          <w:tblHeader/>
        </w:trPr>
        <w:tc>
          <w:tcPr>
            <w:tcW w:w="510" w:type="dxa"/>
            <w:vAlign w:val="center"/>
          </w:tcPr>
          <w:p w14:paraId="3BAD7CF8" w14:textId="77777777" w:rsidR="00831A07" w:rsidRPr="00032411" w:rsidRDefault="00831A07" w:rsidP="00E45F30">
            <w:pPr>
              <w:pStyle w:val="TekstTabeli"/>
              <w:keepNext/>
              <w:jc w:val="center"/>
              <w:rPr>
                <w:b/>
                <w:bCs w:val="0"/>
              </w:rPr>
            </w:pPr>
            <w:r w:rsidRPr="00032411">
              <w:rPr>
                <w:b/>
                <w:bCs w:val="0"/>
              </w:rPr>
              <w:t>Lp.</w:t>
            </w:r>
          </w:p>
        </w:tc>
        <w:tc>
          <w:tcPr>
            <w:tcW w:w="6236" w:type="dxa"/>
            <w:vAlign w:val="center"/>
          </w:tcPr>
          <w:p w14:paraId="09A00406" w14:textId="77777777" w:rsidR="00831A07" w:rsidRPr="00032411" w:rsidRDefault="00831A07" w:rsidP="00E45F30">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5AC70A0F" w14:textId="77777777" w:rsidR="00831A07" w:rsidRPr="00032411" w:rsidRDefault="00831A07" w:rsidP="00E45F30">
            <w:pPr>
              <w:pStyle w:val="TekstTabeli"/>
              <w:keepNext/>
              <w:rPr>
                <w:b/>
                <w:bCs w:val="0"/>
                <w:lang w:val="pl-PL"/>
              </w:rPr>
            </w:pPr>
            <w:r w:rsidRPr="00032411">
              <w:rPr>
                <w:b/>
                <w:bCs w:val="0"/>
                <w:lang w:val="pl-PL"/>
              </w:rPr>
              <w:t>Int. 1</w:t>
            </w:r>
            <w:r>
              <w:rPr>
                <w:b/>
                <w:bCs w:val="0"/>
                <w:lang w:val="pl-PL"/>
              </w:rPr>
              <w:br/>
              <w:t>[+/-]</w:t>
            </w:r>
          </w:p>
        </w:tc>
        <w:tc>
          <w:tcPr>
            <w:tcW w:w="678" w:type="dxa"/>
            <w:vAlign w:val="center"/>
          </w:tcPr>
          <w:p w14:paraId="20D9BDEA" w14:textId="77777777" w:rsidR="00831A07" w:rsidRPr="00032411" w:rsidRDefault="00831A07" w:rsidP="00E45F30">
            <w:pPr>
              <w:pStyle w:val="TekstTabeli"/>
              <w:keepNext/>
              <w:rPr>
                <w:b/>
                <w:bCs w:val="0"/>
                <w:lang w:val="pl-PL"/>
              </w:rPr>
            </w:pPr>
            <w:r w:rsidRPr="00032411">
              <w:rPr>
                <w:b/>
                <w:bCs w:val="0"/>
                <w:lang w:val="pl-PL"/>
              </w:rPr>
              <w:t>Int. 2</w:t>
            </w:r>
            <w:r>
              <w:rPr>
                <w:b/>
                <w:bCs w:val="0"/>
                <w:lang w:val="pl-PL"/>
              </w:rPr>
              <w:br/>
              <w:t>[+/-]</w:t>
            </w:r>
          </w:p>
        </w:tc>
        <w:tc>
          <w:tcPr>
            <w:tcW w:w="396" w:type="dxa"/>
            <w:vAlign w:val="center"/>
          </w:tcPr>
          <w:p w14:paraId="5C577307" w14:textId="77777777" w:rsidR="00831A07" w:rsidRPr="00032411" w:rsidRDefault="00831A07" w:rsidP="00E45F30">
            <w:pPr>
              <w:pStyle w:val="TekstTabeli"/>
              <w:keepNext/>
              <w:rPr>
                <w:b/>
                <w:bCs w:val="0"/>
                <w:lang w:val="pl-PL"/>
              </w:rPr>
            </w:pPr>
            <w:r w:rsidRPr="00032411">
              <w:rPr>
                <w:b/>
                <w:bCs w:val="0"/>
                <w:lang w:val="pl-PL"/>
              </w:rPr>
              <w:t>…</w:t>
            </w:r>
          </w:p>
        </w:tc>
        <w:tc>
          <w:tcPr>
            <w:tcW w:w="678" w:type="dxa"/>
            <w:vAlign w:val="center"/>
          </w:tcPr>
          <w:p w14:paraId="21E4B627" w14:textId="77777777" w:rsidR="00831A07" w:rsidRPr="00032411" w:rsidRDefault="00831A07" w:rsidP="00E45F30">
            <w:pPr>
              <w:pStyle w:val="TekstTabeli"/>
              <w:keepNext/>
              <w:rPr>
                <w:b/>
                <w:bCs w:val="0"/>
              </w:rPr>
            </w:pPr>
            <w:r w:rsidRPr="00032411">
              <w:rPr>
                <w:b/>
                <w:bCs w:val="0"/>
              </w:rPr>
              <w:t>Int. n</w:t>
            </w:r>
            <w:r>
              <w:rPr>
                <w:b/>
                <w:bCs w:val="0"/>
                <w:lang w:val="pl-PL"/>
              </w:rPr>
              <w:br/>
              <w:t>[+/-]</w:t>
            </w:r>
          </w:p>
        </w:tc>
      </w:tr>
      <w:tr w:rsidR="00831A07" w14:paraId="7F513CA4" w14:textId="77777777" w:rsidTr="00E45F30">
        <w:trPr>
          <w:cantSplit/>
        </w:trPr>
        <w:tc>
          <w:tcPr>
            <w:tcW w:w="510" w:type="dxa"/>
            <w:vAlign w:val="center"/>
          </w:tcPr>
          <w:p w14:paraId="72AE6E06" w14:textId="77777777" w:rsidR="00831A07" w:rsidRPr="0005178B" w:rsidRDefault="00831A07" w:rsidP="00E45F30">
            <w:pPr>
              <w:pStyle w:val="TekstTabeli"/>
              <w:jc w:val="center"/>
              <w:rPr>
                <w:lang w:val="pl-PL"/>
              </w:rPr>
            </w:pPr>
            <w:r>
              <w:rPr>
                <w:lang w:val="pl-PL"/>
              </w:rPr>
              <w:t>1.</w:t>
            </w:r>
          </w:p>
        </w:tc>
        <w:tc>
          <w:tcPr>
            <w:tcW w:w="6236" w:type="dxa"/>
          </w:tcPr>
          <w:p w14:paraId="28BFD63D" w14:textId="77777777" w:rsidR="00831A07" w:rsidRPr="00032411" w:rsidRDefault="00831A07" w:rsidP="00E45F30">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628AB7F4" w14:textId="77777777" w:rsidR="00831A07" w:rsidRPr="0005178B" w:rsidRDefault="00831A07" w:rsidP="00E45F30">
            <w:pPr>
              <w:pStyle w:val="TekstTabeli"/>
              <w:rPr>
                <w:lang w:val="pl-PL"/>
              </w:rPr>
            </w:pPr>
          </w:p>
        </w:tc>
        <w:tc>
          <w:tcPr>
            <w:tcW w:w="678" w:type="dxa"/>
          </w:tcPr>
          <w:p w14:paraId="7EBFE4A7" w14:textId="77777777" w:rsidR="00831A07" w:rsidRPr="0005178B" w:rsidRDefault="00831A07" w:rsidP="00E45F30">
            <w:pPr>
              <w:pStyle w:val="TekstTabeli"/>
              <w:rPr>
                <w:lang w:val="pl-PL"/>
              </w:rPr>
            </w:pPr>
          </w:p>
        </w:tc>
        <w:tc>
          <w:tcPr>
            <w:tcW w:w="396" w:type="dxa"/>
          </w:tcPr>
          <w:p w14:paraId="22B3D2C8" w14:textId="77777777" w:rsidR="00831A07" w:rsidRPr="0005178B" w:rsidRDefault="00831A07" w:rsidP="00E45F30">
            <w:pPr>
              <w:pStyle w:val="TekstTabeli"/>
              <w:rPr>
                <w:lang w:val="pl-PL"/>
              </w:rPr>
            </w:pPr>
          </w:p>
        </w:tc>
        <w:tc>
          <w:tcPr>
            <w:tcW w:w="678" w:type="dxa"/>
          </w:tcPr>
          <w:p w14:paraId="67A9FCB9" w14:textId="77777777" w:rsidR="00831A07" w:rsidRPr="00032411" w:rsidRDefault="00831A07" w:rsidP="00E45F30">
            <w:pPr>
              <w:pStyle w:val="TekstTabeli"/>
              <w:rPr>
                <w:lang w:val="pl-PL"/>
              </w:rPr>
            </w:pPr>
          </w:p>
        </w:tc>
      </w:tr>
      <w:tr w:rsidR="00831A07" w14:paraId="4E08EAD0" w14:textId="77777777" w:rsidTr="00E45F30">
        <w:trPr>
          <w:cantSplit/>
        </w:trPr>
        <w:tc>
          <w:tcPr>
            <w:tcW w:w="510" w:type="dxa"/>
            <w:vAlign w:val="center"/>
          </w:tcPr>
          <w:p w14:paraId="6A904DF2" w14:textId="77777777" w:rsidR="00831A07" w:rsidRPr="0005178B" w:rsidRDefault="00831A07" w:rsidP="00E45F30">
            <w:pPr>
              <w:pStyle w:val="TekstTabeli"/>
              <w:jc w:val="center"/>
              <w:rPr>
                <w:lang w:val="pl-PL"/>
              </w:rPr>
            </w:pPr>
            <w:r>
              <w:rPr>
                <w:lang w:val="pl-PL"/>
              </w:rPr>
              <w:t>2.</w:t>
            </w:r>
          </w:p>
        </w:tc>
        <w:tc>
          <w:tcPr>
            <w:tcW w:w="6236" w:type="dxa"/>
          </w:tcPr>
          <w:p w14:paraId="3D0B2C2F" w14:textId="77777777" w:rsidR="00831A07" w:rsidRPr="0005178B" w:rsidRDefault="00831A07" w:rsidP="00E45F30">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70AAD6CC" w14:textId="77777777" w:rsidR="00831A07" w:rsidRPr="0005178B" w:rsidRDefault="00831A07" w:rsidP="00E45F30">
            <w:pPr>
              <w:pStyle w:val="TekstTabeli"/>
              <w:rPr>
                <w:lang w:val="pl-PL"/>
              </w:rPr>
            </w:pPr>
          </w:p>
        </w:tc>
        <w:tc>
          <w:tcPr>
            <w:tcW w:w="678" w:type="dxa"/>
          </w:tcPr>
          <w:p w14:paraId="64FF3423" w14:textId="77777777" w:rsidR="00831A07" w:rsidRPr="0005178B" w:rsidRDefault="00831A07" w:rsidP="00E45F30">
            <w:pPr>
              <w:pStyle w:val="TekstTabeli"/>
              <w:rPr>
                <w:lang w:val="pl-PL"/>
              </w:rPr>
            </w:pPr>
          </w:p>
        </w:tc>
        <w:tc>
          <w:tcPr>
            <w:tcW w:w="396" w:type="dxa"/>
          </w:tcPr>
          <w:p w14:paraId="2D800F70" w14:textId="77777777" w:rsidR="00831A07" w:rsidRPr="0005178B" w:rsidRDefault="00831A07" w:rsidP="00E45F30">
            <w:pPr>
              <w:pStyle w:val="TekstTabeli"/>
              <w:rPr>
                <w:lang w:val="pl-PL"/>
              </w:rPr>
            </w:pPr>
          </w:p>
        </w:tc>
        <w:tc>
          <w:tcPr>
            <w:tcW w:w="678" w:type="dxa"/>
          </w:tcPr>
          <w:p w14:paraId="24DD04AB" w14:textId="77777777" w:rsidR="00831A07" w:rsidRPr="00032411" w:rsidRDefault="00831A07" w:rsidP="00E45F30">
            <w:pPr>
              <w:pStyle w:val="TekstTabeli"/>
              <w:rPr>
                <w:lang w:val="pl-PL"/>
              </w:rPr>
            </w:pPr>
          </w:p>
        </w:tc>
      </w:tr>
      <w:tr w:rsidR="00831A07" w14:paraId="07674844" w14:textId="77777777" w:rsidTr="00E45F30">
        <w:trPr>
          <w:cantSplit/>
        </w:trPr>
        <w:tc>
          <w:tcPr>
            <w:tcW w:w="510" w:type="dxa"/>
            <w:vAlign w:val="center"/>
          </w:tcPr>
          <w:p w14:paraId="47250D78" w14:textId="77777777" w:rsidR="00831A07" w:rsidRPr="0005178B" w:rsidRDefault="00831A07" w:rsidP="00E45F30">
            <w:pPr>
              <w:pStyle w:val="TekstTabeli"/>
              <w:jc w:val="center"/>
              <w:rPr>
                <w:lang w:val="pl-PL"/>
              </w:rPr>
            </w:pPr>
            <w:r>
              <w:rPr>
                <w:lang w:val="pl-PL"/>
              </w:rPr>
              <w:t>3.</w:t>
            </w:r>
          </w:p>
        </w:tc>
        <w:tc>
          <w:tcPr>
            <w:tcW w:w="6236" w:type="dxa"/>
          </w:tcPr>
          <w:p w14:paraId="7382A19D" w14:textId="77777777" w:rsidR="00831A07" w:rsidRPr="0005178B" w:rsidRDefault="00831A07" w:rsidP="00E45F30">
            <w:pPr>
              <w:pStyle w:val="TekstTabeli"/>
              <w:rPr>
                <w:lang w:val="pl-PL"/>
              </w:rPr>
            </w:pPr>
            <w:r w:rsidRPr="00032411">
              <w:rPr>
                <w:lang w:val="pl-PL"/>
              </w:rPr>
              <w:t>Czy interesariusze mają dostęp do danych osoby odpowiedzialnej za relacje z interesariuszem?</w:t>
            </w:r>
          </w:p>
        </w:tc>
        <w:tc>
          <w:tcPr>
            <w:tcW w:w="678" w:type="dxa"/>
          </w:tcPr>
          <w:p w14:paraId="757EE8E3" w14:textId="77777777" w:rsidR="00831A07" w:rsidRPr="0005178B" w:rsidRDefault="00831A07" w:rsidP="00E45F30">
            <w:pPr>
              <w:pStyle w:val="TekstTabeli"/>
              <w:rPr>
                <w:lang w:val="pl-PL"/>
              </w:rPr>
            </w:pPr>
          </w:p>
        </w:tc>
        <w:tc>
          <w:tcPr>
            <w:tcW w:w="678" w:type="dxa"/>
          </w:tcPr>
          <w:p w14:paraId="20B93930" w14:textId="77777777" w:rsidR="00831A07" w:rsidRPr="0005178B" w:rsidRDefault="00831A07" w:rsidP="00E45F30">
            <w:pPr>
              <w:pStyle w:val="TekstTabeli"/>
              <w:rPr>
                <w:lang w:val="pl-PL"/>
              </w:rPr>
            </w:pPr>
          </w:p>
        </w:tc>
        <w:tc>
          <w:tcPr>
            <w:tcW w:w="396" w:type="dxa"/>
          </w:tcPr>
          <w:p w14:paraId="7CD3AF7D" w14:textId="77777777" w:rsidR="00831A07" w:rsidRPr="0005178B" w:rsidRDefault="00831A07" w:rsidP="00E45F30">
            <w:pPr>
              <w:pStyle w:val="TekstTabeli"/>
              <w:rPr>
                <w:lang w:val="pl-PL"/>
              </w:rPr>
            </w:pPr>
          </w:p>
        </w:tc>
        <w:tc>
          <w:tcPr>
            <w:tcW w:w="678" w:type="dxa"/>
          </w:tcPr>
          <w:p w14:paraId="6000526F" w14:textId="77777777" w:rsidR="00831A07" w:rsidRPr="00032411" w:rsidRDefault="00831A07" w:rsidP="00E45F30">
            <w:pPr>
              <w:pStyle w:val="TekstTabeli"/>
              <w:rPr>
                <w:lang w:val="pl-PL"/>
              </w:rPr>
            </w:pPr>
          </w:p>
        </w:tc>
      </w:tr>
      <w:tr w:rsidR="00831A07" w14:paraId="58C6CEB2" w14:textId="77777777" w:rsidTr="00E45F30">
        <w:trPr>
          <w:cantSplit/>
        </w:trPr>
        <w:tc>
          <w:tcPr>
            <w:tcW w:w="510" w:type="dxa"/>
            <w:vAlign w:val="center"/>
          </w:tcPr>
          <w:p w14:paraId="204C0750" w14:textId="77777777" w:rsidR="00831A07" w:rsidRPr="0005178B" w:rsidRDefault="00831A07" w:rsidP="00E45F30">
            <w:pPr>
              <w:pStyle w:val="TekstTabeli"/>
              <w:jc w:val="center"/>
              <w:rPr>
                <w:lang w:val="pl-PL"/>
              </w:rPr>
            </w:pPr>
            <w:r>
              <w:rPr>
                <w:lang w:val="pl-PL"/>
              </w:rPr>
              <w:t>4.</w:t>
            </w:r>
          </w:p>
        </w:tc>
        <w:tc>
          <w:tcPr>
            <w:tcW w:w="6236" w:type="dxa"/>
          </w:tcPr>
          <w:p w14:paraId="1FC13ACB" w14:textId="77777777" w:rsidR="00831A07" w:rsidRPr="0005178B" w:rsidRDefault="00831A07" w:rsidP="00E45F30">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Pr>
                <w:lang w:val="pl-PL"/>
              </w:rPr>
              <w:br/>
            </w:r>
            <w:r w:rsidRPr="00032411">
              <w:rPr>
                <w:lang w:val="pl-PL"/>
              </w:rPr>
              <w:t>interesariuszy</w:t>
            </w:r>
            <w:r>
              <w:rPr>
                <w:lang w:val="pl-PL"/>
              </w:rPr>
              <w:t>?</w:t>
            </w:r>
          </w:p>
        </w:tc>
        <w:tc>
          <w:tcPr>
            <w:tcW w:w="678" w:type="dxa"/>
          </w:tcPr>
          <w:p w14:paraId="52F93019" w14:textId="77777777" w:rsidR="00831A07" w:rsidRPr="0005178B" w:rsidRDefault="00831A07" w:rsidP="00E45F30">
            <w:pPr>
              <w:pStyle w:val="TekstTabeli"/>
              <w:rPr>
                <w:lang w:val="pl-PL"/>
              </w:rPr>
            </w:pPr>
          </w:p>
        </w:tc>
        <w:tc>
          <w:tcPr>
            <w:tcW w:w="678" w:type="dxa"/>
          </w:tcPr>
          <w:p w14:paraId="3CB70B52" w14:textId="77777777" w:rsidR="00831A07" w:rsidRPr="0005178B" w:rsidRDefault="00831A07" w:rsidP="00E45F30">
            <w:pPr>
              <w:pStyle w:val="TekstTabeli"/>
              <w:rPr>
                <w:lang w:val="pl-PL"/>
              </w:rPr>
            </w:pPr>
          </w:p>
        </w:tc>
        <w:tc>
          <w:tcPr>
            <w:tcW w:w="396" w:type="dxa"/>
          </w:tcPr>
          <w:p w14:paraId="553A1344" w14:textId="77777777" w:rsidR="00831A07" w:rsidRPr="0005178B" w:rsidRDefault="00831A07" w:rsidP="00E45F30">
            <w:pPr>
              <w:pStyle w:val="TekstTabeli"/>
              <w:rPr>
                <w:lang w:val="pl-PL"/>
              </w:rPr>
            </w:pPr>
          </w:p>
        </w:tc>
        <w:tc>
          <w:tcPr>
            <w:tcW w:w="678" w:type="dxa"/>
          </w:tcPr>
          <w:p w14:paraId="300206AC" w14:textId="77777777" w:rsidR="00831A07" w:rsidRPr="00032411" w:rsidRDefault="00831A07" w:rsidP="00E45F30">
            <w:pPr>
              <w:pStyle w:val="TekstTabeli"/>
              <w:rPr>
                <w:lang w:val="pl-PL"/>
              </w:rPr>
            </w:pPr>
          </w:p>
        </w:tc>
      </w:tr>
      <w:tr w:rsidR="00831A07" w14:paraId="67BBF7B3" w14:textId="77777777" w:rsidTr="00E45F30">
        <w:trPr>
          <w:cantSplit/>
        </w:trPr>
        <w:tc>
          <w:tcPr>
            <w:tcW w:w="510" w:type="dxa"/>
            <w:vAlign w:val="center"/>
          </w:tcPr>
          <w:p w14:paraId="5DF4772D" w14:textId="77777777" w:rsidR="00831A07" w:rsidRPr="0005178B" w:rsidRDefault="00831A07" w:rsidP="00E45F30">
            <w:pPr>
              <w:pStyle w:val="TekstTabeli"/>
              <w:jc w:val="center"/>
              <w:rPr>
                <w:lang w:val="pl-PL"/>
              </w:rPr>
            </w:pPr>
            <w:r>
              <w:rPr>
                <w:lang w:val="pl-PL"/>
              </w:rPr>
              <w:t>5.</w:t>
            </w:r>
          </w:p>
        </w:tc>
        <w:tc>
          <w:tcPr>
            <w:tcW w:w="6236" w:type="dxa"/>
          </w:tcPr>
          <w:p w14:paraId="068CE480" w14:textId="77777777" w:rsidR="00831A07" w:rsidRPr="0005178B" w:rsidRDefault="00831A07" w:rsidP="00E45F30">
            <w:pPr>
              <w:pStyle w:val="TekstTabeli"/>
              <w:rPr>
                <w:lang w:val="pl-PL"/>
              </w:rPr>
            </w:pPr>
            <w:r w:rsidRPr="00032411">
              <w:rPr>
                <w:lang w:val="pl-PL"/>
              </w:rPr>
              <w:t>Czy opracowano politykę zaangażowania interesariuszy?</w:t>
            </w:r>
          </w:p>
        </w:tc>
        <w:tc>
          <w:tcPr>
            <w:tcW w:w="678" w:type="dxa"/>
          </w:tcPr>
          <w:p w14:paraId="6626AC3C" w14:textId="77777777" w:rsidR="00831A07" w:rsidRPr="0005178B" w:rsidRDefault="00831A07" w:rsidP="00E45F30">
            <w:pPr>
              <w:pStyle w:val="TekstTabeli"/>
              <w:rPr>
                <w:lang w:val="pl-PL"/>
              </w:rPr>
            </w:pPr>
          </w:p>
        </w:tc>
        <w:tc>
          <w:tcPr>
            <w:tcW w:w="678" w:type="dxa"/>
          </w:tcPr>
          <w:p w14:paraId="74AA5A4D" w14:textId="77777777" w:rsidR="00831A07" w:rsidRPr="0005178B" w:rsidRDefault="00831A07" w:rsidP="00E45F30">
            <w:pPr>
              <w:pStyle w:val="TekstTabeli"/>
              <w:rPr>
                <w:lang w:val="pl-PL"/>
              </w:rPr>
            </w:pPr>
          </w:p>
        </w:tc>
        <w:tc>
          <w:tcPr>
            <w:tcW w:w="396" w:type="dxa"/>
          </w:tcPr>
          <w:p w14:paraId="46573A60" w14:textId="77777777" w:rsidR="00831A07" w:rsidRPr="0005178B" w:rsidRDefault="00831A07" w:rsidP="00E45F30">
            <w:pPr>
              <w:pStyle w:val="TekstTabeli"/>
              <w:rPr>
                <w:lang w:val="pl-PL"/>
              </w:rPr>
            </w:pPr>
          </w:p>
        </w:tc>
        <w:tc>
          <w:tcPr>
            <w:tcW w:w="678" w:type="dxa"/>
          </w:tcPr>
          <w:p w14:paraId="1B675F33" w14:textId="77777777" w:rsidR="00831A07" w:rsidRPr="00032411" w:rsidRDefault="00831A07" w:rsidP="00E45F30">
            <w:pPr>
              <w:pStyle w:val="TekstTabeli"/>
              <w:rPr>
                <w:lang w:val="pl-PL"/>
              </w:rPr>
            </w:pPr>
          </w:p>
        </w:tc>
      </w:tr>
      <w:tr w:rsidR="00831A07" w14:paraId="4AE22909" w14:textId="77777777" w:rsidTr="00E45F30">
        <w:trPr>
          <w:cantSplit/>
        </w:trPr>
        <w:tc>
          <w:tcPr>
            <w:tcW w:w="510" w:type="dxa"/>
            <w:vAlign w:val="center"/>
          </w:tcPr>
          <w:p w14:paraId="311A7581" w14:textId="77777777" w:rsidR="00831A07" w:rsidRPr="0005178B" w:rsidRDefault="00831A07" w:rsidP="00E45F30">
            <w:pPr>
              <w:pStyle w:val="TekstTabeli"/>
              <w:jc w:val="center"/>
              <w:rPr>
                <w:lang w:val="pl-PL"/>
              </w:rPr>
            </w:pPr>
            <w:r>
              <w:rPr>
                <w:lang w:val="pl-PL"/>
              </w:rPr>
              <w:t>6.</w:t>
            </w:r>
          </w:p>
        </w:tc>
        <w:tc>
          <w:tcPr>
            <w:tcW w:w="6236" w:type="dxa"/>
          </w:tcPr>
          <w:p w14:paraId="5F1AA9C8" w14:textId="77777777" w:rsidR="00831A07" w:rsidRPr="0005178B" w:rsidRDefault="00831A07" w:rsidP="00E45F30">
            <w:pPr>
              <w:pStyle w:val="TekstTabeli"/>
              <w:rPr>
                <w:lang w:val="pl-PL"/>
              </w:rPr>
            </w:pPr>
            <w:r w:rsidRPr="00032411">
              <w:rPr>
                <w:lang w:val="pl-PL"/>
              </w:rPr>
              <w:t xml:space="preserve">Czy istnieją metody sprawdzania skuteczności współpracy </w:t>
            </w:r>
            <w:r>
              <w:rPr>
                <w:lang w:val="pl-PL"/>
              </w:rPr>
              <w:br/>
            </w:r>
            <w:r w:rsidRPr="00032411">
              <w:rPr>
                <w:lang w:val="pl-PL"/>
              </w:rPr>
              <w:t>z interesariuszem?</w:t>
            </w:r>
          </w:p>
        </w:tc>
        <w:tc>
          <w:tcPr>
            <w:tcW w:w="678" w:type="dxa"/>
          </w:tcPr>
          <w:p w14:paraId="1CF04848" w14:textId="77777777" w:rsidR="00831A07" w:rsidRPr="0005178B" w:rsidRDefault="00831A07" w:rsidP="00E45F30">
            <w:pPr>
              <w:pStyle w:val="TekstTabeli"/>
              <w:rPr>
                <w:lang w:val="pl-PL"/>
              </w:rPr>
            </w:pPr>
          </w:p>
        </w:tc>
        <w:tc>
          <w:tcPr>
            <w:tcW w:w="678" w:type="dxa"/>
          </w:tcPr>
          <w:p w14:paraId="4911B7D7" w14:textId="77777777" w:rsidR="00831A07" w:rsidRPr="0005178B" w:rsidRDefault="00831A07" w:rsidP="00E45F30">
            <w:pPr>
              <w:pStyle w:val="TekstTabeli"/>
              <w:rPr>
                <w:lang w:val="pl-PL"/>
              </w:rPr>
            </w:pPr>
          </w:p>
        </w:tc>
        <w:tc>
          <w:tcPr>
            <w:tcW w:w="396" w:type="dxa"/>
          </w:tcPr>
          <w:p w14:paraId="47C68A19" w14:textId="77777777" w:rsidR="00831A07" w:rsidRPr="0005178B" w:rsidRDefault="00831A07" w:rsidP="00E45F30">
            <w:pPr>
              <w:pStyle w:val="TekstTabeli"/>
              <w:rPr>
                <w:lang w:val="pl-PL"/>
              </w:rPr>
            </w:pPr>
          </w:p>
        </w:tc>
        <w:tc>
          <w:tcPr>
            <w:tcW w:w="678" w:type="dxa"/>
          </w:tcPr>
          <w:p w14:paraId="26ACB681" w14:textId="77777777" w:rsidR="00831A07" w:rsidRPr="00032411" w:rsidRDefault="00831A07" w:rsidP="00E45F30">
            <w:pPr>
              <w:pStyle w:val="TekstTabeli"/>
              <w:rPr>
                <w:lang w:val="pl-PL"/>
              </w:rPr>
            </w:pPr>
          </w:p>
        </w:tc>
      </w:tr>
      <w:tr w:rsidR="00831A07" w14:paraId="71067CC6" w14:textId="77777777" w:rsidTr="00E45F30">
        <w:trPr>
          <w:cantSplit/>
        </w:trPr>
        <w:tc>
          <w:tcPr>
            <w:tcW w:w="510" w:type="dxa"/>
            <w:vAlign w:val="center"/>
          </w:tcPr>
          <w:p w14:paraId="614D249F" w14:textId="77777777" w:rsidR="00831A07" w:rsidRPr="0005178B" w:rsidRDefault="00831A07" w:rsidP="00E45F30">
            <w:pPr>
              <w:pStyle w:val="TekstTabeli"/>
              <w:jc w:val="center"/>
              <w:rPr>
                <w:lang w:val="pl-PL"/>
              </w:rPr>
            </w:pPr>
            <w:r>
              <w:rPr>
                <w:lang w:val="pl-PL"/>
              </w:rPr>
              <w:t>7.</w:t>
            </w:r>
          </w:p>
        </w:tc>
        <w:tc>
          <w:tcPr>
            <w:tcW w:w="6236" w:type="dxa"/>
          </w:tcPr>
          <w:p w14:paraId="6782C63F" w14:textId="77777777" w:rsidR="00831A07" w:rsidRPr="0005178B" w:rsidRDefault="00831A07" w:rsidP="00E45F30">
            <w:pPr>
              <w:pStyle w:val="TekstTabeli"/>
              <w:rPr>
                <w:lang w:val="pl-PL"/>
              </w:rPr>
            </w:pPr>
            <w:r w:rsidRPr="00032411">
              <w:rPr>
                <w:lang w:val="pl-PL"/>
              </w:rPr>
              <w:t>Czy interesariusze rozumieją</w:t>
            </w:r>
            <w:r>
              <w:rPr>
                <w:lang w:val="pl-PL"/>
              </w:rPr>
              <w:t xml:space="preserve"> </w:t>
            </w:r>
            <w:r w:rsidRPr="00032411">
              <w:rPr>
                <w:lang w:val="pl-PL"/>
              </w:rPr>
              <w:t>proces podejmowania decyzji</w:t>
            </w:r>
            <w:r>
              <w:rPr>
                <w:lang w:val="pl-PL"/>
              </w:rPr>
              <w:t xml:space="preserve"> na uczelni</w:t>
            </w:r>
            <w:r w:rsidRPr="00032411">
              <w:rPr>
                <w:lang w:val="pl-PL"/>
              </w:rPr>
              <w:t>?</w:t>
            </w:r>
          </w:p>
        </w:tc>
        <w:tc>
          <w:tcPr>
            <w:tcW w:w="678" w:type="dxa"/>
          </w:tcPr>
          <w:p w14:paraId="1EFC3A9A" w14:textId="77777777" w:rsidR="00831A07" w:rsidRPr="0005178B" w:rsidRDefault="00831A07" w:rsidP="00E45F30">
            <w:pPr>
              <w:pStyle w:val="TekstTabeli"/>
              <w:rPr>
                <w:lang w:val="pl-PL"/>
              </w:rPr>
            </w:pPr>
          </w:p>
        </w:tc>
        <w:tc>
          <w:tcPr>
            <w:tcW w:w="678" w:type="dxa"/>
          </w:tcPr>
          <w:p w14:paraId="4D60E602" w14:textId="77777777" w:rsidR="00831A07" w:rsidRPr="0005178B" w:rsidRDefault="00831A07" w:rsidP="00E45F30">
            <w:pPr>
              <w:pStyle w:val="TekstTabeli"/>
              <w:rPr>
                <w:lang w:val="pl-PL"/>
              </w:rPr>
            </w:pPr>
          </w:p>
        </w:tc>
        <w:tc>
          <w:tcPr>
            <w:tcW w:w="396" w:type="dxa"/>
          </w:tcPr>
          <w:p w14:paraId="1964C02F" w14:textId="77777777" w:rsidR="00831A07" w:rsidRPr="0005178B" w:rsidRDefault="00831A07" w:rsidP="00E45F30">
            <w:pPr>
              <w:pStyle w:val="TekstTabeli"/>
              <w:rPr>
                <w:lang w:val="pl-PL"/>
              </w:rPr>
            </w:pPr>
          </w:p>
        </w:tc>
        <w:tc>
          <w:tcPr>
            <w:tcW w:w="678" w:type="dxa"/>
          </w:tcPr>
          <w:p w14:paraId="492D7C4D" w14:textId="77777777" w:rsidR="00831A07" w:rsidRPr="00032411" w:rsidRDefault="00831A07" w:rsidP="00E45F30">
            <w:pPr>
              <w:pStyle w:val="TekstTabeli"/>
              <w:rPr>
                <w:lang w:val="pl-PL"/>
              </w:rPr>
            </w:pPr>
          </w:p>
        </w:tc>
      </w:tr>
      <w:tr w:rsidR="00831A07" w14:paraId="55F6A825" w14:textId="77777777" w:rsidTr="00E45F30">
        <w:trPr>
          <w:cantSplit/>
        </w:trPr>
        <w:tc>
          <w:tcPr>
            <w:tcW w:w="510" w:type="dxa"/>
            <w:vAlign w:val="center"/>
          </w:tcPr>
          <w:p w14:paraId="20ED99DD" w14:textId="77777777" w:rsidR="00831A07" w:rsidRDefault="00831A07" w:rsidP="00E45F30">
            <w:pPr>
              <w:pStyle w:val="TekstTabeli"/>
              <w:jc w:val="center"/>
            </w:pPr>
            <w:r>
              <w:t>8.</w:t>
            </w:r>
          </w:p>
        </w:tc>
        <w:tc>
          <w:tcPr>
            <w:tcW w:w="6236" w:type="dxa"/>
          </w:tcPr>
          <w:p w14:paraId="56347658" w14:textId="77777777" w:rsidR="00831A07" w:rsidRPr="00032411" w:rsidRDefault="00831A07" w:rsidP="00E45F30">
            <w:pPr>
              <w:pStyle w:val="TekstTabeli"/>
              <w:tabs>
                <w:tab w:val="left" w:pos="373"/>
              </w:tabs>
              <w:rPr>
                <w:lang w:val="pl-PL"/>
              </w:rPr>
            </w:pPr>
            <w:r w:rsidRPr="00032411">
              <w:rPr>
                <w:lang w:val="pl-PL"/>
              </w:rPr>
              <w:t xml:space="preserve">Czy interesariusze są zaangażowani w fazę opracowywania </w:t>
            </w:r>
            <w:r>
              <w:rPr>
                <w:lang w:val="pl-PL"/>
              </w:rPr>
              <w:t xml:space="preserve">zmian </w:t>
            </w:r>
            <w:r>
              <w:rPr>
                <w:lang w:val="pl-PL"/>
              </w:rPr>
              <w:br/>
              <w:t>(rozwiązań)</w:t>
            </w:r>
            <w:r w:rsidRPr="00032411">
              <w:rPr>
                <w:lang w:val="pl-PL"/>
              </w:rPr>
              <w:t>?</w:t>
            </w:r>
          </w:p>
        </w:tc>
        <w:tc>
          <w:tcPr>
            <w:tcW w:w="678" w:type="dxa"/>
          </w:tcPr>
          <w:p w14:paraId="35ACFD9D" w14:textId="77777777" w:rsidR="00831A07" w:rsidRPr="00032411" w:rsidRDefault="00831A07" w:rsidP="00E45F30">
            <w:pPr>
              <w:pStyle w:val="TekstTabeli"/>
              <w:rPr>
                <w:lang w:val="pl-PL"/>
              </w:rPr>
            </w:pPr>
          </w:p>
        </w:tc>
        <w:tc>
          <w:tcPr>
            <w:tcW w:w="678" w:type="dxa"/>
          </w:tcPr>
          <w:p w14:paraId="488A3C3D" w14:textId="77777777" w:rsidR="00831A07" w:rsidRPr="00032411" w:rsidRDefault="00831A07" w:rsidP="00E45F30">
            <w:pPr>
              <w:pStyle w:val="TekstTabeli"/>
              <w:rPr>
                <w:lang w:val="pl-PL"/>
              </w:rPr>
            </w:pPr>
          </w:p>
        </w:tc>
        <w:tc>
          <w:tcPr>
            <w:tcW w:w="396" w:type="dxa"/>
          </w:tcPr>
          <w:p w14:paraId="7A35BF95" w14:textId="77777777" w:rsidR="00831A07" w:rsidRPr="00032411" w:rsidRDefault="00831A07" w:rsidP="00E45F30">
            <w:pPr>
              <w:pStyle w:val="TekstTabeli"/>
              <w:rPr>
                <w:lang w:val="pl-PL"/>
              </w:rPr>
            </w:pPr>
          </w:p>
        </w:tc>
        <w:tc>
          <w:tcPr>
            <w:tcW w:w="678" w:type="dxa"/>
          </w:tcPr>
          <w:p w14:paraId="7B03A5A5" w14:textId="77777777" w:rsidR="00831A07" w:rsidRPr="00032411" w:rsidRDefault="00831A07" w:rsidP="00E45F30">
            <w:pPr>
              <w:pStyle w:val="TekstTabeli"/>
              <w:rPr>
                <w:lang w:val="pl-PL"/>
              </w:rPr>
            </w:pPr>
          </w:p>
        </w:tc>
      </w:tr>
      <w:tr w:rsidR="00831A07" w14:paraId="2FEFC010" w14:textId="77777777" w:rsidTr="00E45F30">
        <w:trPr>
          <w:cantSplit/>
        </w:trPr>
        <w:tc>
          <w:tcPr>
            <w:tcW w:w="510" w:type="dxa"/>
            <w:vAlign w:val="center"/>
          </w:tcPr>
          <w:p w14:paraId="729D815C" w14:textId="77777777" w:rsidR="00831A07" w:rsidRDefault="00831A07" w:rsidP="00E45F30">
            <w:pPr>
              <w:pStyle w:val="TekstTabeli"/>
              <w:jc w:val="center"/>
            </w:pPr>
            <w:r>
              <w:t>9.</w:t>
            </w:r>
          </w:p>
        </w:tc>
        <w:tc>
          <w:tcPr>
            <w:tcW w:w="6236" w:type="dxa"/>
          </w:tcPr>
          <w:p w14:paraId="1F78922C" w14:textId="77777777" w:rsidR="00831A07" w:rsidRPr="00032411" w:rsidRDefault="00831A07" w:rsidP="00E45F30">
            <w:pPr>
              <w:pStyle w:val="TekstTabeli"/>
              <w:rPr>
                <w:lang w:val="pl-PL"/>
              </w:rPr>
            </w:pPr>
            <w:r w:rsidRPr="00032411">
              <w:rPr>
                <w:lang w:val="pl-PL"/>
              </w:rPr>
              <w:t>Czy dokumentuje się spotkania z interesariuszem?</w:t>
            </w:r>
          </w:p>
        </w:tc>
        <w:tc>
          <w:tcPr>
            <w:tcW w:w="678" w:type="dxa"/>
          </w:tcPr>
          <w:p w14:paraId="6F8C5D40" w14:textId="77777777" w:rsidR="00831A07" w:rsidRPr="00032411" w:rsidRDefault="00831A07" w:rsidP="00E45F30">
            <w:pPr>
              <w:pStyle w:val="TekstTabeli"/>
              <w:rPr>
                <w:lang w:val="pl-PL"/>
              </w:rPr>
            </w:pPr>
          </w:p>
        </w:tc>
        <w:tc>
          <w:tcPr>
            <w:tcW w:w="678" w:type="dxa"/>
          </w:tcPr>
          <w:p w14:paraId="76E25416" w14:textId="77777777" w:rsidR="00831A07" w:rsidRPr="00032411" w:rsidRDefault="00831A07" w:rsidP="00E45F30">
            <w:pPr>
              <w:pStyle w:val="TekstTabeli"/>
              <w:rPr>
                <w:lang w:val="pl-PL"/>
              </w:rPr>
            </w:pPr>
          </w:p>
        </w:tc>
        <w:tc>
          <w:tcPr>
            <w:tcW w:w="396" w:type="dxa"/>
          </w:tcPr>
          <w:p w14:paraId="63C0C94D" w14:textId="77777777" w:rsidR="00831A07" w:rsidRPr="00032411" w:rsidRDefault="00831A07" w:rsidP="00E45F30">
            <w:pPr>
              <w:pStyle w:val="TekstTabeli"/>
              <w:rPr>
                <w:lang w:val="pl-PL"/>
              </w:rPr>
            </w:pPr>
          </w:p>
        </w:tc>
        <w:tc>
          <w:tcPr>
            <w:tcW w:w="678" w:type="dxa"/>
          </w:tcPr>
          <w:p w14:paraId="75F76BCE" w14:textId="77777777" w:rsidR="00831A07" w:rsidRPr="00032411" w:rsidRDefault="00831A07" w:rsidP="00E45F30">
            <w:pPr>
              <w:pStyle w:val="TekstTabeli"/>
              <w:rPr>
                <w:lang w:val="pl-PL"/>
              </w:rPr>
            </w:pPr>
          </w:p>
        </w:tc>
      </w:tr>
      <w:tr w:rsidR="00831A07" w14:paraId="44109775" w14:textId="77777777" w:rsidTr="00E45F30">
        <w:trPr>
          <w:cantSplit/>
        </w:trPr>
        <w:tc>
          <w:tcPr>
            <w:tcW w:w="510" w:type="dxa"/>
            <w:vAlign w:val="center"/>
          </w:tcPr>
          <w:p w14:paraId="1BA7F3F7" w14:textId="77777777" w:rsidR="00831A07" w:rsidRDefault="00831A07" w:rsidP="00E45F30">
            <w:pPr>
              <w:pStyle w:val="TekstTabeli"/>
              <w:jc w:val="center"/>
            </w:pPr>
            <w:r>
              <w:t>10.</w:t>
            </w:r>
          </w:p>
        </w:tc>
        <w:tc>
          <w:tcPr>
            <w:tcW w:w="6236" w:type="dxa"/>
          </w:tcPr>
          <w:p w14:paraId="15470F84" w14:textId="77777777" w:rsidR="00831A07" w:rsidRPr="00032411" w:rsidRDefault="00831A07" w:rsidP="00E45F30">
            <w:pPr>
              <w:pStyle w:val="TekstTabeli"/>
              <w:rPr>
                <w:lang w:val="pl-PL"/>
              </w:rPr>
            </w:pPr>
            <w:r w:rsidRPr="00032411">
              <w:rPr>
                <w:lang w:val="pl-PL"/>
              </w:rPr>
              <w:t>Czy dostępna jest konsultacja z interesariuszem?</w:t>
            </w:r>
          </w:p>
        </w:tc>
        <w:tc>
          <w:tcPr>
            <w:tcW w:w="678" w:type="dxa"/>
          </w:tcPr>
          <w:p w14:paraId="622B0B0D" w14:textId="77777777" w:rsidR="00831A07" w:rsidRPr="00032411" w:rsidRDefault="00831A07" w:rsidP="00E45F30">
            <w:pPr>
              <w:pStyle w:val="TekstTabeli"/>
              <w:rPr>
                <w:lang w:val="pl-PL"/>
              </w:rPr>
            </w:pPr>
          </w:p>
        </w:tc>
        <w:tc>
          <w:tcPr>
            <w:tcW w:w="678" w:type="dxa"/>
          </w:tcPr>
          <w:p w14:paraId="2853D23B" w14:textId="77777777" w:rsidR="00831A07" w:rsidRPr="00032411" w:rsidRDefault="00831A07" w:rsidP="00E45F30">
            <w:pPr>
              <w:pStyle w:val="TekstTabeli"/>
              <w:rPr>
                <w:lang w:val="pl-PL"/>
              </w:rPr>
            </w:pPr>
          </w:p>
        </w:tc>
        <w:tc>
          <w:tcPr>
            <w:tcW w:w="396" w:type="dxa"/>
          </w:tcPr>
          <w:p w14:paraId="32B4F97A" w14:textId="77777777" w:rsidR="00831A07" w:rsidRPr="00032411" w:rsidRDefault="00831A07" w:rsidP="00E45F30">
            <w:pPr>
              <w:pStyle w:val="TekstTabeli"/>
              <w:rPr>
                <w:lang w:val="pl-PL"/>
              </w:rPr>
            </w:pPr>
          </w:p>
        </w:tc>
        <w:tc>
          <w:tcPr>
            <w:tcW w:w="678" w:type="dxa"/>
          </w:tcPr>
          <w:p w14:paraId="63D38134" w14:textId="77777777" w:rsidR="00831A07" w:rsidRPr="00032411" w:rsidRDefault="00831A07" w:rsidP="00E45F30">
            <w:pPr>
              <w:pStyle w:val="TekstTabeli"/>
              <w:rPr>
                <w:lang w:val="pl-PL"/>
              </w:rPr>
            </w:pPr>
          </w:p>
        </w:tc>
      </w:tr>
      <w:tr w:rsidR="00831A07" w14:paraId="4DDEB435" w14:textId="77777777" w:rsidTr="00E45F30">
        <w:trPr>
          <w:cantSplit/>
        </w:trPr>
        <w:tc>
          <w:tcPr>
            <w:tcW w:w="510" w:type="dxa"/>
            <w:vAlign w:val="center"/>
          </w:tcPr>
          <w:p w14:paraId="4B8F4F1A" w14:textId="77777777" w:rsidR="00831A07" w:rsidRDefault="00831A07" w:rsidP="00E45F30">
            <w:pPr>
              <w:pStyle w:val="TekstTabeli"/>
              <w:jc w:val="center"/>
            </w:pPr>
            <w:r>
              <w:t>11.</w:t>
            </w:r>
          </w:p>
        </w:tc>
        <w:tc>
          <w:tcPr>
            <w:tcW w:w="6236" w:type="dxa"/>
          </w:tcPr>
          <w:p w14:paraId="53DA6BFD" w14:textId="77777777" w:rsidR="00831A07" w:rsidRPr="00032411" w:rsidRDefault="00831A07" w:rsidP="00E45F30">
            <w:pPr>
              <w:pStyle w:val="TekstTabeli"/>
              <w:tabs>
                <w:tab w:val="left" w:pos="393"/>
              </w:tabs>
              <w:rPr>
                <w:lang w:val="pl-PL"/>
              </w:rPr>
            </w:pPr>
            <w:r w:rsidRPr="00032411">
              <w:rPr>
                <w:lang w:val="pl-PL"/>
              </w:rPr>
              <w:t xml:space="preserve">Czy interesariusze są informowani o wdrażaniu odpowiedzialności </w:t>
            </w:r>
            <w:r>
              <w:rPr>
                <w:lang w:val="pl-PL"/>
              </w:rPr>
              <w:br/>
            </w:r>
            <w:r w:rsidRPr="00032411">
              <w:rPr>
                <w:lang w:val="pl-PL"/>
              </w:rPr>
              <w:t xml:space="preserve">społecznej </w:t>
            </w:r>
            <w:r>
              <w:rPr>
                <w:lang w:val="pl-PL"/>
              </w:rPr>
              <w:t>uczelni</w:t>
            </w:r>
            <w:r w:rsidRPr="00032411">
              <w:rPr>
                <w:lang w:val="pl-PL"/>
              </w:rPr>
              <w:t>?</w:t>
            </w:r>
          </w:p>
        </w:tc>
        <w:tc>
          <w:tcPr>
            <w:tcW w:w="678" w:type="dxa"/>
          </w:tcPr>
          <w:p w14:paraId="7D6DB70D" w14:textId="77777777" w:rsidR="00831A07" w:rsidRPr="00032411" w:rsidRDefault="00831A07" w:rsidP="00E45F30">
            <w:pPr>
              <w:pStyle w:val="TekstTabeli"/>
              <w:rPr>
                <w:lang w:val="pl-PL"/>
              </w:rPr>
            </w:pPr>
          </w:p>
        </w:tc>
        <w:tc>
          <w:tcPr>
            <w:tcW w:w="678" w:type="dxa"/>
          </w:tcPr>
          <w:p w14:paraId="75146E5F" w14:textId="77777777" w:rsidR="00831A07" w:rsidRPr="00032411" w:rsidRDefault="00831A07" w:rsidP="00E45F30">
            <w:pPr>
              <w:pStyle w:val="TekstTabeli"/>
              <w:rPr>
                <w:lang w:val="pl-PL"/>
              </w:rPr>
            </w:pPr>
          </w:p>
        </w:tc>
        <w:tc>
          <w:tcPr>
            <w:tcW w:w="396" w:type="dxa"/>
          </w:tcPr>
          <w:p w14:paraId="2BDB2E12" w14:textId="77777777" w:rsidR="00831A07" w:rsidRPr="00032411" w:rsidRDefault="00831A07" w:rsidP="00E45F30">
            <w:pPr>
              <w:pStyle w:val="TekstTabeli"/>
              <w:rPr>
                <w:lang w:val="pl-PL"/>
              </w:rPr>
            </w:pPr>
          </w:p>
        </w:tc>
        <w:tc>
          <w:tcPr>
            <w:tcW w:w="678" w:type="dxa"/>
          </w:tcPr>
          <w:p w14:paraId="12833040" w14:textId="77777777" w:rsidR="00831A07" w:rsidRPr="00032411" w:rsidRDefault="00831A07" w:rsidP="00E45F30">
            <w:pPr>
              <w:pStyle w:val="TekstTabeli"/>
              <w:rPr>
                <w:lang w:val="pl-PL"/>
              </w:rPr>
            </w:pPr>
          </w:p>
        </w:tc>
      </w:tr>
      <w:tr w:rsidR="00831A07" w14:paraId="2AC2CF18" w14:textId="77777777" w:rsidTr="00E45F30">
        <w:trPr>
          <w:cantSplit/>
        </w:trPr>
        <w:tc>
          <w:tcPr>
            <w:tcW w:w="510" w:type="dxa"/>
            <w:vAlign w:val="center"/>
          </w:tcPr>
          <w:p w14:paraId="73B42E7E" w14:textId="77777777" w:rsidR="00831A07" w:rsidRDefault="00831A07" w:rsidP="00E45F30">
            <w:pPr>
              <w:pStyle w:val="TekstTabeli"/>
              <w:jc w:val="center"/>
            </w:pPr>
            <w:r>
              <w:t>12.</w:t>
            </w:r>
          </w:p>
        </w:tc>
        <w:tc>
          <w:tcPr>
            <w:tcW w:w="6236" w:type="dxa"/>
          </w:tcPr>
          <w:p w14:paraId="62687E6C" w14:textId="77777777" w:rsidR="00831A07" w:rsidRPr="00032411" w:rsidRDefault="00831A07" w:rsidP="00E45F30">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5DC6EFBE" w14:textId="77777777" w:rsidR="00831A07" w:rsidRPr="00032411" w:rsidRDefault="00831A07" w:rsidP="00E45F30">
            <w:pPr>
              <w:pStyle w:val="TekstTabeli"/>
              <w:rPr>
                <w:lang w:val="pl-PL"/>
              </w:rPr>
            </w:pPr>
          </w:p>
        </w:tc>
        <w:tc>
          <w:tcPr>
            <w:tcW w:w="678" w:type="dxa"/>
          </w:tcPr>
          <w:p w14:paraId="33E82530" w14:textId="77777777" w:rsidR="00831A07" w:rsidRPr="00032411" w:rsidRDefault="00831A07" w:rsidP="00E45F30">
            <w:pPr>
              <w:pStyle w:val="TekstTabeli"/>
              <w:rPr>
                <w:lang w:val="pl-PL"/>
              </w:rPr>
            </w:pPr>
          </w:p>
        </w:tc>
        <w:tc>
          <w:tcPr>
            <w:tcW w:w="396" w:type="dxa"/>
          </w:tcPr>
          <w:p w14:paraId="6BE7821E" w14:textId="77777777" w:rsidR="00831A07" w:rsidRPr="00032411" w:rsidRDefault="00831A07" w:rsidP="00E45F30">
            <w:pPr>
              <w:pStyle w:val="TekstTabeli"/>
              <w:rPr>
                <w:lang w:val="pl-PL"/>
              </w:rPr>
            </w:pPr>
          </w:p>
        </w:tc>
        <w:tc>
          <w:tcPr>
            <w:tcW w:w="678" w:type="dxa"/>
          </w:tcPr>
          <w:p w14:paraId="2B77B761" w14:textId="77777777" w:rsidR="00831A07" w:rsidRPr="00032411" w:rsidRDefault="00831A07" w:rsidP="00E45F30">
            <w:pPr>
              <w:pStyle w:val="TekstTabeli"/>
              <w:rPr>
                <w:lang w:val="pl-PL"/>
              </w:rPr>
            </w:pPr>
          </w:p>
        </w:tc>
      </w:tr>
      <w:tr w:rsidR="00831A07" w14:paraId="183B382B" w14:textId="77777777" w:rsidTr="00E45F30">
        <w:trPr>
          <w:cantSplit/>
        </w:trPr>
        <w:tc>
          <w:tcPr>
            <w:tcW w:w="510" w:type="dxa"/>
            <w:vAlign w:val="center"/>
          </w:tcPr>
          <w:p w14:paraId="0E8F90CE" w14:textId="77777777" w:rsidR="00831A07" w:rsidRDefault="00831A07" w:rsidP="00E45F30">
            <w:pPr>
              <w:pStyle w:val="TekstTabeli"/>
              <w:jc w:val="center"/>
            </w:pPr>
            <w:r>
              <w:t>13.</w:t>
            </w:r>
          </w:p>
        </w:tc>
        <w:tc>
          <w:tcPr>
            <w:tcW w:w="6236" w:type="dxa"/>
          </w:tcPr>
          <w:p w14:paraId="34B2F472" w14:textId="77777777" w:rsidR="00831A07" w:rsidRPr="00032411" w:rsidRDefault="00831A07" w:rsidP="00E45F30">
            <w:pPr>
              <w:pStyle w:val="TekstTabeli"/>
              <w:tabs>
                <w:tab w:val="left" w:pos="1493"/>
              </w:tabs>
              <w:rPr>
                <w:lang w:val="pl-PL"/>
              </w:rPr>
            </w:pPr>
            <w:r w:rsidRPr="00032411">
              <w:rPr>
                <w:lang w:val="pl-PL"/>
              </w:rPr>
              <w:t xml:space="preserve">Czy istnieje mechanizm składania wniosków do uniwersytetu </w:t>
            </w:r>
            <w:r>
              <w:rPr>
                <w:lang w:val="pl-PL"/>
              </w:rPr>
              <w:t>dotyczących</w:t>
            </w:r>
            <w:r w:rsidRPr="00032411">
              <w:rPr>
                <w:lang w:val="pl-PL"/>
              </w:rPr>
              <w:t xml:space="preserve"> dezaprobat</w:t>
            </w:r>
            <w:r>
              <w:rPr>
                <w:lang w:val="pl-PL"/>
              </w:rPr>
              <w:t>y (brak zgody) dla zmian lub wdrażanych rozwiązań</w:t>
            </w:r>
            <w:r w:rsidRPr="00032411">
              <w:rPr>
                <w:lang w:val="pl-PL"/>
              </w:rPr>
              <w:t>?</w:t>
            </w:r>
          </w:p>
        </w:tc>
        <w:tc>
          <w:tcPr>
            <w:tcW w:w="678" w:type="dxa"/>
          </w:tcPr>
          <w:p w14:paraId="50588970" w14:textId="77777777" w:rsidR="00831A07" w:rsidRPr="00032411" w:rsidRDefault="00831A07" w:rsidP="00E45F30">
            <w:pPr>
              <w:pStyle w:val="TekstTabeli"/>
              <w:rPr>
                <w:lang w:val="pl-PL"/>
              </w:rPr>
            </w:pPr>
          </w:p>
        </w:tc>
        <w:tc>
          <w:tcPr>
            <w:tcW w:w="678" w:type="dxa"/>
          </w:tcPr>
          <w:p w14:paraId="6F9D6739" w14:textId="77777777" w:rsidR="00831A07" w:rsidRPr="00032411" w:rsidRDefault="00831A07" w:rsidP="00E45F30">
            <w:pPr>
              <w:pStyle w:val="TekstTabeli"/>
              <w:rPr>
                <w:lang w:val="pl-PL"/>
              </w:rPr>
            </w:pPr>
          </w:p>
        </w:tc>
        <w:tc>
          <w:tcPr>
            <w:tcW w:w="396" w:type="dxa"/>
          </w:tcPr>
          <w:p w14:paraId="048DF83C" w14:textId="77777777" w:rsidR="00831A07" w:rsidRPr="00032411" w:rsidRDefault="00831A07" w:rsidP="00E45F30">
            <w:pPr>
              <w:pStyle w:val="TekstTabeli"/>
              <w:rPr>
                <w:lang w:val="pl-PL"/>
              </w:rPr>
            </w:pPr>
          </w:p>
        </w:tc>
        <w:tc>
          <w:tcPr>
            <w:tcW w:w="678" w:type="dxa"/>
          </w:tcPr>
          <w:p w14:paraId="5578D975" w14:textId="77777777" w:rsidR="00831A07" w:rsidRPr="00032411" w:rsidRDefault="00831A07" w:rsidP="00E45F30">
            <w:pPr>
              <w:pStyle w:val="TekstTabeli"/>
              <w:rPr>
                <w:lang w:val="pl-PL"/>
              </w:rPr>
            </w:pPr>
          </w:p>
        </w:tc>
      </w:tr>
      <w:tr w:rsidR="00831A07" w14:paraId="7719218F" w14:textId="77777777" w:rsidTr="00E45F30">
        <w:trPr>
          <w:cantSplit/>
        </w:trPr>
        <w:tc>
          <w:tcPr>
            <w:tcW w:w="510" w:type="dxa"/>
            <w:vAlign w:val="center"/>
          </w:tcPr>
          <w:p w14:paraId="32E69B38" w14:textId="77777777" w:rsidR="00831A07" w:rsidRDefault="00831A07" w:rsidP="00E45F30">
            <w:pPr>
              <w:pStyle w:val="TekstTabeli"/>
              <w:jc w:val="center"/>
            </w:pPr>
            <w:r>
              <w:t>14.</w:t>
            </w:r>
          </w:p>
        </w:tc>
        <w:tc>
          <w:tcPr>
            <w:tcW w:w="6236" w:type="dxa"/>
          </w:tcPr>
          <w:p w14:paraId="53DD85C4" w14:textId="77777777" w:rsidR="00831A07" w:rsidRPr="001D0CA9" w:rsidRDefault="00831A07" w:rsidP="00E45F30">
            <w:pPr>
              <w:pStyle w:val="TekstTabeli"/>
              <w:rPr>
                <w:lang w:val="pl-PL"/>
              </w:rPr>
            </w:pPr>
            <w:r w:rsidRPr="001D0CA9">
              <w:rPr>
                <w:lang w:val="pl-PL"/>
              </w:rPr>
              <w:t>Czy ustalono terminy raportowania do interesariuszy?</w:t>
            </w:r>
          </w:p>
        </w:tc>
        <w:tc>
          <w:tcPr>
            <w:tcW w:w="678" w:type="dxa"/>
          </w:tcPr>
          <w:p w14:paraId="7461828C" w14:textId="77777777" w:rsidR="00831A07" w:rsidRPr="001D0CA9" w:rsidRDefault="00831A07" w:rsidP="00E45F30">
            <w:pPr>
              <w:pStyle w:val="TekstTabeli"/>
              <w:rPr>
                <w:lang w:val="pl-PL"/>
              </w:rPr>
            </w:pPr>
          </w:p>
        </w:tc>
        <w:tc>
          <w:tcPr>
            <w:tcW w:w="678" w:type="dxa"/>
          </w:tcPr>
          <w:p w14:paraId="5BDA2699" w14:textId="77777777" w:rsidR="00831A07" w:rsidRPr="001D0CA9" w:rsidRDefault="00831A07" w:rsidP="00E45F30">
            <w:pPr>
              <w:pStyle w:val="TekstTabeli"/>
              <w:rPr>
                <w:lang w:val="pl-PL"/>
              </w:rPr>
            </w:pPr>
          </w:p>
        </w:tc>
        <w:tc>
          <w:tcPr>
            <w:tcW w:w="396" w:type="dxa"/>
          </w:tcPr>
          <w:p w14:paraId="5B07B198" w14:textId="77777777" w:rsidR="00831A07" w:rsidRPr="001D0CA9" w:rsidRDefault="00831A07" w:rsidP="00E45F30">
            <w:pPr>
              <w:pStyle w:val="TekstTabeli"/>
              <w:rPr>
                <w:lang w:val="pl-PL"/>
              </w:rPr>
            </w:pPr>
          </w:p>
        </w:tc>
        <w:tc>
          <w:tcPr>
            <w:tcW w:w="678" w:type="dxa"/>
          </w:tcPr>
          <w:p w14:paraId="5134F147" w14:textId="77777777" w:rsidR="00831A07" w:rsidRPr="001D0CA9" w:rsidRDefault="00831A07" w:rsidP="00E45F30">
            <w:pPr>
              <w:pStyle w:val="TekstTabeli"/>
              <w:rPr>
                <w:lang w:val="pl-PL"/>
              </w:rPr>
            </w:pPr>
          </w:p>
        </w:tc>
      </w:tr>
      <w:tr w:rsidR="00831A07" w14:paraId="5502BD2A" w14:textId="77777777" w:rsidTr="00E45F30">
        <w:trPr>
          <w:cantSplit/>
        </w:trPr>
        <w:tc>
          <w:tcPr>
            <w:tcW w:w="510" w:type="dxa"/>
            <w:vAlign w:val="center"/>
          </w:tcPr>
          <w:p w14:paraId="1A2952F4" w14:textId="77777777" w:rsidR="00831A07" w:rsidRDefault="00831A07" w:rsidP="00E45F30">
            <w:pPr>
              <w:pStyle w:val="TekstTabeli"/>
              <w:keepNext/>
              <w:jc w:val="center"/>
            </w:pPr>
            <w:r>
              <w:t>15.</w:t>
            </w:r>
          </w:p>
        </w:tc>
        <w:tc>
          <w:tcPr>
            <w:tcW w:w="6236" w:type="dxa"/>
          </w:tcPr>
          <w:p w14:paraId="3E60129D" w14:textId="77777777" w:rsidR="00831A07" w:rsidRPr="001D0CA9" w:rsidRDefault="00831A07" w:rsidP="00E45F30">
            <w:pPr>
              <w:pStyle w:val="TekstTabeli"/>
              <w:keepNext/>
              <w:rPr>
                <w:lang w:val="pl-PL"/>
              </w:rPr>
            </w:pPr>
            <w:r w:rsidRPr="001D0CA9">
              <w:rPr>
                <w:lang w:val="pl-PL"/>
              </w:rPr>
              <w:t xml:space="preserve">Czy zaangażowany interesariusz jest monitorowany i </w:t>
            </w:r>
            <w:r>
              <w:rPr>
                <w:lang w:val="pl-PL"/>
              </w:rPr>
              <w:t xml:space="preserve">regularnie </w:t>
            </w:r>
            <w:r w:rsidRPr="001D0CA9">
              <w:rPr>
                <w:lang w:val="pl-PL"/>
              </w:rPr>
              <w:t>oceniany?</w:t>
            </w:r>
          </w:p>
        </w:tc>
        <w:tc>
          <w:tcPr>
            <w:tcW w:w="678" w:type="dxa"/>
          </w:tcPr>
          <w:p w14:paraId="06B6DED1" w14:textId="77777777" w:rsidR="00831A07" w:rsidRPr="001D0CA9" w:rsidRDefault="00831A07" w:rsidP="00E45F30">
            <w:pPr>
              <w:pStyle w:val="TekstTabeli"/>
              <w:keepNext/>
              <w:rPr>
                <w:lang w:val="pl-PL"/>
              </w:rPr>
            </w:pPr>
          </w:p>
        </w:tc>
        <w:tc>
          <w:tcPr>
            <w:tcW w:w="678" w:type="dxa"/>
          </w:tcPr>
          <w:p w14:paraId="308E99DF" w14:textId="77777777" w:rsidR="00831A07" w:rsidRPr="001D0CA9" w:rsidRDefault="00831A07" w:rsidP="00E45F30">
            <w:pPr>
              <w:pStyle w:val="TekstTabeli"/>
              <w:keepNext/>
              <w:rPr>
                <w:lang w:val="pl-PL"/>
              </w:rPr>
            </w:pPr>
          </w:p>
        </w:tc>
        <w:tc>
          <w:tcPr>
            <w:tcW w:w="396" w:type="dxa"/>
          </w:tcPr>
          <w:p w14:paraId="69B1BE5A" w14:textId="77777777" w:rsidR="00831A07" w:rsidRPr="001D0CA9" w:rsidRDefault="00831A07" w:rsidP="00E45F30">
            <w:pPr>
              <w:pStyle w:val="TekstTabeli"/>
              <w:keepNext/>
              <w:rPr>
                <w:lang w:val="pl-PL"/>
              </w:rPr>
            </w:pPr>
          </w:p>
        </w:tc>
        <w:tc>
          <w:tcPr>
            <w:tcW w:w="678" w:type="dxa"/>
          </w:tcPr>
          <w:p w14:paraId="62E06154" w14:textId="77777777" w:rsidR="00831A07" w:rsidRPr="001D0CA9" w:rsidRDefault="00831A07" w:rsidP="00E45F30">
            <w:pPr>
              <w:pStyle w:val="TekstTabeli"/>
              <w:keepNext/>
              <w:rPr>
                <w:lang w:val="pl-PL"/>
              </w:rPr>
            </w:pPr>
          </w:p>
        </w:tc>
      </w:tr>
    </w:tbl>
    <w:p w14:paraId="651FD271" w14:textId="77777777" w:rsidR="00831A07" w:rsidRPr="00D95B07" w:rsidRDefault="00831A07" w:rsidP="00831A07">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10D91F42" w14:textId="77777777" w:rsidR="00831A07" w:rsidRDefault="00831A07" w:rsidP="00831A07">
      <w:r>
        <w:t>Stosowanie działań sprawdzających w zakresie zarzadzania relacjami z interesariuszami jest tym bardziej istotne im bardziej złożone jest środowisko istotnych interesariuszy organizacji. W przypadku uniwersytetów, a szczególnie uczelni publicznych w Polsce takie działania są szczególnie ważne. Zaproponowane po</w:t>
      </w:r>
      <w:r>
        <w:fldChar w:fldCharType="begin"/>
      </w:r>
      <w:r>
        <w:instrText xml:space="preserve"> REF _Ref157071584 \p \h </w:instrText>
      </w:r>
      <w:r>
        <w:fldChar w:fldCharType="separate"/>
      </w:r>
      <w:r>
        <w:t>wyżej</w:t>
      </w:r>
      <w:r>
        <w:fldChar w:fldCharType="end"/>
      </w:r>
      <w:r>
        <w:t xml:space="preserve"> (</w:t>
      </w:r>
      <w:r>
        <w:fldChar w:fldCharType="begin"/>
      </w:r>
      <w:r>
        <w:instrText xml:space="preserve"> REF _Ref157071594 \h </w:instrText>
      </w:r>
      <w:r>
        <w:fldChar w:fldCharType="separate"/>
      </w:r>
      <w:r>
        <w:t xml:space="preserve">Tabela </w:t>
      </w:r>
      <w:r>
        <w:rPr>
          <w:noProof/>
        </w:rPr>
        <w:t>55</w:t>
      </w:r>
      <w:r>
        <w:fldChar w:fldCharType="end"/>
      </w:r>
      <w:r>
        <w:t xml:space="preserve">)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t>
      </w:r>
      <w:r>
        <w:lastRenderedPageBreak/>
        <w:t>wymagane jest jedynie czy kryteria opisane poszczególnymi pytaniami są spełnione w wystarczającym stopniu czy nie (+ lub -).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490D129" w14:textId="77777777" w:rsidR="00831A07" w:rsidRPr="004658C8" w:rsidRDefault="00831A07" w:rsidP="00831A07">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podrozdziale metody i techniki mogą być cenną inspiracją to stosowania w środowisku akademickim zarówno do analizy interesariuszy, jak i planowania komunikacji z nimi, a także kontrolowania stopnia dojrzałości uczelni w zakresie relacji z interesariuszami. 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podrozdziale.</w:t>
      </w:r>
    </w:p>
    <w:p w14:paraId="06C64DBE" w14:textId="77777777" w:rsidR="00831A07" w:rsidRDefault="00831A07" w:rsidP="00831A07">
      <w:r>
        <w:t xml:space="preserve">Tak jak dla zarządzania jakością w klasycznych przedsiębiorstwach produkcyjnych perspektywa klienta jest punktem wyjścia do wszelkich działań organizacji tak dla instytucji edukacji wyższej kluczowym jest zrozumienie perspektywy interesariuszy (por. podrozdz. </w:t>
      </w:r>
      <w:r>
        <w:fldChar w:fldCharType="begin"/>
      </w:r>
      <w:r>
        <w:instrText xml:space="preserve"> REF _Ref141469082 \r \h </w:instrText>
      </w:r>
      <w:r>
        <w:fldChar w:fldCharType="separate"/>
      </w:r>
      <w:r>
        <w:t>1.4</w:t>
      </w:r>
      <w:r>
        <w:fldChar w:fldCharType="end"/>
      </w:r>
      <w:r>
        <w:t xml:space="preserve">). 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Pr>
          <w:lang w:val="en-GB"/>
        </w:rPr>
        <w:fldChar w:fldCharType="begin" w:fldLock="1"/>
      </w:r>
      <w:r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7A30B8">
        <w:t>.</w:t>
      </w:r>
      <w:r>
        <w:t xml:space="preserve"> Natomiast w normie ISO 21001:2018 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 Autorzy tej normy postanowili jednak używać konsekwentnie określenia strony zainteresowane (</w:t>
      </w:r>
      <w:r w:rsidRPr="00683BD5">
        <w:rPr>
          <w:i/>
          <w:iCs/>
        </w:rPr>
        <w:t>interested parties</w:t>
      </w:r>
      <w:r>
        <w:t>), zamiast interesariusze (</w:t>
      </w:r>
      <w:r w:rsidRPr="00683BD5">
        <w:rPr>
          <w:i/>
          <w:iCs/>
        </w:rPr>
        <w:t>stakeholders</w:t>
      </w:r>
      <w:r>
        <w:t xml:space="preserve">). Niech podkreśleniem niezwykle ważnej roli interesariuszy w tym normatywnym systemie zarzadzania jakością usług edukacyjnych będzie fakt odniesienia się do interesariuszy w tekście normy ponad stukrotnie </w:t>
      </w:r>
      <w:r>
        <w:fldChar w:fldCharType="begin" w:fldLock="1"/>
      </w:r>
      <w: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fldChar w:fldCharType="separate"/>
      </w:r>
      <w:r w:rsidRPr="00683BD5">
        <w:rPr>
          <w:noProof/>
        </w:rPr>
        <w:t>(ISO 21001</w:t>
      </w:r>
      <w:r>
        <w:rPr>
          <w:noProof/>
        </w:rPr>
        <w:t>:</w:t>
      </w:r>
      <w:r w:rsidRPr="00683BD5">
        <w:rPr>
          <w:noProof/>
        </w:rPr>
        <w:t>2018)</w:t>
      </w:r>
      <w:r>
        <w:fldChar w:fldCharType="end"/>
      </w:r>
      <w:r>
        <w:t>.</w:t>
      </w:r>
    </w:p>
    <w:p w14:paraId="542EBB59" w14:textId="77777777" w:rsidR="00831A07" w:rsidRDefault="00831A07" w:rsidP="00831A07">
      <w:r>
        <w:t>Z drugiej strony ciekawym zagadnieniem wydaje się też, czy i jak wiele może brakować do zgodności z wymaganiami normatywnego SZOE (EOMS, wg ISO 21001) przy bardzo dobrym wypełnianiu kryteriów oceny PKA? Niech pomocą w odpowiedzi na to pytanie będzie analiza zgodności kryteriów oceny programowej PKA z jedenastoma zasadami Systemu Zarządzania Organizacją Edukacyjną przedstawiona w Tabeli 58.</w:t>
      </w:r>
    </w:p>
    <w:p w14:paraId="1FD61EE0" w14:textId="77777777" w:rsidR="00831A07" w:rsidRDefault="00831A07" w:rsidP="00831A07">
      <w:pPr>
        <w:pStyle w:val="Tytutabeli"/>
      </w:pPr>
      <w:r>
        <w:lastRenderedPageBreak/>
        <w:t xml:space="preserve">Tabela </w:t>
      </w:r>
      <w:fldSimple w:instr=" SEQ Tabela \* ARABIC ">
        <w:r>
          <w:rPr>
            <w:noProof/>
          </w:rPr>
          <w:t>58</w:t>
        </w:r>
      </w:fldSimple>
      <w:r>
        <w:rPr>
          <w:noProof/>
        </w:rPr>
        <w:t>.</w:t>
      </w:r>
      <w:r>
        <w:t xml:space="preserve"> Ocena zgodności kryteriów oceny programowej PKA dla profilu ogólnoakademickiego z zasadami Systemu Zarządzania Organizacją Edukacyjną zgodnego z ISO 21001</w:t>
      </w:r>
    </w:p>
    <w:tbl>
      <w:tblPr>
        <w:tblStyle w:val="TableGrid"/>
        <w:tblW w:w="9071" w:type="dxa"/>
        <w:tblLook w:val="04A0" w:firstRow="1" w:lastRow="0" w:firstColumn="1" w:lastColumn="0" w:noHBand="0" w:noVBand="1"/>
      </w:tblPr>
      <w:tblGrid>
        <w:gridCol w:w="2243"/>
        <w:gridCol w:w="5502"/>
        <w:gridCol w:w="1326"/>
      </w:tblGrid>
      <w:tr w:rsidR="00831A07" w:rsidRPr="00AA0814" w14:paraId="45ADF804" w14:textId="77777777" w:rsidTr="00E45F30">
        <w:trPr>
          <w:cantSplit/>
          <w:tblHeader/>
        </w:trPr>
        <w:tc>
          <w:tcPr>
            <w:tcW w:w="2243" w:type="dxa"/>
            <w:vAlign w:val="center"/>
          </w:tcPr>
          <w:p w14:paraId="746B2D2C" w14:textId="77777777" w:rsidR="00831A07" w:rsidRPr="00DE30DF" w:rsidRDefault="00831A07" w:rsidP="00E45F30">
            <w:pPr>
              <w:pStyle w:val="TekstTabeli"/>
              <w:keepNext/>
              <w:jc w:val="center"/>
              <w:rPr>
                <w:b/>
                <w:bCs w:val="0"/>
              </w:rPr>
            </w:pPr>
            <w:r w:rsidRPr="00DE30DF">
              <w:rPr>
                <w:b/>
                <w:bCs w:val="0"/>
              </w:rPr>
              <w:t xml:space="preserve">Zasada EOMS </w:t>
            </w:r>
            <w:r w:rsidRPr="00DE30DF">
              <w:rPr>
                <w:b/>
                <w:bCs w:val="0"/>
              </w:rPr>
              <w:br/>
              <w:t>(ISO 21001)</w:t>
            </w:r>
          </w:p>
        </w:tc>
        <w:tc>
          <w:tcPr>
            <w:tcW w:w="5502" w:type="dxa"/>
            <w:vAlign w:val="center"/>
          </w:tcPr>
          <w:p w14:paraId="4EB0DADC" w14:textId="77777777" w:rsidR="00831A07" w:rsidRPr="00DE30DF" w:rsidRDefault="00831A07" w:rsidP="00E45F30">
            <w:pPr>
              <w:pStyle w:val="TekstTabeli"/>
              <w:keepNext/>
              <w:rPr>
                <w:b/>
                <w:bCs w:val="0"/>
                <w:lang w:val="pl-PL"/>
              </w:rPr>
            </w:pPr>
            <w:r w:rsidRPr="00DE30DF">
              <w:rPr>
                <w:b/>
                <w:bCs w:val="0"/>
                <w:lang w:val="pl-PL"/>
              </w:rPr>
              <w:t>Opis poziomu zgodności kryteriów oceny PKA</w:t>
            </w:r>
          </w:p>
        </w:tc>
        <w:tc>
          <w:tcPr>
            <w:tcW w:w="1326" w:type="dxa"/>
            <w:vAlign w:val="center"/>
          </w:tcPr>
          <w:p w14:paraId="71C8F6B8" w14:textId="77777777" w:rsidR="00831A07" w:rsidRPr="00DE30DF" w:rsidRDefault="00831A07" w:rsidP="00E45F30">
            <w:pPr>
              <w:pStyle w:val="TekstTabeli"/>
              <w:keepNext/>
              <w:jc w:val="center"/>
              <w:rPr>
                <w:b/>
                <w:bCs w:val="0"/>
              </w:rPr>
            </w:pPr>
            <w:r w:rsidRPr="00DE30DF">
              <w:rPr>
                <w:b/>
                <w:bCs w:val="0"/>
              </w:rPr>
              <w:t xml:space="preserve">Ocena </w:t>
            </w:r>
            <w:r w:rsidRPr="00DE30DF">
              <w:rPr>
                <w:b/>
                <w:bCs w:val="0"/>
              </w:rPr>
              <w:br/>
              <w:t>zgodności</w:t>
            </w:r>
          </w:p>
        </w:tc>
      </w:tr>
      <w:tr w:rsidR="00831A07" w:rsidRPr="00AA0814" w14:paraId="2F402AD0" w14:textId="77777777" w:rsidTr="00E45F30">
        <w:trPr>
          <w:cantSplit/>
        </w:trPr>
        <w:tc>
          <w:tcPr>
            <w:tcW w:w="2243" w:type="dxa"/>
            <w:vAlign w:val="center"/>
          </w:tcPr>
          <w:p w14:paraId="3E107F01" w14:textId="77777777" w:rsidR="00831A07" w:rsidRPr="00820656" w:rsidRDefault="00831A07" w:rsidP="00E45F30">
            <w:pPr>
              <w:pStyle w:val="TekstTabeli"/>
              <w:jc w:val="center"/>
              <w:rPr>
                <w:lang w:val="pl-PL"/>
              </w:rPr>
            </w:pPr>
            <w:r>
              <w:rPr>
                <w:lang w:val="pl-PL"/>
              </w:rPr>
              <w:t xml:space="preserve">1. </w:t>
            </w:r>
            <w:r w:rsidRPr="00820656">
              <w:rPr>
                <w:lang w:val="pl-PL"/>
              </w:rPr>
              <w:t xml:space="preserve">Koncentracja </w:t>
            </w:r>
            <w:r>
              <w:rPr>
                <w:lang w:val="pl-PL"/>
              </w:rPr>
              <w:br/>
            </w:r>
            <w:r w:rsidRPr="00820656">
              <w:rPr>
                <w:lang w:val="pl-PL"/>
              </w:rPr>
              <w:t>na studentach i innych beneficjentach</w:t>
            </w:r>
          </w:p>
        </w:tc>
        <w:tc>
          <w:tcPr>
            <w:tcW w:w="5502" w:type="dxa"/>
            <w:vAlign w:val="center"/>
          </w:tcPr>
          <w:p w14:paraId="19E52321" w14:textId="77777777" w:rsidR="00831A07" w:rsidRPr="00820656" w:rsidRDefault="00831A07" w:rsidP="00E45F30">
            <w:pPr>
              <w:pStyle w:val="TekstTabeli"/>
              <w:rPr>
                <w:lang w:val="pl-PL"/>
              </w:rPr>
            </w:pPr>
            <w:r>
              <w:rPr>
                <w:lang w:val="pl-PL"/>
              </w:rPr>
              <w:t>Uwzględnianie</w:t>
            </w:r>
            <w:r w:rsidRPr="00820656">
              <w:rPr>
                <w:lang w:val="pl-PL"/>
              </w:rPr>
              <w:t xml:space="preserve"> student</w:t>
            </w:r>
            <w:r>
              <w:rPr>
                <w:lang w:val="pl-PL"/>
              </w:rPr>
              <w:t>ów</w:t>
            </w:r>
            <w:r w:rsidRPr="00820656">
              <w:rPr>
                <w:lang w:val="pl-PL"/>
              </w:rPr>
              <w:t xml:space="preserve"> jest podkreślan</w:t>
            </w:r>
            <w:r>
              <w:rPr>
                <w:lang w:val="pl-PL"/>
              </w:rPr>
              <w:t>e</w:t>
            </w:r>
            <w:r w:rsidRPr="00820656">
              <w:rPr>
                <w:lang w:val="pl-PL"/>
              </w:rPr>
              <w:t xml:space="preserve"> wielokrotnie i bardzo wyraźnie</w:t>
            </w:r>
            <w:r>
              <w:rPr>
                <w:lang w:val="pl-PL"/>
              </w:rPr>
              <w:t>.</w:t>
            </w:r>
            <w:r w:rsidRPr="00820656">
              <w:rPr>
                <w:lang w:val="pl-PL"/>
              </w:rPr>
              <w:t xml:space="preserve"> </w:t>
            </w:r>
            <w:r>
              <w:rPr>
                <w:lang w:val="pl-PL"/>
              </w:rPr>
              <w:t>I</w:t>
            </w:r>
            <w:r w:rsidRPr="00820656">
              <w:rPr>
                <w:lang w:val="pl-PL"/>
              </w:rPr>
              <w:t>nn</w:t>
            </w:r>
            <w:r>
              <w:rPr>
                <w:lang w:val="pl-PL"/>
              </w:rPr>
              <w:t>i</w:t>
            </w:r>
            <w:r w:rsidRPr="00820656">
              <w:rPr>
                <w:lang w:val="pl-PL"/>
              </w:rPr>
              <w:t xml:space="preserve"> beneficjen</w:t>
            </w:r>
            <w:r>
              <w:rPr>
                <w:lang w:val="pl-PL"/>
              </w:rPr>
              <w:t>ci (interesariusze) wspominani</w:t>
            </w:r>
            <w:r w:rsidRPr="00820656">
              <w:rPr>
                <w:lang w:val="pl-PL"/>
              </w:rPr>
              <w:t xml:space="preserve"> bardzo mało</w:t>
            </w:r>
            <w:r>
              <w:rPr>
                <w:lang w:val="pl-PL"/>
              </w:rPr>
              <w:t>, szczątkowo.</w:t>
            </w:r>
          </w:p>
        </w:tc>
        <w:tc>
          <w:tcPr>
            <w:tcW w:w="1326" w:type="dxa"/>
            <w:vAlign w:val="center"/>
          </w:tcPr>
          <w:p w14:paraId="068173B2" w14:textId="77777777" w:rsidR="00831A07" w:rsidRPr="00820656" w:rsidRDefault="00831A07" w:rsidP="00E45F30">
            <w:pPr>
              <w:pStyle w:val="TekstTabeli"/>
              <w:jc w:val="center"/>
            </w:pPr>
            <w:r>
              <w:t>CZĘŚCIOWO</w:t>
            </w:r>
          </w:p>
        </w:tc>
      </w:tr>
      <w:tr w:rsidR="00831A07" w:rsidRPr="00AA0814" w14:paraId="1EBCF82C" w14:textId="77777777" w:rsidTr="00E45F30">
        <w:trPr>
          <w:cantSplit/>
        </w:trPr>
        <w:tc>
          <w:tcPr>
            <w:tcW w:w="2243" w:type="dxa"/>
            <w:vAlign w:val="center"/>
          </w:tcPr>
          <w:p w14:paraId="4BB73B6A" w14:textId="77777777" w:rsidR="00831A07" w:rsidRPr="00AA0814" w:rsidRDefault="00831A07" w:rsidP="00E45F30">
            <w:pPr>
              <w:pStyle w:val="TekstTabeli"/>
              <w:jc w:val="center"/>
              <w:rPr>
                <w:lang w:val="pl-PL"/>
              </w:rPr>
            </w:pPr>
            <w:r>
              <w:rPr>
                <w:lang w:val="pl-PL"/>
              </w:rPr>
              <w:t xml:space="preserve">2. Wizjonerskie </w:t>
            </w:r>
            <w:r>
              <w:rPr>
                <w:lang w:val="pl-PL"/>
              </w:rPr>
              <w:br/>
              <w:t>p</w:t>
            </w:r>
            <w:r w:rsidRPr="00AA0814">
              <w:rPr>
                <w:lang w:val="pl-PL"/>
              </w:rPr>
              <w:t>rzywództwo</w:t>
            </w:r>
          </w:p>
        </w:tc>
        <w:tc>
          <w:tcPr>
            <w:tcW w:w="5502" w:type="dxa"/>
            <w:vAlign w:val="center"/>
          </w:tcPr>
          <w:p w14:paraId="4F6F20C8" w14:textId="77777777" w:rsidR="00831A07" w:rsidRPr="00820656" w:rsidRDefault="00831A07" w:rsidP="00E45F30">
            <w:pPr>
              <w:pStyle w:val="TekstTabeli"/>
              <w:rPr>
                <w:lang w:val="pl-PL"/>
              </w:rPr>
            </w:pPr>
            <w:r>
              <w:rPr>
                <w:lang w:val="pl-PL"/>
              </w:rPr>
              <w:t>B</w:t>
            </w:r>
            <w:r w:rsidRPr="00820656">
              <w:rPr>
                <w:lang w:val="pl-PL"/>
              </w:rPr>
              <w:t>rak</w:t>
            </w:r>
            <w:r>
              <w:rPr>
                <w:lang w:val="pl-PL"/>
              </w:rPr>
              <w:t xml:space="preserve">. </w:t>
            </w:r>
            <w:r w:rsidRPr="00820656">
              <w:rPr>
                <w:lang w:val="pl-PL"/>
              </w:rPr>
              <w:t>Pewne niewielkie elementy wynikające z przywództwa, ale odnoszące się do sposobu organizacji procesów są uwzględnione w ramach kryteriów 2 i 10</w:t>
            </w:r>
          </w:p>
        </w:tc>
        <w:tc>
          <w:tcPr>
            <w:tcW w:w="1326" w:type="dxa"/>
            <w:vAlign w:val="center"/>
          </w:tcPr>
          <w:p w14:paraId="7549793C" w14:textId="77777777" w:rsidR="00831A07" w:rsidRPr="00DE30DF" w:rsidRDefault="00831A07" w:rsidP="00E45F30">
            <w:pPr>
              <w:pStyle w:val="TekstTabeli"/>
              <w:jc w:val="center"/>
              <w:rPr>
                <w:lang w:val="pl-PL"/>
              </w:rPr>
            </w:pPr>
            <w:r>
              <w:rPr>
                <w:lang w:val="pl-PL"/>
              </w:rPr>
              <w:t>NIE</w:t>
            </w:r>
          </w:p>
        </w:tc>
      </w:tr>
      <w:tr w:rsidR="00831A07" w:rsidRPr="00AA0814" w14:paraId="67B5BE3B" w14:textId="77777777" w:rsidTr="00E45F30">
        <w:trPr>
          <w:cantSplit/>
        </w:trPr>
        <w:tc>
          <w:tcPr>
            <w:tcW w:w="2243" w:type="dxa"/>
            <w:vAlign w:val="center"/>
          </w:tcPr>
          <w:p w14:paraId="52896FBF" w14:textId="77777777" w:rsidR="00831A07" w:rsidRPr="00AA0814" w:rsidRDefault="00831A07" w:rsidP="00E45F30">
            <w:pPr>
              <w:pStyle w:val="TekstTabeli"/>
              <w:jc w:val="center"/>
              <w:rPr>
                <w:lang w:val="pl-PL"/>
              </w:rPr>
            </w:pPr>
            <w:r>
              <w:rPr>
                <w:lang w:val="pl-PL"/>
              </w:rPr>
              <w:t xml:space="preserve">3. </w:t>
            </w:r>
            <w:r w:rsidRPr="00AA0814">
              <w:rPr>
                <w:lang w:val="pl-PL"/>
              </w:rPr>
              <w:t xml:space="preserve">Zaangażowanie </w:t>
            </w:r>
            <w:r>
              <w:rPr>
                <w:lang w:val="pl-PL"/>
              </w:rPr>
              <w:br/>
              <w:t>pracowników (ludzi)</w:t>
            </w:r>
          </w:p>
        </w:tc>
        <w:tc>
          <w:tcPr>
            <w:tcW w:w="5502" w:type="dxa"/>
            <w:vAlign w:val="center"/>
          </w:tcPr>
          <w:p w14:paraId="7D90E253" w14:textId="77777777" w:rsidR="00831A07" w:rsidRPr="00820656" w:rsidRDefault="00831A07" w:rsidP="00E45F30">
            <w:pPr>
              <w:pStyle w:val="TekstTabeli"/>
              <w:rPr>
                <w:lang w:val="pl-PL"/>
              </w:rPr>
            </w:pPr>
            <w:r w:rsidRPr="00820656">
              <w:rPr>
                <w:lang w:val="pl-PL"/>
              </w:rPr>
              <w:t>Brak</w:t>
            </w:r>
            <w:r>
              <w:rPr>
                <w:lang w:val="pl-PL"/>
              </w:rPr>
              <w:t>.</w:t>
            </w:r>
            <w:r w:rsidRPr="00820656">
              <w:rPr>
                <w:lang w:val="pl-PL"/>
              </w:rPr>
              <w:t xml:space="preserve"> </w:t>
            </w:r>
            <w:r>
              <w:rPr>
                <w:lang w:val="pl-PL"/>
              </w:rPr>
              <w:t>J</w:t>
            </w:r>
            <w:r w:rsidRPr="00820656">
              <w:rPr>
                <w:lang w:val="pl-PL"/>
              </w:rPr>
              <w:t xml:space="preserve">edynie uwzględniona </w:t>
            </w:r>
            <w:r>
              <w:rPr>
                <w:lang w:val="pl-PL"/>
              </w:rPr>
              <w:t xml:space="preserve">jest </w:t>
            </w:r>
            <w:r w:rsidRPr="00820656">
              <w:rPr>
                <w:lang w:val="pl-PL"/>
              </w:rPr>
              <w:t>polityka kadrowa (SJK 4.2) oraz w wielu miejscach określone, że należy zapewnić udział studentów w procesach oceny i podejmowania decyzji</w:t>
            </w:r>
          </w:p>
        </w:tc>
        <w:tc>
          <w:tcPr>
            <w:tcW w:w="1326" w:type="dxa"/>
            <w:vAlign w:val="center"/>
          </w:tcPr>
          <w:p w14:paraId="3A479897" w14:textId="77777777" w:rsidR="00831A07" w:rsidRPr="008C0B48" w:rsidRDefault="00831A07" w:rsidP="00E45F30">
            <w:pPr>
              <w:pStyle w:val="TekstTabeli"/>
              <w:jc w:val="center"/>
              <w:rPr>
                <w:lang w:val="pl-PL"/>
              </w:rPr>
            </w:pPr>
            <w:r>
              <w:rPr>
                <w:lang w:val="pl-PL"/>
              </w:rPr>
              <w:t>NIE</w:t>
            </w:r>
          </w:p>
        </w:tc>
      </w:tr>
      <w:tr w:rsidR="00831A07" w:rsidRPr="00AA0814" w14:paraId="42925ED8" w14:textId="77777777" w:rsidTr="00E45F30">
        <w:trPr>
          <w:cantSplit/>
        </w:trPr>
        <w:tc>
          <w:tcPr>
            <w:tcW w:w="2243" w:type="dxa"/>
            <w:vAlign w:val="center"/>
          </w:tcPr>
          <w:p w14:paraId="424FD46B" w14:textId="77777777" w:rsidR="00831A07" w:rsidRPr="00AA0814" w:rsidRDefault="00831A07" w:rsidP="00E45F30">
            <w:pPr>
              <w:pStyle w:val="TekstTabeli"/>
              <w:jc w:val="center"/>
              <w:rPr>
                <w:lang w:val="pl-PL"/>
              </w:rPr>
            </w:pPr>
            <w:r>
              <w:rPr>
                <w:lang w:val="pl-PL"/>
              </w:rPr>
              <w:t xml:space="preserve">4. </w:t>
            </w:r>
            <w:r w:rsidRPr="00AA0814">
              <w:rPr>
                <w:lang w:val="pl-PL"/>
              </w:rPr>
              <w:t>Podejście procesowe</w:t>
            </w:r>
          </w:p>
        </w:tc>
        <w:tc>
          <w:tcPr>
            <w:tcW w:w="5502" w:type="dxa"/>
            <w:vAlign w:val="center"/>
          </w:tcPr>
          <w:p w14:paraId="0B94F7CC" w14:textId="77777777" w:rsidR="00831A07" w:rsidRPr="00DE30DF" w:rsidRDefault="00831A07" w:rsidP="00E45F30">
            <w:pPr>
              <w:pStyle w:val="TekstTabeli"/>
              <w:rPr>
                <w:lang w:val="pl-PL"/>
              </w:rPr>
            </w:pPr>
            <w:r w:rsidRPr="00DE30DF">
              <w:rPr>
                <w:lang w:val="pl-PL"/>
              </w:rPr>
              <w:t>Brak bezpośrednich odniesień, kryteria 2 i 10 odnoszą się do sposobu organizacji procesów</w:t>
            </w:r>
            <w:r>
              <w:rPr>
                <w:lang w:val="pl-PL"/>
              </w:rPr>
              <w:t>.</w:t>
            </w:r>
          </w:p>
        </w:tc>
        <w:tc>
          <w:tcPr>
            <w:tcW w:w="1326" w:type="dxa"/>
            <w:vAlign w:val="center"/>
          </w:tcPr>
          <w:p w14:paraId="6CF3084D" w14:textId="77777777" w:rsidR="00831A07" w:rsidRPr="00DE30DF" w:rsidRDefault="00831A07" w:rsidP="00E45F30">
            <w:pPr>
              <w:pStyle w:val="TekstTabeli"/>
              <w:jc w:val="center"/>
              <w:rPr>
                <w:lang w:val="pl-PL"/>
              </w:rPr>
            </w:pPr>
            <w:r>
              <w:rPr>
                <w:lang w:val="pl-PL"/>
              </w:rPr>
              <w:t>NIE</w:t>
            </w:r>
          </w:p>
        </w:tc>
      </w:tr>
      <w:tr w:rsidR="00831A07" w:rsidRPr="00AA0814" w14:paraId="4F26E370" w14:textId="77777777" w:rsidTr="00E45F30">
        <w:trPr>
          <w:cantSplit/>
        </w:trPr>
        <w:tc>
          <w:tcPr>
            <w:tcW w:w="2243" w:type="dxa"/>
            <w:vAlign w:val="center"/>
          </w:tcPr>
          <w:p w14:paraId="044D5B77" w14:textId="77777777" w:rsidR="00831A07" w:rsidRPr="00AA0814" w:rsidRDefault="00831A07" w:rsidP="00E45F30">
            <w:pPr>
              <w:pStyle w:val="TekstTabeli"/>
              <w:jc w:val="center"/>
              <w:rPr>
                <w:lang w:val="pl-PL"/>
              </w:rPr>
            </w:pPr>
            <w:r>
              <w:rPr>
                <w:lang w:val="pl-PL"/>
              </w:rPr>
              <w:t xml:space="preserve">5. </w:t>
            </w:r>
            <w:r w:rsidRPr="00AA0814">
              <w:rPr>
                <w:lang w:val="pl-PL"/>
              </w:rPr>
              <w:t>Ciągłe doskonalenie</w:t>
            </w:r>
          </w:p>
        </w:tc>
        <w:tc>
          <w:tcPr>
            <w:tcW w:w="5502" w:type="dxa"/>
            <w:vAlign w:val="center"/>
          </w:tcPr>
          <w:p w14:paraId="26BA934A" w14:textId="77777777" w:rsidR="00831A07" w:rsidRPr="00DE30DF" w:rsidRDefault="00831A07" w:rsidP="00E45F30">
            <w:pPr>
              <w:pStyle w:val="TekstTabeli"/>
              <w:rPr>
                <w:lang w:val="pl-PL"/>
              </w:rPr>
            </w:pPr>
            <w:r w:rsidRPr="00DE30DF">
              <w:rPr>
                <w:lang w:val="pl-PL"/>
              </w:rPr>
              <w:t>SJK</w:t>
            </w:r>
            <w:r>
              <w:rPr>
                <w:lang w:val="pl-PL"/>
              </w:rPr>
              <w:t> </w:t>
            </w:r>
            <w:r w:rsidRPr="00DE30DF">
              <w:rPr>
                <w:lang w:val="pl-PL"/>
              </w:rPr>
              <w:t>10.2</w:t>
            </w:r>
            <w:r>
              <w:rPr>
                <w:lang w:val="pl-PL"/>
              </w:rPr>
              <w:t>,</w:t>
            </w:r>
            <w:r w:rsidRPr="00DE30DF">
              <w:rPr>
                <w:lang w:val="pl-PL"/>
              </w:rPr>
              <w:t xml:space="preserve"> </w:t>
            </w:r>
            <w:r w:rsidRPr="008C0B48">
              <w:rPr>
                <w:szCs w:val="18"/>
                <w:lang w:val="pl-PL"/>
              </w:rPr>
              <w:t>SJK </w:t>
            </w:r>
            <w:r w:rsidRPr="00DE30DF">
              <w:rPr>
                <w:lang w:val="pl-PL"/>
              </w:rPr>
              <w:t>9.2</w:t>
            </w:r>
            <w:r>
              <w:rPr>
                <w:lang w:val="pl-PL"/>
              </w:rPr>
              <w:t>,</w:t>
            </w:r>
            <w:r w:rsidRPr="00DE30DF">
              <w:rPr>
                <w:lang w:val="pl-PL"/>
              </w:rPr>
              <w:t xml:space="preserve"> </w:t>
            </w:r>
            <w:r w:rsidRPr="008C0B48">
              <w:rPr>
                <w:szCs w:val="18"/>
                <w:lang w:val="pl-PL"/>
              </w:rPr>
              <w:t>SJK </w:t>
            </w:r>
            <w:r w:rsidRPr="00DE30DF">
              <w:rPr>
                <w:lang w:val="pl-PL"/>
              </w:rPr>
              <w:t xml:space="preserve">8.2, </w:t>
            </w:r>
            <w:r w:rsidRPr="008C0B48">
              <w:rPr>
                <w:szCs w:val="18"/>
                <w:lang w:val="pl-PL"/>
              </w:rPr>
              <w:t>SJK </w:t>
            </w:r>
            <w:r w:rsidRPr="00DE30DF">
              <w:rPr>
                <w:lang w:val="pl-PL"/>
              </w:rPr>
              <w:t xml:space="preserve">7.2, </w:t>
            </w:r>
            <w:r w:rsidRPr="008C0B48">
              <w:rPr>
                <w:szCs w:val="18"/>
                <w:lang w:val="pl-PL"/>
              </w:rPr>
              <w:t>SJK </w:t>
            </w:r>
            <w:r w:rsidRPr="00DE30DF">
              <w:rPr>
                <w:lang w:val="pl-PL"/>
              </w:rPr>
              <w:t xml:space="preserve">6.2, </w:t>
            </w:r>
            <w:r w:rsidRPr="008C0B48">
              <w:rPr>
                <w:szCs w:val="18"/>
                <w:lang w:val="pl-PL"/>
              </w:rPr>
              <w:t>SJK </w:t>
            </w:r>
            <w:r w:rsidRPr="00DE30DF">
              <w:rPr>
                <w:lang w:val="pl-PL"/>
              </w:rPr>
              <w:t xml:space="preserve">5.2, </w:t>
            </w:r>
            <w:r w:rsidRPr="008C0B48">
              <w:rPr>
                <w:szCs w:val="18"/>
                <w:lang w:val="pl-PL"/>
              </w:rPr>
              <w:t>SJK </w:t>
            </w:r>
            <w:r w:rsidRPr="00DE30DF">
              <w:rPr>
                <w:lang w:val="pl-PL"/>
              </w:rPr>
              <w:t xml:space="preserve">4.2 </w:t>
            </w:r>
            <w:r>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EB1340E" w14:textId="77777777" w:rsidR="00831A07" w:rsidRPr="00DE30DF" w:rsidRDefault="00831A07" w:rsidP="00E45F30">
            <w:pPr>
              <w:pStyle w:val="TekstTabeli"/>
              <w:jc w:val="center"/>
              <w:rPr>
                <w:lang w:val="pl-PL"/>
              </w:rPr>
            </w:pPr>
            <w:r>
              <w:rPr>
                <w:lang w:val="pl-PL"/>
              </w:rPr>
              <w:t>TAK</w:t>
            </w:r>
          </w:p>
        </w:tc>
      </w:tr>
      <w:tr w:rsidR="00831A07" w:rsidRPr="00AA0814" w14:paraId="3E8F9FCF" w14:textId="77777777" w:rsidTr="00E45F30">
        <w:trPr>
          <w:cantSplit/>
        </w:trPr>
        <w:tc>
          <w:tcPr>
            <w:tcW w:w="2243" w:type="dxa"/>
            <w:vAlign w:val="center"/>
          </w:tcPr>
          <w:p w14:paraId="21F01E2D" w14:textId="77777777" w:rsidR="00831A07" w:rsidRPr="00AA0814" w:rsidRDefault="00831A07" w:rsidP="00E45F30">
            <w:pPr>
              <w:pStyle w:val="TekstTabeli"/>
              <w:jc w:val="center"/>
              <w:rPr>
                <w:lang w:val="pl-PL"/>
              </w:rPr>
            </w:pPr>
            <w:r>
              <w:rPr>
                <w:lang w:val="pl-PL"/>
              </w:rPr>
              <w:t xml:space="preserve">6. </w:t>
            </w:r>
            <w:r w:rsidRPr="00AA0814">
              <w:rPr>
                <w:lang w:val="pl-PL"/>
              </w:rPr>
              <w:t>Podejmowanie decyzji na podstawie faktów</w:t>
            </w:r>
          </w:p>
        </w:tc>
        <w:tc>
          <w:tcPr>
            <w:tcW w:w="5502" w:type="dxa"/>
            <w:vAlign w:val="center"/>
          </w:tcPr>
          <w:p w14:paraId="13C259B3" w14:textId="77777777" w:rsidR="00831A07" w:rsidRPr="00820656" w:rsidRDefault="00831A07" w:rsidP="00E45F30">
            <w:pPr>
              <w:pStyle w:val="TekstTabeli"/>
              <w:rPr>
                <w:lang w:val="pl-PL"/>
              </w:rPr>
            </w:pPr>
            <w:r>
              <w:rPr>
                <w:szCs w:val="18"/>
                <w:lang w:val="pl-PL"/>
              </w:rPr>
              <w:t>SJK </w:t>
            </w:r>
            <w:r w:rsidRPr="00DE30DF">
              <w:rPr>
                <w:lang w:val="pl-PL"/>
              </w:rPr>
              <w:t xml:space="preserve">4.2, </w:t>
            </w:r>
            <w:r>
              <w:rPr>
                <w:szCs w:val="18"/>
                <w:lang w:val="pl-PL"/>
              </w:rPr>
              <w:t>SJK </w:t>
            </w:r>
            <w:r w:rsidRPr="00DE30DF">
              <w:rPr>
                <w:lang w:val="pl-PL"/>
              </w:rPr>
              <w:t xml:space="preserve">5.2, </w:t>
            </w:r>
            <w:r>
              <w:rPr>
                <w:szCs w:val="18"/>
                <w:lang w:val="pl-PL"/>
              </w:rPr>
              <w:t>SJK </w:t>
            </w:r>
            <w:r w:rsidRPr="00DE30DF">
              <w:rPr>
                <w:lang w:val="pl-PL"/>
              </w:rPr>
              <w:t xml:space="preserve">6.2, </w:t>
            </w:r>
            <w:r>
              <w:rPr>
                <w:szCs w:val="18"/>
                <w:lang w:val="pl-PL"/>
              </w:rPr>
              <w:t>SJK </w:t>
            </w:r>
            <w:r w:rsidRPr="00DE30DF">
              <w:rPr>
                <w:lang w:val="pl-PL"/>
              </w:rPr>
              <w:t xml:space="preserve">7.2, </w:t>
            </w:r>
            <w:r>
              <w:rPr>
                <w:szCs w:val="18"/>
                <w:lang w:val="pl-PL"/>
              </w:rPr>
              <w:t>SJK </w:t>
            </w:r>
            <w:r w:rsidRPr="00DE30DF">
              <w:rPr>
                <w:lang w:val="pl-PL"/>
              </w:rPr>
              <w:t xml:space="preserve">8.2, </w:t>
            </w:r>
            <w:r>
              <w:rPr>
                <w:szCs w:val="18"/>
                <w:lang w:val="pl-PL"/>
              </w:rPr>
              <w:t>SJK </w:t>
            </w:r>
            <w:r w:rsidRPr="00DE30DF">
              <w:rPr>
                <w:lang w:val="pl-PL"/>
              </w:rPr>
              <w:t xml:space="preserve">9.2 i </w:t>
            </w:r>
            <w:r>
              <w:rPr>
                <w:szCs w:val="18"/>
                <w:lang w:val="pl-PL"/>
              </w:rPr>
              <w:t>SJK </w:t>
            </w:r>
            <w:r w:rsidRPr="00DE30DF">
              <w:rPr>
                <w:lang w:val="pl-PL"/>
              </w:rPr>
              <w:t>10.2 uwzględniają pomiar i podejmowanie decyzji w zakresie doskonalenia na podstawie tego pomiaru.</w:t>
            </w:r>
          </w:p>
        </w:tc>
        <w:tc>
          <w:tcPr>
            <w:tcW w:w="1326" w:type="dxa"/>
            <w:vAlign w:val="center"/>
          </w:tcPr>
          <w:p w14:paraId="21F7E818" w14:textId="77777777" w:rsidR="00831A07" w:rsidRPr="00820656" w:rsidRDefault="00831A07" w:rsidP="00E45F30">
            <w:pPr>
              <w:pStyle w:val="TekstTabeli"/>
              <w:jc w:val="center"/>
              <w:rPr>
                <w:lang w:val="pl-PL"/>
              </w:rPr>
            </w:pPr>
            <w:r>
              <w:rPr>
                <w:lang w:val="pl-PL"/>
              </w:rPr>
              <w:t>TAK</w:t>
            </w:r>
          </w:p>
        </w:tc>
      </w:tr>
      <w:tr w:rsidR="00831A07" w:rsidRPr="00AA0814" w14:paraId="4ACECFB6" w14:textId="77777777" w:rsidTr="00E45F30">
        <w:trPr>
          <w:cantSplit/>
        </w:trPr>
        <w:tc>
          <w:tcPr>
            <w:tcW w:w="2243" w:type="dxa"/>
            <w:vAlign w:val="center"/>
          </w:tcPr>
          <w:p w14:paraId="26F29FCB" w14:textId="77777777" w:rsidR="00831A07" w:rsidRPr="00AA0814" w:rsidRDefault="00831A07" w:rsidP="00E45F30">
            <w:pPr>
              <w:pStyle w:val="TekstTabeli"/>
              <w:jc w:val="center"/>
              <w:rPr>
                <w:lang w:val="pl-PL"/>
              </w:rPr>
            </w:pPr>
            <w:r>
              <w:rPr>
                <w:lang w:val="pl-PL"/>
              </w:rPr>
              <w:t xml:space="preserve">7. </w:t>
            </w:r>
            <w:r w:rsidRPr="00AA0814">
              <w:rPr>
                <w:lang w:val="pl-PL"/>
              </w:rPr>
              <w:t>Zarządzanie relacjami</w:t>
            </w:r>
          </w:p>
        </w:tc>
        <w:tc>
          <w:tcPr>
            <w:tcW w:w="5502" w:type="dxa"/>
            <w:vAlign w:val="center"/>
          </w:tcPr>
          <w:p w14:paraId="44E8EF2F" w14:textId="77777777" w:rsidR="00831A07" w:rsidRPr="00DE30DF" w:rsidRDefault="00831A07" w:rsidP="00E45F30">
            <w:pPr>
              <w:pStyle w:val="TekstTabeli"/>
              <w:rPr>
                <w:lang w:val="pl-PL"/>
              </w:rPr>
            </w:pPr>
            <w:r w:rsidRPr="00DE30DF">
              <w:rPr>
                <w:lang w:val="pl-PL"/>
              </w:rPr>
              <w:t>pewne elementy tego procesu wskazane w SJK 6.1 (współpraca z</w:t>
            </w:r>
            <w:r>
              <w:rPr>
                <w:lang w:val="pl-PL"/>
              </w:rPr>
              <w:t> </w:t>
            </w:r>
            <w:r w:rsidRPr="00DE30DF">
              <w:rPr>
                <w:lang w:val="pl-PL"/>
              </w:rPr>
              <w:t xml:space="preserve">otoczeniem) i </w:t>
            </w:r>
            <w:r>
              <w:rPr>
                <w:szCs w:val="18"/>
                <w:lang w:val="pl-PL"/>
              </w:rPr>
              <w:t>SJK </w:t>
            </w:r>
            <w:r w:rsidRPr="00DE30DF">
              <w:rPr>
                <w:lang w:val="pl-PL"/>
              </w:rPr>
              <w:t>9.2 (informacja),</w:t>
            </w:r>
          </w:p>
        </w:tc>
        <w:tc>
          <w:tcPr>
            <w:tcW w:w="1326" w:type="dxa"/>
            <w:vAlign w:val="center"/>
          </w:tcPr>
          <w:p w14:paraId="372CC002" w14:textId="77777777" w:rsidR="00831A07" w:rsidRPr="00DE30DF" w:rsidRDefault="00831A07" w:rsidP="00E45F30">
            <w:pPr>
              <w:pStyle w:val="TekstTabeli"/>
              <w:jc w:val="center"/>
              <w:rPr>
                <w:lang w:val="pl-PL"/>
              </w:rPr>
            </w:pPr>
            <w:r>
              <w:rPr>
                <w:lang w:val="pl-PL"/>
              </w:rPr>
              <w:t>CZĘŚCIOWO</w:t>
            </w:r>
          </w:p>
        </w:tc>
      </w:tr>
      <w:tr w:rsidR="00831A07" w:rsidRPr="00AA0814" w14:paraId="3F024A89" w14:textId="77777777" w:rsidTr="00E45F30">
        <w:trPr>
          <w:cantSplit/>
        </w:trPr>
        <w:tc>
          <w:tcPr>
            <w:tcW w:w="2243" w:type="dxa"/>
            <w:vAlign w:val="center"/>
          </w:tcPr>
          <w:p w14:paraId="7B0361CA" w14:textId="77777777" w:rsidR="00831A07" w:rsidRPr="00AA0814" w:rsidRDefault="00831A07" w:rsidP="00E45F30">
            <w:pPr>
              <w:pStyle w:val="TekstTabeli"/>
              <w:jc w:val="center"/>
              <w:rPr>
                <w:lang w:val="pl-PL"/>
              </w:rPr>
            </w:pPr>
            <w:r>
              <w:rPr>
                <w:lang w:val="pl-PL"/>
              </w:rPr>
              <w:t xml:space="preserve">8. </w:t>
            </w:r>
            <w:r w:rsidRPr="00AA0814">
              <w:rPr>
                <w:lang w:val="pl-PL"/>
              </w:rPr>
              <w:t xml:space="preserve">Społeczna </w:t>
            </w:r>
            <w:r>
              <w:rPr>
                <w:lang w:val="pl-PL"/>
              </w:rPr>
              <w:br/>
            </w:r>
            <w:r w:rsidRPr="00AA0814">
              <w:rPr>
                <w:lang w:val="pl-PL"/>
              </w:rPr>
              <w:t xml:space="preserve">odpowiedzialność </w:t>
            </w:r>
            <w:r>
              <w:rPr>
                <w:lang w:val="pl-PL"/>
              </w:rPr>
              <w:br/>
            </w:r>
            <w:r w:rsidRPr="00AA0814">
              <w:rPr>
                <w:lang w:val="pl-PL"/>
              </w:rPr>
              <w:t>organizacji edukacyjnej</w:t>
            </w:r>
          </w:p>
        </w:tc>
        <w:tc>
          <w:tcPr>
            <w:tcW w:w="5502" w:type="dxa"/>
            <w:vAlign w:val="center"/>
          </w:tcPr>
          <w:p w14:paraId="4BCB7912" w14:textId="77777777" w:rsidR="00831A07" w:rsidRPr="00DE30DF" w:rsidRDefault="00831A07" w:rsidP="00E45F30">
            <w:pPr>
              <w:pStyle w:val="TekstTabeli"/>
              <w:rPr>
                <w:lang w:val="pl-PL"/>
              </w:rPr>
            </w:pPr>
            <w:r w:rsidRPr="00DE30DF">
              <w:rPr>
                <w:lang w:val="pl-PL"/>
              </w:rPr>
              <w:t xml:space="preserve">Nie jest wskazana wprost. Pewne elementy odnoszące się do relacji z otoczeniem społeczno-gospodarczym wskazane jedynie w </w:t>
            </w:r>
            <w:r>
              <w:rPr>
                <w:szCs w:val="18"/>
                <w:lang w:val="pl-PL"/>
              </w:rPr>
              <w:t>SJK </w:t>
            </w:r>
            <w:r w:rsidRPr="00DE30DF">
              <w:rPr>
                <w:lang w:val="pl-PL"/>
              </w:rPr>
              <w:t xml:space="preserve">1.1, </w:t>
            </w:r>
            <w:r>
              <w:rPr>
                <w:szCs w:val="18"/>
                <w:lang w:val="pl-PL"/>
              </w:rPr>
              <w:t>SJK </w:t>
            </w:r>
            <w:r w:rsidRPr="00DE30DF">
              <w:rPr>
                <w:lang w:val="pl-PL"/>
              </w:rPr>
              <w:t xml:space="preserve">6.1, </w:t>
            </w:r>
            <w:r>
              <w:rPr>
                <w:szCs w:val="18"/>
                <w:lang w:val="pl-PL"/>
              </w:rPr>
              <w:t>SJK </w:t>
            </w:r>
            <w:r w:rsidRPr="00DE30DF">
              <w:rPr>
                <w:lang w:val="pl-PL"/>
              </w:rPr>
              <w:t>6.2;</w:t>
            </w:r>
          </w:p>
        </w:tc>
        <w:tc>
          <w:tcPr>
            <w:tcW w:w="1326" w:type="dxa"/>
            <w:vAlign w:val="center"/>
          </w:tcPr>
          <w:p w14:paraId="57F07696" w14:textId="77777777" w:rsidR="00831A07" w:rsidRPr="00DE30DF" w:rsidRDefault="00831A07" w:rsidP="00E45F30">
            <w:pPr>
              <w:pStyle w:val="TekstTabeli"/>
              <w:jc w:val="center"/>
              <w:rPr>
                <w:lang w:val="pl-PL"/>
              </w:rPr>
            </w:pPr>
            <w:r>
              <w:rPr>
                <w:lang w:val="pl-PL"/>
              </w:rPr>
              <w:t>NIE</w:t>
            </w:r>
          </w:p>
        </w:tc>
      </w:tr>
      <w:tr w:rsidR="00831A07" w:rsidRPr="00AA0814" w14:paraId="3D6F5547" w14:textId="77777777" w:rsidTr="00E45F30">
        <w:trPr>
          <w:cantSplit/>
        </w:trPr>
        <w:tc>
          <w:tcPr>
            <w:tcW w:w="2243" w:type="dxa"/>
            <w:vAlign w:val="center"/>
          </w:tcPr>
          <w:p w14:paraId="55F22EC7" w14:textId="77777777" w:rsidR="00831A07" w:rsidRPr="00AA0814" w:rsidRDefault="00831A07" w:rsidP="00E45F30">
            <w:pPr>
              <w:pStyle w:val="TekstTabeli"/>
              <w:jc w:val="center"/>
              <w:rPr>
                <w:lang w:val="pl-PL"/>
              </w:rPr>
            </w:pPr>
            <w:r>
              <w:rPr>
                <w:lang w:val="pl-PL"/>
              </w:rPr>
              <w:t xml:space="preserve">9. </w:t>
            </w:r>
            <w:r w:rsidRPr="00AA0814">
              <w:rPr>
                <w:lang w:val="pl-PL"/>
              </w:rPr>
              <w:t xml:space="preserve">Dostępność </w:t>
            </w:r>
            <w:r>
              <w:rPr>
                <w:lang w:val="pl-PL"/>
              </w:rPr>
              <w:br/>
            </w:r>
            <w:r w:rsidRPr="00AA0814">
              <w:rPr>
                <w:lang w:val="pl-PL"/>
              </w:rPr>
              <w:t>i sprawiedliwość</w:t>
            </w:r>
          </w:p>
        </w:tc>
        <w:tc>
          <w:tcPr>
            <w:tcW w:w="5502" w:type="dxa"/>
            <w:vAlign w:val="center"/>
          </w:tcPr>
          <w:p w14:paraId="46F96D4C" w14:textId="77777777" w:rsidR="00831A07" w:rsidRPr="00DE30DF" w:rsidRDefault="00831A07" w:rsidP="00E45F30">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69E2D0C0" w14:textId="77777777" w:rsidR="00831A07" w:rsidRPr="00DE30DF" w:rsidRDefault="00831A07" w:rsidP="00E45F30">
            <w:pPr>
              <w:pStyle w:val="TekstTabeli"/>
              <w:jc w:val="center"/>
              <w:rPr>
                <w:lang w:val="pl-PL"/>
              </w:rPr>
            </w:pPr>
            <w:r>
              <w:rPr>
                <w:lang w:val="pl-PL"/>
              </w:rPr>
              <w:t>NIE</w:t>
            </w:r>
          </w:p>
        </w:tc>
      </w:tr>
      <w:tr w:rsidR="00831A07" w:rsidRPr="00AA0814" w14:paraId="70A71494" w14:textId="77777777" w:rsidTr="00E45F30">
        <w:trPr>
          <w:cantSplit/>
        </w:trPr>
        <w:tc>
          <w:tcPr>
            <w:tcW w:w="2243" w:type="dxa"/>
            <w:vAlign w:val="center"/>
          </w:tcPr>
          <w:p w14:paraId="73276479" w14:textId="77777777" w:rsidR="00831A07" w:rsidRPr="00AA0814" w:rsidRDefault="00831A07" w:rsidP="00E45F30">
            <w:pPr>
              <w:pStyle w:val="TekstTabeli"/>
              <w:jc w:val="center"/>
              <w:rPr>
                <w:lang w:val="pl-PL"/>
              </w:rPr>
            </w:pPr>
            <w:r>
              <w:rPr>
                <w:lang w:val="pl-PL"/>
              </w:rPr>
              <w:t xml:space="preserve">10. </w:t>
            </w:r>
            <w:r w:rsidRPr="00AA0814">
              <w:rPr>
                <w:lang w:val="pl-PL"/>
              </w:rPr>
              <w:t>Etyczne postępowanie w ramach procesu kształcenia</w:t>
            </w:r>
          </w:p>
        </w:tc>
        <w:tc>
          <w:tcPr>
            <w:tcW w:w="5502" w:type="dxa"/>
            <w:vAlign w:val="center"/>
          </w:tcPr>
          <w:p w14:paraId="49467470" w14:textId="77777777" w:rsidR="00831A07" w:rsidRPr="00820656" w:rsidRDefault="00831A07" w:rsidP="00E45F30">
            <w:pPr>
              <w:pStyle w:val="TekstTabeli"/>
              <w:rPr>
                <w:lang w:val="pl-PL"/>
              </w:rPr>
            </w:pPr>
            <w:r>
              <w:rPr>
                <w:lang w:val="pl-PL"/>
              </w:rPr>
              <w:t>Brak odniesień</w:t>
            </w:r>
          </w:p>
        </w:tc>
        <w:tc>
          <w:tcPr>
            <w:tcW w:w="1326" w:type="dxa"/>
            <w:vAlign w:val="center"/>
          </w:tcPr>
          <w:p w14:paraId="2EEDB78B" w14:textId="77777777" w:rsidR="00831A07" w:rsidRPr="00820656" w:rsidRDefault="00831A07" w:rsidP="00E45F30">
            <w:pPr>
              <w:pStyle w:val="TekstTabeli"/>
              <w:jc w:val="center"/>
              <w:rPr>
                <w:lang w:val="pl-PL"/>
              </w:rPr>
            </w:pPr>
            <w:r>
              <w:rPr>
                <w:lang w:val="pl-PL"/>
              </w:rPr>
              <w:t>NIE</w:t>
            </w:r>
          </w:p>
        </w:tc>
      </w:tr>
      <w:tr w:rsidR="00831A07" w:rsidRPr="00AA0814" w14:paraId="026C0897" w14:textId="77777777" w:rsidTr="00E45F30">
        <w:trPr>
          <w:cantSplit/>
        </w:trPr>
        <w:tc>
          <w:tcPr>
            <w:tcW w:w="2243" w:type="dxa"/>
            <w:vAlign w:val="center"/>
          </w:tcPr>
          <w:p w14:paraId="54CD5DBD" w14:textId="77777777" w:rsidR="00831A07" w:rsidRPr="00AA0814" w:rsidRDefault="00831A07" w:rsidP="00E45F30">
            <w:pPr>
              <w:pStyle w:val="TekstTabeli"/>
              <w:keepNext/>
              <w:jc w:val="center"/>
              <w:rPr>
                <w:lang w:val="pl-PL"/>
              </w:rPr>
            </w:pPr>
            <w:r>
              <w:rPr>
                <w:lang w:val="pl-PL"/>
              </w:rPr>
              <w:t xml:space="preserve">11. </w:t>
            </w:r>
            <w:r w:rsidRPr="00AA0814">
              <w:rPr>
                <w:lang w:val="pl-PL"/>
              </w:rPr>
              <w:t xml:space="preserve">Bezpieczeństwo </w:t>
            </w:r>
            <w:r>
              <w:rPr>
                <w:lang w:val="pl-PL"/>
              </w:rPr>
              <w:br/>
            </w:r>
            <w:r w:rsidRPr="00AA0814">
              <w:rPr>
                <w:lang w:val="pl-PL"/>
              </w:rPr>
              <w:t>i ochrona danych</w:t>
            </w:r>
          </w:p>
        </w:tc>
        <w:tc>
          <w:tcPr>
            <w:tcW w:w="5502" w:type="dxa"/>
            <w:vAlign w:val="center"/>
          </w:tcPr>
          <w:p w14:paraId="6591EBC2" w14:textId="77777777" w:rsidR="00831A07" w:rsidRPr="00AA0814" w:rsidRDefault="00831A07" w:rsidP="00E45F30">
            <w:pPr>
              <w:pStyle w:val="TekstTabeli"/>
              <w:keepNext/>
            </w:pPr>
            <w:r>
              <w:t>Brak odniesień</w:t>
            </w:r>
          </w:p>
        </w:tc>
        <w:tc>
          <w:tcPr>
            <w:tcW w:w="1326" w:type="dxa"/>
            <w:vAlign w:val="center"/>
          </w:tcPr>
          <w:p w14:paraId="2A0E51FC" w14:textId="77777777" w:rsidR="00831A07" w:rsidRPr="00AA0814" w:rsidRDefault="00831A07" w:rsidP="00E45F30">
            <w:pPr>
              <w:pStyle w:val="TekstTabeli"/>
              <w:keepNext/>
              <w:jc w:val="center"/>
            </w:pPr>
            <w:r>
              <w:t>NIE</w:t>
            </w:r>
          </w:p>
        </w:tc>
      </w:tr>
    </w:tbl>
    <w:p w14:paraId="05924CBF" w14:textId="77777777" w:rsidR="00831A07" w:rsidRPr="00D95B07" w:rsidRDefault="00831A07" w:rsidP="00831A07">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5896DE3B" w14:textId="77777777" w:rsidR="00831A07" w:rsidRDefault="00831A07" w:rsidP="00831A07">
      <w:r>
        <w:t>Jak można zauważyć zasady oceny PKA w bardzo małym stopniu korespondują z zasadami SZOE opisanymi w normie ISO 21001. Tylko 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58 analiz wskazuje na brak odniesień w ramach kryteriów oceny programowej PKA do zasad normatywnego Systemu Zarządzania Organizacją Edukacyjną wg ISO 21001. Potwierdza to że systemy zapewniania jakości do których należą kryteria oceny PKA „</w:t>
      </w:r>
      <w:r w:rsidRPr="00322065">
        <w:t>w porównaniu do modeli zarządzania jakością nie wspierają procesów doskonalenia jakości</w:t>
      </w:r>
      <w:r>
        <w:t>”</w:t>
      </w:r>
      <w:r w:rsidRPr="00322065">
        <w:t xml:space="preserve"> </w:t>
      </w:r>
      <w:r w:rsidRPr="00322065">
        <w:fldChar w:fldCharType="begin" w:fldLock="1"/>
      </w:r>
      <w:r>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r>
        <w:t xml:space="preserve"> w sposób odpowiedni pomimo wyrażania wprost potrzeby zapewnienia procesów pomiaru i wprowadzania udoskonaleń. Brak uwzględniania tak istotnych elementów zarządzania jak przywódz</w:t>
      </w:r>
      <w:r>
        <w:lastRenderedPageBreak/>
        <w:t xml:space="preserve">two i zaangażowanie zespołu, a także braki w uwzględnianiu szerszego grona interesariuszy wydają się bardzo istotnie wpływać na zmniejszenie szans na skuteczne zarządzanie jakością.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 punktu widzenia systemu zarządzania uczelnią, jest poszerzony opis zasad SZOE przedstawiony w załączniku B. Zawiera on bardzo klarowne omówienie 11 zasad Systemu Zarządzania Organizacją Edukacyjną (por. </w:t>
      </w:r>
      <w:r>
        <w:fldChar w:fldCharType="begin"/>
      </w:r>
      <w:r>
        <w:instrText xml:space="preserve"> REF _Ref148784306 \h </w:instrText>
      </w:r>
      <w:r>
        <w:fldChar w:fldCharType="separate"/>
      </w:r>
      <w:r w:rsidRPr="00BA4CC3">
        <w:t xml:space="preserve">Tabela </w:t>
      </w:r>
      <w:r>
        <w:rPr>
          <w:noProof/>
        </w:rPr>
        <w:t>30</w:t>
      </w:r>
      <w:r>
        <w:fldChar w:fldCharType="end"/>
      </w:r>
      <w:r>
        <w:t xml:space="preserve">) odnoszące się do rozszerzonego szczegółowego opisu każdej z zasad, uzasadnienia dla jej istotności, kluczowych korzyści z jej stosowania oraz przykładów działań zgodnych z każdą z zasad. </w:t>
      </w:r>
    </w:p>
    <w:p w14:paraId="7A3945C8" w14:textId="77777777" w:rsidR="00831A07" w:rsidRPr="00877299" w:rsidRDefault="00831A07" w:rsidP="00831A07">
      <w:r w:rsidRPr="00017DC5">
        <w:t>W porównaniu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t xml:space="preserve"> (por podrozdz. </w:t>
      </w:r>
      <w:r>
        <w:fldChar w:fldCharType="begin"/>
      </w:r>
      <w:r>
        <w:instrText xml:space="preserve"> REF _Ref135920762 \r \h </w:instrText>
      </w:r>
      <w:r>
        <w:fldChar w:fldCharType="separate"/>
      </w:r>
      <w:r>
        <w:t>1.3.1</w:t>
      </w:r>
      <w:r>
        <w:fldChar w:fldCharType="end"/>
      </w:r>
      <w:r>
        <w:t>)</w:t>
      </w:r>
      <w:r w:rsidRPr="00017DC5">
        <w:t>. Są one związane z przekazywaniem wiedzy przez nauczyciela (praca nauczyciela), ale również ze zdobywaniem wiedzy przez studenta lub ucznia. Wart</w:t>
      </w:r>
      <w:r>
        <w:t>ą</w:t>
      </w:r>
      <w:r w:rsidRPr="00017DC5">
        <w:t xml:space="preserve"> </w:t>
      </w:r>
      <w:r>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Rysunku 29.</w:t>
      </w:r>
    </w:p>
    <w:p w14:paraId="02370C43" w14:textId="77777777" w:rsidR="00831A07" w:rsidRDefault="00831A07" w:rsidP="00831A07">
      <w:pPr>
        <w:pStyle w:val="Rysunek"/>
      </w:pPr>
      <w:r w:rsidRPr="00C32144">
        <w:rPr>
          <w:noProof/>
        </w:rPr>
        <w:lastRenderedPageBreak/>
        <w:drawing>
          <wp:inline distT="0" distB="0" distL="0" distR="0" wp14:anchorId="3894939E" wp14:editId="36EFD67C">
            <wp:extent cx="4702842" cy="3312000"/>
            <wp:effectExtent l="0" t="0" r="0" b="0"/>
            <wp:docPr id="34327773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14DE0A88" w14:textId="77777777" w:rsidR="00831A07" w:rsidRDefault="00831A07" w:rsidP="00831A07">
      <w:pPr>
        <w:pStyle w:val="Rysunek"/>
      </w:pPr>
      <w:r>
        <w:t xml:space="preserve">Rysunek </w:t>
      </w:r>
      <w:fldSimple w:instr=" SEQ Rysunek \* ARABIC ">
        <w:r>
          <w:rPr>
            <w:noProof/>
          </w:rPr>
          <w:t>29</w:t>
        </w:r>
      </w:fldSimple>
      <w:r>
        <w:rPr>
          <w:noProof/>
        </w:rPr>
        <w:t>.</w:t>
      </w:r>
      <w:r>
        <w:t xml:space="preserve"> </w:t>
      </w:r>
      <w:r w:rsidRPr="00986591">
        <w:t xml:space="preserve">Model relacji wybranych czynników jakości usług uczelni </w:t>
      </w:r>
      <w:r>
        <w:t xml:space="preserve">technicznej </w:t>
      </w:r>
      <w:r w:rsidRPr="00986591">
        <w:t>związanych z satysfakcją</w:t>
      </w:r>
      <w:r>
        <w:br/>
      </w:r>
      <w:r w:rsidRPr="00986591">
        <w:t>interesariuszy</w:t>
      </w:r>
    </w:p>
    <w:p w14:paraId="2546D2FC" w14:textId="77777777" w:rsidR="00831A07" w:rsidRPr="00D95B07" w:rsidRDefault="00831A07" w:rsidP="00831A07">
      <w:pPr>
        <w:pStyle w:val="rdo"/>
        <w:rPr>
          <w:lang w:val="pl-PL"/>
        </w:rPr>
      </w:pPr>
      <w:r w:rsidRPr="00D95B07">
        <w:rPr>
          <w:lang w:val="pl-PL"/>
        </w:rPr>
        <w:t>Źródło: opracowanie własne.</w:t>
      </w:r>
    </w:p>
    <w:p w14:paraId="558691CC" w14:textId="2918D448" w:rsidR="009935B2" w:rsidRDefault="00831A07" w:rsidP="00831A07">
      <w:r>
        <w:t>Model (</w:t>
      </w:r>
      <w:r>
        <w:fldChar w:fldCharType="begin"/>
      </w:r>
      <w:r>
        <w:instrText xml:space="preserve"> REF _Ref157710966 \h </w:instrText>
      </w:r>
      <w:r>
        <w:fldChar w:fldCharType="separate"/>
      </w:r>
      <w:r>
        <w:t xml:space="preserve">Rysunek </w:t>
      </w:r>
      <w:r>
        <w:rPr>
          <w:noProof/>
        </w:rPr>
        <w:t>29</w:t>
      </w:r>
      <w:r>
        <w:fldChar w:fldCharType="end"/>
      </w:r>
      <w:r>
        <w:t>)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w:t>
      </w:r>
    </w:p>
    <w:p w14:paraId="0679AE8A" w14:textId="01CBC628" w:rsidR="00831A07" w:rsidRDefault="00831A07" w:rsidP="00831A07">
      <w:r>
        <w:t xml:space="preserve">Miara satysfakcji jest szczególnie istotną miarą jakości usług. Jest to również podkreślone w normie ISO 21001, gdzie już na wstępie (rozdz. 1) zwiększenie satysfakcji uczniów oraz innych beneficjentów jest wyraźnie wymienione wśród celów SZOE. Ponadto w pkt. 5.2.1 Normy satysfakcja głównych interesariuszy jest określona jako jeden z głównych wyznaczników koncentracji na interesariuszach, a w punkcie 6.2.1 jest wymieniona jako jeden z głównych elementów do wzięcia pod uwagę przy określeniu celów dla organizacji. Ponadto w pkt. 7.1.1 wyraźnie podkreślono satysfakcję również pracowników, jako równorzędny z zaangażowaniem czynnik sukcesu do brania pod uwagę przy zarządzaniu zasobami. Również w części rozdziału 7. dotyczącej komunikacji (podrozdz. 7.4 Normy) w 7.4.3.1 są wskazane ankiety satysfakcji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 9.1.2 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w:t>
      </w:r>
      <w:r>
        <w:lastRenderedPageBreak/>
        <w:t>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 tym aspekcie można stwierdzić, że podejście promowane przez normę ISO 21001 to interesariuszocentryzm poprzez analogię do klientocentryzmu promowanego w klasycznych ujęciach TQM, np. wg normy ISO 9001.</w:t>
      </w:r>
    </w:p>
    <w:p w14:paraId="3F43BE1C" w14:textId="77777777" w:rsidR="00831A07" w:rsidRDefault="00831A07" w:rsidP="00831A07">
      <w:r>
        <w:t xml:space="preserve">W kontekście postrzegania jakości usług uczelni i satysfakcji z efektów ich działań nie sposób pominąć wpływu prestiżu na indywidualne postrzeganie uczelni (por. podrozdz. </w:t>
      </w:r>
      <w:r>
        <w:fldChar w:fldCharType="begin"/>
      </w:r>
      <w:r>
        <w:instrText xml:space="preserve"> REF _Ref137885104 \r \h </w:instrText>
      </w:r>
      <w:r>
        <w:fldChar w:fldCharType="separate"/>
      </w:r>
      <w:r>
        <w:t>1.2.3</w:t>
      </w:r>
      <w:r>
        <w:fldChar w:fldCharType="end"/>
      </w:r>
      <w:r>
        <w:t>). Jest to szczególnie ważna kategoria oceny w odniesieniu do instytucji edukacji wyższej, gdyż „</w:t>
      </w:r>
      <w:r w:rsidRPr="00233788">
        <w:t>wielu interesariuszy odnosi korzyści z prestiżu uczelni: same uczelnie, organizacje tworzące rankingi i prawdopodobnie sami studenci i rodzice chcą wierzyć, że otrzymują najlepszą edukację na prestiżowej uczelni</w:t>
      </w:r>
      <w:r>
        <w:t>”</w:t>
      </w:r>
      <w:r w:rsidRPr="00233788">
        <w:t xml:space="preserve">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r>
        <w:t>. Natomiast wielu naukowców podkreśla, że „</w:t>
      </w:r>
      <w:r w:rsidRPr="00233788">
        <w:t>dla pracodawców nie ma większego znaczenia rodzaj ukończonej uczelni (college / uczenia przymiotnikowa / szkoła zawodowa lub uniwersytet) bo rekrutują na podstawie umiejętności przydatnych na stanowisku</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Co istotne dla formowania programów kształcenia „</w:t>
      </w:r>
      <w:r w:rsidRPr="00233788">
        <w:t>cechy w największym stopniu wpływające na zatrudnienie to głównie umiejętności miękkie (słuchanie, profesjonalizm, umiejętności interpersonalne), ale też umiejętność rozwiązywania problemów</w:t>
      </w:r>
      <w:r>
        <w:t>”</w:t>
      </w:r>
      <w:r w:rsidRPr="00233788">
        <w:t xml:space="preserve">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r>
        <w:t>. Z drugiej jednak strony istotą ciągłego doskonalenia jest zbudowanie w organizacji umiejętności do odczytywania sygnałów dotyczących rzeczywistych potrzeb interesariuszy oraz odpowiednio szybkiego wdrażania i testowania zmian. Sposoby na skutecznie poznawanie opinii interesariuszy oraz wykorzystanie informacji zwrotnej w ten sposób uzyskanej do doskonalenia systemy zarządzania jakością uczelni, ze szczególnym uwzględnieniem specyfiki uczelni technicznych, zostaną przedstawione w kolejnych rozdziałach.</w:t>
      </w:r>
    </w:p>
    <w:p w14:paraId="486C4470" w14:textId="77777777" w:rsidR="00831A07" w:rsidRDefault="00831A07" w:rsidP="00831A07"/>
    <w:p w14:paraId="75EC486F" w14:textId="77777777" w:rsidR="00831A07" w:rsidRPr="00D256F3" w:rsidRDefault="00831A07" w:rsidP="009723C1"/>
    <w:p w14:paraId="6275EC73" w14:textId="5FF68CED" w:rsidR="00CA5D5E" w:rsidRDefault="00CA5D5E" w:rsidP="00CA5D5E">
      <w:pPr>
        <w:pStyle w:val="Heading1"/>
      </w:pPr>
      <w:r>
        <w:lastRenderedPageBreak/>
        <w:t>Pomiar satysfakcji interesariuszy – wybrane wyniki</w:t>
      </w:r>
    </w:p>
    <w:p w14:paraId="2D591F61" w14:textId="77777777" w:rsidR="00961DB7" w:rsidRDefault="00961DB7" w:rsidP="00961DB7">
      <w:r>
        <w:t xml:space="preserve">Przed przystąpieniem do badań jakościowych sformułowano wstępnie dwie hipotezy odnoszące się do jakości efektów działań uczelni oraz satysfakcji interesariuszy. Pierwsza hipoteza, </w:t>
      </w:r>
      <w:r w:rsidRPr="00486195">
        <w:rPr>
          <w:b/>
          <w:bCs/>
        </w:rPr>
        <w:t>H1</w:t>
      </w:r>
      <w:r w:rsidRPr="00B9157A">
        <w:t>,</w:t>
      </w:r>
      <w:r>
        <w:t xml:space="preserve"> zakłada istnienie pozytywnej korelacji pomiędzy satysfakcją interesariuszy a innymi wynikami pomiarów jakości usług uczelni. Druga hipoteza, </w:t>
      </w:r>
      <w:r w:rsidRPr="005D3867">
        <w:rPr>
          <w:b/>
          <w:bCs/>
        </w:rPr>
        <w:t>H2</w:t>
      </w:r>
      <w:r>
        <w:t xml:space="preserve">, zakłada natomiast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reprezentującymi różne rodzaje relacji w odniesieniu do różnych uczelni. Oczekiwanym efektem tych badań było poszerzenie wiedzy o opiniach i postawach różnych interesariuszy o uczelniach, ich celach, a także </w:t>
      </w:r>
      <w:r w:rsidRPr="00233788">
        <w:t>wartości</w:t>
      </w:r>
      <w:r>
        <w:t>ach</w:t>
      </w:r>
      <w:r w:rsidRPr="00233788">
        <w:t xml:space="preserve"> przez nie dostarczanych</w:t>
      </w:r>
      <w:r>
        <w:t xml:space="preserve">. Takie podejście do rozumienia jakości wynika z inspiracji definicjami jakości usług odnoszącymi się do różnicy pomiędzy oczekiwaniami a postrzeganiem wartości otrzymanej przez (klientów) interesariuszy (por. podrozdz. </w:t>
      </w:r>
      <w:r>
        <w:fldChar w:fldCharType="begin"/>
      </w:r>
      <w:r>
        <w:instrText xml:space="preserve"> REF _Ref153646064 \r \h </w:instrText>
      </w:r>
      <w:r>
        <w:fldChar w:fldCharType="separate"/>
      </w:r>
      <w:r>
        <w:t>1.3</w:t>
      </w:r>
      <w:r>
        <w:fldChar w:fldCharType="end"/>
      </w:r>
      <w:r>
        <w:t xml:space="preserve"> i </w:t>
      </w:r>
      <w:r>
        <w:fldChar w:fldCharType="begin"/>
      </w:r>
      <w:r>
        <w:instrText xml:space="preserve"> REF _Ref140912412 \r \h </w:instrText>
      </w:r>
      <w:r>
        <w:fldChar w:fldCharType="separate"/>
      </w:r>
      <w:r>
        <w:t>1.5</w:t>
      </w:r>
      <w:r>
        <w:fldChar w:fldCharType="end"/>
      </w:r>
      <w:r>
        <w:t>).</w:t>
      </w:r>
    </w:p>
    <w:p w14:paraId="0DCF878A" w14:textId="77777777"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podrozdziale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w:t>
      </w:r>
      <w:r>
        <w:t> 59. Obejmują one 8 spośród 9 grup największej liczbie wskazań w abstraktach artykułów naukowych dotyczących tematyki interesariuszy uczelni (</w:t>
      </w:r>
      <w:r>
        <w:fldChar w:fldCharType="begin"/>
      </w:r>
      <w:r>
        <w:instrText xml:space="preserve"> REF _Ref155124038 \h </w:instrText>
      </w:r>
      <w:r>
        <w:fldChar w:fldCharType="separate"/>
      </w:r>
      <w:r>
        <w:t xml:space="preserve">Tabela </w:t>
      </w:r>
      <w:r>
        <w:rPr>
          <w:noProof/>
        </w:rPr>
        <w:t>51</w:t>
      </w:r>
      <w:r>
        <w:fldChar w:fldCharType="end"/>
      </w:r>
      <w:r>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6D8F6BC8" w14:textId="77777777" w:rsidR="00961DB7" w:rsidRPr="00684943" w:rsidRDefault="00961DB7" w:rsidP="00961DB7">
      <w:pPr>
        <w:pStyle w:val="Tytutabeli"/>
      </w:pPr>
      <w:r w:rsidRPr="00684943">
        <w:t xml:space="preserve">Tabela </w:t>
      </w:r>
      <w:r>
        <w:fldChar w:fldCharType="begin"/>
      </w:r>
      <w:r>
        <w:instrText xml:space="preserve"> SEQ Tabela \* ARABIC </w:instrText>
      </w:r>
      <w:r>
        <w:fldChar w:fldCharType="separate"/>
      </w:r>
      <w:r>
        <w:rPr>
          <w:noProof/>
        </w:rPr>
        <w:t>59</w:t>
      </w:r>
      <w:r>
        <w:rPr>
          <w:noProof/>
        </w:rPr>
        <w:fldChar w:fldCharType="end"/>
      </w:r>
      <w:r>
        <w:rPr>
          <w:noProof/>
        </w:rPr>
        <w:t>.</w:t>
      </w:r>
      <w:r w:rsidRPr="00684943">
        <w:t xml:space="preserve"> Wybrane grupy interesariuszy uwzględnione w badaniu satysfakcji interesariuszy polskich uczelni technicznych</w:t>
      </w:r>
    </w:p>
    <w:tbl>
      <w:tblPr>
        <w:tblStyle w:val="TableGrid"/>
        <w:tblW w:w="0" w:type="auto"/>
        <w:tblLook w:val="04A0" w:firstRow="1" w:lastRow="0" w:firstColumn="1" w:lastColumn="0" w:noHBand="0" w:noVBand="1"/>
      </w:tblPr>
      <w:tblGrid>
        <w:gridCol w:w="3118"/>
        <w:gridCol w:w="5953"/>
      </w:tblGrid>
      <w:tr w:rsidR="00961DB7" w:rsidRPr="00684943" w14:paraId="3723A84A" w14:textId="77777777" w:rsidTr="00F60234">
        <w:trPr>
          <w:cantSplit/>
          <w:tblHeader/>
        </w:trPr>
        <w:tc>
          <w:tcPr>
            <w:tcW w:w="3118" w:type="dxa"/>
          </w:tcPr>
          <w:p w14:paraId="3226CFC4" w14:textId="77777777" w:rsidR="00961DB7" w:rsidRPr="00EE7563" w:rsidRDefault="00961DB7" w:rsidP="00F60234">
            <w:pPr>
              <w:pStyle w:val="TekstTabeli"/>
              <w:keepNext/>
              <w:rPr>
                <w:b/>
                <w:bCs w:val="0"/>
                <w:lang w:val="pl-PL"/>
              </w:rPr>
            </w:pPr>
            <w:r w:rsidRPr="00EE7563">
              <w:rPr>
                <w:b/>
                <w:bCs w:val="0"/>
                <w:lang w:val="pl-PL"/>
              </w:rPr>
              <w:t>Nazwa grupy interesariuszy</w:t>
            </w:r>
          </w:p>
        </w:tc>
        <w:tc>
          <w:tcPr>
            <w:tcW w:w="5953" w:type="dxa"/>
          </w:tcPr>
          <w:p w14:paraId="15FD72A4" w14:textId="77777777" w:rsidR="00961DB7" w:rsidRPr="00EE7563" w:rsidRDefault="00961DB7" w:rsidP="00F60234">
            <w:pPr>
              <w:pStyle w:val="TekstTabeli"/>
              <w:keepNext/>
              <w:rPr>
                <w:b/>
                <w:bCs w:val="0"/>
                <w:lang w:val="pl-PL"/>
              </w:rPr>
            </w:pPr>
            <w:r w:rsidRPr="00EE7563">
              <w:rPr>
                <w:b/>
                <w:bCs w:val="0"/>
                <w:lang w:val="pl-PL"/>
              </w:rPr>
              <w:t>Opis</w:t>
            </w:r>
          </w:p>
        </w:tc>
      </w:tr>
      <w:tr w:rsidR="00961DB7" w:rsidRPr="00684943" w14:paraId="60DBF926" w14:textId="77777777" w:rsidTr="00F60234">
        <w:trPr>
          <w:cantSplit/>
        </w:trPr>
        <w:tc>
          <w:tcPr>
            <w:tcW w:w="3118" w:type="dxa"/>
            <w:vAlign w:val="center"/>
          </w:tcPr>
          <w:p w14:paraId="6DFBE6E3" w14:textId="77777777" w:rsidR="00961DB7" w:rsidRPr="00684943" w:rsidRDefault="00961DB7" w:rsidP="00F60234">
            <w:pPr>
              <w:pStyle w:val="TekstTabeli"/>
              <w:rPr>
                <w:lang w:val="pl-PL"/>
              </w:rPr>
            </w:pPr>
            <w:r w:rsidRPr="00684943">
              <w:rPr>
                <w:lang w:val="pl-PL"/>
              </w:rPr>
              <w:t>Studenci</w:t>
            </w:r>
          </w:p>
        </w:tc>
        <w:tc>
          <w:tcPr>
            <w:tcW w:w="5953" w:type="dxa"/>
          </w:tcPr>
          <w:p w14:paraId="73D581A8" w14:textId="77777777" w:rsidR="00961DB7" w:rsidRPr="00684943" w:rsidRDefault="00961DB7" w:rsidP="00F60234">
            <w:pPr>
              <w:pStyle w:val="TekstTabeli"/>
              <w:rPr>
                <w:lang w:val="pl-PL"/>
              </w:rPr>
            </w:pPr>
            <w:r w:rsidRPr="00684943">
              <w:rPr>
                <w:lang w:val="pl-PL"/>
              </w:rPr>
              <w:t>Grupa obejmuje studentów studiów I, II i III stopnia</w:t>
            </w:r>
          </w:p>
        </w:tc>
      </w:tr>
      <w:tr w:rsidR="00961DB7" w:rsidRPr="00684943" w14:paraId="603B4A95" w14:textId="77777777" w:rsidTr="00F60234">
        <w:trPr>
          <w:cantSplit/>
        </w:trPr>
        <w:tc>
          <w:tcPr>
            <w:tcW w:w="3118" w:type="dxa"/>
            <w:vAlign w:val="center"/>
          </w:tcPr>
          <w:p w14:paraId="71F20F07" w14:textId="77777777" w:rsidR="00961DB7" w:rsidRPr="00684943" w:rsidRDefault="00961DB7" w:rsidP="00F60234">
            <w:pPr>
              <w:pStyle w:val="TekstTabeli"/>
              <w:rPr>
                <w:lang w:val="pl-PL"/>
              </w:rPr>
            </w:pPr>
            <w:r w:rsidRPr="00684943">
              <w:rPr>
                <w:lang w:val="pl-PL"/>
              </w:rPr>
              <w:t>Absolwenci</w:t>
            </w:r>
          </w:p>
        </w:tc>
        <w:tc>
          <w:tcPr>
            <w:tcW w:w="5953" w:type="dxa"/>
          </w:tcPr>
          <w:p w14:paraId="6E3772C8" w14:textId="77777777" w:rsidR="00961DB7" w:rsidRPr="00684943" w:rsidRDefault="00961DB7" w:rsidP="00F60234">
            <w:pPr>
              <w:pStyle w:val="TekstTabeli"/>
              <w:rPr>
                <w:lang w:val="pl-PL"/>
              </w:rPr>
            </w:pPr>
            <w:r w:rsidRPr="00684943">
              <w:rPr>
                <w:lang w:val="pl-PL"/>
              </w:rPr>
              <w:t>Grupa obejmuje absolwentów studiów I, II i III stopnia</w:t>
            </w:r>
          </w:p>
        </w:tc>
      </w:tr>
      <w:tr w:rsidR="00961DB7" w:rsidRPr="00684943" w14:paraId="2996F218" w14:textId="77777777" w:rsidTr="00F60234">
        <w:trPr>
          <w:cantSplit/>
        </w:trPr>
        <w:tc>
          <w:tcPr>
            <w:tcW w:w="3118" w:type="dxa"/>
            <w:vAlign w:val="center"/>
          </w:tcPr>
          <w:p w14:paraId="5DA90D92" w14:textId="77777777" w:rsidR="00961DB7" w:rsidRPr="00684943" w:rsidRDefault="00961DB7" w:rsidP="00F60234">
            <w:pPr>
              <w:pStyle w:val="TekstTabeli"/>
              <w:rPr>
                <w:lang w:val="pl-PL"/>
              </w:rPr>
            </w:pPr>
            <w:r w:rsidRPr="00684943">
              <w:rPr>
                <w:lang w:val="pl-PL"/>
              </w:rPr>
              <w:t>Rodzice absolwentów</w:t>
            </w:r>
          </w:p>
        </w:tc>
        <w:tc>
          <w:tcPr>
            <w:tcW w:w="5953" w:type="dxa"/>
          </w:tcPr>
          <w:p w14:paraId="397A72E8" w14:textId="77777777" w:rsidR="00961DB7" w:rsidRPr="00684943" w:rsidRDefault="00961DB7" w:rsidP="00F60234">
            <w:pPr>
              <w:pStyle w:val="TekstTabeli"/>
              <w:rPr>
                <w:lang w:val="pl-PL"/>
              </w:rPr>
            </w:pPr>
            <w:r w:rsidRPr="00684943">
              <w:rPr>
                <w:lang w:val="pl-PL"/>
              </w:rPr>
              <w:t>Grupa obejmuje rodziców (opiekunów) absolwentów studiów I</w:t>
            </w:r>
            <w:r>
              <w:rPr>
                <w:lang w:val="pl-PL"/>
              </w:rPr>
              <w:t>,</w:t>
            </w:r>
            <w:r w:rsidRPr="00684943">
              <w:rPr>
                <w:lang w:val="pl-PL"/>
              </w:rPr>
              <w:t xml:space="preserve"> II i III stopnia</w:t>
            </w:r>
          </w:p>
        </w:tc>
      </w:tr>
      <w:tr w:rsidR="00961DB7" w:rsidRPr="00684943" w14:paraId="00618099" w14:textId="77777777" w:rsidTr="00F60234">
        <w:trPr>
          <w:cantSplit/>
        </w:trPr>
        <w:tc>
          <w:tcPr>
            <w:tcW w:w="3118" w:type="dxa"/>
            <w:vAlign w:val="center"/>
          </w:tcPr>
          <w:p w14:paraId="1ED244F5" w14:textId="77777777" w:rsidR="00961DB7" w:rsidRPr="00684943" w:rsidRDefault="00961DB7" w:rsidP="00F60234">
            <w:pPr>
              <w:pStyle w:val="TekstTabeli"/>
              <w:rPr>
                <w:lang w:val="pl-PL"/>
              </w:rPr>
            </w:pPr>
            <w:r w:rsidRPr="00684943">
              <w:rPr>
                <w:lang w:val="pl-PL"/>
              </w:rPr>
              <w:t>Nauczyciele akademiccy</w:t>
            </w:r>
          </w:p>
        </w:tc>
        <w:tc>
          <w:tcPr>
            <w:tcW w:w="5953" w:type="dxa"/>
          </w:tcPr>
          <w:p w14:paraId="03AC345D" w14:textId="77777777" w:rsidR="00961DB7" w:rsidRPr="00684943" w:rsidRDefault="00961DB7" w:rsidP="00F60234">
            <w:pPr>
              <w:pStyle w:val="TekstTabeli"/>
              <w:rPr>
                <w:lang w:val="pl-PL"/>
              </w:rPr>
            </w:pPr>
            <w:r w:rsidRPr="00684943">
              <w:rPr>
                <w:lang w:val="pl-PL"/>
              </w:rPr>
              <w:t>Grupa obejmuje pracowników uczelni, którzy prowadzą zajęcia ze studentami</w:t>
            </w:r>
            <w:r>
              <w:rPr>
                <w:lang w:val="pl-PL"/>
              </w:rPr>
              <w:t>,</w:t>
            </w:r>
            <w:r w:rsidRPr="00684943">
              <w:rPr>
                <w:lang w:val="pl-PL"/>
              </w:rPr>
              <w:t xml:space="preserve"> w jakiejkolwiek formie i wymiarze. Pracownicy przekazujący wiedz</w:t>
            </w:r>
            <w:r>
              <w:rPr>
                <w:lang w:val="pl-PL"/>
              </w:rPr>
              <w:t>ę</w:t>
            </w:r>
            <w:r w:rsidRPr="00684943">
              <w:rPr>
                <w:lang w:val="pl-PL"/>
              </w:rPr>
              <w:t xml:space="preserve"> i umiejętności studentom.</w:t>
            </w:r>
          </w:p>
        </w:tc>
      </w:tr>
      <w:tr w:rsidR="00961DB7" w:rsidRPr="00684943" w14:paraId="04726441" w14:textId="77777777" w:rsidTr="00F60234">
        <w:trPr>
          <w:cantSplit/>
        </w:trPr>
        <w:tc>
          <w:tcPr>
            <w:tcW w:w="3118" w:type="dxa"/>
            <w:vAlign w:val="center"/>
          </w:tcPr>
          <w:p w14:paraId="378F1286" w14:textId="77777777" w:rsidR="00961DB7" w:rsidRPr="00684943" w:rsidRDefault="00961DB7" w:rsidP="00F60234">
            <w:pPr>
              <w:pStyle w:val="TekstTabeli"/>
              <w:rPr>
                <w:lang w:val="pl-PL"/>
              </w:rPr>
            </w:pPr>
            <w:r w:rsidRPr="00684943">
              <w:rPr>
                <w:lang w:val="pl-PL"/>
              </w:rPr>
              <w:t>Pracownicy administracyjni</w:t>
            </w:r>
          </w:p>
        </w:tc>
        <w:tc>
          <w:tcPr>
            <w:tcW w:w="5953" w:type="dxa"/>
          </w:tcPr>
          <w:p w14:paraId="06C66737" w14:textId="77777777" w:rsidR="00961DB7" w:rsidRPr="00684943" w:rsidRDefault="00961DB7" w:rsidP="00F60234">
            <w:pPr>
              <w:pStyle w:val="TekstTabeli"/>
              <w:rPr>
                <w:lang w:val="pl-PL"/>
              </w:rPr>
            </w:pPr>
            <w:r w:rsidRPr="00684943">
              <w:rPr>
                <w:lang w:val="pl-PL"/>
              </w:rPr>
              <w:t>Grupa obejmuje pracowników uczelni stanowiących zabezpieczenie organizacyjne procesów nauczania.</w:t>
            </w:r>
          </w:p>
        </w:tc>
      </w:tr>
      <w:tr w:rsidR="00961DB7" w:rsidRPr="00684943" w14:paraId="4C1406F9" w14:textId="77777777" w:rsidTr="00F60234">
        <w:trPr>
          <w:cantSplit/>
        </w:trPr>
        <w:tc>
          <w:tcPr>
            <w:tcW w:w="3118" w:type="dxa"/>
            <w:vAlign w:val="center"/>
          </w:tcPr>
          <w:p w14:paraId="337CB8BA" w14:textId="77777777" w:rsidR="00961DB7" w:rsidRPr="00684943" w:rsidRDefault="00961DB7" w:rsidP="00F60234">
            <w:pPr>
              <w:pStyle w:val="TekstTabeli"/>
              <w:rPr>
                <w:lang w:val="pl-PL"/>
              </w:rPr>
            </w:pPr>
            <w:r w:rsidRPr="00684943">
              <w:rPr>
                <w:lang w:val="pl-PL"/>
              </w:rPr>
              <w:t>Pracodawcy</w:t>
            </w:r>
          </w:p>
        </w:tc>
        <w:tc>
          <w:tcPr>
            <w:tcW w:w="5953" w:type="dxa"/>
          </w:tcPr>
          <w:p w14:paraId="52C78A5E" w14:textId="77777777" w:rsidR="00961DB7" w:rsidRPr="00684943" w:rsidRDefault="00961DB7" w:rsidP="00F60234">
            <w:pPr>
              <w:pStyle w:val="TekstTabeli"/>
              <w:rPr>
                <w:lang w:val="pl-PL"/>
              </w:rPr>
            </w:pPr>
            <w:r w:rsidRPr="00684943">
              <w:rPr>
                <w:lang w:val="pl-PL"/>
              </w:rPr>
              <w:t>Grupa obejmuje pracodawców zatrudniających absolwentów wybranej uczelni, która podlega ocenie.</w:t>
            </w:r>
          </w:p>
        </w:tc>
      </w:tr>
      <w:tr w:rsidR="00961DB7" w:rsidRPr="00684943" w14:paraId="4B542FBC" w14:textId="77777777" w:rsidTr="00F60234">
        <w:trPr>
          <w:cantSplit/>
        </w:trPr>
        <w:tc>
          <w:tcPr>
            <w:tcW w:w="3118" w:type="dxa"/>
            <w:vAlign w:val="center"/>
          </w:tcPr>
          <w:p w14:paraId="375C5B98" w14:textId="77777777" w:rsidR="00961DB7" w:rsidRPr="00684943" w:rsidRDefault="00961DB7" w:rsidP="00F60234">
            <w:pPr>
              <w:pStyle w:val="TekstTabeli"/>
            </w:pPr>
            <w:r w:rsidRPr="00684943">
              <w:rPr>
                <w:lang w:val="pl-PL"/>
              </w:rPr>
              <w:lastRenderedPageBreak/>
              <w:t>Władze samorządowe lub centralne</w:t>
            </w:r>
          </w:p>
        </w:tc>
        <w:tc>
          <w:tcPr>
            <w:tcW w:w="5953" w:type="dxa"/>
          </w:tcPr>
          <w:p w14:paraId="6D32A797" w14:textId="77777777" w:rsidR="00961DB7" w:rsidRPr="00EE7563" w:rsidRDefault="00961DB7" w:rsidP="00F60234">
            <w:pPr>
              <w:pStyle w:val="TekstTabeli"/>
              <w:rPr>
                <w:lang w:val="pl-PL"/>
              </w:rPr>
            </w:pPr>
            <w:r w:rsidRPr="00684943">
              <w:rPr>
                <w:lang w:val="pl-PL"/>
              </w:rPr>
              <w:t>Grupa obejmuje przedstawicieli władz samorządowych lub centralnych, którzy są w stanie ocenić wybraną uczelnię.</w:t>
            </w:r>
          </w:p>
        </w:tc>
      </w:tr>
      <w:tr w:rsidR="00961DB7" w:rsidRPr="00684943" w14:paraId="1E336D24" w14:textId="77777777" w:rsidTr="00F60234">
        <w:trPr>
          <w:cantSplit/>
        </w:trPr>
        <w:tc>
          <w:tcPr>
            <w:tcW w:w="3118" w:type="dxa"/>
            <w:vAlign w:val="center"/>
          </w:tcPr>
          <w:p w14:paraId="77B81E14" w14:textId="77777777" w:rsidR="00961DB7" w:rsidRPr="00684943" w:rsidRDefault="00961DB7" w:rsidP="00F60234">
            <w:pPr>
              <w:pStyle w:val="TekstTabeli"/>
              <w:keepNext/>
              <w:rPr>
                <w:lang w:val="pl-PL"/>
              </w:rPr>
            </w:pPr>
            <w:r w:rsidRPr="00684943">
              <w:rPr>
                <w:lang w:val="pl-PL"/>
              </w:rPr>
              <w:t xml:space="preserve">Władze </w:t>
            </w:r>
            <w:r>
              <w:rPr>
                <w:lang w:val="pl-PL"/>
              </w:rPr>
              <w:t>uczelni</w:t>
            </w:r>
          </w:p>
        </w:tc>
        <w:tc>
          <w:tcPr>
            <w:tcW w:w="5953" w:type="dxa"/>
          </w:tcPr>
          <w:p w14:paraId="6D66DCD9" w14:textId="77777777" w:rsidR="00961DB7" w:rsidRPr="00684943" w:rsidRDefault="00961DB7" w:rsidP="00F60234">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5EEBEBE" w14:textId="77777777" w:rsidR="00961DB7" w:rsidRPr="00684943" w:rsidRDefault="00961DB7" w:rsidP="00961DB7">
      <w:r w:rsidRPr="00684943">
        <w:t>Źródło: opracowanie własne.</w:t>
      </w:r>
    </w:p>
    <w:p w14:paraId="23184F80" w14:textId="77777777" w:rsidR="00961DB7" w:rsidRPr="00684943" w:rsidRDefault="00961DB7" w:rsidP="00961DB7">
      <w:r>
        <w:t xml:space="preserve">Szczegółowy zakres kryteriów kwalifikacji przedstawicieli grup interesariuszy uwzględnianych w ramach badania jakościowego został przedstawiony w ramach opisu każdej z grup w Tabeli 59.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studentom, a więc mają bezpośrednie doświadczenia związane z kształceniem. Nie oznacza to jednak automatycznie wykluczenia z badania naukowców zatrudnionych w grupie pracowników badawczych. Wynika to z ustawowej definicji, według której pracownicy badawczy w zakresie swoich obowiązków mają kształcenie doktorantów </w:t>
      </w:r>
      <w:r>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fldChar w:fldCharType="separate"/>
      </w:r>
      <w:r w:rsidRPr="00ED7B61">
        <w:rPr>
          <w:noProof/>
        </w:rPr>
        <w:t>(por. Art. 115.1 Dz. U. 574, 2022)</w:t>
      </w:r>
      <w:r>
        <w:fldChar w:fldCharType="end"/>
      </w:r>
      <w:r>
        <w:t>, a więc osób kwalifikowanych do grupy studentów III stopnia. W związku z tym należy uznać, że opisane kryteria nie zawierają żadnych istotnych wykluczeń lub ograniczeń w zakresie kwalifikowania osób do odpowiednich grup interesariuszy.</w:t>
      </w:r>
    </w:p>
    <w:p w14:paraId="21BCF34E" w14:textId="77777777" w:rsidR="00961DB7" w:rsidRDefault="00961DB7" w:rsidP="00961DB7">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68CEACB8" w14:textId="77777777" w:rsidR="00961DB7" w:rsidRDefault="00961DB7" w:rsidP="00961DB7">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w:t>
      </w:r>
      <w:r>
        <w:lastRenderedPageBreak/>
        <w:t>poruszanych tematów. Zestaw przygotowanych pytań w scenariuszu obejmował zarówno zagadnienia planowane do rozmowy dla wszystkich respondentów, jak również takie, które dotyczyły pewnych wybranych grup respondentów.</w:t>
      </w:r>
    </w:p>
    <w:p w14:paraId="5BC50BEF" w14:textId="77777777" w:rsidR="00961DB7" w:rsidRPr="00836467" w:rsidRDefault="00961DB7" w:rsidP="00961DB7">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6FE7DEBE" w14:textId="3167C65D" w:rsidR="00961DB7" w:rsidRDefault="00961DB7" w:rsidP="00961DB7">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 W następnym podrozdziale zostaną omówione wyniki analizy przeprowadzonych wywiadów badania.</w:t>
      </w:r>
    </w:p>
    <w:p w14:paraId="0CF573ED" w14:textId="77777777" w:rsidR="00B62F34" w:rsidRDefault="00B62F34" w:rsidP="00B62F34">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60.</w:t>
      </w:r>
    </w:p>
    <w:p w14:paraId="3F6D1427" w14:textId="77777777" w:rsidR="00B62F34" w:rsidRDefault="00B62F34" w:rsidP="00B62F34">
      <w:pPr>
        <w:pStyle w:val="Tytutabeli"/>
      </w:pPr>
      <w:r>
        <w:lastRenderedPageBreak/>
        <w:t xml:space="preserve">Tabela </w:t>
      </w:r>
      <w:r>
        <w:fldChar w:fldCharType="begin"/>
      </w:r>
      <w:r>
        <w:instrText xml:space="preserve"> SEQ Tabela \* ARABIC </w:instrText>
      </w:r>
      <w:r>
        <w:fldChar w:fldCharType="separate"/>
      </w:r>
      <w:r>
        <w:rPr>
          <w:noProof/>
        </w:rPr>
        <w:t>60</w:t>
      </w:r>
      <w:r>
        <w:rPr>
          <w:noProof/>
        </w:rPr>
        <w:fldChar w:fldCharType="end"/>
      </w:r>
      <w:r>
        <w:rPr>
          <w:noProof/>
        </w:rPr>
        <w:t>.</w:t>
      </w:r>
      <w:r>
        <w:t xml:space="preserve"> Liczba osób reprezentujących każdą z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273446DF" w14:textId="77777777" w:rsidTr="00F60234">
        <w:trPr>
          <w:cantSplit/>
          <w:tblHeader/>
        </w:trPr>
        <w:tc>
          <w:tcPr>
            <w:tcW w:w="4535" w:type="dxa"/>
            <w:vAlign w:val="center"/>
          </w:tcPr>
          <w:p w14:paraId="56AAF9D4" w14:textId="77777777" w:rsidR="00B62F34" w:rsidRPr="00B81819" w:rsidRDefault="00B62F34" w:rsidP="00F60234">
            <w:pPr>
              <w:keepNext/>
              <w:ind w:firstLine="0"/>
              <w:jc w:val="left"/>
              <w:rPr>
                <w:b/>
                <w:bCs/>
                <w:sz w:val="18"/>
                <w:szCs w:val="18"/>
              </w:rPr>
            </w:pPr>
            <w:r w:rsidRPr="00B81819">
              <w:rPr>
                <w:b/>
                <w:bCs/>
                <w:sz w:val="18"/>
                <w:szCs w:val="18"/>
              </w:rPr>
              <w:t>Nazwa grupy interesariuszy</w:t>
            </w:r>
          </w:p>
        </w:tc>
        <w:tc>
          <w:tcPr>
            <w:tcW w:w="4535" w:type="dxa"/>
            <w:vAlign w:val="center"/>
          </w:tcPr>
          <w:p w14:paraId="783F15CD" w14:textId="77777777" w:rsidR="00B62F34" w:rsidRPr="00B81819" w:rsidRDefault="00B62F34" w:rsidP="00F6023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B62F34" w:rsidRPr="00B81819" w14:paraId="4A068116" w14:textId="77777777" w:rsidTr="00F60234">
        <w:trPr>
          <w:cantSplit/>
        </w:trPr>
        <w:tc>
          <w:tcPr>
            <w:tcW w:w="4535" w:type="dxa"/>
            <w:vAlign w:val="center"/>
          </w:tcPr>
          <w:p w14:paraId="1B8F93FC" w14:textId="77777777" w:rsidR="00B62F34" w:rsidRPr="00B81819" w:rsidRDefault="00B62F34" w:rsidP="00F60234">
            <w:pPr>
              <w:pStyle w:val="TekstTabeli"/>
            </w:pPr>
            <w:r w:rsidRPr="00B81819">
              <w:t>Studenci</w:t>
            </w:r>
          </w:p>
        </w:tc>
        <w:tc>
          <w:tcPr>
            <w:tcW w:w="4535" w:type="dxa"/>
            <w:vAlign w:val="center"/>
          </w:tcPr>
          <w:p w14:paraId="6E2CDC26" w14:textId="77777777" w:rsidR="00B62F34" w:rsidRPr="00B81819" w:rsidRDefault="00B62F34" w:rsidP="00F60234">
            <w:pPr>
              <w:pStyle w:val="TekstTabeli"/>
              <w:jc w:val="center"/>
            </w:pPr>
            <w:r>
              <w:t>2</w:t>
            </w:r>
          </w:p>
        </w:tc>
      </w:tr>
      <w:tr w:rsidR="00B62F34" w:rsidRPr="00B81819" w14:paraId="3C9B5D43" w14:textId="77777777" w:rsidTr="00F60234">
        <w:trPr>
          <w:cantSplit/>
        </w:trPr>
        <w:tc>
          <w:tcPr>
            <w:tcW w:w="4535" w:type="dxa"/>
            <w:vAlign w:val="center"/>
          </w:tcPr>
          <w:p w14:paraId="7692F664" w14:textId="77777777" w:rsidR="00B62F34" w:rsidRPr="00B81819" w:rsidRDefault="00B62F34" w:rsidP="00F60234">
            <w:pPr>
              <w:pStyle w:val="TekstTabeli"/>
            </w:pPr>
            <w:r w:rsidRPr="00B81819">
              <w:t>Absolwenci</w:t>
            </w:r>
          </w:p>
        </w:tc>
        <w:tc>
          <w:tcPr>
            <w:tcW w:w="4535" w:type="dxa"/>
            <w:vAlign w:val="center"/>
          </w:tcPr>
          <w:p w14:paraId="7F034C84" w14:textId="77777777" w:rsidR="00B62F34" w:rsidRPr="00B81819" w:rsidRDefault="00B62F34" w:rsidP="00F60234">
            <w:pPr>
              <w:pStyle w:val="TekstTabeli"/>
              <w:jc w:val="center"/>
            </w:pPr>
            <w:r>
              <w:t>33</w:t>
            </w:r>
          </w:p>
        </w:tc>
      </w:tr>
      <w:tr w:rsidR="00B62F34" w:rsidRPr="00B81819" w14:paraId="1747079F" w14:textId="77777777" w:rsidTr="00F60234">
        <w:trPr>
          <w:cantSplit/>
        </w:trPr>
        <w:tc>
          <w:tcPr>
            <w:tcW w:w="4535" w:type="dxa"/>
            <w:vAlign w:val="center"/>
          </w:tcPr>
          <w:p w14:paraId="2F55B02D" w14:textId="77777777" w:rsidR="00B62F34" w:rsidRPr="00B81819" w:rsidRDefault="00B62F34" w:rsidP="00F60234">
            <w:pPr>
              <w:pStyle w:val="TekstTabeli"/>
              <w:rPr>
                <w:lang w:val="pl-PL"/>
              </w:rPr>
            </w:pPr>
            <w:r>
              <w:rPr>
                <w:lang w:val="pl-PL"/>
              </w:rPr>
              <w:t>Rodzice (opiekunowie)</w:t>
            </w:r>
          </w:p>
        </w:tc>
        <w:tc>
          <w:tcPr>
            <w:tcW w:w="4535" w:type="dxa"/>
            <w:vAlign w:val="center"/>
          </w:tcPr>
          <w:p w14:paraId="05548A37" w14:textId="77777777" w:rsidR="00B62F34" w:rsidRPr="00B81819" w:rsidRDefault="00B62F34" w:rsidP="00F60234">
            <w:pPr>
              <w:pStyle w:val="TekstTabeli"/>
              <w:jc w:val="center"/>
              <w:rPr>
                <w:lang w:val="pl-PL"/>
              </w:rPr>
            </w:pPr>
            <w:r>
              <w:rPr>
                <w:lang w:val="pl-PL"/>
              </w:rPr>
              <w:t>12</w:t>
            </w:r>
          </w:p>
        </w:tc>
      </w:tr>
      <w:tr w:rsidR="00B62F34" w:rsidRPr="00B81819" w14:paraId="4E1984D9" w14:textId="77777777" w:rsidTr="00F60234">
        <w:trPr>
          <w:cantSplit/>
        </w:trPr>
        <w:tc>
          <w:tcPr>
            <w:tcW w:w="4535" w:type="dxa"/>
            <w:vAlign w:val="center"/>
          </w:tcPr>
          <w:p w14:paraId="1AFC159D" w14:textId="77777777" w:rsidR="00B62F34" w:rsidRDefault="00B62F34" w:rsidP="00F60234">
            <w:pPr>
              <w:pStyle w:val="TekstTabeli"/>
            </w:pPr>
            <w:r>
              <w:rPr>
                <w:lang w:val="pl-PL"/>
              </w:rPr>
              <w:t>Pracownicy administracyjni</w:t>
            </w:r>
          </w:p>
        </w:tc>
        <w:tc>
          <w:tcPr>
            <w:tcW w:w="4535" w:type="dxa"/>
            <w:vAlign w:val="center"/>
          </w:tcPr>
          <w:p w14:paraId="53D5DA03" w14:textId="77777777" w:rsidR="00B62F34" w:rsidRDefault="00B62F34" w:rsidP="00F60234">
            <w:pPr>
              <w:pStyle w:val="TekstTabeli"/>
              <w:jc w:val="center"/>
            </w:pPr>
            <w:r>
              <w:rPr>
                <w:lang w:val="pl-PL"/>
              </w:rPr>
              <w:t>4</w:t>
            </w:r>
          </w:p>
        </w:tc>
      </w:tr>
      <w:tr w:rsidR="00B62F34" w:rsidRPr="00B81819" w14:paraId="128D6645" w14:textId="77777777" w:rsidTr="00F60234">
        <w:trPr>
          <w:cantSplit/>
        </w:trPr>
        <w:tc>
          <w:tcPr>
            <w:tcW w:w="4535" w:type="dxa"/>
            <w:vAlign w:val="center"/>
          </w:tcPr>
          <w:p w14:paraId="440A57EB"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5BDB991A" w14:textId="77777777" w:rsidR="00B62F34" w:rsidRPr="00B81819" w:rsidRDefault="00B62F34" w:rsidP="00F60234">
            <w:pPr>
              <w:pStyle w:val="TekstTabeli"/>
              <w:jc w:val="center"/>
              <w:rPr>
                <w:lang w:val="pl-PL"/>
              </w:rPr>
            </w:pPr>
            <w:r>
              <w:rPr>
                <w:lang w:val="pl-PL"/>
              </w:rPr>
              <w:t>12</w:t>
            </w:r>
          </w:p>
        </w:tc>
      </w:tr>
      <w:tr w:rsidR="00B62F34" w:rsidRPr="00B81819" w14:paraId="187F19B1" w14:textId="77777777" w:rsidTr="00F60234">
        <w:trPr>
          <w:cantSplit/>
        </w:trPr>
        <w:tc>
          <w:tcPr>
            <w:tcW w:w="4535" w:type="dxa"/>
            <w:vAlign w:val="center"/>
          </w:tcPr>
          <w:p w14:paraId="55992727" w14:textId="77777777" w:rsidR="00B62F34" w:rsidRPr="00B81819" w:rsidRDefault="00B62F34" w:rsidP="00F60234">
            <w:pPr>
              <w:pStyle w:val="TekstTabeli"/>
              <w:rPr>
                <w:lang w:val="pl-PL"/>
              </w:rPr>
            </w:pPr>
            <w:r>
              <w:rPr>
                <w:lang w:val="pl-PL"/>
              </w:rPr>
              <w:t>Przedsiębiorcy (pracodawcy)</w:t>
            </w:r>
          </w:p>
        </w:tc>
        <w:tc>
          <w:tcPr>
            <w:tcW w:w="4535" w:type="dxa"/>
            <w:vAlign w:val="center"/>
          </w:tcPr>
          <w:p w14:paraId="6F7FE4F2" w14:textId="77777777" w:rsidR="00B62F34" w:rsidRPr="00B81819" w:rsidRDefault="00B62F34" w:rsidP="00F60234">
            <w:pPr>
              <w:pStyle w:val="TekstTabeli"/>
              <w:jc w:val="center"/>
              <w:rPr>
                <w:lang w:val="pl-PL"/>
              </w:rPr>
            </w:pPr>
            <w:r>
              <w:rPr>
                <w:lang w:val="pl-PL"/>
              </w:rPr>
              <w:t>11</w:t>
            </w:r>
          </w:p>
        </w:tc>
      </w:tr>
      <w:tr w:rsidR="00B62F34" w:rsidRPr="00B81819" w14:paraId="297CB872" w14:textId="77777777" w:rsidTr="00F60234">
        <w:trPr>
          <w:cantSplit/>
        </w:trPr>
        <w:tc>
          <w:tcPr>
            <w:tcW w:w="4535" w:type="dxa"/>
            <w:vAlign w:val="center"/>
          </w:tcPr>
          <w:p w14:paraId="5F0965DA" w14:textId="77777777" w:rsidR="00B62F34" w:rsidRPr="00B81819" w:rsidRDefault="00B62F34" w:rsidP="00F60234">
            <w:pPr>
              <w:pStyle w:val="TekstTabeli"/>
              <w:rPr>
                <w:lang w:val="pl-PL"/>
              </w:rPr>
            </w:pPr>
            <w:r>
              <w:rPr>
                <w:lang w:val="pl-PL"/>
              </w:rPr>
              <w:t>Władze uczelni</w:t>
            </w:r>
          </w:p>
        </w:tc>
        <w:tc>
          <w:tcPr>
            <w:tcW w:w="4535" w:type="dxa"/>
            <w:vAlign w:val="center"/>
          </w:tcPr>
          <w:p w14:paraId="06955223" w14:textId="77777777" w:rsidR="00B62F34" w:rsidRPr="00B81819" w:rsidRDefault="00B62F34" w:rsidP="00F60234">
            <w:pPr>
              <w:pStyle w:val="TekstTabeli"/>
              <w:jc w:val="center"/>
              <w:rPr>
                <w:lang w:val="pl-PL"/>
              </w:rPr>
            </w:pPr>
            <w:r>
              <w:rPr>
                <w:lang w:val="pl-PL"/>
              </w:rPr>
              <w:t>6</w:t>
            </w:r>
          </w:p>
        </w:tc>
      </w:tr>
      <w:tr w:rsidR="00B62F34" w:rsidRPr="00B81819" w14:paraId="5C1E866B" w14:textId="77777777" w:rsidTr="00F60234">
        <w:trPr>
          <w:cantSplit/>
        </w:trPr>
        <w:tc>
          <w:tcPr>
            <w:tcW w:w="4535" w:type="dxa"/>
            <w:vAlign w:val="center"/>
          </w:tcPr>
          <w:p w14:paraId="30BCBBF1" w14:textId="77777777" w:rsidR="00B62F34" w:rsidRPr="00B81819" w:rsidRDefault="00B62F34" w:rsidP="00F60234">
            <w:pPr>
              <w:pStyle w:val="TekstTabeli"/>
            </w:pPr>
            <w:r>
              <w:rPr>
                <w:lang w:val="pl-PL"/>
              </w:rPr>
              <w:t>Władze samorządowe</w:t>
            </w:r>
          </w:p>
        </w:tc>
        <w:tc>
          <w:tcPr>
            <w:tcW w:w="4535" w:type="dxa"/>
            <w:vAlign w:val="center"/>
          </w:tcPr>
          <w:p w14:paraId="5382CDD0" w14:textId="77777777" w:rsidR="00B62F34" w:rsidRPr="00B81819" w:rsidRDefault="00B62F34" w:rsidP="00F60234">
            <w:pPr>
              <w:pStyle w:val="TekstTabeli"/>
              <w:jc w:val="center"/>
            </w:pPr>
            <w:r>
              <w:t>3</w:t>
            </w:r>
          </w:p>
        </w:tc>
      </w:tr>
    </w:tbl>
    <w:p w14:paraId="1A179941"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165F190C" w14:textId="77777777" w:rsidR="00B62F34" w:rsidRDefault="00B62F34" w:rsidP="00B62F34">
      <w:r>
        <w:t>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54C4393A" w14:textId="77777777" w:rsidR="00B62F34" w:rsidRDefault="00B62F34" w:rsidP="00B62F34">
      <w:r>
        <w:t>Wybrane stwierdzenia respondentów wywiadów badania jakościowego w dalszej części niniejszego podrozdziału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06D43D4A" w14:textId="77777777" w:rsidR="00B62F34" w:rsidRDefault="00B62F34" w:rsidP="00B62F34">
      <w:pPr>
        <w:pStyle w:val="ListParagraph"/>
        <w:numPr>
          <w:ilvl w:val="0"/>
          <w:numId w:val="28"/>
        </w:numPr>
        <w:spacing w:before="60"/>
        <w:ind w:left="993" w:hanging="284"/>
      </w:pPr>
      <w:r w:rsidRPr="00C7255C">
        <w:rPr>
          <w:u w:val="single"/>
        </w:rPr>
        <w:lastRenderedPageBreak/>
        <w:t>S</w:t>
      </w:r>
      <w:r>
        <w:t>tudent – S;</w:t>
      </w:r>
    </w:p>
    <w:p w14:paraId="174003D8" w14:textId="77777777" w:rsidR="00B62F34" w:rsidRDefault="00B62F34" w:rsidP="00B62F34">
      <w:pPr>
        <w:pStyle w:val="ListParagraph"/>
        <w:numPr>
          <w:ilvl w:val="0"/>
          <w:numId w:val="28"/>
        </w:numPr>
        <w:spacing w:before="60"/>
        <w:ind w:left="993" w:hanging="284"/>
      </w:pPr>
      <w:r w:rsidRPr="00C7255C">
        <w:rPr>
          <w:u w:val="single"/>
        </w:rPr>
        <w:t>A</w:t>
      </w:r>
      <w:r>
        <w:t xml:space="preserve">bsolwent – A; </w:t>
      </w:r>
    </w:p>
    <w:p w14:paraId="0DE045A5" w14:textId="77777777" w:rsidR="00B62F34" w:rsidRDefault="00B62F34" w:rsidP="00B62F34">
      <w:pPr>
        <w:pStyle w:val="ListParagraph"/>
        <w:numPr>
          <w:ilvl w:val="0"/>
          <w:numId w:val="28"/>
        </w:numPr>
        <w:spacing w:before="60"/>
        <w:ind w:left="993" w:hanging="284"/>
      </w:pPr>
      <w:r w:rsidRPr="00C7255C">
        <w:rPr>
          <w:u w:val="single"/>
        </w:rPr>
        <w:t>R</w:t>
      </w:r>
      <w:r>
        <w:t>odzic – R;</w:t>
      </w:r>
    </w:p>
    <w:p w14:paraId="6FDC8C0D" w14:textId="77777777" w:rsidR="00B62F34" w:rsidRDefault="00B62F34" w:rsidP="00B62F34">
      <w:pPr>
        <w:pStyle w:val="ListParagraph"/>
        <w:numPr>
          <w:ilvl w:val="0"/>
          <w:numId w:val="28"/>
        </w:numPr>
        <w:spacing w:before="60"/>
        <w:ind w:left="993" w:hanging="284"/>
      </w:pPr>
      <w:r w:rsidRPr="00C7255C">
        <w:rPr>
          <w:u w:val="single"/>
        </w:rPr>
        <w:t>W</w:t>
      </w:r>
      <w:r>
        <w:t>ykładowca – W;</w:t>
      </w:r>
    </w:p>
    <w:p w14:paraId="7AF5C901" w14:textId="77777777" w:rsidR="00B62F34" w:rsidRDefault="00B62F34" w:rsidP="00B62F34">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422D15FD" w14:textId="77777777" w:rsidR="00B62F34" w:rsidRDefault="00B62F34" w:rsidP="00B62F34">
      <w:pPr>
        <w:pStyle w:val="ListParagraph"/>
        <w:numPr>
          <w:ilvl w:val="0"/>
          <w:numId w:val="28"/>
        </w:numPr>
        <w:spacing w:before="60"/>
        <w:ind w:left="993" w:hanging="284"/>
      </w:pPr>
      <w:r w:rsidRPr="000745D1">
        <w:rPr>
          <w:u w:val="single"/>
        </w:rPr>
        <w:t>P</w:t>
      </w:r>
      <w:r>
        <w:t>rzedsiębiorca – P;</w:t>
      </w:r>
    </w:p>
    <w:p w14:paraId="56B150AB"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U</w:t>
      </w:r>
      <w:r>
        <w:t>czelni – U;</w:t>
      </w:r>
    </w:p>
    <w:p w14:paraId="6B708E14" w14:textId="77777777" w:rsidR="00B62F34" w:rsidRDefault="00B62F34" w:rsidP="00B62F34">
      <w:pPr>
        <w:pStyle w:val="ListParagraph"/>
        <w:numPr>
          <w:ilvl w:val="0"/>
          <w:numId w:val="28"/>
        </w:numPr>
        <w:spacing w:before="60"/>
        <w:ind w:left="993" w:hanging="284"/>
      </w:pPr>
      <w:r>
        <w:t xml:space="preserve">przedstawiciel </w:t>
      </w:r>
      <w:r w:rsidRPr="00C7255C">
        <w:rPr>
          <w:u w:val="single"/>
        </w:rPr>
        <w:t>Wł</w:t>
      </w:r>
      <w:r>
        <w:t>adz – WŁ.</w:t>
      </w:r>
    </w:p>
    <w:p w14:paraId="58078CED" w14:textId="77777777" w:rsidR="00B62F34" w:rsidRDefault="00B62F34" w:rsidP="00B62F34">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44E1D9F8" w14:textId="57F9BDF6" w:rsidR="00B62F34" w:rsidRDefault="00B62F34" w:rsidP="00B62F34">
      <w:r>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773DA35" w:rsidR="00961DB7" w:rsidRDefault="00B62F34" w:rsidP="00B62F34">
      <w:pPr>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w:t>
      </w:r>
      <w:r w:rsidRPr="0014716A">
        <w:rPr>
          <w:sz w:val="18"/>
          <w:szCs w:val="20"/>
        </w:rPr>
        <w:lastRenderedPageBreak/>
        <w:t>(mówimy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77777777"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084DCBB5" w14:textId="77777777" w:rsidR="00B62F34" w:rsidRDefault="00B62F34" w:rsidP="00B62F34">
      <w:pPr>
        <w:pStyle w:val="Tytutabeli"/>
      </w:pPr>
      <w:r>
        <w:t xml:space="preserve">Tabela </w:t>
      </w:r>
      <w:r>
        <w:fldChar w:fldCharType="begin"/>
      </w:r>
      <w:r>
        <w:instrText xml:space="preserve"> SEQ Tabela \* ARABIC </w:instrText>
      </w:r>
      <w:r>
        <w:fldChar w:fldCharType="separate"/>
      </w:r>
      <w:r>
        <w:rPr>
          <w:noProof/>
        </w:rPr>
        <w:t>61</w:t>
      </w:r>
      <w:r>
        <w:rPr>
          <w:noProof/>
        </w:rPr>
        <w:fldChar w:fldCharType="end"/>
      </w:r>
      <w:r>
        <w:rPr>
          <w:noProof/>
        </w:rPr>
        <w:t>.</w:t>
      </w:r>
      <w:r>
        <w:t xml:space="preserve"> Liczba wskazań najważniejszych grup interesariuszy wśród 33 respondentów wywiadów pogłębionych</w:t>
      </w:r>
    </w:p>
    <w:tbl>
      <w:tblPr>
        <w:tblStyle w:val="TableGrid"/>
        <w:tblW w:w="0" w:type="auto"/>
        <w:tblLook w:val="04A0" w:firstRow="1" w:lastRow="0" w:firstColumn="1" w:lastColumn="0" w:noHBand="0" w:noVBand="1"/>
      </w:tblPr>
      <w:tblGrid>
        <w:gridCol w:w="4535"/>
        <w:gridCol w:w="4535"/>
      </w:tblGrid>
      <w:tr w:rsidR="00B62F34" w:rsidRPr="00B81819" w14:paraId="3F48AB04" w14:textId="77777777" w:rsidTr="00F60234">
        <w:tc>
          <w:tcPr>
            <w:tcW w:w="4535" w:type="dxa"/>
            <w:vAlign w:val="center"/>
          </w:tcPr>
          <w:p w14:paraId="2B8C9886" w14:textId="77777777" w:rsidR="00B62F34" w:rsidRPr="00B81819" w:rsidRDefault="00B62F34" w:rsidP="00F60234">
            <w:pPr>
              <w:keepNext/>
              <w:ind w:firstLine="0"/>
              <w:jc w:val="left"/>
              <w:rPr>
                <w:b/>
                <w:bCs/>
                <w:sz w:val="18"/>
                <w:szCs w:val="18"/>
              </w:rPr>
            </w:pPr>
            <w:r w:rsidRPr="00B81819">
              <w:rPr>
                <w:b/>
                <w:bCs/>
                <w:sz w:val="18"/>
                <w:szCs w:val="18"/>
              </w:rPr>
              <w:t>Nazwa grupy interesariuszy</w:t>
            </w:r>
          </w:p>
        </w:tc>
        <w:tc>
          <w:tcPr>
            <w:tcW w:w="4535" w:type="dxa"/>
            <w:vAlign w:val="center"/>
          </w:tcPr>
          <w:p w14:paraId="4BC4283E" w14:textId="77777777" w:rsidR="00B62F34" w:rsidRPr="00B81819" w:rsidRDefault="00B62F34" w:rsidP="00F60234">
            <w:pPr>
              <w:keepNext/>
              <w:ind w:firstLine="0"/>
              <w:jc w:val="center"/>
              <w:rPr>
                <w:b/>
                <w:bCs/>
                <w:sz w:val="18"/>
                <w:szCs w:val="18"/>
              </w:rPr>
            </w:pPr>
            <w:r w:rsidRPr="00B81819">
              <w:rPr>
                <w:b/>
                <w:bCs/>
                <w:sz w:val="18"/>
                <w:szCs w:val="18"/>
              </w:rPr>
              <w:t>Liczba wskazań wśród respondentów</w:t>
            </w:r>
          </w:p>
        </w:tc>
      </w:tr>
      <w:tr w:rsidR="00B62F34" w:rsidRPr="00B81819" w14:paraId="0A8A9DC5" w14:textId="77777777" w:rsidTr="00F60234">
        <w:tc>
          <w:tcPr>
            <w:tcW w:w="4535" w:type="dxa"/>
            <w:vAlign w:val="center"/>
          </w:tcPr>
          <w:p w14:paraId="61D57FC8" w14:textId="77777777" w:rsidR="00B62F34" w:rsidRPr="00B81819" w:rsidRDefault="00B62F34" w:rsidP="00F60234">
            <w:pPr>
              <w:pStyle w:val="TekstTabeli"/>
            </w:pPr>
            <w:r w:rsidRPr="00B81819">
              <w:t>Studenci</w:t>
            </w:r>
          </w:p>
        </w:tc>
        <w:tc>
          <w:tcPr>
            <w:tcW w:w="4535" w:type="dxa"/>
            <w:vAlign w:val="center"/>
          </w:tcPr>
          <w:p w14:paraId="569418DC" w14:textId="77777777" w:rsidR="00B62F34" w:rsidRPr="00B81819" w:rsidRDefault="00B62F34" w:rsidP="00F60234">
            <w:pPr>
              <w:pStyle w:val="TekstTabeli"/>
              <w:jc w:val="center"/>
            </w:pPr>
            <w:r w:rsidRPr="00B81819">
              <w:t>28</w:t>
            </w:r>
          </w:p>
        </w:tc>
      </w:tr>
      <w:tr w:rsidR="00B62F34" w:rsidRPr="00B81819" w14:paraId="66D2EA8C" w14:textId="77777777" w:rsidTr="00F60234">
        <w:tc>
          <w:tcPr>
            <w:tcW w:w="4535" w:type="dxa"/>
            <w:vAlign w:val="center"/>
          </w:tcPr>
          <w:p w14:paraId="02D34CFC" w14:textId="77777777" w:rsidR="00B62F34" w:rsidRPr="00B81819" w:rsidRDefault="00B62F34" w:rsidP="00F60234">
            <w:pPr>
              <w:pStyle w:val="TekstTabeli"/>
            </w:pPr>
            <w:r w:rsidRPr="00B81819">
              <w:t>Absolwenci</w:t>
            </w:r>
          </w:p>
        </w:tc>
        <w:tc>
          <w:tcPr>
            <w:tcW w:w="4535" w:type="dxa"/>
            <w:vAlign w:val="center"/>
          </w:tcPr>
          <w:p w14:paraId="7F3D1EC8" w14:textId="77777777" w:rsidR="00B62F34" w:rsidRPr="00B81819" w:rsidRDefault="00B62F34" w:rsidP="00F60234">
            <w:pPr>
              <w:pStyle w:val="TekstTabeli"/>
              <w:jc w:val="center"/>
            </w:pPr>
            <w:r w:rsidRPr="00B81819">
              <w:t>19</w:t>
            </w:r>
          </w:p>
        </w:tc>
      </w:tr>
      <w:tr w:rsidR="00B62F34" w:rsidRPr="00B81819" w14:paraId="56AD51F6" w14:textId="77777777" w:rsidTr="00F60234">
        <w:tc>
          <w:tcPr>
            <w:tcW w:w="4535" w:type="dxa"/>
            <w:vAlign w:val="center"/>
          </w:tcPr>
          <w:p w14:paraId="447CF26C" w14:textId="77777777" w:rsidR="00B62F34" w:rsidRPr="00B81819" w:rsidRDefault="00B62F34" w:rsidP="00F60234">
            <w:pPr>
              <w:pStyle w:val="TekstTabeli"/>
              <w:rPr>
                <w:lang w:val="pl-PL"/>
              </w:rPr>
            </w:pPr>
            <w:r w:rsidRPr="00B81819">
              <w:rPr>
                <w:lang w:val="pl-PL"/>
              </w:rPr>
              <w:t>Pracodawcy / Przemysł / Biznes</w:t>
            </w:r>
          </w:p>
        </w:tc>
        <w:tc>
          <w:tcPr>
            <w:tcW w:w="4535" w:type="dxa"/>
            <w:vAlign w:val="center"/>
          </w:tcPr>
          <w:p w14:paraId="086CF2DA" w14:textId="77777777" w:rsidR="00B62F34" w:rsidRPr="00B81819" w:rsidRDefault="00B62F34" w:rsidP="00F60234">
            <w:pPr>
              <w:pStyle w:val="TekstTabeli"/>
              <w:jc w:val="center"/>
              <w:rPr>
                <w:lang w:val="pl-PL"/>
              </w:rPr>
            </w:pPr>
            <w:r w:rsidRPr="00B81819">
              <w:rPr>
                <w:lang w:val="pl-PL"/>
              </w:rPr>
              <w:t>17</w:t>
            </w:r>
          </w:p>
        </w:tc>
      </w:tr>
      <w:tr w:rsidR="00B62F34" w:rsidRPr="00B81819" w14:paraId="7710E019" w14:textId="77777777" w:rsidTr="00F60234">
        <w:tc>
          <w:tcPr>
            <w:tcW w:w="4535" w:type="dxa"/>
            <w:vAlign w:val="center"/>
          </w:tcPr>
          <w:p w14:paraId="522E301E" w14:textId="77777777" w:rsidR="00B62F34" w:rsidRPr="00B81819" w:rsidRDefault="00B62F34" w:rsidP="00F60234">
            <w:pPr>
              <w:pStyle w:val="TekstTabeli"/>
              <w:rPr>
                <w:lang w:val="pl-PL"/>
              </w:rPr>
            </w:pPr>
            <w:r w:rsidRPr="00B81819">
              <w:rPr>
                <w:lang w:val="pl-PL"/>
              </w:rPr>
              <w:t>Władze centralne / samorządowe ("państwo")</w:t>
            </w:r>
          </w:p>
        </w:tc>
        <w:tc>
          <w:tcPr>
            <w:tcW w:w="4535" w:type="dxa"/>
            <w:vAlign w:val="center"/>
          </w:tcPr>
          <w:p w14:paraId="50F8E25D" w14:textId="77777777" w:rsidR="00B62F34" w:rsidRPr="00B81819" w:rsidRDefault="00B62F34" w:rsidP="00F60234">
            <w:pPr>
              <w:pStyle w:val="TekstTabeli"/>
              <w:jc w:val="center"/>
              <w:rPr>
                <w:lang w:val="pl-PL"/>
              </w:rPr>
            </w:pPr>
            <w:r w:rsidRPr="00B81819">
              <w:rPr>
                <w:lang w:val="pl-PL"/>
              </w:rPr>
              <w:t>9</w:t>
            </w:r>
          </w:p>
        </w:tc>
      </w:tr>
      <w:tr w:rsidR="00B62F34" w:rsidRPr="00B81819" w14:paraId="5D36D410" w14:textId="77777777" w:rsidTr="00F60234">
        <w:tc>
          <w:tcPr>
            <w:tcW w:w="4535" w:type="dxa"/>
            <w:vAlign w:val="center"/>
          </w:tcPr>
          <w:p w14:paraId="5D7228E0" w14:textId="77777777" w:rsidR="00B62F34" w:rsidRPr="00B81819" w:rsidRDefault="00B62F34" w:rsidP="00F60234">
            <w:pPr>
              <w:pStyle w:val="TekstTabeli"/>
              <w:rPr>
                <w:lang w:val="pl-PL"/>
              </w:rPr>
            </w:pPr>
            <w:r w:rsidRPr="00B81819">
              <w:rPr>
                <w:lang w:val="pl-PL"/>
              </w:rPr>
              <w:t>Pracownicy (naukowi/wykładowcy)</w:t>
            </w:r>
          </w:p>
        </w:tc>
        <w:tc>
          <w:tcPr>
            <w:tcW w:w="4535" w:type="dxa"/>
            <w:vAlign w:val="center"/>
          </w:tcPr>
          <w:p w14:paraId="7F96F4B6" w14:textId="77777777" w:rsidR="00B62F34" w:rsidRPr="00B81819" w:rsidRDefault="00B62F34" w:rsidP="00F60234">
            <w:pPr>
              <w:pStyle w:val="TekstTabeli"/>
              <w:jc w:val="center"/>
              <w:rPr>
                <w:lang w:val="pl-PL"/>
              </w:rPr>
            </w:pPr>
            <w:r w:rsidRPr="00B81819">
              <w:rPr>
                <w:lang w:val="pl-PL"/>
              </w:rPr>
              <w:t>11</w:t>
            </w:r>
          </w:p>
        </w:tc>
      </w:tr>
      <w:tr w:rsidR="00B62F34" w:rsidRPr="00B81819" w14:paraId="11E9A6C4" w14:textId="77777777" w:rsidTr="00F60234">
        <w:tc>
          <w:tcPr>
            <w:tcW w:w="4535" w:type="dxa"/>
            <w:vAlign w:val="center"/>
          </w:tcPr>
          <w:p w14:paraId="1B726406" w14:textId="77777777" w:rsidR="00B62F34" w:rsidRPr="00B81819" w:rsidRDefault="00B62F34" w:rsidP="00F60234">
            <w:pPr>
              <w:pStyle w:val="TekstTabeli"/>
              <w:rPr>
                <w:lang w:val="pl-PL"/>
              </w:rPr>
            </w:pPr>
            <w:r w:rsidRPr="00B81819">
              <w:rPr>
                <w:lang w:val="pl-PL"/>
              </w:rPr>
              <w:t>Rodzice</w:t>
            </w:r>
          </w:p>
        </w:tc>
        <w:tc>
          <w:tcPr>
            <w:tcW w:w="4535" w:type="dxa"/>
            <w:vAlign w:val="center"/>
          </w:tcPr>
          <w:p w14:paraId="0E73F779" w14:textId="77777777" w:rsidR="00B62F34" w:rsidRPr="00B81819" w:rsidRDefault="00B62F34" w:rsidP="00F60234">
            <w:pPr>
              <w:pStyle w:val="TekstTabeli"/>
              <w:jc w:val="center"/>
              <w:rPr>
                <w:lang w:val="pl-PL"/>
              </w:rPr>
            </w:pPr>
            <w:r w:rsidRPr="00B81819">
              <w:rPr>
                <w:lang w:val="pl-PL"/>
              </w:rPr>
              <w:t>4</w:t>
            </w:r>
          </w:p>
        </w:tc>
      </w:tr>
      <w:tr w:rsidR="00B62F34" w:rsidRPr="00B81819" w14:paraId="3EE62231" w14:textId="77777777" w:rsidTr="00F60234">
        <w:tc>
          <w:tcPr>
            <w:tcW w:w="4535" w:type="dxa"/>
            <w:vAlign w:val="center"/>
          </w:tcPr>
          <w:p w14:paraId="4BAF5D75" w14:textId="77777777" w:rsidR="00B62F34" w:rsidRPr="00B81819" w:rsidRDefault="00B62F34" w:rsidP="00F60234">
            <w:pPr>
              <w:pStyle w:val="TekstTabeli"/>
              <w:rPr>
                <w:lang w:val="pl-PL"/>
              </w:rPr>
            </w:pPr>
            <w:r w:rsidRPr="00B81819">
              <w:rPr>
                <w:lang w:val="pl-PL"/>
              </w:rPr>
              <w:t>Inne uczelnie / ośrodki badawcze</w:t>
            </w:r>
          </w:p>
        </w:tc>
        <w:tc>
          <w:tcPr>
            <w:tcW w:w="4535" w:type="dxa"/>
            <w:vAlign w:val="center"/>
          </w:tcPr>
          <w:p w14:paraId="21A12A72" w14:textId="77777777" w:rsidR="00B62F34" w:rsidRPr="00B81819" w:rsidRDefault="00B62F34" w:rsidP="00F60234">
            <w:pPr>
              <w:pStyle w:val="TekstTabeli"/>
              <w:jc w:val="center"/>
              <w:rPr>
                <w:lang w:val="pl-PL"/>
              </w:rPr>
            </w:pPr>
            <w:r w:rsidRPr="00B81819">
              <w:rPr>
                <w:lang w:val="pl-PL"/>
              </w:rPr>
              <w:t>2</w:t>
            </w:r>
          </w:p>
        </w:tc>
      </w:tr>
      <w:tr w:rsidR="00B62F34" w:rsidRPr="00B81819" w14:paraId="74CF011C" w14:textId="77777777" w:rsidTr="00F60234">
        <w:tc>
          <w:tcPr>
            <w:tcW w:w="4535" w:type="dxa"/>
            <w:vAlign w:val="center"/>
          </w:tcPr>
          <w:p w14:paraId="1DBA9648" w14:textId="77777777" w:rsidR="00B62F34" w:rsidRPr="00B81819" w:rsidRDefault="00B62F34" w:rsidP="00F60234">
            <w:pPr>
              <w:pStyle w:val="TekstTabeli"/>
            </w:pPr>
            <w:r w:rsidRPr="00B81819">
              <w:rPr>
                <w:lang w:val="pl-PL"/>
              </w:rPr>
              <w:t>Naród / Społeczeństwo</w:t>
            </w:r>
          </w:p>
        </w:tc>
        <w:tc>
          <w:tcPr>
            <w:tcW w:w="4535" w:type="dxa"/>
            <w:vAlign w:val="center"/>
          </w:tcPr>
          <w:p w14:paraId="1A2411E3" w14:textId="77777777" w:rsidR="00B62F34" w:rsidRPr="00B81819" w:rsidRDefault="00B62F34" w:rsidP="00F60234">
            <w:pPr>
              <w:pStyle w:val="TekstTabeli"/>
              <w:jc w:val="center"/>
            </w:pPr>
            <w:r w:rsidRPr="00B81819">
              <w:t>2</w:t>
            </w:r>
          </w:p>
        </w:tc>
      </w:tr>
    </w:tbl>
    <w:p w14:paraId="446A9299" w14:textId="77777777" w:rsidR="00B62F34" w:rsidRPr="00D95B07" w:rsidRDefault="00B62F34" w:rsidP="00B62F34">
      <w:pPr>
        <w:pStyle w:val="rdo"/>
        <w:rPr>
          <w:lang w:val="pl-PL"/>
        </w:rPr>
      </w:pPr>
      <w:r w:rsidRPr="00D95B07">
        <w:rPr>
          <w:lang w:val="pl-PL"/>
        </w:rPr>
        <w:t>Źródło: opracowanie własne na podstawie wyników wywiadów badania jakościowego</w:t>
      </w:r>
    </w:p>
    <w:p w14:paraId="231EE8B7" w14:textId="4786C223" w:rsidR="00B62F34" w:rsidRDefault="00B62F34" w:rsidP="00B62F34">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w:t>
      </w:r>
    </w:p>
    <w:p w14:paraId="5F44D752" w14:textId="77777777" w:rsidR="00B62F34" w:rsidRPr="00961DB7" w:rsidRDefault="00B62F34" w:rsidP="00B62F34"/>
    <w:p w14:paraId="68EB138C" w14:textId="2A1FBEE6" w:rsidR="00CA5D5E" w:rsidRDefault="00CA5D5E" w:rsidP="00CA5D5E">
      <w:pPr>
        <w:pStyle w:val="Heading1"/>
      </w:pPr>
      <w:r>
        <w:lastRenderedPageBreak/>
        <w:t>Model doskonalenia Systemu Zarządzania Jakością uczelni technicznej inspirowanego pomiarem satysfakcji interesariuszy (SSDQM)</w:t>
      </w:r>
    </w:p>
    <w:p w14:paraId="5DF37D32" w14:textId="58BC9C8F" w:rsidR="00CA5D5E" w:rsidRDefault="00CA5D5E" w:rsidP="00CA5D5E"/>
    <w:p w14:paraId="6C42C0F3" w14:textId="77777777" w:rsidR="00CA5D5E" w:rsidRPr="00CA5D5E" w:rsidRDefault="00CA5D5E" w:rsidP="00CA5D5E"/>
    <w:p w14:paraId="16A80E11" w14:textId="77472BDB" w:rsidR="00CA5D5E" w:rsidRPr="00CA5D5E" w:rsidRDefault="00CA5D5E" w:rsidP="00CA5D5E"/>
    <w:p w14:paraId="2980EF4A" w14:textId="3989057A" w:rsidR="009B2CA8" w:rsidRDefault="00306822" w:rsidP="000176BB">
      <w:pPr>
        <w:pStyle w:val="Heading1"/>
        <w:spacing w:after="240"/>
        <w:ind w:left="431" w:hanging="431"/>
      </w:pPr>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4"/>
      <w:bookmarkEnd w:id="15"/>
      <w:bookmarkEnd w:id="16"/>
    </w:p>
    <w:p w14:paraId="577BF8A0" w14:textId="65C09E90"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w:t>
      </w:r>
      <w:del w:id="23" w:author="Jan Szefler" w:date="2024-11-06T08:32:00Z" w16du:dateUtc="2024-11-06T07:32:00Z">
        <w:r w:rsidDel="00537D5F">
          <w:delText xml:space="preserve"> Ponadto w nawiązaniu </w:delText>
        </w:r>
        <w:r w:rsidR="00315BCC" w:rsidRPr="00315BCC" w:rsidDel="00537D5F">
          <w:delText>do słów L. v. Misesa, że „w kapitalizmie ostatecznymi zwierzchnikami są konsumenci” (von Mises, 2006, s. 12)</w:delText>
        </w:r>
        <w:r w:rsidDel="00537D5F">
          <w:delText xml:space="preserve"> można stwierdzić, że</w:delText>
        </w:r>
        <w:r w:rsidR="00315BCC" w:rsidRPr="00315BCC" w:rsidDel="00537D5F">
          <w:delText xml:space="preserve"> najbardziej zwięzłym wyjaśnieniem roli klienta w </w:delText>
        </w:r>
        <w:r w:rsidR="00315BCC" w:rsidDel="00537D5F">
          <w:delText xml:space="preserve">odniesieniu do </w:delText>
        </w:r>
        <w:r w:rsidR="00315BCC" w:rsidRPr="00315BCC" w:rsidDel="00537D5F">
          <w:delText>proces</w:delText>
        </w:r>
        <w:r w:rsidR="00315BCC" w:rsidDel="00537D5F">
          <w:delText>ów</w:delText>
        </w:r>
        <w:r w:rsidR="00315BCC" w:rsidRPr="00315BCC" w:rsidDel="00537D5F">
          <w:delText xml:space="preserve"> </w:delText>
        </w:r>
        <w:r w:rsidR="00315BCC" w:rsidDel="00537D5F">
          <w:delText>zarządzania</w:delText>
        </w:r>
        <w:r w:rsidR="00315BCC" w:rsidRPr="00315BCC" w:rsidDel="00537D5F">
          <w:delText xml:space="preserve"> jakości</w:delText>
        </w:r>
        <w:r w:rsidR="00315BCC" w:rsidDel="00537D5F">
          <w:delText>ą</w:delText>
        </w:r>
        <w:r w:rsidR="00315BCC" w:rsidRPr="00315BCC" w:rsidDel="00537D5F">
          <w:delText xml:space="preserve"> </w:delText>
        </w:r>
        <w:r w:rsidR="00357A73" w:rsidDel="00537D5F">
          <w:delText xml:space="preserve">jest </w:delText>
        </w:r>
        <w:r w:rsidDel="00537D5F">
          <w:delText xml:space="preserve">to, iż </w:delText>
        </w:r>
        <w:r w:rsidR="00315BCC" w:rsidRPr="00315BCC" w:rsidDel="00537D5F">
          <w:delText xml:space="preserve">celem </w:delText>
        </w:r>
        <w:r w:rsidDel="00537D5F">
          <w:delText xml:space="preserve">systemu zarządzania jakością </w:delText>
        </w:r>
        <w:r w:rsidR="00315BCC" w:rsidRPr="00315BCC" w:rsidDel="00537D5F">
          <w:delText>jest osiągnięci</w:delText>
        </w:r>
        <w:r w:rsidDel="00537D5F">
          <w:delText>e</w:delText>
        </w:r>
        <w:r w:rsidR="00315BCC" w:rsidRPr="00315BCC" w:rsidDel="00537D5F">
          <w:delText xml:space="preserve"> optymalnego poziomu </w:delText>
        </w:r>
        <w:r w:rsidDel="00537D5F">
          <w:delText>satysfakcji</w:delText>
        </w:r>
        <w:r w:rsidR="00315BCC" w:rsidRPr="00315BCC" w:rsidDel="00537D5F">
          <w:delText xml:space="preserve"> klienta. Główny wpływ na podnoszenie jakości ma nieustanny wzrost wymagań klienta. Wynika to z coraz lepszego zaspokajania jego potrzeb przez różne konkurujące ze sobą podmioty gospodarcze oraz z faktu, że na wolnym rynku ten, kto w najlepszy sposób </w:delText>
        </w:r>
        <w:r w:rsidR="00315BCC" w:rsidDel="00537D5F">
          <w:delText>spełni wymagania</w:delText>
        </w:r>
        <w:r w:rsidR="00315BCC" w:rsidRPr="00315BCC" w:rsidDel="00537D5F">
          <w:delText xml:space="preserve"> klienta, ma szansę zarobić najwięcej. W</w:delText>
        </w:r>
        <w:r w:rsidR="001A31E0" w:rsidDel="00537D5F">
          <w:delText> </w:delText>
        </w:r>
        <w:r w:rsidR="00315BCC" w:rsidRPr="00315BCC" w:rsidDel="00537D5F">
          <w:delText xml:space="preserve">związku z tym konkurencja </w:delText>
        </w:r>
        <w:r w:rsidR="00315BCC" w:rsidDel="00537D5F">
          <w:delText>przyczynia się do zaistnienia</w:delText>
        </w:r>
        <w:r w:rsidR="00315BCC" w:rsidRPr="00315BCC" w:rsidDel="00537D5F">
          <w:delText xml:space="preserve"> </w:delText>
        </w:r>
        <w:r w:rsidR="00315BCC" w:rsidDel="00537D5F">
          <w:delText>rywalizacji</w:delText>
        </w:r>
        <w:r w:rsidR="00315BCC" w:rsidRPr="00315BCC" w:rsidDel="00537D5F">
          <w:delText xml:space="preserve"> o jak najlepsze zaspokojenie potrzeb klienta.</w:delText>
        </w:r>
      </w:del>
      <w:r w:rsidR="00315BCC" w:rsidRPr="00315BCC">
        <w:t xml:space="preserve"> </w:t>
      </w:r>
      <w:r>
        <w:t>Ten prosty opis jednak nie oddaje złożoności środowiska</w:t>
      </w:r>
      <w:r w:rsidR="00357A73">
        <w:t>,</w:t>
      </w:r>
      <w:r>
        <w:t xml:space="preserve"> w jakim funkcjonują uczelnie, a szczególnie uczelnie publiczne w Polsce. </w:t>
      </w:r>
      <w:del w:id="24" w:author="Jan Szefler" w:date="2024-11-06T08:32:00Z" w16du:dateUtc="2024-11-06T07:32:00Z">
        <w:r w:rsidDel="00537D5F">
          <w:delText>W niniejszym rozdziale zostan</w:delText>
        </w:r>
        <w:r w:rsidR="00357A73" w:rsidDel="00537D5F">
          <w:delText>ie</w:delText>
        </w:r>
        <w:r w:rsidDel="00537D5F">
          <w:delText xml:space="preserve"> więc omówione szerokie spektrum zagadnień pozwalających przybliżyć skalę wyzwań, ale również i szans</w:delText>
        </w:r>
        <w:r w:rsidR="00357A73" w:rsidDel="00537D5F">
          <w:delText>,</w:delText>
        </w:r>
        <w:r w:rsidDel="00537D5F">
          <w:delText xml:space="preserve"> przed jakimi stoją zarządzający polskimi</w:delText>
        </w:r>
        <w:r w:rsidRPr="00E62FCA" w:rsidDel="00537D5F">
          <w:delText xml:space="preserve"> </w:delText>
        </w:r>
        <w:r w:rsidDel="00537D5F">
          <w:delText>publicznymi uczelniami technicznymi.</w:delText>
        </w:r>
      </w:del>
    </w:p>
    <w:p w14:paraId="7AE1B200" w14:textId="5A357FC5" w:rsidR="00A26BFA" w:rsidRDefault="00306822" w:rsidP="004E7B54">
      <w:pPr>
        <w:pStyle w:val="Heading2"/>
      </w:pPr>
      <w:bookmarkStart w:id="25" w:name="_Ref164514592"/>
      <w:bookmarkStart w:id="26" w:name="_Toc164800998"/>
      <w:bookmarkStart w:id="27" w:name="_Toc168903262"/>
      <w:bookmarkStart w:id="28" w:name="_Toc169134070"/>
      <w:r w:rsidRPr="00233788">
        <w:t>Wyzwania zarządzania uczelnią</w:t>
      </w:r>
      <w:bookmarkEnd w:id="25"/>
      <w:bookmarkEnd w:id="26"/>
      <w:bookmarkEnd w:id="27"/>
      <w:bookmarkEnd w:id="28"/>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Heading3"/>
      </w:pPr>
      <w:bookmarkStart w:id="29" w:name="_Ref62845084"/>
      <w:bookmarkStart w:id="30" w:name="_Toc164800999"/>
      <w:bookmarkStart w:id="31" w:name="_Toc168903263"/>
      <w:bookmarkStart w:id="32" w:name="_Toc169134071"/>
      <w:r w:rsidRPr="007E5540">
        <w:t>Historyczne i współczesne koncepcje zarządzania uczelnią</w:t>
      </w:r>
      <w:bookmarkEnd w:id="29"/>
      <w:bookmarkEnd w:id="30"/>
      <w:bookmarkEnd w:id="31"/>
      <w:bookmarkEnd w:id="32"/>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33" w:name="_Ref134899339"/>
      <w:bookmarkStart w:id="34" w:name="_Ref134899353"/>
      <w:bookmarkStart w:id="35" w:name="_Ref134899369"/>
      <w:bookmarkStart w:id="36" w:name="_Toc169134673"/>
      <w:r w:rsidRPr="00233788">
        <w:t xml:space="preserve">Rysunek </w:t>
      </w:r>
      <w:fldSimple w:instr=" SEQ Rysunek \* ARABIC ">
        <w:r w:rsidR="00F2350D">
          <w:rPr>
            <w:noProof/>
          </w:rPr>
          <w:t>2</w:t>
        </w:r>
      </w:fldSimple>
      <w:bookmarkEnd w:id="33"/>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34"/>
      <w:bookmarkEnd w:id="35"/>
      <w:bookmarkEnd w:id="36"/>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84B8C29" w:rsidR="006C581F" w:rsidDel="00537D5F" w:rsidRDefault="008F0489" w:rsidP="00537D5F">
      <w:pPr>
        <w:rPr>
          <w:del w:id="37" w:author="Jan Szefler" w:date="2024-11-06T08:33:00Z" w16du:dateUtc="2024-11-06T07:33:00Z"/>
        </w:rPr>
      </w:pPr>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w:t>
      </w:r>
      <w:del w:id="38" w:author="Jan Szefler" w:date="2024-11-06T08:33:00Z" w16du:dateUtc="2024-11-06T07:33:00Z">
        <w:r w:rsidR="0027520B" w:rsidRPr="00233788" w:rsidDel="00537D5F">
          <w:delText xml:space="preserve">Krótką charakterystykę każdego z tych okresów przedstawiono w </w:delText>
        </w:r>
        <w:r w:rsidDel="00537D5F">
          <w:delText>T</w:delText>
        </w:r>
        <w:r w:rsidR="0027520B" w:rsidRPr="00233788" w:rsidDel="00537D5F">
          <w:delText>abeli</w:delText>
        </w:r>
        <w:r w:rsidR="00345BF3" w:rsidDel="00537D5F">
          <w:delText> </w:delText>
        </w:r>
        <w:r w:rsidDel="00537D5F">
          <w:delText>1</w:delText>
        </w:r>
        <w:r w:rsidR="0027520B" w:rsidRPr="00233788" w:rsidDel="00537D5F">
          <w:rPr>
            <w:color w:val="000000" w:themeColor="text1"/>
          </w:rPr>
          <w:delText>.</w:delText>
        </w:r>
        <w:r w:rsidR="0027520B" w:rsidDel="00537D5F">
          <w:rPr>
            <w:color w:val="000000" w:themeColor="text1"/>
          </w:rPr>
          <w:delText xml:space="preserve"> </w:delText>
        </w:r>
        <w:r w:rsidR="006C581F" w:rsidRPr="00233788" w:rsidDel="00537D5F">
          <w:delText xml:space="preserve">Zarówno </w:delText>
        </w:r>
        <w:r w:rsidDel="00537D5F">
          <w:delText>rysunek</w:delText>
        </w:r>
        <w:r w:rsidR="006C581F" w:rsidRPr="00233788" w:rsidDel="00537D5F">
          <w:delText xml:space="preserve"> po</w:delText>
        </w:r>
        <w:r w:rsidR="007C430D" w:rsidDel="00537D5F">
          <w:fldChar w:fldCharType="begin"/>
        </w:r>
        <w:r w:rsidR="007C430D" w:rsidDel="00537D5F">
          <w:delInstrText xml:space="preserve"> REF _Ref134899369 \p \h </w:delInstrText>
        </w:r>
        <w:r w:rsidR="007C430D" w:rsidDel="00537D5F">
          <w:fldChar w:fldCharType="separate"/>
        </w:r>
        <w:r w:rsidR="00F2350D" w:rsidDel="00537D5F">
          <w:delText>wyżej</w:delText>
        </w:r>
        <w:r w:rsidR="007C430D" w:rsidDel="00537D5F">
          <w:fldChar w:fldCharType="end"/>
        </w:r>
        <w:r w:rsidR="006C581F" w:rsidDel="00537D5F">
          <w:delText>,</w:delText>
        </w:r>
        <w:r w:rsidR="006C581F" w:rsidRPr="00233788" w:rsidDel="00537D5F">
          <w:delText xml:space="preserve"> jak i tabela po</w:delText>
        </w:r>
        <w:r w:rsidR="009C6CF4" w:rsidDel="00537D5F">
          <w:fldChar w:fldCharType="begin"/>
        </w:r>
        <w:r w:rsidR="009C6CF4" w:rsidDel="00537D5F">
          <w:delInstrText xml:space="preserve"> REF _Ref134896403 \p \h </w:delInstrText>
        </w:r>
        <w:r w:rsidR="009C6CF4" w:rsidDel="00537D5F">
          <w:fldChar w:fldCharType="separate"/>
        </w:r>
        <w:r w:rsidR="00F2350D" w:rsidDel="00537D5F">
          <w:delText>niżej</w:delText>
        </w:r>
        <w:r w:rsidR="009C6CF4" w:rsidDel="00537D5F">
          <w:fldChar w:fldCharType="end"/>
        </w:r>
        <w:r w:rsidR="006C581F" w:rsidRPr="00233788" w:rsidDel="00537D5F">
          <w:delTex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delText>
        </w:r>
      </w:del>
    </w:p>
    <w:p w14:paraId="0C96747D" w14:textId="5732D96F" w:rsidR="006C581F" w:rsidRPr="00233788" w:rsidDel="00537D5F" w:rsidRDefault="006C581F">
      <w:pPr>
        <w:rPr>
          <w:del w:id="39" w:author="Jan Szefler" w:date="2024-11-06T08:33:00Z" w16du:dateUtc="2024-11-06T07:33:00Z"/>
        </w:rPr>
        <w:pPrChange w:id="40" w:author="Jan Szefler" w:date="2024-11-06T08:33:00Z" w16du:dateUtc="2024-11-06T07:33:00Z">
          <w:pPr>
            <w:pStyle w:val="Tytutabeli"/>
          </w:pPr>
        </w:pPrChange>
      </w:pPr>
      <w:bookmarkStart w:id="41" w:name="_Ref134896402"/>
      <w:bookmarkStart w:id="42" w:name="_Ref134896403"/>
      <w:bookmarkStart w:id="43" w:name="_Toc169134724"/>
      <w:del w:id="44" w:author="Jan Szefler" w:date="2024-11-06T08:33:00Z" w16du:dateUtc="2024-11-06T07:33:00Z">
        <w:r w:rsidRPr="00233788" w:rsidDel="00537D5F">
          <w:delText xml:space="preserve">Tabela </w:delText>
        </w:r>
        <w:r w:rsidDel="00537D5F">
          <w:fldChar w:fldCharType="begin"/>
        </w:r>
        <w:r w:rsidDel="00537D5F">
          <w:delInstrText xml:space="preserve"> SEQ Tabela \* ARABIC </w:delInstrText>
        </w:r>
        <w:r w:rsidDel="00537D5F">
          <w:fldChar w:fldCharType="separate"/>
        </w:r>
        <w:r w:rsidR="00F2350D" w:rsidDel="00537D5F">
          <w:rPr>
            <w:noProof/>
          </w:rPr>
          <w:delText>1</w:delText>
        </w:r>
        <w:r w:rsidDel="00537D5F">
          <w:rPr>
            <w:noProof/>
          </w:rPr>
          <w:fldChar w:fldCharType="end"/>
        </w:r>
        <w:bookmarkEnd w:id="41"/>
        <w:r w:rsidR="00993B1A" w:rsidDel="00537D5F">
          <w:rPr>
            <w:noProof/>
          </w:rPr>
          <w:delText>.</w:delText>
        </w:r>
        <w:r w:rsidRPr="00233788" w:rsidDel="00537D5F">
          <w:delText xml:space="preserve"> Trendy zmian w europejskich uniwersytetach od średniowiecza do współczesności</w:delText>
        </w:r>
        <w:bookmarkEnd w:id="42"/>
        <w:bookmarkEnd w:id="43"/>
      </w:del>
    </w:p>
    <w:tbl>
      <w:tblPr>
        <w:tblStyle w:val="TableGrid"/>
        <w:tblW w:w="0" w:type="auto"/>
        <w:tblLook w:val="04A0" w:firstRow="1" w:lastRow="0" w:firstColumn="1" w:lastColumn="0" w:noHBand="0" w:noVBand="1"/>
      </w:tblPr>
      <w:tblGrid>
        <w:gridCol w:w="2660"/>
        <w:gridCol w:w="6552"/>
      </w:tblGrid>
      <w:tr w:rsidR="006C581F" w:rsidRPr="00233788" w:rsidDel="00537D5F" w14:paraId="411284EE" w14:textId="40CF4460" w:rsidTr="00A61195">
        <w:trPr>
          <w:cantSplit/>
          <w:tblHeader/>
          <w:del w:id="45" w:author="Jan Szefler" w:date="2024-11-06T08:33:00Z"/>
        </w:trPr>
        <w:tc>
          <w:tcPr>
            <w:tcW w:w="2660" w:type="dxa"/>
          </w:tcPr>
          <w:p w14:paraId="02FF8B79" w14:textId="40CDA1D7" w:rsidR="006C581F" w:rsidRPr="00233788" w:rsidDel="00537D5F" w:rsidRDefault="006C581F">
            <w:pPr>
              <w:rPr>
                <w:del w:id="46" w:author="Jan Szefler" w:date="2024-11-06T08:33:00Z" w16du:dateUtc="2024-11-06T07:33:00Z"/>
                <w:b/>
                <w:bCs/>
                <w:sz w:val="18"/>
                <w:szCs w:val="18"/>
                <w:lang w:val="pl-PL"/>
              </w:rPr>
              <w:pPrChange w:id="47" w:author="Jan Szefler" w:date="2024-11-06T08:33:00Z" w16du:dateUtc="2024-11-06T07:33:00Z">
                <w:pPr>
                  <w:keepNext/>
                  <w:spacing w:after="120" w:line="276" w:lineRule="auto"/>
                  <w:ind w:firstLine="0"/>
                  <w:jc w:val="center"/>
                </w:pPr>
              </w:pPrChange>
            </w:pPr>
            <w:del w:id="48" w:author="Jan Szefler" w:date="2024-11-06T08:33:00Z" w16du:dateUtc="2024-11-06T07:33:00Z">
              <w:r w:rsidRPr="00233788" w:rsidDel="00537D5F">
                <w:rPr>
                  <w:b/>
                  <w:bCs/>
                  <w:sz w:val="18"/>
                  <w:szCs w:val="18"/>
                  <w:lang w:val="pl-PL"/>
                </w:rPr>
                <w:delText>Przedział czasowy</w:delText>
              </w:r>
            </w:del>
          </w:p>
        </w:tc>
        <w:tc>
          <w:tcPr>
            <w:tcW w:w="6552" w:type="dxa"/>
          </w:tcPr>
          <w:p w14:paraId="20964CF1" w14:textId="799AC046" w:rsidR="006C581F" w:rsidRPr="00233788" w:rsidDel="00537D5F" w:rsidRDefault="006C581F">
            <w:pPr>
              <w:rPr>
                <w:del w:id="49" w:author="Jan Szefler" w:date="2024-11-06T08:33:00Z" w16du:dateUtc="2024-11-06T07:33:00Z"/>
                <w:b/>
                <w:bCs/>
                <w:sz w:val="18"/>
                <w:szCs w:val="18"/>
                <w:lang w:val="pl-PL"/>
              </w:rPr>
              <w:pPrChange w:id="50" w:author="Jan Szefler" w:date="2024-11-06T08:33:00Z" w16du:dateUtc="2024-11-06T07:33:00Z">
                <w:pPr>
                  <w:keepNext/>
                  <w:spacing w:after="120" w:line="276" w:lineRule="auto"/>
                  <w:ind w:firstLine="0"/>
                  <w:jc w:val="center"/>
                </w:pPr>
              </w:pPrChange>
            </w:pPr>
            <w:del w:id="51" w:author="Jan Szefler" w:date="2024-11-06T08:33:00Z" w16du:dateUtc="2024-11-06T07:33:00Z">
              <w:r w:rsidRPr="00233788" w:rsidDel="00537D5F">
                <w:rPr>
                  <w:b/>
                  <w:bCs/>
                  <w:sz w:val="18"/>
                  <w:szCs w:val="18"/>
                  <w:lang w:val="pl-PL"/>
                </w:rPr>
                <w:delText>Opis głównych trendów zmian w europejskich uniwersytetach</w:delText>
              </w:r>
            </w:del>
          </w:p>
        </w:tc>
      </w:tr>
      <w:tr w:rsidR="006C581F" w:rsidRPr="00233788" w:rsidDel="00537D5F" w14:paraId="0C04C1EE" w14:textId="0D053DB1" w:rsidTr="008D6CC6">
        <w:trPr>
          <w:cantSplit/>
          <w:del w:id="52" w:author="Jan Szefler" w:date="2024-11-06T08:33:00Z"/>
        </w:trPr>
        <w:tc>
          <w:tcPr>
            <w:tcW w:w="2660" w:type="dxa"/>
            <w:vAlign w:val="center"/>
          </w:tcPr>
          <w:p w14:paraId="7E8284F6" w14:textId="23AEA51A" w:rsidR="006C581F" w:rsidRPr="00233788" w:rsidDel="00537D5F" w:rsidRDefault="006C581F">
            <w:pPr>
              <w:rPr>
                <w:del w:id="53" w:author="Jan Szefler" w:date="2024-11-06T08:33:00Z" w16du:dateUtc="2024-11-06T07:33:00Z"/>
                <w:sz w:val="18"/>
                <w:szCs w:val="18"/>
                <w:lang w:val="pl-PL"/>
              </w:rPr>
              <w:pPrChange w:id="54" w:author="Jan Szefler" w:date="2024-11-06T08:33:00Z" w16du:dateUtc="2024-11-06T07:33:00Z">
                <w:pPr>
                  <w:spacing w:before="0" w:after="120" w:line="276" w:lineRule="auto"/>
                  <w:ind w:firstLine="0"/>
                  <w:jc w:val="center"/>
                </w:pPr>
              </w:pPrChange>
            </w:pPr>
            <w:del w:id="55" w:author="Jan Szefler" w:date="2024-11-06T08:33:00Z" w16du:dateUtc="2024-11-06T07:33:00Z">
              <w:r w:rsidRPr="00233788" w:rsidDel="00537D5F">
                <w:rPr>
                  <w:sz w:val="18"/>
                  <w:szCs w:val="18"/>
                  <w:lang w:val="pl-PL"/>
                </w:rPr>
                <w:delText>wiek XII</w:delText>
              </w:r>
            </w:del>
          </w:p>
        </w:tc>
        <w:tc>
          <w:tcPr>
            <w:tcW w:w="6552" w:type="dxa"/>
            <w:vAlign w:val="center"/>
          </w:tcPr>
          <w:p w14:paraId="7033BDC9" w14:textId="0F2B5915" w:rsidR="006C581F" w:rsidRPr="00233788" w:rsidDel="00537D5F" w:rsidRDefault="006C581F">
            <w:pPr>
              <w:rPr>
                <w:del w:id="56" w:author="Jan Szefler" w:date="2024-11-06T08:33:00Z" w16du:dateUtc="2024-11-06T07:33:00Z"/>
                <w:sz w:val="18"/>
                <w:szCs w:val="18"/>
                <w:lang w:val="pl-PL"/>
              </w:rPr>
              <w:pPrChange w:id="57" w:author="Jan Szefler" w:date="2024-11-06T08:33:00Z" w16du:dateUtc="2024-11-06T07:33:00Z">
                <w:pPr>
                  <w:spacing w:before="60" w:after="60" w:line="276" w:lineRule="auto"/>
                  <w:ind w:firstLine="0"/>
                  <w:jc w:val="left"/>
                </w:pPr>
              </w:pPrChange>
            </w:pPr>
            <w:del w:id="58" w:author="Jan Szefler" w:date="2024-11-06T08:33:00Z" w16du:dateUtc="2024-11-06T07:33:00Z">
              <w:r w:rsidRPr="00233788" w:rsidDel="00537D5F">
                <w:rPr>
                  <w:sz w:val="18"/>
                  <w:szCs w:val="18"/>
                  <w:lang w:val="pl-PL"/>
                </w:rPr>
                <w:delText>Kształtujące się organizacje pochodzące ze zrzeszeń nauczycieli i uczniów powstających w miastach niezależnie od szkół przyklasztornych. Istotnym czynnikiem sprzyjającym był rozwój urbanizacji.</w:delText>
              </w:r>
            </w:del>
          </w:p>
        </w:tc>
      </w:tr>
      <w:tr w:rsidR="006C581F" w:rsidRPr="00233788" w:rsidDel="00537D5F" w14:paraId="5AE8C592" w14:textId="3D73D48A" w:rsidTr="008D6CC6">
        <w:trPr>
          <w:cantSplit/>
          <w:del w:id="59" w:author="Jan Szefler" w:date="2024-11-06T08:33:00Z"/>
        </w:trPr>
        <w:tc>
          <w:tcPr>
            <w:tcW w:w="2660" w:type="dxa"/>
            <w:vAlign w:val="center"/>
          </w:tcPr>
          <w:p w14:paraId="2D908F52" w14:textId="684AB854" w:rsidR="006C581F" w:rsidRPr="00233788" w:rsidDel="00537D5F" w:rsidRDefault="006C581F">
            <w:pPr>
              <w:rPr>
                <w:del w:id="60" w:author="Jan Szefler" w:date="2024-11-06T08:33:00Z" w16du:dateUtc="2024-11-06T07:33:00Z"/>
                <w:sz w:val="18"/>
                <w:szCs w:val="18"/>
                <w:lang w:val="pl-PL"/>
              </w:rPr>
              <w:pPrChange w:id="61" w:author="Jan Szefler" w:date="2024-11-06T08:33:00Z" w16du:dateUtc="2024-11-06T07:33:00Z">
                <w:pPr>
                  <w:spacing w:before="0" w:after="120" w:line="276" w:lineRule="auto"/>
                  <w:ind w:firstLine="0"/>
                  <w:jc w:val="center"/>
                </w:pPr>
              </w:pPrChange>
            </w:pPr>
            <w:del w:id="62" w:author="Jan Szefler" w:date="2024-11-06T08:33:00Z" w16du:dateUtc="2024-11-06T07:33:00Z">
              <w:r w:rsidRPr="00233788" w:rsidDel="00537D5F">
                <w:rPr>
                  <w:sz w:val="18"/>
                  <w:szCs w:val="18"/>
                  <w:lang w:val="pl-PL"/>
                </w:rPr>
                <w:delText>wiek XIII</w:delText>
              </w:r>
            </w:del>
          </w:p>
        </w:tc>
        <w:tc>
          <w:tcPr>
            <w:tcW w:w="6552" w:type="dxa"/>
            <w:vAlign w:val="center"/>
          </w:tcPr>
          <w:p w14:paraId="1DD6F7AF" w14:textId="12AACC7F" w:rsidR="006C581F" w:rsidRPr="00233788" w:rsidDel="00537D5F" w:rsidRDefault="006C581F">
            <w:pPr>
              <w:rPr>
                <w:del w:id="63" w:author="Jan Szefler" w:date="2024-11-06T08:33:00Z" w16du:dateUtc="2024-11-06T07:33:00Z"/>
                <w:sz w:val="18"/>
                <w:szCs w:val="18"/>
                <w:lang w:val="pl-PL"/>
              </w:rPr>
              <w:pPrChange w:id="64" w:author="Jan Szefler" w:date="2024-11-06T08:33:00Z" w16du:dateUtc="2024-11-06T07:33:00Z">
                <w:pPr>
                  <w:spacing w:before="60" w:after="60" w:line="276" w:lineRule="auto"/>
                  <w:ind w:firstLine="0"/>
                  <w:jc w:val="left"/>
                </w:pPr>
              </w:pPrChange>
            </w:pPr>
            <w:del w:id="65" w:author="Jan Szefler" w:date="2024-11-06T08:33:00Z" w16du:dateUtc="2024-11-06T07:33:00Z">
              <w:r w:rsidRPr="00233788" w:rsidDel="00537D5F">
                <w:rPr>
                  <w:sz w:val="18"/>
                  <w:szCs w:val="18"/>
                  <w:lang w:val="pl-PL"/>
                </w:rPr>
                <w:delText>Fundowanie i wspieranie uniwersytetów przez rządzących</w:delText>
              </w:r>
            </w:del>
          </w:p>
        </w:tc>
      </w:tr>
      <w:tr w:rsidR="006C581F" w:rsidRPr="00233788" w:rsidDel="00537D5F" w14:paraId="122D1BBF" w14:textId="25472631" w:rsidTr="008D6CC6">
        <w:trPr>
          <w:cantSplit/>
          <w:del w:id="66" w:author="Jan Szefler" w:date="2024-11-06T08:33:00Z"/>
        </w:trPr>
        <w:tc>
          <w:tcPr>
            <w:tcW w:w="2660" w:type="dxa"/>
            <w:vAlign w:val="center"/>
          </w:tcPr>
          <w:p w14:paraId="2EF05971" w14:textId="61D3CAA0" w:rsidR="006C581F" w:rsidRPr="00233788" w:rsidDel="00537D5F" w:rsidRDefault="006C581F">
            <w:pPr>
              <w:rPr>
                <w:del w:id="67" w:author="Jan Szefler" w:date="2024-11-06T08:33:00Z" w16du:dateUtc="2024-11-06T07:33:00Z"/>
                <w:sz w:val="18"/>
                <w:szCs w:val="18"/>
                <w:lang w:val="pl-PL"/>
              </w:rPr>
              <w:pPrChange w:id="68" w:author="Jan Szefler" w:date="2024-11-06T08:33:00Z" w16du:dateUtc="2024-11-06T07:33:00Z">
                <w:pPr>
                  <w:spacing w:before="0" w:after="120" w:line="276" w:lineRule="auto"/>
                  <w:ind w:firstLine="0"/>
                  <w:jc w:val="center"/>
                </w:pPr>
              </w:pPrChange>
            </w:pPr>
            <w:del w:id="69" w:author="Jan Szefler" w:date="2024-11-06T08:33:00Z" w16du:dateUtc="2024-11-06T07:33:00Z">
              <w:r w:rsidRPr="00233788" w:rsidDel="00537D5F">
                <w:rPr>
                  <w:sz w:val="18"/>
                  <w:szCs w:val="18"/>
                  <w:lang w:val="pl-PL"/>
                </w:rPr>
                <w:delText>wiek XIV</w:delText>
              </w:r>
            </w:del>
          </w:p>
        </w:tc>
        <w:tc>
          <w:tcPr>
            <w:tcW w:w="6552" w:type="dxa"/>
            <w:vAlign w:val="center"/>
          </w:tcPr>
          <w:p w14:paraId="55A41100" w14:textId="520502BE" w:rsidR="006C581F" w:rsidRPr="00233788" w:rsidDel="00537D5F" w:rsidRDefault="006C581F">
            <w:pPr>
              <w:rPr>
                <w:del w:id="70" w:author="Jan Szefler" w:date="2024-11-06T08:33:00Z" w16du:dateUtc="2024-11-06T07:33:00Z"/>
                <w:sz w:val="18"/>
                <w:szCs w:val="18"/>
                <w:lang w:val="pl-PL"/>
              </w:rPr>
              <w:pPrChange w:id="71" w:author="Jan Szefler" w:date="2024-11-06T08:33:00Z" w16du:dateUtc="2024-11-06T07:33:00Z">
                <w:pPr>
                  <w:spacing w:before="60" w:after="60" w:line="276" w:lineRule="auto"/>
                  <w:ind w:firstLine="0"/>
                  <w:jc w:val="left"/>
                </w:pPr>
              </w:pPrChange>
            </w:pPr>
            <w:del w:id="72" w:author="Jan Szefler" w:date="2024-11-06T08:33:00Z" w16du:dateUtc="2024-11-06T07:33:00Z">
              <w:r w:rsidRPr="00233788" w:rsidDel="00537D5F">
                <w:rPr>
                  <w:sz w:val="18"/>
                  <w:szCs w:val="18"/>
                  <w:lang w:val="pl-PL"/>
                </w:rPr>
                <w:delText>Zwiększanie się profesjonalizacji oraz sekularyzacji społeczeństwa prowadzące do zwiększenia zapotrzebowania na wykształcenie. Zwiększanie się szans na zatrudnienie dzięki wykształceniu prowadzące do zwiększania się liczebności studentów.</w:delText>
              </w:r>
            </w:del>
          </w:p>
        </w:tc>
      </w:tr>
      <w:tr w:rsidR="006C581F" w:rsidRPr="00233788" w:rsidDel="00537D5F" w14:paraId="2DC6BE5F" w14:textId="7FCF7FFA" w:rsidTr="008D6CC6">
        <w:trPr>
          <w:cantSplit/>
          <w:del w:id="73" w:author="Jan Szefler" w:date="2024-11-06T08:33:00Z"/>
        </w:trPr>
        <w:tc>
          <w:tcPr>
            <w:tcW w:w="2660" w:type="dxa"/>
            <w:vAlign w:val="center"/>
          </w:tcPr>
          <w:p w14:paraId="678E33B1" w14:textId="11F79E71" w:rsidR="006C581F" w:rsidRPr="00233788" w:rsidDel="00537D5F" w:rsidRDefault="006C581F">
            <w:pPr>
              <w:rPr>
                <w:del w:id="74" w:author="Jan Szefler" w:date="2024-11-06T08:33:00Z" w16du:dateUtc="2024-11-06T07:33:00Z"/>
                <w:sz w:val="18"/>
                <w:szCs w:val="18"/>
                <w:lang w:val="pl-PL"/>
              </w:rPr>
              <w:pPrChange w:id="75" w:author="Jan Szefler" w:date="2024-11-06T08:33:00Z" w16du:dateUtc="2024-11-06T07:33:00Z">
                <w:pPr>
                  <w:spacing w:before="0" w:after="120" w:line="276" w:lineRule="auto"/>
                  <w:ind w:firstLine="0"/>
                  <w:jc w:val="center"/>
                </w:pPr>
              </w:pPrChange>
            </w:pPr>
            <w:del w:id="76" w:author="Jan Szefler" w:date="2024-11-06T08:33:00Z" w16du:dateUtc="2024-11-06T07:33:00Z">
              <w:r w:rsidRPr="00233788" w:rsidDel="00537D5F">
                <w:rPr>
                  <w:sz w:val="18"/>
                  <w:szCs w:val="18"/>
                  <w:lang w:val="pl-PL"/>
                </w:rPr>
                <w:delText>wiek XV</w:delText>
              </w:r>
            </w:del>
          </w:p>
        </w:tc>
        <w:tc>
          <w:tcPr>
            <w:tcW w:w="6552" w:type="dxa"/>
            <w:vAlign w:val="center"/>
          </w:tcPr>
          <w:p w14:paraId="55620E2D" w14:textId="27FF14D9" w:rsidR="006C581F" w:rsidRPr="00233788" w:rsidDel="00537D5F" w:rsidRDefault="006C581F">
            <w:pPr>
              <w:rPr>
                <w:del w:id="77" w:author="Jan Szefler" w:date="2024-11-06T08:33:00Z" w16du:dateUtc="2024-11-06T07:33:00Z"/>
                <w:sz w:val="18"/>
                <w:szCs w:val="18"/>
                <w:lang w:val="pl-PL"/>
              </w:rPr>
              <w:pPrChange w:id="78" w:author="Jan Szefler" w:date="2024-11-06T08:33:00Z" w16du:dateUtc="2024-11-06T07:33:00Z">
                <w:pPr>
                  <w:spacing w:before="60" w:after="60" w:line="276" w:lineRule="auto"/>
                  <w:ind w:firstLine="0"/>
                  <w:jc w:val="left"/>
                </w:pPr>
              </w:pPrChange>
            </w:pPr>
            <w:del w:id="79" w:author="Jan Szefler" w:date="2024-11-06T08:33:00Z" w16du:dateUtc="2024-11-06T07:33:00Z">
              <w:r w:rsidRPr="00233788" w:rsidDel="00537D5F">
                <w:rPr>
                  <w:sz w:val="18"/>
                  <w:szCs w:val="18"/>
                  <w:lang w:val="pl-PL"/>
                </w:rPr>
                <w:delText>Dostrzeganie przez rządzących potencjału wykształconych kadr oraz większe wspieranie kształcenia coraz większych liczb studentów.</w:delText>
              </w:r>
            </w:del>
          </w:p>
        </w:tc>
      </w:tr>
      <w:tr w:rsidR="006C581F" w:rsidRPr="00233788" w:rsidDel="00537D5F" w14:paraId="0D17CE57" w14:textId="7B4D2CC2" w:rsidTr="008D6CC6">
        <w:trPr>
          <w:cantSplit/>
          <w:del w:id="80" w:author="Jan Szefler" w:date="2024-11-06T08:33:00Z"/>
        </w:trPr>
        <w:tc>
          <w:tcPr>
            <w:tcW w:w="2660" w:type="dxa"/>
            <w:vAlign w:val="center"/>
          </w:tcPr>
          <w:p w14:paraId="3C821D2D" w14:textId="43EEBE9E" w:rsidR="006C581F" w:rsidRPr="00233788" w:rsidDel="00537D5F" w:rsidRDefault="006C581F">
            <w:pPr>
              <w:rPr>
                <w:del w:id="81" w:author="Jan Szefler" w:date="2024-11-06T08:33:00Z" w16du:dateUtc="2024-11-06T07:33:00Z"/>
                <w:sz w:val="18"/>
                <w:szCs w:val="18"/>
                <w:lang w:val="pl-PL"/>
              </w:rPr>
              <w:pPrChange w:id="82" w:author="Jan Szefler" w:date="2024-11-06T08:33:00Z" w16du:dateUtc="2024-11-06T07:33:00Z">
                <w:pPr>
                  <w:spacing w:before="0" w:after="120" w:line="276" w:lineRule="auto"/>
                  <w:ind w:firstLine="0"/>
                  <w:jc w:val="center"/>
                </w:pPr>
              </w:pPrChange>
            </w:pPr>
            <w:del w:id="83" w:author="Jan Szefler" w:date="2024-11-06T08:33:00Z" w16du:dateUtc="2024-11-06T07:33:00Z">
              <w:r w:rsidRPr="00233788" w:rsidDel="00537D5F">
                <w:rPr>
                  <w:sz w:val="18"/>
                  <w:szCs w:val="18"/>
                  <w:lang w:val="pl-PL"/>
                </w:rPr>
                <w:delText>wiek XVI</w:delText>
              </w:r>
            </w:del>
          </w:p>
        </w:tc>
        <w:tc>
          <w:tcPr>
            <w:tcW w:w="6552" w:type="dxa"/>
            <w:vAlign w:val="center"/>
          </w:tcPr>
          <w:p w14:paraId="66A618F1" w14:textId="402C372A" w:rsidR="006C581F" w:rsidRPr="00233788" w:rsidDel="00537D5F" w:rsidRDefault="006C581F">
            <w:pPr>
              <w:rPr>
                <w:del w:id="84" w:author="Jan Szefler" w:date="2024-11-06T08:33:00Z" w16du:dateUtc="2024-11-06T07:33:00Z"/>
                <w:sz w:val="18"/>
                <w:szCs w:val="18"/>
                <w:lang w:val="pl-PL"/>
              </w:rPr>
              <w:pPrChange w:id="85" w:author="Jan Szefler" w:date="2024-11-06T08:33:00Z" w16du:dateUtc="2024-11-06T07:33:00Z">
                <w:pPr>
                  <w:spacing w:before="60" w:after="60" w:line="276" w:lineRule="auto"/>
                  <w:ind w:firstLine="0"/>
                  <w:jc w:val="left"/>
                </w:pPr>
              </w:pPrChange>
            </w:pPr>
            <w:del w:id="86" w:author="Jan Szefler" w:date="2024-11-06T08:33:00Z" w16du:dateUtc="2024-11-06T07:33:00Z">
              <w:r w:rsidRPr="00233788" w:rsidDel="00537D5F">
                <w:rPr>
                  <w:sz w:val="18"/>
                  <w:szCs w:val="18"/>
                  <w:lang w:val="pl-PL"/>
                </w:rPr>
                <w:delText>Nasycenie się rynku absolwentów prowadzące do rosnącego bezrobocia wykształconych ludzi. Pojawiające się dla arystokracji zagrożenie dominacji ze strony ludzi wykształconych, ale pochodzących z niższych warstw społecznych.</w:delText>
              </w:r>
            </w:del>
          </w:p>
        </w:tc>
      </w:tr>
      <w:tr w:rsidR="006C581F" w:rsidRPr="00233788" w:rsidDel="00537D5F" w14:paraId="2A332C4C" w14:textId="2021838B" w:rsidTr="008D6CC6">
        <w:trPr>
          <w:cantSplit/>
          <w:del w:id="87" w:author="Jan Szefler" w:date="2024-11-06T08:33:00Z"/>
        </w:trPr>
        <w:tc>
          <w:tcPr>
            <w:tcW w:w="2660" w:type="dxa"/>
            <w:vAlign w:val="center"/>
          </w:tcPr>
          <w:p w14:paraId="65538B96" w14:textId="52381D19" w:rsidR="006C581F" w:rsidRPr="00233788" w:rsidDel="00537D5F" w:rsidRDefault="006C581F">
            <w:pPr>
              <w:rPr>
                <w:del w:id="88" w:author="Jan Szefler" w:date="2024-11-06T08:33:00Z" w16du:dateUtc="2024-11-06T07:33:00Z"/>
                <w:sz w:val="18"/>
                <w:szCs w:val="18"/>
                <w:lang w:val="pl-PL"/>
              </w:rPr>
              <w:pPrChange w:id="89" w:author="Jan Szefler" w:date="2024-11-06T08:33:00Z" w16du:dateUtc="2024-11-06T07:33:00Z">
                <w:pPr>
                  <w:spacing w:before="0" w:after="120" w:line="276" w:lineRule="auto"/>
                  <w:ind w:firstLine="0"/>
                  <w:jc w:val="center"/>
                </w:pPr>
              </w:pPrChange>
            </w:pPr>
            <w:del w:id="90" w:author="Jan Szefler" w:date="2024-11-06T08:33:00Z" w16du:dateUtc="2024-11-06T07:33:00Z">
              <w:r w:rsidRPr="00233788" w:rsidDel="00537D5F">
                <w:rPr>
                  <w:sz w:val="18"/>
                  <w:szCs w:val="18"/>
                  <w:lang w:val="pl-PL"/>
                </w:rPr>
                <w:delText>wiek XVII</w:delText>
              </w:r>
            </w:del>
          </w:p>
        </w:tc>
        <w:tc>
          <w:tcPr>
            <w:tcW w:w="6552" w:type="dxa"/>
            <w:vAlign w:val="center"/>
          </w:tcPr>
          <w:p w14:paraId="511EEB3C" w14:textId="084A295D" w:rsidR="006C581F" w:rsidRPr="00233788" w:rsidDel="00537D5F" w:rsidRDefault="006C581F">
            <w:pPr>
              <w:rPr>
                <w:del w:id="91" w:author="Jan Szefler" w:date="2024-11-06T08:33:00Z" w16du:dateUtc="2024-11-06T07:33:00Z"/>
                <w:sz w:val="18"/>
                <w:szCs w:val="18"/>
                <w:lang w:val="pl-PL"/>
              </w:rPr>
              <w:pPrChange w:id="92" w:author="Jan Szefler" w:date="2024-11-06T08:33:00Z" w16du:dateUtc="2024-11-06T07:33:00Z">
                <w:pPr>
                  <w:spacing w:before="60" w:after="60" w:line="276" w:lineRule="auto"/>
                  <w:ind w:firstLine="0"/>
                  <w:jc w:val="left"/>
                </w:pPr>
              </w:pPrChange>
            </w:pPr>
            <w:del w:id="93" w:author="Jan Szefler" w:date="2024-11-06T08:33:00Z" w16du:dateUtc="2024-11-06T07:33:00Z">
              <w:r w:rsidRPr="00233788" w:rsidDel="00537D5F">
                <w:rPr>
                  <w:sz w:val="18"/>
                  <w:szCs w:val="18"/>
                  <w:lang w:val="pl-PL"/>
                </w:rPr>
                <w:delText>Arystokratyzacja wykształcenia poprzez ograniczenie stypendiów dla biedniejszych studentów. Podkreślanie roli socjalizacyjnej kształcenia.</w:delText>
              </w:r>
            </w:del>
          </w:p>
        </w:tc>
      </w:tr>
      <w:tr w:rsidR="006C581F" w:rsidRPr="00233788" w:rsidDel="00537D5F" w14:paraId="111268CE" w14:textId="72837D0E" w:rsidTr="008D6CC6">
        <w:trPr>
          <w:cantSplit/>
          <w:del w:id="94" w:author="Jan Szefler" w:date="2024-11-06T08:33:00Z"/>
        </w:trPr>
        <w:tc>
          <w:tcPr>
            <w:tcW w:w="2660" w:type="dxa"/>
            <w:vAlign w:val="center"/>
          </w:tcPr>
          <w:p w14:paraId="08372EBD" w14:textId="276AF15F" w:rsidR="006C581F" w:rsidRPr="00233788" w:rsidDel="00537D5F" w:rsidRDefault="006C581F">
            <w:pPr>
              <w:rPr>
                <w:del w:id="95" w:author="Jan Szefler" w:date="2024-11-06T08:33:00Z" w16du:dateUtc="2024-11-06T07:33:00Z"/>
                <w:sz w:val="18"/>
                <w:szCs w:val="18"/>
                <w:lang w:val="pl-PL"/>
              </w:rPr>
              <w:pPrChange w:id="96" w:author="Jan Szefler" w:date="2024-11-06T08:33:00Z" w16du:dateUtc="2024-11-06T07:33:00Z">
                <w:pPr>
                  <w:spacing w:before="0" w:after="120" w:line="276" w:lineRule="auto"/>
                  <w:ind w:firstLine="0"/>
                  <w:jc w:val="center"/>
                </w:pPr>
              </w:pPrChange>
            </w:pPr>
            <w:del w:id="97" w:author="Jan Szefler" w:date="2024-11-06T08:33:00Z" w16du:dateUtc="2024-11-06T07:33:00Z">
              <w:r w:rsidRPr="00233788" w:rsidDel="00537D5F">
                <w:rPr>
                  <w:sz w:val="18"/>
                  <w:szCs w:val="18"/>
                  <w:lang w:val="pl-PL"/>
                </w:rPr>
                <w:lastRenderedPageBreak/>
                <w:delText>wiek XVIII</w:delText>
              </w:r>
            </w:del>
          </w:p>
        </w:tc>
        <w:tc>
          <w:tcPr>
            <w:tcW w:w="6552" w:type="dxa"/>
            <w:vAlign w:val="center"/>
          </w:tcPr>
          <w:p w14:paraId="4808B4F1" w14:textId="0BD7D7EE" w:rsidR="006C581F" w:rsidRPr="00233788" w:rsidDel="00537D5F" w:rsidRDefault="006C581F">
            <w:pPr>
              <w:rPr>
                <w:del w:id="98" w:author="Jan Szefler" w:date="2024-11-06T08:33:00Z" w16du:dateUtc="2024-11-06T07:33:00Z"/>
                <w:sz w:val="18"/>
                <w:szCs w:val="18"/>
                <w:lang w:val="pl-PL"/>
              </w:rPr>
              <w:pPrChange w:id="99" w:author="Jan Szefler" w:date="2024-11-06T08:33:00Z" w16du:dateUtc="2024-11-06T07:33:00Z">
                <w:pPr>
                  <w:spacing w:before="60" w:after="60" w:line="276" w:lineRule="auto"/>
                  <w:ind w:firstLine="0"/>
                  <w:jc w:val="left"/>
                </w:pPr>
              </w:pPrChange>
            </w:pPr>
            <w:del w:id="100" w:author="Jan Szefler" w:date="2024-11-06T08:33:00Z" w16du:dateUtc="2024-11-06T07:33:00Z">
              <w:r w:rsidRPr="00233788" w:rsidDel="00537D5F">
                <w:rPr>
                  <w:sz w:val="18"/>
                  <w:szCs w:val="18"/>
                  <w:lang w:val="pl-PL"/>
                </w:rPr>
                <w:delText>Zwiększone zapotrzebowanie na kształcenie w nowych dyscyplinach wraz z rozwojem technologicznym i zmianami w organizacji państw. Dekonfesjonalizacja uczelni oraz zwiększenie ich podporządkowania władzy.</w:delText>
              </w:r>
            </w:del>
          </w:p>
        </w:tc>
      </w:tr>
      <w:tr w:rsidR="006C581F" w:rsidRPr="00233788" w:rsidDel="00537D5F" w14:paraId="54B738D9" w14:textId="24D12C7E" w:rsidTr="008D6CC6">
        <w:trPr>
          <w:cantSplit/>
          <w:del w:id="101" w:author="Jan Szefler" w:date="2024-11-06T08:33:00Z"/>
        </w:trPr>
        <w:tc>
          <w:tcPr>
            <w:tcW w:w="2660" w:type="dxa"/>
            <w:vAlign w:val="center"/>
          </w:tcPr>
          <w:p w14:paraId="0A4B65DB" w14:textId="6B88715F" w:rsidR="006C581F" w:rsidRPr="00233788" w:rsidDel="00537D5F" w:rsidRDefault="006C581F">
            <w:pPr>
              <w:rPr>
                <w:del w:id="102" w:author="Jan Szefler" w:date="2024-11-06T08:33:00Z" w16du:dateUtc="2024-11-06T07:33:00Z"/>
                <w:sz w:val="18"/>
                <w:szCs w:val="18"/>
                <w:lang w:val="pl-PL"/>
              </w:rPr>
              <w:pPrChange w:id="103" w:author="Jan Szefler" w:date="2024-11-06T08:33:00Z" w16du:dateUtc="2024-11-06T07:33:00Z">
                <w:pPr>
                  <w:spacing w:before="0" w:after="120" w:line="276" w:lineRule="auto"/>
                  <w:ind w:firstLine="0"/>
                  <w:jc w:val="center"/>
                </w:pPr>
              </w:pPrChange>
            </w:pPr>
            <w:del w:id="104" w:author="Jan Szefler" w:date="2024-11-06T08:33:00Z" w16du:dateUtc="2024-11-06T07:33:00Z">
              <w:r w:rsidRPr="00233788" w:rsidDel="00537D5F">
                <w:rPr>
                  <w:sz w:val="18"/>
                  <w:szCs w:val="18"/>
                  <w:lang w:val="pl-PL"/>
                </w:rPr>
                <w:delText>wiek XIX</w:delText>
              </w:r>
            </w:del>
          </w:p>
        </w:tc>
        <w:tc>
          <w:tcPr>
            <w:tcW w:w="6552" w:type="dxa"/>
            <w:vAlign w:val="center"/>
          </w:tcPr>
          <w:p w14:paraId="098F2CD2" w14:textId="1018DC89" w:rsidR="006C581F" w:rsidRPr="00233788" w:rsidDel="00537D5F" w:rsidRDefault="006C581F">
            <w:pPr>
              <w:rPr>
                <w:del w:id="105" w:author="Jan Szefler" w:date="2024-11-06T08:33:00Z" w16du:dateUtc="2024-11-06T07:33:00Z"/>
                <w:sz w:val="18"/>
                <w:szCs w:val="18"/>
                <w:lang w:val="pl-PL"/>
              </w:rPr>
              <w:pPrChange w:id="106" w:author="Jan Szefler" w:date="2024-11-06T08:33:00Z" w16du:dateUtc="2024-11-06T07:33:00Z">
                <w:pPr>
                  <w:spacing w:before="60" w:after="60" w:line="276" w:lineRule="auto"/>
                  <w:ind w:firstLine="0"/>
                  <w:jc w:val="left"/>
                </w:pPr>
              </w:pPrChange>
            </w:pPr>
            <w:del w:id="107" w:author="Jan Szefler" w:date="2024-11-06T08:33:00Z" w16du:dateUtc="2024-11-06T07:33:00Z">
              <w:r w:rsidRPr="00233788" w:rsidDel="00537D5F">
                <w:rPr>
                  <w:sz w:val="18"/>
                  <w:szCs w:val="18"/>
                  <w:lang w:val="pl-PL"/>
                </w:rPr>
                <w:delText xml:space="preserve">Wspierane przez państwa wdrażanie idei uniwersytetu sformułowanej </w:delText>
              </w:r>
              <w:r w:rsidDel="00537D5F">
                <w:rPr>
                  <w:sz w:val="18"/>
                  <w:szCs w:val="18"/>
                  <w:lang w:val="pl-PL"/>
                </w:rPr>
                <w:delText xml:space="preserve">przez </w:delText>
              </w:r>
              <w:r w:rsidRPr="00233788" w:rsidDel="00537D5F">
                <w:rPr>
                  <w:sz w:val="18"/>
                  <w:szCs w:val="18"/>
                  <w:lang w:val="pl-PL"/>
                </w:rPr>
                <w:delText>Kanta, a realizowane przez implementację modelu Humboldta. Dominująca rola badań.</w:delText>
              </w:r>
            </w:del>
          </w:p>
        </w:tc>
      </w:tr>
      <w:tr w:rsidR="006C581F" w:rsidRPr="00233788" w:rsidDel="00537D5F" w14:paraId="7B5590A8" w14:textId="26FE1F31" w:rsidTr="008D6CC6">
        <w:trPr>
          <w:cantSplit/>
          <w:del w:id="108" w:author="Jan Szefler" w:date="2024-11-06T08:33:00Z"/>
        </w:trPr>
        <w:tc>
          <w:tcPr>
            <w:tcW w:w="2660" w:type="dxa"/>
            <w:vAlign w:val="center"/>
          </w:tcPr>
          <w:p w14:paraId="140CBE64" w14:textId="5247D4AF" w:rsidR="006C581F" w:rsidRPr="00233788" w:rsidDel="00537D5F" w:rsidRDefault="006C581F">
            <w:pPr>
              <w:rPr>
                <w:del w:id="109" w:author="Jan Szefler" w:date="2024-11-06T08:33:00Z" w16du:dateUtc="2024-11-06T07:33:00Z"/>
                <w:sz w:val="18"/>
                <w:szCs w:val="18"/>
                <w:lang w:val="pl-PL"/>
              </w:rPr>
              <w:pPrChange w:id="110" w:author="Jan Szefler" w:date="2024-11-06T08:33:00Z" w16du:dateUtc="2024-11-06T07:33:00Z">
                <w:pPr>
                  <w:pStyle w:val="ListParagraph"/>
                  <w:spacing w:before="0" w:after="120" w:line="276" w:lineRule="auto"/>
                  <w:ind w:left="0" w:firstLine="0"/>
                  <w:jc w:val="center"/>
                </w:pPr>
              </w:pPrChange>
            </w:pPr>
            <w:del w:id="111" w:author="Jan Szefler" w:date="2024-11-06T08:33:00Z" w16du:dateUtc="2024-11-06T07:33:00Z">
              <w:r w:rsidRPr="00233788" w:rsidDel="00537D5F">
                <w:rPr>
                  <w:sz w:val="18"/>
                  <w:szCs w:val="18"/>
                  <w:lang w:val="pl-PL"/>
                </w:rPr>
                <w:delText>1. ćwierćwiecze XX w.</w:delText>
              </w:r>
            </w:del>
          </w:p>
        </w:tc>
        <w:tc>
          <w:tcPr>
            <w:tcW w:w="6552" w:type="dxa"/>
            <w:vAlign w:val="center"/>
          </w:tcPr>
          <w:p w14:paraId="47F0C8D6" w14:textId="738A9835" w:rsidR="006C581F" w:rsidRPr="00233788" w:rsidDel="00537D5F" w:rsidRDefault="006C581F">
            <w:pPr>
              <w:rPr>
                <w:del w:id="112" w:author="Jan Szefler" w:date="2024-11-06T08:33:00Z" w16du:dateUtc="2024-11-06T07:33:00Z"/>
                <w:sz w:val="18"/>
                <w:szCs w:val="18"/>
                <w:lang w:val="pl-PL"/>
              </w:rPr>
              <w:pPrChange w:id="113" w:author="Jan Szefler" w:date="2024-11-06T08:33:00Z" w16du:dateUtc="2024-11-06T07:33:00Z">
                <w:pPr>
                  <w:spacing w:before="60" w:after="60" w:line="276" w:lineRule="auto"/>
                  <w:ind w:firstLine="0"/>
                  <w:jc w:val="left"/>
                </w:pPr>
              </w:pPrChange>
            </w:pPr>
            <w:del w:id="114" w:author="Jan Szefler" w:date="2024-11-06T08:33:00Z" w16du:dateUtc="2024-11-06T07:33:00Z">
              <w:r w:rsidRPr="00233788" w:rsidDel="00537D5F">
                <w:rPr>
                  <w:sz w:val="18"/>
                  <w:szCs w:val="18"/>
                  <w:lang w:val="pl-PL"/>
                </w:rPr>
                <w:delText xml:space="preserve">Rozkwit modelu uniwersytetu liberalnego poprzez inspiracje koncepcją niemiecką wolności nauki i nauczania prowadzący do idei </w:delText>
              </w:r>
              <w:r w:rsidRPr="00233788" w:rsidDel="00537D5F">
                <w:rPr>
                  <w:i/>
                  <w:iCs/>
                  <w:sz w:val="18"/>
                  <w:szCs w:val="18"/>
                  <w:lang w:val="pl-PL"/>
                </w:rPr>
                <w:delText>Lehr- und Lernfreiheit</w:delText>
              </w:r>
              <w:r w:rsidRPr="00233788" w:rsidDel="00537D5F">
                <w:rPr>
                  <w:sz w:val="18"/>
                  <w:szCs w:val="18"/>
                  <w:lang w:val="pl-PL"/>
                </w:rPr>
                <w:delText>.</w:delText>
              </w:r>
            </w:del>
          </w:p>
        </w:tc>
      </w:tr>
      <w:tr w:rsidR="006C581F" w:rsidRPr="00233788" w:rsidDel="00537D5F" w14:paraId="39572D79" w14:textId="18BF7471" w:rsidTr="008D6CC6">
        <w:trPr>
          <w:cantSplit/>
          <w:del w:id="115" w:author="Jan Szefler" w:date="2024-11-06T08:33:00Z"/>
        </w:trPr>
        <w:tc>
          <w:tcPr>
            <w:tcW w:w="2660" w:type="dxa"/>
            <w:vAlign w:val="center"/>
          </w:tcPr>
          <w:p w14:paraId="1C9B71D9" w14:textId="4BA08F75" w:rsidR="006C581F" w:rsidRPr="00233788" w:rsidDel="00537D5F" w:rsidRDefault="006C581F">
            <w:pPr>
              <w:rPr>
                <w:del w:id="116" w:author="Jan Szefler" w:date="2024-11-06T08:33:00Z" w16du:dateUtc="2024-11-06T07:33:00Z"/>
                <w:sz w:val="18"/>
                <w:szCs w:val="18"/>
                <w:lang w:val="pl-PL"/>
              </w:rPr>
              <w:pPrChange w:id="117" w:author="Jan Szefler" w:date="2024-11-06T08:33:00Z" w16du:dateUtc="2024-11-06T07:33:00Z">
                <w:pPr>
                  <w:pStyle w:val="ListParagraph"/>
                  <w:spacing w:before="0" w:after="120" w:line="276" w:lineRule="auto"/>
                  <w:ind w:left="0" w:firstLine="0"/>
                  <w:jc w:val="center"/>
                </w:pPr>
              </w:pPrChange>
            </w:pPr>
            <w:del w:id="118" w:author="Jan Szefler" w:date="2024-11-06T08:33:00Z" w16du:dateUtc="2024-11-06T07:33:00Z">
              <w:r w:rsidRPr="00233788" w:rsidDel="00537D5F">
                <w:rPr>
                  <w:sz w:val="18"/>
                  <w:szCs w:val="18"/>
                  <w:lang w:val="pl-PL"/>
                </w:rPr>
                <w:delText>2. ćwierćwiecze XX w.</w:delText>
              </w:r>
            </w:del>
          </w:p>
        </w:tc>
        <w:tc>
          <w:tcPr>
            <w:tcW w:w="6552" w:type="dxa"/>
            <w:vAlign w:val="center"/>
          </w:tcPr>
          <w:p w14:paraId="126B4C34" w14:textId="4B1C5396" w:rsidR="006C581F" w:rsidRPr="00233788" w:rsidDel="00537D5F" w:rsidRDefault="006C581F">
            <w:pPr>
              <w:rPr>
                <w:del w:id="119" w:author="Jan Szefler" w:date="2024-11-06T08:33:00Z" w16du:dateUtc="2024-11-06T07:33:00Z"/>
                <w:sz w:val="18"/>
                <w:szCs w:val="18"/>
                <w:lang w:val="pl-PL"/>
              </w:rPr>
              <w:pPrChange w:id="120" w:author="Jan Szefler" w:date="2024-11-06T08:33:00Z" w16du:dateUtc="2024-11-06T07:33:00Z">
                <w:pPr>
                  <w:spacing w:before="60" w:after="60" w:line="276" w:lineRule="auto"/>
                  <w:ind w:firstLine="0"/>
                  <w:jc w:val="center"/>
                </w:pPr>
              </w:pPrChange>
            </w:pPr>
            <w:del w:id="121" w:author="Jan Szefler" w:date="2024-11-06T08:33:00Z" w16du:dateUtc="2024-11-06T07:33:00Z">
              <w:r w:rsidRPr="00233788" w:rsidDel="00537D5F">
                <w:rPr>
                  <w:sz w:val="18"/>
                  <w:szCs w:val="18"/>
                  <w:lang w:val="pl-PL"/>
                </w:rPr>
                <w:delText>Wpływ totalitaryzmów socjalistycznych spowodował podporządkowanie uniwersytetów państwu</w:delText>
              </w:r>
              <w:r w:rsidDel="00537D5F">
                <w:rPr>
                  <w:sz w:val="18"/>
                  <w:szCs w:val="18"/>
                  <w:lang w:val="pl-PL"/>
                </w:rPr>
                <w:delText>,</w:delText>
              </w:r>
              <w:r w:rsidRPr="00233788" w:rsidDel="00537D5F">
                <w:rPr>
                  <w:sz w:val="18"/>
                  <w:szCs w:val="18"/>
                  <w:lang w:val="pl-PL"/>
                </w:rPr>
                <w:delText xml:space="preserve"> jak również badań coraz częściej wykonywanych na zlecenie państw do wsparcia ideologii w nich obowiązujących.</w:delText>
              </w:r>
            </w:del>
          </w:p>
        </w:tc>
      </w:tr>
      <w:tr w:rsidR="006C581F" w:rsidRPr="00233788" w:rsidDel="00537D5F" w14:paraId="6DF81324" w14:textId="4939834E" w:rsidTr="008D6CC6">
        <w:trPr>
          <w:cantSplit/>
          <w:del w:id="122" w:author="Jan Szefler" w:date="2024-11-06T08:33:00Z"/>
        </w:trPr>
        <w:tc>
          <w:tcPr>
            <w:tcW w:w="2660" w:type="dxa"/>
            <w:vAlign w:val="center"/>
          </w:tcPr>
          <w:p w14:paraId="607858D7" w14:textId="2E5715AC" w:rsidR="006C581F" w:rsidRPr="00233788" w:rsidDel="00537D5F" w:rsidRDefault="006C581F">
            <w:pPr>
              <w:rPr>
                <w:del w:id="123" w:author="Jan Szefler" w:date="2024-11-06T08:33:00Z" w16du:dateUtc="2024-11-06T07:33:00Z"/>
                <w:sz w:val="18"/>
                <w:szCs w:val="18"/>
                <w:lang w:val="pl-PL"/>
              </w:rPr>
              <w:pPrChange w:id="124" w:author="Jan Szefler" w:date="2024-11-06T08:33:00Z" w16du:dateUtc="2024-11-06T07:33:00Z">
                <w:pPr>
                  <w:pStyle w:val="ListParagraph"/>
                  <w:spacing w:before="0" w:after="120" w:line="276" w:lineRule="auto"/>
                  <w:ind w:left="0" w:firstLine="0"/>
                  <w:jc w:val="center"/>
                </w:pPr>
              </w:pPrChange>
            </w:pPr>
            <w:del w:id="125" w:author="Jan Szefler" w:date="2024-11-06T08:33:00Z" w16du:dateUtc="2024-11-06T07:33:00Z">
              <w:r w:rsidRPr="00233788" w:rsidDel="00537D5F">
                <w:rPr>
                  <w:sz w:val="18"/>
                  <w:szCs w:val="18"/>
                  <w:lang w:val="pl-PL"/>
                </w:rPr>
                <w:delText>3. ćwierćwiecze XX w.</w:delText>
              </w:r>
            </w:del>
          </w:p>
        </w:tc>
        <w:tc>
          <w:tcPr>
            <w:tcW w:w="6552" w:type="dxa"/>
            <w:vAlign w:val="center"/>
          </w:tcPr>
          <w:p w14:paraId="03F520CD" w14:textId="0A99CC26" w:rsidR="006C581F" w:rsidRPr="00233788" w:rsidDel="00537D5F" w:rsidRDefault="006C581F">
            <w:pPr>
              <w:rPr>
                <w:del w:id="126" w:author="Jan Szefler" w:date="2024-11-06T08:33:00Z" w16du:dateUtc="2024-11-06T07:33:00Z"/>
                <w:sz w:val="18"/>
                <w:szCs w:val="18"/>
                <w:lang w:val="pl-PL"/>
              </w:rPr>
              <w:pPrChange w:id="127" w:author="Jan Szefler" w:date="2024-11-06T08:33:00Z" w16du:dateUtc="2024-11-06T07:33:00Z">
                <w:pPr>
                  <w:spacing w:before="60" w:after="60" w:line="276" w:lineRule="auto"/>
                  <w:ind w:firstLine="0"/>
                  <w:jc w:val="center"/>
                </w:pPr>
              </w:pPrChange>
            </w:pPr>
            <w:del w:id="128" w:author="Jan Szefler" w:date="2024-11-06T08:33:00Z" w16du:dateUtc="2024-11-06T07:33:00Z">
              <w:r w:rsidRPr="00233788" w:rsidDel="00537D5F">
                <w:rPr>
                  <w:sz w:val="18"/>
                  <w:szCs w:val="18"/>
                  <w:lang w:val="pl-PL"/>
                </w:rPr>
                <w:delText>Powojenny powrót do przedwojennych ideałów uniwersytetu, jednakże realizowany w nowych warunkach szybkiego rozwoju technologicznego i umasowienia kształcenia.</w:delText>
              </w:r>
            </w:del>
          </w:p>
        </w:tc>
      </w:tr>
      <w:tr w:rsidR="006C581F" w:rsidRPr="00233788" w:rsidDel="00537D5F" w14:paraId="3F48228E" w14:textId="2C429349" w:rsidTr="008D6CC6">
        <w:trPr>
          <w:cantSplit/>
          <w:del w:id="129" w:author="Jan Szefler" w:date="2024-11-06T08:33:00Z"/>
        </w:trPr>
        <w:tc>
          <w:tcPr>
            <w:tcW w:w="2660" w:type="dxa"/>
            <w:vAlign w:val="center"/>
          </w:tcPr>
          <w:p w14:paraId="61032E88" w14:textId="46926174" w:rsidR="006C581F" w:rsidRPr="00233788" w:rsidDel="00537D5F" w:rsidRDefault="006C581F">
            <w:pPr>
              <w:rPr>
                <w:del w:id="130" w:author="Jan Szefler" w:date="2024-11-06T08:33:00Z" w16du:dateUtc="2024-11-06T07:33:00Z"/>
                <w:sz w:val="18"/>
                <w:szCs w:val="18"/>
                <w:lang w:val="pl-PL"/>
              </w:rPr>
              <w:pPrChange w:id="131" w:author="Jan Szefler" w:date="2024-11-06T08:33:00Z" w16du:dateUtc="2024-11-06T07:33:00Z">
                <w:pPr>
                  <w:pStyle w:val="ListParagraph"/>
                  <w:keepNext/>
                  <w:spacing w:before="0" w:after="120" w:line="276" w:lineRule="auto"/>
                  <w:ind w:left="0" w:firstLine="0"/>
                  <w:jc w:val="center"/>
                </w:pPr>
              </w:pPrChange>
            </w:pPr>
            <w:del w:id="132" w:author="Jan Szefler" w:date="2024-11-06T08:33:00Z" w16du:dateUtc="2024-11-06T07:33:00Z">
              <w:r w:rsidRPr="00233788" w:rsidDel="00537D5F">
                <w:rPr>
                  <w:sz w:val="18"/>
                  <w:szCs w:val="18"/>
                  <w:lang w:val="pl-PL"/>
                </w:rPr>
                <w:delText>4. ćwierćwiecze XX w.</w:delText>
              </w:r>
            </w:del>
          </w:p>
        </w:tc>
        <w:tc>
          <w:tcPr>
            <w:tcW w:w="6552" w:type="dxa"/>
            <w:vAlign w:val="center"/>
          </w:tcPr>
          <w:p w14:paraId="521D0B52" w14:textId="4B418971" w:rsidR="006C581F" w:rsidRPr="00233788" w:rsidDel="00537D5F" w:rsidRDefault="006C581F">
            <w:pPr>
              <w:rPr>
                <w:del w:id="133" w:author="Jan Szefler" w:date="2024-11-06T08:33:00Z" w16du:dateUtc="2024-11-06T07:33:00Z"/>
                <w:sz w:val="18"/>
                <w:szCs w:val="18"/>
                <w:lang w:val="pl-PL"/>
              </w:rPr>
              <w:pPrChange w:id="134" w:author="Jan Szefler" w:date="2024-11-06T08:33:00Z" w16du:dateUtc="2024-11-06T07:33:00Z">
                <w:pPr>
                  <w:keepNext/>
                  <w:spacing w:before="60" w:after="60" w:line="276" w:lineRule="auto"/>
                  <w:ind w:firstLine="0"/>
                  <w:jc w:val="center"/>
                </w:pPr>
              </w:pPrChange>
            </w:pPr>
            <w:del w:id="135" w:author="Jan Szefler" w:date="2024-11-06T08:33:00Z" w16du:dateUtc="2024-11-06T07:33:00Z">
              <w:r w:rsidRPr="00233788" w:rsidDel="00537D5F">
                <w:rPr>
                  <w:sz w:val="18"/>
                  <w:szCs w:val="18"/>
                  <w:lang w:val="pl-PL"/>
                </w:rPr>
                <w:delText>Umiędzynarodowienia uniwersytetów, kształcenia i nauki wspierane przez regulacje państwowe i międzynarodowe.</w:delText>
              </w:r>
            </w:del>
          </w:p>
        </w:tc>
      </w:tr>
    </w:tbl>
    <w:p w14:paraId="4D626C4A" w14:textId="249405FC" w:rsidR="006C581F" w:rsidRPr="00D95B07" w:rsidRDefault="006C581F">
      <w:pPr>
        <w:pPrChange w:id="136" w:author="Jan Szefler" w:date="2024-11-06T08:33:00Z" w16du:dateUtc="2024-11-06T07:33:00Z">
          <w:pPr>
            <w:pStyle w:val="rdo"/>
          </w:pPr>
        </w:pPrChange>
      </w:pPr>
      <w:del w:id="137" w:author="Jan Szefler" w:date="2024-11-06T08:33:00Z" w16du:dateUtc="2024-11-06T07:33:00Z">
        <w:r w:rsidRPr="00D95B07" w:rsidDel="00537D5F">
          <w:delText xml:space="preserve">Źródło: opracowanie własne na podstawie </w:delText>
        </w:r>
        <w:r w:rsidRPr="00233788" w:rsidDel="00537D5F">
          <w:fldChar w:fldCharType="begin" w:fldLock="1"/>
        </w:r>
        <w:r w:rsidR="005F4346" w:rsidRPr="00D95B07" w:rsidDel="00537D5F">
          <w:del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delInstrText>
        </w:r>
        <w:r w:rsidR="005F4346" w:rsidDel="00537D5F">
          <w:del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delInstrText>
        </w:r>
        <w:r w:rsidR="005F4346" w:rsidRPr="00D95B07" w:rsidDel="00537D5F">
          <w:del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delInstrText>
        </w:r>
        <w:r w:rsidRPr="00233788" w:rsidDel="00537D5F">
          <w:fldChar w:fldCharType="separate"/>
        </w:r>
        <w:r w:rsidR="00921CC1" w:rsidRPr="00D95B07" w:rsidDel="00537D5F">
          <w:rPr>
            <w:noProof/>
          </w:rPr>
          <w:delText>(Cwynar, 2005; De Ridder-Symoens, 2020; Kim, 2009; Leja, 2011)</w:delText>
        </w:r>
        <w:r w:rsidRPr="00233788" w:rsidDel="00537D5F">
          <w:fldChar w:fldCharType="end"/>
        </w:r>
      </w:del>
    </w:p>
    <w:p w14:paraId="53E13064" w14:textId="4EC45CFD"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61DB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w:t>
      </w:r>
      <w:del w:id="138" w:author="Jan Szefler" w:date="2024-11-06T08:38:00Z" w16du:dateUtc="2024-11-06T07:38:00Z">
        <w:r w:rsidRPr="00921CC1" w:rsidDel="005F2943">
          <w:rPr>
            <w:lang w:val="en-GB"/>
          </w:rPr>
          <w:delText xml:space="preserve">Jak </w:delText>
        </w:r>
        <w:r w:rsidRPr="00B95DFB" w:rsidDel="005F2943">
          <w:rPr>
            <w:lang w:val="en-GB"/>
          </w:rPr>
          <w:delText>twierdzi</w:delText>
        </w:r>
        <w:r w:rsidRPr="00921CC1" w:rsidDel="005F2943">
          <w:rPr>
            <w:lang w:val="en-GB"/>
          </w:rPr>
          <w:delText xml:space="preserve"> de Ridder-Symoens </w:delText>
        </w:r>
        <w:r w:rsidRPr="00233788" w:rsidDel="005F2943">
          <w:fldChar w:fldCharType="begin" w:fldLock="1"/>
        </w:r>
        <w:r w:rsidR="00921CC1" w:rsidDel="005F2943">
          <w:rPr>
            <w:lang w:val="en-GB"/>
          </w:rPr>
          <w:del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delInstrText>
        </w:r>
        <w:r w:rsidRPr="00233788" w:rsidDel="005F2943">
          <w:fldChar w:fldCharType="separate"/>
        </w:r>
        <w:r w:rsidR="00921CC1" w:rsidRPr="00921CC1" w:rsidDel="005F2943">
          <w:rPr>
            <w:noProof/>
            <w:lang w:val="en-GB"/>
          </w:rPr>
          <w:delText>(2020)</w:delText>
        </w:r>
        <w:r w:rsidRPr="00233788" w:rsidDel="005F2943">
          <w:fldChar w:fldCharType="end"/>
        </w:r>
        <w:r w:rsidRPr="00921CC1" w:rsidDel="005F2943">
          <w:rPr>
            <w:lang w:val="en-GB"/>
          </w:rPr>
          <w:delText xml:space="preserve">, </w:delText>
        </w:r>
        <w:r w:rsidRPr="00B95DFB" w:rsidDel="005F2943">
          <w:rPr>
            <w:lang w:val="en-GB"/>
          </w:rPr>
          <w:delText>na przykładzie Francji i Anglii można dostrzec, że sfrustrowani intelektualiści odegrali istotną rolę w rewolucyjnym klimacie wieków siedemnastego i osiemnastego</w:delText>
        </w:r>
        <w:r w:rsidRPr="00921CC1" w:rsidDel="005F2943">
          <w:rPr>
            <w:lang w:val="en-GB"/>
          </w:rPr>
          <w:delText xml:space="preserve">. </w:delText>
        </w:r>
      </w:del>
      <w:r w:rsidRPr="00CA5D5E">
        <w:rPr>
          <w:lang w:val="en-GB"/>
        </w:rPr>
        <w:t xml:space="preserve">Niemniej zagrożenie dla ówczesnych elit arystokratycznych ze strony rosnących rzesz (i nowych elit) wykształconych ludzi pochodzących z niższych warstw społecznych było dostrzegane w wieku XVII, czego ciekawym przykładem jest ostrzeżenie sformułowane przez księcia Newcastle do Karola II przeciw „zbyt dużej ilości edukacji, a szczególnie zbyt dużej ilości niewłaściwego rodzaju edukacji przekazywanej niewłaściwemu rodzajowi ludzi” </w:t>
      </w:r>
      <w:r w:rsidRPr="00233788">
        <w:fldChar w:fldCharType="begin" w:fldLock="1"/>
      </w:r>
      <w:r w:rsidR="001A2624" w:rsidRPr="00CA5D5E">
        <w:rPr>
          <w:lang w:val="en-GB"/>
        </w:rPr>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CA5D5E">
        <w:rPr>
          <w:noProof/>
          <w:lang w:val="en-GB"/>
        </w:rPr>
        <w:t>(Twigg, 1990)</w:t>
      </w:r>
      <w:r w:rsidRPr="00233788">
        <w:fldChar w:fldCharType="end"/>
      </w:r>
      <w:r w:rsidRPr="00CA5D5E">
        <w:rPr>
          <w:lang w:val="en-GB"/>
        </w:rPr>
        <w:t xml:space="preserve">. </w:t>
      </w:r>
      <w:r w:rsidRPr="00233788">
        <w:t>Wiek XVIII wraz z przyspieszającym rozwojem technologicznym</w:t>
      </w:r>
      <w:r>
        <w:t>,</w:t>
      </w:r>
      <w:r w:rsidRPr="00233788">
        <w:t xml:space="preserve"> napędzanym przez badania prowadzone głównie poza uniwersytetami</w:t>
      </w:r>
      <w:r>
        <w:t>,</w:t>
      </w:r>
      <w:r w:rsidRPr="00233788">
        <w:t xml:space="preserve"> </w:t>
      </w:r>
      <w:r w:rsidRPr="00233788">
        <w:lastRenderedPageBreak/>
        <w:t>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 xml:space="preserve">czasach istotnie przyspieszających zmian technologicznych znacznie rosło zapotrzebowanie na </w:t>
      </w:r>
      <w:r w:rsidRPr="00233788">
        <w:lastRenderedPageBreak/>
        <w:t>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Heading3"/>
      </w:pPr>
      <w:bookmarkStart w:id="139" w:name="_Ref66113578"/>
      <w:bookmarkStart w:id="140" w:name="_Toc164801000"/>
      <w:bookmarkStart w:id="141" w:name="_Toc168903264"/>
      <w:bookmarkStart w:id="142" w:name="_Toc169134072"/>
      <w:r w:rsidRPr="00233788">
        <w:t>Zmiany organizacyjne współczesnych uniwersytetów</w:t>
      </w:r>
      <w:bookmarkEnd w:id="139"/>
      <w:bookmarkEnd w:id="140"/>
      <w:bookmarkEnd w:id="141"/>
      <w:bookmarkEnd w:id="142"/>
    </w:p>
    <w:p w14:paraId="64225CEA" w14:textId="18A0329C" w:rsidR="000A51B9" w:rsidRPr="00233788" w:rsidDel="005F2943" w:rsidRDefault="000A51B9" w:rsidP="000A51B9">
      <w:pPr>
        <w:rPr>
          <w:del w:id="143" w:author="Jan Szefler" w:date="2024-11-06T08:41:00Z" w16du:dateUtc="2024-11-06T07:41:00Z"/>
        </w:rPr>
      </w:pPr>
      <w:del w:id="144" w:author="Jan Szefler" w:date="2024-11-06T08:41:00Z" w16du:dateUtc="2024-11-06T07:41:00Z">
        <w:r w:rsidRPr="00233788" w:rsidDel="005F2943">
          <w:delText xml:space="preserve">Wraz ze zmianami opisanymi w poprzednim </w:delText>
        </w:r>
        <w:r w:rsidR="0049362A" w:rsidDel="005F2943">
          <w:delText>pod</w:delText>
        </w:r>
        <w:r w:rsidRPr="00233788" w:rsidDel="005F2943">
          <w:delText>rozdziale zmieniała się struktura uniwersytetów. Współczesne formy organizacyjne uczelni wynikają przed wszystkim z uwarunkowań prawnych i</w:delText>
        </w:r>
        <w:r w:rsidR="001A31E0" w:rsidDel="005F2943">
          <w:delText> </w:delText>
        </w:r>
        <w:r w:rsidRPr="00233788" w:rsidDel="005F2943">
          <w:delText>rynkowo-demograficznych. Niemniej różnice pomiędzy uczelniami amerykańskimi (anglosaskimi), a</w:delText>
        </w:r>
        <w:r w:rsidR="001A31E0" w:rsidDel="005F2943">
          <w:delText> </w:delText>
        </w:r>
        <w:r w:rsidRPr="00233788" w:rsidDel="005F2943">
          <w:delText>europejskimi (kontynentalnymi) są widoczne. Dość powszechnie się uznaje, że uczelnie amerykańskie rozwijały się raczej bez „bagażu” wieloletniej historii i wykształciły formy funkcjonowania</w:delText>
        </w:r>
        <w:r w:rsidDel="005F2943">
          <w:delText>,</w:delText>
        </w:r>
        <w:r w:rsidRPr="00233788" w:rsidDel="005F2943">
          <w:delTex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delText>
        </w:r>
        <w:r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delInstrText>
        </w:r>
        <w:r w:rsidRPr="00233788" w:rsidDel="005F2943">
          <w:fldChar w:fldCharType="separate"/>
        </w:r>
        <w:r w:rsidR="00921CC1" w:rsidRPr="00921CC1" w:rsidDel="005F2943">
          <w:rPr>
            <w:noProof/>
          </w:rPr>
          <w:delText>(Etzkowitz &amp; Leydesdorff, 1997)</w:delText>
        </w:r>
        <w:r w:rsidRPr="00233788" w:rsidDel="005F2943">
          <w:fldChar w:fldCharType="end"/>
        </w:r>
        <w:r w:rsidRPr="00233788" w:rsidDel="005F2943">
          <w:delText xml:space="preserve">. Taka rola uniwersytetów była możliwa w związku z wyłonieniem się nowego sposobu tworzenia wiedzy nazwanego przez Gibbonsa </w:delText>
        </w:r>
        <w:r w:rsidRPr="00233788" w:rsidDel="005F2943">
          <w:rPr>
            <w:i/>
            <w:iCs/>
          </w:rPr>
          <w:delText>mode 2</w:delText>
        </w:r>
        <w:r w:rsidRPr="00233788" w:rsidDel="005F2943">
          <w:delText>, w odróżnieniu od wcześniej obowiązującego modelu związanego głównie z badaniami podstawowymi</w:delText>
        </w:r>
        <w:r w:rsidDel="005F2943">
          <w:delText>,</w:delText>
        </w:r>
        <w:r w:rsidRPr="00233788" w:rsidDel="005F2943">
          <w:delText xml:space="preserve"> określonego jako </w:delText>
        </w:r>
        <w:r w:rsidRPr="00233788" w:rsidDel="005F2943">
          <w:rPr>
            <w:i/>
            <w:iCs/>
          </w:rPr>
          <w:delText>mode 1</w:delText>
        </w:r>
        <w:r w:rsidRPr="00233788" w:rsidDel="005F2943">
          <w:delText xml:space="preserve"> </w:delText>
        </w:r>
        <w:r w:rsidRPr="00233788" w:rsidDel="005F2943">
          <w:fldChar w:fldCharType="begin" w:fldLock="1"/>
        </w:r>
        <w:r w:rsidR="005F4346" w:rsidDel="005F2943">
          <w:del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delInstrText>
        </w:r>
        <w:r w:rsidRPr="00233788" w:rsidDel="005F2943">
          <w:fldChar w:fldCharType="separate"/>
        </w:r>
        <w:r w:rsidR="00921CC1" w:rsidRPr="00921CC1" w:rsidDel="005F2943">
          <w:rPr>
            <w:noProof/>
          </w:rPr>
          <w:delText>(por. Etzkowitz &amp; Leydesdorff, 1997, s. 130; Leja, 2011, s. 36)</w:delText>
        </w:r>
        <w:r w:rsidRPr="00233788" w:rsidDel="005F2943">
          <w:fldChar w:fldCharType="end"/>
        </w:r>
        <w:r w:rsidRPr="00233788" w:rsidDel="005F2943">
          <w:delText xml:space="preserve">. Cechy wyróżniające produkcji wiedzy wg trybu 2 przedstawiono w </w:delText>
        </w:r>
        <w:r w:rsidR="00345BF3" w:rsidRPr="00233788" w:rsidDel="005F2943">
          <w:delText>Tabeli</w:delText>
        </w:r>
        <w:r w:rsidR="00345BF3" w:rsidDel="005F2943">
          <w:delText> </w:delText>
        </w:r>
        <w:r w:rsidR="00B23FF3" w:rsidDel="005F2943">
          <w:delText>2</w:delText>
        </w:r>
        <w:r w:rsidRPr="00233788" w:rsidDel="005F2943">
          <w:delText>.</w:delText>
        </w:r>
      </w:del>
    </w:p>
    <w:p w14:paraId="1553683C" w14:textId="75487AA3" w:rsidR="000A51B9" w:rsidRPr="00233788" w:rsidDel="005F2943" w:rsidRDefault="000A51B9" w:rsidP="000A51B9">
      <w:pPr>
        <w:pStyle w:val="Tytutabeli"/>
        <w:rPr>
          <w:del w:id="145" w:author="Jan Szefler" w:date="2024-11-06T08:41:00Z" w16du:dateUtc="2024-11-06T07:41:00Z"/>
        </w:rPr>
      </w:pPr>
      <w:bookmarkStart w:id="146" w:name="_Ref134896517"/>
      <w:bookmarkStart w:id="147" w:name="_Ref134896498"/>
      <w:bookmarkStart w:id="148" w:name="_Toc169134725"/>
      <w:del w:id="149" w:author="Jan Szefler" w:date="2024-11-06T08:41:00Z" w16du:dateUtc="2024-11-06T07:41:00Z">
        <w:r w:rsidRPr="00233788" w:rsidDel="005F2943">
          <w:delText xml:space="preserve">Tabela </w:delText>
        </w:r>
        <w:r w:rsidDel="005F2943">
          <w:rPr>
            <w:bCs w:val="0"/>
          </w:rPr>
          <w:fldChar w:fldCharType="begin"/>
        </w:r>
        <w:r w:rsidDel="005F2943">
          <w:delInstrText xml:space="preserve"> SEQ Tabela \* ARABIC </w:delInstrText>
        </w:r>
        <w:r w:rsidDel="005F2943">
          <w:rPr>
            <w:bCs w:val="0"/>
          </w:rPr>
          <w:fldChar w:fldCharType="separate"/>
        </w:r>
        <w:r w:rsidR="00F2350D" w:rsidDel="005F2943">
          <w:rPr>
            <w:noProof/>
          </w:rPr>
          <w:delText>2</w:delText>
        </w:r>
        <w:r w:rsidDel="005F2943">
          <w:rPr>
            <w:bCs w:val="0"/>
            <w:noProof/>
          </w:rPr>
          <w:fldChar w:fldCharType="end"/>
        </w:r>
        <w:bookmarkEnd w:id="146"/>
        <w:r w:rsidR="00993B1A" w:rsidDel="005F2943">
          <w:rPr>
            <w:noProof/>
          </w:rPr>
          <w:delText>.</w:delText>
        </w:r>
        <w:r w:rsidRPr="00233788" w:rsidDel="005F2943">
          <w:delText xml:space="preserve"> Cechy wyróżniające tworzenie wiedzy </w:delText>
        </w:r>
        <w:r w:rsidRPr="00233788" w:rsidDel="005F2943">
          <w:rPr>
            <w:i/>
            <w:iCs/>
          </w:rPr>
          <w:delText>mode 2</w:delText>
        </w:r>
        <w:bookmarkEnd w:id="147"/>
        <w:bookmarkEnd w:id="148"/>
      </w:del>
    </w:p>
    <w:tbl>
      <w:tblPr>
        <w:tblStyle w:val="TableGrid"/>
        <w:tblW w:w="9071" w:type="dxa"/>
        <w:tblLayout w:type="fixed"/>
        <w:tblLook w:val="04A0" w:firstRow="1" w:lastRow="0" w:firstColumn="1" w:lastColumn="0" w:noHBand="0" w:noVBand="1"/>
      </w:tblPr>
      <w:tblGrid>
        <w:gridCol w:w="1984"/>
        <w:gridCol w:w="7087"/>
      </w:tblGrid>
      <w:tr w:rsidR="00A45CF0" w:rsidRPr="00233788" w:rsidDel="005F2943" w14:paraId="1AAB24E2" w14:textId="035692D2" w:rsidTr="00657F5D">
        <w:trPr>
          <w:cantSplit/>
          <w:tblHeader/>
          <w:del w:id="150" w:author="Jan Szefler" w:date="2024-11-06T08:41:00Z"/>
        </w:trPr>
        <w:tc>
          <w:tcPr>
            <w:tcW w:w="1984" w:type="dxa"/>
            <w:vAlign w:val="center"/>
          </w:tcPr>
          <w:p w14:paraId="3BD27680" w14:textId="2D18AF2E" w:rsidR="000A51B9" w:rsidRPr="00233788" w:rsidDel="005F2943" w:rsidRDefault="000A51B9" w:rsidP="008D6CC6">
            <w:pPr>
              <w:keepNext/>
              <w:spacing w:line="276" w:lineRule="auto"/>
              <w:ind w:firstLine="0"/>
              <w:jc w:val="center"/>
              <w:rPr>
                <w:del w:id="151" w:author="Jan Szefler" w:date="2024-11-06T08:41:00Z" w16du:dateUtc="2024-11-06T07:41:00Z"/>
                <w:b/>
                <w:bCs/>
                <w:sz w:val="18"/>
                <w:szCs w:val="18"/>
                <w:lang w:val="pl-PL"/>
              </w:rPr>
            </w:pPr>
            <w:del w:id="152" w:author="Jan Szefler" w:date="2024-11-06T08:41:00Z" w16du:dateUtc="2024-11-06T07:41:00Z">
              <w:r w:rsidRPr="00233788" w:rsidDel="005F2943">
                <w:rPr>
                  <w:b/>
                  <w:bCs/>
                  <w:sz w:val="18"/>
                  <w:szCs w:val="18"/>
                  <w:lang w:val="pl-PL"/>
                </w:rPr>
                <w:delText xml:space="preserve">Cecha </w:delText>
              </w:r>
              <w:r w:rsidRPr="00233788" w:rsidDel="005F2943">
                <w:rPr>
                  <w:b/>
                  <w:bCs/>
                  <w:i/>
                  <w:iCs/>
                  <w:sz w:val="18"/>
                  <w:szCs w:val="18"/>
                  <w:lang w:val="pl-PL"/>
                </w:rPr>
                <w:delText>mode 2</w:delText>
              </w:r>
            </w:del>
          </w:p>
        </w:tc>
        <w:tc>
          <w:tcPr>
            <w:tcW w:w="7087" w:type="dxa"/>
            <w:vAlign w:val="center"/>
          </w:tcPr>
          <w:p w14:paraId="1418E8E4" w14:textId="122A7EFE" w:rsidR="000A51B9" w:rsidRPr="00233788" w:rsidDel="005F2943" w:rsidRDefault="000A51B9" w:rsidP="008D6CC6">
            <w:pPr>
              <w:keepNext/>
              <w:spacing w:line="276" w:lineRule="auto"/>
              <w:ind w:firstLine="0"/>
              <w:jc w:val="center"/>
              <w:rPr>
                <w:del w:id="153" w:author="Jan Szefler" w:date="2024-11-06T08:41:00Z" w16du:dateUtc="2024-11-06T07:41:00Z"/>
                <w:b/>
                <w:bCs/>
                <w:sz w:val="18"/>
                <w:szCs w:val="18"/>
                <w:lang w:val="pl-PL"/>
              </w:rPr>
            </w:pPr>
            <w:del w:id="154" w:author="Jan Szefler" w:date="2024-11-06T08:41:00Z" w16du:dateUtc="2024-11-06T07:41:00Z">
              <w:r w:rsidRPr="00233788" w:rsidDel="005F2943">
                <w:rPr>
                  <w:b/>
                  <w:bCs/>
                  <w:sz w:val="18"/>
                  <w:szCs w:val="18"/>
                  <w:lang w:val="pl-PL"/>
                </w:rPr>
                <w:delText>Opis</w:delText>
              </w:r>
            </w:del>
          </w:p>
        </w:tc>
      </w:tr>
      <w:tr w:rsidR="00A45CF0" w:rsidRPr="00233788" w:rsidDel="005F2943" w14:paraId="0D11F746" w14:textId="3E51AB58" w:rsidTr="00657F5D">
        <w:trPr>
          <w:cantSplit/>
          <w:del w:id="155" w:author="Jan Szefler" w:date="2024-11-06T08:41:00Z"/>
        </w:trPr>
        <w:tc>
          <w:tcPr>
            <w:tcW w:w="1984" w:type="dxa"/>
            <w:vAlign w:val="center"/>
          </w:tcPr>
          <w:p w14:paraId="32B2B277" w14:textId="1A7AFB4F" w:rsidR="000A51B9" w:rsidRPr="00A45CF0" w:rsidDel="005F2943" w:rsidRDefault="00A45CF0" w:rsidP="00A45CF0">
            <w:pPr>
              <w:pStyle w:val="TekstTabeli"/>
              <w:jc w:val="center"/>
              <w:rPr>
                <w:del w:id="156" w:author="Jan Szefler" w:date="2024-11-06T08:41:00Z" w16du:dateUtc="2024-11-06T07:41:00Z"/>
                <w:b/>
                <w:bCs w:val="0"/>
                <w:lang w:val="pl-PL"/>
              </w:rPr>
            </w:pPr>
            <w:del w:id="157" w:author="Jan Szefler" w:date="2024-11-06T08:41:00Z" w16du:dateUtc="2024-11-06T07:41:00Z">
              <w:r w:rsidRPr="00A45CF0" w:rsidDel="005F2943">
                <w:rPr>
                  <w:b/>
                  <w:bCs w:val="0"/>
                  <w:lang w:val="pl-PL"/>
                </w:rPr>
                <w:delText xml:space="preserve">1. </w:delText>
              </w:r>
              <w:r w:rsidR="000A51B9" w:rsidRPr="00A45CF0" w:rsidDel="005F2943">
                <w:rPr>
                  <w:b/>
                  <w:bCs w:val="0"/>
                  <w:lang w:val="pl-PL"/>
                </w:rPr>
                <w:delText xml:space="preserve">Kontekst </w:delText>
              </w:r>
              <w:r w:rsidR="00657F5D" w:rsidDel="005F2943">
                <w:rPr>
                  <w:b/>
                  <w:bCs w:val="0"/>
                  <w:lang w:val="pl-PL"/>
                </w:rPr>
                <w:br/>
              </w:r>
              <w:r w:rsidR="000A51B9" w:rsidRPr="00A45CF0" w:rsidDel="005F2943">
                <w:rPr>
                  <w:b/>
                  <w:bCs w:val="0"/>
                  <w:lang w:val="pl-PL"/>
                </w:rPr>
                <w:delText>aplikacyjny</w:delText>
              </w:r>
            </w:del>
          </w:p>
        </w:tc>
        <w:tc>
          <w:tcPr>
            <w:tcW w:w="7087" w:type="dxa"/>
          </w:tcPr>
          <w:p w14:paraId="0C755A32" w14:textId="6AC262B5" w:rsidR="000A51B9" w:rsidRPr="002479CF" w:rsidDel="005F2943" w:rsidRDefault="000A51B9" w:rsidP="00B84102">
            <w:pPr>
              <w:pStyle w:val="TekstTabeli"/>
              <w:rPr>
                <w:del w:id="158" w:author="Jan Szefler" w:date="2024-11-06T08:41:00Z" w16du:dateUtc="2024-11-06T07:41:00Z"/>
                <w:lang w:val="pl-PL"/>
              </w:rPr>
            </w:pPr>
            <w:del w:id="159" w:author="Jan Szefler" w:date="2024-11-06T08:41:00Z" w16du:dateUtc="2024-11-06T07:41:00Z">
              <w:r w:rsidRPr="00233788" w:rsidDel="005F2943">
                <w:rPr>
                  <w:lang w:val="pl-PL"/>
                </w:rPr>
                <w:delText>Aplikacyjność definiuje całokształt środowiska</w:delText>
              </w:r>
              <w:r w:rsidDel="005F2943">
                <w:rPr>
                  <w:lang w:val="pl-PL"/>
                </w:rPr>
                <w:delText>,</w:delText>
              </w:r>
              <w:r w:rsidRPr="00233788" w:rsidDel="005F2943">
                <w:rPr>
                  <w:lang w:val="pl-PL"/>
                </w:rPr>
                <w:delText xml:space="preserve"> w którym powstają problemy badawcze, rozwijane są metodologie, rozpowszechniane są rezultaty, a użytkownicy są definiowani. Kontrastuje to z odrębnym procesem „transferu” wiedzy tworzonej bez kontekstu aplikacyjnego w trybie </w:delText>
              </w:r>
              <w:r w:rsidRPr="00233788" w:rsidDel="005F2943">
                <w:rPr>
                  <w:i/>
                  <w:iCs/>
                  <w:lang w:val="pl-PL"/>
                </w:rPr>
                <w:delText>mode 1</w:delText>
              </w:r>
              <w:r w:rsidDel="005F2943">
                <w:rPr>
                  <w:lang w:val="pl-PL"/>
                </w:rPr>
                <w:delText>.</w:delText>
              </w:r>
            </w:del>
          </w:p>
        </w:tc>
      </w:tr>
      <w:tr w:rsidR="00A45CF0" w:rsidRPr="00233788" w:rsidDel="005F2943" w14:paraId="10389D53" w14:textId="240CE1E5" w:rsidTr="00657F5D">
        <w:trPr>
          <w:cantSplit/>
          <w:del w:id="160" w:author="Jan Szefler" w:date="2024-11-06T08:41:00Z"/>
        </w:trPr>
        <w:tc>
          <w:tcPr>
            <w:tcW w:w="1984" w:type="dxa"/>
            <w:vAlign w:val="center"/>
          </w:tcPr>
          <w:p w14:paraId="0547FA5F" w14:textId="24DB2DD9" w:rsidR="000A51B9" w:rsidRPr="00A45CF0" w:rsidDel="005F2943" w:rsidRDefault="00A45CF0" w:rsidP="00A45CF0">
            <w:pPr>
              <w:pStyle w:val="TekstTabeli"/>
              <w:jc w:val="center"/>
              <w:rPr>
                <w:del w:id="161" w:author="Jan Szefler" w:date="2024-11-06T08:41:00Z" w16du:dateUtc="2024-11-06T07:41:00Z"/>
                <w:b/>
                <w:bCs w:val="0"/>
                <w:lang w:val="pl-PL"/>
              </w:rPr>
            </w:pPr>
            <w:del w:id="162" w:author="Jan Szefler" w:date="2024-11-06T08:41:00Z" w16du:dateUtc="2024-11-06T07:41:00Z">
              <w:r w:rsidRPr="00A45CF0" w:rsidDel="005F2943">
                <w:rPr>
                  <w:b/>
                  <w:bCs w:val="0"/>
                  <w:lang w:val="pl-PL"/>
                </w:rPr>
                <w:delText xml:space="preserve">2. </w:delText>
              </w:r>
              <w:r w:rsidR="000A51B9" w:rsidRPr="00A45CF0" w:rsidDel="005F2943">
                <w:rPr>
                  <w:b/>
                  <w:bCs w:val="0"/>
                  <w:lang w:val="pl-PL"/>
                </w:rPr>
                <w:delText>Transdyscyplinarność</w:delText>
              </w:r>
            </w:del>
          </w:p>
        </w:tc>
        <w:tc>
          <w:tcPr>
            <w:tcW w:w="7087" w:type="dxa"/>
          </w:tcPr>
          <w:p w14:paraId="355CBBFF" w14:textId="07361212" w:rsidR="000A51B9" w:rsidRPr="00233788" w:rsidDel="005F2943" w:rsidRDefault="000A51B9" w:rsidP="00B84102">
            <w:pPr>
              <w:pStyle w:val="TekstTabeli"/>
              <w:rPr>
                <w:del w:id="163" w:author="Jan Szefler" w:date="2024-11-06T08:41:00Z" w16du:dateUtc="2024-11-06T07:41:00Z"/>
                <w:lang w:val="pl-PL"/>
              </w:rPr>
            </w:pPr>
            <w:del w:id="164" w:author="Jan Szefler" w:date="2024-11-06T08:41:00Z" w16du:dateUtc="2024-11-06T07:41:00Z">
              <w:r w:rsidRPr="00233788" w:rsidDel="005F2943">
                <w:rPr>
                  <w:lang w:val="pl-PL"/>
                </w:rPr>
                <w:delText>Rozumiana jako angażowanie wielu perspektyw teoretycznych i praktycznych metodologii rozwiązania problemu.</w:delText>
              </w:r>
            </w:del>
          </w:p>
          <w:p w14:paraId="41A4E2EE" w14:textId="56C164EE" w:rsidR="000A51B9" w:rsidRPr="00233788" w:rsidDel="005F2943" w:rsidRDefault="000A51B9" w:rsidP="00B84102">
            <w:pPr>
              <w:pStyle w:val="TekstTabeli"/>
              <w:rPr>
                <w:del w:id="165" w:author="Jan Szefler" w:date="2024-11-06T08:41:00Z" w16du:dateUtc="2024-11-06T07:41:00Z"/>
                <w:lang w:val="pl-PL"/>
              </w:rPr>
            </w:pPr>
            <w:del w:id="166" w:author="Jan Szefler" w:date="2024-11-06T08:41:00Z" w16du:dateUtc="2024-11-06T07:41:00Z">
              <w:r w:rsidRPr="00233788" w:rsidDel="005F2943">
                <w:rPr>
                  <w:lang w:val="pl-PL"/>
                </w:rPr>
                <w:delText>W przeciwieństwie do interdyscyplinarności lub multidyscyplinarności niekoniecznie wywodzi się z istniejących dyscyplin, ani niekoniecznie prowadzi do wyodrębniania się nowych.</w:delText>
              </w:r>
            </w:del>
          </w:p>
          <w:p w14:paraId="6DA28E43" w14:textId="30075321" w:rsidR="000A51B9" w:rsidRPr="00233788" w:rsidDel="005F2943" w:rsidRDefault="000A51B9" w:rsidP="00B84102">
            <w:pPr>
              <w:pStyle w:val="TekstTabeli"/>
              <w:rPr>
                <w:del w:id="167" w:author="Jan Szefler" w:date="2024-11-06T08:41:00Z" w16du:dateUtc="2024-11-06T07:41:00Z"/>
                <w:lang w:val="pl-PL"/>
              </w:rPr>
            </w:pPr>
            <w:del w:id="168" w:author="Jan Szefler" w:date="2024-11-06T08:41:00Z" w16du:dateUtc="2024-11-06T07:41:00Z">
              <w:r w:rsidRPr="00233788" w:rsidDel="005F2943">
                <w:rPr>
                  <w:lang w:val="pl-PL"/>
                </w:rPr>
                <w:delText>Tworzenie wiedzy bardziej wynika z wiedzy członków zespołu badaczy niż z wiedzy zakodowanej w tradycyjnych produktach naukowych, takich jak artykuły lub patenty.</w:delText>
              </w:r>
            </w:del>
          </w:p>
        </w:tc>
      </w:tr>
      <w:tr w:rsidR="00A45CF0" w:rsidRPr="00233788" w:rsidDel="005F2943" w14:paraId="2D747D99" w14:textId="0EFD8C68" w:rsidTr="00657F5D">
        <w:trPr>
          <w:cantSplit/>
          <w:del w:id="169" w:author="Jan Szefler" w:date="2024-11-06T08:41:00Z"/>
        </w:trPr>
        <w:tc>
          <w:tcPr>
            <w:tcW w:w="1984" w:type="dxa"/>
            <w:vAlign w:val="center"/>
          </w:tcPr>
          <w:p w14:paraId="66F82BBA" w14:textId="5380CBEA" w:rsidR="000A51B9" w:rsidRPr="00A45CF0" w:rsidDel="005F2943" w:rsidRDefault="00A45CF0" w:rsidP="00A45CF0">
            <w:pPr>
              <w:pStyle w:val="TekstTabeli"/>
              <w:jc w:val="center"/>
              <w:rPr>
                <w:del w:id="170" w:author="Jan Szefler" w:date="2024-11-06T08:41:00Z" w16du:dateUtc="2024-11-06T07:41:00Z"/>
                <w:b/>
                <w:bCs w:val="0"/>
                <w:lang w:val="pl-PL"/>
              </w:rPr>
            </w:pPr>
            <w:del w:id="171" w:author="Jan Szefler" w:date="2024-11-06T08:41:00Z" w16du:dateUtc="2024-11-06T07:41:00Z">
              <w:r w:rsidRPr="00A45CF0" w:rsidDel="005F2943">
                <w:rPr>
                  <w:b/>
                  <w:bCs w:val="0"/>
                  <w:lang w:val="pl-PL"/>
                </w:rPr>
                <w:delText xml:space="preserve">3. </w:delText>
              </w:r>
              <w:r w:rsidR="000A51B9" w:rsidRPr="00A45CF0" w:rsidDel="005F2943">
                <w:rPr>
                  <w:b/>
                  <w:bCs w:val="0"/>
                  <w:lang w:val="pl-PL"/>
                </w:rPr>
                <w:delText>Różnorodność miejsc produkcji wiedzy</w:delText>
              </w:r>
            </w:del>
          </w:p>
        </w:tc>
        <w:tc>
          <w:tcPr>
            <w:tcW w:w="7087" w:type="dxa"/>
          </w:tcPr>
          <w:p w14:paraId="59B26FB6" w14:textId="12B042C0" w:rsidR="000A51B9" w:rsidRPr="00233788" w:rsidDel="005F2943" w:rsidRDefault="000A51B9" w:rsidP="00B84102">
            <w:pPr>
              <w:pStyle w:val="TekstTabeli"/>
              <w:rPr>
                <w:del w:id="172" w:author="Jan Szefler" w:date="2024-11-06T08:41:00Z" w16du:dateUtc="2024-11-06T07:41:00Z"/>
                <w:lang w:val="pl-PL"/>
              </w:rPr>
            </w:pPr>
            <w:del w:id="173" w:author="Jan Szefler" w:date="2024-11-06T08:41:00Z" w16du:dateUtc="2024-11-06T07:41:00Z">
              <w:r w:rsidRPr="00233788" w:rsidDel="005F2943">
                <w:rPr>
                  <w:lang w:val="pl-PL"/>
                </w:rPr>
                <w:delText xml:space="preserve">Tradycyjnie społeczność badaczy wykraczała poza granice narodów oraz kultur, jednak obecnie, również dzięki niespotykanym dotąd możliwościom komunikacji, dostęp do różnorodnych miejsc, grup i zespołów badawczych sprawia, że </w:delText>
              </w:r>
              <w:r w:rsidDel="005F2943">
                <w:rPr>
                  <w:lang w:val="pl-PL"/>
                </w:rPr>
                <w:delText>„</w:delText>
              </w:r>
              <w:r w:rsidRPr="00233788" w:rsidDel="005F2943">
                <w:rPr>
                  <w:lang w:val="pl-PL"/>
                </w:rPr>
                <w:delText>stare</w:delText>
              </w:r>
              <w:r w:rsidDel="005F2943">
                <w:rPr>
                  <w:lang w:val="pl-PL"/>
                </w:rPr>
                <w:delText>”</w:delText>
              </w:r>
              <w:r w:rsidRPr="00233788" w:rsidDel="005F2943">
                <w:rPr>
                  <w:lang w:val="pl-PL"/>
                </w:rPr>
                <w:delText xml:space="preserve"> hierarchie ustępują miejsca wolnemu dostępowi dla każdego. To pozwala na niespotykaną do tej pory intensywność wymiany i kreacji wiedzy.</w:delText>
              </w:r>
            </w:del>
          </w:p>
        </w:tc>
      </w:tr>
      <w:tr w:rsidR="00A45CF0" w:rsidRPr="00233788" w:rsidDel="005F2943" w14:paraId="43865F2E" w14:textId="7B5A6CA0" w:rsidTr="00657F5D">
        <w:trPr>
          <w:cantSplit/>
          <w:del w:id="174" w:author="Jan Szefler" w:date="2024-11-06T08:41:00Z"/>
        </w:trPr>
        <w:tc>
          <w:tcPr>
            <w:tcW w:w="1984" w:type="dxa"/>
            <w:vAlign w:val="center"/>
          </w:tcPr>
          <w:p w14:paraId="6903204F" w14:textId="281D0FDD" w:rsidR="000A51B9" w:rsidRPr="00A45CF0" w:rsidDel="005F2943" w:rsidRDefault="00A45CF0" w:rsidP="00A45CF0">
            <w:pPr>
              <w:pStyle w:val="TekstTabeli"/>
              <w:jc w:val="center"/>
              <w:rPr>
                <w:del w:id="175" w:author="Jan Szefler" w:date="2024-11-06T08:41:00Z" w16du:dateUtc="2024-11-06T07:41:00Z"/>
                <w:b/>
                <w:bCs w:val="0"/>
                <w:lang w:val="pl-PL"/>
              </w:rPr>
            </w:pPr>
            <w:del w:id="176" w:author="Jan Szefler" w:date="2024-11-06T08:41:00Z" w16du:dateUtc="2024-11-06T07:41:00Z">
              <w:r w:rsidRPr="00A45CF0" w:rsidDel="005F2943">
                <w:rPr>
                  <w:b/>
                  <w:bCs w:val="0"/>
                  <w:lang w:val="pl-PL"/>
                </w:rPr>
                <w:lastRenderedPageBreak/>
                <w:delText xml:space="preserve">4. </w:delText>
              </w:r>
              <w:r w:rsidR="000A51B9" w:rsidRPr="00A45CF0" w:rsidDel="005F2943">
                <w:rPr>
                  <w:b/>
                  <w:bCs w:val="0"/>
                  <w:lang w:val="pl-PL"/>
                </w:rPr>
                <w:delText>Wysoka refleksyjność</w:delText>
              </w:r>
            </w:del>
          </w:p>
        </w:tc>
        <w:tc>
          <w:tcPr>
            <w:tcW w:w="7087" w:type="dxa"/>
          </w:tcPr>
          <w:p w14:paraId="37FB6CB6" w14:textId="4AA37208" w:rsidR="000A51B9" w:rsidRPr="00233788" w:rsidDel="005F2943" w:rsidRDefault="000A51B9" w:rsidP="00B84102">
            <w:pPr>
              <w:spacing w:line="276" w:lineRule="auto"/>
              <w:ind w:firstLine="0"/>
              <w:jc w:val="left"/>
              <w:rPr>
                <w:del w:id="177" w:author="Jan Szefler" w:date="2024-11-06T08:41:00Z" w16du:dateUtc="2024-11-06T07:41:00Z"/>
                <w:sz w:val="18"/>
                <w:szCs w:val="18"/>
                <w:lang w:val="pl-PL"/>
              </w:rPr>
            </w:pPr>
            <w:del w:id="178" w:author="Jan Szefler" w:date="2024-11-06T08:41:00Z" w16du:dateUtc="2024-11-06T07:41:00Z">
              <w:r w:rsidRPr="00233788" w:rsidDel="005F2943">
                <w:rPr>
                  <w:sz w:val="18"/>
                  <w:szCs w:val="18"/>
                  <w:lang w:val="pl-PL"/>
                </w:rPr>
                <w:delText>Procesu badawczego nie można już scharakteryzować jako „obiektywnego” badania świata. Zamiast tego stał się on procesem dialogicznym, intensywną (i być może niekończącą się) „rozmową</w:delText>
              </w:r>
              <w:r w:rsidDel="005F2943">
                <w:rPr>
                  <w:sz w:val="18"/>
                  <w:szCs w:val="18"/>
                  <w:lang w:val="pl-PL"/>
                </w:rPr>
                <w:delText>”</w:delText>
              </w:r>
              <w:r w:rsidRPr="00233788" w:rsidDel="005F2943">
                <w:rPr>
                  <w:sz w:val="18"/>
                  <w:szCs w:val="18"/>
                  <w:lang w:val="pl-PL"/>
                </w:rPr>
                <w:delText xml:space="preserve"> między aktorami badania a podmiotami badawczymi </w:delText>
              </w:r>
              <w:r w:rsidDel="005F2943">
                <w:rPr>
                  <w:sz w:val="18"/>
                  <w:szCs w:val="18"/>
                  <w:lang w:val="pl-PL"/>
                </w:rPr>
                <w:delText>–</w:delText>
              </w:r>
              <w:r w:rsidRPr="00233788" w:rsidDel="005F2943">
                <w:rPr>
                  <w:sz w:val="18"/>
                  <w:szCs w:val="18"/>
                  <w:lang w:val="pl-PL"/>
                </w:rPr>
                <w:delTex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delText>
              </w:r>
            </w:del>
          </w:p>
        </w:tc>
      </w:tr>
      <w:tr w:rsidR="00A45CF0" w:rsidRPr="00233788" w:rsidDel="005F2943" w14:paraId="7464E81A" w14:textId="3D08886D" w:rsidTr="00657F5D">
        <w:trPr>
          <w:cantSplit/>
          <w:del w:id="179" w:author="Jan Szefler" w:date="2024-11-06T08:41:00Z"/>
        </w:trPr>
        <w:tc>
          <w:tcPr>
            <w:tcW w:w="1984" w:type="dxa"/>
            <w:vAlign w:val="center"/>
          </w:tcPr>
          <w:p w14:paraId="14FE321E" w14:textId="01E859D5" w:rsidR="000A51B9" w:rsidRPr="00A45CF0" w:rsidDel="005F2943" w:rsidRDefault="00A45CF0" w:rsidP="00A45CF0">
            <w:pPr>
              <w:pStyle w:val="TekstTabeli"/>
              <w:jc w:val="center"/>
              <w:rPr>
                <w:del w:id="180" w:author="Jan Szefler" w:date="2024-11-06T08:41:00Z" w16du:dateUtc="2024-11-06T07:41:00Z"/>
                <w:b/>
                <w:bCs w:val="0"/>
                <w:lang w:val="pl-PL"/>
              </w:rPr>
            </w:pPr>
            <w:del w:id="181" w:author="Jan Szefler" w:date="2024-11-06T08:41:00Z" w16du:dateUtc="2024-11-06T07:41:00Z">
              <w:r w:rsidRPr="00A45CF0" w:rsidDel="005F2943">
                <w:rPr>
                  <w:b/>
                  <w:bCs w:val="0"/>
                  <w:lang w:val="pl-PL"/>
                </w:rPr>
                <w:delText xml:space="preserve">5. </w:delText>
              </w:r>
              <w:r w:rsidR="000A51B9" w:rsidRPr="00A45CF0" w:rsidDel="005F2943">
                <w:rPr>
                  <w:b/>
                  <w:bCs w:val="0"/>
                  <w:lang w:val="pl-PL"/>
                </w:rPr>
                <w:delText>Nowe formy kontroli jakości</w:delText>
              </w:r>
            </w:del>
          </w:p>
        </w:tc>
        <w:tc>
          <w:tcPr>
            <w:tcW w:w="7087" w:type="dxa"/>
          </w:tcPr>
          <w:p w14:paraId="76D56A88" w14:textId="26EBBEEE" w:rsidR="000A51B9" w:rsidRPr="00233788" w:rsidDel="005F2943" w:rsidRDefault="000A51B9" w:rsidP="00B84102">
            <w:pPr>
              <w:keepNext/>
              <w:spacing w:line="276" w:lineRule="auto"/>
              <w:ind w:firstLine="0"/>
              <w:jc w:val="left"/>
              <w:rPr>
                <w:del w:id="182" w:author="Jan Szefler" w:date="2024-11-06T08:41:00Z" w16du:dateUtc="2024-11-06T07:41:00Z"/>
                <w:sz w:val="18"/>
                <w:szCs w:val="18"/>
                <w:lang w:val="pl-PL"/>
              </w:rPr>
            </w:pPr>
            <w:del w:id="183" w:author="Jan Szefler" w:date="2024-11-06T08:41:00Z" w16du:dateUtc="2024-11-06T07:41:00Z">
              <w:r w:rsidRPr="00233788" w:rsidDel="005F2943">
                <w:rPr>
                  <w:sz w:val="18"/>
                  <w:szCs w:val="18"/>
                  <w:lang w:val="pl-PL"/>
                </w:rPr>
                <w:delText>Nie można już wiarygodnie zidentyfikować współbadaczy (</w:delText>
              </w:r>
              <w:r w:rsidRPr="000701DE" w:rsidDel="005F2943">
                <w:rPr>
                  <w:i/>
                  <w:iCs/>
                  <w:sz w:val="18"/>
                  <w:szCs w:val="18"/>
                  <w:lang w:val="pl-PL"/>
                </w:rPr>
                <w:delText>peers</w:delText>
              </w:r>
              <w:r w:rsidRPr="00233788" w:rsidDel="005F2943">
                <w:rPr>
                  <w:sz w:val="18"/>
                  <w:szCs w:val="18"/>
                  <w:lang w:val="pl-PL"/>
                </w:rPr>
                <w:delTex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delText>
              </w:r>
              <w:r w:rsidDel="005F2943">
                <w:rPr>
                  <w:sz w:val="18"/>
                  <w:szCs w:val="18"/>
                  <w:lang w:val="pl-PL"/>
                </w:rPr>
                <w:delText>–</w:delText>
              </w:r>
              <w:r w:rsidRPr="00233788" w:rsidDel="005F2943">
                <w:rPr>
                  <w:sz w:val="18"/>
                  <w:szCs w:val="18"/>
                  <w:lang w:val="pl-PL"/>
                </w:rPr>
                <w:delTex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delText>
              </w:r>
            </w:del>
          </w:p>
        </w:tc>
      </w:tr>
    </w:tbl>
    <w:p w14:paraId="5E2921A8" w14:textId="189A6D54" w:rsidR="000A51B9" w:rsidRPr="00D95B07" w:rsidDel="005F2943" w:rsidRDefault="000A51B9" w:rsidP="007770AA">
      <w:pPr>
        <w:pStyle w:val="rdo"/>
        <w:rPr>
          <w:del w:id="184" w:author="Jan Szefler" w:date="2024-11-06T08:41:00Z" w16du:dateUtc="2024-11-06T07:41:00Z"/>
          <w:lang w:val="pl-PL"/>
        </w:rPr>
      </w:pPr>
      <w:del w:id="185" w:author="Jan Szefler" w:date="2024-11-06T08:41:00Z" w16du:dateUtc="2024-11-06T07:41:00Z">
        <w:r w:rsidRPr="00D95B07" w:rsidDel="005F2943">
          <w:rPr>
            <w:lang w:val="pl-PL"/>
          </w:rPr>
          <w:delText xml:space="preserve">Źródło: opracowanie własne na podstawie </w:delText>
        </w:r>
        <w:r w:rsidRPr="00233788" w:rsidDel="005F2943">
          <w:fldChar w:fldCharType="begin" w:fldLock="1"/>
        </w:r>
        <w:r w:rsidR="001A2624" w:rsidRPr="00D95B07" w:rsidDel="005F2943">
          <w:rPr>
            <w:lang w:val="pl-PL"/>
          </w:rPr>
          <w:del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delInstrText>
        </w:r>
        <w:r w:rsidRPr="00233788" w:rsidDel="005F2943">
          <w:fldChar w:fldCharType="separate"/>
        </w:r>
        <w:r w:rsidR="00921CC1" w:rsidRPr="00D95B07" w:rsidDel="005F2943">
          <w:rPr>
            <w:noProof/>
            <w:lang w:val="pl-PL"/>
          </w:rPr>
          <w:delText>(Nowotny i in., 2003)</w:delText>
        </w:r>
        <w:r w:rsidRPr="00233788" w:rsidDel="005F2943">
          <w:fldChar w:fldCharType="end"/>
        </w:r>
      </w:del>
    </w:p>
    <w:p w14:paraId="6AFD1FBE" w14:textId="47F39160" w:rsidR="000A51B9" w:rsidRPr="00233788" w:rsidRDefault="00EE53A4" w:rsidP="000A51B9">
      <w:r>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FootnoteReference"/>
        </w:rPr>
        <w:footnoteReference w:id="16"/>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w:t>
      </w:r>
      <w:del w:id="186" w:author="Jan Szefler" w:date="2024-11-06T08:42:00Z" w16du:dateUtc="2024-11-06T07:42:00Z">
        <w:r w:rsidR="000A51B9" w:rsidRPr="00233788" w:rsidDel="005F2943">
          <w:delText>Rządzący jako przedstawiciele społeczeństwa w</w:delText>
        </w:r>
        <w:r w:rsidR="000A51B9" w:rsidDel="005F2943">
          <w:delText>s</w:delText>
        </w:r>
        <w:r w:rsidR="000A51B9" w:rsidRPr="00233788" w:rsidDel="005F2943">
          <w:delTex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delText>
        </w:r>
        <w:r w:rsidR="000A51B9" w:rsidDel="005F2943">
          <w:delText xml:space="preserve">się </w:delText>
        </w:r>
        <w:r w:rsidR="000A51B9" w:rsidRPr="00233788" w:rsidDel="005F2943">
          <w:delText xml:space="preserve">układzie, który nazwano </w:delText>
        </w:r>
        <w:r w:rsidR="000A51B9" w:rsidRPr="00233788" w:rsidDel="005F2943">
          <w:rPr>
            <w:i/>
            <w:iCs/>
          </w:rPr>
          <w:delText>potrójną helisą</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Leydesdorff, 1997, ss. 132–134)</w:delText>
        </w:r>
        <w:r w:rsidR="000A51B9" w:rsidRPr="00233788" w:rsidDel="005F2943">
          <w:fldChar w:fldCharType="end"/>
        </w:r>
        <w:r w:rsidR="000A51B9" w:rsidRPr="00233788" w:rsidDel="005F2943">
          <w:delText>. Opisując go jako mechanizm samopodtrzymującego się (</w:delText>
        </w:r>
        <w:r w:rsidR="000A51B9" w:rsidRPr="00233788" w:rsidDel="005F2943">
          <w:rPr>
            <w:i/>
            <w:iCs/>
          </w:rPr>
          <w:delText>self-sustaining</w:delText>
        </w:r>
        <w:r w:rsidR="000A51B9" w:rsidRPr="00233788" w:rsidDel="005F2943">
          <w:delText xml:space="preserve">) rozwoju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663)</w:delText>
        </w:r>
        <w:r w:rsidR="000A51B9" w:rsidRPr="00233788" w:rsidDel="005F2943">
          <w:fldChar w:fldCharType="end"/>
        </w:r>
        <w:r w:rsidR="000A51B9" w:rsidRPr="00233788" w:rsidDel="005F2943">
          <w:delText>. Obserwując i badając rozwój relacji pomiędzy rządem, biznesem i uczelniami</w:delText>
        </w:r>
        <w:r w:rsidR="000A51B9" w:rsidDel="005F2943">
          <w:delText>,</w:delText>
        </w:r>
        <w:r w:rsidR="000A51B9" w:rsidRPr="00233788" w:rsidDel="005F2943">
          <w:delText xml:space="preserve"> stwierdzono, że istnieje zjawisko cyrkulacji osób pomiędzy tymi trzema „światami”, a także</w:delText>
        </w:r>
        <w:r w:rsidR="000A51B9" w:rsidDel="005F2943">
          <w:delText>,</w:delText>
        </w:r>
        <w:r w:rsidR="000A51B9" w:rsidRPr="00233788" w:rsidDel="005F2943">
          <w:delText xml:space="preserve"> że przebiega ono zazwyczaj w jednym kierunku: uczelnia -&gt; rząd -&gt; biznes -&gt; uczelnia -&gt;… </w:delText>
        </w:r>
        <w:r w:rsidR="000A51B9" w:rsidRPr="00233788" w:rsidDel="005F2943">
          <w:fldChar w:fldCharType="begin" w:fldLock="1"/>
        </w:r>
        <w:r w:rsidR="001A2624" w:rsidDel="005F2943">
          <w:del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delInstrText>
        </w:r>
        <w:r w:rsidR="000A51B9" w:rsidRPr="00233788" w:rsidDel="005F2943">
          <w:fldChar w:fldCharType="separate"/>
        </w:r>
        <w:r w:rsidR="00921CC1" w:rsidRPr="00921CC1" w:rsidDel="005F2943">
          <w:rPr>
            <w:noProof/>
          </w:rPr>
          <w:delText>(Etzkowitz &amp; Dzisah, 2008, s. 662)</w:delText>
        </w:r>
        <w:r w:rsidR="000A51B9" w:rsidRPr="00233788" w:rsidDel="005F2943">
          <w:fldChar w:fldCharType="end"/>
        </w:r>
        <w:r w:rsidR="000A51B9" w:rsidRPr="00233788" w:rsidDel="005F2943">
          <w:delText xml:space="preserve">. Jednak inni badacze dostrzegli, że </w:delText>
        </w:r>
        <w:r w:rsidR="000A51B9" w:rsidDel="005F2943">
          <w:delText xml:space="preserve">zachodzi </w:delText>
        </w:r>
        <w:r w:rsidR="000A51B9" w:rsidRPr="00233788" w:rsidDel="005F2943">
          <w:delText xml:space="preserve">coraz większy wpływ środowiska medialno-kulturowego na tę potrójną relację. Doprowadziło to do sformułowania koncepcji </w:delText>
        </w:r>
        <w:r w:rsidR="000A51B9" w:rsidRPr="00233788" w:rsidDel="005F2943">
          <w:rPr>
            <w:i/>
            <w:iCs/>
          </w:rPr>
          <w:delText>quadruple helix</w:delText>
        </w:r>
        <w:r w:rsidR="000A51B9" w:rsidRPr="00233788" w:rsidDel="005F2943">
          <w:delText xml:space="preserve"> </w:delText>
        </w:r>
        <w:r w:rsidR="000A51B9" w:rsidDel="005F2943">
          <w:delText>–</w:delText>
        </w:r>
        <w:r w:rsidR="000A51B9" w:rsidRPr="00233788" w:rsidDel="005F2943">
          <w:delText xml:space="preserve"> poczwórnej helisy </w:delText>
        </w:r>
        <w:r w:rsidR="000A51B9" w:rsidRPr="00233788" w:rsidDel="005F2943">
          <w:fldChar w:fldCharType="begin" w:fldLock="1"/>
        </w:r>
        <w:r w:rsidR="001A2624" w:rsidDel="005F2943">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delInstrText>
        </w:r>
        <w:r w:rsidR="000A51B9" w:rsidRPr="00233788" w:rsidDel="005F2943">
          <w:fldChar w:fldCharType="separate"/>
        </w:r>
        <w:r w:rsidR="00921CC1" w:rsidRPr="00921CC1" w:rsidDel="005F2943">
          <w:rPr>
            <w:noProof/>
          </w:rPr>
          <w:delText>(Carayannis &amp; Campbell, 2009, s. 207)</w:delText>
        </w:r>
        <w:r w:rsidR="000A51B9" w:rsidRPr="00233788" w:rsidDel="005F2943">
          <w:fldChar w:fldCharType="end"/>
        </w:r>
        <w:r w:rsidR="000A51B9" w:rsidRPr="00233788" w:rsidDel="005F2943">
          <w:delText>. Pojawiły się też koncepcje inspirowane tym modelem i badania opisujące procesy tworzenia rozwiązań innowacyjnych</w:delText>
        </w:r>
        <w:r w:rsidR="000A51B9" w:rsidDel="005F2943">
          <w:delText>,</w:delText>
        </w:r>
        <w:r w:rsidR="000A51B9" w:rsidRPr="00233788" w:rsidDel="005F2943">
          <w:delText xml:space="preserve"> np. w</w:delText>
        </w:r>
        <w:r w:rsidR="001A31E0" w:rsidDel="005F2943">
          <w:delText> </w:delText>
        </w:r>
        <w:r w:rsidR="000A51B9" w:rsidRPr="00233788" w:rsidDel="005F2943">
          <w:delText>medycynie</w:delText>
        </w:r>
        <w:r w:rsidR="000A51B9" w:rsidDel="005F2943">
          <w:delText>,</w:delText>
        </w:r>
        <w:r w:rsidR="000A51B9" w:rsidRPr="00233788" w:rsidDel="005F2943">
          <w:delText xml:space="preserve"> wykorzystujące model poczwórnej helisy przy tworzeniu szczepionki chroniącej przed chorobą COVID-19 </w:delText>
        </w:r>
        <w:r w:rsidR="000A51B9" w:rsidRPr="00233788" w:rsidDel="005F2943">
          <w:fldChar w:fldCharType="begin" w:fldLock="1"/>
        </w:r>
        <w:r w:rsidR="001A2624" w:rsidDel="005F2943">
          <w:del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delInstrText>
        </w:r>
        <w:r w:rsidR="000A51B9" w:rsidRPr="00233788" w:rsidDel="005F2943">
          <w:fldChar w:fldCharType="separate"/>
        </w:r>
        <w:r w:rsidR="00921CC1" w:rsidRPr="00921CC1" w:rsidDel="005F2943">
          <w:rPr>
            <w:noProof/>
          </w:rPr>
          <w:delText>(Niankara i in., 2020)</w:delText>
        </w:r>
        <w:r w:rsidR="000A51B9" w:rsidRPr="00233788" w:rsidDel="005F2943">
          <w:fldChar w:fldCharType="end"/>
        </w:r>
        <w:r w:rsidR="000A51B9" w:rsidRPr="00233788" w:rsidDel="005F2943">
          <w:delText xml:space="preserve">. Istnieją też koncepcje rozszerzające ten model np. o środowisko naturalne jako czynnik motywujący produkcję wiedzy, jednak większość badań skupia się na podstawowej wersji potrójnej relacji </w:delText>
        </w:r>
        <w:r w:rsidR="000A51B9" w:rsidRPr="00233788" w:rsidDel="005F2943">
          <w:fldChar w:fldCharType="begin" w:fldLock="1"/>
        </w:r>
        <w:r w:rsidR="001A2624" w:rsidDel="005F2943">
          <w:del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delInstrText>
        </w:r>
        <w:r w:rsidR="000A51B9" w:rsidRPr="00233788" w:rsidDel="005F2943">
          <w:fldChar w:fldCharType="separate"/>
        </w:r>
        <w:r w:rsidR="00921CC1" w:rsidRPr="00921CC1" w:rsidDel="005F2943">
          <w:rPr>
            <w:noProof/>
          </w:rPr>
          <w:delText>(por. Galvao i in., 2019)</w:delText>
        </w:r>
        <w:r w:rsidR="000A51B9" w:rsidRPr="00233788" w:rsidDel="005F2943">
          <w:fldChar w:fldCharType="end"/>
        </w:r>
        <w:r w:rsidR="000A51B9" w:rsidRPr="00233788" w:rsidDel="005F2943">
          <w:delText>. Część badaczy</w:delText>
        </w:r>
        <w:r w:rsidR="000A51B9" w:rsidDel="005F2943">
          <w:delText>,</w:delText>
        </w:r>
        <w:r w:rsidR="000A51B9" w:rsidRPr="00233788" w:rsidDel="005F2943">
          <w:delText xml:space="preserve"> opisując zmiany polega</w:delText>
        </w:r>
        <w:r w:rsidR="000A51B9" w:rsidRPr="00233788" w:rsidDel="005F2943">
          <w:lastRenderedPageBreak/>
          <w:delText>jące na coraz większym angażowaniu</w:delText>
        </w:r>
        <w:r w:rsidR="000A51B9" w:rsidDel="005F2943">
          <w:delText>,</w:delText>
        </w:r>
        <w:r w:rsidR="000A51B9" w:rsidRPr="00233788" w:rsidDel="005F2943">
          <w:delText xml:space="preserve"> wręcz nazywa kolejny etap/rodzaj tworzenia wiedzy </w:delText>
        </w:r>
        <w:r w:rsidR="000A51B9" w:rsidRPr="00233788" w:rsidDel="005F2943">
          <w:rPr>
            <w:i/>
            <w:iCs/>
          </w:rPr>
          <w:delText>mode</w:delText>
        </w:r>
        <w:r w:rsidR="001A31E0" w:rsidDel="005F2943">
          <w:rPr>
            <w:i/>
            <w:iCs/>
          </w:rPr>
          <w:delText> </w:delText>
        </w:r>
        <w:r w:rsidR="000A51B9" w:rsidRPr="00233788" w:rsidDel="005F2943">
          <w:rPr>
            <w:i/>
            <w:iCs/>
          </w:rPr>
          <w:delText xml:space="preserve">3 </w:delText>
        </w:r>
        <w:r w:rsidR="000A51B9" w:rsidRPr="00233788" w:rsidDel="005F2943">
          <w:rPr>
            <w:i/>
            <w:iCs/>
          </w:rPr>
          <w:fldChar w:fldCharType="begin" w:fldLock="1"/>
        </w:r>
        <w:r w:rsidR="001A2624" w:rsidDel="005F2943">
          <w:rPr>
            <w:i/>
            <w:iCs/>
          </w:rPr>
          <w:del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delInstrText>
        </w:r>
        <w:r w:rsidR="000A51B9" w:rsidRPr="00233788" w:rsidDel="005F2943">
          <w:rPr>
            <w:i/>
            <w:iCs/>
          </w:rPr>
          <w:fldChar w:fldCharType="separate"/>
        </w:r>
        <w:r w:rsidR="00921CC1" w:rsidRPr="00921CC1" w:rsidDel="005F2943">
          <w:rPr>
            <w:iCs/>
            <w:noProof/>
          </w:rPr>
          <w:delText>(Carayannis &amp; Campbell, 2009, s. 208)</w:delText>
        </w:r>
        <w:r w:rsidR="000A51B9" w:rsidRPr="00233788" w:rsidDel="005F2943">
          <w:rPr>
            <w:i/>
            <w:iCs/>
          </w:rPr>
          <w:fldChar w:fldCharType="end"/>
        </w:r>
        <w:r w:rsidR="000A51B9" w:rsidDel="005F2943">
          <w:delText>,</w:delText>
        </w:r>
        <w:r w:rsidR="000A51B9" w:rsidRPr="00233788" w:rsidDel="005F2943">
          <w:delText xml:space="preserve"> podkreślając w ten sposób odmienność powstałą w czasie dalszego rozwoju form pozyskiwania wiedzy. </w:delText>
        </w:r>
        <w:r w:rsidR="000A51B9" w:rsidDel="005F2943">
          <w:delText xml:space="preserve">Tak więc </w:delText>
        </w:r>
        <w:r w:rsidR="000A51B9" w:rsidRPr="00233788" w:rsidDel="005F2943">
          <w:delText xml:space="preserve">wspomniane koncepcje rozszerzające ukazują kierunek zmian myślenia o nauce jako ważnym elemencie odkrywania wiedzy służącej wielu </w:delText>
        </w:r>
        <w:r w:rsidR="002C233B" w:rsidDel="005F2943">
          <w:delText>zainteresowanym stronom</w:delText>
        </w:r>
        <w:r w:rsidR="000A51B9" w:rsidRPr="00233788" w:rsidDel="005F2943">
          <w:delText xml:space="preserve">, angażującej w proces jej tworzenia wielu </w:delText>
        </w:r>
        <w:r w:rsidR="002C233B" w:rsidDel="005F2943">
          <w:delText>uczestników</w:delText>
        </w:r>
        <w:r w:rsidR="000A51B9" w:rsidRPr="00233788" w:rsidDel="005F2943">
          <w:delText xml:space="preserve"> i pozwalającej na wytworzenie innowacji służących wielu </w:delText>
        </w:r>
        <w:r w:rsidR="001A76EB" w:rsidDel="005F2943">
          <w:delText>z nich</w:delText>
        </w:r>
        <w:r w:rsidR="000A51B9" w:rsidRPr="00233788" w:rsidDel="005F2943">
          <w:delTex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delText>
        </w:r>
        <w:r w:rsidR="000A51B9" w:rsidRPr="00233788" w:rsidDel="005F2943">
          <w:rPr>
            <w:i/>
            <w:iCs/>
          </w:rPr>
          <w:delText>Research Assessment Excersice</w:delText>
        </w:r>
        <w:r w:rsidR="000A51B9" w:rsidRPr="00233788" w:rsidDel="005F2943">
          <w:delText xml:space="preserve">) wprowadzony w Wielkiej Brytanii w latach 90. ubiegłego wieku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 s. 3)</w:delText>
        </w:r>
        <w:r w:rsidR="000A51B9" w:rsidRPr="00233788" w:rsidDel="005F2943">
          <w:fldChar w:fldCharType="end"/>
        </w:r>
        <w:r w:rsidR="000A51B9" w:rsidRPr="00233788" w:rsidDel="005F2943">
          <w:delText>. Intencją było stworzenie bodźca do podnoszenia jakości badań na uniwersytetach. Wyniki tej oceny zostały powiązane z wielkością funduszy kierowanych do uczelni. Sygnały zmian</w:delText>
        </w:r>
        <w:r w:rsidR="000A51B9" w:rsidDel="005F2943">
          <w:delText>,</w:delText>
        </w:r>
        <w:r w:rsidR="000A51B9" w:rsidRPr="00233788" w:rsidDel="005F2943">
          <w:delText xml:space="preserve"> jakie to wywołało</w:delText>
        </w:r>
        <w:r w:rsidR="000A51B9" w:rsidDel="005F2943">
          <w:delText>,</w:delText>
        </w:r>
        <w:r w:rsidR="000A51B9" w:rsidRPr="00233788" w:rsidDel="005F2943">
          <w:delText xml:space="preserve"> były widoczne zarówno w krótszym</w:delText>
        </w:r>
        <w:r w:rsidR="000A51B9" w:rsidDel="005F2943">
          <w:delText>,</w:delText>
        </w:r>
        <w:r w:rsidR="000A51B9" w:rsidRPr="00233788" w:rsidDel="005F2943">
          <w:delText xml:space="preserve"> jak i dłuższym terminie. Już niebawem po wprowadzeniu programu sygnalizowano, że zastosowane podejście zmienia paradygmat dominującej oceny wewnątrzśrodowiskowej (</w:delText>
        </w:r>
        <w:r w:rsidR="000A51B9" w:rsidRPr="00233788" w:rsidDel="005F2943">
          <w:rPr>
            <w:i/>
            <w:iCs/>
          </w:rPr>
          <w:delText>peer review</w:delText>
        </w:r>
        <w:r w:rsidR="000A51B9" w:rsidRPr="00233788" w:rsidDel="005F2943">
          <w:delText xml:space="preserve">) na dominującą ocenę hierarchiczną </w:delText>
        </w:r>
        <w:r w:rsidR="000A51B9" w:rsidDel="005F2943">
          <w:delText>–</w:delText>
        </w:r>
        <w:r w:rsidR="000A51B9" w:rsidRPr="00233788" w:rsidDel="005F2943">
          <w:delText xml:space="preserve"> rząd na czele </w:delText>
        </w:r>
        <w:r w:rsidR="000A51B9" w:rsidRPr="00233788" w:rsidDel="005F2943">
          <w:fldChar w:fldCharType="begin" w:fldLock="1"/>
        </w:r>
        <w:r w:rsidR="001A2624" w:rsidDel="005F2943">
          <w:del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delInstrText>
        </w:r>
        <w:r w:rsidR="000A51B9" w:rsidRPr="00233788" w:rsidDel="005F2943">
          <w:fldChar w:fldCharType="separate"/>
        </w:r>
        <w:r w:rsidR="00921CC1" w:rsidRPr="00921CC1" w:rsidDel="005F2943">
          <w:rPr>
            <w:noProof/>
          </w:rPr>
          <w:delText>(Broadhead &amp; Howard, 1998)</w:delText>
        </w:r>
        <w:r w:rsidR="000A51B9" w:rsidRPr="00233788" w:rsidDel="005F2943">
          <w:fldChar w:fldCharType="end"/>
        </w:r>
        <w:r w:rsidR="000A51B9" w:rsidRPr="00233788" w:rsidDel="005F2943">
          <w:delText>. Nieco później dostrzeżono, że „wiele konsekwencji, które nastąpiły po kolejnych RAE było niezamierzonych, a duża ich część, szczególnie długoterminowa, jest szkodliwa</w:delText>
        </w:r>
        <w:r w:rsidR="000A51B9" w:rsidDel="005F2943">
          <w:delText>”</w:delText>
        </w:r>
        <w:r w:rsidR="000A51B9" w:rsidRPr="00233788" w:rsidDel="005F2943">
          <w:delText xml:space="preserve"> </w:delText>
        </w:r>
        <w:r w:rsidR="000A51B9" w:rsidRPr="00233788" w:rsidDel="005F2943">
          <w:fldChar w:fldCharType="begin" w:fldLock="1"/>
        </w:r>
        <w:r w:rsidR="001A2624" w:rsidDel="005F2943">
          <w:del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delInstrText>
        </w:r>
        <w:r w:rsidR="000A51B9" w:rsidRPr="00233788" w:rsidDel="005F2943">
          <w:fldChar w:fldCharType="separate"/>
        </w:r>
        <w:r w:rsidR="00921CC1" w:rsidRPr="00921CC1" w:rsidDel="005F2943">
          <w:rPr>
            <w:noProof/>
          </w:rPr>
          <w:delText>(Elton, 2000)</w:delText>
        </w:r>
        <w:r w:rsidR="000A51B9" w:rsidRPr="00233788" w:rsidDel="005F2943">
          <w:fldChar w:fldCharType="end"/>
        </w:r>
        <w:r w:rsidR="000A51B9" w:rsidRPr="00233788" w:rsidDel="005F2943">
          <w:delText xml:space="preserve">. Jedną z nich było np. wzmocnienie „tradycyjnych ideałów </w:delText>
        </w:r>
        <w:r w:rsidR="000A51B9" w:rsidRPr="00233788" w:rsidDel="005F2943">
          <w:rPr>
            <w:i/>
            <w:iCs/>
          </w:rPr>
          <w:delText>wysokiej nauki</w:delText>
        </w:r>
        <w:r w:rsidR="000A51B9" w:rsidRPr="00233788" w:rsidDel="005F2943">
          <w:delText xml:space="preserve"> brytyjskich uniwersytetów, zachęcając do większej koordynacji badań wokół tradycyjnych problemów dyscyplinarnych i hamując badania stosowane” </w:delText>
        </w:r>
        <w:r w:rsidR="000A51B9" w:rsidRPr="00233788" w:rsidDel="005F2943">
          <w:fldChar w:fldCharType="begin" w:fldLock="1"/>
        </w:r>
        <w:r w:rsidR="001A2624" w:rsidDel="005F2943">
          <w:del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delInstrText>
        </w:r>
        <w:r w:rsidR="000A51B9" w:rsidRPr="00233788" w:rsidDel="005F2943">
          <w:fldChar w:fldCharType="separate"/>
        </w:r>
        <w:r w:rsidR="00921CC1" w:rsidRPr="00921CC1" w:rsidDel="005F2943">
          <w:rPr>
            <w:noProof/>
          </w:rPr>
          <w:delText>(Barker, 2007)</w:delText>
        </w:r>
        <w:r w:rsidR="000A51B9" w:rsidRPr="00233788" w:rsidDel="005F2943">
          <w:fldChar w:fldCharType="end"/>
        </w:r>
        <w:r w:rsidR="000A51B9" w:rsidRPr="00233788" w:rsidDel="005F2943">
          <w:delText>. A zatem niektóre z podejmowanych przez rządy działań mogą zaburzać równowagę w ramach potrójnej helisy, a na pewno mogą na nią wpływać w bardzo istotny sposób.</w:delText>
        </w:r>
      </w:del>
    </w:p>
    <w:p w14:paraId="0BB7A394" w14:textId="79B4FB8D" w:rsidR="000A51B9" w:rsidRPr="00233788" w:rsidDel="005F2943" w:rsidRDefault="000A51B9" w:rsidP="005F2943">
      <w:pPr>
        <w:rPr>
          <w:del w:id="187" w:author="Jan Szefler" w:date="2024-11-06T08:40:00Z" w16du:dateUtc="2024-11-06T07:40:00Z"/>
        </w:rPr>
      </w:pPr>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t>
      </w:r>
      <w:del w:id="188" w:author="Jan Szefler" w:date="2024-11-06T08:40:00Z" w16du:dateUtc="2024-11-06T07:40:00Z">
        <w:r w:rsidRPr="00233788" w:rsidDel="005F2943">
          <w:delText xml:space="preserve">Wszelkie zmiany wiążą się z niepewnością i ryzykiem, ale podejmowane przez uniwersytety działania znajdują się pod wpływem ich głęboko zakorzenionej awersji do ryzyka </w:delText>
        </w:r>
        <w:r w:rsidRPr="00233788" w:rsidDel="005F2943">
          <w:fldChar w:fldCharType="begin" w:fldLock="1"/>
        </w:r>
        <w:r w:rsidR="001A2624" w:rsidDel="005F2943">
          <w:del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delInstrText>
        </w:r>
        <w:r w:rsidRPr="00233788" w:rsidDel="005F2943">
          <w:fldChar w:fldCharType="separate"/>
        </w:r>
        <w:r w:rsidR="00921CC1" w:rsidRPr="00921CC1" w:rsidDel="005F2943">
          <w:rPr>
            <w:noProof/>
          </w:rPr>
          <w:delText>(por. Tayar &amp; Jack, 2013, s. 163)</w:delText>
        </w:r>
        <w:r w:rsidRPr="00233788" w:rsidDel="005F2943">
          <w:fldChar w:fldCharType="end"/>
        </w:r>
        <w:r w:rsidRPr="00233788" w:rsidDel="005F2943">
          <w:delText xml:space="preserve">. Jednocześnie uczelnie znajdują się w sytuacji ograniczoności zasobów na najbardziej konkurencyjnym i globalnym rynku wyższej edukacji w historii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 s. 315)</w:delText>
        </w:r>
        <w:r w:rsidRPr="00233788" w:rsidDel="005F2943">
          <w:fldChar w:fldCharType="end"/>
        </w:r>
        <w:r w:rsidRPr="00233788" w:rsidDel="005F2943">
          <w:delText xml:space="preserve">. W </w:delText>
        </w:r>
        <w:r w:rsidR="00B23FF3" w:rsidRPr="00233788" w:rsidDel="005F2943">
          <w:delText>Tabeli</w:delText>
        </w:r>
        <w:r w:rsidR="00345BF3" w:rsidDel="005F2943">
          <w:delText> </w:delText>
        </w:r>
        <w:r w:rsidR="00B23FF3" w:rsidDel="005F2943">
          <w:delText xml:space="preserve">3 </w:delText>
        </w:r>
        <w:r w:rsidRPr="00233788" w:rsidDel="005F2943">
          <w:delText>przedstawiono kierunki zmian strategii uczelni proponowane przez Pucciarellego i Kaplana</w:delText>
        </w:r>
        <w:r w:rsidDel="005F2943">
          <w:delText>,</w:delText>
        </w:r>
        <w:r w:rsidRPr="00233788" w:rsidDel="005F2943">
          <w:delText xml:space="preserve"> proponowane wobec współczesnych wyzwań</w:delText>
        </w:r>
        <w:r w:rsidDel="005F2943">
          <w:delText>,</w:delText>
        </w:r>
        <w:r w:rsidRPr="00233788" w:rsidDel="005F2943">
          <w:delText xml:space="preserve"> jakie stoją przed uniwersytetami.</w:delText>
        </w:r>
      </w:del>
    </w:p>
    <w:p w14:paraId="1F0B1971" w14:textId="248D8E49" w:rsidR="000A51B9" w:rsidRPr="00233788" w:rsidDel="005F2943" w:rsidRDefault="000A51B9">
      <w:pPr>
        <w:rPr>
          <w:del w:id="189" w:author="Jan Szefler" w:date="2024-11-06T08:40:00Z" w16du:dateUtc="2024-11-06T07:40:00Z"/>
        </w:rPr>
        <w:pPrChange w:id="190" w:author="Jan Szefler" w:date="2024-11-06T08:40:00Z" w16du:dateUtc="2024-11-06T07:40:00Z">
          <w:pPr>
            <w:pStyle w:val="Tytutabeli"/>
          </w:pPr>
        </w:pPrChange>
      </w:pPr>
      <w:bookmarkStart w:id="191" w:name="_Ref134896641"/>
      <w:bookmarkStart w:id="192" w:name="_Ref134896609"/>
      <w:bookmarkStart w:id="193" w:name="_Toc169134726"/>
      <w:del w:id="194" w:author="Jan Szefler" w:date="2024-11-06T08:40:00Z" w16du:dateUtc="2024-11-06T07:40:00Z">
        <w:r w:rsidRPr="00233788" w:rsidDel="005F2943">
          <w:delText xml:space="preserve">Tabela </w:delText>
        </w:r>
        <w:r w:rsidDel="005F2943">
          <w:fldChar w:fldCharType="begin"/>
        </w:r>
        <w:r w:rsidDel="005F2943">
          <w:delInstrText xml:space="preserve"> SEQ Tabela \* ARABIC </w:delInstrText>
        </w:r>
        <w:r w:rsidDel="005F2943">
          <w:fldChar w:fldCharType="separate"/>
        </w:r>
        <w:r w:rsidR="00F2350D" w:rsidDel="005F2943">
          <w:rPr>
            <w:noProof/>
          </w:rPr>
          <w:delText>3</w:delText>
        </w:r>
        <w:r w:rsidDel="005F2943">
          <w:rPr>
            <w:noProof/>
          </w:rPr>
          <w:fldChar w:fldCharType="end"/>
        </w:r>
        <w:bookmarkEnd w:id="191"/>
        <w:r w:rsidR="00993B1A" w:rsidDel="005F2943">
          <w:rPr>
            <w:noProof/>
          </w:rPr>
          <w:delText>.</w:delText>
        </w:r>
        <w:r w:rsidRPr="00233788" w:rsidDel="005F2943">
          <w:delText xml:space="preserve"> Rekomendacje zmian w strategiach uczelni wg Pucciarellego i Kaplana</w:delText>
        </w:r>
        <w:bookmarkEnd w:id="192"/>
        <w:bookmarkEnd w:id="193"/>
      </w:del>
    </w:p>
    <w:tbl>
      <w:tblPr>
        <w:tblStyle w:val="TableGrid"/>
        <w:tblW w:w="9184" w:type="dxa"/>
        <w:tblLook w:val="04A0" w:firstRow="1" w:lastRow="0" w:firstColumn="1" w:lastColumn="0" w:noHBand="0" w:noVBand="1"/>
      </w:tblPr>
      <w:tblGrid>
        <w:gridCol w:w="3912"/>
        <w:gridCol w:w="5272"/>
      </w:tblGrid>
      <w:tr w:rsidR="000A51B9" w:rsidRPr="00233788" w:rsidDel="005F2943" w14:paraId="3434280E" w14:textId="7D76D4C1" w:rsidTr="00657F5D">
        <w:trPr>
          <w:cantSplit/>
          <w:tblHeader/>
          <w:del w:id="195" w:author="Jan Szefler" w:date="2024-11-06T08:40:00Z"/>
        </w:trPr>
        <w:tc>
          <w:tcPr>
            <w:tcW w:w="3912" w:type="dxa"/>
          </w:tcPr>
          <w:p w14:paraId="07DBD221" w14:textId="204E2B43" w:rsidR="000A51B9" w:rsidRPr="008D6CC6" w:rsidDel="005F2943" w:rsidRDefault="000A51B9">
            <w:pPr>
              <w:rPr>
                <w:del w:id="196" w:author="Jan Szefler" w:date="2024-11-06T08:40:00Z" w16du:dateUtc="2024-11-06T07:40:00Z"/>
                <w:b/>
                <w:bCs/>
                <w:sz w:val="18"/>
                <w:szCs w:val="18"/>
                <w:lang w:val="pl-PL"/>
              </w:rPr>
              <w:pPrChange w:id="197" w:author="Jan Szefler" w:date="2024-11-06T08:40:00Z" w16du:dateUtc="2024-11-06T07:40:00Z">
                <w:pPr>
                  <w:keepNext/>
                  <w:ind w:firstLine="0"/>
                  <w:jc w:val="center"/>
                </w:pPr>
              </w:pPrChange>
            </w:pPr>
            <w:del w:id="198" w:author="Jan Szefler" w:date="2024-11-06T08:40:00Z" w16du:dateUtc="2024-11-06T07:40:00Z">
              <w:r w:rsidRPr="008D6CC6" w:rsidDel="005F2943">
                <w:rPr>
                  <w:b/>
                  <w:bCs/>
                  <w:sz w:val="18"/>
                  <w:szCs w:val="18"/>
                  <w:lang w:val="pl-PL"/>
                </w:rPr>
                <w:delText>Zmiana od…</w:delText>
              </w:r>
            </w:del>
          </w:p>
        </w:tc>
        <w:tc>
          <w:tcPr>
            <w:tcW w:w="5272" w:type="dxa"/>
          </w:tcPr>
          <w:p w14:paraId="1718F9CF" w14:textId="7CFFD40C" w:rsidR="000A51B9" w:rsidRPr="008D6CC6" w:rsidDel="005F2943" w:rsidRDefault="000A51B9">
            <w:pPr>
              <w:rPr>
                <w:del w:id="199" w:author="Jan Szefler" w:date="2024-11-06T08:40:00Z" w16du:dateUtc="2024-11-06T07:40:00Z"/>
                <w:b/>
                <w:bCs/>
                <w:sz w:val="18"/>
                <w:szCs w:val="18"/>
                <w:lang w:val="pl-PL"/>
              </w:rPr>
              <w:pPrChange w:id="200" w:author="Jan Szefler" w:date="2024-11-06T08:40:00Z" w16du:dateUtc="2024-11-06T07:40:00Z">
                <w:pPr>
                  <w:keepNext/>
                  <w:ind w:firstLine="0"/>
                  <w:jc w:val="center"/>
                </w:pPr>
              </w:pPrChange>
            </w:pPr>
            <w:del w:id="201" w:author="Jan Szefler" w:date="2024-11-06T08:40:00Z" w16du:dateUtc="2024-11-06T07:40:00Z">
              <w:r w:rsidRPr="008D6CC6" w:rsidDel="005F2943">
                <w:rPr>
                  <w:b/>
                  <w:bCs/>
                  <w:sz w:val="18"/>
                  <w:szCs w:val="18"/>
                  <w:lang w:val="pl-PL"/>
                </w:rPr>
                <w:delText>Zmiana w kierunku…</w:delText>
              </w:r>
            </w:del>
          </w:p>
        </w:tc>
      </w:tr>
      <w:tr w:rsidR="000A51B9" w:rsidRPr="00233788" w:rsidDel="005F2943" w14:paraId="4D84F691" w14:textId="3662E8D3" w:rsidTr="00657F5D">
        <w:trPr>
          <w:cantSplit/>
          <w:del w:id="202" w:author="Jan Szefler" w:date="2024-11-06T08:40:00Z"/>
        </w:trPr>
        <w:tc>
          <w:tcPr>
            <w:tcW w:w="3912" w:type="dxa"/>
          </w:tcPr>
          <w:p w14:paraId="4FF18138" w14:textId="1B005B05" w:rsidR="000A51B9" w:rsidRPr="00233788" w:rsidDel="005F2943" w:rsidRDefault="000A51B9">
            <w:pPr>
              <w:rPr>
                <w:del w:id="203" w:author="Jan Szefler" w:date="2024-11-06T08:40:00Z" w16du:dateUtc="2024-11-06T07:40:00Z"/>
                <w:b/>
                <w:bCs/>
                <w:sz w:val="18"/>
                <w:szCs w:val="18"/>
                <w:lang w:val="pl-PL"/>
              </w:rPr>
              <w:pPrChange w:id="204" w:author="Jan Szefler" w:date="2024-11-06T08:40:00Z" w16du:dateUtc="2024-11-06T07:40:00Z">
                <w:pPr>
                  <w:keepNext/>
                  <w:spacing w:before="60" w:line="276" w:lineRule="auto"/>
                  <w:ind w:firstLine="0"/>
                  <w:jc w:val="center"/>
                </w:pPr>
              </w:pPrChange>
            </w:pPr>
            <w:del w:id="205" w:author="Jan Szefler" w:date="2024-11-06T08:40:00Z" w16du:dateUtc="2024-11-06T07:40:00Z">
              <w:r w:rsidRPr="00233788" w:rsidDel="005F2943">
                <w:rPr>
                  <w:b/>
                  <w:bCs/>
                  <w:sz w:val="18"/>
                  <w:szCs w:val="18"/>
                  <w:lang w:val="pl-PL"/>
                </w:rPr>
                <w:lastRenderedPageBreak/>
                <w:delText xml:space="preserve">Prestiż instytucjonalny uniwersytetu </w:delText>
              </w:r>
              <w:r w:rsidR="008D6CC6" w:rsidDel="005F2943">
                <w:rPr>
                  <w:b/>
                  <w:bCs/>
                  <w:sz w:val="18"/>
                  <w:szCs w:val="18"/>
                  <w:lang w:val="pl-PL"/>
                </w:rPr>
                <w:br/>
              </w:r>
              <w:r w:rsidRPr="00233788" w:rsidDel="005F2943">
                <w:rPr>
                  <w:b/>
                  <w:bCs/>
                  <w:sz w:val="18"/>
                  <w:szCs w:val="18"/>
                  <w:lang w:val="pl-PL"/>
                </w:rPr>
                <w:delText>i wartość dla społeczeństwa</w:delText>
              </w:r>
            </w:del>
          </w:p>
          <w:p w14:paraId="7EF71CE7" w14:textId="4C43893C" w:rsidR="000A51B9" w:rsidRPr="00233788" w:rsidDel="005F2943" w:rsidRDefault="000A51B9">
            <w:pPr>
              <w:rPr>
                <w:del w:id="206" w:author="Jan Szefler" w:date="2024-11-06T08:40:00Z" w16du:dateUtc="2024-11-06T07:40:00Z"/>
                <w:sz w:val="18"/>
                <w:szCs w:val="18"/>
                <w:lang w:val="pl-PL"/>
              </w:rPr>
              <w:pPrChange w:id="207" w:author="Jan Szefler" w:date="2024-11-06T08:40:00Z" w16du:dateUtc="2024-11-06T07:40:00Z">
                <w:pPr>
                  <w:pStyle w:val="ListParagraph"/>
                  <w:keepNext/>
                  <w:numPr>
                    <w:numId w:val="14"/>
                  </w:numPr>
                  <w:spacing w:before="60" w:line="276" w:lineRule="auto"/>
                  <w:ind w:left="125" w:hanging="170"/>
                </w:pPr>
              </w:pPrChange>
            </w:pPr>
            <w:del w:id="208" w:author="Jan Szefler" w:date="2024-11-06T08:40:00Z" w16du:dateUtc="2024-11-06T07:40:00Z">
              <w:r w:rsidRPr="00233788" w:rsidDel="005F2943">
                <w:rPr>
                  <w:sz w:val="18"/>
                  <w:szCs w:val="18"/>
                  <w:lang w:val="pl-PL"/>
                </w:rPr>
                <w:delText>Skupienie na dobrach publicznych, kształceniu i doskonałości badawczej</w:delText>
              </w:r>
            </w:del>
          </w:p>
          <w:p w14:paraId="691CC8C5" w14:textId="2247009E" w:rsidR="000A51B9" w:rsidRPr="00233788" w:rsidDel="005F2943" w:rsidRDefault="000A51B9">
            <w:pPr>
              <w:rPr>
                <w:del w:id="209" w:author="Jan Szefler" w:date="2024-11-06T08:40:00Z" w16du:dateUtc="2024-11-06T07:40:00Z"/>
                <w:sz w:val="18"/>
                <w:szCs w:val="18"/>
                <w:lang w:val="pl-PL"/>
              </w:rPr>
              <w:pPrChange w:id="210" w:author="Jan Szefler" w:date="2024-11-06T08:40:00Z" w16du:dateUtc="2024-11-06T07:40:00Z">
                <w:pPr>
                  <w:pStyle w:val="ListParagraph"/>
                  <w:keepNext/>
                  <w:numPr>
                    <w:numId w:val="14"/>
                  </w:numPr>
                  <w:spacing w:before="60" w:line="276" w:lineRule="auto"/>
                  <w:ind w:left="125" w:hanging="170"/>
                </w:pPr>
              </w:pPrChange>
            </w:pPr>
            <w:del w:id="211" w:author="Jan Szefler" w:date="2024-11-06T08:40:00Z" w16du:dateUtc="2024-11-06T07:40:00Z">
              <w:r w:rsidRPr="00233788" w:rsidDel="005F2943">
                <w:rPr>
                  <w:sz w:val="18"/>
                  <w:szCs w:val="18"/>
                  <w:lang w:val="pl-PL"/>
                </w:rPr>
                <w:delText>Zmniejszenie bezpośrednich i pośrednich funduszy zachęca uczelnie to poszukiwania prywatnych źródeł zasobów i funduszy</w:delText>
              </w:r>
            </w:del>
          </w:p>
        </w:tc>
        <w:tc>
          <w:tcPr>
            <w:tcW w:w="5272" w:type="dxa"/>
          </w:tcPr>
          <w:p w14:paraId="104F1B57" w14:textId="6A86C39F" w:rsidR="000A51B9" w:rsidRPr="00233788" w:rsidDel="005F2943" w:rsidRDefault="000A51B9">
            <w:pPr>
              <w:rPr>
                <w:del w:id="212" w:author="Jan Szefler" w:date="2024-11-06T08:40:00Z" w16du:dateUtc="2024-11-06T07:40:00Z"/>
                <w:b/>
                <w:bCs/>
                <w:sz w:val="18"/>
                <w:szCs w:val="18"/>
                <w:lang w:val="pl-PL"/>
              </w:rPr>
              <w:pPrChange w:id="213" w:author="Jan Szefler" w:date="2024-11-06T08:40:00Z" w16du:dateUtc="2024-11-06T07:40:00Z">
                <w:pPr>
                  <w:keepNext/>
                  <w:spacing w:before="60" w:line="276" w:lineRule="auto"/>
                  <w:ind w:firstLine="0"/>
                  <w:jc w:val="center"/>
                </w:pPr>
              </w:pPrChange>
            </w:pPr>
            <w:del w:id="214" w:author="Jan Szefler" w:date="2024-11-06T08:40:00Z" w16du:dateUtc="2024-11-06T07:40:00Z">
              <w:r w:rsidRPr="00233788" w:rsidDel="005F2943">
                <w:rPr>
                  <w:b/>
                  <w:bCs/>
                  <w:sz w:val="18"/>
                  <w:szCs w:val="18"/>
                  <w:lang w:val="pl-PL"/>
                </w:rPr>
                <w:delText xml:space="preserve">Gwarancja zasobów dla zapewnienia </w:delText>
              </w:r>
              <w:r w:rsidR="008D6CC6" w:rsidDel="005F2943">
                <w:rPr>
                  <w:b/>
                  <w:bCs/>
                  <w:sz w:val="18"/>
                  <w:szCs w:val="18"/>
                  <w:lang w:val="pl-PL"/>
                </w:rPr>
                <w:br/>
              </w:r>
              <w:r w:rsidRPr="00233788" w:rsidDel="005F2943">
                <w:rPr>
                  <w:b/>
                  <w:bCs/>
                  <w:sz w:val="18"/>
                  <w:szCs w:val="18"/>
                  <w:lang w:val="pl-PL"/>
                </w:rPr>
                <w:delText>zrównoważonego rozwoju</w:delText>
              </w:r>
            </w:del>
          </w:p>
          <w:p w14:paraId="45D8900D" w14:textId="5B926865" w:rsidR="000A51B9" w:rsidRPr="00233788" w:rsidDel="005F2943" w:rsidRDefault="000A51B9">
            <w:pPr>
              <w:rPr>
                <w:del w:id="215" w:author="Jan Szefler" w:date="2024-11-06T08:40:00Z" w16du:dateUtc="2024-11-06T07:40:00Z"/>
                <w:sz w:val="18"/>
                <w:szCs w:val="18"/>
                <w:lang w:val="pl-PL"/>
              </w:rPr>
              <w:pPrChange w:id="216" w:author="Jan Szefler" w:date="2024-11-06T08:40:00Z" w16du:dateUtc="2024-11-06T07:40:00Z">
                <w:pPr>
                  <w:pStyle w:val="ListParagraph"/>
                  <w:keepNext/>
                  <w:numPr>
                    <w:numId w:val="14"/>
                  </w:numPr>
                  <w:spacing w:before="60" w:line="276" w:lineRule="auto"/>
                  <w:ind w:left="125" w:hanging="170"/>
                </w:pPr>
              </w:pPrChange>
            </w:pPr>
            <w:del w:id="217" w:author="Jan Szefler" w:date="2024-11-06T08:40:00Z" w16du:dateUtc="2024-11-06T07:40:00Z">
              <w:r w:rsidRPr="00233788" w:rsidDel="005F2943">
                <w:rPr>
                  <w:sz w:val="18"/>
                  <w:szCs w:val="18"/>
                  <w:lang w:val="pl-PL"/>
                </w:rPr>
                <w:delText>Dodatkowe wskaźniki wyników</w:delText>
              </w:r>
              <w:r w:rsidDel="005F2943">
                <w:rPr>
                  <w:sz w:val="18"/>
                  <w:szCs w:val="18"/>
                  <w:lang w:val="pl-PL"/>
                </w:rPr>
                <w:delText>,</w:delText>
              </w:r>
              <w:r w:rsidRPr="00233788" w:rsidDel="005F2943">
                <w:rPr>
                  <w:sz w:val="18"/>
                  <w:szCs w:val="18"/>
                  <w:lang w:val="pl-PL"/>
                </w:rPr>
                <w:delText xml:space="preserve"> by mierzyć doskonałość uniwersytetów i ostatecznie umożliwić im dostęp do zasobów do przyszłego rozwoju; rynek oceni, które uczelnie zasługują na miejsce w czołówce uniwersytetów</w:delText>
              </w:r>
            </w:del>
          </w:p>
          <w:p w14:paraId="201B2C73" w14:textId="339A029C" w:rsidR="000A51B9" w:rsidRPr="00233788" w:rsidDel="005F2943" w:rsidRDefault="000A51B9">
            <w:pPr>
              <w:rPr>
                <w:del w:id="218" w:author="Jan Szefler" w:date="2024-11-06T08:40:00Z" w16du:dateUtc="2024-11-06T07:40:00Z"/>
                <w:sz w:val="18"/>
                <w:szCs w:val="18"/>
                <w:lang w:val="pl-PL"/>
              </w:rPr>
              <w:pPrChange w:id="219" w:author="Jan Szefler" w:date="2024-11-06T08:40:00Z" w16du:dateUtc="2024-11-06T07:40:00Z">
                <w:pPr>
                  <w:pStyle w:val="ListParagraph"/>
                  <w:keepNext/>
                  <w:numPr>
                    <w:numId w:val="14"/>
                  </w:numPr>
                  <w:spacing w:before="60" w:line="276" w:lineRule="auto"/>
                  <w:ind w:left="125" w:hanging="170"/>
                </w:pPr>
              </w:pPrChange>
            </w:pPr>
            <w:del w:id="220" w:author="Jan Szefler" w:date="2024-11-06T08:40:00Z" w16du:dateUtc="2024-11-06T07:40:00Z">
              <w:r w:rsidRPr="00233788" w:rsidDel="005F2943">
                <w:rPr>
                  <w:sz w:val="18"/>
                  <w:szCs w:val="18"/>
                  <w:lang w:val="pl-PL"/>
                </w:rPr>
                <w:delTex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delText>
              </w:r>
            </w:del>
          </w:p>
        </w:tc>
      </w:tr>
      <w:tr w:rsidR="000A51B9" w:rsidRPr="00233788" w:rsidDel="005F2943" w14:paraId="4E2DBD62" w14:textId="32C17A39" w:rsidTr="00657F5D">
        <w:trPr>
          <w:cantSplit/>
          <w:del w:id="221" w:author="Jan Szefler" w:date="2024-11-06T08:40:00Z"/>
        </w:trPr>
        <w:tc>
          <w:tcPr>
            <w:tcW w:w="3912" w:type="dxa"/>
          </w:tcPr>
          <w:p w14:paraId="00F3FAC3" w14:textId="06D8C2B8" w:rsidR="000A51B9" w:rsidRPr="00233788" w:rsidDel="005F2943" w:rsidRDefault="000A51B9">
            <w:pPr>
              <w:rPr>
                <w:del w:id="222" w:author="Jan Szefler" w:date="2024-11-06T08:40:00Z" w16du:dateUtc="2024-11-06T07:40:00Z"/>
                <w:b/>
                <w:bCs/>
                <w:sz w:val="18"/>
                <w:szCs w:val="18"/>
                <w:lang w:val="pl-PL"/>
              </w:rPr>
              <w:pPrChange w:id="223" w:author="Jan Szefler" w:date="2024-11-06T08:40:00Z" w16du:dateUtc="2024-11-06T07:40:00Z">
                <w:pPr>
                  <w:spacing w:before="60" w:line="276" w:lineRule="auto"/>
                  <w:ind w:firstLine="0"/>
                  <w:jc w:val="center"/>
                </w:pPr>
              </w:pPrChange>
            </w:pPr>
            <w:del w:id="224" w:author="Jan Szefler" w:date="2024-11-06T08:40:00Z" w16du:dateUtc="2024-11-06T07:40:00Z">
              <w:r w:rsidRPr="00233788" w:rsidDel="005F2943">
                <w:rPr>
                  <w:b/>
                  <w:bCs/>
                  <w:sz w:val="18"/>
                  <w:szCs w:val="18"/>
                  <w:lang w:val="pl-PL"/>
                </w:rPr>
                <w:delText xml:space="preserve">Nowy menedżerializm w sektorze </w:delText>
              </w:r>
              <w:r w:rsidR="008D6CC6" w:rsidDel="005F2943">
                <w:rPr>
                  <w:b/>
                  <w:bCs/>
                  <w:sz w:val="18"/>
                  <w:szCs w:val="18"/>
                  <w:lang w:val="pl-PL"/>
                </w:rPr>
                <w:br/>
              </w:r>
              <w:r w:rsidRPr="00233788" w:rsidDel="005F2943">
                <w:rPr>
                  <w:b/>
                  <w:bCs/>
                  <w:sz w:val="18"/>
                  <w:szCs w:val="18"/>
                  <w:lang w:val="pl-PL"/>
                </w:rPr>
                <w:delText>publicznym</w:delText>
              </w:r>
              <w:r w:rsidR="00E726C6" w:rsidDel="005F2943">
                <w:rPr>
                  <w:rStyle w:val="FootnoteReference"/>
                  <w:b/>
                  <w:bCs/>
                  <w:sz w:val="18"/>
                  <w:szCs w:val="18"/>
                  <w:lang w:val="pl-PL"/>
                </w:rPr>
                <w:footnoteReference w:id="17"/>
              </w:r>
            </w:del>
          </w:p>
          <w:p w14:paraId="2AE7B567" w14:textId="68BA5737" w:rsidR="000A51B9" w:rsidRPr="00233788" w:rsidDel="005F2943" w:rsidRDefault="000A51B9">
            <w:pPr>
              <w:rPr>
                <w:del w:id="227" w:author="Jan Szefler" w:date="2024-11-06T08:40:00Z" w16du:dateUtc="2024-11-06T07:40:00Z"/>
                <w:sz w:val="18"/>
                <w:szCs w:val="18"/>
                <w:lang w:val="pl-PL"/>
              </w:rPr>
              <w:pPrChange w:id="228" w:author="Jan Szefler" w:date="2024-11-06T08:40:00Z" w16du:dateUtc="2024-11-06T07:40:00Z">
                <w:pPr>
                  <w:pStyle w:val="ListParagraph"/>
                  <w:numPr>
                    <w:numId w:val="14"/>
                  </w:numPr>
                  <w:spacing w:before="60" w:line="276" w:lineRule="auto"/>
                  <w:ind w:left="125" w:hanging="170"/>
                </w:pPr>
              </w:pPrChange>
            </w:pPr>
            <w:del w:id="229" w:author="Jan Szefler" w:date="2024-11-06T08:40:00Z" w16du:dateUtc="2024-11-06T07:40:00Z">
              <w:r w:rsidRPr="00233788" w:rsidDel="005F2943">
                <w:rPr>
                  <w:sz w:val="18"/>
                  <w:szCs w:val="18"/>
                  <w:lang w:val="pl-PL"/>
                </w:rPr>
                <w:delText>Ponownie zwrócenie uwagi na nacisk strategiczny, cele marketingowe i program nauczania</w:delText>
              </w:r>
            </w:del>
          </w:p>
          <w:p w14:paraId="1626EA7E" w14:textId="4A8F1F87" w:rsidR="000A51B9" w:rsidRPr="00233788" w:rsidDel="005F2943" w:rsidRDefault="000A51B9">
            <w:pPr>
              <w:rPr>
                <w:del w:id="230" w:author="Jan Szefler" w:date="2024-11-06T08:40:00Z" w16du:dateUtc="2024-11-06T07:40:00Z"/>
                <w:sz w:val="18"/>
                <w:szCs w:val="18"/>
                <w:lang w:val="pl-PL"/>
              </w:rPr>
              <w:pPrChange w:id="231" w:author="Jan Szefler" w:date="2024-11-06T08:40:00Z" w16du:dateUtc="2024-11-06T07:40:00Z">
                <w:pPr>
                  <w:pStyle w:val="ListParagraph"/>
                  <w:numPr>
                    <w:numId w:val="14"/>
                  </w:numPr>
                  <w:spacing w:before="60" w:line="276" w:lineRule="auto"/>
                  <w:ind w:left="125" w:hanging="170"/>
                </w:pPr>
              </w:pPrChange>
            </w:pPr>
            <w:del w:id="232" w:author="Jan Szefler" w:date="2024-11-06T08:40:00Z" w16du:dateUtc="2024-11-06T07:40:00Z">
              <w:r w:rsidRPr="00233788" w:rsidDel="005F2943">
                <w:rPr>
                  <w:sz w:val="18"/>
                  <w:szCs w:val="18"/>
                  <w:lang w:val="pl-PL"/>
                </w:rPr>
                <w:delText>Kluczowa rola naukowców w przyczynianiu się do jakości i reputacji instytucji szkolnictwa wyższego</w:delText>
              </w:r>
            </w:del>
          </w:p>
          <w:p w14:paraId="6DFE99FB" w14:textId="348449BD" w:rsidR="000A51B9" w:rsidRPr="00233788" w:rsidDel="005F2943" w:rsidRDefault="000A51B9">
            <w:pPr>
              <w:rPr>
                <w:del w:id="233" w:author="Jan Szefler" w:date="2024-11-06T08:40:00Z" w16du:dateUtc="2024-11-06T07:40:00Z"/>
                <w:sz w:val="18"/>
                <w:szCs w:val="18"/>
                <w:lang w:val="pl-PL"/>
              </w:rPr>
              <w:pPrChange w:id="234" w:author="Jan Szefler" w:date="2024-11-06T08:40:00Z" w16du:dateUtc="2024-11-06T07:40:00Z">
                <w:pPr>
                  <w:pStyle w:val="ListParagraph"/>
                  <w:numPr>
                    <w:numId w:val="14"/>
                  </w:numPr>
                  <w:spacing w:before="60" w:line="276" w:lineRule="auto"/>
                  <w:ind w:left="125" w:hanging="170"/>
                </w:pPr>
              </w:pPrChange>
            </w:pPr>
            <w:del w:id="235" w:author="Jan Szefler" w:date="2024-11-06T08:40:00Z" w16du:dateUtc="2024-11-06T07:40:00Z">
              <w:r w:rsidRPr="00233788" w:rsidDel="005F2943">
                <w:rPr>
                  <w:sz w:val="18"/>
                  <w:szCs w:val="18"/>
                  <w:lang w:val="pl-PL"/>
                </w:rPr>
                <w:delText>Znaczne inwestycje na działalność badawczą i ograniczona autonomia w strategiach inwestycyjnych (poleganie na funduszach publicznych i wytycznych inwestycyjnych)</w:delText>
              </w:r>
            </w:del>
          </w:p>
        </w:tc>
        <w:tc>
          <w:tcPr>
            <w:tcW w:w="5272" w:type="dxa"/>
          </w:tcPr>
          <w:p w14:paraId="5B662F33" w14:textId="4FE300F6" w:rsidR="000A51B9" w:rsidRPr="00233788" w:rsidDel="005F2943" w:rsidRDefault="000A51B9">
            <w:pPr>
              <w:rPr>
                <w:del w:id="236" w:author="Jan Szefler" w:date="2024-11-06T08:40:00Z" w16du:dateUtc="2024-11-06T07:40:00Z"/>
                <w:b/>
                <w:bCs/>
                <w:sz w:val="18"/>
                <w:szCs w:val="18"/>
                <w:lang w:val="pl-PL"/>
              </w:rPr>
              <w:pPrChange w:id="237" w:author="Jan Szefler" w:date="2024-11-06T08:40:00Z" w16du:dateUtc="2024-11-06T07:40:00Z">
                <w:pPr>
                  <w:spacing w:before="60" w:line="276" w:lineRule="auto"/>
                  <w:ind w:firstLine="0"/>
                  <w:jc w:val="center"/>
                </w:pPr>
              </w:pPrChange>
            </w:pPr>
            <w:del w:id="238" w:author="Jan Szefler" w:date="2024-11-06T08:40:00Z" w16du:dateUtc="2024-11-06T07:40:00Z">
              <w:r w:rsidRPr="00233788" w:rsidDel="005F2943">
                <w:rPr>
                  <w:b/>
                  <w:bCs/>
                  <w:sz w:val="18"/>
                  <w:szCs w:val="18"/>
                  <w:lang w:val="pl-PL"/>
                </w:rPr>
                <w:delText xml:space="preserve">Przywództwo przedsiębiorcze na wszystkich </w:delText>
              </w:r>
              <w:r w:rsidR="008D6CC6" w:rsidDel="005F2943">
                <w:rPr>
                  <w:b/>
                  <w:bCs/>
                  <w:sz w:val="18"/>
                  <w:szCs w:val="18"/>
                  <w:lang w:val="pl-PL"/>
                </w:rPr>
                <w:br/>
              </w:r>
              <w:r w:rsidRPr="00233788" w:rsidDel="005F2943">
                <w:rPr>
                  <w:b/>
                  <w:bCs/>
                  <w:sz w:val="18"/>
                  <w:szCs w:val="18"/>
                  <w:lang w:val="pl-PL"/>
                </w:rPr>
                <w:delText>poziomach uczelni</w:delText>
              </w:r>
            </w:del>
          </w:p>
          <w:p w14:paraId="7A2DA73E" w14:textId="3BB0B874" w:rsidR="000A51B9" w:rsidRPr="00233788" w:rsidDel="005F2943" w:rsidRDefault="000A51B9">
            <w:pPr>
              <w:rPr>
                <w:del w:id="239" w:author="Jan Szefler" w:date="2024-11-06T08:40:00Z" w16du:dateUtc="2024-11-06T07:40:00Z"/>
                <w:sz w:val="18"/>
                <w:szCs w:val="18"/>
                <w:lang w:val="pl-PL"/>
              </w:rPr>
              <w:pPrChange w:id="240" w:author="Jan Szefler" w:date="2024-11-06T08:40:00Z" w16du:dateUtc="2024-11-06T07:40:00Z">
                <w:pPr>
                  <w:pStyle w:val="ListParagraph"/>
                  <w:numPr>
                    <w:numId w:val="14"/>
                  </w:numPr>
                  <w:spacing w:before="60" w:line="276" w:lineRule="auto"/>
                  <w:ind w:left="125" w:hanging="170"/>
                </w:pPr>
              </w:pPrChange>
            </w:pPr>
            <w:del w:id="241" w:author="Jan Szefler" w:date="2024-11-06T08:40:00Z" w16du:dateUtc="2024-11-06T07:40:00Z">
              <w:r w:rsidRPr="00233788" w:rsidDel="005F2943">
                <w:rPr>
                  <w:sz w:val="18"/>
                  <w:szCs w:val="18"/>
                  <w:lang w:val="pl-PL"/>
                </w:rPr>
                <w:delText>Zdefiniowana i sformalizowana misja i strategia, która może kierować podejściem przedsiębiorczym na wszystkich poziomach instytucji szkolnictwa wyższego</w:delText>
              </w:r>
            </w:del>
          </w:p>
          <w:p w14:paraId="4475EF0F" w14:textId="0CFEB316" w:rsidR="000A51B9" w:rsidRPr="00233788" w:rsidDel="005F2943" w:rsidRDefault="000A51B9">
            <w:pPr>
              <w:rPr>
                <w:del w:id="242" w:author="Jan Szefler" w:date="2024-11-06T08:40:00Z" w16du:dateUtc="2024-11-06T07:40:00Z"/>
                <w:sz w:val="18"/>
                <w:szCs w:val="18"/>
                <w:lang w:val="pl-PL"/>
              </w:rPr>
              <w:pPrChange w:id="243" w:author="Jan Szefler" w:date="2024-11-06T08:40:00Z" w16du:dateUtc="2024-11-06T07:40:00Z">
                <w:pPr>
                  <w:pStyle w:val="ListParagraph"/>
                  <w:numPr>
                    <w:numId w:val="14"/>
                  </w:numPr>
                  <w:spacing w:before="60" w:line="276" w:lineRule="auto"/>
                  <w:ind w:left="125" w:hanging="170"/>
                </w:pPr>
              </w:pPrChange>
            </w:pPr>
            <w:del w:id="244" w:author="Jan Szefler" w:date="2024-11-06T08:40:00Z" w16du:dateUtc="2024-11-06T07:40:00Z">
              <w:r w:rsidRPr="00233788" w:rsidDel="005F2943">
                <w:rPr>
                  <w:sz w:val="18"/>
                  <w:szCs w:val="18"/>
                  <w:lang w:val="pl-PL"/>
                </w:rPr>
                <w:delText>Kluczowa rola menedżerów akademickich w przyczynianiu się do jakości i reputacji instytucji szkolnictwa wyższego oraz aktywnego uczestnictwa w zarządzaniu i podejmowaniu decyzji</w:delText>
              </w:r>
            </w:del>
          </w:p>
          <w:p w14:paraId="7B60DDE6" w14:textId="1C70E9AE" w:rsidR="000A51B9" w:rsidRPr="00233788" w:rsidDel="005F2943" w:rsidRDefault="000A51B9">
            <w:pPr>
              <w:rPr>
                <w:del w:id="245" w:author="Jan Szefler" w:date="2024-11-06T08:40:00Z" w16du:dateUtc="2024-11-06T07:40:00Z"/>
                <w:b/>
                <w:bCs/>
                <w:sz w:val="18"/>
                <w:szCs w:val="18"/>
                <w:lang w:val="pl-PL"/>
              </w:rPr>
              <w:pPrChange w:id="246" w:author="Jan Szefler" w:date="2024-11-06T08:40:00Z" w16du:dateUtc="2024-11-06T07:40:00Z">
                <w:pPr>
                  <w:pStyle w:val="ListParagraph"/>
                  <w:numPr>
                    <w:numId w:val="14"/>
                  </w:numPr>
                  <w:spacing w:before="60" w:line="276" w:lineRule="auto"/>
                  <w:ind w:left="125" w:hanging="170"/>
                </w:pPr>
              </w:pPrChange>
            </w:pPr>
            <w:del w:id="247" w:author="Jan Szefler" w:date="2024-11-06T08:40:00Z" w16du:dateUtc="2024-11-06T07:40:00Z">
              <w:r w:rsidRPr="00233788" w:rsidDel="005F2943">
                <w:rPr>
                  <w:sz w:val="18"/>
                  <w:szCs w:val="18"/>
                  <w:lang w:val="pl-PL"/>
                </w:rPr>
                <w:delText>Zwiększona autonomia i odpowiedzialność pozwalają na większą kontrolę nad zasobami i swobodę wyboru strategii inwestycyjnych. Zarządzanie szkolnictwem wyższym musi obejmować bardziej złożone i pilne decyzje biznesowe</w:delText>
              </w:r>
            </w:del>
          </w:p>
        </w:tc>
      </w:tr>
      <w:tr w:rsidR="000A51B9" w:rsidRPr="00233788" w:rsidDel="005F2943" w14:paraId="30F3E1DE" w14:textId="07E82E1F" w:rsidTr="00657F5D">
        <w:trPr>
          <w:cantSplit/>
          <w:del w:id="248" w:author="Jan Szefler" w:date="2024-11-06T08:40:00Z"/>
        </w:trPr>
        <w:tc>
          <w:tcPr>
            <w:tcW w:w="3912" w:type="dxa"/>
          </w:tcPr>
          <w:p w14:paraId="4BC74A1E" w14:textId="36743EF9" w:rsidR="000A51B9" w:rsidRPr="00233788" w:rsidDel="005F2943" w:rsidRDefault="000A51B9">
            <w:pPr>
              <w:rPr>
                <w:del w:id="249" w:author="Jan Szefler" w:date="2024-11-06T08:40:00Z" w16du:dateUtc="2024-11-06T07:40:00Z"/>
                <w:b/>
                <w:bCs/>
                <w:sz w:val="18"/>
                <w:szCs w:val="18"/>
                <w:lang w:val="pl-PL"/>
              </w:rPr>
              <w:pPrChange w:id="250" w:author="Jan Szefler" w:date="2024-11-06T08:40:00Z" w16du:dateUtc="2024-11-06T07:40:00Z">
                <w:pPr>
                  <w:keepNext/>
                  <w:spacing w:before="60" w:line="276" w:lineRule="auto"/>
                  <w:ind w:firstLine="0"/>
                  <w:jc w:val="center"/>
                </w:pPr>
              </w:pPrChange>
            </w:pPr>
            <w:del w:id="251" w:author="Jan Szefler" w:date="2024-11-06T08:40:00Z" w16du:dateUtc="2024-11-06T07:40:00Z">
              <w:r w:rsidRPr="00233788" w:rsidDel="005F2943">
                <w:rPr>
                  <w:b/>
                  <w:bCs/>
                  <w:sz w:val="18"/>
                  <w:szCs w:val="18"/>
                  <w:lang w:val="pl-PL"/>
                </w:rPr>
                <w:lastRenderedPageBreak/>
                <w:delText xml:space="preserve">Relacje z głównymi </w:delText>
              </w:r>
              <w:r w:rsidR="001A76EB" w:rsidDel="005F2943">
                <w:rPr>
                  <w:b/>
                  <w:bCs/>
                  <w:sz w:val="18"/>
                  <w:szCs w:val="18"/>
                  <w:lang w:val="pl-PL"/>
                </w:rPr>
                <w:delText>zainteresowanymi stronami</w:delText>
              </w:r>
              <w:r w:rsidRPr="00233788" w:rsidDel="005F2943">
                <w:rPr>
                  <w:b/>
                  <w:bCs/>
                  <w:sz w:val="18"/>
                  <w:szCs w:val="18"/>
                  <w:lang w:val="pl-PL"/>
                </w:rPr>
                <w:delText xml:space="preserve"> przy użyciu tradycyjnych mediów</w:delText>
              </w:r>
            </w:del>
          </w:p>
          <w:p w14:paraId="377341DB" w14:textId="40620A45" w:rsidR="000A51B9" w:rsidRPr="00233788" w:rsidDel="005F2943" w:rsidRDefault="000A51B9">
            <w:pPr>
              <w:rPr>
                <w:del w:id="252" w:author="Jan Szefler" w:date="2024-11-06T08:40:00Z" w16du:dateUtc="2024-11-06T07:40:00Z"/>
                <w:b/>
                <w:bCs/>
                <w:sz w:val="18"/>
                <w:szCs w:val="18"/>
                <w:lang w:val="pl-PL"/>
              </w:rPr>
              <w:pPrChange w:id="253" w:author="Jan Szefler" w:date="2024-11-06T08:40:00Z" w16du:dateUtc="2024-11-06T07:40:00Z">
                <w:pPr>
                  <w:pStyle w:val="ListParagraph"/>
                  <w:keepNext/>
                  <w:numPr>
                    <w:numId w:val="14"/>
                  </w:numPr>
                  <w:spacing w:before="60" w:line="276" w:lineRule="auto"/>
                  <w:ind w:left="125" w:hanging="170"/>
                </w:pPr>
              </w:pPrChange>
            </w:pPr>
            <w:del w:id="254" w:author="Jan Szefler" w:date="2024-11-06T08:40:00Z" w16du:dateUtc="2024-11-06T07:40:00Z">
              <w:r w:rsidRPr="00233788" w:rsidDel="005F2943">
                <w:rPr>
                  <w:sz w:val="18"/>
                  <w:szCs w:val="18"/>
                  <w:lang w:val="pl-PL"/>
                </w:rPr>
                <w:delText>Studenci obeznani z technologią i rozmówcy z branży a heterogeniczne kompetencje technologiczne wśród pracowników akademickich</w:delText>
              </w:r>
            </w:del>
          </w:p>
          <w:p w14:paraId="5BB24A0B" w14:textId="466E7318" w:rsidR="000A51B9" w:rsidRPr="00233788" w:rsidDel="005F2943" w:rsidRDefault="000A51B9">
            <w:pPr>
              <w:rPr>
                <w:del w:id="255" w:author="Jan Szefler" w:date="2024-11-06T08:40:00Z" w16du:dateUtc="2024-11-06T07:40:00Z"/>
                <w:sz w:val="18"/>
                <w:szCs w:val="18"/>
                <w:lang w:val="pl-PL"/>
              </w:rPr>
              <w:pPrChange w:id="256" w:author="Jan Szefler" w:date="2024-11-06T08:40:00Z" w16du:dateUtc="2024-11-06T07:40:00Z">
                <w:pPr>
                  <w:pStyle w:val="ListParagraph"/>
                  <w:keepNext/>
                  <w:numPr>
                    <w:numId w:val="14"/>
                  </w:numPr>
                  <w:spacing w:before="60" w:line="276" w:lineRule="auto"/>
                  <w:ind w:left="125" w:hanging="170"/>
                </w:pPr>
              </w:pPrChange>
            </w:pPr>
            <w:del w:id="257" w:author="Jan Szefler" w:date="2024-11-06T08:40:00Z" w16du:dateUtc="2024-11-06T07:40:00Z">
              <w:r w:rsidRPr="00233788" w:rsidDel="005F2943">
                <w:rPr>
                  <w:sz w:val="18"/>
                  <w:szCs w:val="18"/>
                  <w:lang w:val="pl-PL"/>
                </w:rPr>
                <w:delText>Korzystanie z ograniczonego zestawu rozwiązań internetowych</w:delText>
              </w:r>
            </w:del>
          </w:p>
          <w:p w14:paraId="61CF7FE1" w14:textId="05003C20" w:rsidR="000A51B9" w:rsidRPr="00233788" w:rsidDel="005F2943" w:rsidRDefault="000A51B9">
            <w:pPr>
              <w:rPr>
                <w:del w:id="258" w:author="Jan Szefler" w:date="2024-11-06T08:40:00Z" w16du:dateUtc="2024-11-06T07:40:00Z"/>
                <w:sz w:val="18"/>
                <w:szCs w:val="18"/>
                <w:lang w:val="pl-PL"/>
              </w:rPr>
              <w:pPrChange w:id="259" w:author="Jan Szefler" w:date="2024-11-06T08:40:00Z" w16du:dateUtc="2024-11-06T07:40:00Z">
                <w:pPr>
                  <w:pStyle w:val="ListParagraph"/>
                  <w:keepNext/>
                  <w:numPr>
                    <w:numId w:val="14"/>
                  </w:numPr>
                  <w:spacing w:before="60" w:line="276" w:lineRule="auto"/>
                  <w:ind w:left="125" w:hanging="170"/>
                </w:pPr>
              </w:pPrChange>
            </w:pPr>
            <w:del w:id="260" w:author="Jan Szefler" w:date="2024-11-06T08:40:00Z" w16du:dateUtc="2024-11-06T07:40:00Z">
              <w:r w:rsidRPr="00233788" w:rsidDel="005F2943">
                <w:rPr>
                  <w:sz w:val="18"/>
                  <w:szCs w:val="18"/>
                  <w:lang w:val="pl-PL"/>
                </w:rPr>
                <w:delText>Tradycyjny proces nauczania, głównie stacjonarny, i niejednorodne przyjęcie pedagogiki zorientowanej na uczestnika</w:delText>
              </w:r>
            </w:del>
          </w:p>
          <w:p w14:paraId="7069CC8D" w14:textId="6802E7A1" w:rsidR="000A51B9" w:rsidRPr="00233788" w:rsidDel="005F2943" w:rsidRDefault="000A51B9">
            <w:pPr>
              <w:rPr>
                <w:del w:id="261" w:author="Jan Szefler" w:date="2024-11-06T08:40:00Z" w16du:dateUtc="2024-11-06T07:40:00Z"/>
                <w:b/>
                <w:bCs/>
                <w:sz w:val="18"/>
                <w:szCs w:val="18"/>
                <w:lang w:val="pl-PL"/>
              </w:rPr>
              <w:pPrChange w:id="262" w:author="Jan Szefler" w:date="2024-11-06T08:40:00Z" w16du:dateUtc="2024-11-06T07:40:00Z">
                <w:pPr>
                  <w:pStyle w:val="ListParagraph"/>
                  <w:keepNext/>
                  <w:numPr>
                    <w:numId w:val="14"/>
                  </w:numPr>
                  <w:spacing w:before="60" w:line="276" w:lineRule="auto"/>
                  <w:ind w:left="125" w:hanging="170"/>
                </w:pPr>
              </w:pPrChange>
            </w:pPr>
            <w:del w:id="263" w:author="Jan Szefler" w:date="2024-11-06T08:40:00Z" w16du:dateUtc="2024-11-06T07:40:00Z">
              <w:r w:rsidRPr="00233788" w:rsidDel="005F2943">
                <w:rPr>
                  <w:sz w:val="18"/>
                  <w:szCs w:val="18"/>
                  <w:lang w:val="pl-PL"/>
                </w:rPr>
                <w:delText>Marketing usług głównie opierający się na tradycyjnych mediach i jednostronnej komunikacji (od uczelni do reszty świata)</w:delText>
              </w:r>
            </w:del>
          </w:p>
        </w:tc>
        <w:tc>
          <w:tcPr>
            <w:tcW w:w="5272" w:type="dxa"/>
          </w:tcPr>
          <w:p w14:paraId="25D93A0E" w14:textId="7C332208" w:rsidR="000A51B9" w:rsidRPr="00233788" w:rsidDel="005F2943" w:rsidRDefault="000A51B9">
            <w:pPr>
              <w:rPr>
                <w:del w:id="264" w:author="Jan Szefler" w:date="2024-11-06T08:40:00Z" w16du:dateUtc="2024-11-06T07:40:00Z"/>
                <w:b/>
                <w:bCs/>
                <w:sz w:val="18"/>
                <w:szCs w:val="18"/>
                <w:lang w:val="pl-PL"/>
              </w:rPr>
              <w:pPrChange w:id="265" w:author="Jan Szefler" w:date="2024-11-06T08:40:00Z" w16du:dateUtc="2024-11-06T07:40:00Z">
                <w:pPr>
                  <w:keepNext/>
                  <w:spacing w:before="60" w:line="276" w:lineRule="auto"/>
                  <w:ind w:firstLine="0"/>
                  <w:jc w:val="center"/>
                </w:pPr>
              </w:pPrChange>
            </w:pPr>
            <w:del w:id="266" w:author="Jan Szefler" w:date="2024-11-06T08:40:00Z" w16du:dateUtc="2024-11-06T07:40:00Z">
              <w:r w:rsidRPr="00233788" w:rsidDel="005F2943">
                <w:rPr>
                  <w:b/>
                  <w:bCs/>
                  <w:sz w:val="18"/>
                  <w:szCs w:val="18"/>
                  <w:lang w:val="pl-PL"/>
                </w:rPr>
                <w:delText xml:space="preserve">Nasilone połączenia, interakcje i współtworzenie wartości z większym gronem </w:delText>
              </w:r>
              <w:r w:rsidR="001A76EB" w:rsidDel="005F2943">
                <w:rPr>
                  <w:b/>
                  <w:bCs/>
                  <w:sz w:val="18"/>
                  <w:szCs w:val="18"/>
                  <w:lang w:val="pl-PL"/>
                </w:rPr>
                <w:delText>zainteresowanych stron</w:delText>
              </w:r>
            </w:del>
          </w:p>
          <w:p w14:paraId="1994F63E" w14:textId="2A2E3DD3" w:rsidR="000A51B9" w:rsidRPr="00233788" w:rsidDel="005F2943" w:rsidRDefault="000A51B9">
            <w:pPr>
              <w:rPr>
                <w:del w:id="267" w:author="Jan Szefler" w:date="2024-11-06T08:40:00Z" w16du:dateUtc="2024-11-06T07:40:00Z"/>
                <w:b/>
                <w:bCs/>
                <w:sz w:val="18"/>
                <w:szCs w:val="18"/>
                <w:lang w:val="pl-PL"/>
              </w:rPr>
              <w:pPrChange w:id="268" w:author="Jan Szefler" w:date="2024-11-06T08:40:00Z" w16du:dateUtc="2024-11-06T07:40:00Z">
                <w:pPr>
                  <w:pStyle w:val="ListParagraph"/>
                  <w:keepNext/>
                  <w:numPr>
                    <w:numId w:val="14"/>
                  </w:numPr>
                  <w:spacing w:before="60" w:line="276" w:lineRule="auto"/>
                  <w:ind w:left="125" w:hanging="170"/>
                </w:pPr>
              </w:pPrChange>
            </w:pPr>
            <w:del w:id="269" w:author="Jan Szefler" w:date="2024-11-06T08:40:00Z" w16du:dateUtc="2024-11-06T07:40:00Z">
              <w:r w:rsidRPr="00233788" w:rsidDel="005F2943">
                <w:rPr>
                  <w:sz w:val="18"/>
                  <w:szCs w:val="18"/>
                  <w:lang w:val="pl-PL"/>
                </w:rPr>
                <w:delText>Nauka poruszania się po nowym, zorientowanym na technologię i multimedia środowisku, w którym uczelnie wspierają pracowników akademickich w zdobywaniu niezbędnych umiejętności</w:delText>
              </w:r>
            </w:del>
          </w:p>
          <w:p w14:paraId="02B7631F" w14:textId="54DEF971" w:rsidR="000A51B9" w:rsidRPr="00233788" w:rsidDel="005F2943" w:rsidRDefault="000A51B9">
            <w:pPr>
              <w:rPr>
                <w:del w:id="270" w:author="Jan Szefler" w:date="2024-11-06T08:40:00Z" w16du:dateUtc="2024-11-06T07:40:00Z"/>
                <w:sz w:val="18"/>
                <w:szCs w:val="18"/>
                <w:lang w:val="pl-PL"/>
              </w:rPr>
              <w:pPrChange w:id="271" w:author="Jan Szefler" w:date="2024-11-06T08:40:00Z" w16du:dateUtc="2024-11-06T07:40:00Z">
                <w:pPr>
                  <w:pStyle w:val="ListParagraph"/>
                  <w:keepNext/>
                  <w:numPr>
                    <w:numId w:val="14"/>
                  </w:numPr>
                  <w:spacing w:before="60" w:line="276" w:lineRule="auto"/>
                  <w:ind w:left="125" w:hanging="170"/>
                </w:pPr>
              </w:pPrChange>
            </w:pPr>
            <w:del w:id="272" w:author="Jan Szefler" w:date="2024-11-06T08:40:00Z" w16du:dateUtc="2024-11-06T07:40:00Z">
              <w:r w:rsidRPr="00233788" w:rsidDel="005F2943">
                <w:rPr>
                  <w:sz w:val="18"/>
                  <w:szCs w:val="18"/>
                  <w:lang w:val="pl-PL"/>
                </w:rPr>
                <w:delText>Głębsza integracja sieci 2.0 i networkingu w badaniach</w:delText>
              </w:r>
            </w:del>
          </w:p>
          <w:p w14:paraId="50625163" w14:textId="154D2899" w:rsidR="000A51B9" w:rsidRPr="00233788" w:rsidDel="005F2943" w:rsidRDefault="000A51B9">
            <w:pPr>
              <w:rPr>
                <w:del w:id="273" w:author="Jan Szefler" w:date="2024-11-06T08:40:00Z" w16du:dateUtc="2024-11-06T07:40:00Z"/>
                <w:sz w:val="18"/>
                <w:szCs w:val="18"/>
                <w:lang w:val="pl-PL"/>
              </w:rPr>
              <w:pPrChange w:id="274" w:author="Jan Szefler" w:date="2024-11-06T08:40:00Z" w16du:dateUtc="2024-11-06T07:40:00Z">
                <w:pPr>
                  <w:pStyle w:val="ListParagraph"/>
                  <w:keepNext/>
                  <w:numPr>
                    <w:numId w:val="14"/>
                  </w:numPr>
                  <w:spacing w:before="60" w:line="276" w:lineRule="auto"/>
                  <w:ind w:left="125" w:hanging="170"/>
                </w:pPr>
              </w:pPrChange>
            </w:pPr>
            <w:del w:id="275" w:author="Jan Szefler" w:date="2024-11-06T08:40:00Z" w16du:dateUtc="2024-11-06T07:40:00Z">
              <w:r w:rsidRPr="00233788" w:rsidDel="005F2943">
                <w:rPr>
                  <w:sz w:val="18"/>
                  <w:szCs w:val="18"/>
                  <w:lang w:val="pl-PL"/>
                </w:rPr>
                <w:delText>Nowy projekt procesów uczenia się i infrastruktur, mający na celu wspólne uczenie się poprzez wysoce interaktywne i elastyczne metody pedagogiczne</w:delText>
              </w:r>
            </w:del>
          </w:p>
          <w:p w14:paraId="66D9147D" w14:textId="48733C96" w:rsidR="000A51B9" w:rsidRPr="00233788" w:rsidDel="005F2943" w:rsidRDefault="000A51B9">
            <w:pPr>
              <w:rPr>
                <w:del w:id="276" w:author="Jan Szefler" w:date="2024-11-06T08:40:00Z" w16du:dateUtc="2024-11-06T07:40:00Z"/>
                <w:b/>
                <w:bCs/>
                <w:sz w:val="18"/>
                <w:szCs w:val="18"/>
                <w:lang w:val="pl-PL"/>
              </w:rPr>
              <w:pPrChange w:id="277" w:author="Jan Szefler" w:date="2024-11-06T08:40:00Z" w16du:dateUtc="2024-11-06T07:40:00Z">
                <w:pPr>
                  <w:pStyle w:val="ListParagraph"/>
                  <w:keepNext/>
                  <w:numPr>
                    <w:numId w:val="14"/>
                  </w:numPr>
                  <w:spacing w:before="60" w:line="276" w:lineRule="auto"/>
                  <w:ind w:left="125" w:hanging="170"/>
                </w:pPr>
              </w:pPrChange>
            </w:pPr>
            <w:del w:id="278" w:author="Jan Szefler" w:date="2024-11-06T08:40:00Z" w16du:dateUtc="2024-11-06T07:40:00Z">
              <w:r w:rsidRPr="00233788" w:rsidDel="005F2943">
                <w:rPr>
                  <w:sz w:val="18"/>
                  <w:szCs w:val="18"/>
                  <w:lang w:val="pl-PL"/>
                </w:rPr>
                <w:delText>Dialog i komunikacja partycypacyjna, wykorzystanie nowych mediów (w szczególności sieć 2.0 i mediów społecznościowych), aby dotrzeć do różnych odbiorców usług uczelni za pomocą dostosowanych komunikatów</w:delText>
              </w:r>
            </w:del>
          </w:p>
        </w:tc>
      </w:tr>
    </w:tbl>
    <w:p w14:paraId="172CCF0D" w14:textId="1C9ECCF9" w:rsidR="000A51B9" w:rsidRPr="009811F3" w:rsidDel="005F2943" w:rsidRDefault="000A51B9">
      <w:pPr>
        <w:rPr>
          <w:del w:id="279" w:author="Jan Szefler" w:date="2024-11-06T08:40:00Z" w16du:dateUtc="2024-11-06T07:40:00Z"/>
        </w:rPr>
        <w:pPrChange w:id="280" w:author="Jan Szefler" w:date="2024-11-06T08:40:00Z" w16du:dateUtc="2024-11-06T07:40:00Z">
          <w:pPr>
            <w:pStyle w:val="rdo"/>
          </w:pPr>
        </w:pPrChange>
      </w:pPr>
      <w:del w:id="281" w:author="Jan Szefler" w:date="2024-11-06T08:40:00Z" w16du:dateUtc="2024-11-06T07:40:00Z">
        <w:r w:rsidRPr="009811F3" w:rsidDel="005F2943">
          <w:delText xml:space="preserve">Źródło: </w:delText>
        </w:r>
        <w:r w:rsidRPr="00233788" w:rsidDel="005F2943">
          <w:fldChar w:fldCharType="begin" w:fldLock="1"/>
        </w:r>
        <w:r w:rsidR="001A2624" w:rsidRPr="009811F3"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811F3" w:rsidDel="005F2943">
          <w:rPr>
            <w:noProof/>
          </w:rPr>
          <w:delText>(Pucciarelli &amp; Kaplan, 2016)</w:delText>
        </w:r>
        <w:r w:rsidRPr="00233788" w:rsidDel="005F2943">
          <w:fldChar w:fldCharType="end"/>
        </w:r>
      </w:del>
    </w:p>
    <w:p w14:paraId="2D0FF18D" w14:textId="75BAA779" w:rsidR="000A51B9" w:rsidRPr="00233788" w:rsidDel="005F2943" w:rsidRDefault="000A51B9" w:rsidP="005F2943">
      <w:pPr>
        <w:rPr>
          <w:del w:id="282" w:author="Jan Szefler" w:date="2024-11-06T08:40:00Z" w16du:dateUtc="2024-11-06T07:40:00Z"/>
        </w:rPr>
      </w:pPr>
      <w:del w:id="283" w:author="Jan Szefler" w:date="2024-11-06T08:40:00Z" w16du:dateUtc="2024-11-06T07:40:00Z">
        <w:r w:rsidRPr="00233788" w:rsidDel="005F2943">
          <w:delText xml:space="preserve">Rekomendowane kierunki zmian w strategii uczelni przestawione w </w:delText>
        </w:r>
        <w:r w:rsidR="00B23FF3" w:rsidRPr="00233788" w:rsidDel="005F2943">
          <w:delText>Tabeli</w:delText>
        </w:r>
        <w:r w:rsidR="00345BF3" w:rsidDel="005F2943">
          <w:delText> </w:delText>
        </w:r>
        <w:r w:rsidR="00B23FF3" w:rsidDel="005F2943">
          <w:delText>3</w:delText>
        </w:r>
        <w:r w:rsidRPr="00233788" w:rsidDel="005F2943">
          <w:delText xml:space="preserve"> są formą odpowiedzi na trzy sformułowane przez Pucciarellego i Kaplana </w:delText>
        </w:r>
        <w:r w:rsidR="009811F3" w:rsidDel="005F2943">
          <w:delText>postulaty</w:delText>
        </w:r>
        <w:r w:rsidRPr="00233788" w:rsidDel="005F2943">
          <w:delText xml:space="preserve"> strategiczne:</w:delText>
        </w:r>
      </w:del>
    </w:p>
    <w:p w14:paraId="57B2812B" w14:textId="6B1E0604" w:rsidR="000A51B9" w:rsidRPr="00233788" w:rsidDel="005F2943" w:rsidRDefault="000A51B9">
      <w:pPr>
        <w:rPr>
          <w:del w:id="284" w:author="Jan Szefler" w:date="2024-11-06T08:40:00Z" w16du:dateUtc="2024-11-06T07:40:00Z"/>
        </w:rPr>
        <w:pPrChange w:id="285" w:author="Jan Szefler" w:date="2024-11-06T08:40:00Z" w16du:dateUtc="2024-11-06T07:40:00Z">
          <w:pPr>
            <w:pStyle w:val="ListParagraph"/>
            <w:numPr>
              <w:numId w:val="15"/>
            </w:numPr>
            <w:spacing w:before="60" w:line="300" w:lineRule="auto"/>
            <w:ind w:left="1066" w:hanging="357"/>
          </w:pPr>
        </w:pPrChange>
      </w:pPr>
      <w:del w:id="286" w:author="Jan Szefler" w:date="2024-11-06T08:40:00Z" w16du:dateUtc="2024-11-06T07:40:00Z">
        <w:r w:rsidRPr="00233788" w:rsidDel="005F2943">
          <w:delText>wzmocnić prestiż i udział w rynku na konsolidującym się rynku edukacji wyższej,</w:delText>
        </w:r>
      </w:del>
    </w:p>
    <w:p w14:paraId="76122B61" w14:textId="6F22D140" w:rsidR="000A51B9" w:rsidRPr="00233788" w:rsidDel="005F2943" w:rsidRDefault="000A51B9">
      <w:pPr>
        <w:rPr>
          <w:del w:id="287" w:author="Jan Szefler" w:date="2024-11-06T08:40:00Z" w16du:dateUtc="2024-11-06T07:40:00Z"/>
        </w:rPr>
        <w:pPrChange w:id="288" w:author="Jan Szefler" w:date="2024-11-06T08:40:00Z" w16du:dateUtc="2024-11-06T07:40:00Z">
          <w:pPr>
            <w:pStyle w:val="ListParagraph"/>
            <w:numPr>
              <w:numId w:val="15"/>
            </w:numPr>
            <w:spacing w:before="0" w:line="300" w:lineRule="auto"/>
            <w:ind w:left="1066" w:hanging="357"/>
          </w:pPr>
        </w:pPrChange>
      </w:pPr>
      <w:del w:id="289" w:author="Jan Szefler" w:date="2024-11-06T08:40:00Z" w16du:dateUtc="2024-11-06T07:40:00Z">
        <w:r w:rsidRPr="00233788" w:rsidDel="005F2943">
          <w:delText>rozwinąć myślenie przedsiębiorcze z odpowiednimi sposobami działania (</w:delText>
        </w:r>
        <w:r w:rsidRPr="000701DE" w:rsidDel="005F2943">
          <w:rPr>
            <w:i/>
            <w:iCs/>
          </w:rPr>
          <w:delText xml:space="preserve">modus </w:delText>
        </w:r>
        <w:r w:rsidR="00754B63" w:rsidDel="005F2943">
          <w:rPr>
            <w:i/>
            <w:iCs/>
          </w:rPr>
          <w:br/>
        </w:r>
        <w:r w:rsidRPr="000701DE" w:rsidDel="005F2943">
          <w:rPr>
            <w:i/>
            <w:iCs/>
          </w:rPr>
          <w:delText>operandi</w:delText>
        </w:r>
        <w:r w:rsidRPr="00233788" w:rsidDel="005F2943">
          <w:delText>) oraz podejściem do podejmowania decyzji,</w:delText>
        </w:r>
      </w:del>
    </w:p>
    <w:p w14:paraId="3217237F" w14:textId="52491E1C" w:rsidR="000A51B9" w:rsidRPr="00233788" w:rsidRDefault="000A51B9">
      <w:pPr>
        <w:pPrChange w:id="290" w:author="Jan Szefler" w:date="2024-11-06T08:40:00Z" w16du:dateUtc="2024-11-06T07:40:00Z">
          <w:pPr>
            <w:pStyle w:val="ListParagraph"/>
            <w:numPr>
              <w:numId w:val="15"/>
            </w:numPr>
            <w:spacing w:before="0" w:line="300" w:lineRule="auto"/>
            <w:ind w:left="1066" w:hanging="357"/>
          </w:pPr>
        </w:pPrChange>
      </w:pPr>
      <w:del w:id="291" w:author="Jan Szefler" w:date="2024-11-06T08:40:00Z" w16du:dateUtc="2024-11-06T07:40:00Z">
        <w:r w:rsidRPr="00233788" w:rsidDel="005F2943">
          <w:delText xml:space="preserve">rozszerzyć powiązania i interakcje, a także współtworzenie wartości wraz z interesariuszami </w:delText>
        </w:r>
        <w:r w:rsidRPr="00233788" w:rsidDel="005F2943">
          <w:fldChar w:fldCharType="begin" w:fldLock="1"/>
        </w:r>
        <w:r w:rsidR="001A2624" w:rsidDel="005F2943">
          <w:del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delInstrText>
        </w:r>
        <w:r w:rsidRPr="00233788" w:rsidDel="005F2943">
          <w:fldChar w:fldCharType="separate"/>
        </w:r>
        <w:r w:rsidR="00921CC1" w:rsidRPr="00921CC1" w:rsidDel="005F2943">
          <w:rPr>
            <w:noProof/>
          </w:rPr>
          <w:delText>(Pucciarelli &amp; Kaplan, 2016)</w:delText>
        </w:r>
        <w:r w:rsidRPr="00233788" w:rsidDel="005F2943">
          <w:fldChar w:fldCharType="end"/>
        </w:r>
        <w:r w:rsidRPr="00233788" w:rsidDel="005F2943">
          <w:delText>.</w:delText>
        </w:r>
      </w:del>
    </w:p>
    <w:p w14:paraId="3CB99155" w14:textId="77F0601C"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FootnoteReference"/>
        </w:rPr>
        <w:footnoteReference w:id="18"/>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292" w:name="_Ref134896694"/>
      <w:bookmarkStart w:id="293" w:name="_Ref134896667"/>
      <w:bookmarkStart w:id="294" w:name="_Toc169134727"/>
      <w:r w:rsidRPr="00233788">
        <w:lastRenderedPageBreak/>
        <w:t xml:space="preserve">Tabela </w:t>
      </w:r>
      <w:fldSimple w:instr=" SEQ Tabela \* ARABIC ">
        <w:r w:rsidR="00F2350D">
          <w:rPr>
            <w:noProof/>
          </w:rPr>
          <w:t>4</w:t>
        </w:r>
      </w:fldSimple>
      <w:bookmarkEnd w:id="292"/>
      <w:r w:rsidR="00993B1A">
        <w:rPr>
          <w:noProof/>
        </w:rPr>
        <w:t>.</w:t>
      </w:r>
      <w:r w:rsidRPr="00233788">
        <w:t xml:space="preserve"> Uniwersytet przedsiębiorczy a uniwersytet odpowiedzialny społecznie</w:t>
      </w:r>
      <w:bookmarkEnd w:id="293"/>
      <w:bookmarkEnd w:id="294"/>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w:t>
      </w:r>
      <w:r w:rsidRPr="00233788">
        <w:lastRenderedPageBreak/>
        <w:t xml:space="preserve">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xml:space="preserve">. Proces ten </w:t>
      </w:r>
      <w:r w:rsidRPr="00233788">
        <w:lastRenderedPageBreak/>
        <w:t>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295" w:name="_Ref134896738"/>
      <w:bookmarkStart w:id="296" w:name="_Ref134896711"/>
      <w:bookmarkStart w:id="297" w:name="_Toc169134728"/>
      <w:r w:rsidRPr="00233788">
        <w:t xml:space="preserve">Tabela </w:t>
      </w:r>
      <w:fldSimple w:instr=" SEQ Tabela \* ARABIC ">
        <w:r w:rsidR="00F2350D">
          <w:rPr>
            <w:noProof/>
          </w:rPr>
          <w:t>5</w:t>
        </w:r>
      </w:fldSimple>
      <w:bookmarkEnd w:id="295"/>
      <w:r w:rsidR="00993B1A">
        <w:rPr>
          <w:noProof/>
        </w:rPr>
        <w:t>.</w:t>
      </w:r>
      <w:r w:rsidRPr="00233788">
        <w:t xml:space="preserve"> Strumienie finansowania wg Konstytucji dla Nauki</w:t>
      </w:r>
      <w:bookmarkEnd w:id="296"/>
      <w:bookmarkEnd w:id="297"/>
    </w:p>
    <w:tbl>
      <w:tblPr>
        <w:tblStyle w:val="TableGrid"/>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w:t>
      </w:r>
      <w:r w:rsidRPr="00233788">
        <w:lastRenderedPageBreak/>
        <w:t>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298" w:name="_Ref134899485"/>
      <w:bookmarkStart w:id="299" w:name="_Ref134899477"/>
      <w:bookmarkStart w:id="300" w:name="_Ref139740940"/>
      <w:bookmarkStart w:id="301" w:name="_Toc169134674"/>
      <w:r w:rsidRPr="00233788">
        <w:t xml:space="preserve">Rysunek </w:t>
      </w:r>
      <w:fldSimple w:instr=" SEQ Rysunek \* ARABIC ">
        <w:r w:rsidR="00F2350D">
          <w:rPr>
            <w:noProof/>
          </w:rPr>
          <w:t>3</w:t>
        </w:r>
      </w:fldSimple>
      <w:bookmarkEnd w:id="298"/>
      <w:r w:rsidR="0036301D">
        <w:rPr>
          <w:noProof/>
        </w:rPr>
        <w:t>.</w:t>
      </w:r>
      <w:r w:rsidRPr="00233788">
        <w:t xml:space="preserve"> Wpływ zmiany liczby studentów przypadających na jednego nauczyciela akademickiego na zmianę wielkości subwencji</w:t>
      </w:r>
      <w:bookmarkEnd w:id="299"/>
      <w:bookmarkEnd w:id="300"/>
      <w:bookmarkEnd w:id="301"/>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302"/>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302"/>
      <w:r w:rsidR="001C5211">
        <w:rPr>
          <w:rStyle w:val="CommentReference"/>
          <w:rFonts w:ascii="Times New Roman" w:eastAsia="Times New Roman" w:hAnsi="Times New Roman"/>
          <w:szCs w:val="20"/>
          <w:lang w:eastAsia="pl-PL"/>
        </w:rPr>
        <w:commentReference w:id="302"/>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student – staff ratio</w:t>
      </w:r>
      <w:r w:rsidRPr="00233788">
        <w:t>),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w:t>
      </w:r>
      <w:r w:rsidRPr="00233788">
        <w:lastRenderedPageBreak/>
        <w:t xml:space="preserve">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ListParagraph"/>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ListParagraph"/>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ListParagraph"/>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ListParagraph"/>
        <w:numPr>
          <w:ilvl w:val="0"/>
          <w:numId w:val="16"/>
        </w:numPr>
        <w:ind w:left="426"/>
      </w:pPr>
      <w:r w:rsidRPr="00233788">
        <w:t>doktorancki – zależny od liczby doktorantów w szkołach doktorskich,</w:t>
      </w:r>
    </w:p>
    <w:p w14:paraId="11F4D197" w14:textId="62695565" w:rsidR="000A51B9" w:rsidRPr="00233788" w:rsidRDefault="000A51B9">
      <w:pPr>
        <w:pStyle w:val="ListParagraph"/>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w:t>
      </w:r>
      <w:r w:rsidRPr="00233788">
        <w:lastRenderedPageBreak/>
        <w:t xml:space="preserve">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Załącznik 1 – Lista głównych zmian 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303" w:name="_Ref134896787"/>
      <w:bookmarkStart w:id="304" w:name="_Ref134896759"/>
      <w:bookmarkStart w:id="305" w:name="_Toc169134729"/>
      <w:r w:rsidRPr="00233788">
        <w:t xml:space="preserve">Tabela </w:t>
      </w:r>
      <w:fldSimple w:instr=" SEQ Tabela \* ARABIC ">
        <w:r w:rsidR="00F2350D">
          <w:rPr>
            <w:noProof/>
          </w:rPr>
          <w:t>6</w:t>
        </w:r>
      </w:fldSimple>
      <w:bookmarkEnd w:id="303"/>
      <w:r w:rsidR="00993B1A">
        <w:rPr>
          <w:noProof/>
        </w:rPr>
        <w:t>.</w:t>
      </w:r>
      <w:r w:rsidRPr="00233788">
        <w:t xml:space="preserve"> Wybrane kierunki zmian pozafinansowych wprowadzanych wraz z Ustawą 2.0</w:t>
      </w:r>
      <w:bookmarkEnd w:id="304"/>
      <w:bookmarkEnd w:id="305"/>
    </w:p>
    <w:tbl>
      <w:tblPr>
        <w:tblStyle w:val="TableGrid"/>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ListParagraph"/>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ListParagraph"/>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ListParagraph"/>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w:t>
      </w:r>
      <w:r w:rsidRPr="00233788">
        <w:lastRenderedPageBreak/>
        <w:t>a</w:t>
      </w:r>
      <w:r w:rsidR="00755538">
        <w:t> </w:t>
      </w:r>
      <w:r w:rsidRPr="00233788">
        <w:t>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r w:rsidR="00373A69" w:rsidRPr="00373A69">
        <w:rPr>
          <w:i/>
          <w:iCs/>
        </w:rPr>
        <w:t>punktozy</w:t>
      </w:r>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w:t>
      </w:r>
      <w:r w:rsidR="00D92A7F">
        <w:lastRenderedPageBreak/>
        <w:t>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Heading3"/>
      </w:pPr>
      <w:bookmarkStart w:id="306" w:name="_Ref66874449"/>
      <w:bookmarkStart w:id="307" w:name="_Toc164801001"/>
      <w:bookmarkStart w:id="308" w:name="_Toc168903265"/>
      <w:bookmarkStart w:id="309" w:name="_Toc169134073"/>
      <w:r w:rsidRPr="00233788">
        <w:t>Uwarunkowania funkcjonowania uczelni w Polsce</w:t>
      </w:r>
      <w:bookmarkEnd w:id="306"/>
      <w:bookmarkEnd w:id="307"/>
      <w:bookmarkEnd w:id="308"/>
      <w:bookmarkEnd w:id="309"/>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310" w:name="_Ref134899516"/>
      <w:bookmarkStart w:id="311" w:name="_Ref134899508"/>
      <w:bookmarkStart w:id="312" w:name="_Ref134899531"/>
      <w:bookmarkStart w:id="313" w:name="_Ref139740994"/>
      <w:bookmarkStart w:id="314" w:name="_Ref139741134"/>
      <w:bookmarkStart w:id="315" w:name="_Toc169134675"/>
      <w:r w:rsidRPr="00233788">
        <w:t xml:space="preserve">Rysunek </w:t>
      </w:r>
      <w:fldSimple w:instr=" SEQ Rysunek \* ARABIC ">
        <w:r w:rsidR="00F2350D">
          <w:rPr>
            <w:noProof/>
          </w:rPr>
          <w:t>4</w:t>
        </w:r>
      </w:fldSimple>
      <w:bookmarkEnd w:id="310"/>
      <w:r w:rsidR="0036301D">
        <w:rPr>
          <w:noProof/>
        </w:rPr>
        <w:t>.</w:t>
      </w:r>
      <w:r w:rsidRPr="00233788">
        <w:t xml:space="preserve"> Tendencje zmian na rynku edukacji wyższej w Polsce po roku 1989</w:t>
      </w:r>
      <w:bookmarkEnd w:id="311"/>
      <w:bookmarkEnd w:id="312"/>
      <w:bookmarkEnd w:id="313"/>
      <w:bookmarkEnd w:id="314"/>
      <w:bookmarkEnd w:id="315"/>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lastRenderedPageBreak/>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skolaryzacji dla roku 2019 została obliczona przez autora na podstawie liczby studentów i liczby ludności w przedziale wiekowym </w:t>
      </w:r>
      <w:commentRangeStart w:id="316"/>
      <w:r w:rsidR="00BF2CD2" w:rsidRPr="00233788">
        <w:t>19</w:t>
      </w:r>
      <w:r w:rsidR="00BF2CD2">
        <w:t>–</w:t>
      </w:r>
      <w:r w:rsidR="00BF2CD2" w:rsidRPr="00233788">
        <w:t>24</w:t>
      </w:r>
      <w:commentRangeEnd w:id="316"/>
      <w:r w:rsidR="00C15C8F">
        <w:rPr>
          <w:rStyle w:val="CommentReference"/>
          <w:rFonts w:ascii="Times New Roman" w:eastAsia="Times New Roman" w:hAnsi="Times New Roman"/>
          <w:szCs w:val="20"/>
          <w:lang w:eastAsia="pl-PL"/>
        </w:rPr>
        <w:commentReference w:id="316"/>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w:t>
      </w:r>
      <w:r w:rsidRPr="00233788">
        <w:lastRenderedPageBreak/>
        <w:t>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317" w:name="_Ref134899557"/>
      <w:bookmarkStart w:id="318" w:name="_Ref134899549"/>
      <w:bookmarkStart w:id="319" w:name="_Ref139741152"/>
      <w:bookmarkStart w:id="320" w:name="_Toc169134676"/>
      <w:r w:rsidRPr="00233788">
        <w:t xml:space="preserve">Rysunek </w:t>
      </w:r>
      <w:fldSimple w:instr=" SEQ Rysunek \* ARABIC ">
        <w:r w:rsidR="00F2350D">
          <w:rPr>
            <w:noProof/>
          </w:rPr>
          <w:t>5</w:t>
        </w:r>
      </w:fldSimple>
      <w:bookmarkEnd w:id="317"/>
      <w:r w:rsidR="0036301D">
        <w:rPr>
          <w:noProof/>
        </w:rPr>
        <w:t>.</w:t>
      </w:r>
      <w:r w:rsidRPr="00233788">
        <w:t xml:space="preserve"> Wartości współczynnika skolaryzacji dla edukacji wyższej w latach 2010</w:t>
      </w:r>
      <w:r w:rsidR="00C15C8F">
        <w:t>–</w:t>
      </w:r>
      <w:r w:rsidRPr="00233788">
        <w:t>2019</w:t>
      </w:r>
      <w:bookmarkEnd w:id="318"/>
      <w:bookmarkEnd w:id="319"/>
      <w:bookmarkEnd w:id="320"/>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w:t>
      </w:r>
      <w:r w:rsidR="00BF2CD2" w:rsidRPr="00233788">
        <w:lastRenderedPageBreak/>
        <w:t xml:space="preserve">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321" w:name="_Ref134899462"/>
      <w:bookmarkStart w:id="322" w:name="_Ref134899451"/>
      <w:bookmarkStart w:id="323" w:name="_Ref134899578"/>
      <w:bookmarkStart w:id="324" w:name="_Ref139741167"/>
      <w:bookmarkStart w:id="325" w:name="_Toc169134677"/>
      <w:r w:rsidRPr="00233788">
        <w:t xml:space="preserve">Rysunek </w:t>
      </w:r>
      <w:fldSimple w:instr=" SEQ Rysunek \* ARABIC ">
        <w:r w:rsidR="00F2350D">
          <w:rPr>
            <w:noProof/>
          </w:rPr>
          <w:t>6</w:t>
        </w:r>
      </w:fldSimple>
      <w:bookmarkEnd w:id="321"/>
      <w:r w:rsidR="0036301D">
        <w:rPr>
          <w:noProof/>
        </w:rPr>
        <w:t>.</w:t>
      </w:r>
      <w:r w:rsidRPr="00233788">
        <w:t xml:space="preserve"> Liczba studentów uczelni publicznych na tle liczby studentów ogółem w latach 2002</w:t>
      </w:r>
      <w:r>
        <w:t>–</w:t>
      </w:r>
      <w:r w:rsidRPr="00233788">
        <w:t>2022*</w:t>
      </w:r>
      <w:bookmarkEnd w:id="322"/>
      <w:bookmarkEnd w:id="323"/>
      <w:bookmarkEnd w:id="324"/>
      <w:bookmarkEnd w:id="32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326" w:name="_Ref134899606"/>
      <w:bookmarkStart w:id="327" w:name="_Ref134899597"/>
      <w:bookmarkStart w:id="328" w:name="_Ref139741182"/>
      <w:bookmarkStart w:id="329" w:name="_Toc169134678"/>
      <w:r w:rsidRPr="00233788">
        <w:t xml:space="preserve">Rysunek </w:t>
      </w:r>
      <w:fldSimple w:instr=" SEQ Rysunek \* ARABIC ">
        <w:r w:rsidR="00F2350D">
          <w:rPr>
            <w:noProof/>
          </w:rPr>
          <w:t>7</w:t>
        </w:r>
      </w:fldSimple>
      <w:bookmarkEnd w:id="326"/>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327"/>
      <w:bookmarkEnd w:id="328"/>
      <w:bookmarkEnd w:id="329"/>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330" w:name="_Ref134899630"/>
      <w:bookmarkStart w:id="331" w:name="_Ref134899617"/>
      <w:bookmarkStart w:id="332" w:name="_Ref139741196"/>
      <w:bookmarkStart w:id="333" w:name="_Toc169134679"/>
      <w:r w:rsidRPr="00233788">
        <w:t xml:space="preserve">Rysunek </w:t>
      </w:r>
      <w:fldSimple w:instr=" SEQ Rysunek \* ARABIC ">
        <w:r w:rsidR="00F2350D">
          <w:rPr>
            <w:noProof/>
          </w:rPr>
          <w:t>8</w:t>
        </w:r>
      </w:fldSimple>
      <w:bookmarkEnd w:id="330"/>
      <w:r w:rsidR="0036301D">
        <w:rPr>
          <w:noProof/>
        </w:rPr>
        <w:t>.</w:t>
      </w:r>
      <w:r w:rsidRPr="00233788">
        <w:t xml:space="preserve"> Udział wydatków publicznych na szkolnictwo wyższe w PKB Polski</w:t>
      </w:r>
      <w:bookmarkEnd w:id="331"/>
      <w:bookmarkEnd w:id="332"/>
      <w:bookmarkEnd w:id="333"/>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334" w:name="_Ref134899652"/>
      <w:bookmarkStart w:id="335" w:name="_Ref134899644"/>
      <w:bookmarkStart w:id="336" w:name="_Ref139741209"/>
      <w:bookmarkStart w:id="337" w:name="_Toc169134680"/>
      <w:r w:rsidRPr="00233788">
        <w:t xml:space="preserve">Rysunek </w:t>
      </w:r>
      <w:fldSimple w:instr=" SEQ Rysunek \* ARABIC ">
        <w:r w:rsidR="00F2350D">
          <w:rPr>
            <w:noProof/>
          </w:rPr>
          <w:t>9</w:t>
        </w:r>
      </w:fldSimple>
      <w:bookmarkEnd w:id="334"/>
      <w:r w:rsidR="0036301D">
        <w:rPr>
          <w:noProof/>
        </w:rPr>
        <w:t>.</w:t>
      </w:r>
      <w:r w:rsidRPr="00233788">
        <w:t xml:space="preserve"> Udział wyniku finansowego netto w przychodzie uczelni versus nakłady inwestycyjne uczelni publicznych w Polsce</w:t>
      </w:r>
      <w:bookmarkEnd w:id="335"/>
      <w:bookmarkEnd w:id="336"/>
      <w:bookmarkEnd w:id="337"/>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FootnoteReference"/>
        </w:rPr>
        <w:footnoteReference w:id="19"/>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Heading2"/>
      </w:pPr>
      <w:bookmarkStart w:id="338" w:name="_Ref164514974"/>
      <w:bookmarkStart w:id="339" w:name="_Toc164801002"/>
      <w:bookmarkStart w:id="340" w:name="_Toc168903266"/>
      <w:bookmarkStart w:id="341" w:name="_Toc169134074"/>
      <w:r w:rsidRPr="00233788">
        <w:t>Specyfika zarządzania uczelniami</w:t>
      </w:r>
      <w:bookmarkEnd w:id="338"/>
      <w:bookmarkEnd w:id="339"/>
      <w:bookmarkEnd w:id="340"/>
      <w:bookmarkEnd w:id="341"/>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342" w:name="_Toc164801003"/>
      <w:bookmarkStart w:id="343" w:name="_Toc168903267"/>
      <w:bookmarkStart w:id="344" w:name="_Toc169134075"/>
      <w:r w:rsidRPr="00233788">
        <w:t>Cele organizacji uniwersyteckiej</w:t>
      </w:r>
      <w:bookmarkEnd w:id="342"/>
      <w:bookmarkEnd w:id="343"/>
      <w:bookmarkEnd w:id="344"/>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345" w:name="_Ref134899676"/>
      <w:bookmarkStart w:id="346" w:name="_Ref134899668"/>
      <w:bookmarkStart w:id="347" w:name="_Ref139741232"/>
      <w:bookmarkStart w:id="348" w:name="_Toc169134681"/>
      <w:r w:rsidRPr="00233788">
        <w:t xml:space="preserve">Rysunek </w:t>
      </w:r>
      <w:fldSimple w:instr=" SEQ Rysunek \* ARABIC ">
        <w:r w:rsidR="00F2350D">
          <w:rPr>
            <w:noProof/>
          </w:rPr>
          <w:t>10</w:t>
        </w:r>
      </w:fldSimple>
      <w:bookmarkEnd w:id="345"/>
      <w:r w:rsidR="0036301D">
        <w:rPr>
          <w:noProof/>
        </w:rPr>
        <w:t>.</w:t>
      </w:r>
      <w:r w:rsidRPr="00233788">
        <w:t xml:space="preserve"> Miejsce celów w procesie zarządzania organizacją</w:t>
      </w:r>
      <w:bookmarkEnd w:id="346"/>
      <w:bookmarkEnd w:id="347"/>
      <w:bookmarkEnd w:id="348"/>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349" w:name="_Ref134896845"/>
      <w:bookmarkStart w:id="350" w:name="_Ref134896812"/>
      <w:bookmarkStart w:id="351" w:name="_Toc169134730"/>
      <w:r w:rsidRPr="00233788">
        <w:t xml:space="preserve">Tabela </w:t>
      </w:r>
      <w:fldSimple w:instr=" SEQ Tabela \* ARABIC ">
        <w:r w:rsidR="00F2350D">
          <w:rPr>
            <w:noProof/>
          </w:rPr>
          <w:t>7</w:t>
        </w:r>
      </w:fldSimple>
      <w:bookmarkEnd w:id="349"/>
      <w:r w:rsidR="00993B1A">
        <w:rPr>
          <w:noProof/>
        </w:rPr>
        <w:t>.</w:t>
      </w:r>
      <w:r w:rsidRPr="00233788">
        <w:t xml:space="preserve"> Etapy </w:t>
      </w:r>
      <w:r>
        <w:t>zmian</w:t>
      </w:r>
      <w:r w:rsidRPr="00233788">
        <w:t xml:space="preserve"> celów uniwersytetów</w:t>
      </w:r>
      <w:bookmarkEnd w:id="350"/>
      <w:bookmarkEnd w:id="351"/>
    </w:p>
    <w:tbl>
      <w:tblPr>
        <w:tblStyle w:val="TableGrid"/>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352" w:name="_Ref134899698"/>
      <w:bookmarkStart w:id="353" w:name="_Ref134899690"/>
      <w:bookmarkStart w:id="354" w:name="_Ref134899726"/>
      <w:bookmarkStart w:id="355" w:name="_Toc169134682"/>
      <w:r>
        <w:t xml:space="preserve">Rysunek </w:t>
      </w:r>
      <w:fldSimple w:instr=" SEQ Rysunek \* ARABIC ">
        <w:r w:rsidR="00F2350D">
          <w:rPr>
            <w:noProof/>
          </w:rPr>
          <w:t>11</w:t>
        </w:r>
      </w:fldSimple>
      <w:bookmarkEnd w:id="352"/>
      <w:r w:rsidR="0036301D">
        <w:rPr>
          <w:noProof/>
        </w:rPr>
        <w:t>.</w:t>
      </w:r>
      <w:r>
        <w:t xml:space="preserve"> Klasyfikacja zasobów </w:t>
      </w:r>
      <w:r w:rsidRPr="00B21058">
        <w:t>uczelni</w:t>
      </w:r>
      <w:bookmarkEnd w:id="353"/>
      <w:bookmarkEnd w:id="354"/>
      <w:bookmarkEnd w:id="355"/>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Heading3"/>
      </w:pPr>
      <w:bookmarkStart w:id="356" w:name="_Ref67311339"/>
      <w:bookmarkStart w:id="357" w:name="_Ref67311347"/>
      <w:bookmarkStart w:id="358" w:name="_Ref67757874"/>
      <w:bookmarkStart w:id="359" w:name="_Toc164801004"/>
      <w:bookmarkStart w:id="360" w:name="_Toc168903268"/>
      <w:bookmarkStart w:id="361" w:name="_Toc169134076"/>
      <w:r w:rsidRPr="00233788">
        <w:t>Cechy szczególne uniwersyteckiej kultury organizacji</w:t>
      </w:r>
      <w:bookmarkStart w:id="362" w:name="_Ref66114796"/>
      <w:bookmarkEnd w:id="356"/>
      <w:bookmarkEnd w:id="357"/>
      <w:bookmarkEnd w:id="358"/>
      <w:bookmarkEnd w:id="359"/>
      <w:bookmarkEnd w:id="360"/>
      <w:bookmarkEnd w:id="361"/>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363" w:name="_Ref134896895"/>
      <w:bookmarkStart w:id="364" w:name="_Ref134896859"/>
      <w:bookmarkStart w:id="365" w:name="_Toc169134731"/>
      <w:r w:rsidRPr="00993B1A">
        <w:lastRenderedPageBreak/>
        <w:t xml:space="preserve">Tabela </w:t>
      </w:r>
      <w:fldSimple w:instr=" SEQ Tabela \* ARABIC ">
        <w:r w:rsidR="00F2350D">
          <w:rPr>
            <w:noProof/>
          </w:rPr>
          <w:t>8</w:t>
        </w:r>
      </w:fldSimple>
      <w:bookmarkEnd w:id="363"/>
      <w:r w:rsidR="00993B1A" w:rsidRPr="00993B1A">
        <w:t>.</w:t>
      </w:r>
      <w:r w:rsidRPr="00993B1A">
        <w:t xml:space="preserve"> Relacje pomiędzy elementami podstawowych kultur wpływających na pracowników akademickich</w:t>
      </w:r>
      <w:bookmarkEnd w:id="364"/>
      <w:bookmarkEnd w:id="365"/>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20"/>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Heading3"/>
      </w:pPr>
      <w:bookmarkStart w:id="366" w:name="_Ref137885104"/>
      <w:bookmarkStart w:id="367" w:name="_Ref138175150"/>
      <w:bookmarkStart w:id="368" w:name="_Toc164801005"/>
      <w:bookmarkStart w:id="369" w:name="_Toc168903269"/>
      <w:bookmarkStart w:id="370" w:name="_Toc169134077"/>
      <w:r w:rsidRPr="00233788">
        <w:t>Wybrane aspekty roli prestiżu dla zarządzania uczelnią</w:t>
      </w:r>
      <w:bookmarkEnd w:id="362"/>
      <w:bookmarkEnd w:id="366"/>
      <w:bookmarkEnd w:id="367"/>
      <w:bookmarkEnd w:id="368"/>
      <w:bookmarkEnd w:id="369"/>
      <w:bookmarkEnd w:id="370"/>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371" w:name="_Ref134899759"/>
      <w:bookmarkStart w:id="372" w:name="_Ref134899742"/>
      <w:bookmarkStart w:id="373" w:name="_Ref134899750"/>
      <w:bookmarkStart w:id="374" w:name="_Toc169134683"/>
      <w:r>
        <w:t xml:space="preserve">Rysunek </w:t>
      </w:r>
      <w:fldSimple w:instr=" SEQ Rysunek \* ARABIC ">
        <w:r w:rsidR="00F2350D">
          <w:rPr>
            <w:noProof/>
          </w:rPr>
          <w:t>12</w:t>
        </w:r>
      </w:fldSimple>
      <w:bookmarkEnd w:id="371"/>
      <w:r w:rsidR="0036301D">
        <w:rPr>
          <w:noProof/>
        </w:rPr>
        <w:t>.</w:t>
      </w:r>
      <w:r>
        <w:t xml:space="preserve"> </w:t>
      </w:r>
      <w:r w:rsidRPr="00233788">
        <w:t>Model motywacji akademickich</w:t>
      </w:r>
      <w:bookmarkEnd w:id="372"/>
      <w:bookmarkEnd w:id="373"/>
      <w:bookmarkEnd w:id="374"/>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375" w:name="_Ref134896993"/>
      <w:bookmarkStart w:id="376" w:name="_Ref134896916"/>
      <w:bookmarkStart w:id="377" w:name="_Toc169134732"/>
      <w:r w:rsidRPr="00233788">
        <w:t xml:space="preserve">Tabela </w:t>
      </w:r>
      <w:fldSimple w:instr=" SEQ Tabela \* ARABIC ">
        <w:r w:rsidR="00F2350D">
          <w:rPr>
            <w:noProof/>
          </w:rPr>
          <w:t>9</w:t>
        </w:r>
      </w:fldSimple>
      <w:bookmarkEnd w:id="375"/>
      <w:r w:rsidR="00993B1A">
        <w:rPr>
          <w:noProof/>
        </w:rPr>
        <w:t>.</w:t>
      </w:r>
      <w:r w:rsidRPr="00233788">
        <w:t xml:space="preserve"> Podział uczelni na 5 segmentów według kategorii prestiżu</w:t>
      </w:r>
      <w:bookmarkEnd w:id="376"/>
      <w:bookmarkEnd w:id="377"/>
    </w:p>
    <w:tbl>
      <w:tblPr>
        <w:tblStyle w:val="TableGrid"/>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378" w:name="_Ref134897016"/>
      <w:bookmarkStart w:id="379" w:name="_Ref134897006"/>
      <w:bookmarkStart w:id="380" w:name="_Toc169134733"/>
      <w:r w:rsidRPr="00233788">
        <w:t xml:space="preserve">Tabela </w:t>
      </w:r>
      <w:fldSimple w:instr=" SEQ Tabela \* ARABIC ">
        <w:r w:rsidR="00F2350D">
          <w:rPr>
            <w:noProof/>
          </w:rPr>
          <w:t>10</w:t>
        </w:r>
      </w:fldSimple>
      <w:bookmarkEnd w:id="378"/>
      <w:r w:rsidR="00993B1A">
        <w:rPr>
          <w:noProof/>
        </w:rPr>
        <w:t>.</w:t>
      </w:r>
      <w:r w:rsidRPr="00233788">
        <w:t xml:space="preserve"> Udział kryteriów odnoszących się do prestiżu w ocenie rankingów </w:t>
      </w:r>
      <w:bookmarkEnd w:id="379"/>
      <w:r w:rsidR="005D3FA7">
        <w:t>uniwersytetów</w:t>
      </w:r>
      <w:bookmarkEnd w:id="380"/>
    </w:p>
    <w:tbl>
      <w:tblPr>
        <w:tblStyle w:val="TableGrid"/>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FootnoteReference"/>
              </w:rPr>
              <w:footnoteReference w:id="21"/>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FootnoteReference"/>
                <w:sz w:val="18"/>
                <w:szCs w:val="18"/>
                <w:lang w:val="pl-PL"/>
              </w:rPr>
              <w:footnoteReference w:id="22"/>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 xml:space="preserve">w roku 2019 ponownie osiągnął tę samą wartość. Warto jednak podkreślić, że od </w:t>
      </w:r>
      <w:r w:rsidR="00A443E2" w:rsidRPr="00233788">
        <w:lastRenderedPageBreak/>
        <w:t>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Heading3"/>
      </w:pPr>
      <w:bookmarkStart w:id="381" w:name="_Ref164494639"/>
      <w:bookmarkStart w:id="382" w:name="_Toc164801006"/>
      <w:bookmarkStart w:id="383" w:name="_Toc168903270"/>
      <w:bookmarkStart w:id="384" w:name="_Toc169134078"/>
      <w:r w:rsidRPr="00233788">
        <w:t>Środowisko wielu sprzecznych interesów</w:t>
      </w:r>
      <w:bookmarkEnd w:id="381"/>
      <w:bookmarkEnd w:id="382"/>
      <w:bookmarkEnd w:id="383"/>
      <w:bookmarkEnd w:id="384"/>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385" w:name="_Ref134899916"/>
      <w:bookmarkStart w:id="386" w:name="_Ref73208374"/>
      <w:bookmarkStart w:id="387" w:name="_Toc169134684"/>
      <w:r>
        <w:t xml:space="preserve">Rysunek </w:t>
      </w:r>
      <w:fldSimple w:instr=" SEQ Rysunek \* ARABIC ">
        <w:r w:rsidR="00F2350D">
          <w:rPr>
            <w:noProof/>
          </w:rPr>
          <w:t>13</w:t>
        </w:r>
      </w:fldSimple>
      <w:bookmarkEnd w:id="385"/>
      <w:r w:rsidR="0036301D">
        <w:rPr>
          <w:noProof/>
        </w:rPr>
        <w:t>.</w:t>
      </w:r>
      <w:r w:rsidR="00BA56DD">
        <w:t xml:space="preserve"> Środowisko relacji uniwersytetu</w:t>
      </w:r>
      <w:bookmarkEnd w:id="386"/>
      <w:bookmarkEnd w:id="387"/>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Jak zauważają Hillerbrand i Werker</w:t>
      </w:r>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Hillerbrand i Werker wskazali 5 </w:t>
      </w:r>
      <w:r w:rsidR="00956DD7">
        <w:t xml:space="preserve">takich </w:t>
      </w:r>
      <w:r w:rsidR="009F3BE8">
        <w:t>obszarów:</w:t>
      </w:r>
    </w:p>
    <w:p w14:paraId="6FEF09F6" w14:textId="10CCC5CC"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r w:rsidR="003C5F36" w:rsidRPr="00673923">
        <w:rPr>
          <w:i/>
          <w:iCs/>
        </w:rPr>
        <w:t>spin-off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r w:rsidRPr="00EF404F">
        <w:rPr>
          <w:i/>
          <w:iCs/>
        </w:rPr>
        <w:t>think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388" w:name="_Ref85278252"/>
      <w:bookmarkStart w:id="389" w:name="_Ref85278236"/>
      <w:bookmarkStart w:id="390" w:name="_Toc169134734"/>
      <w:r>
        <w:t xml:space="preserve">Tabela </w:t>
      </w:r>
      <w:fldSimple w:instr=" SEQ Tabela \* ARABIC ">
        <w:r w:rsidR="00F2350D">
          <w:rPr>
            <w:noProof/>
          </w:rPr>
          <w:t>11</w:t>
        </w:r>
      </w:fldSimple>
      <w:bookmarkEnd w:id="388"/>
      <w:r w:rsidR="00993B1A">
        <w:rPr>
          <w:noProof/>
        </w:rPr>
        <w:t>.</w:t>
      </w:r>
      <w:r w:rsidR="000F0BD2">
        <w:t xml:space="preserve"> Trzy rodzaj</w:t>
      </w:r>
      <w:r w:rsidR="00EF404F">
        <w:t>e</w:t>
      </w:r>
      <w:r w:rsidR="000F0BD2">
        <w:t xml:space="preserve"> poziomów oporu wobec zmian wg </w:t>
      </w:r>
      <w:r w:rsidR="00153C9E">
        <w:t>Lozano</w:t>
      </w:r>
      <w:bookmarkEnd w:id="389"/>
      <w:bookmarkEnd w:id="390"/>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391" w:name="_Ref140344492"/>
      <w:bookmarkStart w:id="392" w:name="_Ref140344484"/>
      <w:bookmarkStart w:id="393" w:name="_Toc169134735"/>
      <w:r>
        <w:t xml:space="preserve">Tabela </w:t>
      </w:r>
      <w:fldSimple w:instr=" SEQ Tabela \* ARABIC ">
        <w:r w:rsidR="00F2350D">
          <w:rPr>
            <w:noProof/>
          </w:rPr>
          <w:t>12</w:t>
        </w:r>
      </w:fldSimple>
      <w:bookmarkEnd w:id="391"/>
      <w:r w:rsidR="00993B1A">
        <w:rPr>
          <w:noProof/>
        </w:rPr>
        <w:t>.</w:t>
      </w:r>
      <w:r>
        <w:t xml:space="preserve"> Analiza przykładowych sprzeczności interesów między różnymi grupami istotnymi dla uczelni</w:t>
      </w:r>
      <w:bookmarkEnd w:id="392"/>
      <w:bookmarkEnd w:id="393"/>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FootnoteReference"/>
              </w:rPr>
              <w:footnoteReference w:id="23"/>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alma mater</w:t>
            </w:r>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r w:rsidRPr="00FA0BFC">
              <w:rPr>
                <w:lang w:val="pl-PL"/>
              </w:rPr>
              <w:t>Akredytorzy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naleźć wiele wskazówek dotyczących zarządzania paradoksami w celu zapobiegania konfliktom w organizacji. Jak sugerują Calabretta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FootnoteReference"/>
        </w:rPr>
        <w:footnoteReference w:id="24"/>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Frederic Laloux w swojej książce „Pracować </w:t>
      </w:r>
      <w:r w:rsidR="00050807">
        <w:t>i</w:t>
      </w:r>
      <w:r w:rsidR="00B30E1A">
        <w:t xml:space="preserve">naczej”, w której opisuje praktyki tzw. turkusowych organizacji. Laloux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Agile</w:t>
      </w:r>
      <w:r w:rsidR="00050807">
        <w:t>’a</w:t>
      </w:r>
      <w:r w:rsidR="00F932B7">
        <w:t xml:space="preserve"> i Scrum</w:t>
      </w:r>
      <w:r w:rsidR="00050807">
        <w:t>a</w:t>
      </w:r>
      <w:r w:rsidR="00F932B7">
        <w:t>.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rozdziału postulatem Leji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r w:rsidR="00804FB3">
        <w:t>pod</w:t>
      </w:r>
      <w:r w:rsidR="00A1761A">
        <w:t xml:space="preserve">rozdz.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Heading2"/>
      </w:pPr>
      <w:bookmarkStart w:id="394" w:name="_Ref153646064"/>
      <w:bookmarkStart w:id="395" w:name="_Toc164801007"/>
      <w:bookmarkStart w:id="396" w:name="_Toc168903271"/>
      <w:bookmarkStart w:id="397" w:name="_Toc169134079"/>
      <w:r w:rsidRPr="00233788">
        <w:t xml:space="preserve">Wybrane aspekty pomiaru jakości w kontekście </w:t>
      </w:r>
      <w:r w:rsidR="00042DAF" w:rsidRPr="00233788">
        <w:t xml:space="preserve">usług </w:t>
      </w:r>
      <w:r w:rsidRPr="00233788">
        <w:t>uczelni</w:t>
      </w:r>
      <w:bookmarkEnd w:id="394"/>
      <w:bookmarkEnd w:id="395"/>
      <w:bookmarkEnd w:id="396"/>
      <w:bookmarkEnd w:id="397"/>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Pirsiga,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398" w:name="_Ref135920762"/>
      <w:bookmarkStart w:id="399" w:name="_Ref137068131"/>
      <w:bookmarkStart w:id="400" w:name="_Ref137068196"/>
      <w:bookmarkStart w:id="401" w:name="_Toc164801008"/>
      <w:bookmarkStart w:id="402" w:name="_Toc168903272"/>
      <w:bookmarkStart w:id="403" w:name="_Toc169134080"/>
      <w:r w:rsidRPr="00233788">
        <w:t xml:space="preserve">Wybrane definicje </w:t>
      </w:r>
      <w:r w:rsidR="004C2A7C">
        <w:t xml:space="preserve">i modele </w:t>
      </w:r>
      <w:r w:rsidRPr="00233788">
        <w:t>jakości</w:t>
      </w:r>
      <w:bookmarkEnd w:id="398"/>
      <w:bookmarkEnd w:id="399"/>
      <w:bookmarkEnd w:id="400"/>
      <w:bookmarkEnd w:id="401"/>
      <w:bookmarkEnd w:id="402"/>
      <w:bookmarkEnd w:id="403"/>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2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26"/>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404" w:name="_Ref92233410"/>
      <w:bookmarkStart w:id="405" w:name="_Ref134947620"/>
      <w:bookmarkStart w:id="406" w:name="_Toc169134685"/>
      <w:r>
        <w:t xml:space="preserve">Rysunek </w:t>
      </w:r>
      <w:fldSimple w:instr=" SEQ Rysunek \* ARABIC ">
        <w:r w:rsidR="00F2350D">
          <w:rPr>
            <w:noProof/>
          </w:rPr>
          <w:t>14</w:t>
        </w:r>
      </w:fldSimple>
      <w:bookmarkEnd w:id="404"/>
      <w:r w:rsidR="0036301D">
        <w:rPr>
          <w:noProof/>
        </w:rPr>
        <w:t>.</w:t>
      </w:r>
      <w:r>
        <w:t xml:space="preserve"> </w:t>
      </w:r>
      <w:r w:rsidRPr="00233788">
        <w:t xml:space="preserve">Schemat modelu jakości usług </w:t>
      </w:r>
      <w:r w:rsidRPr="00E24170">
        <w:t>SERVQUAL</w:t>
      </w:r>
      <w:bookmarkEnd w:id="405"/>
      <w:bookmarkEnd w:id="406"/>
    </w:p>
    <w:p w14:paraId="67ED412E" w14:textId="6EB2E221" w:rsidR="009A15F1" w:rsidRPr="00D95B07" w:rsidRDefault="009A15F1" w:rsidP="00266801">
      <w:pPr>
        <w:pStyle w:val="rdo"/>
        <w:rPr>
          <w:lang w:val="pl-PL"/>
        </w:rPr>
      </w:pPr>
      <w:bookmarkStart w:id="407"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407"/>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408" w:name="_Ref437181610"/>
      <w:bookmarkStart w:id="409" w:name="_Ref437181606"/>
      <w:bookmarkStart w:id="410" w:name="_Toc169134736"/>
      <w:r w:rsidRPr="004430F0">
        <w:t xml:space="preserve">Tabela </w:t>
      </w:r>
      <w:fldSimple w:instr=" SEQ Tabela \* ARABIC ">
        <w:r w:rsidR="00F2350D">
          <w:rPr>
            <w:noProof/>
          </w:rPr>
          <w:t>13</w:t>
        </w:r>
      </w:fldSimple>
      <w:bookmarkEnd w:id="408"/>
      <w:r w:rsidR="00993B1A">
        <w:rPr>
          <w:noProof/>
        </w:rPr>
        <w:t>.</w:t>
      </w:r>
      <w:r w:rsidRPr="004430F0">
        <w:t xml:space="preserve"> Charakterystyka luk modelu SERVQUAL</w:t>
      </w:r>
      <w:bookmarkEnd w:id="409"/>
      <w:bookmarkEnd w:id="410"/>
    </w:p>
    <w:tbl>
      <w:tblPr>
        <w:tblStyle w:val="TableGrid"/>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2B1FD57"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2150BFDC"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2B2C7875" w14:textId="1708D04E" w:rsidR="005E5FA2" w:rsidRDefault="009A15F1">
      <w:pPr>
        <w:numPr>
          <w:ilvl w:val="0"/>
          <w:numId w:val="11"/>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411" w:name="_Ref134899982"/>
      <w:bookmarkStart w:id="412" w:name="_Ref92566503"/>
      <w:bookmarkStart w:id="413" w:name="_Toc169134686"/>
      <w:r w:rsidRPr="005324A3">
        <w:t xml:space="preserve">Rysunek </w:t>
      </w:r>
      <w:fldSimple w:instr=" SEQ Rysunek \* ARABIC ">
        <w:r w:rsidR="00F2350D">
          <w:rPr>
            <w:noProof/>
          </w:rPr>
          <w:t>15</w:t>
        </w:r>
      </w:fldSimple>
      <w:bookmarkEnd w:id="411"/>
      <w:r w:rsidR="0036301D">
        <w:rPr>
          <w:noProof/>
        </w:rPr>
        <w:t>.</w:t>
      </w:r>
      <w:r w:rsidRPr="005324A3">
        <w:t xml:space="preserve"> Hierarchiczny model jakości usług wg Dabholkara, Thorpe’a i Rentza</w:t>
      </w:r>
      <w:bookmarkEnd w:id="412"/>
      <w:bookmarkEnd w:id="413"/>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414" w:name="_Ref408740081"/>
      <w:bookmarkStart w:id="415" w:name="_Ref408740101"/>
      <w:bookmarkStart w:id="416"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417" w:name="_Ref92568677"/>
      <w:bookmarkStart w:id="418" w:name="_Ref92568694"/>
      <w:bookmarkStart w:id="419" w:name="_Toc169134687"/>
      <w:r w:rsidRPr="00233788">
        <w:t xml:space="preserve">Rysunek </w:t>
      </w:r>
      <w:fldSimple w:instr=" SEQ Rysunek \* ARABIC ">
        <w:r w:rsidR="00F2350D">
          <w:rPr>
            <w:noProof/>
          </w:rPr>
          <w:t>16</w:t>
        </w:r>
      </w:fldSimple>
      <w:bookmarkEnd w:id="414"/>
      <w:bookmarkEnd w:id="417"/>
      <w:r w:rsidRPr="00233788">
        <w:t>. Model postrzeganej jakości usług</w:t>
      </w:r>
      <w:bookmarkEnd w:id="415"/>
      <w:bookmarkEnd w:id="416"/>
      <w:bookmarkEnd w:id="418"/>
      <w:bookmarkEnd w:id="419"/>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Iacobucci,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420" w:name="_Ref135814398"/>
      <w:bookmarkStart w:id="421" w:name="_Ref134897167"/>
      <w:bookmarkStart w:id="422" w:name="_Toc169134737"/>
      <w:r w:rsidRPr="00AF2DE9">
        <w:t xml:space="preserve">Tabela </w:t>
      </w:r>
      <w:fldSimple w:instr=" SEQ Tabela \* ARABIC ">
        <w:r w:rsidR="00F2350D">
          <w:rPr>
            <w:noProof/>
          </w:rPr>
          <w:t>14</w:t>
        </w:r>
      </w:fldSimple>
      <w:bookmarkEnd w:id="420"/>
      <w:r w:rsidR="00993B1A">
        <w:rPr>
          <w:noProof/>
        </w:rPr>
        <w:t>.</w:t>
      </w:r>
      <w:r w:rsidRPr="00AF2DE9">
        <w:t xml:space="preserve"> Model jakości usług Gummes</w:t>
      </w:r>
      <w:r w:rsidR="00A16C7B">
        <w:t>s</w:t>
      </w:r>
      <w:r w:rsidRPr="00AF2DE9">
        <w:t>ona (4Q)</w:t>
      </w:r>
      <w:bookmarkEnd w:id="421"/>
      <w:bookmarkEnd w:id="422"/>
    </w:p>
    <w:tbl>
      <w:tblPr>
        <w:tblStyle w:val="TableGrid"/>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Jakość dostaw w koncepcji Gummessona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423" w:name="_Ref134900076"/>
      <w:bookmarkStart w:id="424" w:name="_Ref92635501"/>
      <w:bookmarkStart w:id="425" w:name="_Toc169134688"/>
      <w:r w:rsidRPr="0050671B">
        <w:t xml:space="preserve">Rysunek </w:t>
      </w:r>
      <w:fldSimple w:instr=" SEQ Rysunek \* ARABIC ">
        <w:r w:rsidR="00F2350D">
          <w:rPr>
            <w:noProof/>
          </w:rPr>
          <w:t>17</w:t>
        </w:r>
      </w:fldSimple>
      <w:bookmarkEnd w:id="423"/>
      <w:r w:rsidR="0036301D">
        <w:rPr>
          <w:noProof/>
        </w:rPr>
        <w:t>.</w:t>
      </w:r>
      <w:r w:rsidRPr="0050671B">
        <w:t xml:space="preserve"> Zintegrowany model jakości usług 4Q</w:t>
      </w:r>
      <w:bookmarkEnd w:id="424"/>
      <w:bookmarkEnd w:id="425"/>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426" w:name="_Ref168592302"/>
      <w:bookmarkStart w:id="427" w:name="_Ref134897207"/>
      <w:bookmarkStart w:id="428" w:name="_Toc169134738"/>
      <w:r w:rsidRPr="00BD17A9">
        <w:t xml:space="preserve">Tabela </w:t>
      </w:r>
      <w:fldSimple w:instr=" SEQ Tabela \* ARABIC ">
        <w:r w:rsidR="00F2350D">
          <w:rPr>
            <w:noProof/>
          </w:rPr>
          <w:t>15</w:t>
        </w:r>
      </w:fldSimple>
      <w:bookmarkEnd w:id="426"/>
      <w:r w:rsidR="00993B1A">
        <w:rPr>
          <w:noProof/>
        </w:rPr>
        <w:t>.</w:t>
      </w:r>
      <w:r w:rsidRPr="00BD17A9">
        <w:t xml:space="preserve"> Kategorie jakości wg Townsenda i Gebhardta</w:t>
      </w:r>
      <w:bookmarkEnd w:id="427"/>
      <w:bookmarkEnd w:id="428"/>
    </w:p>
    <w:tbl>
      <w:tblPr>
        <w:tblStyle w:val="TableGrid"/>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Innym podejściem do opisu jakości usług jest model zaproponowany przez Brady’ego i Cronina. Według tej koncepcji jakość postrzegana jest przez Klientów na trzech poziomach:</w:t>
      </w:r>
    </w:p>
    <w:p w14:paraId="103F4053" w14:textId="2C9C8DEA"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07A6429B"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Warto podkreślić, że Brady i Cronin w swojej pracy poddają krytycznej analizie model Servqual</w:t>
      </w:r>
      <w:r w:rsidR="00CA38D7">
        <w:t>,</w:t>
      </w:r>
      <w:r>
        <w:t xml:space="preserve">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xml:space="preserve">). Dla jakości fizycznego otoczenia </w:t>
      </w:r>
      <w:r w:rsidR="00CA38D7">
        <w:t>(</w:t>
      </w:r>
      <w:r w:rsidR="001B6905">
        <w:t>środowiska</w:t>
      </w:r>
      <w:r w:rsidR="00CA38D7">
        <w:t>)</w:t>
      </w:r>
      <w:r w:rsidR="001B6905">
        <w:t xml:space="preserve">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w:t>
      </w:r>
      <w:r w:rsidR="001B6905" w:rsidRPr="00CA38D7">
        <w:rPr>
          <w:i/>
          <w:iCs/>
        </w:rPr>
        <w:t>social factors</w:t>
      </w:r>
      <w:r w:rsidR="001B6905">
        <w:t>). Natomiast dla jakości wykonania wyróżniono: czas oczekiwania (</w:t>
      </w:r>
      <w:r w:rsidR="001B6905" w:rsidRPr="0073511A">
        <w:rPr>
          <w:i/>
          <w:iCs/>
        </w:rPr>
        <w:t>waiting time</w:t>
      </w:r>
      <w:r w:rsidR="001B6905">
        <w:t xml:space="preserve">), </w:t>
      </w:r>
      <w:r w:rsidR="0073511A">
        <w:t>część materialn</w:t>
      </w:r>
      <w:r w:rsidR="00CA38D7">
        <w:t>ą</w:t>
      </w:r>
      <w:r w:rsidR="001B6905">
        <w:t xml:space="preserve"> (</w:t>
      </w:r>
      <w:r w:rsidR="001B6905" w:rsidRPr="0073511A">
        <w:rPr>
          <w:i/>
          <w:iCs/>
        </w:rPr>
        <w:t>tangibles</w:t>
      </w:r>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punktu widzenia zarządzania jakością usług edukacyjnych wydaje się bardzo wartościowe uwzględnianie wszystkich kategorii oceny zwalidowanych w badaniach Brady’ego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429" w:name="_Ref134900104"/>
      <w:bookmarkStart w:id="430" w:name="_Ref92656504"/>
      <w:bookmarkStart w:id="431" w:name="_Ref92656512"/>
      <w:bookmarkStart w:id="432" w:name="_Toc169134689"/>
      <w:r w:rsidRPr="005A5020">
        <w:t xml:space="preserve">Rysunek </w:t>
      </w:r>
      <w:fldSimple w:instr=" SEQ Rysunek \* ARABIC ">
        <w:r w:rsidR="00F2350D">
          <w:rPr>
            <w:noProof/>
          </w:rPr>
          <w:t>18</w:t>
        </w:r>
      </w:fldSimple>
      <w:bookmarkEnd w:id="429"/>
      <w:r w:rsidR="0036301D">
        <w:rPr>
          <w:noProof/>
        </w:rPr>
        <w:t>.</w:t>
      </w:r>
      <w:r w:rsidRPr="005A5020">
        <w:t xml:space="preserve"> Model jakości usług i satysfakcji klienta</w:t>
      </w:r>
      <w:bookmarkEnd w:id="430"/>
      <w:bookmarkEnd w:id="431"/>
      <w:bookmarkEnd w:id="432"/>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Spreng i Mackoy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r w:rsidR="005B4023" w:rsidRPr="005B4023">
        <w:rPr>
          <w:i/>
          <w:iCs/>
        </w:rPr>
        <w:t>get</w:t>
      </w:r>
      <w:r w:rsidR="005B4023">
        <w:t>)</w:t>
      </w:r>
      <w:r w:rsidR="008C1069">
        <w:t xml:space="preserve"> istotna jest też ocena poświęceń </w:t>
      </w:r>
      <w:r w:rsidR="005B4023">
        <w:t>(dano</w:t>
      </w:r>
      <w:r w:rsidR="00CA38D7">
        <w:t xml:space="preserve">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433" w:name="_Ref135904401"/>
      <w:bookmarkStart w:id="434" w:name="_Ref135904397"/>
      <w:bookmarkStart w:id="435" w:name="_Toc169134690"/>
      <w:r w:rsidRPr="00DA3920">
        <w:t xml:space="preserve">Rysunek </w:t>
      </w:r>
      <w:fldSimple w:instr=" SEQ Rysunek \* ARABIC ">
        <w:r w:rsidR="00F2350D">
          <w:rPr>
            <w:noProof/>
          </w:rPr>
          <w:t>19</w:t>
        </w:r>
      </w:fldSimple>
      <w:bookmarkEnd w:id="433"/>
      <w:r w:rsidR="0036301D">
        <w:rPr>
          <w:noProof/>
        </w:rPr>
        <w:t>.</w:t>
      </w:r>
      <w:r w:rsidRPr="00DA3920">
        <w:t xml:space="preserve"> Model jakości usług z wartością dodaną</w:t>
      </w:r>
      <w:bookmarkEnd w:id="434"/>
      <w:bookmarkEnd w:id="435"/>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Zeithaml</w:t>
      </w:r>
      <w:r w:rsidR="00392509">
        <w:t>a</w:t>
      </w:r>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Belash</w:t>
      </w:r>
      <w:r w:rsidR="00392509">
        <w:t>a</w:t>
      </w:r>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Heading3"/>
      </w:pPr>
      <w:bookmarkStart w:id="436" w:name="_Ref135857644"/>
      <w:bookmarkStart w:id="437" w:name="_Ref137319715"/>
      <w:bookmarkStart w:id="438" w:name="_Toc164801009"/>
      <w:bookmarkStart w:id="439" w:name="_Toc168903273"/>
      <w:bookmarkStart w:id="440" w:name="_Toc169134081"/>
      <w:r w:rsidRPr="00233788">
        <w:lastRenderedPageBreak/>
        <w:t>Wybrane metody pomiaru jakości</w:t>
      </w:r>
      <w:bookmarkEnd w:id="436"/>
      <w:r w:rsidR="003B61B1">
        <w:t xml:space="preserve"> w kontekście usług edukacyjnych uczelni</w:t>
      </w:r>
      <w:bookmarkEnd w:id="437"/>
      <w:bookmarkEnd w:id="438"/>
      <w:bookmarkEnd w:id="439"/>
      <w:bookmarkEnd w:id="440"/>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441" w:name="_Ref437191499"/>
      <w:bookmarkStart w:id="442" w:name="_Ref134898790"/>
      <w:bookmarkStart w:id="443" w:name="_Ref134898827"/>
      <w:bookmarkStart w:id="444" w:name="_Toc169134739"/>
      <w:r w:rsidRPr="009C33D2">
        <w:t xml:space="preserve">Tabela </w:t>
      </w:r>
      <w:fldSimple w:instr=" SEQ Tabela \* ARABIC ">
        <w:r w:rsidR="00F2350D">
          <w:rPr>
            <w:noProof/>
          </w:rPr>
          <w:t>16</w:t>
        </w:r>
      </w:fldSimple>
      <w:bookmarkEnd w:id="441"/>
      <w:r w:rsidR="00993B1A">
        <w:rPr>
          <w:noProof/>
        </w:rPr>
        <w:t>.</w:t>
      </w:r>
      <w:r w:rsidRPr="009C33D2">
        <w:t xml:space="preserve"> Twierdzenia do budowy kwestionariusza badania jakości usług SERVQUAL</w:t>
      </w:r>
      <w:bookmarkEnd w:id="442"/>
      <w:bookmarkEnd w:id="443"/>
      <w:bookmarkEnd w:id="444"/>
    </w:p>
    <w:tbl>
      <w:tblPr>
        <w:tblStyle w:val="TableGrid"/>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5669" w:type="dxa"/>
            <w:vAlign w:val="center"/>
          </w:tcPr>
          <w:p w14:paraId="3125235F" w14:textId="79CA489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5669" w:type="dxa"/>
            <w:vAlign w:val="center"/>
          </w:tcPr>
          <w:p w14:paraId="0B5AABD1" w14:textId="7E75F66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5669" w:type="dxa"/>
            <w:vAlign w:val="center"/>
          </w:tcPr>
          <w:p w14:paraId="3EBF87AE" w14:textId="15E05F17"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5669" w:type="dxa"/>
            <w:vAlign w:val="center"/>
          </w:tcPr>
          <w:p w14:paraId="115AAB17" w14:textId="45AA1DE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ListParagraph"/>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podrozdz.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445" w:name="_Ref437117390"/>
      <w:bookmarkStart w:id="446" w:name="_Ref437117376"/>
      <w:bookmarkStart w:id="447" w:name="_Toc169134740"/>
      <w:r w:rsidRPr="00BD17A9">
        <w:lastRenderedPageBreak/>
        <w:t xml:space="preserve">Tabela </w:t>
      </w:r>
      <w:fldSimple w:instr=" SEQ Tabela \* ARABIC ">
        <w:r w:rsidR="00F2350D">
          <w:rPr>
            <w:noProof/>
          </w:rPr>
          <w:t>17</w:t>
        </w:r>
      </w:fldSimple>
      <w:bookmarkEnd w:id="445"/>
      <w:r w:rsidR="00993B1A">
        <w:rPr>
          <w:noProof/>
        </w:rPr>
        <w:t>.</w:t>
      </w:r>
      <w:r w:rsidRPr="00BD17A9">
        <w:t xml:space="preserve"> Uniwersalny wzorzec jakości usług wg Kolmana i Tkaczyka</w:t>
      </w:r>
      <w:bookmarkEnd w:id="446"/>
      <w:bookmarkEnd w:id="447"/>
    </w:p>
    <w:tbl>
      <w:tblPr>
        <w:tblStyle w:val="TableGrid"/>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30307E00"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ogólnoakademickim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27"/>
      </w:r>
      <w:r>
        <w:t xml:space="preserve"> jest przypisane zajęciom kształtującym umiejętności praktyczne, natomiast kierunek o profilu ogólnoakademickim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536B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448" w:name="_Ref141468164"/>
      <w:bookmarkStart w:id="449" w:name="_Ref141468154"/>
      <w:bookmarkStart w:id="450" w:name="_Toc169134741"/>
      <w:r>
        <w:t xml:space="preserve">Tabela </w:t>
      </w:r>
      <w:fldSimple w:instr=" SEQ Tabela \* ARABIC ">
        <w:r w:rsidR="00F2350D">
          <w:rPr>
            <w:noProof/>
          </w:rPr>
          <w:t>18</w:t>
        </w:r>
      </w:fldSimple>
      <w:bookmarkEnd w:id="448"/>
      <w:r w:rsidR="00993B1A">
        <w:rPr>
          <w:noProof/>
        </w:rPr>
        <w:t>.</w:t>
      </w:r>
      <w:r>
        <w:t xml:space="preserve"> Kryteria oceny w procesie ewaluacji jakości kształcenia wyższego opracowane przez PKA</w:t>
      </w:r>
      <w:bookmarkEnd w:id="449"/>
      <w:bookmarkEnd w:id="450"/>
    </w:p>
    <w:tbl>
      <w:tblPr>
        <w:tblStyle w:val="TableGrid"/>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451" w:name="_Toc616617"/>
            <w:bookmarkStart w:id="452" w:name="_Toc623887"/>
            <w:bookmarkStart w:id="453" w:name="_Toc624208"/>
            <w:bookmarkStart w:id="454" w:name="_Toc4418968"/>
            <w:r w:rsidRPr="00E912B3">
              <w:rPr>
                <w:lang w:val="pl-PL"/>
              </w:rPr>
              <w:t>Kryterium 1. Konstrukcja programu studiów: koncepcja, cele kształcenia i efekty uczenia się</w:t>
            </w:r>
            <w:bookmarkEnd w:id="451"/>
            <w:bookmarkEnd w:id="452"/>
            <w:bookmarkEnd w:id="453"/>
            <w:bookmarkEnd w:id="454"/>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455" w:name="_Toc616618"/>
            <w:bookmarkStart w:id="456" w:name="_Toc623888"/>
            <w:bookmarkStart w:id="457" w:name="_Toc624209"/>
            <w:bookmarkStart w:id="458"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455"/>
            <w:bookmarkEnd w:id="456"/>
            <w:bookmarkEnd w:id="457"/>
            <w:bookmarkEnd w:id="458"/>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459" w:name="_Toc616619"/>
            <w:bookmarkStart w:id="460" w:name="_Toc623889"/>
            <w:bookmarkStart w:id="461" w:name="_Toc624210"/>
            <w:bookmarkStart w:id="462" w:name="_Toc4418970"/>
            <w:r w:rsidRPr="00E912B3">
              <w:rPr>
                <w:lang w:val="pl-PL"/>
              </w:rPr>
              <w:lastRenderedPageBreak/>
              <w:t>Kryterium 3. Przyjęcie na studia, weryfikacja osiągnięcia przez studentów efektów uczenia się, zaliczanie poszczególnych semestrów i lat oraz dyplomowanie</w:t>
            </w:r>
            <w:bookmarkEnd w:id="459"/>
            <w:bookmarkEnd w:id="460"/>
            <w:bookmarkEnd w:id="461"/>
            <w:bookmarkEnd w:id="462"/>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463" w:name="_Toc616620"/>
            <w:bookmarkStart w:id="464" w:name="_Toc623890"/>
            <w:bookmarkStart w:id="465" w:name="_Toc624211"/>
            <w:bookmarkStart w:id="466"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463"/>
            <w:bookmarkEnd w:id="464"/>
            <w:bookmarkEnd w:id="465"/>
            <w:bookmarkEnd w:id="466"/>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467" w:name="_Toc616621"/>
            <w:bookmarkStart w:id="468" w:name="_Toc623891"/>
            <w:bookmarkStart w:id="469" w:name="_Toc624212"/>
            <w:bookmarkStart w:id="470" w:name="_Toc4418972"/>
            <w:r w:rsidRPr="00E912B3">
              <w:rPr>
                <w:lang w:val="pl-PL"/>
              </w:rPr>
              <w:t>Kryterium 5. Infrastruktura i zasoby edukacyjne wykorzystywane w realizacji programu studiów oraz ich doskonalenie</w:t>
            </w:r>
            <w:bookmarkEnd w:id="467"/>
            <w:bookmarkEnd w:id="468"/>
            <w:bookmarkEnd w:id="469"/>
            <w:bookmarkEnd w:id="470"/>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471" w:name="_Toc616622"/>
            <w:bookmarkStart w:id="472" w:name="_Toc623892"/>
            <w:bookmarkStart w:id="473" w:name="_Toc624213"/>
            <w:bookmarkStart w:id="474" w:name="_Toc4418973"/>
            <w:r w:rsidRPr="00E912B3">
              <w:rPr>
                <w:lang w:val="pl-PL"/>
              </w:rPr>
              <w:t>Kryterium 6. Współpraca z otoczeniem społeczno-gospodarczym w konstruowaniu, realizacji i doskonaleniu programu studiów oraz jej wpływ na rozwój kierunku</w:t>
            </w:r>
            <w:bookmarkEnd w:id="471"/>
            <w:bookmarkEnd w:id="472"/>
            <w:bookmarkEnd w:id="473"/>
            <w:bookmarkEnd w:id="474"/>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475" w:name="_Toc616623"/>
            <w:bookmarkStart w:id="476" w:name="_Toc623893"/>
            <w:bookmarkStart w:id="477" w:name="_Toc624214"/>
            <w:bookmarkStart w:id="478" w:name="_Toc4418974"/>
            <w:r w:rsidRPr="00E912B3">
              <w:rPr>
                <w:lang w:val="pl-PL"/>
              </w:rPr>
              <w:t>Kryterium 7. Warunki i sposoby podnoszenia stopnia umiędzynarodowienia procesu kształcenia na kierunku</w:t>
            </w:r>
            <w:bookmarkEnd w:id="475"/>
            <w:bookmarkEnd w:id="476"/>
            <w:bookmarkEnd w:id="477"/>
            <w:bookmarkEnd w:id="478"/>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479" w:name="_Toc616624"/>
            <w:bookmarkStart w:id="480" w:name="_Toc623894"/>
            <w:bookmarkStart w:id="481" w:name="_Toc624215"/>
            <w:bookmarkStart w:id="482" w:name="_Toc4418975"/>
            <w:r w:rsidRPr="00E912B3">
              <w:rPr>
                <w:lang w:val="pl-PL"/>
              </w:rPr>
              <w:t>Kryterium 8. Wsparcie studentów w uczeniu się, rozwoju społecznym, naukowym lub zawodowym i wejściu na rynek pracy oraz rozwój i doskonalenie form wsparcia</w:t>
            </w:r>
            <w:bookmarkEnd w:id="479"/>
            <w:bookmarkEnd w:id="480"/>
            <w:bookmarkEnd w:id="481"/>
            <w:bookmarkEnd w:id="482"/>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483" w:name="_Toc616625"/>
            <w:bookmarkStart w:id="484" w:name="_Toc623895"/>
            <w:bookmarkStart w:id="485" w:name="_Toc624216"/>
            <w:bookmarkStart w:id="486" w:name="_Toc4418976"/>
            <w:r w:rsidRPr="00E912B3">
              <w:rPr>
                <w:lang w:val="pl-PL"/>
              </w:rPr>
              <w:t>Kryterium 9. Publiczny dostęp do informacji o programie studiów, warunkach jego realizacji i osiąganych rezultatach</w:t>
            </w:r>
            <w:bookmarkEnd w:id="483"/>
            <w:bookmarkEnd w:id="484"/>
            <w:bookmarkEnd w:id="485"/>
            <w:bookmarkEnd w:id="486"/>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487" w:name="_Toc616626"/>
            <w:bookmarkStart w:id="488" w:name="_Toc623896"/>
            <w:bookmarkStart w:id="489" w:name="_Toc624217"/>
            <w:bookmarkStart w:id="490" w:name="_Toc4418977"/>
            <w:r w:rsidRPr="00E912B3">
              <w:rPr>
                <w:lang w:val="pl-PL"/>
              </w:rPr>
              <w:t>Kryterium 10. Polityka jakości, projektowanie, zatwierdzanie, monitorowanie, przegląd i doskonalenie programu studiów</w:t>
            </w:r>
            <w:bookmarkEnd w:id="487"/>
            <w:bookmarkEnd w:id="488"/>
            <w:bookmarkEnd w:id="489"/>
            <w:bookmarkEnd w:id="490"/>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28"/>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29"/>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Heading3"/>
      </w:pPr>
      <w:bookmarkStart w:id="491" w:name="_Ref66053927"/>
      <w:bookmarkStart w:id="492" w:name="_Toc164801010"/>
      <w:bookmarkStart w:id="493" w:name="_Toc168903274"/>
      <w:bookmarkStart w:id="494" w:name="_Toc169134082"/>
      <w:r w:rsidRPr="00233788">
        <w:t>Rankingi jako szczególna forma pomiaru efektów usług uniwersytetu</w:t>
      </w:r>
      <w:bookmarkEnd w:id="491"/>
      <w:bookmarkEnd w:id="492"/>
      <w:bookmarkEnd w:id="493"/>
      <w:bookmarkEnd w:id="494"/>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495" w:name="_Ref134104785"/>
      <w:bookmarkStart w:id="496" w:name="_Ref134104799"/>
      <w:bookmarkStart w:id="497" w:name="_Toc169134742"/>
      <w:commentRangeStart w:id="498"/>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495"/>
      <w:r w:rsidR="00993B1A">
        <w:t>.</w:t>
      </w:r>
      <w:r w:rsidRPr="0053140B">
        <w:t xml:space="preserve"> Metodologia rankingu </w:t>
      </w:r>
      <w:r w:rsidR="00D935B7" w:rsidRPr="0053140B">
        <w:t xml:space="preserve">Times Higher Education </w:t>
      </w:r>
      <w:r w:rsidRPr="0053140B">
        <w:t>World University Ranking</w:t>
      </w:r>
      <w:bookmarkEnd w:id="496"/>
      <w:r w:rsidRPr="0053140B">
        <w:t xml:space="preserve"> </w:t>
      </w:r>
      <w:commentRangeEnd w:id="498"/>
      <w:r w:rsidR="00B95DFB">
        <w:rPr>
          <w:rStyle w:val="CommentReference"/>
          <w:rFonts w:ascii="Times New Roman" w:hAnsi="Times New Roman"/>
          <w:bCs w:val="0"/>
          <w:szCs w:val="20"/>
          <w:lang w:eastAsia="pl-PL"/>
        </w:rPr>
        <w:commentReference w:id="498"/>
      </w:r>
      <w:bookmarkEnd w:id="497"/>
    </w:p>
    <w:tbl>
      <w:tblPr>
        <w:tblStyle w:val="TableGrid"/>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FootnoteReference"/>
              </w:rPr>
              <w:footnoteReference w:id="30"/>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ki cytowań</w:t>
            </w:r>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w:t>
            </w:r>
            <w:r w:rsidR="00D22FEA">
              <w:rPr>
                <w:lang w:val="pl-PL"/>
              </w:rPr>
              <w:t>o</w:t>
            </w:r>
            <w:r w:rsidR="001656CA" w:rsidRPr="00786D61">
              <w:rPr>
                <w:lang w:val="pl-PL"/>
              </w:rPr>
              <w:t xml:space="preserve">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31"/>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ListParagraph"/>
        <w:numPr>
          <w:ilvl w:val="0"/>
          <w:numId w:val="23"/>
        </w:numPr>
        <w:spacing w:before="60"/>
        <w:ind w:left="284" w:hanging="284"/>
      </w:pPr>
      <w:r>
        <w:t>Uczelnia musi dostarczyć ogólne dane liczbowe dla roku rankingowego.</w:t>
      </w:r>
    </w:p>
    <w:p w14:paraId="1DFDA44E" w14:textId="0246D531"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499" w:name="_Ref134122925"/>
      <w:bookmarkStart w:id="500" w:name="_Ref134122917"/>
      <w:bookmarkStart w:id="501" w:name="_Toc169134743"/>
      <w:r w:rsidRPr="00D654E0">
        <w:rPr>
          <w:lang w:val="en-GB"/>
        </w:rPr>
        <w:t xml:space="preserve">Tabela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499"/>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500"/>
      <w:bookmarkEnd w:id="501"/>
    </w:p>
    <w:tbl>
      <w:tblPr>
        <w:tblStyle w:val="TableGrid"/>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502" w:name="_Ref134185794"/>
      <w:bookmarkStart w:id="503" w:name="_Ref134185787"/>
      <w:bookmarkStart w:id="504" w:name="_Toc169134744"/>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502"/>
      <w:r w:rsidR="00993B1A">
        <w:t>.</w:t>
      </w:r>
      <w:r w:rsidRPr="00DE5F64">
        <w:t xml:space="preserve"> Metodologia rankingu QS World University Rankings</w:t>
      </w:r>
      <w:bookmarkEnd w:id="503"/>
      <w:bookmarkEnd w:id="504"/>
    </w:p>
    <w:tbl>
      <w:tblPr>
        <w:tblStyle w:val="TableGrid"/>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FootnoteReference"/>
              </w:rPr>
              <w:footnoteReference w:id="32"/>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FootnoteReference"/>
              </w:rPr>
              <w:footnoteReference w:id="33"/>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FootnoteReference"/>
              </w:rPr>
              <w:footnoteReference w:id="34"/>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35"/>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505" w:name="_Ref134433054"/>
      <w:bookmarkStart w:id="506" w:name="_Ref134433041"/>
      <w:bookmarkStart w:id="507"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505"/>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506"/>
      <w:bookmarkEnd w:id="507"/>
    </w:p>
    <w:tbl>
      <w:tblPr>
        <w:tblStyle w:val="TableGrid"/>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r w:rsidR="00CD3684" w:rsidRPr="00D51211">
              <w:rPr>
                <w:lang w:val="pl-PL"/>
              </w:rPr>
              <w:t>ba</w:t>
            </w:r>
            <w:r w:rsidR="00F22A28">
              <w:rPr>
                <w:lang w:val="pl-PL"/>
              </w:rPr>
              <w:t>c</w:t>
            </w:r>
            <w:r w:rsidR="00CD3684" w:rsidRPr="00D51211">
              <w:rPr>
                <w:lang w:val="pl-PL"/>
              </w:rPr>
              <w:t xml:space="preserve">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508" w:name="_Ref134645114"/>
      <w:bookmarkStart w:id="509" w:name="_Ref134645079"/>
      <w:bookmarkStart w:id="510"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508"/>
      <w:r w:rsidR="00993B1A">
        <w:rPr>
          <w:rStyle w:val="TytutabeliZnak"/>
        </w:rPr>
        <w:t>.</w:t>
      </w:r>
      <w:r w:rsidRPr="00654DD1">
        <w:rPr>
          <w:rStyle w:val="TytutabeliZnak"/>
        </w:rPr>
        <w:t xml:space="preserve"> Liczności wystąpień uczelni w pierwszej setce rankingów THE, ARWU, QS i Webome</w:t>
      </w:r>
      <w:r w:rsidRPr="00F66F63">
        <w:t>trics</w:t>
      </w:r>
      <w:bookmarkEnd w:id="509"/>
      <w:bookmarkEnd w:id="510"/>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FootnoteReference"/>
              </w:rPr>
              <w:footnoteReference w:id="36"/>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511" w:name="_Ref134653879"/>
      <w:bookmarkStart w:id="512" w:name="_Ref134653872"/>
      <w:bookmarkStart w:id="513" w:name="_Toc169134747"/>
      <w:r>
        <w:t xml:space="preserve">Tabela </w:t>
      </w:r>
      <w:fldSimple w:instr=" SEQ Tabela \* ARABIC ">
        <w:r w:rsidR="00F2350D">
          <w:rPr>
            <w:noProof/>
          </w:rPr>
          <w:t>24</w:t>
        </w:r>
      </w:fldSimple>
      <w:bookmarkEnd w:id="511"/>
      <w:r w:rsidR="00993B1A">
        <w:rPr>
          <w:noProof/>
        </w:rPr>
        <w:t>.</w:t>
      </w:r>
      <w:r>
        <w:t xml:space="preserve"> Współczynniki korelacji r-Pearsona pomiędzy wynikami rankingów THE, ARWU, QS i Webometrics w zakresie stu najwyżej sklasyfikowanych uczelni w tych rankingach</w:t>
      </w:r>
      <w:bookmarkEnd w:id="512"/>
      <w:bookmarkEnd w:id="513"/>
    </w:p>
    <w:tbl>
      <w:tblPr>
        <w:tblStyle w:val="TableGrid"/>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514"/>
      <w:r w:rsidR="00DA1B58">
        <w:t>nr 4</w:t>
      </w:r>
      <w:commentRangeEnd w:id="514"/>
      <w:r w:rsidR="00DA1B58">
        <w:rPr>
          <w:rStyle w:val="CommentReference"/>
          <w:rFonts w:ascii="Times New Roman" w:eastAsia="Times New Roman" w:hAnsi="Times New Roman"/>
          <w:szCs w:val="20"/>
          <w:lang w:eastAsia="pl-PL"/>
        </w:rPr>
        <w:commentReference w:id="514"/>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FootnoteReference"/>
        </w:rPr>
        <w:footnoteReference w:id="37"/>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515" w:name="_Ref134657767"/>
      <w:bookmarkStart w:id="516" w:name="_Ref134657759"/>
      <w:bookmarkStart w:id="517" w:name="_Toc169134748"/>
      <w:r>
        <w:lastRenderedPageBreak/>
        <w:t xml:space="preserve">Tabela </w:t>
      </w:r>
      <w:fldSimple w:instr=" SEQ Tabela \* ARABIC ">
        <w:r w:rsidR="00F2350D">
          <w:rPr>
            <w:noProof/>
          </w:rPr>
          <w:t>25</w:t>
        </w:r>
      </w:fldSimple>
      <w:bookmarkEnd w:id="515"/>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516"/>
      <w:bookmarkEnd w:id="517"/>
    </w:p>
    <w:tbl>
      <w:tblPr>
        <w:tblStyle w:val="TableGrid"/>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518" w:name="_Ref134515427"/>
      <w:bookmarkStart w:id="519" w:name="_Ref134515437"/>
      <w:bookmarkStart w:id="520" w:name="_Toc169134749"/>
      <w:commentRangeStart w:id="521"/>
      <w:r>
        <w:t xml:space="preserve">Tabela </w:t>
      </w:r>
      <w:fldSimple w:instr=" SEQ Tabela \* ARABIC ">
        <w:r w:rsidR="00F2350D">
          <w:rPr>
            <w:noProof/>
          </w:rPr>
          <w:t>26</w:t>
        </w:r>
      </w:fldSimple>
      <w:bookmarkEnd w:id="518"/>
      <w:r w:rsidR="00993B1A">
        <w:rPr>
          <w:noProof/>
        </w:rPr>
        <w:t>.</w:t>
      </w:r>
      <w:r>
        <w:t xml:space="preserve"> Metodologia Rankingu Szkół Wyższych Perspektywy 2022</w:t>
      </w:r>
      <w:bookmarkEnd w:id="519"/>
      <w:commentRangeEnd w:id="521"/>
      <w:r w:rsidR="00DB69B9">
        <w:rPr>
          <w:rStyle w:val="CommentReference"/>
          <w:rFonts w:ascii="Times New Roman" w:hAnsi="Times New Roman"/>
          <w:bCs w:val="0"/>
          <w:szCs w:val="20"/>
          <w:lang w:eastAsia="pl-PL"/>
        </w:rPr>
        <w:commentReference w:id="521"/>
      </w:r>
      <w:bookmarkEnd w:id="520"/>
    </w:p>
    <w:tbl>
      <w:tblPr>
        <w:tblStyle w:val="TableGrid"/>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lastRenderedPageBreak/>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FootnoteReference"/>
              </w:rPr>
              <w:footnoteReference w:id="38"/>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FootnoteReference"/>
              </w:rPr>
              <w:footnoteReference w:id="39"/>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FootnoteReference"/>
              </w:rPr>
              <w:footnoteReference w:id="40"/>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FootnoteReference"/>
              </w:rPr>
              <w:footnoteReference w:id="41"/>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3C8301C0"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54EEFB5D"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w:t>
            </w:r>
            <w:r w:rsidR="001D7938">
              <w:rPr>
                <w:lang w:val="pl-PL"/>
              </w:rPr>
              <w:t>–</w:t>
            </w:r>
            <w:r w:rsidRPr="00D51211">
              <w:rPr>
                <w:lang w:val="pl-PL"/>
              </w:rPr>
              <w:t>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FootnoteReference"/>
              </w:rPr>
              <w:footnoteReference w:id="42"/>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FootnoteReference"/>
              </w:rPr>
              <w:footnoteReference w:id="43"/>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Heading2"/>
      </w:pPr>
      <w:bookmarkStart w:id="522" w:name="_Ref141469082"/>
      <w:bookmarkStart w:id="523" w:name="_Toc164801011"/>
      <w:bookmarkStart w:id="524" w:name="_Toc168903275"/>
      <w:bookmarkStart w:id="525" w:name="_Toc169134083"/>
      <w:r w:rsidRPr="00233788">
        <w:t>Zarządzanie jakością w uczelniach</w:t>
      </w:r>
      <w:bookmarkEnd w:id="522"/>
      <w:bookmarkEnd w:id="523"/>
      <w:bookmarkEnd w:id="524"/>
      <w:bookmarkEnd w:id="525"/>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526" w:name="_Ref156758230"/>
      <w:bookmarkStart w:id="527" w:name="_Ref156758320"/>
      <w:bookmarkStart w:id="528" w:name="_Toc164801012"/>
      <w:bookmarkStart w:id="529" w:name="_Toc168903276"/>
      <w:bookmarkStart w:id="530" w:name="_Toc169134084"/>
      <w:r w:rsidRPr="00233788">
        <w:t xml:space="preserve">Istniejące narzędzia wspierające zarządzanie jakością </w:t>
      </w:r>
      <w:r w:rsidR="00F32535">
        <w:t xml:space="preserve">w kontekście </w:t>
      </w:r>
      <w:r w:rsidRPr="00233788">
        <w:t>uniwersytet</w:t>
      </w:r>
      <w:r w:rsidR="00F32535">
        <w:t>ów</w:t>
      </w:r>
      <w:bookmarkEnd w:id="526"/>
      <w:bookmarkEnd w:id="527"/>
      <w:bookmarkEnd w:id="528"/>
      <w:bookmarkEnd w:id="529"/>
      <w:bookmarkEnd w:id="530"/>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44"/>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531" w:name="_Ref147562759"/>
      <w:bookmarkStart w:id="532" w:name="_Ref147562749"/>
      <w:bookmarkStart w:id="533" w:name="_Toc169134750"/>
      <w:r>
        <w:t xml:space="preserve">Tabela </w:t>
      </w:r>
      <w:fldSimple w:instr=" SEQ Tabela \* ARABIC ">
        <w:r w:rsidR="00F2350D">
          <w:rPr>
            <w:noProof/>
          </w:rPr>
          <w:t>27</w:t>
        </w:r>
      </w:fldSimple>
      <w:bookmarkEnd w:id="531"/>
      <w:r w:rsidR="00993B1A">
        <w:rPr>
          <w:noProof/>
        </w:rPr>
        <w:t>.</w:t>
      </w:r>
      <w:r>
        <w:t xml:space="preserve"> Zmiany podejścia do zarządzania jakością w ujęciu historycznym</w:t>
      </w:r>
      <w:bookmarkEnd w:id="532"/>
      <w:bookmarkEnd w:id="533"/>
    </w:p>
    <w:tbl>
      <w:tblPr>
        <w:tblStyle w:val="TableGrid"/>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534"/>
      <w:r w:rsidR="00564610">
        <w:t xml:space="preserve">TQM </w:t>
      </w:r>
      <w:commentRangeEnd w:id="534"/>
      <w:r w:rsidR="00D10BAA">
        <w:rPr>
          <w:rStyle w:val="CommentReference"/>
          <w:rFonts w:ascii="Times New Roman" w:eastAsia="Times New Roman" w:hAnsi="Times New Roman"/>
          <w:szCs w:val="20"/>
          <w:lang w:eastAsia="pl-PL"/>
        </w:rPr>
        <w:commentReference w:id="534"/>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535" w:name="_Ref147563329"/>
      <w:bookmarkStart w:id="536" w:name="_Ref147563341"/>
      <w:bookmarkStart w:id="537" w:name="_Toc169134751"/>
      <w:r>
        <w:t xml:space="preserve">Tabela </w:t>
      </w:r>
      <w:fldSimple w:instr=" SEQ Tabela \* ARABIC ">
        <w:r w:rsidR="00F2350D">
          <w:rPr>
            <w:noProof/>
          </w:rPr>
          <w:t>28</w:t>
        </w:r>
      </w:fldSimple>
      <w:bookmarkEnd w:id="535"/>
      <w:r w:rsidR="00993B1A">
        <w:rPr>
          <w:noProof/>
        </w:rPr>
        <w:t>.</w:t>
      </w:r>
      <w:r w:rsidR="002C4CC0">
        <w:rPr>
          <w:noProof/>
        </w:rPr>
        <w:t xml:space="preserve"> Elementy krytyczne wdrażania TQM w usługach uniwersyteckich, na tle usług ogółem, a zasady TQM</w:t>
      </w:r>
      <w:bookmarkEnd w:id="536"/>
      <w:bookmarkEnd w:id="537"/>
    </w:p>
    <w:tbl>
      <w:tblPr>
        <w:tblStyle w:val="TableGrid"/>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pPr>
              <w:pStyle w:val="ListParagraph"/>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 xml:space="preserve">interakcji z klientem (ang servicescapes), </w:t>
            </w:r>
          </w:p>
        </w:tc>
        <w:tc>
          <w:tcPr>
            <w:tcW w:w="2835" w:type="dxa"/>
            <w:vAlign w:val="center"/>
          </w:tcPr>
          <w:p w14:paraId="2C271675" w14:textId="1773C1C8" w:rsidR="00B06D5C" w:rsidRPr="00B06D5C" w:rsidRDefault="00B06D5C">
            <w:pPr>
              <w:pStyle w:val="ListParagraph"/>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ListParagraph"/>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FootnoteReference"/>
        </w:rPr>
        <w:footnoteReference w:id="45"/>
      </w:r>
      <w:r>
        <w:t xml:space="preserve"> opracowaniu z końca XX w. Kanji i Tambi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46"/>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538"/>
      <w:r>
        <w:t xml:space="preserve">ISO 9001 </w:t>
      </w:r>
      <w:commentRangeEnd w:id="538"/>
      <w:r w:rsidR="00D10BAA">
        <w:rPr>
          <w:rStyle w:val="CommentReference"/>
          <w:rFonts w:ascii="Times New Roman" w:eastAsia="Times New Roman" w:hAnsi="Times New Roman"/>
          <w:szCs w:val="20"/>
          <w:lang w:eastAsia="pl-PL"/>
        </w:rPr>
        <w:commentReference w:id="538"/>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Deminga.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539" w:name="_Ref146984870"/>
      <w:bookmarkStart w:id="540" w:name="_Ref146984858"/>
      <w:bookmarkStart w:id="541" w:name="_Toc169134752"/>
      <w:r>
        <w:t xml:space="preserve">Tabela </w:t>
      </w:r>
      <w:fldSimple w:instr=" SEQ Tabela \* ARABIC ">
        <w:r w:rsidR="00F2350D">
          <w:rPr>
            <w:noProof/>
          </w:rPr>
          <w:t>29</w:t>
        </w:r>
      </w:fldSimple>
      <w:bookmarkEnd w:id="539"/>
      <w:r w:rsidR="00993B1A">
        <w:rPr>
          <w:noProof/>
        </w:rPr>
        <w:t>.</w:t>
      </w:r>
      <w:r>
        <w:t xml:space="preserve"> Rozdziały normy ISO 9001 w kontekście etapów cyklu Deminga (PDCA)</w:t>
      </w:r>
      <w:bookmarkEnd w:id="540"/>
      <w:bookmarkEnd w:id="541"/>
    </w:p>
    <w:tbl>
      <w:tblPr>
        <w:tblStyle w:val="TableGrid"/>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542" w:name="_Ref148784306"/>
      <w:bookmarkStart w:id="543" w:name="_Ref148784299"/>
      <w:bookmarkStart w:id="544" w:name="_Toc169134753"/>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542"/>
      <w:r w:rsidR="00993B1A">
        <w:t>.</w:t>
      </w:r>
      <w:r w:rsidRPr="00BA4CC3">
        <w:t xml:space="preserve"> Zasady QMS (ISO 9001) i EOMS (ISO 21001)</w:t>
      </w:r>
      <w:bookmarkEnd w:id="543"/>
      <w:bookmarkEnd w:id="544"/>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545"/>
      <w:r w:rsidR="00B47C64">
        <w:t>Lean</w:t>
      </w:r>
      <w:commentRangeEnd w:id="545"/>
      <w:r w:rsidR="00D10BAA">
        <w:rPr>
          <w:rStyle w:val="CommentReference"/>
          <w:rFonts w:ascii="Times New Roman" w:eastAsia="Times New Roman" w:hAnsi="Times New Roman"/>
          <w:szCs w:val="20"/>
          <w:lang w:eastAsia="pl-PL"/>
        </w:rPr>
        <w:commentReference w:id="545"/>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546" w:name="_Ref145605627"/>
      <w:bookmarkStart w:id="547" w:name="_Ref145605621"/>
      <w:bookmarkStart w:id="548" w:name="_Toc169134754"/>
      <w:r>
        <w:t xml:space="preserve">Tabela </w:t>
      </w:r>
      <w:fldSimple w:instr=" SEQ Tabela \* ARABIC ">
        <w:r w:rsidR="00F2350D">
          <w:rPr>
            <w:noProof/>
          </w:rPr>
          <w:t>31</w:t>
        </w:r>
      </w:fldSimple>
      <w:bookmarkEnd w:id="546"/>
      <w:r w:rsidR="00993B1A">
        <w:rPr>
          <w:noProof/>
        </w:rPr>
        <w:t>.</w:t>
      </w:r>
      <w:r>
        <w:t xml:space="preserve"> Kwadranty Lean do analizy czynności w zakresie wartości dodanej i konieczności wykonywania</w:t>
      </w:r>
      <w:bookmarkEnd w:id="547"/>
      <w:bookmarkEnd w:id="548"/>
    </w:p>
    <w:tbl>
      <w:tblPr>
        <w:tblStyle w:val="TableGrid"/>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ListParagraph"/>
        <w:numPr>
          <w:ilvl w:val="0"/>
          <w:numId w:val="31"/>
        </w:numPr>
        <w:spacing w:before="0" w:line="300" w:lineRule="auto"/>
        <w:ind w:left="1066" w:hanging="357"/>
        <w:contextualSpacing w:val="0"/>
      </w:pPr>
      <w:r>
        <w:t>Nadprodukcja</w:t>
      </w:r>
    </w:p>
    <w:p w14:paraId="3F52D7D6" w14:textId="7C4532E1" w:rsidR="00E77AB2" w:rsidRDefault="00E77AB2">
      <w:pPr>
        <w:pStyle w:val="ListParagraph"/>
        <w:numPr>
          <w:ilvl w:val="0"/>
          <w:numId w:val="31"/>
        </w:numPr>
        <w:spacing w:before="0" w:line="300" w:lineRule="auto"/>
        <w:ind w:left="1066" w:hanging="357"/>
        <w:contextualSpacing w:val="0"/>
      </w:pPr>
      <w:r>
        <w:t>Defekty</w:t>
      </w:r>
    </w:p>
    <w:p w14:paraId="2CDF538B" w14:textId="071E2A25" w:rsidR="00E77AB2" w:rsidRDefault="00E77AB2">
      <w:pPr>
        <w:pStyle w:val="ListParagraph"/>
        <w:numPr>
          <w:ilvl w:val="0"/>
          <w:numId w:val="31"/>
        </w:numPr>
        <w:spacing w:before="0" w:line="300" w:lineRule="auto"/>
        <w:ind w:left="1066" w:hanging="357"/>
        <w:contextualSpacing w:val="0"/>
      </w:pPr>
      <w:r>
        <w:t>Zbędne zapasy</w:t>
      </w:r>
    </w:p>
    <w:p w14:paraId="587BE01E" w14:textId="0992DDB2" w:rsidR="00E77AB2" w:rsidRDefault="00E77AB2">
      <w:pPr>
        <w:pStyle w:val="ListParagraph"/>
        <w:numPr>
          <w:ilvl w:val="0"/>
          <w:numId w:val="31"/>
        </w:numPr>
        <w:spacing w:before="0" w:line="300" w:lineRule="auto"/>
        <w:ind w:left="1066" w:hanging="357"/>
        <w:contextualSpacing w:val="0"/>
      </w:pPr>
      <w:r>
        <w:t>Niewłaściwe procesy</w:t>
      </w:r>
    </w:p>
    <w:p w14:paraId="26FB8606" w14:textId="77D2874C" w:rsidR="00E77AB2" w:rsidRDefault="00E77AB2">
      <w:pPr>
        <w:pStyle w:val="ListParagraph"/>
        <w:numPr>
          <w:ilvl w:val="0"/>
          <w:numId w:val="31"/>
        </w:numPr>
        <w:spacing w:before="0" w:line="300" w:lineRule="auto"/>
        <w:ind w:left="1066" w:hanging="357"/>
        <w:contextualSpacing w:val="0"/>
      </w:pPr>
      <w:r>
        <w:t>Nadmierny transport</w:t>
      </w:r>
    </w:p>
    <w:p w14:paraId="4EB8C920" w14:textId="3B2EC40D" w:rsidR="00E77AB2" w:rsidRDefault="00E77AB2">
      <w:pPr>
        <w:pStyle w:val="ListParagraph"/>
        <w:numPr>
          <w:ilvl w:val="0"/>
          <w:numId w:val="31"/>
        </w:numPr>
        <w:spacing w:before="0" w:line="300" w:lineRule="auto"/>
        <w:ind w:left="1066" w:hanging="357"/>
        <w:contextualSpacing w:val="0"/>
      </w:pPr>
      <w:r>
        <w:t>Oczekiwanie</w:t>
      </w:r>
    </w:p>
    <w:p w14:paraId="5E167063" w14:textId="18F1FDA6" w:rsidR="00E77AB2" w:rsidRDefault="00E77AB2">
      <w:pPr>
        <w:pStyle w:val="ListParagraph"/>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549"/>
      <w:r w:rsidR="00507B7C">
        <w:t>SixSigma</w:t>
      </w:r>
      <w:commentRangeEnd w:id="549"/>
      <w:r w:rsidR="00543F91">
        <w:rPr>
          <w:rStyle w:val="CommentReference"/>
          <w:rFonts w:ascii="Times New Roman" w:eastAsia="Times New Roman" w:hAnsi="Times New Roman"/>
          <w:szCs w:val="20"/>
          <w:lang w:eastAsia="pl-PL"/>
        </w:rPr>
        <w:commentReference w:id="549"/>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ListParagraph"/>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ListParagraph"/>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pPr>
        <w:pStyle w:val="ListParagraph"/>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pPr>
        <w:pStyle w:val="ListParagraph"/>
        <w:numPr>
          <w:ilvl w:val="0"/>
          <w:numId w:val="3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6031F7A8" w:rsidR="009C522D" w:rsidRPr="00A81CF8" w:rsidRDefault="009C522D">
      <w:pPr>
        <w:pStyle w:val="ListParagraph"/>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FootnoteReference"/>
        </w:rPr>
        <w:footnoteReference w:id="47"/>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550"/>
      <w:r>
        <w:t>Lean</w:t>
      </w:r>
      <w:r w:rsidR="00DE6181">
        <w:t>,</w:t>
      </w:r>
      <w:r>
        <w:t xml:space="preserve"> jak i SixSigma </w:t>
      </w:r>
      <w:commentRangeEnd w:id="550"/>
      <w:r w:rsidR="00543F91">
        <w:rPr>
          <w:rStyle w:val="CommentReference"/>
          <w:rFonts w:ascii="Times New Roman" w:eastAsia="Times New Roman" w:hAnsi="Times New Roman"/>
          <w:szCs w:val="20"/>
          <w:lang w:eastAsia="pl-PL"/>
        </w:rPr>
        <w:commentReference w:id="550"/>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Synergia Lean oraz SixSigma wynika z tego, że na dalszych etapach wdrażanie Lean bardziej prowadzi do kreowania większej wartości, a mniej do obniżania kosztu, a narzędzia SixSigma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187C8273" w14:textId="3CD94F4A" w:rsidR="00651CC0" w:rsidRDefault="00651CC0" w:rsidP="00651CC0">
      <w:pPr>
        <w:pStyle w:val="Tytutabeli"/>
      </w:pPr>
      <w:bookmarkStart w:id="551" w:name="_Ref147652600"/>
      <w:bookmarkStart w:id="552" w:name="_Ref147652592"/>
      <w:bookmarkStart w:id="553" w:name="_Toc169134755"/>
      <w:r>
        <w:t xml:space="preserve">Tabela </w:t>
      </w:r>
      <w:fldSimple w:instr=" SEQ Tabela \* ARABIC ">
        <w:r w:rsidR="00F2350D">
          <w:rPr>
            <w:noProof/>
          </w:rPr>
          <w:t>32</w:t>
        </w:r>
      </w:fldSimple>
      <w:bookmarkEnd w:id="551"/>
      <w:r w:rsidR="00993B1A">
        <w:rPr>
          <w:noProof/>
        </w:rPr>
        <w:t>.</w:t>
      </w:r>
      <w:r>
        <w:t xml:space="preserve"> Dlaczego Lean i SixSigma skutecznie wzajemnie się wspierają</w:t>
      </w:r>
      <w:bookmarkEnd w:id="552"/>
      <w:r w:rsidR="004C09C1">
        <w:t>?</w:t>
      </w:r>
      <w:bookmarkEnd w:id="553"/>
    </w:p>
    <w:tbl>
      <w:tblPr>
        <w:tblStyle w:val="TableGrid"/>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554" w:name="_Ref147655300"/>
      <w:bookmarkStart w:id="555" w:name="_Ref147655294"/>
      <w:bookmarkStart w:id="556" w:name="_Toc169134756"/>
      <w:r>
        <w:t xml:space="preserve">Tabela </w:t>
      </w:r>
      <w:fldSimple w:instr=" SEQ Tabela \* ARABIC ">
        <w:r w:rsidR="00F2350D">
          <w:rPr>
            <w:noProof/>
          </w:rPr>
          <w:t>33</w:t>
        </w:r>
      </w:fldSimple>
      <w:bookmarkEnd w:id="554"/>
      <w:r w:rsidR="00B84102">
        <w:rPr>
          <w:noProof/>
        </w:rPr>
        <w:t>.</w:t>
      </w:r>
      <w:r>
        <w:t xml:space="preserve"> Wybrane narzędzia i techniki Lean SixSigma</w:t>
      </w:r>
      <w:bookmarkEnd w:id="555"/>
      <w:bookmarkEnd w:id="556"/>
    </w:p>
    <w:tbl>
      <w:tblPr>
        <w:tblStyle w:val="TableGrid"/>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lastRenderedPageBreak/>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557" w:name="_Ref148731299"/>
      <w:bookmarkStart w:id="558" w:name="_Ref148731288"/>
      <w:bookmarkStart w:id="559" w:name="_Toc169134757"/>
      <w:r>
        <w:t xml:space="preserve">Tabela </w:t>
      </w:r>
      <w:fldSimple w:instr=" SEQ Tabela \* ARABIC ">
        <w:r w:rsidR="00F2350D">
          <w:rPr>
            <w:noProof/>
          </w:rPr>
          <w:t>34</w:t>
        </w:r>
      </w:fldSimple>
      <w:bookmarkEnd w:id="557"/>
      <w:r w:rsidR="00B84102">
        <w:rPr>
          <w:noProof/>
        </w:rPr>
        <w:t>.</w:t>
      </w:r>
      <w:r>
        <w:t xml:space="preserve"> Marno</w:t>
      </w:r>
      <w:r w:rsidR="0023080C">
        <w:t>t</w:t>
      </w:r>
      <w:r>
        <w:t>r</w:t>
      </w:r>
      <w:r w:rsidR="0023080C">
        <w:t>aw</w:t>
      </w:r>
      <w:r>
        <w:t>stwa (muda) w kontekście uczelni</w:t>
      </w:r>
      <w:bookmarkEnd w:id="558"/>
      <w:bookmarkEnd w:id="559"/>
    </w:p>
    <w:tbl>
      <w:tblPr>
        <w:tblStyle w:val="TableGridLight"/>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Opracowane przez Gouglasa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560"/>
      <w:r>
        <w:t xml:space="preserve">CAF </w:t>
      </w:r>
      <w:commentRangeEnd w:id="560"/>
      <w:r w:rsidR="00D10BAA">
        <w:rPr>
          <w:rStyle w:val="CommentReference"/>
          <w:rFonts w:ascii="Times New Roman" w:eastAsia="Times New Roman" w:hAnsi="Times New Roman"/>
          <w:szCs w:val="20"/>
          <w:lang w:eastAsia="pl-PL"/>
        </w:rPr>
        <w:commentReference w:id="560"/>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27"/>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561" w:name="_Ref148993802"/>
      <w:bookmarkStart w:id="562" w:name="_Ref148993793"/>
      <w:bookmarkStart w:id="563" w:name="_Toc169134691"/>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561"/>
      <w:r w:rsidR="0036301D">
        <w:t>.</w:t>
      </w:r>
      <w:r w:rsidRPr="00D04521">
        <w:t xml:space="preserve"> </w:t>
      </w:r>
      <w:r w:rsidR="006113D7" w:rsidRPr="00D04521">
        <w:t>Diagram m</w:t>
      </w:r>
      <w:r w:rsidRPr="00D04521">
        <w:t>odel</w:t>
      </w:r>
      <w:r w:rsidR="006113D7" w:rsidRPr="00D04521">
        <w:t>u</w:t>
      </w:r>
      <w:r w:rsidRPr="00D04521">
        <w:t xml:space="preserve"> CAF</w:t>
      </w:r>
      <w:bookmarkEnd w:id="562"/>
      <w:bookmarkEnd w:id="563"/>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564" w:name="_Ref148994689"/>
      <w:bookmarkStart w:id="565" w:name="_Ref148994681"/>
      <w:bookmarkStart w:id="566" w:name="_Toc169134758"/>
      <w:r>
        <w:t xml:space="preserve">Tabela </w:t>
      </w:r>
      <w:fldSimple w:instr=" SEQ Tabela \* ARABIC ">
        <w:r w:rsidR="00F2350D">
          <w:rPr>
            <w:noProof/>
          </w:rPr>
          <w:t>35</w:t>
        </w:r>
      </w:fldSimple>
      <w:bookmarkEnd w:id="564"/>
      <w:r w:rsidR="00B84102">
        <w:rPr>
          <w:noProof/>
        </w:rPr>
        <w:t>.</w:t>
      </w:r>
      <w:r>
        <w:t xml:space="preserve"> </w:t>
      </w:r>
      <w:commentRangeStart w:id="567"/>
      <w:r>
        <w:t>Subkryteria modelu CAF</w:t>
      </w:r>
      <w:bookmarkEnd w:id="565"/>
      <w:commentRangeEnd w:id="567"/>
      <w:r w:rsidR="00220D69">
        <w:rPr>
          <w:rStyle w:val="CommentReference"/>
          <w:rFonts w:ascii="Times New Roman" w:hAnsi="Times New Roman"/>
          <w:bCs w:val="0"/>
          <w:szCs w:val="20"/>
          <w:lang w:eastAsia="pl-PL"/>
        </w:rPr>
        <w:commentReference w:id="567"/>
      </w:r>
      <w:bookmarkEnd w:id="566"/>
    </w:p>
    <w:tbl>
      <w:tblPr>
        <w:tblStyle w:val="TableGrid"/>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568"/>
      <w:r>
        <w:t>QualHE</w:t>
      </w:r>
      <w:commentRangeEnd w:id="568"/>
      <w:r w:rsidR="00D10BAA">
        <w:rPr>
          <w:rStyle w:val="CommentReference"/>
          <w:rFonts w:ascii="Times New Roman" w:eastAsia="Times New Roman" w:hAnsi="Times New Roman"/>
          <w:szCs w:val="20"/>
          <w:lang w:eastAsia="pl-PL"/>
        </w:rPr>
        <w:commentReference w:id="568"/>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569" w:name="_Ref149115856"/>
      <w:bookmarkStart w:id="570" w:name="_Ref149115818"/>
      <w:bookmarkStart w:id="571" w:name="_Toc169134692"/>
      <w:r>
        <w:t xml:space="preserve">Rysunek </w:t>
      </w:r>
      <w:fldSimple w:instr=" SEQ Rysunek \* ARABIC ">
        <w:r w:rsidR="00F2350D">
          <w:rPr>
            <w:noProof/>
          </w:rPr>
          <w:t>21</w:t>
        </w:r>
      </w:fldSimple>
      <w:bookmarkEnd w:id="569"/>
      <w:r w:rsidR="0036301D">
        <w:rPr>
          <w:noProof/>
        </w:rPr>
        <w:t>.</w:t>
      </w:r>
      <w:r>
        <w:t xml:space="preserve"> Diagram modelu systemu zarządzania jakością QualHE</w:t>
      </w:r>
      <w:bookmarkEnd w:id="570"/>
      <w:bookmarkEnd w:id="571"/>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Heading3"/>
      </w:pPr>
      <w:bookmarkStart w:id="572" w:name="_Ref147563104"/>
      <w:bookmarkStart w:id="573" w:name="_Toc164801013"/>
      <w:bookmarkStart w:id="574" w:name="_Toc168903277"/>
      <w:bookmarkStart w:id="575" w:name="_Toc169134085"/>
      <w:r w:rsidRPr="00233788">
        <w:t>Uwarunkowania zarządzania jakością uczelni w Polsce</w:t>
      </w:r>
      <w:bookmarkEnd w:id="572"/>
      <w:bookmarkEnd w:id="573"/>
      <w:bookmarkEnd w:id="574"/>
      <w:bookmarkEnd w:id="575"/>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48"/>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Quote"/>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576" w:name="_Ref149339467"/>
      <w:bookmarkStart w:id="577" w:name="_Ref149339460"/>
      <w:bookmarkStart w:id="578" w:name="_Toc169134759"/>
      <w:r>
        <w:t xml:space="preserve">Tabela </w:t>
      </w:r>
      <w:fldSimple w:instr=" SEQ Tabela \* ARABIC ">
        <w:r w:rsidR="00F2350D">
          <w:rPr>
            <w:noProof/>
          </w:rPr>
          <w:t>36</w:t>
        </w:r>
      </w:fldSimple>
      <w:bookmarkEnd w:id="576"/>
      <w:r w:rsidR="00B84102">
        <w:rPr>
          <w:noProof/>
        </w:rPr>
        <w:t>.</w:t>
      </w:r>
      <w:r>
        <w:t xml:space="preserve"> Liczba wystąpień określenia jakość w różnych kontekstach w ustawie Prawo o szkolnictwie wyższym i</w:t>
      </w:r>
      <w:r w:rsidR="00F8079C">
        <w:t> </w:t>
      </w:r>
      <w:r>
        <w:t>nauce z dnia 20 lipca 2018</w:t>
      </w:r>
      <w:bookmarkEnd w:id="577"/>
      <w:bookmarkEnd w:id="578"/>
    </w:p>
    <w:tbl>
      <w:tblPr>
        <w:tblStyle w:val="TableGrid"/>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FootnoteReference"/>
              </w:rPr>
              <w:footnoteReference w:id="49"/>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579" w:name="_Ref149820724"/>
      <w:bookmarkStart w:id="580" w:name="_Ref149820717"/>
      <w:bookmarkStart w:id="581" w:name="_Toc169134760"/>
      <w:r>
        <w:t xml:space="preserve">Tabela </w:t>
      </w:r>
      <w:fldSimple w:instr=" SEQ Tabela \* ARABIC ">
        <w:r w:rsidR="00F2350D">
          <w:rPr>
            <w:noProof/>
          </w:rPr>
          <w:t>37</w:t>
        </w:r>
      </w:fldSimple>
      <w:bookmarkEnd w:id="579"/>
      <w:r w:rsidR="00B84102">
        <w:rPr>
          <w:noProof/>
        </w:rPr>
        <w:t>.</w:t>
      </w:r>
      <w:r>
        <w:t xml:space="preserve"> Podsumowanie wniosków z badań wśród grup interesariuszy polskich uczelni przeprowadzonych w ramach projektu NCN OP</w:t>
      </w:r>
      <w:r w:rsidR="00A25E48">
        <w:t>U</w:t>
      </w:r>
      <w:r>
        <w:t>S 4 nr 2012/07/B/HS4/02929</w:t>
      </w:r>
      <w:bookmarkEnd w:id="580"/>
      <w:bookmarkEnd w:id="581"/>
    </w:p>
    <w:tbl>
      <w:tblPr>
        <w:tblStyle w:val="TableGrid"/>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ListParagraph"/>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ListParagraph"/>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ListParagraph"/>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FootnoteReference"/>
        </w:rPr>
        <w:footnoteReference w:id="50"/>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582" w:name="_Ref148730046"/>
      <w:bookmarkStart w:id="583" w:name="_Ref148730035"/>
      <w:bookmarkStart w:id="584" w:name="_Toc169134761"/>
      <w:r w:rsidRPr="00D60445">
        <w:t xml:space="preserve">Tabela </w:t>
      </w:r>
      <w:fldSimple w:instr=" SEQ Tabela \* ARABIC ">
        <w:r w:rsidR="00F2350D">
          <w:rPr>
            <w:noProof/>
          </w:rPr>
          <w:t>38</w:t>
        </w:r>
      </w:fldSimple>
      <w:bookmarkEnd w:id="582"/>
      <w:r w:rsidR="00B84102">
        <w:rPr>
          <w:noProof/>
        </w:rPr>
        <w:t>.</w:t>
      </w:r>
      <w:r w:rsidRPr="00D60445">
        <w:t xml:space="preserve"> Bariery dla wdrażania Lean SixSigma w uczelniach</w:t>
      </w:r>
      <w:bookmarkEnd w:id="583"/>
      <w:bookmarkEnd w:id="584"/>
    </w:p>
    <w:tbl>
      <w:tblPr>
        <w:tblStyle w:val="TableGrid"/>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585" w:name="_Ref150164293"/>
      <w:bookmarkStart w:id="586" w:name="_Ref150164286"/>
      <w:bookmarkStart w:id="587" w:name="_Toc169134762"/>
      <w:r>
        <w:t xml:space="preserve">Tabela </w:t>
      </w:r>
      <w:fldSimple w:instr=" SEQ Tabela \* ARABIC ">
        <w:r w:rsidR="00F2350D">
          <w:rPr>
            <w:noProof/>
          </w:rPr>
          <w:t>39</w:t>
        </w:r>
      </w:fldSimple>
      <w:bookmarkEnd w:id="585"/>
      <w:r w:rsidR="00B84102">
        <w:rPr>
          <w:noProof/>
        </w:rPr>
        <w:t>.</w:t>
      </w:r>
      <w:r>
        <w:t xml:space="preserve"> Bariery i ograniczenia dla wprowadzania na </w:t>
      </w:r>
      <w:r w:rsidR="00310E21">
        <w:t xml:space="preserve">polskich </w:t>
      </w:r>
      <w:r>
        <w:t>uczelni</w:t>
      </w:r>
      <w:r w:rsidR="00310E21">
        <w:t>ach</w:t>
      </w:r>
      <w:r>
        <w:t xml:space="preserve"> nowoczesnych SZJ</w:t>
      </w:r>
      <w:bookmarkEnd w:id="586"/>
      <w:bookmarkEnd w:id="587"/>
    </w:p>
    <w:tbl>
      <w:tblPr>
        <w:tblStyle w:val="TableGrid"/>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588" w:name="_Ref150171647"/>
      <w:bookmarkStart w:id="589" w:name="_Ref150171640"/>
      <w:bookmarkStart w:id="590" w:name="_Toc169134763"/>
      <w:r>
        <w:lastRenderedPageBreak/>
        <w:t xml:space="preserve">Tabela </w:t>
      </w:r>
      <w:fldSimple w:instr=" SEQ Tabela \* ARABIC ">
        <w:r w:rsidR="00F2350D">
          <w:rPr>
            <w:noProof/>
          </w:rPr>
          <w:t>40</w:t>
        </w:r>
      </w:fldSimple>
      <w:bookmarkEnd w:id="588"/>
      <w:r w:rsidR="00B84102">
        <w:rPr>
          <w:noProof/>
        </w:rPr>
        <w:t>.</w:t>
      </w:r>
      <w:r>
        <w:t xml:space="preserve"> Typologia kultur jakości w odniesieniu do uczelni</w:t>
      </w:r>
      <w:bookmarkEnd w:id="589"/>
      <w:bookmarkEnd w:id="590"/>
    </w:p>
    <w:tbl>
      <w:tblPr>
        <w:tblStyle w:val="TableGrid"/>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FootnoteReference"/>
              </w:rPr>
              <w:footnoteReference w:id="51"/>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591" w:name="_Ref150259086"/>
      <w:bookmarkStart w:id="592" w:name="_Ref150259080"/>
      <w:bookmarkStart w:id="593" w:name="_Toc169134764"/>
      <w:r>
        <w:t xml:space="preserve">Tabela </w:t>
      </w:r>
      <w:fldSimple w:instr=" SEQ Tabela \* ARABIC ">
        <w:r w:rsidR="00F2350D">
          <w:rPr>
            <w:noProof/>
          </w:rPr>
          <w:t>41</w:t>
        </w:r>
      </w:fldSimple>
      <w:bookmarkEnd w:id="591"/>
      <w:r w:rsidR="00B84102">
        <w:rPr>
          <w:noProof/>
        </w:rPr>
        <w:t>.</w:t>
      </w:r>
      <w:r>
        <w:t xml:space="preserve"> Rodzaje kultury jakości ze względu na stopień zaangażowania kierownictwa i pracowników</w:t>
      </w:r>
      <w:bookmarkEnd w:id="592"/>
      <w:bookmarkEnd w:id="593"/>
    </w:p>
    <w:tbl>
      <w:tblPr>
        <w:tblStyle w:val="TableGrid"/>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594" w:name="_Ref150262438"/>
      <w:bookmarkStart w:id="595" w:name="_Ref150262431"/>
      <w:bookmarkStart w:id="596" w:name="_Toc169134765"/>
      <w:r>
        <w:lastRenderedPageBreak/>
        <w:t xml:space="preserve">Tabela </w:t>
      </w:r>
      <w:fldSimple w:instr=" SEQ Tabela \* ARABIC ">
        <w:r w:rsidR="00F2350D">
          <w:rPr>
            <w:noProof/>
          </w:rPr>
          <w:t>42</w:t>
        </w:r>
      </w:fldSimple>
      <w:bookmarkEnd w:id="594"/>
      <w:r w:rsidR="00B84102">
        <w:rPr>
          <w:noProof/>
        </w:rPr>
        <w:t>.</w:t>
      </w:r>
      <w:r>
        <w:t xml:space="preserve"> Obszary analizy dojrzałości kultury jakości</w:t>
      </w:r>
      <w:bookmarkEnd w:id="595"/>
      <w:bookmarkEnd w:id="596"/>
    </w:p>
    <w:tbl>
      <w:tblPr>
        <w:tblStyle w:val="TableGrid"/>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Heading3"/>
      </w:pPr>
      <w:bookmarkStart w:id="597" w:name="_Ref164499695"/>
      <w:bookmarkStart w:id="598" w:name="_Toc164801014"/>
      <w:bookmarkStart w:id="599" w:name="_Toc168903278"/>
      <w:bookmarkStart w:id="600" w:name="_Toc169134086"/>
      <w:r w:rsidRPr="00BC203F">
        <w:t>Rola kierownictwa uczelni w zarządzaniu jakością</w:t>
      </w:r>
      <w:bookmarkStart w:id="601" w:name="_Ref135921390"/>
      <w:bookmarkEnd w:id="597"/>
      <w:bookmarkEnd w:id="598"/>
      <w:bookmarkEnd w:id="599"/>
      <w:bookmarkEnd w:id="600"/>
    </w:p>
    <w:p w14:paraId="2BD58968" w14:textId="22D46958"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602" w:name="_Ref150513592"/>
      <w:bookmarkStart w:id="603" w:name="_Ref150513579"/>
      <w:bookmarkStart w:id="604" w:name="_Toc169134766"/>
      <w:r>
        <w:t xml:space="preserve">Tabela </w:t>
      </w:r>
      <w:fldSimple w:instr=" SEQ Tabela \* ARABIC ">
        <w:r w:rsidR="00F2350D">
          <w:rPr>
            <w:noProof/>
          </w:rPr>
          <w:t>43</w:t>
        </w:r>
      </w:fldSimple>
      <w:bookmarkEnd w:id="602"/>
      <w:r w:rsidR="00B84102">
        <w:rPr>
          <w:noProof/>
        </w:rPr>
        <w:t>.</w:t>
      </w:r>
      <w:r>
        <w:t xml:space="preserve"> Rola przywództwa w różnych metodologiach (filozofiach) kompleksowego zarządzania jakością</w:t>
      </w:r>
      <w:bookmarkEnd w:id="603"/>
      <w:bookmarkEnd w:id="604"/>
    </w:p>
    <w:tbl>
      <w:tblPr>
        <w:tblStyle w:val="TableGrid"/>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FootnoteReference"/>
              </w:rPr>
              <w:footnoteReference w:id="52"/>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605" w:name="_Ref150514430"/>
      <w:bookmarkStart w:id="606" w:name="_Ref150514418"/>
      <w:bookmarkStart w:id="607" w:name="_Toc169134767"/>
      <w:r>
        <w:t xml:space="preserve">Tabela </w:t>
      </w:r>
      <w:fldSimple w:instr=" SEQ Tabela \* ARABIC ">
        <w:r w:rsidR="00F2350D">
          <w:rPr>
            <w:noProof/>
          </w:rPr>
          <w:t>44</w:t>
        </w:r>
      </w:fldSimple>
      <w:bookmarkEnd w:id="605"/>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606"/>
      <w:bookmarkEnd w:id="607"/>
    </w:p>
    <w:tbl>
      <w:tblPr>
        <w:tblStyle w:val="TableGrid"/>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608" w:name="_Ref150531160"/>
      <w:bookmarkStart w:id="609" w:name="_Ref150531145"/>
      <w:bookmarkStart w:id="610" w:name="_Toc169134768"/>
      <w:r>
        <w:t xml:space="preserve">Tabela </w:t>
      </w:r>
      <w:fldSimple w:instr=" SEQ Tabela \* ARABIC ">
        <w:r w:rsidR="00F2350D">
          <w:rPr>
            <w:noProof/>
          </w:rPr>
          <w:t>45</w:t>
        </w:r>
      </w:fldSimple>
      <w:bookmarkEnd w:id="608"/>
      <w:r w:rsidR="00B84102">
        <w:rPr>
          <w:noProof/>
        </w:rPr>
        <w:t>.</w:t>
      </w:r>
      <w:r>
        <w:t xml:space="preserve"> Czynniki gotowości wdrażania</w:t>
      </w:r>
      <w:bookmarkEnd w:id="609"/>
      <w:r>
        <w:t xml:space="preserve"> systemów zarządzania jakością w uczelniach</w:t>
      </w:r>
      <w:bookmarkEnd w:id="610"/>
    </w:p>
    <w:tbl>
      <w:tblPr>
        <w:tblStyle w:val="TableGrid"/>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Heading2"/>
      </w:pPr>
      <w:bookmarkStart w:id="611" w:name="_Ref140912412"/>
      <w:bookmarkStart w:id="612" w:name="_Toc164801015"/>
      <w:bookmarkStart w:id="613" w:name="_Toc168903279"/>
      <w:bookmarkStart w:id="614" w:name="_Toc169134087"/>
      <w:r w:rsidRPr="00233788">
        <w:t>Interesariusze uczelni a wymagania wobec efektów jej działalności</w:t>
      </w:r>
      <w:bookmarkEnd w:id="601"/>
      <w:bookmarkEnd w:id="611"/>
      <w:bookmarkEnd w:id="612"/>
      <w:bookmarkEnd w:id="613"/>
      <w:bookmarkEnd w:id="614"/>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Heading3"/>
      </w:pPr>
      <w:bookmarkStart w:id="615" w:name="_Ref162380476"/>
      <w:bookmarkStart w:id="616" w:name="_Ref162381229"/>
      <w:bookmarkStart w:id="617" w:name="_Ref163576666"/>
      <w:bookmarkStart w:id="618" w:name="_Toc164801016"/>
      <w:bookmarkStart w:id="619" w:name="_Toc168903280"/>
      <w:bookmarkStart w:id="620" w:name="_Toc169134088"/>
      <w:r w:rsidRPr="00107ECD">
        <w:lastRenderedPageBreak/>
        <w:t>Koncepcja i rodzaje interesariuszy wg teorii interesariuszy</w:t>
      </w:r>
      <w:r w:rsidR="00A95C2F" w:rsidRPr="00107ECD">
        <w:t xml:space="preserve"> w kontekście zarządzania jakością</w:t>
      </w:r>
      <w:bookmarkEnd w:id="615"/>
      <w:bookmarkEnd w:id="616"/>
      <w:bookmarkEnd w:id="617"/>
      <w:bookmarkEnd w:id="618"/>
      <w:bookmarkEnd w:id="619"/>
      <w:bookmarkEnd w:id="620"/>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53"/>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621" w:name="_Ref151576675"/>
      <w:bookmarkStart w:id="622" w:name="_Ref151576665"/>
      <w:bookmarkStart w:id="623" w:name="_Toc169134769"/>
      <w:r>
        <w:lastRenderedPageBreak/>
        <w:t xml:space="preserve">Tabela </w:t>
      </w:r>
      <w:fldSimple w:instr=" SEQ Tabela \* ARABIC ">
        <w:r w:rsidR="00F2350D">
          <w:rPr>
            <w:noProof/>
          </w:rPr>
          <w:t>46</w:t>
        </w:r>
      </w:fldSimple>
      <w:bookmarkEnd w:id="621"/>
      <w:r w:rsidR="00B84102">
        <w:rPr>
          <w:noProof/>
        </w:rPr>
        <w:t>.</w:t>
      </w:r>
      <w:r>
        <w:t xml:space="preserve"> Kształtowanie się pojęcia interesariuszy – wpływ różnych obszarów badań</w:t>
      </w:r>
      <w:bookmarkEnd w:id="622"/>
      <w:bookmarkEnd w:id="623"/>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54"/>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ListParagraph"/>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ListParagraph"/>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624" w:name="_Ref152270743"/>
      <w:bookmarkStart w:id="625" w:name="_Ref152270729"/>
      <w:bookmarkStart w:id="626" w:name="_Toc169134770"/>
      <w:r>
        <w:t xml:space="preserve">Tabela </w:t>
      </w:r>
      <w:fldSimple w:instr=" SEQ Tabela \* ARABIC ">
        <w:r w:rsidR="00F2350D">
          <w:rPr>
            <w:noProof/>
          </w:rPr>
          <w:t>47</w:t>
        </w:r>
      </w:fldSimple>
      <w:bookmarkEnd w:id="624"/>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625"/>
      <w:bookmarkEnd w:id="626"/>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FootnoteReference"/>
              </w:rPr>
              <w:footnoteReference w:id="55"/>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2C3F76EC"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w:t>
      </w:r>
      <w:r w:rsidR="009935B2">
        <w:t>a</w:t>
      </w:r>
      <w:r w:rsidR="00090D83">
        <w:t>ldsona i Prestona). Również wtedy powstają definicje tworzone w kontekście uczelni (por. def. Burrowsa). Rozmaitość i rozpiętość ujęć pojęcia interesariuszy w przy</w:t>
      </w:r>
      <w:r w:rsidR="00090D83">
        <w:lastRenderedPageBreak/>
        <w:t>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627" w:name="_Ref152281484"/>
      <w:bookmarkStart w:id="628" w:name="_Ref152281477"/>
      <w:bookmarkStart w:id="629" w:name="_Toc169134771"/>
      <w:r>
        <w:t xml:space="preserve">Tabela </w:t>
      </w:r>
      <w:fldSimple w:instr=" SEQ Tabela \* ARABIC ">
        <w:r w:rsidR="00F2350D">
          <w:rPr>
            <w:noProof/>
          </w:rPr>
          <w:t>48</w:t>
        </w:r>
      </w:fldSimple>
      <w:bookmarkEnd w:id="627"/>
      <w:r w:rsidR="00B84102">
        <w:rPr>
          <w:noProof/>
        </w:rPr>
        <w:t>.</w:t>
      </w:r>
      <w:r>
        <w:t xml:space="preserve"> Typy teorii interesariuszy</w:t>
      </w:r>
      <w:bookmarkEnd w:id="628"/>
      <w:bookmarkEnd w:id="629"/>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ListParagraph"/>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FootnoteReference"/>
        </w:rPr>
        <w:footnoteReference w:id="56"/>
      </w:r>
      <w:r w:rsidR="00BF175F">
        <w:t xml:space="preserve"> </w:t>
      </w:r>
      <w:r w:rsidR="00AC4F92">
        <w:t>w proces formułowania strategii w organizacji</w:t>
      </w:r>
      <w:r>
        <w:t>;</w:t>
      </w:r>
    </w:p>
    <w:p w14:paraId="725F61B4" w14:textId="6D10FF55"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r w:rsidRPr="003F6479">
        <w:rPr>
          <w:i/>
          <w:iCs/>
        </w:rPr>
        <w:t>nonstakeholders</w:t>
      </w:r>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630" w:name="_Ref134899247"/>
      <w:bookmarkStart w:id="631" w:name="_Ref134897836"/>
      <w:bookmarkStart w:id="632" w:name="_Toc169134772"/>
      <w:r w:rsidRPr="00F755BF">
        <w:t xml:space="preserve">Tabela </w:t>
      </w:r>
      <w:fldSimple w:instr=" SEQ Tabela \* ARABIC ">
        <w:r w:rsidR="00F2350D">
          <w:rPr>
            <w:noProof/>
          </w:rPr>
          <w:t>49</w:t>
        </w:r>
      </w:fldSimple>
      <w:bookmarkEnd w:id="630"/>
      <w:r w:rsidR="00B84102">
        <w:rPr>
          <w:noProof/>
        </w:rPr>
        <w:t>.</w:t>
      </w:r>
      <w:r w:rsidRPr="00F755BF">
        <w:t xml:space="preserve"> Typologia interesariuszy wg Mitchell et al.</w:t>
      </w:r>
      <w:bookmarkEnd w:id="631"/>
      <w:bookmarkEnd w:id="632"/>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ListParagraph"/>
        <w:numPr>
          <w:ilvl w:val="0"/>
          <w:numId w:val="38"/>
        </w:numPr>
        <w:spacing w:before="0" w:after="160" w:line="259" w:lineRule="auto"/>
        <w:jc w:val="left"/>
        <w:rPr>
          <w:lang w:val="en-GB"/>
        </w:rPr>
      </w:pPr>
      <w:r w:rsidRPr="00493E69">
        <w:t>Pracownicy</w:t>
      </w:r>
    </w:p>
    <w:p w14:paraId="12C947B1" w14:textId="7B02CFAB" w:rsidR="00493E69" w:rsidRDefault="00493E69">
      <w:pPr>
        <w:pStyle w:val="ListParagraph"/>
        <w:numPr>
          <w:ilvl w:val="0"/>
          <w:numId w:val="38"/>
        </w:numPr>
        <w:spacing w:before="0" w:after="160" w:line="276" w:lineRule="auto"/>
        <w:ind w:left="714" w:hanging="357"/>
        <w:jc w:val="left"/>
      </w:pPr>
      <w:r>
        <w:t>Klienci, konsumenci lub użytkownicy</w:t>
      </w:r>
    </w:p>
    <w:p w14:paraId="1EE7977D" w14:textId="364573C0" w:rsidR="00493E69" w:rsidRDefault="00493E69">
      <w:pPr>
        <w:pStyle w:val="ListParagraph"/>
        <w:numPr>
          <w:ilvl w:val="0"/>
          <w:numId w:val="38"/>
        </w:numPr>
        <w:spacing w:before="0" w:after="160" w:line="276" w:lineRule="auto"/>
        <w:ind w:left="714" w:hanging="357"/>
        <w:jc w:val="left"/>
      </w:pPr>
      <w:r>
        <w:t>Akcjonariusze, właściciele</w:t>
      </w:r>
    </w:p>
    <w:p w14:paraId="6348E330" w14:textId="11D1925D"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ListParagraph"/>
        <w:numPr>
          <w:ilvl w:val="0"/>
          <w:numId w:val="38"/>
        </w:numPr>
        <w:spacing w:before="0" w:after="160" w:line="276" w:lineRule="auto"/>
        <w:ind w:left="714" w:hanging="357"/>
        <w:jc w:val="left"/>
      </w:pPr>
      <w:r>
        <w:t>Dostawcy i dystrybutorzy</w:t>
      </w:r>
    </w:p>
    <w:p w14:paraId="201F17EB" w14:textId="3431F51E" w:rsidR="00493E69" w:rsidRDefault="00493E69">
      <w:pPr>
        <w:pStyle w:val="ListParagraph"/>
        <w:numPr>
          <w:ilvl w:val="0"/>
          <w:numId w:val="38"/>
        </w:numPr>
        <w:spacing w:before="0" w:after="160" w:line="276" w:lineRule="auto"/>
        <w:ind w:left="714" w:hanging="357"/>
        <w:jc w:val="left"/>
      </w:pPr>
      <w:r>
        <w:t>Społeczność lokalna</w:t>
      </w:r>
    </w:p>
    <w:p w14:paraId="380BAB10" w14:textId="175FE9A3" w:rsidR="00493E69" w:rsidRDefault="00493E69">
      <w:pPr>
        <w:pStyle w:val="ListParagraph"/>
        <w:numPr>
          <w:ilvl w:val="0"/>
          <w:numId w:val="38"/>
        </w:numPr>
        <w:spacing w:before="0" w:after="160" w:line="276" w:lineRule="auto"/>
        <w:ind w:left="714" w:hanging="357"/>
        <w:jc w:val="left"/>
      </w:pPr>
      <w:r>
        <w:t>Związki zawodowe</w:t>
      </w:r>
    </w:p>
    <w:p w14:paraId="32AE5044" w14:textId="4FC4341F" w:rsidR="00493E69" w:rsidRDefault="00493E69">
      <w:pPr>
        <w:pStyle w:val="ListParagraph"/>
        <w:numPr>
          <w:ilvl w:val="0"/>
          <w:numId w:val="38"/>
        </w:numPr>
        <w:spacing w:before="0" w:after="160" w:line="276" w:lineRule="auto"/>
        <w:ind w:left="714" w:hanging="357"/>
        <w:jc w:val="left"/>
      </w:pPr>
      <w:r>
        <w:t>Wierzyciele lub inwestorzy</w:t>
      </w:r>
    </w:p>
    <w:p w14:paraId="455ADE94" w14:textId="69F48058" w:rsidR="00493E69" w:rsidRDefault="00493E69">
      <w:pPr>
        <w:pStyle w:val="ListParagraph"/>
        <w:numPr>
          <w:ilvl w:val="0"/>
          <w:numId w:val="38"/>
        </w:numPr>
        <w:spacing w:before="0" w:after="160" w:line="276" w:lineRule="auto"/>
        <w:ind w:left="714" w:hanging="357"/>
        <w:jc w:val="left"/>
      </w:pPr>
      <w:r>
        <w:t>Organizacje non-profit</w:t>
      </w:r>
    </w:p>
    <w:p w14:paraId="4A19B2C6" w14:textId="68C4F2A6"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ListParagraph"/>
        <w:numPr>
          <w:ilvl w:val="0"/>
          <w:numId w:val="38"/>
        </w:numPr>
        <w:spacing w:before="0" w:after="160" w:line="276" w:lineRule="auto"/>
        <w:ind w:left="714" w:hanging="357"/>
        <w:jc w:val="left"/>
      </w:pPr>
      <w:r>
        <w:t>Partnerzy biznesowi</w:t>
      </w:r>
    </w:p>
    <w:p w14:paraId="1530DA45" w14:textId="74EA96B7" w:rsidR="00493E69" w:rsidRDefault="00493E69">
      <w:pPr>
        <w:pStyle w:val="ListParagraph"/>
        <w:numPr>
          <w:ilvl w:val="0"/>
          <w:numId w:val="38"/>
        </w:numPr>
        <w:spacing w:before="0" w:after="160" w:line="276" w:lineRule="auto"/>
        <w:ind w:left="714" w:hanging="357"/>
        <w:jc w:val="left"/>
      </w:pPr>
      <w:r>
        <w:t>Konkurencja</w:t>
      </w:r>
    </w:p>
    <w:p w14:paraId="0E324D68" w14:textId="7337926A" w:rsidR="00493E69" w:rsidRDefault="00493E69">
      <w:pPr>
        <w:pStyle w:val="ListParagraph"/>
        <w:numPr>
          <w:ilvl w:val="0"/>
          <w:numId w:val="38"/>
        </w:numPr>
        <w:spacing w:before="0" w:after="160" w:line="276" w:lineRule="auto"/>
        <w:ind w:left="714" w:hanging="357"/>
        <w:jc w:val="left"/>
      </w:pPr>
      <w:r>
        <w:t>Media</w:t>
      </w:r>
    </w:p>
    <w:p w14:paraId="5D5B5403" w14:textId="7ACD8CAF"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ListParagraph"/>
        <w:numPr>
          <w:ilvl w:val="0"/>
          <w:numId w:val="38"/>
        </w:numPr>
        <w:spacing w:before="0" w:after="160" w:line="276" w:lineRule="auto"/>
        <w:ind w:left="714" w:hanging="357"/>
        <w:jc w:val="left"/>
      </w:pPr>
      <w:r>
        <w:t>Środowisko naturalne</w:t>
      </w:r>
    </w:p>
    <w:p w14:paraId="3FA17F43" w14:textId="6C3C99B8" w:rsidR="00082E76" w:rsidRDefault="00082E76">
      <w:pPr>
        <w:pStyle w:val="ListParagraph"/>
        <w:numPr>
          <w:ilvl w:val="0"/>
          <w:numId w:val="38"/>
        </w:numPr>
        <w:spacing w:before="0" w:after="160" w:line="276" w:lineRule="auto"/>
        <w:ind w:left="714" w:hanging="357"/>
        <w:jc w:val="left"/>
      </w:pPr>
      <w:r>
        <w:t>Partie polityczne</w:t>
      </w:r>
    </w:p>
    <w:p w14:paraId="520FE896" w14:textId="6DAFE4A3" w:rsidR="00082E76" w:rsidRDefault="00082E76">
      <w:pPr>
        <w:pStyle w:val="ListParagraph"/>
        <w:numPr>
          <w:ilvl w:val="0"/>
          <w:numId w:val="38"/>
        </w:numPr>
        <w:spacing w:before="0" w:after="160" w:line="276" w:lineRule="auto"/>
        <w:ind w:left="714" w:hanging="357"/>
        <w:jc w:val="left"/>
      </w:pPr>
      <w:r>
        <w:t>Przyszłe pokolenia</w:t>
      </w:r>
    </w:p>
    <w:p w14:paraId="475A9C8E" w14:textId="65721B03" w:rsidR="00082E76" w:rsidRDefault="00082E76">
      <w:pPr>
        <w:pStyle w:val="ListParagraph"/>
        <w:numPr>
          <w:ilvl w:val="0"/>
          <w:numId w:val="38"/>
        </w:numPr>
        <w:spacing w:before="0" w:after="160" w:line="276" w:lineRule="auto"/>
        <w:ind w:left="714" w:hanging="357"/>
        <w:jc w:val="left"/>
      </w:pPr>
      <w:r>
        <w:t>Stowarzyszenia zawodowe</w:t>
      </w:r>
    </w:p>
    <w:p w14:paraId="7A34DA29" w14:textId="09D59BEB" w:rsidR="00082E76" w:rsidRDefault="00082E76">
      <w:pPr>
        <w:pStyle w:val="ListParagraph"/>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633" w:name="_Ref153916533"/>
      <w:bookmarkStart w:id="634" w:name="_Ref153916514"/>
      <w:bookmarkStart w:id="635" w:name="_Toc169134773"/>
      <w:r>
        <w:t xml:space="preserve">Tabela </w:t>
      </w:r>
      <w:fldSimple w:instr=" SEQ Tabela \* ARABIC ">
        <w:r w:rsidR="00F2350D">
          <w:rPr>
            <w:noProof/>
          </w:rPr>
          <w:t>50</w:t>
        </w:r>
      </w:fldSimple>
      <w:bookmarkEnd w:id="633"/>
      <w:r w:rsidR="00B84102">
        <w:rPr>
          <w:noProof/>
        </w:rPr>
        <w:t>.</w:t>
      </w:r>
      <w:r>
        <w:t xml:space="preserve"> Wybrane przykłady interesariuszy uczelni oraz kategorii do jakich mogą zostać przypisani</w:t>
      </w:r>
      <w:bookmarkEnd w:id="634"/>
      <w:bookmarkEnd w:id="635"/>
    </w:p>
    <w:tbl>
      <w:tblPr>
        <w:tblStyle w:val="TableGrid"/>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636"/>
      <w:r w:rsidR="00261B2E">
        <w:t>załączniku nr 5</w:t>
      </w:r>
      <w:commentRangeEnd w:id="636"/>
      <w:r w:rsidR="008C72E5">
        <w:rPr>
          <w:rStyle w:val="CommentReference"/>
          <w:rFonts w:ascii="Times New Roman" w:eastAsia="Times New Roman" w:hAnsi="Times New Roman"/>
          <w:szCs w:val="20"/>
          <w:lang w:eastAsia="pl-PL"/>
        </w:rPr>
        <w:commentReference w:id="636"/>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637"/>
      <w:r w:rsidR="00C278BA">
        <w:t>załączniku nr 6</w:t>
      </w:r>
      <w:commentRangeEnd w:id="637"/>
      <w:r w:rsidR="00C278BA">
        <w:rPr>
          <w:rStyle w:val="CommentReference"/>
          <w:rFonts w:ascii="Times New Roman" w:eastAsia="Times New Roman" w:hAnsi="Times New Roman"/>
          <w:szCs w:val="20"/>
          <w:lang w:eastAsia="pl-PL"/>
        </w:rPr>
        <w:commentReference w:id="637"/>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638" w:name="_Ref155124038"/>
      <w:bookmarkStart w:id="639" w:name="_Ref155124029"/>
      <w:bookmarkStart w:id="640" w:name="_Toc169134774"/>
      <w:r>
        <w:t xml:space="preserve">Tabela </w:t>
      </w:r>
      <w:fldSimple w:instr=" SEQ Tabela \* ARABIC ">
        <w:r w:rsidR="00F2350D">
          <w:rPr>
            <w:noProof/>
          </w:rPr>
          <w:t>51</w:t>
        </w:r>
      </w:fldSimple>
      <w:bookmarkEnd w:id="638"/>
      <w:r w:rsidR="00B84102">
        <w:rPr>
          <w:noProof/>
        </w:rPr>
        <w:t>.</w:t>
      </w:r>
      <w:r>
        <w:t xml:space="preserve"> Podsumowanie liczności wystąpień określeń odnoszących się do interesariuszy uczelni w abstraktach analizowanych artykułów naukowych.</w:t>
      </w:r>
      <w:bookmarkEnd w:id="639"/>
      <w:bookmarkEnd w:id="640"/>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641" w:name="_Ref134897865"/>
      <w:bookmarkStart w:id="642" w:name="_Ref134897858"/>
      <w:bookmarkStart w:id="643" w:name="_Toc169134775"/>
      <w:r w:rsidRPr="00A07201">
        <w:t xml:space="preserve">Tabela </w:t>
      </w:r>
      <w:fldSimple w:instr=" SEQ Tabela \* ARABIC ">
        <w:r w:rsidR="00F2350D">
          <w:rPr>
            <w:noProof/>
          </w:rPr>
          <w:t>52</w:t>
        </w:r>
      </w:fldSimple>
      <w:bookmarkEnd w:id="641"/>
      <w:r w:rsidR="00B84102">
        <w:rPr>
          <w:noProof/>
        </w:rPr>
        <w:t>.</w:t>
      </w:r>
      <w:r w:rsidRPr="00A07201">
        <w:t xml:space="preserve"> Przykładowe </w:t>
      </w:r>
      <w:r w:rsidR="00102C77">
        <w:t>przypisanie</w:t>
      </w:r>
      <w:r w:rsidRPr="00A07201">
        <w:t xml:space="preserve"> interesariuszy uczelni </w:t>
      </w:r>
      <w:bookmarkEnd w:id="642"/>
      <w:r w:rsidR="00102C77">
        <w:t>do typologii wg Mitchella.</w:t>
      </w:r>
      <w:bookmarkEnd w:id="643"/>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Heading3"/>
      </w:pPr>
      <w:bookmarkStart w:id="644" w:name="_Ref162381255"/>
      <w:bookmarkStart w:id="645" w:name="_Ref162612683"/>
      <w:bookmarkStart w:id="646" w:name="_Toc164801017"/>
      <w:bookmarkStart w:id="647" w:name="_Toc168903281"/>
      <w:bookmarkStart w:id="648" w:name="_Toc169134089"/>
      <w:r>
        <w:t>Kształtowanie relacji</w:t>
      </w:r>
      <w:r w:rsidR="004B23E5" w:rsidRPr="00107ECD">
        <w:t xml:space="preserve"> z różnymi grupami interesariuszy</w:t>
      </w:r>
      <w:bookmarkEnd w:id="644"/>
      <w:bookmarkEnd w:id="645"/>
      <w:bookmarkEnd w:id="646"/>
      <w:bookmarkEnd w:id="647"/>
      <w:bookmarkEnd w:id="6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649" w:name="_Ref155519988"/>
      <w:bookmarkStart w:id="650" w:name="_Ref155520065"/>
      <w:bookmarkStart w:id="651" w:name="_Toc169134693"/>
      <w:r>
        <w:t xml:space="preserve">Rysunek </w:t>
      </w:r>
      <w:fldSimple w:instr=" SEQ Rysunek \* ARABIC ">
        <w:r w:rsidR="00F2350D">
          <w:rPr>
            <w:noProof/>
          </w:rPr>
          <w:t>22</w:t>
        </w:r>
      </w:fldSimple>
      <w:bookmarkEnd w:id="649"/>
      <w:r w:rsidR="0036301D">
        <w:rPr>
          <w:noProof/>
        </w:rPr>
        <w:t>.</w:t>
      </w:r>
      <w:r>
        <w:t xml:space="preserve"> Edukacyjny łańcuch dostaw</w:t>
      </w:r>
      <w:bookmarkEnd w:id="650"/>
      <w:bookmarkEnd w:id="651"/>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652" w:name="_Ref155635133"/>
      <w:bookmarkStart w:id="653" w:name="_Ref155635125"/>
      <w:bookmarkStart w:id="654" w:name="_Toc169134694"/>
      <w:r>
        <w:t xml:space="preserve">Rysunek </w:t>
      </w:r>
      <w:fldSimple w:instr=" SEQ Rysunek \* ARABIC ">
        <w:r w:rsidR="00F2350D">
          <w:rPr>
            <w:noProof/>
          </w:rPr>
          <w:t>23</w:t>
        </w:r>
      </w:fldSimple>
      <w:bookmarkEnd w:id="652"/>
      <w:r w:rsidR="0036301D">
        <w:rPr>
          <w:noProof/>
        </w:rPr>
        <w:t>.</w:t>
      </w:r>
      <w:r>
        <w:t xml:space="preserve"> Diagram procesu tworzenia strategii relacji z interesariuszami.</w:t>
      </w:r>
      <w:bookmarkEnd w:id="653"/>
      <w:bookmarkEnd w:id="654"/>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655" w:name="_Ref156044513"/>
      <w:bookmarkStart w:id="656" w:name="_Ref156044500"/>
      <w:bookmarkStart w:id="657" w:name="_Toc169134776"/>
      <w:r>
        <w:t xml:space="preserve">Tabela </w:t>
      </w:r>
      <w:fldSimple w:instr=" SEQ Tabela \* ARABIC ">
        <w:r w:rsidR="00F2350D">
          <w:rPr>
            <w:noProof/>
          </w:rPr>
          <w:t>53</w:t>
        </w:r>
      </w:fldSimple>
      <w:bookmarkEnd w:id="655"/>
      <w:r w:rsidR="00B84102">
        <w:rPr>
          <w:noProof/>
        </w:rPr>
        <w:t>.</w:t>
      </w:r>
      <w:r>
        <w:t xml:space="preserve"> Przykładowe techniki analizy </w:t>
      </w:r>
      <w:bookmarkEnd w:id="656"/>
      <w:r>
        <w:t>interesariuszy</w:t>
      </w:r>
      <w:bookmarkEnd w:id="657"/>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53"/>
              <w:gridCol w:w="907"/>
              <w:gridCol w:w="905"/>
              <w:gridCol w:w="900"/>
              <w:gridCol w:w="899"/>
              <w:gridCol w:w="955"/>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658" w:name="_Ref156672377"/>
      <w:bookmarkStart w:id="659" w:name="_Ref156672388"/>
      <w:bookmarkStart w:id="660" w:name="_Toc169134695"/>
      <w:r>
        <w:t xml:space="preserve">Rysunek </w:t>
      </w:r>
      <w:fldSimple w:instr=" SEQ Rysunek \* ARABIC ">
        <w:r w:rsidR="00F2350D">
          <w:rPr>
            <w:noProof/>
          </w:rPr>
          <w:t>24</w:t>
        </w:r>
      </w:fldSimple>
      <w:bookmarkEnd w:id="658"/>
      <w:r w:rsidR="0036301D">
        <w:rPr>
          <w:noProof/>
        </w:rPr>
        <w:t>.</w:t>
      </w:r>
      <w:r>
        <w:t xml:space="preserve"> Przykładowa mapa interesariuszy uczelni</w:t>
      </w:r>
      <w:bookmarkEnd w:id="659"/>
      <w:bookmarkEnd w:id="660"/>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661" w:name="_Ref156676558"/>
      <w:bookmarkStart w:id="662" w:name="_Ref156676553"/>
      <w:bookmarkStart w:id="663" w:name="_Toc169134696"/>
      <w:r>
        <w:t xml:space="preserve">Rysunek </w:t>
      </w:r>
      <w:fldSimple w:instr=" SEQ Rysunek \* ARABIC ">
        <w:r w:rsidR="00F2350D">
          <w:rPr>
            <w:noProof/>
          </w:rPr>
          <w:t>25</w:t>
        </w:r>
      </w:fldSimple>
      <w:bookmarkEnd w:id="661"/>
      <w:r w:rsidR="0036301D">
        <w:rPr>
          <w:noProof/>
        </w:rPr>
        <w:t>.</w:t>
      </w:r>
      <w:r>
        <w:t xml:space="preserve"> Kierunki strategii działań wobec różnych interesariuszy w zależności od umiejscowienia na mapie siły (władzy) versus zainteresowanie</w:t>
      </w:r>
      <w:bookmarkEnd w:id="662"/>
      <w:bookmarkEnd w:id="663"/>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w:t>
      </w:r>
      <w:r w:rsidR="00804FB3">
        <w:t>pod</w:t>
      </w:r>
      <w:r>
        <w:t xml:space="preserve">rozdz.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664" w:name="_Ref156914784"/>
      <w:bookmarkStart w:id="665" w:name="_Ref156921650"/>
      <w:bookmarkStart w:id="666" w:name="_Toc169134697"/>
      <w:r>
        <w:t xml:space="preserve">Rysunek </w:t>
      </w:r>
      <w:fldSimple w:instr=" SEQ Rysunek \* ARABIC ">
        <w:r w:rsidR="00F2350D">
          <w:rPr>
            <w:noProof/>
          </w:rPr>
          <w:t>26</w:t>
        </w:r>
      </w:fldSimple>
      <w:bookmarkEnd w:id="664"/>
      <w:r w:rsidR="0036301D">
        <w:rPr>
          <w:noProof/>
        </w:rPr>
        <w:t>.</w:t>
      </w:r>
      <w:r>
        <w:t xml:space="preserve"> Formy struktur kanałów komunikacji</w:t>
      </w:r>
      <w:bookmarkEnd w:id="665"/>
      <w:bookmarkEnd w:id="666"/>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667" w:name="_Ref156922867"/>
      <w:bookmarkStart w:id="668" w:name="_Ref156922851"/>
      <w:bookmarkStart w:id="669" w:name="_Toc169134698"/>
      <w:r>
        <w:t xml:space="preserve">Rysunek </w:t>
      </w:r>
      <w:fldSimple w:instr=" SEQ Rysunek \* ARABIC ">
        <w:r w:rsidR="00F2350D">
          <w:rPr>
            <w:noProof/>
          </w:rPr>
          <w:t>27</w:t>
        </w:r>
      </w:fldSimple>
      <w:bookmarkEnd w:id="667"/>
      <w:r w:rsidR="0036301D">
        <w:rPr>
          <w:noProof/>
        </w:rPr>
        <w:t>.</w:t>
      </w:r>
      <w:r>
        <w:t xml:space="preserve"> Trójkąt komunikacji wg Bragantini</w:t>
      </w:r>
      <w:bookmarkEnd w:id="668"/>
      <w:r w:rsidR="00C97743">
        <w:t>ego</w:t>
      </w:r>
      <w:bookmarkEnd w:id="669"/>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670" w:name="_Ref157001680"/>
      <w:bookmarkStart w:id="671" w:name="_Ref157001672"/>
      <w:bookmarkStart w:id="672" w:name="_Toc169134777"/>
      <w:r>
        <w:t xml:space="preserve">Tabela </w:t>
      </w:r>
      <w:fldSimple w:instr=" SEQ Tabela \* ARABIC ">
        <w:r w:rsidR="00F2350D">
          <w:rPr>
            <w:noProof/>
          </w:rPr>
          <w:t>54</w:t>
        </w:r>
      </w:fldSimple>
      <w:bookmarkEnd w:id="670"/>
      <w:r w:rsidR="00B84102">
        <w:rPr>
          <w:noProof/>
        </w:rPr>
        <w:t>.</w:t>
      </w:r>
      <w:r>
        <w:t xml:space="preserve"> Przykłady metod i kanałów komunikacji z interesariuszami uczelni</w:t>
      </w:r>
      <w:bookmarkEnd w:id="671"/>
      <w:bookmarkEnd w:id="672"/>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673"/>
            <w:r w:rsidRPr="009D61E4">
              <w:rPr>
                <w:lang w:val="pl-PL"/>
              </w:rPr>
              <w:lastRenderedPageBreak/>
              <w:t>Pracodawcy</w:t>
            </w:r>
            <w:commentRangeEnd w:id="673"/>
            <w:r w:rsidRPr="009D61E4">
              <w:rPr>
                <w:rStyle w:val="CommentReference"/>
                <w:rFonts w:ascii="Times New Roman" w:hAnsi="Times New Roman" w:cs="Times New Roman"/>
                <w:bCs w:val="0"/>
                <w:lang w:val="pl-PL" w:bidi="ar-SA"/>
              </w:rPr>
              <w:commentReference w:id="67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674" w:name="_Ref157024032"/>
      <w:bookmarkStart w:id="675" w:name="_Ref157024024"/>
      <w:bookmarkStart w:id="676" w:name="_Toc169134699"/>
      <w:r>
        <w:t xml:space="preserve">Rysunek </w:t>
      </w:r>
      <w:fldSimple w:instr=" SEQ Rysunek \* ARABIC ">
        <w:r w:rsidR="00F2350D">
          <w:rPr>
            <w:noProof/>
          </w:rPr>
          <w:t>28</w:t>
        </w:r>
      </w:fldSimple>
      <w:bookmarkEnd w:id="674"/>
      <w:r w:rsidR="0036301D">
        <w:rPr>
          <w:noProof/>
        </w:rPr>
        <w:t>.</w:t>
      </w:r>
      <w:r>
        <w:t xml:space="preserve"> Typologia komunikacji uniwersytetów w mediach społecznościowych</w:t>
      </w:r>
      <w:bookmarkEnd w:id="675"/>
      <w:bookmarkEnd w:id="676"/>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677" w:name="_Ref157071594"/>
      <w:bookmarkStart w:id="678" w:name="_Ref157071584"/>
      <w:bookmarkStart w:id="679" w:name="_Toc169134778"/>
      <w:r>
        <w:t xml:space="preserve">Tabela </w:t>
      </w:r>
      <w:fldSimple w:instr=" SEQ Tabela \* ARABIC ">
        <w:r w:rsidR="00F2350D">
          <w:rPr>
            <w:noProof/>
          </w:rPr>
          <w:t>55</w:t>
        </w:r>
      </w:fldSimple>
      <w:bookmarkEnd w:id="677"/>
      <w:r w:rsidR="00B84102">
        <w:rPr>
          <w:noProof/>
        </w:rPr>
        <w:t>.</w:t>
      </w:r>
      <w:r>
        <w:t xml:space="preserve"> Kwestionariusz samooceny uczelni w zakresie relacji z interesariuszami</w:t>
      </w:r>
      <w:bookmarkEnd w:id="678"/>
      <w:bookmarkEnd w:id="679"/>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Heading3"/>
      </w:pPr>
      <w:bookmarkStart w:id="680" w:name="_Ref162612597"/>
      <w:bookmarkStart w:id="681" w:name="_Ref162639110"/>
      <w:bookmarkStart w:id="682" w:name="_Toc164801018"/>
      <w:bookmarkStart w:id="683" w:name="_Toc168903282"/>
      <w:bookmarkStart w:id="684" w:name="_Toc169134090"/>
      <w:r>
        <w:t>Rola interesariuszy w procesach zarządczych uczelni w kontekście zarządzania jakością</w:t>
      </w:r>
      <w:bookmarkStart w:id="685" w:name="_Ref135910228"/>
      <w:bookmarkStart w:id="686" w:name="_Ref135910231"/>
      <w:bookmarkEnd w:id="680"/>
      <w:bookmarkEnd w:id="681"/>
      <w:bookmarkEnd w:id="682"/>
      <w:bookmarkEnd w:id="683"/>
      <w:bookmarkEnd w:id="684"/>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687" w:name="_Ref157104969"/>
      <w:bookmarkStart w:id="688" w:name="_Ref157104963"/>
      <w:bookmarkStart w:id="689" w:name="_Toc169134779"/>
      <w:r>
        <w:t xml:space="preserve">Tabela </w:t>
      </w:r>
      <w:fldSimple w:instr=" SEQ Tabela \* ARABIC ">
        <w:r w:rsidR="00F2350D">
          <w:rPr>
            <w:noProof/>
          </w:rPr>
          <w:t>56</w:t>
        </w:r>
      </w:fldSimple>
      <w:bookmarkEnd w:id="687"/>
      <w:r w:rsidR="00B84102">
        <w:rPr>
          <w:noProof/>
        </w:rPr>
        <w:t>.</w:t>
      </w:r>
      <w:r>
        <w:t xml:space="preserve"> Różne poziomy metod oceny jakości, a interesariusze i wpływ na poprawę jakości usług uczelni</w:t>
      </w:r>
      <w:bookmarkEnd w:id="688"/>
      <w:bookmarkEnd w:id="689"/>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690" w:name="_Ref134898257"/>
      <w:bookmarkStart w:id="691" w:name="_Ref157204748"/>
      <w:bookmarkStart w:id="692" w:name="_Toc169134780"/>
      <w:r w:rsidRPr="00ED45D2">
        <w:lastRenderedPageBreak/>
        <w:t xml:space="preserve">Tabela </w:t>
      </w:r>
      <w:fldSimple w:instr=" SEQ Tabela \* ARABIC ">
        <w:r w:rsidR="00F2350D">
          <w:rPr>
            <w:noProof/>
          </w:rPr>
          <w:t>57</w:t>
        </w:r>
      </w:fldSimple>
      <w:bookmarkEnd w:id="69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691"/>
      <w:bookmarkEnd w:id="692"/>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57"/>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58"/>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693" w:name="_Ref157665691"/>
      <w:bookmarkStart w:id="694" w:name="_Ref157665684"/>
      <w:bookmarkStart w:id="695" w:name="_Toc169134781"/>
      <w:r>
        <w:t xml:space="preserve">Tabela </w:t>
      </w:r>
      <w:fldSimple w:instr=" SEQ Tabela \* ARABIC ">
        <w:r w:rsidR="00F2350D">
          <w:rPr>
            <w:noProof/>
          </w:rPr>
          <w:t>58</w:t>
        </w:r>
      </w:fldSimple>
      <w:bookmarkEnd w:id="693"/>
      <w:r w:rsidR="00B84102">
        <w:rPr>
          <w:noProof/>
        </w:rPr>
        <w:t>.</w:t>
      </w:r>
      <w:r>
        <w:t xml:space="preserve"> Ocena zgodności kryteriów oceny programowej PKA dla profilu ogólnoakademickiego z zasadami Systemu Zarządzania Organizacją Edukacyjną zgodnego z ISO 21001</w:t>
      </w:r>
      <w:bookmarkEnd w:id="694"/>
      <w:bookmarkEnd w:id="695"/>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696" w:name="_Ref157710966"/>
      <w:bookmarkStart w:id="697" w:name="_Ref157710935"/>
      <w:bookmarkStart w:id="698" w:name="_Toc169134700"/>
      <w:r>
        <w:t xml:space="preserve">Rysunek </w:t>
      </w:r>
      <w:fldSimple w:instr=" SEQ Rysunek \* ARABIC ">
        <w:r w:rsidR="00F2350D">
          <w:rPr>
            <w:noProof/>
          </w:rPr>
          <w:t>29</w:t>
        </w:r>
      </w:fldSimple>
      <w:bookmarkEnd w:id="69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697"/>
      <w:bookmarkEnd w:id="698"/>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Heading1"/>
        <w:spacing w:after="240"/>
        <w:ind w:left="431" w:hanging="431"/>
      </w:pPr>
      <w:bookmarkStart w:id="699" w:name="_Ref164502460"/>
      <w:bookmarkStart w:id="700" w:name="_Toc164801019"/>
      <w:bookmarkStart w:id="701" w:name="_Toc168903283"/>
      <w:bookmarkStart w:id="702" w:name="_Toc169134091"/>
      <w:bookmarkEnd w:id="685"/>
      <w:bookmarkEnd w:id="686"/>
      <w:r w:rsidRPr="00B61EC4">
        <w:lastRenderedPageBreak/>
        <w:t>Badanie efektów działania</w:t>
      </w:r>
      <w:r w:rsidR="00787121" w:rsidRPr="00B61EC4">
        <w:t xml:space="preserve"> systemu zarządzania jakością uczelni z uwzględnieniem pomiaru satysfakcji interesariuszy</w:t>
      </w:r>
      <w:bookmarkEnd w:id="699"/>
      <w:bookmarkEnd w:id="700"/>
      <w:bookmarkEnd w:id="701"/>
      <w:bookmarkEnd w:id="702"/>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Heading2"/>
      </w:pPr>
      <w:bookmarkStart w:id="703" w:name="_Ref164502706"/>
      <w:bookmarkStart w:id="704" w:name="_Toc164801020"/>
      <w:bookmarkStart w:id="705" w:name="_Toc168903284"/>
      <w:bookmarkStart w:id="706" w:name="_Toc169134092"/>
      <w:r>
        <w:t>E</w:t>
      </w:r>
      <w:r w:rsidR="00B61EC4">
        <w:t>fekt</w:t>
      </w:r>
      <w:r>
        <w:t>y</w:t>
      </w:r>
      <w:r w:rsidR="00B61EC4">
        <w:t xml:space="preserve"> działań uczelni w świetle opinii i postaw interesariuszy</w:t>
      </w:r>
      <w:bookmarkEnd w:id="703"/>
      <w:bookmarkEnd w:id="704"/>
      <w:bookmarkEnd w:id="705"/>
      <w:bookmarkEnd w:id="706"/>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r w:rsidR="00804FB3">
        <w:t>pod</w:t>
      </w:r>
      <w:r>
        <w:t xml:space="preserve">rozdz.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707" w:name="_Ref164502714"/>
      <w:bookmarkStart w:id="708" w:name="_Ref164502715"/>
      <w:bookmarkStart w:id="709" w:name="_Toc164801021"/>
      <w:bookmarkStart w:id="710" w:name="_Toc168903285"/>
      <w:bookmarkStart w:id="711" w:name="_Toc169134093"/>
      <w:r w:rsidRPr="00233788">
        <w:t xml:space="preserve">Założenia i cele badań </w:t>
      </w:r>
      <w:r>
        <w:t>jakościowych: wywiady pogłębione z interesariuszami uczelni</w:t>
      </w:r>
      <w:bookmarkEnd w:id="707"/>
      <w:bookmarkEnd w:id="708"/>
      <w:bookmarkEnd w:id="709"/>
      <w:bookmarkEnd w:id="710"/>
      <w:bookmarkEnd w:id="711"/>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712" w:name="_Ref163577839"/>
      <w:bookmarkStart w:id="713" w:name="_Ref134898899"/>
      <w:bookmarkStart w:id="714" w:name="_Toc169134782"/>
      <w:r w:rsidRPr="00684943">
        <w:t xml:space="preserve">Tabela </w:t>
      </w:r>
      <w:fldSimple w:instr=" SEQ Tabela \* ARABIC ">
        <w:r w:rsidR="00F2350D">
          <w:rPr>
            <w:noProof/>
          </w:rPr>
          <w:t>59</w:t>
        </w:r>
      </w:fldSimple>
      <w:bookmarkEnd w:id="712"/>
      <w:r w:rsidR="00B84102">
        <w:rPr>
          <w:noProof/>
        </w:rPr>
        <w:t>.</w:t>
      </w:r>
      <w:r w:rsidRPr="00684943">
        <w:t xml:space="preserve"> Wybrane grupy interesariuszy uwzględnione w badaniu satysfakcji interesariuszy polskich uczelni technicznych</w:t>
      </w:r>
      <w:bookmarkEnd w:id="713"/>
      <w:bookmarkEnd w:id="714"/>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Heading3"/>
      </w:pPr>
      <w:bookmarkStart w:id="715" w:name="_Ref137733795"/>
      <w:bookmarkStart w:id="716" w:name="_Toc164801022"/>
      <w:bookmarkStart w:id="717" w:name="_Toc168903286"/>
      <w:bookmarkStart w:id="718" w:name="_Toc169134094"/>
      <w:r>
        <w:t>Analiza wyników badania jakościowego</w:t>
      </w:r>
      <w:bookmarkEnd w:id="715"/>
      <w:bookmarkEnd w:id="716"/>
      <w:bookmarkEnd w:id="717"/>
      <w:bookmarkEnd w:id="718"/>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ListParagraph"/>
        <w:numPr>
          <w:ilvl w:val="0"/>
          <w:numId w:val="28"/>
        </w:numPr>
        <w:spacing w:before="60"/>
        <w:ind w:left="993" w:hanging="284"/>
      </w:pPr>
      <w:r w:rsidRPr="00C7255C">
        <w:rPr>
          <w:u w:val="single"/>
        </w:rPr>
        <w:t>S</w:t>
      </w:r>
      <w:r>
        <w:t>tudent – S;</w:t>
      </w:r>
    </w:p>
    <w:p w14:paraId="05CD89A4"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ListParagraph"/>
        <w:numPr>
          <w:ilvl w:val="0"/>
          <w:numId w:val="28"/>
        </w:numPr>
        <w:spacing w:before="60"/>
        <w:ind w:left="993" w:hanging="284"/>
      </w:pPr>
      <w:r w:rsidRPr="00C7255C">
        <w:rPr>
          <w:u w:val="single"/>
        </w:rPr>
        <w:t>R</w:t>
      </w:r>
      <w:r>
        <w:t>odzic – R;</w:t>
      </w:r>
    </w:p>
    <w:p w14:paraId="039527AB" w14:textId="77777777" w:rsidR="00787121" w:rsidRDefault="00787121">
      <w:pPr>
        <w:pStyle w:val="ListParagraph"/>
        <w:numPr>
          <w:ilvl w:val="0"/>
          <w:numId w:val="28"/>
        </w:numPr>
        <w:spacing w:before="60"/>
        <w:ind w:left="993" w:hanging="284"/>
      </w:pPr>
      <w:r w:rsidRPr="00C7255C">
        <w:rPr>
          <w:u w:val="single"/>
        </w:rPr>
        <w:t>W</w:t>
      </w:r>
      <w:r>
        <w:t>ykładowca – W;</w:t>
      </w:r>
    </w:p>
    <w:p w14:paraId="0C1F74A3"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ListParagraph"/>
        <w:numPr>
          <w:ilvl w:val="0"/>
          <w:numId w:val="28"/>
        </w:numPr>
        <w:spacing w:before="60"/>
        <w:ind w:left="993" w:hanging="284"/>
      </w:pPr>
      <w:r w:rsidRPr="000745D1">
        <w:rPr>
          <w:u w:val="single"/>
        </w:rPr>
        <w:t>P</w:t>
      </w:r>
      <w:r>
        <w:t>rzedsiębiorca – P;</w:t>
      </w:r>
    </w:p>
    <w:p w14:paraId="4197E48B"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719" w:name="_Ref138254745"/>
      <w:bookmarkStart w:id="720" w:name="_Ref138254740"/>
      <w:bookmarkStart w:id="721" w:name="_Toc169134783"/>
      <w:r>
        <w:t xml:space="preserve">Tabela </w:t>
      </w:r>
      <w:fldSimple w:instr=" SEQ Tabela \* ARABIC ">
        <w:r w:rsidR="00F2350D">
          <w:rPr>
            <w:noProof/>
          </w:rPr>
          <w:t>60</w:t>
        </w:r>
      </w:fldSimple>
      <w:bookmarkEnd w:id="719"/>
      <w:r w:rsidR="00B84102">
        <w:rPr>
          <w:noProof/>
        </w:rPr>
        <w:t>.</w:t>
      </w:r>
      <w:r>
        <w:t xml:space="preserve"> Liczba osób reprezentujących każdą z grup interesariuszy wśród 33 respondentów wywiadów pogłębionych</w:t>
      </w:r>
      <w:bookmarkEnd w:id="720"/>
      <w:bookmarkEnd w:id="721"/>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722" w:name="_Ref138080539"/>
      <w:bookmarkStart w:id="723" w:name="_Ref138080531"/>
      <w:bookmarkStart w:id="724" w:name="_Toc169134784"/>
      <w:r>
        <w:lastRenderedPageBreak/>
        <w:t xml:space="preserve">Tabela </w:t>
      </w:r>
      <w:fldSimple w:instr=" SEQ Tabela \* ARABIC ">
        <w:r w:rsidR="00F2350D">
          <w:rPr>
            <w:noProof/>
          </w:rPr>
          <w:t>61</w:t>
        </w:r>
      </w:fldSimple>
      <w:bookmarkEnd w:id="722"/>
      <w:r w:rsidR="00B84102">
        <w:rPr>
          <w:noProof/>
        </w:rPr>
        <w:t>.</w:t>
      </w:r>
      <w:r>
        <w:t xml:space="preserve"> Liczba wskazań najważniejszych grup interesariuszy wśród 33 respondentów wywiadów pogłębionych</w:t>
      </w:r>
      <w:bookmarkEnd w:id="723"/>
      <w:bookmarkEnd w:id="724"/>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Heading2"/>
      </w:pPr>
      <w:bookmarkStart w:id="725" w:name="_Ref164502733"/>
      <w:bookmarkStart w:id="726" w:name="_Toc164801023"/>
      <w:bookmarkStart w:id="727" w:name="_Toc168903287"/>
      <w:bookmarkStart w:id="728" w:name="_Toc169134095"/>
      <w:r>
        <w:t>Efekty działań uczelni w świetle pomiaru satysfakcji interesariuszy</w:t>
      </w:r>
      <w:bookmarkEnd w:id="725"/>
      <w:bookmarkEnd w:id="726"/>
      <w:bookmarkEnd w:id="727"/>
      <w:bookmarkEnd w:id="728"/>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729" w:name="_Ref437094338"/>
      <w:bookmarkStart w:id="730" w:name="_Ref437094349"/>
      <w:bookmarkStart w:id="731" w:name="_Toc437182121"/>
      <w:bookmarkStart w:id="732" w:name="_Toc169134701"/>
      <w:r w:rsidRPr="00BC4204">
        <w:t xml:space="preserve">Rysunek </w:t>
      </w:r>
      <w:fldSimple w:instr=" SEQ Rysunek \* ARABIC ">
        <w:r w:rsidR="00F2350D">
          <w:rPr>
            <w:noProof/>
          </w:rPr>
          <w:t>30</w:t>
        </w:r>
      </w:fldSimple>
      <w:bookmarkEnd w:id="729"/>
      <w:r w:rsidR="0036301D">
        <w:rPr>
          <w:noProof/>
        </w:rPr>
        <w:t>.</w:t>
      </w:r>
      <w:r w:rsidRPr="00BC4204">
        <w:t xml:space="preserve"> Model relacji między jakością usług uczelni technicznej, a satysfakcją interesariuszy oraz zarobkami</w:t>
      </w:r>
      <w:r w:rsidRPr="00233788">
        <w:t xml:space="preserve"> absolwentów.</w:t>
      </w:r>
      <w:bookmarkEnd w:id="730"/>
      <w:bookmarkEnd w:id="731"/>
      <w:bookmarkEnd w:id="732"/>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Heading3"/>
      </w:pPr>
      <w:bookmarkStart w:id="733" w:name="_Ref137972036"/>
      <w:bookmarkStart w:id="734" w:name="_Ref138021609"/>
      <w:bookmarkStart w:id="735" w:name="_Toc164801024"/>
      <w:bookmarkStart w:id="736" w:name="_Toc168903288"/>
      <w:bookmarkStart w:id="737" w:name="_Toc169134096"/>
      <w:r w:rsidRPr="007B295C">
        <w:t>Założenia i c</w:t>
      </w:r>
      <w:r w:rsidR="003C08E8" w:rsidRPr="007B295C">
        <w:t xml:space="preserve">ele badań </w:t>
      </w:r>
      <w:bookmarkEnd w:id="733"/>
      <w:r w:rsidRPr="007B295C">
        <w:t>ilościowych</w:t>
      </w:r>
      <w:bookmarkEnd w:id="734"/>
      <w:bookmarkEnd w:id="735"/>
      <w:bookmarkEnd w:id="736"/>
      <w:bookmarkEnd w:id="737"/>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738"/>
      <w:r w:rsidRPr="00684943">
        <w:t>załącznik</w:t>
      </w:r>
      <w:r w:rsidR="00684943">
        <w:t>u 2.</w:t>
      </w:r>
      <w:commentRangeEnd w:id="738"/>
      <w:r w:rsidR="00684943">
        <w:rPr>
          <w:rStyle w:val="CommentReference"/>
          <w:rFonts w:ascii="Times New Roman" w:eastAsia="Times New Roman" w:hAnsi="Times New Roman"/>
          <w:szCs w:val="20"/>
          <w:lang w:eastAsia="pl-PL"/>
        </w:rPr>
        <w:commentReference w:id="738"/>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739" w:name="_Ref137642473"/>
      <w:bookmarkStart w:id="740" w:name="_Ref138019734"/>
      <w:bookmarkStart w:id="741" w:name="_Toc169134785"/>
      <w:r w:rsidRPr="00684943">
        <w:t xml:space="preserve">Tabela </w:t>
      </w:r>
      <w:fldSimple w:instr=" SEQ Tabela \* ARABIC ">
        <w:r w:rsidR="00F2350D">
          <w:rPr>
            <w:noProof/>
          </w:rPr>
          <w:t>62</w:t>
        </w:r>
      </w:fldSimple>
      <w:bookmarkEnd w:id="739"/>
      <w:r w:rsidR="00B84102">
        <w:rPr>
          <w:noProof/>
        </w:rPr>
        <w:t>.</w:t>
      </w:r>
      <w:r w:rsidRPr="00684943">
        <w:t xml:space="preserve"> Zestawienie rodzajów użytych pytań na poszczególnych kwestionariuszach badania satysfakcji interesariuszy</w:t>
      </w:r>
      <w:bookmarkEnd w:id="740"/>
      <w:bookmarkEnd w:id="741"/>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5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Heading3"/>
      </w:pPr>
      <w:bookmarkStart w:id="742" w:name="_Ref137647622"/>
      <w:bookmarkStart w:id="743" w:name="_Ref137647645"/>
      <w:bookmarkStart w:id="744" w:name="_Ref137763110"/>
      <w:bookmarkStart w:id="745" w:name="_Ref137763114"/>
      <w:bookmarkStart w:id="746" w:name="_Ref137805973"/>
      <w:bookmarkStart w:id="747" w:name="_Toc164801025"/>
      <w:bookmarkStart w:id="748" w:name="_Toc168903289"/>
      <w:bookmarkStart w:id="749" w:name="_Toc169134097"/>
      <w:r>
        <w:t xml:space="preserve">Analiza </w:t>
      </w:r>
      <w:r w:rsidR="00847F16">
        <w:t>grupy badawczej</w:t>
      </w:r>
      <w:r>
        <w:t xml:space="preserve"> badania kwestionariuszowego</w:t>
      </w:r>
      <w:bookmarkEnd w:id="742"/>
      <w:bookmarkEnd w:id="743"/>
      <w:bookmarkEnd w:id="744"/>
      <w:bookmarkEnd w:id="745"/>
      <w:bookmarkEnd w:id="746"/>
      <w:bookmarkEnd w:id="747"/>
      <w:bookmarkEnd w:id="748"/>
      <w:bookmarkEnd w:id="749"/>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60"/>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750" w:name="_Toc169134786"/>
      <w:r>
        <w:t xml:space="preserve">Tabela </w:t>
      </w:r>
      <w:fldSimple w:instr=" SEQ Tabela \* ARABIC ">
        <w:r w:rsidR="00F2350D">
          <w:rPr>
            <w:noProof/>
          </w:rPr>
          <w:t>63</w:t>
        </w:r>
      </w:fldSimple>
      <w:r w:rsidR="00B84102">
        <w:rPr>
          <w:noProof/>
        </w:rPr>
        <w:t>.</w:t>
      </w:r>
      <w:r>
        <w:t xml:space="preserve"> Statystyki rezultatów liczby uzyskanych odpowiedzi uczestników badania kwestionariuszowego</w:t>
      </w:r>
      <w:bookmarkEnd w:id="750"/>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61"/>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751" w:name="_Ref134900359"/>
      <w:bookmarkStart w:id="752" w:name="_Ref134900368"/>
      <w:bookmarkStart w:id="753" w:name="_Toc169134702"/>
      <w:r>
        <w:t xml:space="preserve">Rysunek </w:t>
      </w:r>
      <w:fldSimple w:instr=" SEQ Rysunek \* ARABIC ">
        <w:r w:rsidR="00F2350D">
          <w:rPr>
            <w:noProof/>
          </w:rPr>
          <w:t>31</w:t>
        </w:r>
      </w:fldSimple>
      <w:bookmarkEnd w:id="751"/>
      <w:r w:rsidR="0036301D">
        <w:rPr>
          <w:noProof/>
        </w:rPr>
        <w:t>.</w:t>
      </w:r>
      <w:r>
        <w:t xml:space="preserve"> Struktura respondentów badania kwestionariuszowego wg płci</w:t>
      </w:r>
      <w:bookmarkEnd w:id="752"/>
      <w:bookmarkEnd w:id="753"/>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754" w:name="_Ref134900397"/>
      <w:bookmarkStart w:id="755" w:name="_Ref134900388"/>
      <w:bookmarkStart w:id="756" w:name="_Ref134900624"/>
      <w:bookmarkStart w:id="757" w:name="_Toc169134703"/>
      <w:r>
        <w:t xml:space="preserve">Rysunek </w:t>
      </w:r>
      <w:fldSimple w:instr=" SEQ Rysunek \* ARABIC ">
        <w:r w:rsidR="00F2350D">
          <w:rPr>
            <w:noProof/>
          </w:rPr>
          <w:t>32</w:t>
        </w:r>
      </w:fldSimple>
      <w:bookmarkEnd w:id="754"/>
      <w:r w:rsidR="0036301D">
        <w:rPr>
          <w:noProof/>
        </w:rPr>
        <w:t>.</w:t>
      </w:r>
      <w:r>
        <w:t xml:space="preserve"> Struktura respondentów badania kwestionariuszowego wg kategorii wiekowych</w:t>
      </w:r>
      <w:bookmarkEnd w:id="755"/>
      <w:bookmarkEnd w:id="756"/>
      <w:bookmarkEnd w:id="757"/>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FootnoteReference"/>
        </w:rPr>
        <w:footnoteReference w:id="62"/>
      </w:r>
      <w:r>
        <w:t>.</w:t>
      </w:r>
    </w:p>
    <w:p w14:paraId="53C83C48" w14:textId="77777777" w:rsidR="00C70968" w:rsidRDefault="00C70968" w:rsidP="003C08E8"/>
    <w:p w14:paraId="5B3184F4" w14:textId="6B47BF30" w:rsidR="003C08E8" w:rsidRDefault="003C08E8" w:rsidP="003C08E8">
      <w:pPr>
        <w:pStyle w:val="Tytutabeli"/>
      </w:pPr>
      <w:bookmarkStart w:id="758" w:name="_Ref134898291"/>
      <w:bookmarkStart w:id="759" w:name="_Toc169134787"/>
      <w:r>
        <w:lastRenderedPageBreak/>
        <w:t xml:space="preserve">Tabela </w:t>
      </w:r>
      <w:fldSimple w:instr=" SEQ Tabela \* ARABIC ">
        <w:r w:rsidR="00F2350D">
          <w:rPr>
            <w:noProof/>
          </w:rPr>
          <w:t>64</w:t>
        </w:r>
      </w:fldSimple>
      <w:bookmarkEnd w:id="758"/>
      <w:r w:rsidR="00B84102">
        <w:rPr>
          <w:noProof/>
        </w:rPr>
        <w:t>.</w:t>
      </w:r>
      <w:r>
        <w:t xml:space="preserve"> Liczba ludności Polski na dzień 31 grudnia 2020 r. wg wybranych kategorii wiekowych</w:t>
      </w:r>
      <w:bookmarkEnd w:id="759"/>
    </w:p>
    <w:tbl>
      <w:tblPr>
        <w:tblStyle w:val="TableGrid"/>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760" w:name="_Ref134898333"/>
      <w:bookmarkStart w:id="761" w:name="_Ref134898325"/>
      <w:bookmarkStart w:id="762" w:name="_Toc169134788"/>
      <w:r>
        <w:t xml:space="preserve">Tabela </w:t>
      </w:r>
      <w:fldSimple w:instr=" SEQ Tabela \* ARABIC ">
        <w:r w:rsidR="00F2350D">
          <w:rPr>
            <w:noProof/>
          </w:rPr>
          <w:t>65</w:t>
        </w:r>
      </w:fldSimple>
      <w:bookmarkEnd w:id="760"/>
      <w:r w:rsidR="00B84102">
        <w:rPr>
          <w:noProof/>
        </w:rPr>
        <w:t>.</w:t>
      </w:r>
      <w:r>
        <w:t xml:space="preserve"> </w:t>
      </w:r>
      <w:r w:rsidRPr="008541D0">
        <w:t>Oszacowanie struktury populacji badanej absolwentów i studentów wg wybranych grup wiekowych</w:t>
      </w:r>
      <w:bookmarkEnd w:id="761"/>
      <w:bookmarkEnd w:id="762"/>
    </w:p>
    <w:tbl>
      <w:tblPr>
        <w:tblStyle w:val="TableGrid"/>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stwem wnioskować o nadreprezentacji w grupach wiekowych 26–45 lat oraz o niedoreprezentowaniu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763" w:name="_Ref134900457"/>
      <w:bookmarkStart w:id="764" w:name="_Ref134900450"/>
      <w:bookmarkStart w:id="765" w:name="_Toc169134704"/>
      <w:r w:rsidRPr="00375829">
        <w:t xml:space="preserve">Rysunek </w:t>
      </w:r>
      <w:fldSimple w:instr=" SEQ Rysunek \* ARABIC ">
        <w:r w:rsidR="00F2350D">
          <w:rPr>
            <w:noProof/>
          </w:rPr>
          <w:t>33</w:t>
        </w:r>
      </w:fldSimple>
      <w:bookmarkEnd w:id="763"/>
      <w:r w:rsidR="0036301D">
        <w:rPr>
          <w:noProof/>
        </w:rPr>
        <w:t>.</w:t>
      </w:r>
      <w:r w:rsidRPr="00375829">
        <w:t xml:space="preserve"> Struktura respondentów badania kwestionariuszowego wg kryterium kategorii i wielkości</w:t>
      </w:r>
      <w:r w:rsidRPr="00375829">
        <w:br/>
      </w:r>
      <w:r>
        <w:t>miejscowości pochodzenia</w:t>
      </w:r>
      <w:bookmarkEnd w:id="764"/>
      <w:bookmarkEnd w:id="765"/>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766" w:name="_Ref134900483"/>
      <w:bookmarkStart w:id="767" w:name="_Ref134900476"/>
      <w:bookmarkStart w:id="768" w:name="_Ref134900494"/>
      <w:bookmarkStart w:id="769" w:name="_Ref134900512"/>
      <w:bookmarkStart w:id="770" w:name="_Toc169134705"/>
      <w:r w:rsidRPr="0031651A">
        <w:t xml:space="preserve">Rysunek </w:t>
      </w:r>
      <w:fldSimple w:instr=" SEQ Rysunek \* ARABIC ">
        <w:r w:rsidR="00F2350D">
          <w:rPr>
            <w:noProof/>
          </w:rPr>
          <w:t>34</w:t>
        </w:r>
      </w:fldSimple>
      <w:bookmarkEnd w:id="766"/>
      <w:r w:rsidR="0036301D">
        <w:rPr>
          <w:noProof/>
        </w:rPr>
        <w:t>.</w:t>
      </w:r>
      <w:r w:rsidRPr="0031651A">
        <w:t xml:space="preserve"> Struktura respondentów badania kwestionariuszowego wg przynależności do grup interesariuszy</w:t>
      </w:r>
      <w:bookmarkEnd w:id="767"/>
      <w:bookmarkEnd w:id="768"/>
      <w:bookmarkEnd w:id="769"/>
      <w:bookmarkEnd w:id="770"/>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771" w:name="_Ref134900542"/>
      <w:bookmarkStart w:id="772" w:name="_Ref134900535"/>
      <w:bookmarkStart w:id="773"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771"/>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63"/>
      </w:r>
      <w:bookmarkEnd w:id="772"/>
      <w:bookmarkEnd w:id="773"/>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774" w:name="_Ref134900561"/>
      <w:bookmarkStart w:id="775" w:name="_Ref137806801"/>
      <w:bookmarkStart w:id="776" w:name="_Toc169134707"/>
      <w:r>
        <w:t xml:space="preserve">Rysunek </w:t>
      </w:r>
      <w:fldSimple w:instr=" SEQ Rysunek \* ARABIC ">
        <w:r w:rsidR="00F2350D">
          <w:rPr>
            <w:noProof/>
          </w:rPr>
          <w:t>36</w:t>
        </w:r>
      </w:fldSimple>
      <w:bookmarkEnd w:id="774"/>
      <w:r w:rsidR="0036301D">
        <w:rPr>
          <w:noProof/>
        </w:rPr>
        <w:t>.</w:t>
      </w:r>
      <w:r>
        <w:t xml:space="preserve"> Struktura respondentów badania kwestionariuszowego z grupy absolwentów uczelni wg płci</w:t>
      </w:r>
      <w:bookmarkEnd w:id="775"/>
      <w:bookmarkEnd w:id="776"/>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777" w:name="_Ref134900651"/>
      <w:bookmarkStart w:id="778" w:name="_Ref134900615"/>
      <w:bookmarkStart w:id="779" w:name="_Ref134900644"/>
      <w:bookmarkStart w:id="780" w:name="_Ref137806762"/>
      <w:bookmarkStart w:id="781" w:name="_Toc169134708"/>
      <w:r>
        <w:t xml:space="preserve">Rysunek </w:t>
      </w:r>
      <w:fldSimple w:instr=" SEQ Rysunek \* ARABIC ">
        <w:r w:rsidR="00F2350D">
          <w:rPr>
            <w:noProof/>
          </w:rPr>
          <w:t>37</w:t>
        </w:r>
      </w:fldSimple>
      <w:bookmarkEnd w:id="777"/>
      <w:r w:rsidR="0036301D">
        <w:rPr>
          <w:noProof/>
        </w:rPr>
        <w:t>.</w:t>
      </w:r>
      <w:r>
        <w:t xml:space="preserve"> Struktura respondentów badania kwestionariuszowego z grupy absolwentów uczelni wg kategorii wiekowych</w:t>
      </w:r>
      <w:bookmarkEnd w:id="778"/>
      <w:bookmarkEnd w:id="779"/>
      <w:bookmarkEnd w:id="780"/>
      <w:bookmarkEnd w:id="781"/>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782" w:name="_Ref134900684"/>
      <w:bookmarkStart w:id="783" w:name="_Ref134900676"/>
      <w:bookmarkStart w:id="784" w:name="_Ref134900706"/>
      <w:bookmarkStart w:id="785" w:name="_Toc169134709"/>
      <w:r>
        <w:t xml:space="preserve">Rysunek </w:t>
      </w:r>
      <w:fldSimple w:instr=" SEQ Rysunek \* ARABIC ">
        <w:r w:rsidR="00F2350D">
          <w:rPr>
            <w:noProof/>
          </w:rPr>
          <w:t>38</w:t>
        </w:r>
      </w:fldSimple>
      <w:bookmarkEnd w:id="782"/>
      <w:r w:rsidR="0036301D">
        <w:rPr>
          <w:noProof/>
        </w:rPr>
        <w:t>.</w:t>
      </w:r>
      <w:r>
        <w:t xml:space="preserve"> Struktura respondentów badania kwestionariuszowego należących do grupy absolwentów wg rodzaju ukończonej uczelni.</w:t>
      </w:r>
      <w:bookmarkEnd w:id="783"/>
      <w:bookmarkEnd w:id="784"/>
      <w:bookmarkEnd w:id="785"/>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786" w:name="_Ref134895617"/>
      <w:bookmarkStart w:id="787" w:name="_Ref134895603"/>
      <w:bookmarkStart w:id="788" w:name="_Toc169134710"/>
      <w:r>
        <w:t xml:space="preserve">Rysunek </w:t>
      </w:r>
      <w:fldSimple w:instr=" SEQ Rysunek \* ARABIC ">
        <w:r w:rsidR="00F2350D">
          <w:rPr>
            <w:noProof/>
          </w:rPr>
          <w:t>39</w:t>
        </w:r>
      </w:fldSimple>
      <w:bookmarkEnd w:id="786"/>
      <w:r w:rsidR="0036301D">
        <w:rPr>
          <w:noProof/>
        </w:rPr>
        <w:t>.</w:t>
      </w:r>
      <w:r>
        <w:t xml:space="preserve"> Struktura grupy absolwentów respondentów badania kwestionariuszowego ze względu na ocenianą uczelnię</w:t>
      </w:r>
      <w:bookmarkEnd w:id="787"/>
      <w:bookmarkEnd w:id="788"/>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Heading3"/>
        <w:rPr>
          <w:rStyle w:val="Heading3Char"/>
        </w:rPr>
      </w:pPr>
      <w:bookmarkStart w:id="789" w:name="_Ref437093143"/>
      <w:bookmarkStart w:id="790" w:name="_Ref437093160"/>
      <w:bookmarkStart w:id="791" w:name="_Ref437181714"/>
      <w:bookmarkStart w:id="792" w:name="_Toc164801026"/>
      <w:bookmarkStart w:id="793" w:name="_Toc168903290"/>
      <w:bookmarkStart w:id="794" w:name="_Toc169134098"/>
      <w:r w:rsidRPr="00847F16">
        <w:lastRenderedPageBreak/>
        <w:t xml:space="preserve">Pomiar satysfakcji interesariuszy uczelni technicznych jako efektu działań </w:t>
      </w:r>
      <w:r w:rsidRPr="00B61EC4">
        <w:rPr>
          <w:rStyle w:val="Heading3Char"/>
        </w:rPr>
        <w:t>uczelni</w:t>
      </w:r>
      <w:bookmarkEnd w:id="789"/>
      <w:bookmarkEnd w:id="790"/>
      <w:bookmarkEnd w:id="791"/>
      <w:bookmarkEnd w:id="792"/>
      <w:bookmarkEnd w:id="793"/>
      <w:bookmarkEnd w:id="794"/>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795" w:name="_Ref134900831"/>
      <w:bookmarkStart w:id="796" w:name="_Ref134900820"/>
      <w:bookmarkStart w:id="797" w:name="_Toc169134711"/>
      <w:r>
        <w:t xml:space="preserve">Rysunek </w:t>
      </w:r>
      <w:fldSimple w:instr=" SEQ Rysunek \* ARABIC ">
        <w:r w:rsidR="00F2350D">
          <w:rPr>
            <w:noProof/>
          </w:rPr>
          <w:t>40</w:t>
        </w:r>
      </w:fldSimple>
      <w:bookmarkEnd w:id="795"/>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796"/>
      <w:bookmarkEnd w:id="797"/>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798" w:name="_Ref134900872"/>
      <w:bookmarkStart w:id="799" w:name="_Ref134900864"/>
      <w:bookmarkStart w:id="800" w:name="_Ref134901075"/>
      <w:bookmarkStart w:id="801" w:name="_Toc169134712"/>
      <w:r>
        <w:t xml:space="preserve">Rysunek </w:t>
      </w:r>
      <w:fldSimple w:instr=" SEQ Rysunek \* ARABIC ">
        <w:r w:rsidR="00F2350D">
          <w:rPr>
            <w:noProof/>
          </w:rPr>
          <w:t>41</w:t>
        </w:r>
      </w:fldSimple>
      <w:bookmarkEnd w:id="798"/>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799"/>
      <w:bookmarkEnd w:id="800"/>
      <w:bookmarkEnd w:id="801"/>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802" w:name="_Ref134901104"/>
      <w:bookmarkStart w:id="803" w:name="_Ref134901095"/>
      <w:bookmarkStart w:id="804" w:name="_Ref134901141"/>
      <w:bookmarkStart w:id="805" w:name="_Toc169134713"/>
      <w:r>
        <w:t xml:space="preserve">Rysunek </w:t>
      </w:r>
      <w:fldSimple w:instr=" SEQ Rysunek \* ARABIC ">
        <w:r w:rsidR="00F2350D">
          <w:rPr>
            <w:noProof/>
          </w:rPr>
          <w:t>42</w:t>
        </w:r>
      </w:fldSimple>
      <w:bookmarkEnd w:id="802"/>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803"/>
      <w:bookmarkEnd w:id="804"/>
      <w:bookmarkEnd w:id="805"/>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806" w:name="_Ref134901184"/>
      <w:bookmarkStart w:id="807" w:name="_Ref134901176"/>
      <w:bookmarkStart w:id="808" w:name="_Toc169134714"/>
      <w:r>
        <w:t xml:space="preserve">Rysunek </w:t>
      </w:r>
      <w:fldSimple w:instr=" SEQ Rysunek \* ARABIC ">
        <w:r w:rsidR="00F2350D">
          <w:rPr>
            <w:noProof/>
          </w:rPr>
          <w:t>43</w:t>
        </w:r>
      </w:fldSimple>
      <w:bookmarkEnd w:id="806"/>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807"/>
      <w:bookmarkEnd w:id="808"/>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809" w:name="_Ref134901235"/>
      <w:bookmarkStart w:id="810" w:name="_Ref134901227"/>
      <w:bookmarkStart w:id="811" w:name="_Toc169134715"/>
      <w:r>
        <w:t xml:space="preserve">Rysunek </w:t>
      </w:r>
      <w:fldSimple w:instr=" SEQ Rysunek \* ARABIC ">
        <w:r w:rsidR="00F2350D">
          <w:rPr>
            <w:noProof/>
          </w:rPr>
          <w:t>44</w:t>
        </w:r>
      </w:fldSimple>
      <w:bookmarkEnd w:id="809"/>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810"/>
      <w:bookmarkEnd w:id="811"/>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812" w:name="_Ref134901293"/>
      <w:bookmarkStart w:id="813" w:name="_Ref134901286"/>
      <w:bookmarkStart w:id="814" w:name="_Toc169134716"/>
      <w:r>
        <w:t xml:space="preserve">Rysunek </w:t>
      </w:r>
      <w:fldSimple w:instr=" SEQ Rysunek \* ARABIC ">
        <w:r w:rsidR="00F2350D">
          <w:rPr>
            <w:noProof/>
          </w:rPr>
          <w:t>45</w:t>
        </w:r>
      </w:fldSimple>
      <w:bookmarkEnd w:id="812"/>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813"/>
      <w:bookmarkEnd w:id="814"/>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815" w:name="_Ref134901370"/>
      <w:bookmarkStart w:id="816" w:name="_Ref134901363"/>
      <w:bookmarkStart w:id="817" w:name="_Toc169134717"/>
      <w:r>
        <w:t xml:space="preserve">Rysunek </w:t>
      </w:r>
      <w:fldSimple w:instr=" SEQ Rysunek \* ARABIC ">
        <w:r w:rsidR="00F2350D">
          <w:rPr>
            <w:noProof/>
          </w:rPr>
          <w:t>46</w:t>
        </w:r>
      </w:fldSimple>
      <w:bookmarkEnd w:id="815"/>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816"/>
      <w:bookmarkEnd w:id="817"/>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818" w:name="_Ref134901424"/>
      <w:bookmarkStart w:id="819" w:name="_Ref134901416"/>
      <w:bookmarkStart w:id="820" w:name="_Toc169134718"/>
      <w:r>
        <w:t xml:space="preserve">Rysunek </w:t>
      </w:r>
      <w:fldSimple w:instr=" SEQ Rysunek \* ARABIC ">
        <w:r w:rsidR="00F2350D">
          <w:rPr>
            <w:noProof/>
          </w:rPr>
          <w:t>47</w:t>
        </w:r>
      </w:fldSimple>
      <w:bookmarkEnd w:id="818"/>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819"/>
      <w:bookmarkEnd w:id="820"/>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821" w:name="_Ref134898419"/>
      <w:bookmarkStart w:id="822" w:name="_Ref134898408"/>
      <w:bookmarkStart w:id="823" w:name="_Ref134898474"/>
      <w:bookmarkStart w:id="824" w:name="_Toc169134789"/>
      <w:r>
        <w:t xml:space="preserve">Tabela </w:t>
      </w:r>
      <w:fldSimple w:instr=" SEQ Tabela \* ARABIC ">
        <w:r w:rsidR="00F2350D">
          <w:rPr>
            <w:noProof/>
          </w:rPr>
          <w:t>66</w:t>
        </w:r>
      </w:fldSimple>
      <w:bookmarkEnd w:id="821"/>
      <w:r w:rsidR="00B84102">
        <w:rPr>
          <w:noProof/>
        </w:rPr>
        <w:t>.</w:t>
      </w:r>
      <w:r>
        <w:t xml:space="preserve"> Zestawienie wyników odpowiedzi na pytania dotyczące satysfakcji z usług uczelni w ramach różnych grup respondentów badania kwestionariuszowego</w:t>
      </w:r>
      <w:bookmarkEnd w:id="822"/>
      <w:bookmarkEnd w:id="823"/>
      <w:bookmarkEnd w:id="824"/>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825" w:name="_Ref134898522"/>
      <w:bookmarkStart w:id="826" w:name="_Ref134898513"/>
      <w:bookmarkStart w:id="827" w:name="_Ref134898540"/>
      <w:bookmarkStart w:id="828" w:name="_Toc169134790"/>
      <w:r>
        <w:t xml:space="preserve">Tabela </w:t>
      </w:r>
      <w:fldSimple w:instr=" SEQ Tabela \* ARABIC ">
        <w:r w:rsidR="00F2350D">
          <w:rPr>
            <w:noProof/>
          </w:rPr>
          <w:t>67</w:t>
        </w:r>
      </w:fldSimple>
      <w:bookmarkEnd w:id="825"/>
      <w:r w:rsidR="00B84102">
        <w:rPr>
          <w:noProof/>
        </w:rPr>
        <w:t>.</w:t>
      </w:r>
      <w:r>
        <w:t xml:space="preserve"> Uśrednione wagi istotności wpływu na ocenę SSI poszczególnych grup interesariuszy</w:t>
      </w:r>
      <w:bookmarkEnd w:id="826"/>
      <w:bookmarkEnd w:id="827"/>
      <w:bookmarkEnd w:id="828"/>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64"/>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65"/>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829" w:name="_Ref134898572"/>
      <w:bookmarkStart w:id="830" w:name="_Ref134898564"/>
      <w:bookmarkStart w:id="831" w:name="_Ref134898594"/>
      <w:bookmarkStart w:id="832" w:name="_Toc169134791"/>
      <w:r>
        <w:t xml:space="preserve">Tabela </w:t>
      </w:r>
      <w:fldSimple w:instr=" SEQ Tabela \* ARABIC ">
        <w:r w:rsidR="00F2350D">
          <w:rPr>
            <w:noProof/>
          </w:rPr>
          <w:t>68</w:t>
        </w:r>
      </w:fldSimple>
      <w:bookmarkEnd w:id="829"/>
      <w:r w:rsidR="00B84102">
        <w:rPr>
          <w:noProof/>
        </w:rPr>
        <w:t>.</w:t>
      </w:r>
      <w:r>
        <w:t xml:space="preserve"> Wartości cząstkowych SSI dla poszczególnych grup interesariuszy.</w:t>
      </w:r>
      <w:bookmarkEnd w:id="830"/>
      <w:bookmarkEnd w:id="831"/>
      <w:bookmarkEnd w:id="832"/>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833" w:name="_Ref164502761"/>
      <w:bookmarkStart w:id="834" w:name="_Toc164801027"/>
      <w:bookmarkStart w:id="835" w:name="_Toc168903291"/>
      <w:bookmarkStart w:id="836" w:name="_Toc169134099"/>
      <w:r>
        <w:t>Możliwości stosowania</w:t>
      </w:r>
      <w:r w:rsidR="00B61EC4">
        <w:t xml:space="preserve"> miar satysfakcji interesariuszy </w:t>
      </w:r>
      <w:r>
        <w:t>w doskonaleniu systemu zarzadzania jakością uczelni</w:t>
      </w:r>
      <w:bookmarkEnd w:id="833"/>
      <w:bookmarkEnd w:id="834"/>
      <w:bookmarkEnd w:id="835"/>
      <w:bookmarkEnd w:id="836"/>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Heading3"/>
      </w:pPr>
      <w:bookmarkStart w:id="837" w:name="_Ref137910300"/>
      <w:bookmarkStart w:id="838" w:name="_Toc164801028"/>
      <w:bookmarkStart w:id="839" w:name="_Toc168903292"/>
      <w:bookmarkStart w:id="840"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837"/>
      <w:bookmarkEnd w:id="838"/>
      <w:bookmarkEnd w:id="839"/>
      <w:bookmarkEnd w:id="840"/>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841"/>
      <w:r w:rsidR="002B27E1">
        <w:t>załączniku 3</w:t>
      </w:r>
      <w:commentRangeEnd w:id="841"/>
      <w:r w:rsidR="002B27E1">
        <w:rPr>
          <w:rStyle w:val="CommentReference"/>
          <w:rFonts w:ascii="Times New Roman" w:eastAsia="Times New Roman" w:hAnsi="Times New Roman"/>
          <w:szCs w:val="20"/>
          <w:lang w:eastAsia="pl-PL"/>
        </w:rPr>
        <w:commentReference w:id="84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66"/>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842" w:name="_Ref137661449"/>
      <w:bookmarkStart w:id="843" w:name="_Ref137661439"/>
      <w:bookmarkStart w:id="844" w:name="_Toc169134792"/>
      <w:r>
        <w:t xml:space="preserve">Tabela </w:t>
      </w:r>
      <w:fldSimple w:instr=" SEQ Tabela \* ARABIC ">
        <w:r w:rsidR="00F2350D">
          <w:rPr>
            <w:noProof/>
          </w:rPr>
          <w:t>69</w:t>
        </w:r>
      </w:fldSimple>
      <w:bookmarkEnd w:id="842"/>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843"/>
      <w:r w:rsidR="001E1A75">
        <w:t>; N=120</w:t>
      </w:r>
      <w:bookmarkEnd w:id="844"/>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67"/>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68"/>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845" w:name="_Ref137715854"/>
      <w:bookmarkStart w:id="846" w:name="_Ref137715835"/>
      <w:bookmarkStart w:id="847" w:name="_Toc169134793"/>
      <w:r>
        <w:lastRenderedPageBreak/>
        <w:t xml:space="preserve">Tabela </w:t>
      </w:r>
      <w:fldSimple w:instr=" SEQ Tabela \* ARABIC ">
        <w:r w:rsidR="00F2350D">
          <w:rPr>
            <w:noProof/>
          </w:rPr>
          <w:t>70</w:t>
        </w:r>
      </w:fldSimple>
      <w:bookmarkEnd w:id="845"/>
      <w:r w:rsidR="00B84102">
        <w:rPr>
          <w:noProof/>
        </w:rPr>
        <w:t>.</w:t>
      </w:r>
      <w:r>
        <w:t xml:space="preserve"> Korelacje pomiędzy klasyfikowaniem uczelni jako techniczną, a wynagrodzeniem i zatrudnieniem absolwentów po roku i po 3 latach od ukończenia studiów.</w:t>
      </w:r>
      <w:bookmarkEnd w:id="846"/>
      <w:bookmarkEnd w:id="847"/>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69"/>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848" w:name="_Ref136544259"/>
      <w:bookmarkStart w:id="849" w:name="_Ref136544219"/>
      <w:bookmarkStart w:id="850" w:name="_Toc169134794"/>
      <w:r>
        <w:t xml:space="preserve">Tabela </w:t>
      </w:r>
      <w:fldSimple w:instr=" SEQ Tabela \* ARABIC ">
        <w:r w:rsidR="00F2350D">
          <w:rPr>
            <w:noProof/>
          </w:rPr>
          <w:t>71</w:t>
        </w:r>
      </w:fldSimple>
      <w:bookmarkEnd w:id="848"/>
      <w:r w:rsidR="00B84102">
        <w:rPr>
          <w:noProof/>
        </w:rPr>
        <w:t>.</w:t>
      </w:r>
      <w:r>
        <w:t xml:space="preserve"> Interpretacja zakresów wartości korelacji r-Pearsona</w:t>
      </w:r>
      <w:bookmarkEnd w:id="849"/>
      <w:bookmarkEnd w:id="850"/>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851" w:name="_Ref137730572"/>
      <w:bookmarkStart w:id="852" w:name="_Ref137730564"/>
      <w:bookmarkStart w:id="853" w:name="_Toc169134795"/>
      <w:r>
        <w:t xml:space="preserve">Tabela </w:t>
      </w:r>
      <w:fldSimple w:instr=" SEQ Tabela \* ARABIC ">
        <w:r w:rsidR="00F2350D">
          <w:rPr>
            <w:noProof/>
          </w:rPr>
          <w:t>72</w:t>
        </w:r>
      </w:fldSimple>
      <w:bookmarkEnd w:id="851"/>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852"/>
      <w:bookmarkEnd w:id="853"/>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854" w:name="_Ref137759871"/>
      <w:bookmarkStart w:id="855" w:name="_Ref137759863"/>
      <w:bookmarkStart w:id="856" w:name="_Toc169134796"/>
      <w:r>
        <w:t xml:space="preserve">Tabela </w:t>
      </w:r>
      <w:fldSimple w:instr=" SEQ Tabela \* ARABIC ">
        <w:r w:rsidR="00F2350D">
          <w:rPr>
            <w:noProof/>
          </w:rPr>
          <w:t>73</w:t>
        </w:r>
      </w:fldSimple>
      <w:bookmarkEnd w:id="854"/>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855"/>
      <w:bookmarkEnd w:id="856"/>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70"/>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71"/>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Heading3"/>
      </w:pPr>
      <w:bookmarkStart w:id="857" w:name="_Ref162436354"/>
      <w:bookmarkStart w:id="858" w:name="_Toc164801029"/>
      <w:bookmarkStart w:id="859" w:name="_Toc168903293"/>
      <w:bookmarkStart w:id="860" w:name="_Toc169134101"/>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857"/>
      <w:bookmarkEnd w:id="858"/>
      <w:bookmarkEnd w:id="859"/>
      <w:bookmarkEnd w:id="860"/>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861" w:name="_Ref137889325"/>
      <w:bookmarkStart w:id="862" w:name="_Ref137889313"/>
      <w:bookmarkStart w:id="863" w:name="_Toc169134797"/>
      <w:r>
        <w:t xml:space="preserve">Tabela </w:t>
      </w:r>
      <w:fldSimple w:instr=" SEQ Tabela \* ARABIC ">
        <w:r w:rsidR="00F2350D">
          <w:rPr>
            <w:noProof/>
          </w:rPr>
          <w:t>74</w:t>
        </w:r>
      </w:fldSimple>
      <w:bookmarkEnd w:id="861"/>
      <w:r w:rsidR="00B84102">
        <w:rPr>
          <w:noProof/>
        </w:rPr>
        <w:t>.</w:t>
      </w:r>
      <w:r>
        <w:t xml:space="preserve"> Korelacje pomiędzy </w:t>
      </w:r>
      <w:r w:rsidR="00F310B6">
        <w:t>miarami ogólnej oceny uczelni technicznych w rankingu Perspektywy 2022, a elementami składowymi ocen rankingowych</w:t>
      </w:r>
      <w:r>
        <w:t>.</w:t>
      </w:r>
      <w:bookmarkEnd w:id="862"/>
      <w:bookmarkEnd w:id="863"/>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864" w:name="_Ref162954853"/>
      <w:bookmarkStart w:id="865" w:name="_Ref162954839"/>
      <w:bookmarkStart w:id="866" w:name="_Toc169134798"/>
      <w:r>
        <w:t xml:space="preserve">Tabela </w:t>
      </w:r>
      <w:fldSimple w:instr=" SEQ Tabela \* ARABIC ">
        <w:r w:rsidR="00F2350D">
          <w:rPr>
            <w:noProof/>
          </w:rPr>
          <w:t>75</w:t>
        </w:r>
      </w:fldSimple>
      <w:bookmarkEnd w:id="864"/>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865"/>
      <w:bookmarkEnd w:id="866"/>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867" w:name="_Ref137917794"/>
      <w:bookmarkStart w:id="868" w:name="_Ref137917781"/>
      <w:bookmarkStart w:id="869" w:name="_Toc169134799"/>
      <w:r w:rsidRPr="003A7FBB">
        <w:t>Tabela</w:t>
      </w:r>
      <w:r>
        <w:t xml:space="preserve"> </w:t>
      </w:r>
      <w:fldSimple w:instr=" SEQ Tabela \* ARABIC ">
        <w:r w:rsidR="00F2350D">
          <w:rPr>
            <w:noProof/>
          </w:rPr>
          <w:t>76</w:t>
        </w:r>
      </w:fldSimple>
      <w:bookmarkEnd w:id="867"/>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868"/>
      <w:bookmarkEnd w:id="869"/>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lastRenderedPageBreak/>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870" w:name="_Ref164502786"/>
      <w:bookmarkStart w:id="871" w:name="_Toc164801030"/>
      <w:bookmarkStart w:id="872" w:name="_Toc168903294"/>
      <w:bookmarkStart w:id="873" w:name="_Toc169134102"/>
      <w:r w:rsidRPr="00000137">
        <w:t>Zastosowanie informacji o satysfakcji interesariuszy w doskonaleniu systemu zarządzania jakością uczelni</w:t>
      </w:r>
      <w:bookmarkEnd w:id="870"/>
      <w:bookmarkEnd w:id="871"/>
      <w:bookmarkEnd w:id="872"/>
      <w:bookmarkEnd w:id="873"/>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Management System Standards</w:t>
      </w:r>
      <w:r>
        <w:t>)</w:t>
      </w:r>
      <w:r w:rsidR="00CB4AB6">
        <w:t>,</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Heading1"/>
        <w:spacing w:after="240"/>
        <w:ind w:left="431" w:hanging="431"/>
      </w:pPr>
      <w:bookmarkStart w:id="874" w:name="_Ref164502797"/>
      <w:bookmarkStart w:id="875" w:name="_Toc164801031"/>
      <w:bookmarkStart w:id="876" w:name="_Toc168903295"/>
      <w:bookmarkStart w:id="877"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874"/>
      <w:bookmarkEnd w:id="875"/>
      <w:bookmarkEnd w:id="876"/>
      <w:bookmarkEnd w:id="877"/>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878" w:name="_Ref164502803"/>
      <w:bookmarkStart w:id="879" w:name="_Toc164801032"/>
      <w:bookmarkStart w:id="880" w:name="_Toc168903296"/>
      <w:bookmarkStart w:id="881" w:name="_Toc169134104"/>
      <w:r>
        <w:t xml:space="preserve">Struktura Modelu </w:t>
      </w:r>
      <w:r w:rsidRPr="00ED2996">
        <w:t>Doskonalenia Systemu Zarządzania Jakością Uczelni Inspirowanego Satysfakcją Interesariuszy</w:t>
      </w:r>
      <w:bookmarkEnd w:id="878"/>
      <w:bookmarkEnd w:id="879"/>
      <w:bookmarkEnd w:id="880"/>
      <w:bookmarkEnd w:id="881"/>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882" w:name="_Ref162330018"/>
      <w:bookmarkStart w:id="883" w:name="_Ref162330010"/>
      <w:bookmarkStart w:id="884" w:name="_Toc169134719"/>
      <w:r>
        <w:t xml:space="preserve">Rysunek </w:t>
      </w:r>
      <w:fldSimple w:instr=" SEQ Rysunek \* ARABIC ">
        <w:r w:rsidR="00F2350D">
          <w:rPr>
            <w:noProof/>
          </w:rPr>
          <w:t>48</w:t>
        </w:r>
      </w:fldSimple>
      <w:bookmarkEnd w:id="882"/>
      <w:r w:rsidR="00096852">
        <w:t>.</w:t>
      </w:r>
      <w:r>
        <w:t xml:space="preserve"> Struktura głównych elementów modelu doskonalenia SZJ uczelni inspirowanego satysfakcją interesariuszy (SSDQM)</w:t>
      </w:r>
      <w:bookmarkEnd w:id="883"/>
      <w:bookmarkEnd w:id="884"/>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885"/>
      <w:r w:rsidR="00DE5B26">
        <w:t>ałącznik 7</w:t>
      </w:r>
      <w:commentRangeEnd w:id="885"/>
      <w:r w:rsidR="00DE5B26">
        <w:rPr>
          <w:rStyle w:val="CommentReference"/>
          <w:rFonts w:ascii="Times New Roman" w:eastAsia="Times New Roman" w:hAnsi="Times New Roman"/>
          <w:szCs w:val="20"/>
          <w:lang w:eastAsia="pl-PL"/>
        </w:rPr>
        <w:commentReference w:id="885"/>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886" w:name="_Ref162333839"/>
      <w:bookmarkStart w:id="887" w:name="_Ref162333832"/>
      <w:bookmarkStart w:id="888" w:name="_Toc169134720"/>
      <w:r>
        <w:t xml:space="preserve">Rysunek </w:t>
      </w:r>
      <w:fldSimple w:instr=" SEQ Rysunek \* ARABIC ">
        <w:r w:rsidR="00F2350D">
          <w:rPr>
            <w:noProof/>
          </w:rPr>
          <w:t>49</w:t>
        </w:r>
      </w:fldSimple>
      <w:bookmarkEnd w:id="886"/>
      <w:r w:rsidR="00096852">
        <w:t>.</w:t>
      </w:r>
      <w:r>
        <w:t xml:space="preserve"> Struktura szczegółowa elementów w zakresie punktów od 1 do 4 modelu SSDQM</w:t>
      </w:r>
      <w:bookmarkEnd w:id="887"/>
      <w:bookmarkEnd w:id="888"/>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889" w:name="_Ref162379027"/>
      <w:bookmarkStart w:id="890" w:name="_Ref162379019"/>
      <w:bookmarkStart w:id="891" w:name="_Toc169134721"/>
      <w:r>
        <w:t xml:space="preserve">Rysunek </w:t>
      </w:r>
      <w:fldSimple w:instr=" SEQ Rysunek \* ARABIC ">
        <w:r w:rsidR="00F2350D">
          <w:rPr>
            <w:noProof/>
          </w:rPr>
          <w:t>50</w:t>
        </w:r>
      </w:fldSimple>
      <w:bookmarkEnd w:id="889"/>
      <w:r w:rsidR="00096852">
        <w:t>.</w:t>
      </w:r>
      <w:r>
        <w:t xml:space="preserve"> Struktura szczegółowa elementów w zakresie punktów od 5 do 6 modelu SSDQM</w:t>
      </w:r>
      <w:bookmarkEnd w:id="890"/>
      <w:bookmarkEnd w:id="891"/>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892" w:name="_Ref162379469"/>
      <w:bookmarkStart w:id="893" w:name="_Ref162379462"/>
      <w:bookmarkStart w:id="894" w:name="_Toc169134722"/>
      <w:r>
        <w:t xml:space="preserve">Rysunek </w:t>
      </w:r>
      <w:fldSimple w:instr=" SEQ Rysunek \* ARABIC ">
        <w:r w:rsidR="00F2350D">
          <w:rPr>
            <w:noProof/>
          </w:rPr>
          <w:t>51</w:t>
        </w:r>
      </w:fldSimple>
      <w:bookmarkEnd w:id="892"/>
      <w:r w:rsidR="00096852">
        <w:t>.</w:t>
      </w:r>
      <w:r>
        <w:t xml:space="preserve"> Struktura szczegółowa elementów w zakresie punktów od 7 do 9 modelu SSDQM</w:t>
      </w:r>
      <w:bookmarkEnd w:id="893"/>
      <w:bookmarkEnd w:id="894"/>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konywanie przez zespół przeglądu i refleksji nad metodami pracy i 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895" w:name="_Ref162599588"/>
      <w:bookmarkStart w:id="896" w:name="_Ref162599577"/>
      <w:bookmarkStart w:id="897" w:name="_Toc169134723"/>
      <w:r>
        <w:t xml:space="preserve">Rysunek </w:t>
      </w:r>
      <w:fldSimple w:instr=" SEQ Rysunek \* ARABIC ">
        <w:r w:rsidR="00F2350D">
          <w:rPr>
            <w:noProof/>
          </w:rPr>
          <w:t>52</w:t>
        </w:r>
      </w:fldSimple>
      <w:bookmarkEnd w:id="895"/>
      <w:r w:rsidR="00096852">
        <w:t>.</w:t>
      </w:r>
      <w:r>
        <w:t xml:space="preserve"> Struktura szczegółowa elementów w zakresie punktu 9 modelu SSDQM</w:t>
      </w:r>
      <w:bookmarkEnd w:id="896"/>
      <w:bookmarkEnd w:id="897"/>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Heading2"/>
      </w:pPr>
      <w:bookmarkStart w:id="898" w:name="_Ref164502811"/>
      <w:bookmarkStart w:id="899" w:name="_Toc164801033"/>
      <w:bookmarkStart w:id="900" w:name="_Toc168903297"/>
      <w:bookmarkStart w:id="901" w:name="_Toc169134105"/>
      <w:r w:rsidRPr="00B47F8D">
        <w:t>K</w:t>
      </w:r>
      <w:r w:rsidR="00787121" w:rsidRPr="00B47F8D">
        <w:t xml:space="preserve">orzyści z zastosowania modelu SSDQM przy wdrażaniu i stosowaniu normatywnych </w:t>
      </w:r>
      <w:r w:rsidRPr="00B47F8D">
        <w:t>SZJ</w:t>
      </w:r>
      <w:bookmarkEnd w:id="898"/>
      <w:bookmarkEnd w:id="899"/>
      <w:bookmarkEnd w:id="900"/>
      <w:bookmarkEnd w:id="901"/>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902" w:name="_Ref162710660"/>
      <w:bookmarkStart w:id="903" w:name="_Ref162710653"/>
      <w:bookmarkStart w:id="904" w:name="_Toc169134800"/>
      <w:r>
        <w:t xml:space="preserve">Tabela </w:t>
      </w:r>
      <w:fldSimple w:instr=" SEQ Tabela \* ARABIC ">
        <w:r w:rsidR="00F2350D">
          <w:rPr>
            <w:noProof/>
          </w:rPr>
          <w:t>77</w:t>
        </w:r>
      </w:fldSimple>
      <w:bookmarkEnd w:id="902"/>
      <w:r w:rsidR="00B84102">
        <w:t>.</w:t>
      </w:r>
      <w:r>
        <w:t xml:space="preserve"> Relacje do etapów autorskiego modelu doskonalenia SZJ uczelni z wykorzystaniem pomiaru satysfakcji interesariuszy w normie ISO 21001:2018</w:t>
      </w:r>
      <w:bookmarkEnd w:id="903"/>
      <w:bookmarkEnd w:id="904"/>
    </w:p>
    <w:tbl>
      <w:tblPr>
        <w:tblStyle w:val="TableGrid"/>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72"/>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73"/>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r w:rsidR="00094BA6">
              <w:rPr>
                <w:lang w:val="pl-PL"/>
              </w:rPr>
              <w:t>pod</w:t>
            </w:r>
            <w:r w:rsidR="004638FA" w:rsidRPr="004638FA">
              <w:rPr>
                <w:lang w:val="pl-PL"/>
              </w:rPr>
              <w:t>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74"/>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75"/>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905" w:name="_Ref164502816"/>
      <w:bookmarkStart w:id="906" w:name="_Toc164801034"/>
      <w:bookmarkStart w:id="907" w:name="_Toc168903298"/>
      <w:bookmarkStart w:id="908" w:name="_Toc169134106"/>
      <w:r w:rsidRPr="00B03664">
        <w:t>Propozycja zestawu wybranych wskaźników skuteczności działań uczelni technicznych w Polsce</w:t>
      </w:r>
      <w:bookmarkEnd w:id="905"/>
      <w:bookmarkEnd w:id="906"/>
      <w:bookmarkEnd w:id="907"/>
      <w:bookmarkEnd w:id="908"/>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76"/>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909" w:name="_Ref163293949"/>
      <w:bookmarkStart w:id="910" w:name="_Ref163293941"/>
      <w:bookmarkStart w:id="911" w:name="_Toc169134801"/>
      <w:r>
        <w:lastRenderedPageBreak/>
        <w:t xml:space="preserve">Tabela </w:t>
      </w:r>
      <w:fldSimple w:instr=" SEQ Tabela \* ARABIC ">
        <w:r w:rsidR="00F2350D">
          <w:rPr>
            <w:noProof/>
          </w:rPr>
          <w:t>78</w:t>
        </w:r>
      </w:fldSimple>
      <w:bookmarkEnd w:id="909"/>
      <w:r w:rsidR="00B84102">
        <w:t>.</w:t>
      </w:r>
      <w:r>
        <w:t xml:space="preserve"> Propozycja zestawu wskaźników stosowanych w ramach monitorowania efektów działań uczelni technicznej stosującej model doskonalenia SSDQM</w:t>
      </w:r>
      <w:bookmarkEnd w:id="910"/>
      <w:bookmarkEnd w:id="911"/>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77"/>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912" w:name="_Ref163297173"/>
      <w:bookmarkStart w:id="913" w:name="_Ref134898852"/>
      <w:bookmarkStart w:id="914" w:name="_Toc169134802"/>
      <w:r w:rsidRPr="00AE7E6F">
        <w:t xml:space="preserve">Tabela </w:t>
      </w:r>
      <w:fldSimple w:instr=" SEQ Tabela \* ARABIC ">
        <w:r w:rsidR="00F2350D">
          <w:rPr>
            <w:noProof/>
          </w:rPr>
          <w:t>79</w:t>
        </w:r>
      </w:fldSimple>
      <w:bookmarkEnd w:id="912"/>
      <w:r w:rsidR="00B84102">
        <w:t>.</w:t>
      </w:r>
      <w:r w:rsidRPr="00AE7E6F">
        <w:t xml:space="preserve"> Przykłady mierników </w:t>
      </w:r>
      <w:r w:rsidR="00AE7E6F">
        <w:t xml:space="preserve">dodatkowych odnoszących się do </w:t>
      </w:r>
      <w:r w:rsidRPr="00AE7E6F">
        <w:t>efektów działań uczelni</w:t>
      </w:r>
      <w:bookmarkEnd w:id="913"/>
      <w:bookmarkEnd w:id="914"/>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915" w:name="_Toc164801036"/>
      <w:bookmarkStart w:id="916" w:name="_Toc168903299"/>
      <w:bookmarkStart w:id="917" w:name="_Toc169134107"/>
      <w:r w:rsidRPr="00067CA7">
        <w:lastRenderedPageBreak/>
        <w:t>Podsumowanie</w:t>
      </w:r>
      <w:bookmarkEnd w:id="915"/>
      <w:bookmarkEnd w:id="916"/>
      <w:bookmarkEnd w:id="917"/>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918" w:name="_Ref164719946"/>
      <w:bookmarkStart w:id="919" w:name="_Ref164719939"/>
      <w:bookmarkStart w:id="920" w:name="_Toc169134803"/>
      <w:r>
        <w:t xml:space="preserve">Tabela </w:t>
      </w:r>
      <w:fldSimple w:instr=" SEQ Tabela \* ARABIC ">
        <w:r w:rsidR="00F2350D">
          <w:rPr>
            <w:noProof/>
          </w:rPr>
          <w:t>80</w:t>
        </w:r>
      </w:fldSimple>
      <w:bookmarkEnd w:id="918"/>
      <w:r w:rsidR="00B84102">
        <w:t>.</w:t>
      </w:r>
      <w:r>
        <w:t xml:space="preserve"> Zestawienie wyników weryfikacji hipotez</w:t>
      </w:r>
      <w:bookmarkEnd w:id="919"/>
      <w:bookmarkEnd w:id="920"/>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78"/>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921" w:name="_Toc164801037"/>
      <w:bookmarkStart w:id="922" w:name="_Toc168903300"/>
      <w:bookmarkStart w:id="923" w:name="_Toc169134108"/>
      <w:r w:rsidRPr="0065065D">
        <w:rPr>
          <w:lang w:val="en-GB"/>
        </w:rPr>
        <w:lastRenderedPageBreak/>
        <w:t>Spis literatury</w:t>
      </w:r>
      <w:bookmarkEnd w:id="921"/>
      <w:bookmarkEnd w:id="922"/>
      <w:bookmarkEnd w:id="923"/>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w:t>
      </w:r>
      <w:r w:rsidRPr="00536B28">
        <w:rPr>
          <w:rFonts w:cs="Arial"/>
          <w:noProof/>
          <w:szCs w:val="24"/>
        </w:rPr>
        <w:lastRenderedPageBreak/>
        <w:t>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xml:space="preserve">. QS WUR Ranking. </w:t>
      </w:r>
      <w:r w:rsidRPr="00536B28">
        <w:rPr>
          <w:rFonts w:cs="Arial"/>
          <w:noProof/>
          <w:szCs w:val="24"/>
          <w:lang w:val="en-GB"/>
        </w:rPr>
        <w:lastRenderedPageBreak/>
        <w:t>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w:t>
      </w:r>
      <w:r w:rsidRPr="00536B28">
        <w:rPr>
          <w:rFonts w:cs="Arial"/>
          <w:noProof/>
          <w:szCs w:val="24"/>
          <w:lang w:val="en-GB"/>
        </w:rPr>
        <w:lastRenderedPageBreak/>
        <w:t>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 xml:space="preserve">Przedsiębiorczość i Zarządzanie, t. XV, z. 8, cz. I: „Wybrane problemy zarządzania rozwojem </w:t>
      </w:r>
      <w:r w:rsidRPr="00536B28">
        <w:rPr>
          <w:rFonts w:cs="Arial"/>
          <w:i/>
          <w:iCs/>
          <w:noProof/>
          <w:szCs w:val="24"/>
        </w:rPr>
        <w:lastRenderedPageBreak/>
        <w:t>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w:t>
      </w:r>
      <w:r w:rsidRPr="00536B28">
        <w:rPr>
          <w:rFonts w:cs="Arial"/>
          <w:noProof/>
          <w:szCs w:val="24"/>
        </w:rPr>
        <w:lastRenderedPageBreak/>
        <w:t>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 xml:space="preserve">Prace Naukowe Uniwersytetu </w:t>
      </w:r>
      <w:r w:rsidRPr="00536B28">
        <w:rPr>
          <w:rFonts w:cs="Arial"/>
          <w:i/>
          <w:iCs/>
          <w:noProof/>
          <w:szCs w:val="24"/>
        </w:rPr>
        <w:lastRenderedPageBreak/>
        <w:t>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Heading1"/>
        <w:numPr>
          <w:ilvl w:val="0"/>
          <w:numId w:val="0"/>
        </w:numPr>
        <w:ind w:left="432"/>
      </w:pPr>
      <w:bookmarkStart w:id="924" w:name="_Toc164801039"/>
      <w:bookmarkStart w:id="925" w:name="_Toc168903302"/>
      <w:bookmarkStart w:id="926" w:name="_Toc169134109"/>
      <w:r w:rsidRPr="00233788">
        <w:lastRenderedPageBreak/>
        <w:t>Wykaz rysunków</w:t>
      </w:r>
      <w:bookmarkEnd w:id="924"/>
      <w:bookmarkEnd w:id="925"/>
      <w:bookmarkEnd w:id="926"/>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927" w:name="_Toc164801040"/>
      <w:bookmarkStart w:id="928" w:name="_Toc168903303"/>
      <w:bookmarkStart w:id="929" w:name="_Toc169134110"/>
      <w:r w:rsidRPr="00EA682C">
        <w:lastRenderedPageBreak/>
        <w:t xml:space="preserve">Wykaz </w:t>
      </w:r>
      <w:r w:rsidR="00EA682C" w:rsidRPr="00EA682C">
        <w:t>t</w:t>
      </w:r>
      <w:r w:rsidRPr="00EA682C">
        <w:t>abel</w:t>
      </w:r>
      <w:bookmarkEnd w:id="927"/>
      <w:bookmarkEnd w:id="928"/>
      <w:bookmarkEnd w:id="929"/>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930" w:name="_Toc164801041"/>
      <w:bookmarkStart w:id="931" w:name="_Toc168903304"/>
      <w:bookmarkStart w:id="932" w:name="_Toc169134111"/>
      <w:r w:rsidRPr="00233788">
        <w:lastRenderedPageBreak/>
        <w:t>Wykaz załączników</w:t>
      </w:r>
      <w:bookmarkEnd w:id="930"/>
      <w:bookmarkEnd w:id="931"/>
      <w:bookmarkEnd w:id="932"/>
    </w:p>
    <w:p w14:paraId="0EB122C4" w14:textId="46F5C978" w:rsidR="00465951" w:rsidRDefault="00465951">
      <w:pPr>
        <w:pStyle w:val="ListParagraph"/>
        <w:numPr>
          <w:ilvl w:val="0"/>
          <w:numId w:val="8"/>
        </w:numPr>
      </w:pPr>
      <w:r w:rsidRPr="00233788">
        <w:t>Lista głównych zmian wprowadzonych w ramach Konstytucji dla Nauki</w:t>
      </w:r>
    </w:p>
    <w:p w14:paraId="1AEB8E51" w14:textId="447319CA" w:rsidR="007F4465" w:rsidRPr="00233788" w:rsidRDefault="007F4465">
      <w:pPr>
        <w:pStyle w:val="ListParagraph"/>
        <w:numPr>
          <w:ilvl w:val="0"/>
          <w:numId w:val="8"/>
        </w:numPr>
      </w:pPr>
      <w:r w:rsidRPr="00233788">
        <w:t>Kwestionariusze badania satysfakcji interesariuszy</w:t>
      </w:r>
    </w:p>
    <w:p w14:paraId="59BF767E" w14:textId="6E4BA1BF"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4A3C5F92" w14:textId="5CD7931B" w:rsidR="004C1815" w:rsidRDefault="004C1815">
      <w:pPr>
        <w:pStyle w:val="ListParagraph"/>
        <w:numPr>
          <w:ilvl w:val="0"/>
          <w:numId w:val="8"/>
        </w:numPr>
      </w:pPr>
      <w:r w:rsidRPr="004C1815">
        <w:t>Lista artykułów naukowych przyjętych do analizy grup interesariuszy uczelni w badaniu SLR</w:t>
      </w:r>
    </w:p>
    <w:p w14:paraId="1314F4D6" w14:textId="553369B8" w:rsidR="004C1815" w:rsidRDefault="004C1815">
      <w:pPr>
        <w:pStyle w:val="ListParagraph"/>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933" w:name="_Ref66902367"/>
      <w:bookmarkStart w:id="934" w:name="_Toc164801042"/>
      <w:bookmarkStart w:id="935" w:name="_Toc168903305"/>
      <w:bookmarkStart w:id="936" w:name="_Toc168903711"/>
      <w:bookmarkStart w:id="937"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933"/>
      <w:bookmarkEnd w:id="934"/>
      <w:bookmarkEnd w:id="935"/>
      <w:bookmarkEnd w:id="936"/>
      <w:bookmarkEnd w:id="93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ListParagraph"/>
        <w:numPr>
          <w:ilvl w:val="0"/>
          <w:numId w:val="18"/>
        </w:numPr>
      </w:pPr>
      <w:r w:rsidRPr="00233788">
        <w:t>senat uzyskał kompetencję do nadawania stopni naukowych i stopni w zakresie sztuki</w:t>
      </w:r>
    </w:p>
    <w:p w14:paraId="11E52BF0" w14:textId="77777777" w:rsidR="00FB1317" w:rsidRPr="00233788" w:rsidRDefault="00FB1317">
      <w:pPr>
        <w:pStyle w:val="ListParagraph"/>
        <w:numPr>
          <w:ilvl w:val="0"/>
          <w:numId w:val="18"/>
        </w:numPr>
      </w:pPr>
      <w:r w:rsidRPr="00233788">
        <w:t>zrezygnowano z ustawowego określania składu senatu uczelni niepublicznej</w:t>
      </w:r>
    </w:p>
    <w:p w14:paraId="1FD34D30"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pPr>
        <w:pStyle w:val="ListParagraph"/>
        <w:numPr>
          <w:ilvl w:val="0"/>
          <w:numId w:val="18"/>
        </w:numPr>
      </w:pPr>
      <w:r w:rsidRPr="00233788">
        <w:t>ograniczono ustawowy katalog stanowisk nauczycieli akademickich,</w:t>
      </w:r>
    </w:p>
    <w:p w14:paraId="046247F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ListParagraph"/>
        <w:numPr>
          <w:ilvl w:val="0"/>
          <w:numId w:val="18"/>
        </w:numPr>
      </w:pPr>
      <w:r w:rsidRPr="00233788">
        <w:t>likwidacja mianowania jako jednej z form nawiązania stosunku pracy,</w:t>
      </w:r>
    </w:p>
    <w:p w14:paraId="633BB8D6"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ListParagraph"/>
        <w:numPr>
          <w:ilvl w:val="0"/>
          <w:numId w:val="18"/>
        </w:numPr>
      </w:pPr>
      <w:r w:rsidRPr="00233788">
        <w:t>wprowadzenie jasnej normy w zakresie zadaniowego czasu pracy,</w:t>
      </w:r>
    </w:p>
    <w:p w14:paraId="6E964250" w14:textId="77777777" w:rsidR="00FB1317" w:rsidRPr="00233788" w:rsidRDefault="00FB1317">
      <w:pPr>
        <w:pStyle w:val="ListParagraph"/>
        <w:numPr>
          <w:ilvl w:val="0"/>
          <w:numId w:val="18"/>
        </w:numPr>
      </w:pPr>
      <w:r w:rsidRPr="00233788">
        <w:t>likwidacja minimalnego wymiaru zajęć dydaktycznych,</w:t>
      </w:r>
    </w:p>
    <w:p w14:paraId="157AF10C" w14:textId="77777777" w:rsidR="00FB1317" w:rsidRPr="00233788" w:rsidRDefault="00FB1317">
      <w:pPr>
        <w:pStyle w:val="ListParagraph"/>
        <w:numPr>
          <w:ilvl w:val="0"/>
          <w:numId w:val="18"/>
        </w:numPr>
      </w:pPr>
      <w:r w:rsidRPr="00233788">
        <w:t>nowe zasady wynagradzania pracowników,</w:t>
      </w:r>
    </w:p>
    <w:p w14:paraId="287E281C"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78EB596"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ListParagraph"/>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pPr>
        <w:pStyle w:val="ListParagraph"/>
        <w:numPr>
          <w:ilvl w:val="0"/>
          <w:numId w:val="18"/>
        </w:numPr>
      </w:pPr>
      <w:r w:rsidRPr="00233788">
        <w:t>umożliwiono nadawanie stopnia naukowego doktora w dziedzinie,</w:t>
      </w:r>
    </w:p>
    <w:p w14:paraId="7D87250B"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09C8D01D"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ListParagraph"/>
        <w:numPr>
          <w:ilvl w:val="0"/>
          <w:numId w:val="18"/>
        </w:numPr>
      </w:pPr>
      <w:r w:rsidRPr="00233788">
        <w:t>Centralną Komisję ds. Stopni i Tytułów zastąpiono Radą Doskonałości Naukowej,</w:t>
      </w:r>
    </w:p>
    <w:p w14:paraId="47704C73"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3A31C134"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ListParagraph"/>
        <w:numPr>
          <w:ilvl w:val="0"/>
          <w:numId w:val="18"/>
        </w:numPr>
      </w:pPr>
      <w:r w:rsidRPr="00233788">
        <w:t>liczba recenzentów w postępowaniu zwiększyła się do trzech,</w:t>
      </w:r>
    </w:p>
    <w:p w14:paraId="56CBDF71"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65A06B2D" w14:textId="77777777" w:rsidR="00FB1317" w:rsidRPr="00233788" w:rsidRDefault="00FB1317">
      <w:pPr>
        <w:pStyle w:val="ListParagraph"/>
        <w:numPr>
          <w:ilvl w:val="0"/>
          <w:numId w:val="18"/>
        </w:numPr>
      </w:pPr>
      <w:r w:rsidRPr="00233788">
        <w:t>całkowicie zrezygnowano z udziału uczelni w procedurze nadawania tytułu profesora,</w:t>
      </w:r>
    </w:p>
    <w:p w14:paraId="563C9143"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3AC6162D"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ListParagraph"/>
        <w:numPr>
          <w:ilvl w:val="0"/>
          <w:numId w:val="18"/>
        </w:numPr>
      </w:pPr>
      <w:r w:rsidRPr="00233788">
        <w:t>rekrutacja tylko w drodze konkursu z jawnymi wynikami,</w:t>
      </w:r>
    </w:p>
    <w:p w14:paraId="61334A1A"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ListParagraph"/>
        <w:numPr>
          <w:ilvl w:val="0"/>
          <w:numId w:val="18"/>
        </w:numPr>
      </w:pPr>
      <w:r w:rsidRPr="00233788">
        <w:t>kształcenie doktorantów jest nieodpłatne dla jego uczestników</w:t>
      </w:r>
    </w:p>
    <w:p w14:paraId="06AE620A"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ListParagraph"/>
        <w:numPr>
          <w:ilvl w:val="0"/>
          <w:numId w:val="18"/>
        </w:numPr>
      </w:pPr>
      <w:r w:rsidRPr="00233788">
        <w:t>program kształcenia ustala senat uczelni lub rada naukowa instytutu,</w:t>
      </w:r>
    </w:p>
    <w:p w14:paraId="47A18BF5"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ListParagraph"/>
        <w:numPr>
          <w:ilvl w:val="0"/>
          <w:numId w:val="18"/>
        </w:numPr>
      </w:pPr>
      <w:r w:rsidRPr="00233788">
        <w:t>program może przewidywać praktyki dydaktyczne w maks. wymiarze 60 godz. w roku,</w:t>
      </w:r>
    </w:p>
    <w:p w14:paraId="696CF8E6"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ListParagraph"/>
        <w:numPr>
          <w:ilvl w:val="0"/>
          <w:numId w:val="18"/>
        </w:numPr>
      </w:pPr>
      <w:r w:rsidRPr="00233788">
        <w:t>kształcenie w szkole doktorskiej trwa od 6 do 8 semestrów,</w:t>
      </w:r>
    </w:p>
    <w:p w14:paraId="436094B5" w14:textId="77777777" w:rsidR="00FB1317" w:rsidRPr="00233788" w:rsidRDefault="00FB1317">
      <w:pPr>
        <w:pStyle w:val="ListParagraph"/>
        <w:numPr>
          <w:ilvl w:val="0"/>
          <w:numId w:val="18"/>
        </w:numPr>
      </w:pPr>
      <w:r w:rsidRPr="00233788">
        <w:t>kształcenie doktoranta kończy się wraz ze złożeniem rozprawy doktorskiej,</w:t>
      </w:r>
    </w:p>
    <w:p w14:paraId="6B35C23C"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ListParagraph"/>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ListParagraph"/>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ListParagraph"/>
        <w:numPr>
          <w:ilvl w:val="0"/>
          <w:numId w:val="18"/>
        </w:numPr>
      </w:pPr>
      <w:r w:rsidRPr="00233788">
        <w:t>za przeprowadzenie ewaluacji szkół doktorskich odpowiada Komisja Ewaluacji Nauki,</w:t>
      </w:r>
    </w:p>
    <w:p w14:paraId="6B26E87B"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ListParagraph"/>
        <w:numPr>
          <w:ilvl w:val="0"/>
          <w:numId w:val="18"/>
        </w:numPr>
      </w:pPr>
      <w:r w:rsidRPr="00233788">
        <w:t>negatywna ocena skutkuje zakończeniem działania szkoły doktorskiej,</w:t>
      </w:r>
    </w:p>
    <w:p w14:paraId="00D133FF" w14:textId="6947E0E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1A24ACE2" w14:textId="77777777" w:rsidR="00FB1317" w:rsidRPr="00233788" w:rsidRDefault="00FB1317">
      <w:pPr>
        <w:pStyle w:val="ListParagraph"/>
        <w:numPr>
          <w:ilvl w:val="0"/>
          <w:numId w:val="18"/>
        </w:numPr>
      </w:pPr>
      <w:r w:rsidRPr="00233788">
        <w:t>likwiduje się świadczenia dla doktorantów z funduszu pomocy materialnej,</w:t>
      </w:r>
    </w:p>
    <w:p w14:paraId="0C0924F5" w14:textId="77777777" w:rsidR="00FB1317" w:rsidRPr="00233788" w:rsidRDefault="00FB1317">
      <w:pPr>
        <w:pStyle w:val="ListParagraph"/>
        <w:numPr>
          <w:ilvl w:val="0"/>
          <w:numId w:val="18"/>
        </w:numPr>
      </w:pPr>
      <w:r w:rsidRPr="00233788">
        <w:t>likwiduje się zwiększenie stypendium doktoranckiego z dotacji projakościowej,</w:t>
      </w:r>
    </w:p>
    <w:p w14:paraId="55DB9016" w14:textId="77777777" w:rsidR="00FB1317" w:rsidRPr="00233788" w:rsidRDefault="00FB1317">
      <w:pPr>
        <w:pStyle w:val="ListParagraph"/>
        <w:numPr>
          <w:ilvl w:val="0"/>
          <w:numId w:val="18"/>
        </w:numPr>
      </w:pPr>
      <w:r w:rsidRPr="00233788">
        <w:t>doktorantów obejmuje się ubezpieczeniami społecznymi (emerytalno-rentowym i wypadkowym),</w:t>
      </w:r>
    </w:p>
    <w:p w14:paraId="633387F6"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AF9B68F"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ListParagraph"/>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ListParagraph"/>
        <w:numPr>
          <w:ilvl w:val="0"/>
          <w:numId w:val="18"/>
        </w:numPr>
      </w:pPr>
      <w:r w:rsidRPr="00233788">
        <w:t>rezygnacja z oświadczeń studenta o pobieraniu stypendium na jednym kierunku,</w:t>
      </w:r>
    </w:p>
    <w:p w14:paraId="6EE96078" w14:textId="77777777" w:rsidR="00FB1317" w:rsidRPr="00233788" w:rsidRDefault="00FB1317">
      <w:pPr>
        <w:pStyle w:val="ListParagraph"/>
        <w:numPr>
          <w:ilvl w:val="0"/>
          <w:numId w:val="18"/>
        </w:numPr>
      </w:pPr>
      <w:r w:rsidRPr="00233788">
        <w:t>wprowadzenie obowiązku przedkładania zaświadczenia z ośrodka pomocy społecznej,</w:t>
      </w:r>
    </w:p>
    <w:p w14:paraId="0A26C579" w14:textId="77777777" w:rsidR="00FB1317" w:rsidRPr="00233788" w:rsidRDefault="00FB1317">
      <w:pPr>
        <w:pStyle w:val="ListParagraph"/>
        <w:numPr>
          <w:ilvl w:val="0"/>
          <w:numId w:val="18"/>
        </w:numPr>
      </w:pPr>
      <w:r w:rsidRPr="00233788">
        <w:t>doprecyzowanie okresu dopuszczalnego korzystania przez studenta z pomocy materialnej,</w:t>
      </w:r>
    </w:p>
    <w:p w14:paraId="0C725966" w14:textId="77777777" w:rsidR="00FB1317" w:rsidRPr="00233788" w:rsidRDefault="00FB1317">
      <w:pPr>
        <w:pStyle w:val="ListParagraph"/>
        <w:numPr>
          <w:ilvl w:val="0"/>
          <w:numId w:val="18"/>
        </w:numPr>
      </w:pPr>
      <w:r w:rsidRPr="00233788">
        <w:t>zastąpienie regulaminu pomocy materialnej regulaminem świadczeń dla studentów,</w:t>
      </w:r>
    </w:p>
    <w:p w14:paraId="19DC5880"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ListParagraph"/>
        <w:numPr>
          <w:ilvl w:val="0"/>
          <w:numId w:val="18"/>
        </w:numPr>
      </w:pPr>
      <w:r w:rsidRPr="00233788">
        <w:t>rezygnacja z warunku „losowości” przyczyny ubiegania się o zapomogę,</w:t>
      </w:r>
    </w:p>
    <w:p w14:paraId="580E707C"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3CFE361D"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ListParagraph"/>
        <w:numPr>
          <w:ilvl w:val="0"/>
          <w:numId w:val="18"/>
        </w:numPr>
      </w:pPr>
      <w:r w:rsidRPr="00233788">
        <w:t>zmodyfikowano zasady badania sytuacji finansowej wnioskodawcy,</w:t>
      </w:r>
    </w:p>
    <w:p w14:paraId="46E08748"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ListParagraph"/>
        <w:numPr>
          <w:ilvl w:val="0"/>
          <w:numId w:val="18"/>
        </w:numPr>
      </w:pPr>
      <w:r w:rsidRPr="00233788">
        <w:t>regulamin samorządu studenckiego zatwierdza rektor, a nie senat uczelni jak dotychczas,</w:t>
      </w:r>
    </w:p>
    <w:p w14:paraId="36BB416C"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ListParagraph"/>
        <w:numPr>
          <w:ilvl w:val="0"/>
          <w:numId w:val="18"/>
        </w:numPr>
      </w:pPr>
      <w:r w:rsidRPr="00233788">
        <w:t>uszczegółowiono warunki niezbędne do funkcjonowania samorządu studenckiego,</w:t>
      </w:r>
    </w:p>
    <w:p w14:paraId="1F9FA518"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ListParagraph"/>
        <w:numPr>
          <w:ilvl w:val="0"/>
          <w:numId w:val="18"/>
        </w:numPr>
      </w:pPr>
      <w:r w:rsidRPr="00233788">
        <w:t>kształcenie jest prowadzone w dziedzinach i dyscyplinach,</w:t>
      </w:r>
    </w:p>
    <w:p w14:paraId="6EB5CD06" w14:textId="77777777" w:rsidR="00FB1317" w:rsidRPr="00233788" w:rsidRDefault="00FB1317">
      <w:pPr>
        <w:pStyle w:val="ListParagraph"/>
        <w:numPr>
          <w:ilvl w:val="0"/>
          <w:numId w:val="18"/>
        </w:numPr>
      </w:pPr>
      <w:r w:rsidRPr="00233788">
        <w:t>wprowadzono do ustawy pojęcie „dyscyplina wiodąca”,</w:t>
      </w:r>
    </w:p>
    <w:p w14:paraId="4F873EDD"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ListParagraph"/>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ListParagraph"/>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43FBD5F9" w14:textId="77777777" w:rsidR="00FB1317" w:rsidRPr="00233788" w:rsidRDefault="00FB1317">
      <w:pPr>
        <w:pStyle w:val="ListParagraph"/>
        <w:numPr>
          <w:ilvl w:val="0"/>
          <w:numId w:val="18"/>
        </w:numPr>
      </w:pPr>
      <w:r w:rsidRPr="00233788">
        <w:t>zmianom uległy regulacje dotyczące studiów wspólnych, w tym międzynarodowych,</w:t>
      </w:r>
    </w:p>
    <w:p w14:paraId="2F4C89B9" w14:textId="77777777" w:rsidR="00FB1317" w:rsidRPr="00233788" w:rsidRDefault="00FB1317">
      <w:pPr>
        <w:pStyle w:val="ListParagraph"/>
        <w:numPr>
          <w:ilvl w:val="0"/>
          <w:numId w:val="18"/>
        </w:numPr>
      </w:pPr>
      <w:r w:rsidRPr="00233788">
        <w:t>do przepisów wprowadzono pojęcie „studia dualne”,</w:t>
      </w:r>
    </w:p>
    <w:p w14:paraId="264C5700"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ListParagraph"/>
        <w:numPr>
          <w:ilvl w:val="0"/>
          <w:numId w:val="18"/>
        </w:numPr>
      </w:pPr>
      <w:r w:rsidRPr="00233788">
        <w:t>uregulowano ramy czasowe roku akademickiego,</w:t>
      </w:r>
    </w:p>
    <w:p w14:paraId="66C93D54"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ListParagraph"/>
        <w:numPr>
          <w:ilvl w:val="0"/>
          <w:numId w:val="18"/>
        </w:numPr>
      </w:pPr>
      <w:r w:rsidRPr="00233788">
        <w:t>uproszczono zakres wymagań stawianych przed prowadzącymi zajęcia,</w:t>
      </w:r>
    </w:p>
    <w:p w14:paraId="296FB2CE" w14:textId="77777777" w:rsidR="00FB1317" w:rsidRPr="00233788" w:rsidRDefault="00FB1317">
      <w:pPr>
        <w:pStyle w:val="ListParagraph"/>
        <w:numPr>
          <w:ilvl w:val="0"/>
          <w:numId w:val="18"/>
        </w:numPr>
      </w:pPr>
      <w:r w:rsidRPr="00233788">
        <w:t>zlikwidowano instytucję minimum kadrowego,</w:t>
      </w:r>
    </w:p>
    <w:p w14:paraId="3D2B43E1" w14:textId="77777777" w:rsidR="00FB1317" w:rsidRPr="00233788" w:rsidRDefault="00FB1317">
      <w:pPr>
        <w:pStyle w:val="ListParagraph"/>
        <w:numPr>
          <w:ilvl w:val="0"/>
          <w:numId w:val="18"/>
        </w:numPr>
      </w:pPr>
      <w:r w:rsidRPr="00233788">
        <w:t>zniesiono obowiązek zawierania umów ze studentami,</w:t>
      </w:r>
    </w:p>
    <w:p w14:paraId="3FD7EDAC" w14:textId="77777777" w:rsidR="00FB1317" w:rsidRPr="00233788" w:rsidRDefault="00FB1317">
      <w:pPr>
        <w:pStyle w:val="ListParagraph"/>
        <w:numPr>
          <w:ilvl w:val="0"/>
          <w:numId w:val="18"/>
        </w:numPr>
      </w:pPr>
      <w:r w:rsidRPr="00233788">
        <w:t>zmieniono katalog opłat możliwych do pobierania przez uczelnie,</w:t>
      </w:r>
    </w:p>
    <w:p w14:paraId="59C5BEA4" w14:textId="77777777" w:rsidR="00FB1317" w:rsidRPr="00233788" w:rsidRDefault="00FB1317">
      <w:pPr>
        <w:pStyle w:val="ListParagraph"/>
        <w:numPr>
          <w:ilvl w:val="0"/>
          <w:numId w:val="18"/>
        </w:numPr>
      </w:pPr>
      <w:r w:rsidRPr="00233788">
        <w:t>zredefiniowano katalog opłat zakazanych,</w:t>
      </w:r>
    </w:p>
    <w:p w14:paraId="122F8DA5" w14:textId="77777777" w:rsidR="00FB1317" w:rsidRPr="00233788" w:rsidRDefault="00FB1317">
      <w:pPr>
        <w:pStyle w:val="ListParagraph"/>
        <w:numPr>
          <w:ilvl w:val="0"/>
          <w:numId w:val="18"/>
        </w:numPr>
      </w:pPr>
      <w:r w:rsidRPr="00233788">
        <w:t>doprecyzowano zasady ustalania i publikowania informacji w sprawie wysokości opłat,</w:t>
      </w:r>
    </w:p>
    <w:p w14:paraId="4559B447"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1D65F09F"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ListParagraph"/>
        <w:numPr>
          <w:ilvl w:val="0"/>
          <w:numId w:val="18"/>
        </w:numPr>
      </w:pPr>
      <w:r w:rsidRPr="00233788">
        <w:t>zmianie uległa zawartość teczki akt osobowych studenta,</w:t>
      </w:r>
    </w:p>
    <w:p w14:paraId="4B480934" w14:textId="77777777" w:rsidR="00FB1317" w:rsidRPr="00233788" w:rsidRDefault="00FB1317">
      <w:pPr>
        <w:pStyle w:val="ListParagraph"/>
        <w:numPr>
          <w:ilvl w:val="0"/>
          <w:numId w:val="18"/>
        </w:numPr>
      </w:pPr>
      <w:r w:rsidRPr="00233788">
        <w:t>zrezygnowano z wydawania decyzji o przyjęciu na studia,</w:t>
      </w:r>
    </w:p>
    <w:p w14:paraId="2595DC65" w14:textId="77777777" w:rsidR="00FB1317" w:rsidRPr="00233788" w:rsidRDefault="00FB1317">
      <w:pPr>
        <w:pStyle w:val="ListParagraph"/>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ListParagraph"/>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ListParagraph"/>
        <w:numPr>
          <w:ilvl w:val="0"/>
          <w:numId w:val="18"/>
        </w:numPr>
      </w:pPr>
      <w:r w:rsidRPr="00233788">
        <w:t>recenzje pracy dyplomowej stały się co do zasady jawne,</w:t>
      </w:r>
    </w:p>
    <w:p w14:paraId="4A92C175"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ListParagraph"/>
        <w:numPr>
          <w:ilvl w:val="0"/>
          <w:numId w:val="18"/>
        </w:numPr>
      </w:pPr>
      <w:r w:rsidRPr="00233788">
        <w:t>nieznacznym zmianom uległa procedura uwierzytelniania dokumentów,</w:t>
      </w:r>
    </w:p>
    <w:p w14:paraId="5BAE2CEB"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56CC125C" w14:textId="77777777" w:rsidR="00FB1317" w:rsidRPr="00233788" w:rsidRDefault="00FB1317">
      <w:pPr>
        <w:pStyle w:val="ListParagraph"/>
        <w:numPr>
          <w:ilvl w:val="0"/>
          <w:numId w:val="18"/>
        </w:numPr>
      </w:pPr>
      <w:r w:rsidRPr="00233788">
        <w:t>wprowadzono kompleksową ocenę PKA,</w:t>
      </w:r>
    </w:p>
    <w:p w14:paraId="6DE92803"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560BC495"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ListParagraph"/>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ListParagraph"/>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ListParagraph"/>
        <w:numPr>
          <w:ilvl w:val="0"/>
          <w:numId w:val="18"/>
        </w:numPr>
      </w:pPr>
      <w:r w:rsidRPr="00233788">
        <w:t>ujednolicono tryb przyznawania dotacji na zadania inwestycyjne,</w:t>
      </w:r>
    </w:p>
    <w:p w14:paraId="63B66AD3"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ListParagraph"/>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ListParagraph"/>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938" w:name="_Toc164801043"/>
      <w:bookmarkStart w:id="939" w:name="_Toc168903306"/>
      <w:bookmarkStart w:id="940" w:name="_Toc168903712"/>
      <w:bookmarkStart w:id="941" w:name="_Toc169134113"/>
      <w:r w:rsidRPr="00233788">
        <w:lastRenderedPageBreak/>
        <w:t>Załącznik 2 - Kwestionariusze badania satysfakcji interesariuszy</w:t>
      </w:r>
      <w:bookmarkEnd w:id="938"/>
      <w:bookmarkEnd w:id="939"/>
      <w:bookmarkEnd w:id="940"/>
      <w:bookmarkEnd w:id="941"/>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Default="00F3116D">
      <w:pPr>
        <w:pStyle w:val="ListParagraph"/>
        <w:numPr>
          <w:ilvl w:val="0"/>
          <w:numId w:val="17"/>
        </w:numPr>
        <w:rPr>
          <w:bCs/>
        </w:rPr>
      </w:pPr>
      <w:r>
        <w:rPr>
          <w:bCs/>
        </w:rPr>
        <w:t>Pytanie kwalifikujące do udziału w badaniu</w:t>
      </w:r>
      <w:r w:rsidR="009A4E1A">
        <w:rPr>
          <w:bCs/>
        </w:rPr>
        <w:t xml:space="preserve"> (1)</w:t>
      </w:r>
    </w:p>
    <w:p w14:paraId="3ADF2CD0" w14:textId="77777777" w:rsidR="00536B28" w:rsidRPr="00536B28" w:rsidRDefault="00536B28" w:rsidP="00536B28">
      <w:pPr>
        <w:ind w:firstLine="0"/>
        <w:rPr>
          <w:bCs/>
        </w:rPr>
      </w:pPr>
    </w:p>
    <w:p w14:paraId="4F9E2C1D" w14:textId="3103ED10"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44B02170" w14:textId="77777777" w:rsidR="00536B28" w:rsidRPr="00536B28" w:rsidRDefault="00536B28" w:rsidP="00536B28">
      <w:pPr>
        <w:ind w:firstLine="0"/>
        <w:rPr>
          <w:bCs/>
        </w:rPr>
      </w:pPr>
    </w:p>
    <w:p w14:paraId="26CB2370" w14:textId="51CF5FB5" w:rsidR="00FB1317" w:rsidRDefault="00FB1317">
      <w:pPr>
        <w:pStyle w:val="ListParagraph"/>
        <w:numPr>
          <w:ilvl w:val="0"/>
          <w:numId w:val="17"/>
        </w:numPr>
        <w:rPr>
          <w:bCs/>
        </w:rPr>
      </w:pPr>
      <w:r w:rsidRPr="00233788">
        <w:t>Kwestionariusz badania</w:t>
      </w:r>
      <w:r w:rsidRPr="00233788">
        <w:rPr>
          <w:bCs/>
        </w:rPr>
        <w:t xml:space="preserve"> studentów</w:t>
      </w:r>
      <w:r w:rsidR="009A4E1A">
        <w:rPr>
          <w:bCs/>
        </w:rPr>
        <w:t xml:space="preserve"> (3)</w:t>
      </w:r>
    </w:p>
    <w:p w14:paraId="25DC8BB4" w14:textId="77777777" w:rsidR="00536B28" w:rsidRPr="00536B28" w:rsidRDefault="00536B28" w:rsidP="00536B28">
      <w:pPr>
        <w:ind w:firstLine="0"/>
        <w:rPr>
          <w:bCs/>
        </w:rPr>
      </w:pPr>
    </w:p>
    <w:p w14:paraId="6733CBA0" w14:textId="4DCCE5C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62B39ECE" w14:textId="77777777" w:rsidR="00536B28" w:rsidRPr="00536B28" w:rsidRDefault="00536B28" w:rsidP="00536B28">
      <w:pPr>
        <w:ind w:firstLine="0"/>
        <w:rPr>
          <w:bCs/>
        </w:rPr>
      </w:pPr>
    </w:p>
    <w:p w14:paraId="5A1B4B83" w14:textId="1EB18B6C"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234D4298" w14:textId="77777777" w:rsidR="00536B28" w:rsidRPr="00536B28" w:rsidRDefault="00536B28" w:rsidP="00536B28">
      <w:pPr>
        <w:ind w:firstLine="0"/>
        <w:rPr>
          <w:bCs/>
        </w:rPr>
      </w:pPr>
    </w:p>
    <w:p w14:paraId="6FFEAE51" w14:textId="613F5DF6" w:rsidR="00F3116D" w:rsidRDefault="00F3116D" w:rsidP="00F3116D">
      <w:pPr>
        <w:pStyle w:val="ListParagraph"/>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547991E3" w14:textId="77777777" w:rsidR="00536B28" w:rsidRPr="00536B28" w:rsidRDefault="00536B28" w:rsidP="00536B28">
      <w:pPr>
        <w:ind w:firstLine="0"/>
        <w:rPr>
          <w:bCs/>
        </w:rPr>
      </w:pPr>
    </w:p>
    <w:p w14:paraId="642CD9E6" w14:textId="743CE9F8" w:rsidR="00FB1317" w:rsidRDefault="00FB1317">
      <w:pPr>
        <w:pStyle w:val="ListParagraph"/>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30C13768" w14:textId="77777777" w:rsidR="00536B28" w:rsidRPr="00536B28" w:rsidRDefault="00536B28" w:rsidP="00536B28">
      <w:pPr>
        <w:ind w:firstLine="0"/>
        <w:rPr>
          <w:bCs/>
        </w:rPr>
      </w:pPr>
    </w:p>
    <w:p w14:paraId="237F2569" w14:textId="040BAEE0"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466D541A" w14:textId="77777777" w:rsidR="00536B28" w:rsidRPr="00536B28" w:rsidRDefault="00536B28" w:rsidP="00536B28">
      <w:pPr>
        <w:ind w:firstLine="0"/>
        <w:rPr>
          <w:bCs/>
        </w:rPr>
      </w:pPr>
    </w:p>
    <w:p w14:paraId="56EB9D53" w14:textId="09C1264E" w:rsidR="00F3116D" w:rsidRDefault="00F3116D" w:rsidP="00F3116D">
      <w:pPr>
        <w:pStyle w:val="ListParagraph"/>
        <w:numPr>
          <w:ilvl w:val="0"/>
          <w:numId w:val="17"/>
        </w:numPr>
      </w:pPr>
      <w:r w:rsidRPr="00233788">
        <w:t>Kwestionariusz badania pracowników administracyjnych uczelni</w:t>
      </w:r>
      <w:r w:rsidR="009A4E1A">
        <w:t xml:space="preserve"> (11)</w:t>
      </w:r>
    </w:p>
    <w:p w14:paraId="2F13AD1D" w14:textId="77777777" w:rsidR="00536B28" w:rsidRPr="00233788" w:rsidRDefault="00536B28" w:rsidP="00536B28">
      <w:pPr>
        <w:ind w:firstLine="0"/>
      </w:pPr>
    </w:p>
    <w:p w14:paraId="595DADF0" w14:textId="43187CBA" w:rsidR="00F3116D" w:rsidRDefault="00F3116D" w:rsidP="00F3116D">
      <w:pPr>
        <w:pStyle w:val="ListParagraph"/>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6AB43871" w14:textId="77777777" w:rsidR="00536B28" w:rsidRPr="00536B28" w:rsidRDefault="00536B28" w:rsidP="00536B28">
      <w:pPr>
        <w:ind w:firstLine="0"/>
        <w:rPr>
          <w:bCs/>
        </w:rPr>
      </w:pPr>
    </w:p>
    <w:p w14:paraId="27B02951" w14:textId="450115CE" w:rsidR="00FB1317" w:rsidRDefault="00FB1317">
      <w:pPr>
        <w:pStyle w:val="ListParagraph"/>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5A6C0A08" w14:textId="77777777" w:rsidR="00536B28" w:rsidRPr="00536B28" w:rsidRDefault="00536B28" w:rsidP="00536B28">
      <w:pPr>
        <w:ind w:firstLine="0"/>
        <w:rPr>
          <w:bCs/>
        </w:rPr>
      </w:pPr>
    </w:p>
    <w:p w14:paraId="4B611B72" w14:textId="7EC1B6BC" w:rsidR="009A4E1A" w:rsidRDefault="009A4E1A" w:rsidP="009A4E1A">
      <w:pPr>
        <w:pStyle w:val="ListParagraph"/>
        <w:numPr>
          <w:ilvl w:val="0"/>
          <w:numId w:val="17"/>
        </w:numPr>
        <w:rPr>
          <w:bCs/>
        </w:rPr>
      </w:pPr>
      <w:r>
        <w:rPr>
          <w:bCs/>
        </w:rPr>
        <w:t>Pytanie kwalifikujące do udziału w badaniu władz uczelni (14)</w:t>
      </w:r>
    </w:p>
    <w:p w14:paraId="21A79904" w14:textId="77777777" w:rsidR="00536B28" w:rsidRPr="00536B28" w:rsidRDefault="00536B28" w:rsidP="00536B28">
      <w:pPr>
        <w:ind w:firstLine="0"/>
        <w:rPr>
          <w:bCs/>
        </w:rPr>
      </w:pPr>
    </w:p>
    <w:p w14:paraId="0AC2E125" w14:textId="70E4DD71" w:rsidR="009A4E1A" w:rsidRPr="00536B28" w:rsidRDefault="009A4E1A" w:rsidP="007D711A">
      <w:pPr>
        <w:pStyle w:val="ListParagraph"/>
        <w:numPr>
          <w:ilvl w:val="0"/>
          <w:numId w:val="17"/>
        </w:numPr>
        <w:rPr>
          <w:bCs/>
        </w:rPr>
      </w:pPr>
      <w:r w:rsidRPr="00233788">
        <w:t>Kwestionariusz badania przedstawicieli władz uczelni</w:t>
      </w:r>
      <w:r>
        <w:t xml:space="preserve"> (15)</w:t>
      </w:r>
    </w:p>
    <w:p w14:paraId="044FEA25" w14:textId="77777777" w:rsidR="00536B28" w:rsidRPr="00536B28" w:rsidRDefault="00536B28" w:rsidP="00536B28">
      <w:pPr>
        <w:ind w:firstLine="0"/>
        <w:rPr>
          <w:bCs/>
        </w:rPr>
      </w:pPr>
    </w:p>
    <w:p w14:paraId="2B972479" w14:textId="3CFAC9AE" w:rsidR="009A4E1A" w:rsidRDefault="009A4E1A" w:rsidP="009A4E1A">
      <w:pPr>
        <w:pStyle w:val="ListParagraph"/>
        <w:numPr>
          <w:ilvl w:val="0"/>
          <w:numId w:val="17"/>
        </w:numPr>
        <w:rPr>
          <w:bCs/>
        </w:rPr>
      </w:pPr>
      <w:r>
        <w:rPr>
          <w:bCs/>
        </w:rPr>
        <w:t>Pytania kwalifikujące do udziału w badaniu pracodawców (16)</w:t>
      </w:r>
    </w:p>
    <w:p w14:paraId="6D3A69D8" w14:textId="77777777" w:rsidR="00536B28" w:rsidRPr="00536B28" w:rsidRDefault="00536B28" w:rsidP="00536B28">
      <w:pPr>
        <w:ind w:firstLine="0"/>
        <w:rPr>
          <w:bCs/>
        </w:rPr>
      </w:pPr>
    </w:p>
    <w:p w14:paraId="1308C96B" w14:textId="0736B26F" w:rsidR="009A4E1A" w:rsidRDefault="009A4E1A" w:rsidP="009A4E1A">
      <w:pPr>
        <w:pStyle w:val="ListParagraph"/>
        <w:numPr>
          <w:ilvl w:val="0"/>
          <w:numId w:val="17"/>
        </w:numPr>
        <w:rPr>
          <w:bCs/>
        </w:rPr>
      </w:pPr>
      <w:r>
        <w:rPr>
          <w:bCs/>
        </w:rPr>
        <w:t>Pytania wstępne w badaniu pracodawców (17)</w:t>
      </w:r>
    </w:p>
    <w:p w14:paraId="45781C52" w14:textId="77777777" w:rsidR="00536B28" w:rsidRPr="00536B28" w:rsidRDefault="00536B28" w:rsidP="00536B28">
      <w:pPr>
        <w:ind w:firstLine="0"/>
        <w:rPr>
          <w:bCs/>
        </w:rPr>
      </w:pPr>
    </w:p>
    <w:p w14:paraId="769064E8" w14:textId="193F2CBB"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04C4110E" w14:textId="77777777" w:rsidR="00536B28" w:rsidRPr="009A4E1A" w:rsidRDefault="00536B28" w:rsidP="00536B28">
      <w:pPr>
        <w:ind w:firstLine="0"/>
      </w:pPr>
    </w:p>
    <w:p w14:paraId="549245DC" w14:textId="660F0CBA" w:rsidR="009A4E1A" w:rsidRDefault="009A4E1A" w:rsidP="009A4E1A">
      <w:pPr>
        <w:pStyle w:val="ListParagraph"/>
        <w:numPr>
          <w:ilvl w:val="0"/>
          <w:numId w:val="17"/>
        </w:numPr>
        <w:rPr>
          <w:bCs/>
        </w:rPr>
      </w:pPr>
      <w:r>
        <w:rPr>
          <w:bCs/>
        </w:rPr>
        <w:t>Pytanie kwalifikujące do udziału w badaniu władz samorządowych (21)</w:t>
      </w:r>
    </w:p>
    <w:p w14:paraId="5C4588C7" w14:textId="77777777" w:rsidR="00536B28" w:rsidRPr="00536B28" w:rsidRDefault="00536B28" w:rsidP="00536B28">
      <w:pPr>
        <w:ind w:firstLine="0"/>
        <w:rPr>
          <w:bCs/>
        </w:rPr>
      </w:pPr>
    </w:p>
    <w:p w14:paraId="4D651AF9" w14:textId="590B0B30" w:rsidR="009A4E1A" w:rsidRPr="00536B28" w:rsidRDefault="009A4E1A">
      <w:pPr>
        <w:pStyle w:val="ListParagraph"/>
        <w:numPr>
          <w:ilvl w:val="0"/>
          <w:numId w:val="17"/>
        </w:numPr>
      </w:pPr>
      <w:r>
        <w:rPr>
          <w:bCs/>
        </w:rPr>
        <w:t>Pytania wstępne w badaniu władz samorządowych (22)</w:t>
      </w:r>
    </w:p>
    <w:p w14:paraId="1B292B08" w14:textId="77777777" w:rsidR="00536B28" w:rsidRPr="009A4E1A" w:rsidRDefault="00536B28" w:rsidP="00536B28">
      <w:pPr>
        <w:ind w:firstLine="0"/>
      </w:pPr>
    </w:p>
    <w:p w14:paraId="1C7C1B7C" w14:textId="7D5F3E21" w:rsidR="00FB1317" w:rsidRDefault="00FB1317">
      <w:pPr>
        <w:pStyle w:val="ListParagraph"/>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0E82E5EE" w14:textId="77777777" w:rsidR="00536B28" w:rsidRPr="00536B28" w:rsidRDefault="00536B28" w:rsidP="00536B28">
      <w:pPr>
        <w:ind w:firstLine="0"/>
        <w:rPr>
          <w:bCs/>
        </w:rPr>
      </w:pPr>
    </w:p>
    <w:p w14:paraId="1B359705" w14:textId="797982CB" w:rsidR="009A4E1A" w:rsidRDefault="00122E7A">
      <w:pPr>
        <w:pStyle w:val="ListParagraph"/>
        <w:numPr>
          <w:ilvl w:val="0"/>
          <w:numId w:val="17"/>
        </w:numPr>
        <w:rPr>
          <w:bCs/>
        </w:rPr>
      </w:pPr>
      <w:r>
        <w:rPr>
          <w:bCs/>
        </w:rPr>
        <w:t>Pytania końcowe (26)</w:t>
      </w:r>
    </w:p>
    <w:p w14:paraId="2CF604C3" w14:textId="77777777" w:rsidR="00536B28" w:rsidRPr="00536B28" w:rsidRDefault="00536B28" w:rsidP="00536B28">
      <w:pPr>
        <w:ind w:firstLine="0"/>
        <w:rPr>
          <w:bCs/>
        </w:rPr>
      </w:pP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942" w:name="_Toc164801044"/>
      <w:bookmarkStart w:id="943" w:name="_Toc168903307"/>
      <w:bookmarkStart w:id="944" w:name="_Toc168903713"/>
      <w:bookmarkStart w:id="945"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942"/>
      <w:bookmarkEnd w:id="943"/>
      <w:bookmarkEnd w:id="944"/>
      <w:bookmarkEnd w:id="945"/>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Heading1"/>
        <w:numPr>
          <w:ilvl w:val="0"/>
          <w:numId w:val="0"/>
        </w:numPr>
        <w:ind w:left="432"/>
      </w:pPr>
      <w:bookmarkStart w:id="946" w:name="_Toc164801045"/>
      <w:bookmarkStart w:id="947" w:name="_Toc168903308"/>
      <w:bookmarkStart w:id="948" w:name="_Toc168903714"/>
      <w:bookmarkStart w:id="949"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946"/>
      <w:bookmarkEnd w:id="947"/>
      <w:bookmarkEnd w:id="948"/>
      <w:bookmarkEnd w:id="949"/>
    </w:p>
    <w:p w14:paraId="5427DF13" w14:textId="2A1236AF" w:rsidR="00622247" w:rsidRDefault="00622247" w:rsidP="00622247">
      <w:pPr>
        <w:pStyle w:val="Tytutabeli"/>
      </w:pPr>
      <w:bookmarkStart w:id="950" w:name="_Ref134656238"/>
      <w:bookmarkStart w:id="951" w:name="_Toc169134804"/>
      <w:r>
        <w:t xml:space="preserve">Tabela </w:t>
      </w:r>
      <w:fldSimple w:instr=" SEQ Tabela \* ARABIC ">
        <w:r w:rsidR="00F2350D">
          <w:rPr>
            <w:noProof/>
          </w:rPr>
          <w:t>81</w:t>
        </w:r>
      </w:fldSimple>
      <w:bookmarkEnd w:id="950"/>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95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Heading1"/>
        <w:numPr>
          <w:ilvl w:val="0"/>
          <w:numId w:val="0"/>
        </w:numPr>
        <w:ind w:left="432"/>
      </w:pPr>
      <w:bookmarkStart w:id="952" w:name="_Toc164801046"/>
      <w:bookmarkStart w:id="953" w:name="_Toc168903309"/>
      <w:bookmarkStart w:id="954" w:name="_Toc168903715"/>
      <w:bookmarkStart w:id="955"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952"/>
      <w:bookmarkEnd w:id="953"/>
      <w:bookmarkEnd w:id="954"/>
      <w:bookmarkEnd w:id="955"/>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961DB7"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61DB7"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961DB7"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61DB7"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961DB7"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61DB7"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61DB7"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61DB7"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61DB7"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61DB7"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61DB7"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61DB7"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61DB7"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61DB7"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61DB7"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61DB7"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61DB7"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61DB7"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61DB7"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61DB7"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61DB7"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61DB7"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61DB7"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61DB7"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61DB7"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61DB7"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61DB7"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61DB7"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61DB7"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61DB7"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61DB7"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61DB7"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61DB7"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61DB7"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61DB7"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61DB7"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61DB7"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61DB7"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61DB7"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61DB7"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61DB7"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61DB7"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61DB7"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61DB7"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961DB7"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961DB7"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61DB7"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61DB7"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61DB7"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61DB7"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61DB7"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61DB7"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61DB7"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61DB7"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61DB7"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61DB7"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61DB7"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61DB7"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61DB7"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61DB7"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61DB7"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61DB7"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61DB7"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61DB7"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61DB7"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61DB7"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61DB7"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61DB7"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61DB7"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61DB7"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61DB7"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961DB7"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61DB7"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61DB7"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61DB7"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61DB7"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61DB7"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61DB7"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961DB7"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961DB7"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61DB7"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61DB7"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61DB7"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61DB7"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61DB7"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61DB7"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61DB7"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61DB7"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61DB7"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61DB7"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61DB7"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61DB7"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61DB7"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61DB7"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961DB7"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61DB7"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61DB7"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61DB7"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961DB7"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61DB7"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61DB7"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61DB7"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61DB7"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961DB7"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61DB7"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61DB7"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61DB7"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61DB7"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61DB7"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961DB7"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61DB7"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61DB7"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61DB7"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61DB7"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61DB7"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61DB7"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61DB7"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61DB7"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61DB7"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961DB7"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61DB7"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61DB7"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61DB7"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61DB7"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61DB7"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61DB7"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61DB7"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61DB7"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61DB7"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961DB7"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61DB7"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61DB7"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61DB7"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61DB7"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961DB7"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61DB7"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61DB7"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61DB7"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961DB7"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61DB7"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61DB7"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61DB7"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61DB7"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61DB7"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61DB7"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961DB7"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61DB7"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61DB7"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61DB7"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61DB7"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61DB7"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961DB7"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61DB7"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61DB7"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61DB7"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61DB7"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61DB7"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961DB7"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61DB7"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61DB7"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61DB7"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61DB7"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61DB7"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61DB7"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61DB7"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61DB7"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61DB7"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61DB7"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61DB7"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61DB7"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61DB7"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61DB7"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961DB7"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61DB7"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61DB7"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61DB7"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61DB7"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61DB7"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61DB7"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61DB7"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61DB7"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61DB7"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61DB7"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61DB7"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61DB7"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61DB7"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61DB7"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61DB7"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61DB7"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961DB7"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61DB7"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61DB7"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61DB7"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61DB7"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61DB7"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61DB7"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61DB7"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61DB7"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61DB7"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61DB7"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961DB7"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61DB7"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61DB7"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61DB7"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61DB7"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61DB7"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61DB7"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61DB7"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61DB7"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61DB7"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961DB7"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61DB7"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61DB7"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61DB7"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61DB7"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961DB7"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61DB7"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61DB7"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61DB7"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61DB7"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61DB7"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61DB7"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61DB7"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961DB7"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61DB7"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61DB7"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61DB7"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61DB7"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61DB7"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61DB7"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61DB7"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61DB7"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61DB7"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61DB7"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61DB7"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61DB7"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61DB7"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61DB7"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61DB7"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61DB7"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961DB7"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61DB7"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61DB7"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61DB7"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61DB7"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961DB7"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61DB7"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61DB7"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61DB7"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61DB7"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61DB7"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61DB7"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61DB7"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61DB7"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61DB7"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961DB7"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61DB7"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61DB7"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61DB7"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61DB7"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61DB7"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61DB7"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61DB7"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61DB7"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61DB7"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61DB7"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61DB7"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61DB7"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61DB7"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61DB7"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61DB7"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61DB7"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61DB7"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61DB7"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61DB7"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61DB7"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61DB7"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61DB7"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61DB7"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61DB7"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61DB7"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61DB7"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961DB7"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61DB7"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61DB7"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61DB7"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61DB7"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61DB7"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61DB7"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61DB7"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61DB7"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61DB7"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61DB7"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61DB7"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61DB7"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61DB7"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961DB7"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61DB7"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61DB7"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61DB7"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61DB7"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61DB7"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61DB7"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61DB7"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61DB7"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61DB7"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961DB7"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61DB7"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61DB7"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61DB7"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61DB7"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61DB7"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61DB7"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61DB7"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61DB7"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61DB7"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61DB7"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961DB7"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61DB7"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61DB7"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61DB7"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61DB7"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61DB7"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61DB7"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61DB7"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61DB7"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61DB7"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61DB7"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61DB7"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61DB7"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61DB7"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61DB7"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61DB7"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61DB7"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61DB7"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61DB7"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961DB7"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61DB7"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61DB7"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61DB7"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61DB7"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61DB7"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61DB7"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61DB7"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61DB7"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61DB7"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61DB7"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61DB7"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961DB7"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61DB7"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61DB7"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61DB7"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61DB7"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61DB7"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61DB7"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61DB7"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61DB7"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61DB7"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61DB7"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961DB7"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61DB7"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961DB7"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61DB7"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61DB7"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61DB7"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61DB7"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61DB7"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61DB7"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61DB7"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61DB7"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61DB7"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61DB7"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61DB7"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61DB7"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61DB7"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61DB7"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61DB7"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61DB7"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61DB7"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61DB7"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61DB7"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61DB7"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61DB7"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61DB7"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61DB7"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61DB7"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61DB7"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61DB7"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61DB7"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61DB7"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61DB7"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61DB7"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61DB7"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961DB7"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61DB7"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61DB7"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61DB7"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61DB7"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61DB7"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61DB7"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61DB7"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61DB7"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61DB7"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61DB7"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61DB7"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61DB7"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61DB7"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61DB7"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61DB7"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61DB7"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61DB7"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61DB7"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61DB7"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61DB7"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61DB7"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61DB7"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61DB7"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61DB7"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61DB7"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61DB7"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61DB7"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61DB7"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61DB7"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61DB7"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961DB7"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61DB7"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61DB7"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61DB7"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61DB7"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61DB7"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61DB7"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961DB7"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61DB7"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61DB7"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61DB7"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61DB7"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61DB7"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61DB7"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Heading1"/>
        <w:numPr>
          <w:ilvl w:val="0"/>
          <w:numId w:val="0"/>
        </w:numPr>
        <w:ind w:left="432"/>
      </w:pPr>
      <w:bookmarkStart w:id="956" w:name="_Toc164801047"/>
      <w:bookmarkStart w:id="957" w:name="_Toc168903310"/>
      <w:bookmarkStart w:id="958" w:name="_Toc168903716"/>
      <w:bookmarkStart w:id="959" w:name="_Toc169134117"/>
      <w:r w:rsidRPr="00920178">
        <w:lastRenderedPageBreak/>
        <w:t xml:space="preserve">Załącznik 6 – </w:t>
      </w:r>
      <w:bookmarkStart w:id="960"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956"/>
      <w:bookmarkEnd w:id="957"/>
      <w:bookmarkEnd w:id="958"/>
      <w:bookmarkEnd w:id="959"/>
      <w:bookmarkEnd w:id="960"/>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79"/>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Heading1"/>
        <w:numPr>
          <w:ilvl w:val="0"/>
          <w:numId w:val="0"/>
        </w:numPr>
        <w:ind w:left="432"/>
      </w:pPr>
      <w:bookmarkStart w:id="961" w:name="_Toc164801048"/>
      <w:bookmarkStart w:id="962" w:name="_Toc168903311"/>
      <w:bookmarkStart w:id="963" w:name="_Toc168903717"/>
      <w:bookmarkStart w:id="964"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961"/>
      <w:bookmarkEnd w:id="962"/>
      <w:bookmarkEnd w:id="963"/>
      <w:bookmarkEnd w:id="964"/>
    </w:p>
    <w:p w14:paraId="74AE2DCF" w14:textId="4CA19AF2" w:rsidR="00BC6853" w:rsidRDefault="00BC6853" w:rsidP="00BC6853">
      <w:commentRangeStart w:id="965"/>
      <w:r>
        <w:t>Wstawić obraz SSDQM_HQ</w:t>
      </w:r>
      <w:commentRangeEnd w:id="965"/>
      <w:r>
        <w:rPr>
          <w:rStyle w:val="CommentReference"/>
          <w:rFonts w:ascii="Times New Roman" w:eastAsia="Times New Roman" w:hAnsi="Times New Roman"/>
          <w:szCs w:val="20"/>
          <w:lang w:eastAsia="pl-PL"/>
        </w:rPr>
        <w:commentReference w:id="965"/>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ListParagraph"/>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ListParagraph"/>
        <w:numPr>
          <w:ilvl w:val="1"/>
          <w:numId w:val="41"/>
        </w:numPr>
      </w:pPr>
      <w:r>
        <w:t>Opis cech każdej z grup w celu ich odpowiedniej klasyfikacji</w:t>
      </w:r>
    </w:p>
    <w:p w14:paraId="09A9F4EF" w14:textId="77777777" w:rsidR="00BC6853" w:rsidRDefault="00BC6853">
      <w:pPr>
        <w:pStyle w:val="ListParagraph"/>
        <w:numPr>
          <w:ilvl w:val="1"/>
          <w:numId w:val="41"/>
        </w:numPr>
      </w:pPr>
      <w:r>
        <w:t>Wybór najistotniejszych grup interesariuszy przy uwzględnieniu misji i celów organizacji</w:t>
      </w:r>
    </w:p>
    <w:p w14:paraId="58261903" w14:textId="39A3336A"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ListParagraph"/>
        <w:numPr>
          <w:ilvl w:val="1"/>
          <w:numId w:val="41"/>
        </w:numPr>
      </w:pPr>
      <w:r>
        <w:t>Przeprowadzenie wywiadów badania jakościowego</w:t>
      </w:r>
    </w:p>
    <w:p w14:paraId="11A6914A"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ListParagraph"/>
        <w:numPr>
          <w:ilvl w:val="1"/>
          <w:numId w:val="41"/>
        </w:numPr>
      </w:pPr>
      <w:r w:rsidRPr="007E3E7E">
        <w:t>Opracowanie narzędzia badawczego</w:t>
      </w:r>
    </w:p>
    <w:p w14:paraId="7BC8F61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ListParagraph"/>
        <w:numPr>
          <w:ilvl w:val="1"/>
          <w:numId w:val="41"/>
        </w:numPr>
      </w:pPr>
      <w:r w:rsidRPr="007E3E7E">
        <w:t>Weryfikacja narzędzia pomiarowego poprzez przeprowadzenie badania pilotażowego</w:t>
      </w:r>
    </w:p>
    <w:p w14:paraId="1D8976A9" w14:textId="77777777" w:rsidR="00BC6853" w:rsidRPr="007E3E7E" w:rsidRDefault="00BC6853">
      <w:pPr>
        <w:pStyle w:val="ListParagraph"/>
        <w:numPr>
          <w:ilvl w:val="1"/>
          <w:numId w:val="41"/>
        </w:numPr>
      </w:pPr>
      <w:r w:rsidRPr="007E3E7E">
        <w:t>Wprowadzenie ewentualnych korekt do narzędzia pomiarowego</w:t>
      </w:r>
    </w:p>
    <w:p w14:paraId="3D99E1CC" w14:textId="77777777" w:rsidR="00BC6853" w:rsidRPr="007E3E7E" w:rsidRDefault="00BC6853">
      <w:pPr>
        <w:pStyle w:val="ListParagraph"/>
        <w:numPr>
          <w:ilvl w:val="1"/>
          <w:numId w:val="41"/>
        </w:numPr>
      </w:pPr>
      <w:r w:rsidRPr="007E3E7E">
        <w:t>Przeprowadzenie badania właściwego</w:t>
      </w:r>
    </w:p>
    <w:p w14:paraId="537835FC" w14:textId="77777777" w:rsidR="00BC6853" w:rsidRPr="007E3E7E" w:rsidRDefault="00BC6853">
      <w:pPr>
        <w:pStyle w:val="ListParagraph"/>
        <w:numPr>
          <w:ilvl w:val="1"/>
          <w:numId w:val="41"/>
        </w:numPr>
      </w:pPr>
      <w:r w:rsidRPr="007E3E7E">
        <w:t>Analiza wyników badania</w:t>
      </w:r>
    </w:p>
    <w:p w14:paraId="45BBED72" w14:textId="77777777" w:rsidR="00BC6853" w:rsidRPr="007E3E7E" w:rsidRDefault="00BC6853">
      <w:pPr>
        <w:pStyle w:val="ListParagraph"/>
        <w:numPr>
          <w:ilvl w:val="2"/>
          <w:numId w:val="41"/>
        </w:numPr>
      </w:pPr>
      <w:r w:rsidRPr="007E3E7E">
        <w:t>Weryfikacja reprezentatywności grupy badawczej</w:t>
      </w:r>
    </w:p>
    <w:p w14:paraId="559113A4" w14:textId="77777777" w:rsidR="00BC6853" w:rsidRDefault="00BC6853">
      <w:pPr>
        <w:pStyle w:val="ListParagraph"/>
        <w:numPr>
          <w:ilvl w:val="2"/>
          <w:numId w:val="41"/>
        </w:numPr>
      </w:pPr>
      <w:r w:rsidRPr="007E3E7E">
        <w:t>Weryfikacji statystycznej istotności uzyskanych wyników</w:t>
      </w:r>
    </w:p>
    <w:p w14:paraId="39AB63A1" w14:textId="022FE54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ListParagraph"/>
        <w:numPr>
          <w:ilvl w:val="1"/>
          <w:numId w:val="41"/>
        </w:numPr>
      </w:pPr>
      <w:r w:rsidRPr="007E3E7E">
        <w:t>Opracowanie raportu z badania</w:t>
      </w:r>
    </w:p>
    <w:p w14:paraId="062E12DB" w14:textId="77777777" w:rsidR="00BC6853" w:rsidRDefault="00BC6853">
      <w:pPr>
        <w:pStyle w:val="ListParagraph"/>
        <w:numPr>
          <w:ilvl w:val="0"/>
          <w:numId w:val="41"/>
        </w:numPr>
      </w:pPr>
      <w:r>
        <w:t>Wybór obszarów do doskonalenia</w:t>
      </w:r>
    </w:p>
    <w:p w14:paraId="30960EF6"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ListParagraph"/>
        <w:numPr>
          <w:ilvl w:val="1"/>
          <w:numId w:val="41"/>
        </w:numPr>
      </w:pPr>
      <w:r>
        <w:t>Wybór szczegółowych obszarów do poprawy (zastosowanie metod analitycznych np. tzw. diagram Pareto-Lorentza, i in.)</w:t>
      </w:r>
    </w:p>
    <w:p w14:paraId="51F93E93" w14:textId="77777777" w:rsidR="00BC6853" w:rsidRDefault="00BC6853">
      <w:pPr>
        <w:pStyle w:val="ListParagraph"/>
        <w:numPr>
          <w:ilvl w:val="0"/>
          <w:numId w:val="41"/>
        </w:numPr>
      </w:pPr>
      <w:r>
        <w:t>Implementacja zmian w celu osiągnięcia poprawy w wybranych obszarach</w:t>
      </w:r>
    </w:p>
    <w:p w14:paraId="61E25CAD"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574A0FF8" w14:textId="77777777" w:rsidR="00BC6853" w:rsidRDefault="00BC6853">
      <w:pPr>
        <w:pStyle w:val="ListParagraph"/>
        <w:numPr>
          <w:ilvl w:val="1"/>
          <w:numId w:val="41"/>
        </w:numPr>
      </w:pPr>
      <w:r>
        <w:t>[A] Określenie wstępnej wizji celu do poprawy</w:t>
      </w:r>
    </w:p>
    <w:p w14:paraId="4F538338"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ListParagraph"/>
        <w:numPr>
          <w:ilvl w:val="1"/>
          <w:numId w:val="41"/>
        </w:numPr>
      </w:pPr>
      <w:r>
        <w:t>[A] Ustalenie wstępnego planu działań wraz z ich przewidywanymi kosztami oraz wzajemnymi zależnościami</w:t>
      </w:r>
    </w:p>
    <w:p w14:paraId="74BC8955" w14:textId="77777777" w:rsidR="00BC6853" w:rsidRDefault="00BC6853">
      <w:pPr>
        <w:pStyle w:val="ListParagraph"/>
        <w:numPr>
          <w:ilvl w:val="1"/>
          <w:numId w:val="41"/>
        </w:numPr>
      </w:pPr>
      <w:r>
        <w:t>[A] Iteracyjne wdrażanie zmian i ich bieżąca weryfikacja (plan, realizacja, weryfikacja)</w:t>
      </w:r>
    </w:p>
    <w:p w14:paraId="7FED70FE" w14:textId="77777777" w:rsidR="00BC6853" w:rsidRDefault="00BC6853">
      <w:pPr>
        <w:pStyle w:val="ListParagraph"/>
        <w:numPr>
          <w:ilvl w:val="1"/>
          <w:numId w:val="41"/>
        </w:numPr>
      </w:pPr>
      <w:r>
        <w:t>[A] Iteracyjne przeglądy i doskonalenie sposobów pracy i współpracy zespołu</w:t>
      </w:r>
    </w:p>
    <w:p w14:paraId="5314CEDC" w14:textId="0CA58E52"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ListParagraph"/>
        <w:numPr>
          <w:ilvl w:val="1"/>
          <w:numId w:val="41"/>
        </w:numPr>
      </w:pPr>
      <w:r>
        <w:t>[W] Szczegółowe określenie celu do osiągnięcia</w:t>
      </w:r>
    </w:p>
    <w:p w14:paraId="7004DECD"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ListParagraph"/>
        <w:numPr>
          <w:ilvl w:val="1"/>
          <w:numId w:val="41"/>
        </w:numPr>
      </w:pPr>
      <w:r>
        <w:t>[W] Weryfikacja planu i opracowanie harmonogramu wraz z harmonogramem wykorzystania zasobów</w:t>
      </w:r>
    </w:p>
    <w:p w14:paraId="252AC35C" w14:textId="77777777" w:rsidR="00BC6853" w:rsidRDefault="00BC6853">
      <w:pPr>
        <w:pStyle w:val="ListParagraph"/>
        <w:numPr>
          <w:ilvl w:val="1"/>
          <w:numId w:val="41"/>
        </w:numPr>
      </w:pPr>
      <w:r>
        <w:t>[W] Określenie ścieżki krytycznej projektu i najistotniejszych ryzyk do monitorowania</w:t>
      </w:r>
    </w:p>
    <w:p w14:paraId="749554B8" w14:textId="77777777" w:rsidR="00BC6853" w:rsidRDefault="00BC6853">
      <w:pPr>
        <w:pStyle w:val="ListParagraph"/>
        <w:numPr>
          <w:ilvl w:val="1"/>
          <w:numId w:val="41"/>
        </w:numPr>
      </w:pPr>
      <w:r>
        <w:t>[W] Wprowadzenie ewentualnych korekt do planu</w:t>
      </w:r>
    </w:p>
    <w:p w14:paraId="1FE00ECE"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ListParagraph"/>
        <w:numPr>
          <w:ilvl w:val="1"/>
          <w:numId w:val="41"/>
        </w:numPr>
      </w:pPr>
      <w:r>
        <w:t>[W] Weryfikacja stopnia osiągnięcia celu poprawy</w:t>
      </w:r>
    </w:p>
    <w:p w14:paraId="597FE131" w14:textId="77777777" w:rsidR="00BC6853" w:rsidRDefault="00BC6853">
      <w:pPr>
        <w:pStyle w:val="ListParagraph"/>
        <w:numPr>
          <w:ilvl w:val="0"/>
          <w:numId w:val="41"/>
        </w:numPr>
      </w:pPr>
      <w:r>
        <w:t>Zaplanowanie ciągłego pozyskiwania informacji zwrotnej</w:t>
      </w:r>
    </w:p>
    <w:p w14:paraId="19EF026C" w14:textId="77777777" w:rsidR="00BC6853" w:rsidRDefault="00BC6853">
      <w:pPr>
        <w:pStyle w:val="ListParagraph"/>
        <w:numPr>
          <w:ilvl w:val="1"/>
          <w:numId w:val="41"/>
        </w:numPr>
      </w:pPr>
      <w:r>
        <w:t>Ustalenie szczegółów metod ciągłego pozyskiwania informacji zwrotnej</w:t>
      </w:r>
    </w:p>
    <w:p w14:paraId="013CB91D" w14:textId="77777777" w:rsidR="00BC6853" w:rsidRDefault="00BC6853">
      <w:pPr>
        <w:pStyle w:val="ListParagraph"/>
        <w:numPr>
          <w:ilvl w:val="1"/>
          <w:numId w:val="41"/>
        </w:numPr>
      </w:pPr>
      <w:r>
        <w:t>Zaplanowanie regularnych cykli pozyskiwania informacji zwrotnej</w:t>
      </w:r>
    </w:p>
    <w:p w14:paraId="119632C7" w14:textId="2601AF24"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ListParagraph"/>
        <w:numPr>
          <w:ilvl w:val="0"/>
          <w:numId w:val="41"/>
        </w:numPr>
      </w:pPr>
      <w:r>
        <w:t>Ciągłe doskonalenie</w:t>
      </w:r>
    </w:p>
    <w:p w14:paraId="59758E51"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ListParagraph"/>
        <w:numPr>
          <w:ilvl w:val="2"/>
          <w:numId w:val="41"/>
        </w:numPr>
      </w:pPr>
      <w:r>
        <w:t>Ustanowienie zestawu metod pomiaru i weryfikacji efektów działań (uczelni, w tym procesów zmian/doskonalenia)</w:t>
      </w:r>
    </w:p>
    <w:p w14:paraId="15C5A897"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ListParagraph"/>
        <w:numPr>
          <w:ilvl w:val="1"/>
          <w:numId w:val="41"/>
        </w:numPr>
      </w:pPr>
      <w:r>
        <w:t>Ustanowienie cykli regularnej analizy (kolejnych) obszarów do poprawy oraz wdrażania zmian</w:t>
      </w:r>
    </w:p>
    <w:p w14:paraId="1312F561" w14:textId="6F0F830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ListParagraph"/>
        <w:numPr>
          <w:ilvl w:val="1"/>
          <w:numId w:val="41"/>
        </w:numPr>
      </w:pPr>
      <w:r>
        <w:t>Ustanowienie sposobów transparentnego gromadzenia wiedzy (w zakresie działań doskonalących)</w:t>
      </w:r>
    </w:p>
    <w:p w14:paraId="46B1F95F" w14:textId="77777777" w:rsidR="00BC6853" w:rsidRDefault="00BC6853">
      <w:pPr>
        <w:pStyle w:val="ListParagraph"/>
        <w:numPr>
          <w:ilvl w:val="1"/>
          <w:numId w:val="41"/>
        </w:numPr>
      </w:pPr>
      <w:r>
        <w:t xml:space="preserve">Ustanowienie regularnych przeglądów (np. retrospektywy) procesu ciągłego doskonalenia </w:t>
      </w:r>
    </w:p>
    <w:p w14:paraId="07817CF1" w14:textId="5CD8294B"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Jan Paweł Szefler" w:date="2023-05-11T00:11:00Z" w:initials="JS">
    <w:p w14:paraId="425CE523" w14:textId="77777777" w:rsidR="008640C0" w:rsidRDefault="008640C0" w:rsidP="008640C0">
      <w:pPr>
        <w:pStyle w:val="CommentText"/>
      </w:pPr>
      <w:r>
        <w:rPr>
          <w:rStyle w:val="CommentReference"/>
        </w:rPr>
        <w:annotationRef/>
      </w:r>
      <w:r>
        <w:t>Skontrolować, czy numeracja załączników nie uległa zmianie</w:t>
      </w:r>
    </w:p>
  </w:comment>
  <w:comment w:id="18" w:author="Jan Paweł Szefler" w:date="2024-04-09T08:20:00Z" w:initials="JS">
    <w:p w14:paraId="65E940C3" w14:textId="77777777" w:rsidR="009723C1" w:rsidRDefault="009723C1" w:rsidP="009723C1">
      <w:pPr>
        <w:pStyle w:val="CommentText"/>
      </w:pPr>
      <w:r>
        <w:rPr>
          <w:rStyle w:val="CommentReference"/>
        </w:rPr>
        <w:annotationRef/>
      </w:r>
      <w:r>
        <w:t>to tylko znacznik dla części o TQM</w:t>
      </w:r>
    </w:p>
  </w:comment>
  <w:comment w:id="19" w:author="Jan Paweł Szefler" w:date="2024-04-09T08:20:00Z" w:initials="JS">
    <w:p w14:paraId="5D238E3D" w14:textId="77777777" w:rsidR="009723C1" w:rsidRDefault="009723C1" w:rsidP="009723C1">
      <w:pPr>
        <w:pStyle w:val="CommentText"/>
      </w:pPr>
      <w:r>
        <w:rPr>
          <w:rStyle w:val="CommentReference"/>
        </w:rPr>
        <w:annotationRef/>
      </w:r>
      <w:r>
        <w:t>to tylko znacznik dla części o CAF</w:t>
      </w:r>
    </w:p>
  </w:comment>
  <w:comment w:id="20" w:author="Jan Paweł Szefler" w:date="2024-04-09T08:21:00Z" w:initials="JS">
    <w:p w14:paraId="1649FAD8" w14:textId="77777777" w:rsidR="009723C1" w:rsidRDefault="009723C1" w:rsidP="009723C1">
      <w:pPr>
        <w:pStyle w:val="CommentText"/>
      </w:pPr>
      <w:r>
        <w:rPr>
          <w:rStyle w:val="CommentReference"/>
        </w:rPr>
        <w:annotationRef/>
      </w:r>
      <w:r>
        <w:t>to tylko znacznik dla części o QualHE</w:t>
      </w:r>
    </w:p>
  </w:comment>
  <w:comment w:id="21" w:author="Jan Paweł Szefler" w:date="2024-01-02T21:10:00Z" w:initials="JS">
    <w:p w14:paraId="1888305B" w14:textId="77777777" w:rsidR="009935B2" w:rsidRDefault="009935B2" w:rsidP="009935B2">
      <w:pPr>
        <w:pStyle w:val="CommentText"/>
      </w:pPr>
      <w:r>
        <w:rPr>
          <w:rStyle w:val="CommentReference"/>
        </w:rPr>
        <w:annotationRef/>
      </w:r>
      <w:r>
        <w:t>W trakcie końcowej edycji skontrolować zgodność z numeracją załączników.</w:t>
      </w:r>
    </w:p>
  </w:comment>
  <w:comment w:id="22" w:author="Jan Paweł Szefler" w:date="2024-01-02T21:27:00Z" w:initials="JS">
    <w:p w14:paraId="3BB3C4D0" w14:textId="77777777" w:rsidR="009935B2" w:rsidRDefault="009935B2" w:rsidP="009935B2">
      <w:pPr>
        <w:pStyle w:val="CommentText"/>
      </w:pPr>
      <w:r>
        <w:rPr>
          <w:rStyle w:val="CommentReference"/>
        </w:rPr>
        <w:annotationRef/>
      </w:r>
      <w:r>
        <w:t>W trakcie końcowej edycji skontrolować zgodność z numeracją załączników.</w:t>
      </w:r>
    </w:p>
  </w:comment>
  <w:comment w:id="302" w:author="Jan Paweł Szefler" w:date="2024-06-08T15:14:00Z" w:initials="JPS">
    <w:p w14:paraId="38FDBAC2" w14:textId="51511871" w:rsidR="001C5211" w:rsidRDefault="001C5211">
      <w:pPr>
        <w:pStyle w:val="CommentText"/>
      </w:pPr>
      <w:r>
        <w:rPr>
          <w:rStyle w:val="CommentReference"/>
        </w:rPr>
        <w:annotationRef/>
      </w:r>
      <w:r>
        <w:t>skorygować opis źródła (brak „s.”)</w:t>
      </w:r>
    </w:p>
  </w:comment>
  <w:comment w:id="316" w:author="Jan Paweł Szefler" w:date="2024-06-10T07:34:00Z" w:initials="JS">
    <w:p w14:paraId="6340AB1F" w14:textId="2593E7D5" w:rsidR="00C15C8F" w:rsidRDefault="00C15C8F">
      <w:pPr>
        <w:pStyle w:val="CommentText"/>
      </w:pPr>
      <w:r>
        <w:rPr>
          <w:rStyle w:val="CommentReference"/>
        </w:rPr>
        <w:annotationRef/>
      </w:r>
      <w:r>
        <w:t>przy końcowej edycji upewnić się, że myślnik nie przerzuca do następnego wiersza</w:t>
      </w:r>
    </w:p>
  </w:comment>
  <w:comment w:id="498" w:author="Jan Paweł Szefler" w:date="2024-05-10T23:11:00Z" w:initials="JS">
    <w:p w14:paraId="04C34207" w14:textId="66756439" w:rsidR="00B95DFB" w:rsidRDefault="00B95DFB">
      <w:pPr>
        <w:pStyle w:val="CommentText"/>
      </w:pPr>
      <w:r>
        <w:rPr>
          <w:rStyle w:val="CommentReference"/>
        </w:rPr>
        <w:annotationRef/>
      </w:r>
      <w:r>
        <w:t>Przy końcowej edycji zapewnić, że nazwy kategorii z pierwszej kolumny będą odpowiednio widoczne na każdej stronie (po przeniesieniu)</w:t>
      </w:r>
    </w:p>
  </w:comment>
  <w:comment w:id="514" w:author="Jan Paweł Szefler" w:date="2023-05-11T00:11:00Z" w:initials="JS">
    <w:p w14:paraId="141A0DBE" w14:textId="164A47EC" w:rsidR="00DA1B58" w:rsidRDefault="00DA1B58">
      <w:pPr>
        <w:pStyle w:val="CommentText"/>
      </w:pPr>
      <w:r>
        <w:rPr>
          <w:rStyle w:val="CommentReference"/>
        </w:rPr>
        <w:annotationRef/>
      </w:r>
      <w:r>
        <w:t>Skontrolować, czy numeracja załączników nie uległa zmianie</w:t>
      </w:r>
    </w:p>
  </w:comment>
  <w:comment w:id="521" w:author="Jan Paweł Szefler" w:date="2024-04-12T07:50:00Z" w:initials="JS">
    <w:p w14:paraId="5B9E0628" w14:textId="51B097AF" w:rsidR="00DB69B9" w:rsidRDefault="00DB69B9">
      <w:pPr>
        <w:pStyle w:val="CommentText"/>
      </w:pPr>
      <w:r>
        <w:rPr>
          <w:rStyle w:val="CommentReference"/>
        </w:rPr>
        <w:annotationRef/>
      </w:r>
      <w:r>
        <w:t>Przy końcowej edycji zapewnić, że nazwy kategorii z pierwszej kolumny będą odpowiednio widoczne na każdej stronie (po przeniesieniu)</w:t>
      </w:r>
    </w:p>
  </w:comment>
  <w:comment w:id="534" w:author="Jan Paweł Szefler" w:date="2024-04-09T08:20:00Z" w:initials="JS">
    <w:p w14:paraId="3E863648" w14:textId="68BE1FDB" w:rsidR="00D10BAA" w:rsidRDefault="00D10BAA">
      <w:pPr>
        <w:pStyle w:val="CommentText"/>
      </w:pPr>
      <w:r>
        <w:rPr>
          <w:rStyle w:val="CommentReference"/>
        </w:rPr>
        <w:annotationRef/>
      </w:r>
      <w:r>
        <w:t>to tylko znacznik dla części o TQM</w:t>
      </w:r>
    </w:p>
  </w:comment>
  <w:comment w:id="538" w:author="Jan Paweł Szefler" w:date="2024-04-09T08:19:00Z" w:initials="JS">
    <w:p w14:paraId="6F46EB0E" w14:textId="64918AC9" w:rsidR="00D10BAA" w:rsidRDefault="00D10BAA">
      <w:pPr>
        <w:pStyle w:val="CommentText"/>
      </w:pPr>
      <w:r>
        <w:rPr>
          <w:rStyle w:val="CommentReference"/>
        </w:rPr>
        <w:annotationRef/>
      </w:r>
      <w:r>
        <w:t>to tylko znacznik dla części o Normatywnych SZJ</w:t>
      </w:r>
    </w:p>
  </w:comment>
  <w:comment w:id="545" w:author="Jan Paweł Szefler" w:date="2024-04-09T08:18:00Z" w:initials="JS">
    <w:p w14:paraId="29BE1ECE" w14:textId="3B37CA01" w:rsidR="00D10BAA" w:rsidRDefault="00D10BAA">
      <w:pPr>
        <w:pStyle w:val="CommentText"/>
      </w:pPr>
      <w:r>
        <w:rPr>
          <w:rStyle w:val="CommentReference"/>
        </w:rPr>
        <w:annotationRef/>
      </w:r>
      <w:r>
        <w:t>to tylko znacznik dla części o Lean</w:t>
      </w:r>
    </w:p>
  </w:comment>
  <w:comment w:id="549" w:author="Jan Paweł Szefler" w:date="2024-04-09T08:17:00Z" w:initials="JS">
    <w:p w14:paraId="21B2B240" w14:textId="220DDF02" w:rsidR="00543F91" w:rsidRDefault="00543F91">
      <w:pPr>
        <w:pStyle w:val="CommentText"/>
      </w:pPr>
      <w:r>
        <w:rPr>
          <w:rStyle w:val="CommentReference"/>
        </w:rPr>
        <w:annotationRef/>
      </w:r>
      <w:r w:rsidR="00D10BAA">
        <w:t xml:space="preserve">to tylko znacznik dla części o </w:t>
      </w:r>
      <w:r>
        <w:t>SixSigma</w:t>
      </w:r>
    </w:p>
  </w:comment>
  <w:comment w:id="550" w:author="Jan Paweł Szefler" w:date="2024-04-09T08:17:00Z" w:initials="JS">
    <w:p w14:paraId="5BDF9A5B" w14:textId="454B0E37" w:rsidR="00543F91" w:rsidRDefault="00543F91">
      <w:pPr>
        <w:pStyle w:val="CommentText"/>
      </w:pPr>
      <w:r>
        <w:rPr>
          <w:rStyle w:val="CommentReference"/>
        </w:rPr>
        <w:annotationRef/>
      </w:r>
      <w:r w:rsidR="00D10BAA">
        <w:t xml:space="preserve">to tylko znacznik dla części o </w:t>
      </w:r>
      <w:r>
        <w:t>Lean SixSigma</w:t>
      </w:r>
    </w:p>
  </w:comment>
  <w:comment w:id="560" w:author="Jan Paweł Szefler" w:date="2024-04-09T08:20:00Z" w:initials="JS">
    <w:p w14:paraId="60D8FA76" w14:textId="3419E375" w:rsidR="00D10BAA" w:rsidRDefault="00D10BAA">
      <w:pPr>
        <w:pStyle w:val="CommentText"/>
      </w:pPr>
      <w:r>
        <w:rPr>
          <w:rStyle w:val="CommentReference"/>
        </w:rPr>
        <w:annotationRef/>
      </w:r>
      <w:r>
        <w:t>to tylko znacznik dla części o CAF</w:t>
      </w:r>
    </w:p>
  </w:comment>
  <w:comment w:id="567" w:author="Jan Paweł Szefler" w:date="2024-04-12T08:01:00Z" w:initials="JS">
    <w:p w14:paraId="107C282F" w14:textId="7B2637AC" w:rsidR="00220D69" w:rsidRDefault="00220D69">
      <w:pPr>
        <w:pStyle w:val="CommentText"/>
      </w:pPr>
      <w:r>
        <w:rPr>
          <w:rStyle w:val="CommentReference"/>
        </w:rPr>
        <w:annotationRef/>
      </w:r>
      <w:r>
        <w:t>ew. korekta w treści opisów</w:t>
      </w:r>
    </w:p>
  </w:comment>
  <w:comment w:id="568" w:author="Jan Paweł Szefler" w:date="2024-04-09T08:21:00Z" w:initials="JS">
    <w:p w14:paraId="6037BEE4" w14:textId="2D548B92" w:rsidR="00D10BAA" w:rsidRDefault="00D10BAA">
      <w:pPr>
        <w:pStyle w:val="CommentText"/>
      </w:pPr>
      <w:r>
        <w:rPr>
          <w:rStyle w:val="CommentReference"/>
        </w:rPr>
        <w:annotationRef/>
      </w:r>
      <w:r>
        <w:t>to tylko znacznik dla części o QualHE</w:t>
      </w:r>
    </w:p>
  </w:comment>
  <w:comment w:id="636"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637"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673"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738"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841"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885"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965"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5CE523" w15:done="0"/>
  <w15:commentEx w15:paraId="65E940C3" w15:done="0"/>
  <w15:commentEx w15:paraId="5D238E3D" w15:done="0"/>
  <w15:commentEx w15:paraId="1649FAD8" w15:done="0"/>
  <w15:commentEx w15:paraId="1888305B" w15:done="0"/>
  <w15:commentEx w15:paraId="3BB3C4D0" w15:done="0"/>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D1687A4" w16cex:dateUtc="2023-05-10T22:11:00Z"/>
  <w16cex:commentExtensible w16cex:durableId="143FB0ED" w16cex:dateUtc="2024-04-09T06:20:00Z"/>
  <w16cex:commentExtensible w16cex:durableId="5E74BA66" w16cex:dateUtc="2024-04-09T06:20:00Z"/>
  <w16cex:commentExtensible w16cex:durableId="275B5DCA" w16cex:dateUtc="2024-04-09T06:21:00Z"/>
  <w16cex:commentExtensible w16cex:durableId="4487CEF5" w16cex:dateUtc="2024-01-02T20:10:00Z"/>
  <w16cex:commentExtensible w16cex:durableId="2027F70C" w16cex:dateUtc="2024-01-02T20:27:00Z"/>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5CE523" w16cid:durableId="6D1687A4"/>
  <w16cid:commentId w16cid:paraId="65E940C3" w16cid:durableId="143FB0ED"/>
  <w16cid:commentId w16cid:paraId="5D238E3D" w16cid:durableId="5E74BA66"/>
  <w16cid:commentId w16cid:paraId="1649FAD8" w16cid:durableId="275B5DCA"/>
  <w16cid:commentId w16cid:paraId="1888305B" w16cid:durableId="4487CEF5"/>
  <w16cid:commentId w16cid:paraId="3BB3C4D0" w16cid:durableId="2027F70C"/>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3ED0D" w14:textId="77777777" w:rsidR="00D63B38" w:rsidRDefault="00D63B38" w:rsidP="00807180">
      <w:pPr>
        <w:spacing w:line="240" w:lineRule="auto"/>
      </w:pPr>
      <w:r>
        <w:separator/>
      </w:r>
    </w:p>
  </w:endnote>
  <w:endnote w:type="continuationSeparator" w:id="0">
    <w:p w14:paraId="57423E15" w14:textId="77777777" w:rsidR="00D63B38" w:rsidRDefault="00D63B3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F6F82" w14:textId="77777777" w:rsidR="00D63B38" w:rsidRDefault="00D63B38" w:rsidP="00807180">
      <w:pPr>
        <w:spacing w:line="240" w:lineRule="auto"/>
      </w:pPr>
      <w:r>
        <w:separator/>
      </w:r>
    </w:p>
  </w:footnote>
  <w:footnote w:type="continuationSeparator" w:id="0">
    <w:p w14:paraId="06BF3829" w14:textId="77777777" w:rsidR="00D63B38" w:rsidRDefault="00D63B38" w:rsidP="00807180">
      <w:pPr>
        <w:spacing w:line="240" w:lineRule="auto"/>
      </w:pPr>
      <w:r>
        <w:continuationSeparator/>
      </w:r>
    </w:p>
  </w:footnote>
  <w:footnote w:id="1">
    <w:p w14:paraId="153B2689" w14:textId="77777777" w:rsidR="00CA5D5E" w:rsidRDefault="00CA5D5E" w:rsidP="00CA5D5E">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6275A819" w14:textId="77777777" w:rsidR="000C16BD" w:rsidRDefault="000C16BD" w:rsidP="000C16BD">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3">
    <w:p w14:paraId="5379C93C" w14:textId="77777777" w:rsidR="0058452D" w:rsidRDefault="0058452D" w:rsidP="0058452D">
      <w:pPr>
        <w:pStyle w:val="FootnoteText"/>
      </w:pPr>
      <w:r w:rsidRPr="00001D48">
        <w:rPr>
          <w:rStyle w:val="FootnoteReference"/>
        </w:rPr>
        <w:footnoteRef/>
      </w:r>
      <w:r>
        <w:t xml:space="preserve"> Domena tu rozumiana jako „zakres działalności”</w:t>
      </w:r>
    </w:p>
  </w:footnote>
  <w:footnote w:id="4">
    <w:p w14:paraId="1AC1CFB2" w14:textId="77777777" w:rsidR="0058452D" w:rsidRDefault="0058452D" w:rsidP="0058452D">
      <w:pPr>
        <w:pStyle w:val="FootnoteText"/>
      </w:pPr>
      <w:r w:rsidRPr="00001D48">
        <w:rPr>
          <w:rStyle w:val="FootnoteReference"/>
        </w:rPr>
        <w:footnoteRef/>
      </w:r>
      <w:r>
        <w:t xml:space="preserve"> W odniesieniu do najnowszych edycji (stan na dzień 19.04.2024) wymienionych rankingów w zakresie kryterium prestiżu dla większości z nich nie zaobserwowano istotnych zmian: ARWU 2023 – bez zmian; THE WUR 2024 – reputacja kształcenia bez zmian, reputacja badań 18% (+3); QS WUR 2024 – Reputacja akademicka 30% (-10), Reputacja wśród pracodawców 15% (+5); RUR 2023 – zmienione nazwy i zmodyfikowane metody pomiaru jednak autorzy utrzymują, że osiągnięto większą wiarygodność pomiarów poprzez pozyskiwania danych dotyczących większej populacji badanej; MyPlan 2024 – 7,1% (1 z 14); Perspektywy 2023 – bez zmian.</w:t>
      </w:r>
    </w:p>
  </w:footnote>
  <w:footnote w:id="5">
    <w:p w14:paraId="1849A43A" w14:textId="77777777" w:rsidR="0058452D" w:rsidRDefault="0058452D" w:rsidP="0058452D">
      <w:pPr>
        <w:pStyle w:val="FootnoteText"/>
      </w:pPr>
      <w:r>
        <w:rPr>
          <w:rStyle w:val="FootnoteReference"/>
        </w:rPr>
        <w:footnoteRef/>
      </w:r>
      <w:r>
        <w:t xml:space="preserve"> </w:t>
      </w:r>
      <w:r w:rsidRPr="00C65E97">
        <w:rPr>
          <w:i/>
          <w:iCs/>
        </w:rPr>
        <w:t>*</w:t>
      </w:r>
      <w:r>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Pr>
          <w:i/>
          <w:iCs/>
        </w:rPr>
        <w:t>.</w:t>
      </w:r>
    </w:p>
  </w:footnote>
  <w:footnote w:id="6">
    <w:p w14:paraId="405FB7AD" w14:textId="77777777" w:rsidR="00A40EDE" w:rsidRDefault="00A40EDE" w:rsidP="00A40EDE">
      <w:pPr>
        <w:pStyle w:val="FootnoteText"/>
      </w:pPr>
      <w:r w:rsidRPr="00001D48">
        <w:rPr>
          <w:rStyle w:val="FootnoteReference"/>
        </w:rPr>
        <w:footnoteRef/>
      </w:r>
      <w:r>
        <w:t xml:space="preserve"> Najistotniejsze rankingi z punktu widzenia niniejszej pracy zostaną omówione w kolejnym podrozdziale (</w:t>
      </w:r>
      <w:r>
        <w:fldChar w:fldCharType="begin"/>
      </w:r>
      <w:r>
        <w:instrText xml:space="preserve"> REF _Ref66053927 \r \h </w:instrText>
      </w:r>
      <w:r>
        <w:fldChar w:fldCharType="separate"/>
      </w:r>
      <w:r>
        <w:t>1.3.3</w:t>
      </w:r>
      <w:r>
        <w:fldChar w:fldCharType="end"/>
      </w:r>
      <w:r>
        <w:t>)</w:t>
      </w:r>
    </w:p>
  </w:footnote>
  <w:footnote w:id="7">
    <w:p w14:paraId="331632ED" w14:textId="77777777" w:rsidR="00A40EDE" w:rsidRDefault="00A40EDE" w:rsidP="00A40EDE">
      <w:pPr>
        <w:pStyle w:val="FootnoteText"/>
      </w:pPr>
      <w:r w:rsidRPr="00001D48">
        <w:rPr>
          <w:rStyle w:val="FootnoteReference"/>
        </w:rPr>
        <w:footnoteRef/>
      </w:r>
      <w:r>
        <w:t xml:space="preserve"> Pojęcie interesariuszy zostanie szerzej omówione w podrozdziale </w:t>
      </w:r>
      <w:r>
        <w:fldChar w:fldCharType="begin"/>
      </w:r>
      <w:r>
        <w:instrText xml:space="preserve"> REF _Ref140912412 \r \h </w:instrText>
      </w:r>
      <w:r>
        <w:fldChar w:fldCharType="separate"/>
      </w:r>
      <w:r>
        <w:t>1.5</w:t>
      </w:r>
      <w:r>
        <w:fldChar w:fldCharType="end"/>
      </w:r>
    </w:p>
  </w:footnote>
  <w:footnote w:id="8">
    <w:p w14:paraId="2785B70A" w14:textId="77777777" w:rsidR="00A40EDE" w:rsidRPr="0075766C" w:rsidRDefault="00A40EDE" w:rsidP="00A40EDE">
      <w:pPr>
        <w:pStyle w:val="FootnoteText"/>
        <w:rPr>
          <w:rFonts w:cs="Arial"/>
          <w:szCs w:val="18"/>
        </w:rPr>
      </w:pPr>
      <w:r w:rsidRPr="00001D48">
        <w:rPr>
          <w:rStyle w:val="FootnoteReference"/>
        </w:rPr>
        <w:footnoteRef/>
      </w:r>
      <w:r w:rsidRPr="0075766C">
        <w:rPr>
          <w:rFonts w:cs="Arial"/>
          <w:szCs w:val="18"/>
        </w:rPr>
        <w:t xml:space="preserve"> Liczba uczelni oznacza </w:t>
      </w:r>
      <w:r>
        <w:rPr>
          <w:rFonts w:cs="Arial"/>
          <w:szCs w:val="18"/>
        </w:rPr>
        <w:t xml:space="preserve">stosunek </w:t>
      </w:r>
      <w:r w:rsidRPr="0075766C">
        <w:rPr>
          <w:rFonts w:cs="Arial"/>
          <w:szCs w:val="18"/>
        </w:rPr>
        <w:t>liczb</w:t>
      </w:r>
      <w:r>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9">
    <w:p w14:paraId="00CF3BD9" w14:textId="77777777" w:rsidR="008640C0" w:rsidRDefault="008640C0" w:rsidP="008640C0">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0">
    <w:p w14:paraId="406665C9" w14:textId="77777777" w:rsidR="009723C1" w:rsidRDefault="009723C1" w:rsidP="009723C1">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11">
    <w:p w14:paraId="739D9106" w14:textId="77777777" w:rsidR="00BB5708" w:rsidRDefault="00BB5708" w:rsidP="00BB5708">
      <w:pPr>
        <w:pStyle w:val="FootnoteText"/>
      </w:pPr>
      <w:r w:rsidRPr="00001D48">
        <w:rPr>
          <w:rStyle w:val="FootnoteReference"/>
        </w:rPr>
        <w:footnoteRef/>
      </w:r>
      <w:r>
        <w:t xml:space="preserve"> Część z tych wymagań, a także zmian wprowadzonych w roku 2018 zostały omówione w podrozdziale </w:t>
      </w:r>
      <w:r>
        <w:fldChar w:fldCharType="begin"/>
      </w:r>
      <w:r>
        <w:instrText xml:space="preserve"> REF _Ref66874449 \r \h </w:instrText>
      </w:r>
      <w:r>
        <w:fldChar w:fldCharType="separate"/>
      </w:r>
      <w:r>
        <w:t>1.1.3</w:t>
      </w:r>
      <w:r>
        <w:fldChar w:fldCharType="end"/>
      </w:r>
    </w:p>
  </w:footnote>
  <w:footnote w:id="12">
    <w:p w14:paraId="049E5FD3" w14:textId="77777777" w:rsidR="005918E7" w:rsidRPr="009935B2" w:rsidRDefault="005918E7" w:rsidP="005918E7">
      <w:pPr>
        <w:pStyle w:val="FootnoteText"/>
        <w:rPr>
          <w:lang w:val="en-GB"/>
        </w:rPr>
      </w:pPr>
      <w:r w:rsidRPr="00001D48">
        <w:rPr>
          <w:rStyle w:val="FootnoteReference"/>
        </w:rPr>
        <w:footnoteRef/>
      </w:r>
      <w:r w:rsidRPr="009935B2">
        <w:rPr>
          <w:lang w:val="en-GB"/>
        </w:rPr>
        <w:t xml:space="preserve"> </w:t>
      </w:r>
      <w:r w:rsidRPr="009935B2">
        <w:rPr>
          <w:szCs w:val="18"/>
          <w:lang w:val="en-GB"/>
        </w:rPr>
        <w:t>Model MBNQA (</w:t>
      </w:r>
      <w:r w:rsidRPr="009935B2">
        <w:rPr>
          <w:i/>
          <w:iCs/>
          <w:szCs w:val="18"/>
          <w:lang w:val="en-GB"/>
        </w:rPr>
        <w:t>Malcolm Baldridge National Quality Award</w:t>
      </w:r>
      <w:r w:rsidRPr="009935B2">
        <w:rPr>
          <w:szCs w:val="18"/>
          <w:lang w:val="en-GB"/>
        </w:rPr>
        <w:t>)</w:t>
      </w:r>
    </w:p>
  </w:footnote>
  <w:footnote w:id="13">
    <w:p w14:paraId="1DD9D914" w14:textId="77777777" w:rsidR="005918E7" w:rsidRDefault="005918E7" w:rsidP="005918E7">
      <w:pPr>
        <w:pStyle w:val="FootnoteText"/>
      </w:pPr>
      <w:r w:rsidRPr="00001D48">
        <w:rPr>
          <w:rStyle w:val="FootnoteReference"/>
        </w:rPr>
        <w:footnoteRef/>
      </w:r>
      <w:r>
        <w:t xml:space="preserve"> W naukach o zarządzaniu i jakości powszechnie przyjmuje się, że zarówno wyroby materialne, jak i usługi należą do zbioru produktów.</w:t>
      </w:r>
    </w:p>
  </w:footnote>
  <w:footnote w:id="14">
    <w:p w14:paraId="4E5554EC" w14:textId="77777777" w:rsidR="009935B2" w:rsidRDefault="009935B2" w:rsidP="009935B2">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15">
    <w:p w14:paraId="5358E3BF" w14:textId="77777777" w:rsidR="009935B2" w:rsidRDefault="009935B2" w:rsidP="009935B2">
      <w:pPr>
        <w:pStyle w:val="FootnoteText"/>
      </w:pPr>
      <w:r w:rsidRPr="00001D48">
        <w:rPr>
          <w:rStyle w:val="FootnoteReference"/>
        </w:rPr>
        <w:footnoteRef/>
      </w:r>
      <w:r>
        <w:t xml:space="preserve"> Określenie „lider opinii”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fldChar w:fldCharType="begin" w:fldLock="1"/>
      </w:r>
      <w:r>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fldChar w:fldCharType="separate"/>
      </w:r>
      <w:r w:rsidRPr="000121CA">
        <w:rPr>
          <w:noProof/>
        </w:rPr>
        <w:t>(Bendkowski, 2016, s. 13)</w:t>
      </w:r>
      <w:r>
        <w:fldChar w:fldCharType="end"/>
      </w:r>
      <w:r>
        <w:t>.</w:t>
      </w:r>
    </w:p>
  </w:footnote>
  <w:footnote w:id="16">
    <w:p w14:paraId="55AF15FB" w14:textId="2D18BB45"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7">
    <w:p w14:paraId="754E12DC" w14:textId="63D9BF1A" w:rsidR="00E726C6" w:rsidDel="005F2943" w:rsidRDefault="00E726C6">
      <w:pPr>
        <w:pStyle w:val="FootnoteText"/>
        <w:rPr>
          <w:del w:id="225" w:author="Jan Szefler" w:date="2024-11-06T08:40:00Z" w16du:dateUtc="2024-11-06T07:40:00Z"/>
        </w:rPr>
      </w:pPr>
      <w:del w:id="226" w:author="Jan Szefler" w:date="2024-11-06T08:40:00Z" w16du:dateUtc="2024-11-06T07:40:00Z">
        <w:r w:rsidDel="005F2943">
          <w:rPr>
            <w:rStyle w:val="FootnoteReference"/>
          </w:rPr>
          <w:footnoteRef/>
        </w:r>
        <w:r w:rsidDel="005F2943">
          <w:delText xml:space="preserve"> Pojęcie to wprawdzie kojarz</w:delText>
        </w:r>
        <w:r w:rsidR="009811F3" w:rsidDel="005F2943">
          <w:delText>y</w:delText>
        </w:r>
        <w:r w:rsidDel="005F2943">
          <w:delText xml:space="preserve"> się z NPM – New Public Man</w:delText>
        </w:r>
        <w:r w:rsidR="009811F3" w:rsidDel="005F2943">
          <w:delText>a</w:delText>
        </w:r>
        <w:r w:rsidDel="005F2943">
          <w:delText>gement (Nowe zarządzanie publiczne) jednak Pucciarelli i Kaplan nie odwołują się do niego</w:delText>
        </w:r>
        <w:r w:rsidR="009811F3" w:rsidDel="005F2943">
          <w:delText xml:space="preserve"> w swoich analizach</w:delText>
        </w:r>
      </w:del>
    </w:p>
  </w:footnote>
  <w:footnote w:id="18">
    <w:p w14:paraId="04F826D3" w14:textId="3EC42944"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19">
    <w:p w14:paraId="284054BD" w14:textId="633ECC53"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20">
    <w:p w14:paraId="31230751" w14:textId="420C87CB" w:rsidR="00726A94" w:rsidRDefault="00726A94">
      <w:pPr>
        <w:pStyle w:val="FootnoteText"/>
      </w:pPr>
      <w:r w:rsidRPr="00001D48">
        <w:rPr>
          <w:rStyle w:val="FootnoteReference"/>
        </w:rPr>
        <w:footnoteRef/>
      </w:r>
      <w:r>
        <w:t xml:space="preserve"> Domena tu rozumiana jako „zakres działalności”</w:t>
      </w:r>
    </w:p>
  </w:footnote>
  <w:footnote w:id="21">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22">
    <w:p w14:paraId="3DE95066" w14:textId="4B4AA7E8"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23">
    <w:p w14:paraId="39FD2D44" w14:textId="74DFBF7B"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4">
    <w:p w14:paraId="3326F996" w14:textId="50EA0E5C"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25">
    <w:p w14:paraId="00F8E511" w14:textId="0E43A1ED"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26">
    <w:p w14:paraId="1F5B4A48" w14:textId="0A2682F2" w:rsidR="00212418" w:rsidRDefault="00212418">
      <w:pPr>
        <w:pStyle w:val="FootnoteText"/>
      </w:pPr>
      <w:r w:rsidRPr="00001D48">
        <w:rPr>
          <w:rStyle w:val="FootnoteReference"/>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27">
    <w:p w14:paraId="6D7381C9" w14:textId="3CFB7FC0"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28">
    <w:p w14:paraId="4A38FE55" w14:textId="66F6BEE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29">
    <w:p w14:paraId="34F63F9D" w14:textId="31D14E91"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0">
    <w:p w14:paraId="617F4369" w14:textId="3EA9BB55" w:rsidR="00895DE2" w:rsidRDefault="00895DE2">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w:t>
      </w:r>
      <w:r w:rsidR="00E77FAC">
        <w:t>,</w:t>
      </w:r>
      <w:r>
        <w:t xml:space="preserve"> jak i nauczycieli akademickich w rozumieniu terminologii przyjętej w Polsce</w:t>
      </w:r>
    </w:p>
  </w:footnote>
  <w:footnote w:id="31">
    <w:p w14:paraId="532B0D09" w14:textId="08526915"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32">
    <w:p w14:paraId="339AEA01" w14:textId="017CDB6C"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33">
    <w:p w14:paraId="513C2015" w14:textId="1D12D186"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34">
    <w:p w14:paraId="6E17B944" w14:textId="75FCB5C0"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35">
    <w:p w14:paraId="4E5776DE" w14:textId="4E1878EB"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36">
    <w:p w14:paraId="0B9CFE10" w14:textId="0D5950F2"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37">
    <w:p w14:paraId="06D4F8EF" w14:textId="1D8E7575"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38">
    <w:p w14:paraId="77A4073C" w14:textId="56F48156"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39">
    <w:p w14:paraId="78F13376" w14:textId="574F6536"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40">
    <w:p w14:paraId="4FA578A2" w14:textId="72279FB2"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41">
    <w:p w14:paraId="60A5EA03" w14:textId="4C457F6C" w:rsidR="008471E3" w:rsidRPr="008471E3" w:rsidRDefault="008471E3">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42">
    <w:p w14:paraId="72D7A38F" w14:textId="365B755D" w:rsidR="003A6845" w:rsidRPr="003A6845" w:rsidRDefault="003A6845">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43">
    <w:p w14:paraId="346BB16E" w14:textId="47F6E6D2"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44">
    <w:p w14:paraId="5963C2E7"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45">
    <w:p w14:paraId="136258DA" w14:textId="400726E9" w:rsidR="00DC0658" w:rsidRDefault="00DC0658">
      <w:pPr>
        <w:pStyle w:val="FootnoteText"/>
      </w:pPr>
      <w:r w:rsidRPr="00001D48">
        <w:rPr>
          <w:rStyle w:val="FootnoteReference"/>
        </w:rPr>
        <w:footnoteRef/>
      </w:r>
      <w:r>
        <w:t xml:space="preserve"> Ponad 200 cytowań w bazie Mendeley</w:t>
      </w:r>
    </w:p>
  </w:footnote>
  <w:footnote w:id="46">
    <w:p w14:paraId="13BF6190" w14:textId="2914A965"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47">
    <w:p w14:paraId="0792ACD6" w14:textId="02C07249"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48">
    <w:p w14:paraId="6B91FFA7" w14:textId="3E86F519"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49">
    <w:p w14:paraId="4592A7C5" w14:textId="3B74B66F"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50">
    <w:p w14:paraId="4A47BA73" w14:textId="27A6E8F2"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51">
    <w:p w14:paraId="34613B32" w14:textId="1340F74D" w:rsidR="00A14420" w:rsidRDefault="00A14420">
      <w:pPr>
        <w:pStyle w:val="FootnoteText"/>
      </w:pPr>
      <w:r w:rsidRPr="00001D48">
        <w:rPr>
          <w:rStyle w:val="FootnoteReference"/>
        </w:rPr>
        <w:footnoteRef/>
      </w:r>
      <w:r>
        <w:t xml:space="preserve"> Kontrkultura to np. kultura oporu</w:t>
      </w:r>
    </w:p>
  </w:footnote>
  <w:footnote w:id="52">
    <w:p w14:paraId="733C566C" w14:textId="56410E33"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53">
    <w:p w14:paraId="7EBE9F1F" w14:textId="44C05B5D"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 usługi należą do zbioru produktów.</w:t>
      </w:r>
    </w:p>
  </w:footnote>
  <w:footnote w:id="54">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55">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56">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57">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58">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59">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60">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61">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62">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63">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64">
    <w:p w14:paraId="1FA7AAB7" w14:textId="16D23375"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65">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66">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67">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68">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69">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70">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71">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72">
    <w:p w14:paraId="32DB9866" w14:textId="6C4D395B"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73">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74">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75">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76">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77">
    <w:p w14:paraId="2967BFC4" w14:textId="77777777" w:rsidR="00E3060F" w:rsidRDefault="00E3060F">
      <w:pPr>
        <w:pStyle w:val="FootnoteText"/>
      </w:pPr>
      <w:r w:rsidRPr="00001D48">
        <w:rPr>
          <w:rStyle w:val="FootnoteReference"/>
        </w:rPr>
        <w:footnoteRef/>
      </w:r>
      <w:r>
        <w:t xml:space="preserve"> stan na dzień 06.04.2024</w:t>
      </w:r>
    </w:p>
  </w:footnote>
  <w:footnote w:id="78">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79">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656147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4"/>
  </w:num>
  <w:num w:numId="2" w16cid:durableId="1152141714">
    <w:abstractNumId w:val="25"/>
  </w:num>
  <w:num w:numId="3" w16cid:durableId="412630402">
    <w:abstractNumId w:val="24"/>
    <w:lvlOverride w:ilvl="0">
      <w:startOverride w:val="1"/>
    </w:lvlOverride>
  </w:num>
  <w:num w:numId="4" w16cid:durableId="1852140090">
    <w:abstractNumId w:val="15"/>
  </w:num>
  <w:num w:numId="5" w16cid:durableId="1588689285">
    <w:abstractNumId w:val="32"/>
  </w:num>
  <w:num w:numId="6" w16cid:durableId="649604550">
    <w:abstractNumId w:val="29"/>
  </w:num>
  <w:num w:numId="7" w16cid:durableId="1096633854">
    <w:abstractNumId w:val="23"/>
  </w:num>
  <w:num w:numId="8" w16cid:durableId="386149807">
    <w:abstractNumId w:val="4"/>
  </w:num>
  <w:num w:numId="9" w16cid:durableId="1662730210">
    <w:abstractNumId w:val="30"/>
  </w:num>
  <w:num w:numId="10" w16cid:durableId="122966611">
    <w:abstractNumId w:val="33"/>
  </w:num>
  <w:num w:numId="11" w16cid:durableId="347293067">
    <w:abstractNumId w:val="38"/>
  </w:num>
  <w:num w:numId="12" w16cid:durableId="1658806952">
    <w:abstractNumId w:val="8"/>
  </w:num>
  <w:num w:numId="13" w16cid:durableId="1393308741">
    <w:abstractNumId w:val="1"/>
  </w:num>
  <w:num w:numId="14" w16cid:durableId="1351032583">
    <w:abstractNumId w:val="11"/>
  </w:num>
  <w:num w:numId="15" w16cid:durableId="1279608975">
    <w:abstractNumId w:val="28"/>
  </w:num>
  <w:num w:numId="16" w16cid:durableId="1800755233">
    <w:abstractNumId w:val="17"/>
  </w:num>
  <w:num w:numId="17" w16cid:durableId="567154322">
    <w:abstractNumId w:val="19"/>
  </w:num>
  <w:num w:numId="18" w16cid:durableId="1644890384">
    <w:abstractNumId w:val="35"/>
  </w:num>
  <w:num w:numId="19" w16cid:durableId="2073962726">
    <w:abstractNumId w:val="14"/>
  </w:num>
  <w:num w:numId="20" w16cid:durableId="1486900364">
    <w:abstractNumId w:val="22"/>
  </w:num>
  <w:num w:numId="21" w16cid:durableId="730884049">
    <w:abstractNumId w:val="9"/>
  </w:num>
  <w:num w:numId="22" w16cid:durableId="1098676612">
    <w:abstractNumId w:val="0"/>
  </w:num>
  <w:num w:numId="23" w16cid:durableId="2085108929">
    <w:abstractNumId w:val="34"/>
  </w:num>
  <w:num w:numId="24" w16cid:durableId="296843607">
    <w:abstractNumId w:val="39"/>
  </w:num>
  <w:num w:numId="25" w16cid:durableId="1608731842">
    <w:abstractNumId w:val="24"/>
    <w:lvlOverride w:ilvl="0">
      <w:startOverride w:val="1"/>
    </w:lvlOverride>
  </w:num>
  <w:num w:numId="26" w16cid:durableId="360979206">
    <w:abstractNumId w:val="7"/>
  </w:num>
  <w:num w:numId="27" w16cid:durableId="691804319">
    <w:abstractNumId w:val="24"/>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7"/>
  </w:num>
  <w:num w:numId="33" w16cid:durableId="721712733">
    <w:abstractNumId w:val="13"/>
  </w:num>
  <w:num w:numId="34" w16cid:durableId="1378698831">
    <w:abstractNumId w:val="3"/>
  </w:num>
  <w:num w:numId="35" w16cid:durableId="141428669">
    <w:abstractNumId w:val="12"/>
  </w:num>
  <w:num w:numId="36" w16cid:durableId="240599873">
    <w:abstractNumId w:val="26"/>
  </w:num>
  <w:num w:numId="37" w16cid:durableId="1238396744">
    <w:abstractNumId w:val="27"/>
  </w:num>
  <w:num w:numId="38" w16cid:durableId="568423838">
    <w:abstractNumId w:val="5"/>
  </w:num>
  <w:num w:numId="39" w16cid:durableId="57435818">
    <w:abstractNumId w:val="21"/>
  </w:num>
  <w:num w:numId="40" w16cid:durableId="384261147">
    <w:abstractNumId w:val="20"/>
  </w:num>
  <w:num w:numId="41" w16cid:durableId="474183920">
    <w:abstractNumId w:val="40"/>
  </w:num>
  <w:num w:numId="42" w16cid:durableId="1503860785">
    <w:abstractNumId w:val="36"/>
  </w:num>
  <w:num w:numId="43" w16cid:durableId="15731536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18"/>
  </w:num>
  <w:num w:numId="45" w16cid:durableId="1610815084">
    <w:abstractNumId w:val="3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66B"/>
    <w:rsid w:val="009677FC"/>
    <w:rsid w:val="0097161D"/>
    <w:rsid w:val="009723C1"/>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3B38"/>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F34"/>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 w:type="paragraph" w:customStyle="1" w:styleId="Nagwek1">
    <w:name w:val="Nagłówek 1"/>
    <w:basedOn w:val="Normal"/>
    <w:rsid w:val="00CA5D5E"/>
    <w:pPr>
      <w:numPr>
        <w:numId w:val="44"/>
      </w:numPr>
    </w:pPr>
  </w:style>
  <w:style w:type="paragraph" w:customStyle="1" w:styleId="Nagwek2">
    <w:name w:val="Nagłówek 2"/>
    <w:basedOn w:val="Normal"/>
    <w:rsid w:val="00CA5D5E"/>
    <w:pPr>
      <w:numPr>
        <w:ilvl w:val="1"/>
        <w:numId w:val="44"/>
      </w:numPr>
    </w:pPr>
  </w:style>
  <w:style w:type="paragraph" w:customStyle="1" w:styleId="Nagwek3">
    <w:name w:val="Nagłówek 3"/>
    <w:basedOn w:val="Normal"/>
    <w:rsid w:val="00CA5D5E"/>
    <w:pPr>
      <w:numPr>
        <w:ilvl w:val="2"/>
        <w:numId w:val="44"/>
      </w:numPr>
    </w:pPr>
  </w:style>
  <w:style w:type="paragraph" w:customStyle="1" w:styleId="Nagwek4">
    <w:name w:val="Nagłówek 4"/>
    <w:basedOn w:val="Normal"/>
    <w:rsid w:val="00CA5D5E"/>
    <w:pPr>
      <w:numPr>
        <w:ilvl w:val="3"/>
        <w:numId w:val="44"/>
      </w:numPr>
    </w:pPr>
  </w:style>
  <w:style w:type="paragraph" w:customStyle="1" w:styleId="Nagwek5">
    <w:name w:val="Nagłówek 5"/>
    <w:basedOn w:val="Normal"/>
    <w:rsid w:val="00CA5D5E"/>
    <w:pPr>
      <w:numPr>
        <w:ilvl w:val="4"/>
        <w:numId w:val="44"/>
      </w:numPr>
    </w:pPr>
  </w:style>
  <w:style w:type="paragraph" w:customStyle="1" w:styleId="Nagwek6">
    <w:name w:val="Nagłówek 6"/>
    <w:basedOn w:val="Normal"/>
    <w:rsid w:val="00CA5D5E"/>
    <w:pPr>
      <w:numPr>
        <w:ilvl w:val="5"/>
        <w:numId w:val="44"/>
      </w:numPr>
    </w:pPr>
  </w:style>
  <w:style w:type="paragraph" w:customStyle="1" w:styleId="Nagwek7">
    <w:name w:val="Nagłówek 7"/>
    <w:basedOn w:val="Normal"/>
    <w:rsid w:val="00CA5D5E"/>
    <w:pPr>
      <w:numPr>
        <w:ilvl w:val="6"/>
        <w:numId w:val="44"/>
      </w:numPr>
    </w:pPr>
  </w:style>
  <w:style w:type="paragraph" w:customStyle="1" w:styleId="Nagwek8">
    <w:name w:val="Nagłówek 8"/>
    <w:basedOn w:val="Normal"/>
    <w:rsid w:val="00CA5D5E"/>
    <w:pPr>
      <w:numPr>
        <w:ilvl w:val="7"/>
        <w:numId w:val="44"/>
      </w:numPr>
    </w:pPr>
  </w:style>
  <w:style w:type="paragraph" w:customStyle="1" w:styleId="Nagwek9">
    <w:name w:val="Nagłówek 9"/>
    <w:basedOn w:val="Normal"/>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microsoft.com/office/2018/08/relationships/commentsExtensible" Target="commentsExtensible.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71389</TotalTime>
  <Pages>478</Pages>
  <Words>441083</Words>
  <Characters>2646499</Characters>
  <Application>Microsoft Office Word</Application>
  <DocSecurity>0</DocSecurity>
  <Lines>22054</Lines>
  <Paragraphs>6162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3081420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1236</cp:revision>
  <cp:lastPrinted>2024-06-10T07:48:00Z</cp:lastPrinted>
  <dcterms:created xsi:type="dcterms:W3CDTF">2021-05-09T13:07:00Z</dcterms:created>
  <dcterms:modified xsi:type="dcterms:W3CDTF">2024-11-14T17:51:00Z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